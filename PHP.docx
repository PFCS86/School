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media/image46.jpg" ContentType="image/png"/>
  <Override PartName="/word/media/image78.jpg" ContentType="image/png"/>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97413" w:rsidRPr="001062D9" w:rsidRDefault="00D97413">
      <w:pPr>
        <w:rPr>
          <w:rFonts w:ascii="Arial Black" w:hAnsi="Arial Black" w:cs="Arial"/>
          <w:b/>
          <w:noProof/>
          <w:color w:val="FF0000"/>
          <w:sz w:val="36"/>
          <w:szCs w:val="36"/>
          <w:u w:val="single"/>
        </w:rPr>
      </w:pPr>
      <w:r w:rsidRPr="001062D9">
        <w:rPr>
          <w:rFonts w:ascii="Arial Black" w:hAnsi="Arial Black" w:cs="Arial"/>
          <w:b/>
          <w:noProof/>
          <w:color w:val="FF0000"/>
          <w:sz w:val="36"/>
          <w:szCs w:val="36"/>
          <w:u w:val="single"/>
        </w:rPr>
        <w:t>Как работает интернет</w:t>
      </w:r>
    </w:p>
    <w:p w:rsidR="0081699F" w:rsidRPr="001062D9" w:rsidRDefault="0081699F">
      <w:pPr>
        <w:rPr>
          <w:rFonts w:ascii="Arial" w:hAnsi="Arial" w:cs="Arial"/>
          <w:noProof/>
          <w:color w:val="222222"/>
          <w:shd w:val="clear" w:color="auto" w:fill="FFFFFF"/>
        </w:rPr>
      </w:pPr>
      <w:r w:rsidRPr="003C7DB9">
        <w:rPr>
          <w:rFonts w:ascii="Arial" w:hAnsi="Arial" w:cs="Arial"/>
          <w:b/>
          <w:noProof/>
          <w:color w:val="E36C0A" w:themeColor="accent6" w:themeShade="BF"/>
          <w:shd w:val="clear" w:color="auto" w:fill="FFFFFF"/>
          <w:lang w:val="en-US"/>
        </w:rPr>
        <w:t>Open</w:t>
      </w:r>
      <w:r w:rsidRPr="001062D9">
        <w:rPr>
          <w:rFonts w:ascii="Arial" w:hAnsi="Arial" w:cs="Arial"/>
          <w:b/>
          <w:noProof/>
          <w:color w:val="E36C0A" w:themeColor="accent6" w:themeShade="BF"/>
          <w:shd w:val="clear" w:color="auto" w:fill="FFFFFF"/>
        </w:rPr>
        <w:t xml:space="preserve"> </w:t>
      </w:r>
      <w:r w:rsidRPr="003C7DB9">
        <w:rPr>
          <w:rFonts w:ascii="Arial" w:hAnsi="Arial" w:cs="Arial"/>
          <w:b/>
          <w:noProof/>
          <w:color w:val="E36C0A" w:themeColor="accent6" w:themeShade="BF"/>
          <w:shd w:val="clear" w:color="auto" w:fill="FFFFFF"/>
          <w:lang w:val="en-US"/>
        </w:rPr>
        <w:t>Server</w:t>
      </w:r>
      <w:r w:rsidRPr="001062D9">
        <w:rPr>
          <w:rFonts w:ascii="Arial" w:hAnsi="Arial" w:cs="Arial"/>
          <w:noProof/>
          <w:color w:val="E36C0A" w:themeColor="accent6" w:themeShade="BF"/>
          <w:shd w:val="clear" w:color="auto" w:fill="FFFFFF"/>
        </w:rPr>
        <w:t xml:space="preserve"> </w:t>
      </w:r>
      <w:r w:rsidRPr="001062D9">
        <w:rPr>
          <w:rFonts w:ascii="Arial" w:hAnsi="Arial" w:cs="Arial"/>
          <w:noProof/>
          <w:color w:val="222222"/>
          <w:shd w:val="clear" w:color="auto" w:fill="FFFFFF"/>
        </w:rPr>
        <w:t xml:space="preserve">— это портативный локальный </w:t>
      </w:r>
      <w:r w:rsidRPr="003C7DB9">
        <w:rPr>
          <w:rFonts w:ascii="Arial" w:hAnsi="Arial" w:cs="Arial"/>
          <w:noProof/>
          <w:color w:val="222222"/>
          <w:shd w:val="clear" w:color="auto" w:fill="FFFFFF"/>
          <w:lang w:val="en-US"/>
        </w:rPr>
        <w:t>WAMP</w:t>
      </w:r>
      <w:r w:rsidRPr="001062D9">
        <w:rPr>
          <w:rFonts w:ascii="Arial" w:hAnsi="Arial" w:cs="Arial"/>
          <w:noProof/>
          <w:color w:val="222222"/>
          <w:shd w:val="clear" w:color="auto" w:fill="FFFFFF"/>
        </w:rPr>
        <w:t>/</w:t>
      </w:r>
      <w:r w:rsidRPr="003C7DB9">
        <w:rPr>
          <w:rFonts w:ascii="Arial" w:hAnsi="Arial" w:cs="Arial"/>
          <w:noProof/>
          <w:color w:val="222222"/>
          <w:shd w:val="clear" w:color="auto" w:fill="FFFFFF"/>
          <w:lang w:val="en-US"/>
        </w:rPr>
        <w:t>WNMP</w:t>
      </w:r>
      <w:r w:rsidRPr="001062D9">
        <w:rPr>
          <w:rFonts w:ascii="Arial" w:hAnsi="Arial" w:cs="Arial"/>
          <w:noProof/>
          <w:color w:val="222222"/>
          <w:shd w:val="clear" w:color="auto" w:fill="FFFFFF"/>
        </w:rPr>
        <w:t xml:space="preserve"> сервер, имеющий многофункциональную управляющую программу и большой выбор подключаемых компонентов.</w:t>
      </w:r>
    </w:p>
    <w:p w:rsidR="0081699F" w:rsidRPr="001062D9" w:rsidRDefault="0081699F">
      <w:pPr>
        <w:rPr>
          <w:rFonts w:ascii="Arial" w:hAnsi="Arial" w:cs="Arial"/>
          <w:noProof/>
          <w:color w:val="222222"/>
          <w:shd w:val="clear" w:color="auto" w:fill="FFFFFF"/>
        </w:rPr>
      </w:pPr>
      <w:r w:rsidRPr="003C7DB9">
        <w:rPr>
          <w:rFonts w:ascii="Arial" w:hAnsi="Arial" w:cs="Arial"/>
          <w:b/>
          <w:bCs/>
          <w:noProof/>
          <w:color w:val="E36C0A" w:themeColor="accent6" w:themeShade="BF"/>
          <w:sz w:val="21"/>
          <w:szCs w:val="21"/>
          <w:shd w:val="clear" w:color="auto" w:fill="FFFFFF"/>
          <w:lang w:val="en-US"/>
        </w:rPr>
        <w:t>PhpStorm</w:t>
      </w:r>
      <w:r w:rsidRPr="003C7DB9">
        <w:rPr>
          <w:rFonts w:ascii="Arial" w:hAnsi="Arial" w:cs="Arial"/>
          <w:noProof/>
          <w:color w:val="222222"/>
          <w:sz w:val="21"/>
          <w:szCs w:val="21"/>
          <w:shd w:val="clear" w:color="auto" w:fill="FFFFFF"/>
          <w:lang w:val="en-US"/>
        </w:rPr>
        <w:t> </w:t>
      </w:r>
      <w:r w:rsidRPr="001062D9">
        <w:rPr>
          <w:rFonts w:ascii="Arial" w:hAnsi="Arial" w:cs="Arial"/>
          <w:noProof/>
          <w:color w:val="222222"/>
          <w:sz w:val="21"/>
          <w:szCs w:val="21"/>
          <w:shd w:val="clear" w:color="auto" w:fill="FFFFFF"/>
        </w:rPr>
        <w:t>— коммерческая кросс-платформенная</w:t>
      </w:r>
      <w:r w:rsidRPr="003C7DB9">
        <w:rPr>
          <w:rFonts w:ascii="Arial" w:hAnsi="Arial" w:cs="Arial"/>
          <w:noProof/>
          <w:color w:val="222222"/>
          <w:sz w:val="21"/>
          <w:szCs w:val="21"/>
          <w:shd w:val="clear" w:color="auto" w:fill="FFFFFF"/>
          <w:lang w:val="en-US"/>
        </w:rPr>
        <w:t> </w:t>
      </w:r>
      <w:hyperlink r:id="rId9" w:tooltip="Интегрированная среда разработки" w:history="1">
        <w:r w:rsidRPr="001062D9">
          <w:rPr>
            <w:rStyle w:val="a9"/>
            <w:rFonts w:ascii="Arial" w:hAnsi="Arial" w:cs="Arial"/>
            <w:noProof/>
            <w:color w:val="0B0080"/>
            <w:sz w:val="21"/>
            <w:szCs w:val="21"/>
            <w:shd w:val="clear" w:color="auto" w:fill="FFFFFF"/>
          </w:rPr>
          <w:t>интегрированная среда разработки</w:t>
        </w:r>
      </w:hyperlink>
      <w:r w:rsidRPr="001062D9">
        <w:rPr>
          <w:noProof/>
        </w:rPr>
        <w:t xml:space="preserve"> </w:t>
      </w:r>
      <w:r w:rsidRPr="001062D9">
        <w:rPr>
          <w:b/>
          <w:noProof/>
          <w:color w:val="E36C0A" w:themeColor="accent6" w:themeShade="BF"/>
        </w:rPr>
        <w:t>(</w:t>
      </w:r>
      <w:r w:rsidRPr="003C7DB9">
        <w:rPr>
          <w:b/>
          <w:noProof/>
          <w:color w:val="E36C0A" w:themeColor="accent6" w:themeShade="BF"/>
          <w:lang w:val="en-US"/>
        </w:rPr>
        <w:t>IDE</w:t>
      </w:r>
      <w:r w:rsidRPr="001062D9">
        <w:rPr>
          <w:b/>
          <w:noProof/>
          <w:color w:val="E36C0A" w:themeColor="accent6" w:themeShade="BF"/>
        </w:rPr>
        <w:t>)</w:t>
      </w:r>
      <w:r w:rsidRPr="003C7DB9">
        <w:rPr>
          <w:rFonts w:ascii="Arial" w:hAnsi="Arial" w:cs="Arial"/>
          <w:noProof/>
          <w:color w:val="E36C0A" w:themeColor="accent6" w:themeShade="BF"/>
          <w:sz w:val="21"/>
          <w:szCs w:val="21"/>
          <w:shd w:val="clear" w:color="auto" w:fill="FFFFFF"/>
          <w:lang w:val="en-US"/>
        </w:rPr>
        <w:t> </w:t>
      </w:r>
      <w:r w:rsidRPr="001062D9">
        <w:rPr>
          <w:rFonts w:ascii="Arial" w:hAnsi="Arial" w:cs="Arial"/>
          <w:noProof/>
          <w:color w:val="222222"/>
          <w:sz w:val="21"/>
          <w:szCs w:val="21"/>
          <w:shd w:val="clear" w:color="auto" w:fill="FFFFFF"/>
        </w:rPr>
        <w:t>для</w:t>
      </w:r>
      <w:r w:rsidRPr="003C7DB9">
        <w:rPr>
          <w:rFonts w:ascii="Arial" w:hAnsi="Arial" w:cs="Arial"/>
          <w:noProof/>
          <w:color w:val="222222"/>
          <w:sz w:val="21"/>
          <w:szCs w:val="21"/>
          <w:shd w:val="clear" w:color="auto" w:fill="FFFFFF"/>
          <w:lang w:val="en-US"/>
        </w:rPr>
        <w:t> </w:t>
      </w:r>
      <w:hyperlink r:id="rId10" w:tooltip="PHP" w:history="1">
        <w:r w:rsidRPr="003C7DB9">
          <w:rPr>
            <w:rStyle w:val="a9"/>
            <w:rFonts w:ascii="Arial" w:hAnsi="Arial" w:cs="Arial"/>
            <w:noProof/>
            <w:color w:val="0B0080"/>
            <w:sz w:val="21"/>
            <w:szCs w:val="21"/>
            <w:shd w:val="clear" w:color="auto" w:fill="FFFFFF"/>
            <w:lang w:val="en-US"/>
          </w:rPr>
          <w:t>PHP</w:t>
        </w:r>
      </w:hyperlink>
      <w:hyperlink r:id="rId11" w:anchor="cite_note-1" w:history="1">
        <w:r w:rsidRPr="001062D9">
          <w:rPr>
            <w:rStyle w:val="a9"/>
            <w:rFonts w:ascii="Arial" w:hAnsi="Arial" w:cs="Arial"/>
            <w:noProof/>
            <w:color w:val="0B0080"/>
            <w:sz w:val="17"/>
            <w:szCs w:val="17"/>
            <w:shd w:val="clear" w:color="auto" w:fill="FFFFFF"/>
            <w:vertAlign w:val="superscript"/>
          </w:rPr>
          <w:t>[1]</w:t>
        </w:r>
      </w:hyperlink>
      <w:r w:rsidRPr="001062D9">
        <w:rPr>
          <w:rFonts w:ascii="Arial" w:hAnsi="Arial" w:cs="Arial"/>
          <w:noProof/>
          <w:color w:val="222222"/>
          <w:sz w:val="21"/>
          <w:szCs w:val="21"/>
          <w:shd w:val="clear" w:color="auto" w:fill="FFFFFF"/>
        </w:rPr>
        <w:t>.</w:t>
      </w:r>
    </w:p>
    <w:p w:rsidR="0081699F" w:rsidRPr="001062D9" w:rsidRDefault="0081699F">
      <w:pPr>
        <w:rPr>
          <w:rFonts w:ascii="Arial Black" w:hAnsi="Arial Black" w:cs="Arial"/>
          <w:b/>
          <w:noProof/>
          <w:color w:val="FF0000"/>
          <w:sz w:val="36"/>
          <w:szCs w:val="36"/>
          <w:u w:val="single"/>
        </w:rPr>
      </w:pPr>
      <w:r w:rsidRPr="001062D9">
        <w:rPr>
          <w:rFonts w:ascii="Arial" w:hAnsi="Arial" w:cs="Arial"/>
          <w:b/>
          <w:bCs/>
          <w:noProof/>
          <w:color w:val="E36C0A" w:themeColor="accent6" w:themeShade="BF"/>
          <w:sz w:val="21"/>
          <w:szCs w:val="21"/>
          <w:shd w:val="clear" w:color="auto" w:fill="FFFFFF"/>
        </w:rPr>
        <w:t>Интегри́рованная среда́ разрабо́тки</w:t>
      </w:r>
      <w:r w:rsidRPr="001062D9">
        <w:rPr>
          <w:rFonts w:ascii="Arial" w:hAnsi="Arial" w:cs="Arial"/>
          <w:noProof/>
          <w:color w:val="222222"/>
          <w:sz w:val="21"/>
          <w:szCs w:val="21"/>
          <w:shd w:val="clear" w:color="auto" w:fill="FFFFFF"/>
        </w:rPr>
        <w:t>,</w:t>
      </w:r>
      <w:r w:rsidRPr="003C7DB9">
        <w:rPr>
          <w:rFonts w:ascii="Arial" w:hAnsi="Arial" w:cs="Arial"/>
          <w:noProof/>
          <w:color w:val="222222"/>
          <w:sz w:val="21"/>
          <w:szCs w:val="21"/>
          <w:shd w:val="clear" w:color="auto" w:fill="FFFFFF"/>
          <w:lang w:val="en-US"/>
        </w:rPr>
        <w:t> </w:t>
      </w:r>
      <w:r w:rsidRPr="001062D9">
        <w:rPr>
          <w:rFonts w:ascii="Arial" w:hAnsi="Arial" w:cs="Arial"/>
          <w:b/>
          <w:bCs/>
          <w:noProof/>
          <w:color w:val="222222"/>
          <w:sz w:val="21"/>
          <w:szCs w:val="21"/>
          <w:shd w:val="clear" w:color="auto" w:fill="FFFFFF"/>
        </w:rPr>
        <w:t>ИС</w:t>
      </w:r>
      <w:r w:rsidRPr="003C7DB9">
        <w:rPr>
          <w:rFonts w:ascii="Arial" w:hAnsi="Arial" w:cs="Arial"/>
          <w:b/>
          <w:bCs/>
          <w:noProof/>
          <w:color w:val="222222"/>
          <w:sz w:val="21"/>
          <w:szCs w:val="21"/>
          <w:shd w:val="clear" w:color="auto" w:fill="FFFFFF"/>
          <w:lang w:val="en-US"/>
        </w:rPr>
        <w:t>P</w:t>
      </w:r>
      <w:r w:rsidRPr="003C7DB9">
        <w:rPr>
          <w:rFonts w:ascii="Arial" w:hAnsi="Arial" w:cs="Arial"/>
          <w:noProof/>
          <w:color w:val="222222"/>
          <w:sz w:val="21"/>
          <w:szCs w:val="21"/>
          <w:shd w:val="clear" w:color="auto" w:fill="FFFFFF"/>
          <w:lang w:val="en-US"/>
        </w:rPr>
        <w:t> </w:t>
      </w:r>
      <w:r w:rsidRPr="001062D9">
        <w:rPr>
          <w:rFonts w:ascii="Arial" w:hAnsi="Arial" w:cs="Arial"/>
          <w:noProof/>
          <w:color w:val="222222"/>
          <w:sz w:val="21"/>
          <w:szCs w:val="21"/>
          <w:shd w:val="clear" w:color="auto" w:fill="FFFFFF"/>
        </w:rPr>
        <w:t>(</w:t>
      </w:r>
      <w:hyperlink r:id="rId12" w:tooltip="Английский язык" w:history="1">
        <w:r w:rsidRPr="001062D9">
          <w:rPr>
            <w:rStyle w:val="a9"/>
            <w:rFonts w:ascii="Arial" w:hAnsi="Arial" w:cs="Arial"/>
            <w:noProof/>
            <w:color w:val="0B0080"/>
            <w:sz w:val="21"/>
            <w:szCs w:val="21"/>
            <w:shd w:val="clear" w:color="auto" w:fill="FFFFFF"/>
          </w:rPr>
          <w:t>англ.</w:t>
        </w:r>
      </w:hyperlink>
      <w:r w:rsidRPr="003C7DB9">
        <w:rPr>
          <w:rFonts w:ascii="Arial" w:hAnsi="Arial" w:cs="Arial"/>
          <w:noProof/>
          <w:color w:val="222222"/>
          <w:sz w:val="21"/>
          <w:szCs w:val="21"/>
          <w:shd w:val="clear" w:color="auto" w:fill="FFFFFF"/>
          <w:lang w:val="en-US"/>
        </w:rPr>
        <w:t> </w:t>
      </w:r>
      <w:r w:rsidRPr="003C7DB9">
        <w:rPr>
          <w:rFonts w:ascii="Arial" w:hAnsi="Arial" w:cs="Arial"/>
          <w:b/>
          <w:i/>
          <w:iCs/>
          <w:noProof/>
          <w:color w:val="E36C0A" w:themeColor="accent6" w:themeShade="BF"/>
          <w:sz w:val="21"/>
          <w:szCs w:val="21"/>
          <w:shd w:val="clear" w:color="auto" w:fill="FFFFFF"/>
          <w:lang w:val="en-US"/>
        </w:rPr>
        <w:t>Integrated</w:t>
      </w:r>
      <w:r w:rsidRPr="001062D9">
        <w:rPr>
          <w:rFonts w:ascii="Arial" w:hAnsi="Arial" w:cs="Arial"/>
          <w:b/>
          <w:i/>
          <w:iCs/>
          <w:noProof/>
          <w:color w:val="E36C0A" w:themeColor="accent6" w:themeShade="BF"/>
          <w:sz w:val="21"/>
          <w:szCs w:val="21"/>
          <w:shd w:val="clear" w:color="auto" w:fill="FFFFFF"/>
        </w:rPr>
        <w:t xml:space="preserve"> </w:t>
      </w:r>
      <w:r w:rsidRPr="003C7DB9">
        <w:rPr>
          <w:rFonts w:ascii="Arial" w:hAnsi="Arial" w:cs="Arial"/>
          <w:b/>
          <w:i/>
          <w:iCs/>
          <w:noProof/>
          <w:color w:val="E36C0A" w:themeColor="accent6" w:themeShade="BF"/>
          <w:sz w:val="21"/>
          <w:szCs w:val="21"/>
          <w:shd w:val="clear" w:color="auto" w:fill="FFFFFF"/>
          <w:lang w:val="en-US"/>
        </w:rPr>
        <w:t>development</w:t>
      </w:r>
      <w:r w:rsidRPr="001062D9">
        <w:rPr>
          <w:rFonts w:ascii="Arial" w:hAnsi="Arial" w:cs="Arial"/>
          <w:b/>
          <w:i/>
          <w:iCs/>
          <w:noProof/>
          <w:color w:val="E36C0A" w:themeColor="accent6" w:themeShade="BF"/>
          <w:sz w:val="21"/>
          <w:szCs w:val="21"/>
          <w:shd w:val="clear" w:color="auto" w:fill="FFFFFF"/>
        </w:rPr>
        <w:t xml:space="preserve"> </w:t>
      </w:r>
      <w:r w:rsidRPr="003C7DB9">
        <w:rPr>
          <w:rFonts w:ascii="Arial" w:hAnsi="Arial" w:cs="Arial"/>
          <w:b/>
          <w:i/>
          <w:iCs/>
          <w:noProof/>
          <w:color w:val="E36C0A" w:themeColor="accent6" w:themeShade="BF"/>
          <w:sz w:val="21"/>
          <w:szCs w:val="21"/>
          <w:shd w:val="clear" w:color="auto" w:fill="FFFFFF"/>
          <w:lang w:val="en-US"/>
        </w:rPr>
        <w:t>environment</w:t>
      </w:r>
      <w:r w:rsidRPr="003C7DB9">
        <w:rPr>
          <w:rFonts w:ascii="Arial" w:hAnsi="Arial" w:cs="Arial"/>
          <w:b/>
          <w:noProof/>
          <w:color w:val="E36C0A" w:themeColor="accent6" w:themeShade="BF"/>
          <w:sz w:val="21"/>
          <w:szCs w:val="21"/>
          <w:shd w:val="clear" w:color="auto" w:fill="FFFFFF"/>
          <w:lang w:val="en-US"/>
        </w:rPr>
        <w:t> </w:t>
      </w:r>
      <w:r w:rsidRPr="001062D9">
        <w:rPr>
          <w:rFonts w:ascii="Arial" w:hAnsi="Arial" w:cs="Arial"/>
          <w:b/>
          <w:i/>
          <w:iCs/>
          <w:noProof/>
          <w:color w:val="E36C0A" w:themeColor="accent6" w:themeShade="BF"/>
          <w:sz w:val="21"/>
          <w:szCs w:val="21"/>
          <w:shd w:val="clear" w:color="auto" w:fill="FFFFFF"/>
        </w:rPr>
        <w:t>—</w:t>
      </w:r>
      <w:r w:rsidRPr="003C7DB9">
        <w:rPr>
          <w:rFonts w:ascii="Arial" w:hAnsi="Arial" w:cs="Arial"/>
          <w:b/>
          <w:i/>
          <w:iCs/>
          <w:noProof/>
          <w:color w:val="E36C0A" w:themeColor="accent6" w:themeShade="BF"/>
          <w:sz w:val="21"/>
          <w:szCs w:val="21"/>
          <w:shd w:val="clear" w:color="auto" w:fill="FFFFFF"/>
          <w:lang w:val="en-US"/>
        </w:rPr>
        <w:t> </w:t>
      </w:r>
      <w:r w:rsidRPr="003C7DB9">
        <w:rPr>
          <w:rFonts w:ascii="Arial" w:hAnsi="Arial" w:cs="Arial"/>
          <w:b/>
          <w:bCs/>
          <w:i/>
          <w:iCs/>
          <w:noProof/>
          <w:color w:val="E36C0A" w:themeColor="accent6" w:themeShade="BF"/>
          <w:sz w:val="21"/>
          <w:szCs w:val="21"/>
          <w:shd w:val="clear" w:color="auto" w:fill="FFFFFF"/>
          <w:lang w:val="en-US"/>
        </w:rPr>
        <w:t>IDE</w:t>
      </w:r>
      <w:r w:rsidRPr="001062D9">
        <w:rPr>
          <w:rFonts w:ascii="Arial" w:hAnsi="Arial" w:cs="Arial"/>
          <w:noProof/>
          <w:color w:val="222222"/>
          <w:sz w:val="21"/>
          <w:szCs w:val="21"/>
          <w:shd w:val="clear" w:color="auto" w:fill="FFFFFF"/>
        </w:rPr>
        <w:t>),</w:t>
      </w:r>
      <w:r w:rsidRPr="003C7DB9">
        <w:rPr>
          <w:rFonts w:ascii="Arial" w:hAnsi="Arial" w:cs="Arial"/>
          <w:noProof/>
          <w:color w:val="222222"/>
          <w:sz w:val="21"/>
          <w:szCs w:val="21"/>
          <w:shd w:val="clear" w:color="auto" w:fill="FFFFFF"/>
          <w:lang w:val="en-US"/>
        </w:rPr>
        <w:t> </w:t>
      </w:r>
      <w:r w:rsidRPr="001062D9">
        <w:rPr>
          <w:rFonts w:ascii="Arial" w:hAnsi="Arial" w:cs="Arial"/>
          <w:noProof/>
          <w:color w:val="222222"/>
          <w:sz w:val="21"/>
          <w:szCs w:val="21"/>
          <w:shd w:val="clear" w:color="auto" w:fill="FFFFFF"/>
        </w:rPr>
        <w:t>также</w:t>
      </w:r>
      <w:r w:rsidRPr="003C7DB9">
        <w:rPr>
          <w:rFonts w:ascii="Arial" w:hAnsi="Arial" w:cs="Arial"/>
          <w:noProof/>
          <w:color w:val="222222"/>
          <w:sz w:val="21"/>
          <w:szCs w:val="21"/>
          <w:shd w:val="clear" w:color="auto" w:fill="FFFFFF"/>
          <w:lang w:val="en-US"/>
        </w:rPr>
        <w:t> </w:t>
      </w:r>
      <w:r w:rsidRPr="001062D9">
        <w:rPr>
          <w:rFonts w:ascii="Arial" w:hAnsi="Arial" w:cs="Arial"/>
          <w:b/>
          <w:bCs/>
          <w:noProof/>
          <w:color w:val="222222"/>
          <w:sz w:val="21"/>
          <w:szCs w:val="21"/>
          <w:shd w:val="clear" w:color="auto" w:fill="FFFFFF"/>
        </w:rPr>
        <w:t>единая среда разработки,</w:t>
      </w:r>
      <w:r w:rsidRPr="003C7DB9">
        <w:rPr>
          <w:rFonts w:ascii="Arial" w:hAnsi="Arial" w:cs="Arial"/>
          <w:noProof/>
          <w:color w:val="222222"/>
          <w:sz w:val="21"/>
          <w:szCs w:val="21"/>
          <w:shd w:val="clear" w:color="auto" w:fill="FFFFFF"/>
          <w:lang w:val="en-US"/>
        </w:rPr>
        <w:t> </w:t>
      </w:r>
      <w:r w:rsidRPr="001062D9">
        <w:rPr>
          <w:rFonts w:ascii="Arial" w:hAnsi="Arial" w:cs="Arial"/>
          <w:b/>
          <w:bCs/>
          <w:noProof/>
          <w:color w:val="222222"/>
          <w:sz w:val="21"/>
          <w:szCs w:val="21"/>
          <w:shd w:val="clear" w:color="auto" w:fill="FFFFFF"/>
        </w:rPr>
        <w:t>ЕСР</w:t>
      </w:r>
      <w:r w:rsidRPr="003C7DB9">
        <w:rPr>
          <w:rFonts w:ascii="Arial" w:hAnsi="Arial" w:cs="Arial"/>
          <w:noProof/>
          <w:color w:val="222222"/>
          <w:sz w:val="21"/>
          <w:szCs w:val="21"/>
          <w:shd w:val="clear" w:color="auto" w:fill="FFFFFF"/>
          <w:lang w:val="en-US"/>
        </w:rPr>
        <w:t> </w:t>
      </w:r>
      <w:r w:rsidRPr="001062D9">
        <w:rPr>
          <w:rFonts w:ascii="Arial" w:hAnsi="Arial" w:cs="Arial"/>
          <w:noProof/>
          <w:color w:val="222222"/>
          <w:sz w:val="21"/>
          <w:szCs w:val="21"/>
          <w:shd w:val="clear" w:color="auto" w:fill="FFFFFF"/>
        </w:rPr>
        <w:t>— комплекс программных средств, используемый</w:t>
      </w:r>
      <w:r w:rsidRPr="003C7DB9">
        <w:rPr>
          <w:rFonts w:ascii="Arial" w:hAnsi="Arial" w:cs="Arial"/>
          <w:noProof/>
          <w:color w:val="222222"/>
          <w:sz w:val="21"/>
          <w:szCs w:val="21"/>
          <w:shd w:val="clear" w:color="auto" w:fill="FFFFFF"/>
          <w:lang w:val="en-US"/>
        </w:rPr>
        <w:t> </w:t>
      </w:r>
      <w:hyperlink r:id="rId13" w:tooltip="Программист" w:history="1">
        <w:r w:rsidRPr="001062D9">
          <w:rPr>
            <w:rStyle w:val="a9"/>
            <w:rFonts w:ascii="Arial" w:hAnsi="Arial" w:cs="Arial"/>
            <w:noProof/>
            <w:color w:val="0B0080"/>
            <w:sz w:val="21"/>
            <w:szCs w:val="21"/>
            <w:shd w:val="clear" w:color="auto" w:fill="FFFFFF"/>
          </w:rPr>
          <w:t>программистами</w:t>
        </w:r>
      </w:hyperlink>
      <w:r w:rsidRPr="003C7DB9">
        <w:rPr>
          <w:rFonts w:ascii="Arial" w:hAnsi="Arial" w:cs="Arial"/>
          <w:noProof/>
          <w:color w:val="222222"/>
          <w:sz w:val="21"/>
          <w:szCs w:val="21"/>
          <w:shd w:val="clear" w:color="auto" w:fill="FFFFFF"/>
          <w:lang w:val="en-US"/>
        </w:rPr>
        <w:t> </w:t>
      </w:r>
      <w:r w:rsidRPr="001062D9">
        <w:rPr>
          <w:rFonts w:ascii="Arial" w:hAnsi="Arial" w:cs="Arial"/>
          <w:noProof/>
          <w:color w:val="222222"/>
          <w:sz w:val="21"/>
          <w:szCs w:val="21"/>
          <w:shd w:val="clear" w:color="auto" w:fill="FFFFFF"/>
        </w:rPr>
        <w:t>для разработки</w:t>
      </w:r>
      <w:r w:rsidRPr="003C7DB9">
        <w:rPr>
          <w:rFonts w:ascii="Arial" w:hAnsi="Arial" w:cs="Arial"/>
          <w:noProof/>
          <w:color w:val="222222"/>
          <w:sz w:val="21"/>
          <w:szCs w:val="21"/>
          <w:shd w:val="clear" w:color="auto" w:fill="FFFFFF"/>
          <w:lang w:val="en-US"/>
        </w:rPr>
        <w:t> </w:t>
      </w:r>
      <w:hyperlink r:id="rId14" w:history="1">
        <w:r w:rsidRPr="001062D9">
          <w:rPr>
            <w:rStyle w:val="a9"/>
            <w:rFonts w:ascii="Arial" w:hAnsi="Arial" w:cs="Arial"/>
            <w:noProof/>
            <w:color w:val="0B0080"/>
            <w:sz w:val="21"/>
            <w:szCs w:val="21"/>
            <w:shd w:val="clear" w:color="auto" w:fill="FFFFFF"/>
          </w:rPr>
          <w:t>программного обеспечения</w:t>
        </w:r>
      </w:hyperlink>
      <w:r w:rsidRPr="003C7DB9">
        <w:rPr>
          <w:rFonts w:ascii="Arial" w:hAnsi="Arial" w:cs="Arial"/>
          <w:noProof/>
          <w:color w:val="222222"/>
          <w:sz w:val="21"/>
          <w:szCs w:val="21"/>
          <w:shd w:val="clear" w:color="auto" w:fill="FFFFFF"/>
          <w:lang w:val="en-US"/>
        </w:rPr>
        <w:t> </w:t>
      </w:r>
      <w:r w:rsidRPr="001062D9">
        <w:rPr>
          <w:rFonts w:ascii="Arial" w:hAnsi="Arial" w:cs="Arial"/>
          <w:noProof/>
          <w:color w:val="222222"/>
          <w:sz w:val="21"/>
          <w:szCs w:val="21"/>
          <w:shd w:val="clear" w:color="auto" w:fill="FFFFFF"/>
        </w:rPr>
        <w:t>(ПО).</w:t>
      </w:r>
    </w:p>
    <w:p w:rsidR="00315EE2" w:rsidRPr="001062D9" w:rsidRDefault="004313F0">
      <w:pPr>
        <w:rPr>
          <w:noProof/>
          <w:sz w:val="24"/>
          <w:szCs w:val="24"/>
        </w:rPr>
      </w:pPr>
      <w:r w:rsidRPr="001062D9">
        <w:rPr>
          <w:b/>
          <w:noProof/>
          <w:color w:val="E36C0A" w:themeColor="accent6" w:themeShade="BF"/>
          <w:sz w:val="24"/>
          <w:szCs w:val="24"/>
        </w:rPr>
        <w:t>Домен</w:t>
      </w:r>
      <w:r w:rsidRPr="001062D9">
        <w:rPr>
          <w:b/>
          <w:noProof/>
          <w:sz w:val="24"/>
          <w:szCs w:val="24"/>
        </w:rPr>
        <w:t xml:space="preserve"> </w:t>
      </w:r>
      <w:r w:rsidRPr="001062D9">
        <w:rPr>
          <w:noProof/>
          <w:sz w:val="24"/>
          <w:szCs w:val="24"/>
        </w:rPr>
        <w:t>– имя сайта</w:t>
      </w:r>
      <w:r w:rsidR="007E0D56" w:rsidRPr="001062D9">
        <w:rPr>
          <w:noProof/>
          <w:sz w:val="24"/>
          <w:szCs w:val="24"/>
        </w:rPr>
        <w:t xml:space="preserve"> или адрес </w:t>
      </w:r>
      <w:r w:rsidR="00457699" w:rsidRPr="001062D9">
        <w:rPr>
          <w:noProof/>
          <w:sz w:val="24"/>
          <w:szCs w:val="24"/>
        </w:rPr>
        <w:t xml:space="preserve">сайта </w:t>
      </w:r>
      <w:r w:rsidR="007E0D56" w:rsidRPr="001062D9">
        <w:rPr>
          <w:noProof/>
          <w:sz w:val="24"/>
          <w:szCs w:val="24"/>
        </w:rPr>
        <w:t>в интернете</w:t>
      </w:r>
      <w:r w:rsidR="00976E74" w:rsidRPr="001062D9">
        <w:rPr>
          <w:noProof/>
          <w:sz w:val="24"/>
          <w:szCs w:val="24"/>
        </w:rPr>
        <w:t xml:space="preserve"> в буквенном виде – </w:t>
      </w:r>
      <w:r w:rsidR="00976E74" w:rsidRPr="003C7DB9">
        <w:rPr>
          <w:noProof/>
          <w:sz w:val="24"/>
          <w:szCs w:val="24"/>
          <w:lang w:val="en-US"/>
        </w:rPr>
        <w:t>google</w:t>
      </w:r>
      <w:r w:rsidR="00976E74" w:rsidRPr="001062D9">
        <w:rPr>
          <w:noProof/>
          <w:sz w:val="24"/>
          <w:szCs w:val="24"/>
        </w:rPr>
        <w:t>.</w:t>
      </w:r>
      <w:r w:rsidR="00976E74" w:rsidRPr="003C7DB9">
        <w:rPr>
          <w:noProof/>
          <w:sz w:val="24"/>
          <w:szCs w:val="24"/>
          <w:lang w:val="en-US"/>
        </w:rPr>
        <w:t>com</w:t>
      </w:r>
      <w:r w:rsidRPr="001062D9">
        <w:rPr>
          <w:noProof/>
          <w:sz w:val="24"/>
          <w:szCs w:val="24"/>
        </w:rPr>
        <w:t xml:space="preserve">. </w:t>
      </w:r>
    </w:p>
    <w:p w:rsidR="001F50AD" w:rsidRPr="003C7DB9" w:rsidRDefault="004366F9">
      <w:pPr>
        <w:rPr>
          <w:noProof/>
          <w:sz w:val="24"/>
          <w:szCs w:val="24"/>
          <w:lang w:val="en-US"/>
        </w:rPr>
      </w:pPr>
      <w:r w:rsidRPr="001062D9">
        <w:rPr>
          <w:noProof/>
          <w:sz w:val="24"/>
          <w:szCs w:val="24"/>
        </w:rPr>
        <w:t>Домен являет</w:t>
      </w:r>
      <w:r w:rsidR="001F50AD" w:rsidRPr="001062D9">
        <w:rPr>
          <w:noProof/>
          <w:sz w:val="24"/>
          <w:szCs w:val="24"/>
        </w:rPr>
        <w:t xml:space="preserve">ся частью </w:t>
      </w:r>
      <w:r w:rsidR="001F50AD" w:rsidRPr="003C7DB9">
        <w:rPr>
          <w:noProof/>
          <w:sz w:val="24"/>
          <w:szCs w:val="24"/>
          <w:lang w:val="en-US"/>
        </w:rPr>
        <w:t>URL</w:t>
      </w:r>
      <w:r w:rsidR="001F50AD" w:rsidRPr="001062D9">
        <w:rPr>
          <w:noProof/>
          <w:sz w:val="24"/>
          <w:szCs w:val="24"/>
        </w:rPr>
        <w:t xml:space="preserve"> . А </w:t>
      </w:r>
      <w:r w:rsidR="001F50AD" w:rsidRPr="003C7DB9">
        <w:rPr>
          <w:noProof/>
          <w:sz w:val="24"/>
          <w:szCs w:val="24"/>
          <w:lang w:val="en-US"/>
        </w:rPr>
        <w:t>URL</w:t>
      </w:r>
      <w:r w:rsidR="001F50AD" w:rsidRPr="001062D9">
        <w:rPr>
          <w:noProof/>
          <w:sz w:val="24"/>
          <w:szCs w:val="24"/>
        </w:rPr>
        <w:t xml:space="preserve">  и </w:t>
      </w:r>
      <w:r w:rsidR="001F50AD" w:rsidRPr="003C7DB9">
        <w:rPr>
          <w:noProof/>
          <w:sz w:val="24"/>
          <w:szCs w:val="24"/>
          <w:lang w:val="en-US"/>
        </w:rPr>
        <w:t>URN</w:t>
      </w:r>
      <w:r w:rsidR="001F50AD" w:rsidRPr="001062D9">
        <w:rPr>
          <w:noProof/>
          <w:sz w:val="24"/>
          <w:szCs w:val="24"/>
        </w:rPr>
        <w:t xml:space="preserve"> -  частью </w:t>
      </w:r>
      <w:r w:rsidR="001F50AD" w:rsidRPr="003C7DB9">
        <w:rPr>
          <w:noProof/>
          <w:sz w:val="24"/>
          <w:szCs w:val="24"/>
          <w:lang w:val="en-US"/>
        </w:rPr>
        <w:t>URI</w:t>
      </w:r>
    </w:p>
    <w:p w:rsidR="002A77B8" w:rsidRPr="003C7DB9" w:rsidRDefault="004313F0">
      <w:pPr>
        <w:rPr>
          <w:noProof/>
          <w:sz w:val="24"/>
          <w:szCs w:val="24"/>
          <w:lang w:val="en-US"/>
        </w:rPr>
      </w:pPr>
      <w:r w:rsidRPr="003C7DB9">
        <w:rPr>
          <w:b/>
          <w:noProof/>
          <w:sz w:val="24"/>
          <w:szCs w:val="24"/>
          <w:lang w:val="en-US"/>
        </w:rPr>
        <w:t>Например</w:t>
      </w:r>
      <w:r w:rsidRPr="003C7DB9">
        <w:rPr>
          <w:noProof/>
          <w:sz w:val="24"/>
          <w:szCs w:val="24"/>
          <w:lang w:val="en-US"/>
        </w:rPr>
        <w:t>: facebook.com</w:t>
      </w:r>
      <w:r w:rsidR="00CF529C" w:rsidRPr="003C7DB9">
        <w:rPr>
          <w:noProof/>
          <w:sz w:val="24"/>
          <w:szCs w:val="24"/>
          <w:lang w:val="en-US"/>
        </w:rPr>
        <w:t>, ua-football.com</w:t>
      </w:r>
    </w:p>
    <w:p w:rsidR="002A77B8" w:rsidRPr="001062D9" w:rsidRDefault="002A77B8">
      <w:pPr>
        <w:rPr>
          <w:noProof/>
          <w:sz w:val="24"/>
          <w:szCs w:val="24"/>
        </w:rPr>
      </w:pPr>
      <w:r w:rsidRPr="001062D9">
        <w:rPr>
          <w:b/>
          <w:noProof/>
          <w:color w:val="E36C0A" w:themeColor="accent6" w:themeShade="BF"/>
          <w:sz w:val="24"/>
          <w:szCs w:val="24"/>
        </w:rPr>
        <w:t>.</w:t>
      </w:r>
      <w:r w:rsidRPr="003C7DB9">
        <w:rPr>
          <w:b/>
          <w:noProof/>
          <w:color w:val="E36C0A" w:themeColor="accent6" w:themeShade="BF"/>
          <w:sz w:val="24"/>
          <w:szCs w:val="24"/>
          <w:lang w:val="en-US"/>
        </w:rPr>
        <w:t>com</w:t>
      </w:r>
      <w:r w:rsidRPr="001062D9">
        <w:rPr>
          <w:b/>
          <w:noProof/>
          <w:color w:val="E36C0A" w:themeColor="accent6" w:themeShade="BF"/>
          <w:sz w:val="24"/>
          <w:szCs w:val="24"/>
        </w:rPr>
        <w:t xml:space="preserve"> – это доменная зона.</w:t>
      </w:r>
      <w:r w:rsidRPr="001062D9">
        <w:rPr>
          <w:noProof/>
          <w:sz w:val="24"/>
          <w:szCs w:val="24"/>
        </w:rPr>
        <w:t xml:space="preserve"> Могут быть поделены на:</w:t>
      </w:r>
    </w:p>
    <w:p w:rsidR="002A77B8" w:rsidRPr="001062D9" w:rsidRDefault="002A77B8">
      <w:pPr>
        <w:rPr>
          <w:noProof/>
          <w:sz w:val="24"/>
          <w:szCs w:val="24"/>
        </w:rPr>
      </w:pPr>
      <w:r w:rsidRPr="001062D9">
        <w:rPr>
          <w:noProof/>
          <w:sz w:val="24"/>
          <w:szCs w:val="24"/>
        </w:rPr>
        <w:t>-  территориально-языковые зоны:</w:t>
      </w:r>
    </w:p>
    <w:p w:rsidR="006A4E62" w:rsidRPr="001062D9" w:rsidRDefault="002A77B8">
      <w:pPr>
        <w:rPr>
          <w:noProof/>
          <w:sz w:val="24"/>
          <w:szCs w:val="24"/>
        </w:rPr>
      </w:pPr>
      <w:r w:rsidRPr="001062D9">
        <w:rPr>
          <w:noProof/>
          <w:sz w:val="24"/>
          <w:szCs w:val="24"/>
        </w:rPr>
        <w:t>Например:</w:t>
      </w:r>
      <w:r w:rsidR="00C06BAD" w:rsidRPr="001062D9">
        <w:rPr>
          <w:noProof/>
          <w:sz w:val="24"/>
          <w:szCs w:val="24"/>
        </w:rPr>
        <w:t xml:space="preserve"> </w:t>
      </w:r>
      <w:r w:rsidRPr="003C7DB9">
        <w:rPr>
          <w:noProof/>
          <w:sz w:val="24"/>
          <w:szCs w:val="24"/>
          <w:lang w:val="en-US"/>
        </w:rPr>
        <w:t>ua</w:t>
      </w:r>
      <w:r w:rsidRPr="001062D9">
        <w:rPr>
          <w:noProof/>
          <w:sz w:val="24"/>
          <w:szCs w:val="24"/>
        </w:rPr>
        <w:t xml:space="preserve">, </w:t>
      </w:r>
      <w:r w:rsidRPr="003C7DB9">
        <w:rPr>
          <w:noProof/>
          <w:sz w:val="24"/>
          <w:szCs w:val="24"/>
          <w:lang w:val="en-US"/>
        </w:rPr>
        <w:t>uk</w:t>
      </w:r>
      <w:r w:rsidRPr="001062D9">
        <w:rPr>
          <w:noProof/>
          <w:sz w:val="24"/>
          <w:szCs w:val="24"/>
        </w:rPr>
        <w:t xml:space="preserve">, </w:t>
      </w:r>
      <w:r w:rsidRPr="003C7DB9">
        <w:rPr>
          <w:noProof/>
          <w:sz w:val="24"/>
          <w:szCs w:val="24"/>
          <w:lang w:val="en-US"/>
        </w:rPr>
        <w:t>eu</w:t>
      </w:r>
    </w:p>
    <w:p w:rsidR="002A77B8" w:rsidRPr="001062D9" w:rsidRDefault="002A77B8">
      <w:pPr>
        <w:rPr>
          <w:noProof/>
          <w:sz w:val="24"/>
          <w:szCs w:val="24"/>
        </w:rPr>
      </w:pPr>
      <w:r w:rsidRPr="001062D9">
        <w:rPr>
          <w:noProof/>
          <w:sz w:val="24"/>
          <w:szCs w:val="24"/>
        </w:rPr>
        <w:t xml:space="preserve">- тематические: </w:t>
      </w:r>
    </w:p>
    <w:p w:rsidR="002A77B8" w:rsidRPr="001062D9" w:rsidRDefault="002A77B8">
      <w:pPr>
        <w:rPr>
          <w:noProof/>
          <w:sz w:val="24"/>
          <w:szCs w:val="24"/>
        </w:rPr>
      </w:pPr>
      <w:r w:rsidRPr="001062D9">
        <w:rPr>
          <w:noProof/>
          <w:sz w:val="24"/>
          <w:szCs w:val="24"/>
        </w:rPr>
        <w:t xml:space="preserve">Например: </w:t>
      </w:r>
      <w:r w:rsidRPr="003C7DB9">
        <w:rPr>
          <w:noProof/>
          <w:sz w:val="24"/>
          <w:szCs w:val="24"/>
          <w:lang w:val="en-US"/>
        </w:rPr>
        <w:t>net</w:t>
      </w:r>
      <w:r w:rsidRPr="001062D9">
        <w:rPr>
          <w:noProof/>
          <w:sz w:val="24"/>
          <w:szCs w:val="24"/>
        </w:rPr>
        <w:t xml:space="preserve"> – организации, предоставляющие сетевые услуги</w:t>
      </w:r>
    </w:p>
    <w:p w:rsidR="002A77B8" w:rsidRPr="001062D9" w:rsidRDefault="002A77B8">
      <w:pPr>
        <w:rPr>
          <w:noProof/>
          <w:sz w:val="24"/>
          <w:szCs w:val="24"/>
        </w:rPr>
      </w:pPr>
      <w:r w:rsidRPr="001062D9">
        <w:rPr>
          <w:noProof/>
          <w:sz w:val="24"/>
          <w:szCs w:val="24"/>
        </w:rPr>
        <w:t xml:space="preserve">                      </w:t>
      </w:r>
      <w:r w:rsidRPr="003C7DB9">
        <w:rPr>
          <w:noProof/>
          <w:sz w:val="24"/>
          <w:szCs w:val="24"/>
          <w:lang w:val="en-US"/>
        </w:rPr>
        <w:t>info</w:t>
      </w:r>
      <w:r w:rsidRPr="001062D9">
        <w:rPr>
          <w:noProof/>
          <w:sz w:val="24"/>
          <w:szCs w:val="24"/>
        </w:rPr>
        <w:t xml:space="preserve"> -  информационные сайты</w:t>
      </w:r>
    </w:p>
    <w:p w:rsidR="002A77B8" w:rsidRPr="001062D9" w:rsidRDefault="002A77B8">
      <w:pPr>
        <w:rPr>
          <w:noProof/>
          <w:sz w:val="24"/>
          <w:szCs w:val="24"/>
        </w:rPr>
      </w:pPr>
      <w:r w:rsidRPr="001062D9">
        <w:rPr>
          <w:noProof/>
          <w:sz w:val="24"/>
          <w:szCs w:val="24"/>
        </w:rPr>
        <w:t xml:space="preserve">                      </w:t>
      </w:r>
      <w:r w:rsidRPr="003C7DB9">
        <w:rPr>
          <w:noProof/>
          <w:sz w:val="24"/>
          <w:szCs w:val="24"/>
          <w:lang w:val="en-US"/>
        </w:rPr>
        <w:t>org</w:t>
      </w:r>
      <w:r w:rsidRPr="001062D9">
        <w:rPr>
          <w:noProof/>
          <w:sz w:val="24"/>
          <w:szCs w:val="24"/>
        </w:rPr>
        <w:t xml:space="preserve"> – некоммерческие организации</w:t>
      </w:r>
    </w:p>
    <w:p w:rsidR="002A77B8" w:rsidRPr="001062D9" w:rsidRDefault="002A77B8">
      <w:pPr>
        <w:rPr>
          <w:noProof/>
          <w:sz w:val="24"/>
          <w:szCs w:val="24"/>
        </w:rPr>
      </w:pPr>
      <w:r w:rsidRPr="001062D9">
        <w:rPr>
          <w:noProof/>
          <w:sz w:val="24"/>
          <w:szCs w:val="24"/>
        </w:rPr>
        <w:t xml:space="preserve">                      </w:t>
      </w:r>
      <w:r w:rsidRPr="003C7DB9">
        <w:rPr>
          <w:noProof/>
          <w:sz w:val="24"/>
          <w:szCs w:val="24"/>
          <w:lang w:val="en-US"/>
        </w:rPr>
        <w:t>biz</w:t>
      </w:r>
      <w:r w:rsidRPr="001062D9">
        <w:rPr>
          <w:noProof/>
          <w:sz w:val="24"/>
          <w:szCs w:val="24"/>
        </w:rPr>
        <w:t xml:space="preserve"> – коммерческие организации</w:t>
      </w:r>
    </w:p>
    <w:p w:rsidR="00856E50" w:rsidRPr="001062D9" w:rsidRDefault="00856E50">
      <w:pPr>
        <w:rPr>
          <w:noProof/>
          <w:sz w:val="24"/>
          <w:szCs w:val="24"/>
        </w:rPr>
      </w:pPr>
      <w:r w:rsidRPr="001062D9">
        <w:rPr>
          <w:b/>
          <w:noProof/>
          <w:color w:val="E36C0A" w:themeColor="accent6" w:themeShade="BF"/>
          <w:sz w:val="24"/>
          <w:szCs w:val="24"/>
        </w:rPr>
        <w:t>Сервер</w:t>
      </w:r>
      <w:r w:rsidRPr="001062D9">
        <w:rPr>
          <w:noProof/>
          <w:sz w:val="24"/>
          <w:szCs w:val="24"/>
        </w:rPr>
        <w:t xml:space="preserve"> – компьютер, на котором расположен сайт</w:t>
      </w:r>
    </w:p>
    <w:p w:rsidR="003102A6" w:rsidRPr="001062D9" w:rsidRDefault="00315EE2">
      <w:pPr>
        <w:rPr>
          <w:noProof/>
          <w:sz w:val="24"/>
          <w:szCs w:val="24"/>
        </w:rPr>
      </w:pPr>
      <w:r w:rsidRPr="001062D9">
        <w:rPr>
          <w:noProof/>
          <w:sz w:val="24"/>
          <w:szCs w:val="24"/>
        </w:rPr>
        <w:t xml:space="preserve">По факту </w:t>
      </w:r>
      <w:r w:rsidRPr="001062D9">
        <w:rPr>
          <w:b/>
          <w:noProof/>
          <w:color w:val="E36C0A" w:themeColor="accent6" w:themeShade="BF"/>
          <w:sz w:val="24"/>
          <w:szCs w:val="24"/>
        </w:rPr>
        <w:t>домен</w:t>
      </w:r>
      <w:r w:rsidRPr="001062D9">
        <w:rPr>
          <w:noProof/>
          <w:sz w:val="24"/>
          <w:szCs w:val="24"/>
        </w:rPr>
        <w:t xml:space="preserve"> - это есть </w:t>
      </w:r>
      <w:r w:rsidRPr="003C7DB9">
        <w:rPr>
          <w:b/>
          <w:noProof/>
          <w:color w:val="E36C0A" w:themeColor="accent6" w:themeShade="BF"/>
          <w:sz w:val="24"/>
          <w:szCs w:val="24"/>
          <w:lang w:val="en-US"/>
        </w:rPr>
        <w:t>IP</w:t>
      </w:r>
      <w:r w:rsidRPr="001062D9">
        <w:rPr>
          <w:noProof/>
          <w:color w:val="E36C0A" w:themeColor="accent6" w:themeShade="BF"/>
          <w:sz w:val="24"/>
          <w:szCs w:val="24"/>
        </w:rPr>
        <w:t xml:space="preserve"> </w:t>
      </w:r>
      <w:r w:rsidRPr="001062D9">
        <w:rPr>
          <w:b/>
          <w:noProof/>
          <w:color w:val="E36C0A" w:themeColor="accent6" w:themeShade="BF"/>
          <w:sz w:val="24"/>
          <w:szCs w:val="24"/>
        </w:rPr>
        <w:t>адрес</w:t>
      </w:r>
      <w:r w:rsidRPr="001062D9">
        <w:rPr>
          <w:noProof/>
          <w:color w:val="E36C0A" w:themeColor="accent6" w:themeShade="BF"/>
          <w:sz w:val="24"/>
          <w:szCs w:val="24"/>
        </w:rPr>
        <w:t xml:space="preserve"> </w:t>
      </w:r>
      <w:r w:rsidRPr="001062D9">
        <w:rPr>
          <w:noProof/>
          <w:sz w:val="24"/>
          <w:szCs w:val="24"/>
        </w:rPr>
        <w:t>компьютера, на котором располагается сайт</w:t>
      </w:r>
      <w:r w:rsidR="00183AF0" w:rsidRPr="001062D9">
        <w:rPr>
          <w:noProof/>
          <w:sz w:val="24"/>
          <w:szCs w:val="24"/>
        </w:rPr>
        <w:t xml:space="preserve">, так как у каждого компьютера есть свой </w:t>
      </w:r>
      <w:r w:rsidR="00183AF0" w:rsidRPr="003C7DB9">
        <w:rPr>
          <w:noProof/>
          <w:sz w:val="24"/>
          <w:szCs w:val="24"/>
          <w:lang w:val="en-US"/>
        </w:rPr>
        <w:t>IP</w:t>
      </w:r>
      <w:r w:rsidR="00183AF0" w:rsidRPr="001062D9">
        <w:rPr>
          <w:noProof/>
          <w:sz w:val="24"/>
          <w:szCs w:val="24"/>
        </w:rPr>
        <w:t>-адрес.</w:t>
      </w:r>
    </w:p>
    <w:p w:rsidR="00183AF0" w:rsidRPr="001062D9" w:rsidRDefault="00183AF0">
      <w:pPr>
        <w:rPr>
          <w:noProof/>
          <w:sz w:val="24"/>
          <w:szCs w:val="24"/>
        </w:rPr>
      </w:pPr>
      <w:r w:rsidRPr="001062D9">
        <w:rPr>
          <w:noProof/>
          <w:sz w:val="24"/>
          <w:szCs w:val="24"/>
        </w:rPr>
        <w:t>Тоесть, когда вы вводим в браузере название сайта</w:t>
      </w:r>
      <w:r w:rsidR="00715D89" w:rsidRPr="001062D9">
        <w:rPr>
          <w:noProof/>
          <w:sz w:val="24"/>
          <w:szCs w:val="24"/>
        </w:rPr>
        <w:t xml:space="preserve"> </w:t>
      </w:r>
      <w:r w:rsidR="00715D89" w:rsidRPr="003C7DB9">
        <w:rPr>
          <w:noProof/>
          <w:sz w:val="24"/>
          <w:szCs w:val="24"/>
          <w:lang w:val="en-US"/>
        </w:rPr>
        <w:t>facebook</w:t>
      </w:r>
      <w:r w:rsidR="00715D89" w:rsidRPr="001062D9">
        <w:rPr>
          <w:noProof/>
          <w:sz w:val="24"/>
          <w:szCs w:val="24"/>
        </w:rPr>
        <w:t>.</w:t>
      </w:r>
      <w:r w:rsidR="00715D89" w:rsidRPr="003C7DB9">
        <w:rPr>
          <w:noProof/>
          <w:sz w:val="24"/>
          <w:szCs w:val="24"/>
          <w:lang w:val="en-US"/>
        </w:rPr>
        <w:t>com</w:t>
      </w:r>
      <w:r w:rsidRPr="001062D9">
        <w:rPr>
          <w:noProof/>
          <w:sz w:val="24"/>
          <w:szCs w:val="24"/>
        </w:rPr>
        <w:t xml:space="preserve">, это аналогично тому, если бы мы вводили номер </w:t>
      </w:r>
      <w:r w:rsidRPr="003C7DB9">
        <w:rPr>
          <w:noProof/>
          <w:sz w:val="24"/>
          <w:szCs w:val="24"/>
          <w:lang w:val="en-US"/>
        </w:rPr>
        <w:t>IP</w:t>
      </w:r>
      <w:r w:rsidR="00715D89" w:rsidRPr="001062D9">
        <w:rPr>
          <w:noProof/>
          <w:sz w:val="24"/>
          <w:szCs w:val="24"/>
        </w:rPr>
        <w:t>-компьютера, на котором находиться этот сайт 156.143.189.89</w:t>
      </w:r>
      <w:r w:rsidR="00976E74" w:rsidRPr="001062D9">
        <w:rPr>
          <w:noProof/>
          <w:sz w:val="24"/>
          <w:szCs w:val="24"/>
        </w:rPr>
        <w:t>.</w:t>
      </w:r>
    </w:p>
    <w:p w:rsidR="00976E74" w:rsidRPr="001062D9" w:rsidRDefault="00976E74">
      <w:pPr>
        <w:rPr>
          <w:noProof/>
          <w:sz w:val="24"/>
          <w:szCs w:val="24"/>
        </w:rPr>
      </w:pPr>
      <w:r w:rsidRPr="001062D9">
        <w:rPr>
          <w:noProof/>
          <w:sz w:val="24"/>
          <w:szCs w:val="24"/>
        </w:rPr>
        <w:t xml:space="preserve">А вот адрес домена </w:t>
      </w:r>
      <w:r w:rsidRPr="003C7DB9">
        <w:rPr>
          <w:noProof/>
          <w:sz w:val="24"/>
          <w:szCs w:val="24"/>
          <w:lang w:val="en-US"/>
        </w:rPr>
        <w:t>facebook</w:t>
      </w:r>
      <w:r w:rsidRPr="001062D9">
        <w:rPr>
          <w:noProof/>
          <w:sz w:val="24"/>
          <w:szCs w:val="24"/>
        </w:rPr>
        <w:t>.</w:t>
      </w:r>
      <w:r w:rsidRPr="003C7DB9">
        <w:rPr>
          <w:noProof/>
          <w:sz w:val="24"/>
          <w:szCs w:val="24"/>
          <w:lang w:val="en-US"/>
        </w:rPr>
        <w:t>com</w:t>
      </w:r>
      <w:r w:rsidRPr="001062D9">
        <w:rPr>
          <w:noProof/>
          <w:sz w:val="24"/>
          <w:szCs w:val="24"/>
        </w:rPr>
        <w:t xml:space="preserve"> в </w:t>
      </w:r>
      <w:r w:rsidRPr="003C7DB9">
        <w:rPr>
          <w:noProof/>
          <w:sz w:val="24"/>
          <w:szCs w:val="24"/>
          <w:lang w:val="en-US"/>
        </w:rPr>
        <w:t>IP</w:t>
      </w:r>
      <w:r w:rsidRPr="001062D9">
        <w:rPr>
          <w:noProof/>
          <w:sz w:val="24"/>
          <w:szCs w:val="24"/>
        </w:rPr>
        <w:t xml:space="preserve">-адрес преобразовывает </w:t>
      </w:r>
      <w:r w:rsidRPr="003C7DB9">
        <w:rPr>
          <w:noProof/>
          <w:sz w:val="24"/>
          <w:szCs w:val="24"/>
          <w:lang w:val="en-US"/>
        </w:rPr>
        <w:t>DNS</w:t>
      </w:r>
      <w:r w:rsidRPr="001062D9">
        <w:rPr>
          <w:noProof/>
          <w:sz w:val="24"/>
          <w:szCs w:val="24"/>
        </w:rPr>
        <w:t>-</w:t>
      </w:r>
      <w:r w:rsidR="006E13BD" w:rsidRPr="001062D9">
        <w:rPr>
          <w:noProof/>
          <w:sz w:val="24"/>
          <w:szCs w:val="24"/>
        </w:rPr>
        <w:t xml:space="preserve">сервер, на который </w:t>
      </w:r>
      <w:r w:rsidRPr="001062D9">
        <w:rPr>
          <w:noProof/>
          <w:sz w:val="24"/>
          <w:szCs w:val="24"/>
        </w:rPr>
        <w:t>идет запрос с браузера, а уже после преобразования запрос идет на сервер</w:t>
      </w:r>
      <w:r w:rsidR="006E13BD" w:rsidRPr="001062D9">
        <w:rPr>
          <w:noProof/>
          <w:sz w:val="24"/>
          <w:szCs w:val="24"/>
        </w:rPr>
        <w:t xml:space="preserve"> посредством </w:t>
      </w:r>
      <w:r w:rsidR="006E13BD" w:rsidRPr="003C7DB9">
        <w:rPr>
          <w:noProof/>
          <w:sz w:val="24"/>
          <w:szCs w:val="24"/>
          <w:lang w:val="en-US"/>
        </w:rPr>
        <w:t>http</w:t>
      </w:r>
      <w:r w:rsidR="006E13BD" w:rsidRPr="001062D9">
        <w:rPr>
          <w:noProof/>
          <w:sz w:val="24"/>
          <w:szCs w:val="24"/>
        </w:rPr>
        <w:t>-протокола</w:t>
      </w:r>
      <w:r w:rsidRPr="001062D9">
        <w:rPr>
          <w:noProof/>
          <w:sz w:val="24"/>
          <w:szCs w:val="24"/>
        </w:rPr>
        <w:t xml:space="preserve">, где находиться сам сайт. </w:t>
      </w:r>
    </w:p>
    <w:p w:rsidR="00D97413" w:rsidRPr="001062D9" w:rsidRDefault="00D97413">
      <w:pPr>
        <w:rPr>
          <w:noProof/>
          <w:sz w:val="24"/>
          <w:szCs w:val="24"/>
        </w:rPr>
      </w:pPr>
      <w:r w:rsidRPr="001062D9">
        <w:rPr>
          <w:b/>
          <w:noProof/>
          <w:color w:val="E36C0A" w:themeColor="accent6" w:themeShade="BF"/>
          <w:sz w:val="24"/>
          <w:szCs w:val="24"/>
        </w:rPr>
        <w:t xml:space="preserve">Алгоритм </w:t>
      </w:r>
      <w:r w:rsidRPr="001062D9">
        <w:rPr>
          <w:noProof/>
          <w:sz w:val="24"/>
          <w:szCs w:val="24"/>
        </w:rPr>
        <w:t>– определенная последовательность действий</w:t>
      </w:r>
    </w:p>
    <w:p w:rsidR="00D97413" w:rsidRPr="001062D9" w:rsidRDefault="00D97413">
      <w:pPr>
        <w:rPr>
          <w:noProof/>
          <w:sz w:val="24"/>
          <w:szCs w:val="24"/>
        </w:rPr>
      </w:pPr>
      <w:r w:rsidRPr="001062D9">
        <w:rPr>
          <w:b/>
          <w:noProof/>
          <w:color w:val="E36C0A" w:themeColor="accent6" w:themeShade="BF"/>
          <w:sz w:val="24"/>
          <w:szCs w:val="24"/>
        </w:rPr>
        <w:t xml:space="preserve">Синтаксис </w:t>
      </w:r>
      <w:r w:rsidRPr="001062D9">
        <w:rPr>
          <w:noProof/>
          <w:sz w:val="24"/>
          <w:szCs w:val="24"/>
        </w:rPr>
        <w:t>– набор прав</w:t>
      </w:r>
      <w:r w:rsidR="00A46D20" w:rsidRPr="001062D9">
        <w:rPr>
          <w:noProof/>
          <w:sz w:val="24"/>
          <w:szCs w:val="24"/>
        </w:rPr>
        <w:t>ил, с помощью которых формирует</w:t>
      </w:r>
      <w:r w:rsidRPr="001062D9">
        <w:rPr>
          <w:noProof/>
          <w:sz w:val="24"/>
          <w:szCs w:val="24"/>
        </w:rPr>
        <w:t>ся</w:t>
      </w:r>
      <w:r w:rsidR="00A46D20" w:rsidRPr="001062D9">
        <w:rPr>
          <w:noProof/>
          <w:sz w:val="24"/>
          <w:szCs w:val="24"/>
        </w:rPr>
        <w:t xml:space="preserve"> язык программирования команды к нему, чтобы он нас понял</w:t>
      </w:r>
    </w:p>
    <w:p w:rsidR="00A46D20" w:rsidRPr="001062D9" w:rsidRDefault="00A46D20">
      <w:pPr>
        <w:rPr>
          <w:noProof/>
          <w:sz w:val="24"/>
          <w:szCs w:val="24"/>
        </w:rPr>
      </w:pPr>
      <w:r w:rsidRPr="003C7DB9">
        <w:rPr>
          <w:b/>
          <w:noProof/>
          <w:color w:val="E36C0A" w:themeColor="accent6" w:themeShade="BF"/>
          <w:sz w:val="24"/>
          <w:szCs w:val="24"/>
          <w:lang w:val="en-US"/>
        </w:rPr>
        <w:t>Web</w:t>
      </w:r>
      <w:r w:rsidRPr="001062D9">
        <w:rPr>
          <w:b/>
          <w:noProof/>
          <w:color w:val="E36C0A" w:themeColor="accent6" w:themeShade="BF"/>
          <w:sz w:val="24"/>
          <w:szCs w:val="24"/>
        </w:rPr>
        <w:t>-сервер</w:t>
      </w:r>
      <w:r w:rsidRPr="001062D9">
        <w:rPr>
          <w:noProof/>
          <w:color w:val="E36C0A" w:themeColor="accent6" w:themeShade="BF"/>
          <w:sz w:val="24"/>
          <w:szCs w:val="24"/>
        </w:rPr>
        <w:t xml:space="preserve"> </w:t>
      </w:r>
      <w:r w:rsidRPr="001062D9">
        <w:rPr>
          <w:noProof/>
          <w:sz w:val="24"/>
          <w:szCs w:val="24"/>
        </w:rPr>
        <w:t>–</w:t>
      </w:r>
      <w:r w:rsidRPr="001062D9">
        <w:rPr>
          <w:b/>
          <w:noProof/>
          <w:sz w:val="24"/>
          <w:szCs w:val="24"/>
        </w:rPr>
        <w:t xml:space="preserve"> </w:t>
      </w:r>
      <w:r w:rsidRPr="001062D9">
        <w:rPr>
          <w:noProof/>
          <w:sz w:val="24"/>
          <w:szCs w:val="24"/>
        </w:rPr>
        <w:t>программа, которая позволяет принимать команды из вне от других компьютеров, чтобы передать им свой сайт. Но перед этим</w:t>
      </w:r>
      <w:r w:rsidRPr="001062D9">
        <w:rPr>
          <w:b/>
          <w:noProof/>
          <w:sz w:val="24"/>
          <w:szCs w:val="24"/>
        </w:rPr>
        <w:t xml:space="preserve"> </w:t>
      </w:r>
      <w:r w:rsidRPr="001062D9">
        <w:rPr>
          <w:b/>
          <w:noProof/>
          <w:color w:val="E36C0A" w:themeColor="accent6" w:themeShade="BF"/>
          <w:sz w:val="24"/>
          <w:szCs w:val="24"/>
        </w:rPr>
        <w:t xml:space="preserve">наш Сервер </w:t>
      </w:r>
      <w:r w:rsidRPr="001062D9">
        <w:rPr>
          <w:noProof/>
          <w:sz w:val="24"/>
          <w:szCs w:val="24"/>
        </w:rPr>
        <w:t>передает команду языку</w:t>
      </w:r>
      <w:r w:rsidRPr="001062D9">
        <w:rPr>
          <w:b/>
          <w:noProof/>
          <w:sz w:val="24"/>
          <w:szCs w:val="24"/>
        </w:rPr>
        <w:t xml:space="preserve"> </w:t>
      </w:r>
      <w:r w:rsidRPr="001062D9">
        <w:rPr>
          <w:b/>
          <w:noProof/>
          <w:color w:val="E36C0A" w:themeColor="accent6" w:themeShade="BF"/>
          <w:sz w:val="24"/>
          <w:szCs w:val="24"/>
        </w:rPr>
        <w:t>ПХП</w:t>
      </w:r>
      <w:r w:rsidRPr="001062D9">
        <w:rPr>
          <w:noProof/>
          <w:sz w:val="24"/>
          <w:szCs w:val="24"/>
        </w:rPr>
        <w:t xml:space="preserve">, чтобы он ее обработал и передал ее </w:t>
      </w:r>
      <w:r w:rsidRPr="003C7DB9">
        <w:rPr>
          <w:b/>
          <w:noProof/>
          <w:color w:val="E36C0A" w:themeColor="accent6" w:themeShade="BF"/>
          <w:sz w:val="24"/>
          <w:szCs w:val="24"/>
          <w:lang w:val="en-US"/>
        </w:rPr>
        <w:t>Web</w:t>
      </w:r>
      <w:r w:rsidRPr="001062D9">
        <w:rPr>
          <w:b/>
          <w:noProof/>
          <w:color w:val="E36C0A" w:themeColor="accent6" w:themeShade="BF"/>
          <w:sz w:val="24"/>
          <w:szCs w:val="24"/>
        </w:rPr>
        <w:t>-серверу</w:t>
      </w:r>
      <w:r w:rsidRPr="001062D9">
        <w:rPr>
          <w:noProof/>
          <w:sz w:val="24"/>
          <w:szCs w:val="24"/>
        </w:rPr>
        <w:t xml:space="preserve">, а тот уже ее передает </w:t>
      </w:r>
      <w:r w:rsidRPr="001062D9">
        <w:rPr>
          <w:b/>
          <w:noProof/>
          <w:color w:val="E36C0A" w:themeColor="accent6" w:themeShade="BF"/>
          <w:sz w:val="24"/>
          <w:szCs w:val="24"/>
        </w:rPr>
        <w:t>Браузеру</w:t>
      </w:r>
      <w:r w:rsidRPr="001062D9">
        <w:rPr>
          <w:b/>
          <w:noProof/>
          <w:color w:val="FF0000"/>
          <w:sz w:val="24"/>
          <w:szCs w:val="24"/>
        </w:rPr>
        <w:t xml:space="preserve"> </w:t>
      </w:r>
      <w:r w:rsidRPr="001062D9">
        <w:rPr>
          <w:noProof/>
          <w:sz w:val="24"/>
          <w:szCs w:val="24"/>
        </w:rPr>
        <w:t>через который пользователь видит содержимое нашего сайта.</w:t>
      </w:r>
    </w:p>
    <w:p w:rsidR="003102A6" w:rsidRPr="001062D9" w:rsidRDefault="00E0151F">
      <w:pPr>
        <w:rPr>
          <w:b/>
          <w:noProof/>
          <w:color w:val="FF0000"/>
          <w:sz w:val="24"/>
          <w:szCs w:val="24"/>
        </w:rPr>
      </w:pPr>
      <w:r w:rsidRPr="001062D9">
        <w:rPr>
          <w:b/>
          <w:noProof/>
          <w:color w:val="E36C0A" w:themeColor="accent6" w:themeShade="BF"/>
          <w:sz w:val="24"/>
          <w:szCs w:val="24"/>
        </w:rPr>
        <w:lastRenderedPageBreak/>
        <w:t xml:space="preserve">СУБД </w:t>
      </w:r>
      <w:r w:rsidR="005659EE" w:rsidRPr="001062D9">
        <w:rPr>
          <w:b/>
          <w:noProof/>
          <w:color w:val="E36C0A" w:themeColor="accent6" w:themeShade="BF"/>
          <w:sz w:val="24"/>
          <w:szCs w:val="24"/>
        </w:rPr>
        <w:t>(Система Управления Базами Данных)</w:t>
      </w:r>
      <w:r w:rsidR="005659EE" w:rsidRPr="001062D9">
        <w:rPr>
          <w:noProof/>
          <w:color w:val="E36C0A" w:themeColor="accent6" w:themeShade="BF"/>
          <w:sz w:val="24"/>
          <w:szCs w:val="24"/>
        </w:rPr>
        <w:t xml:space="preserve"> </w:t>
      </w:r>
      <w:r w:rsidR="005659EE" w:rsidRPr="001062D9">
        <w:rPr>
          <w:noProof/>
          <w:sz w:val="24"/>
          <w:szCs w:val="24"/>
        </w:rPr>
        <w:t>–</w:t>
      </w:r>
      <w:r w:rsidRPr="001062D9">
        <w:rPr>
          <w:noProof/>
          <w:sz w:val="24"/>
          <w:szCs w:val="24"/>
        </w:rPr>
        <w:t xml:space="preserve"> </w:t>
      </w:r>
      <w:r w:rsidR="005659EE" w:rsidRPr="001062D9">
        <w:rPr>
          <w:noProof/>
          <w:sz w:val="24"/>
          <w:szCs w:val="24"/>
        </w:rPr>
        <w:t xml:space="preserve">программа, которая запускается на том же компьютере, что и </w:t>
      </w:r>
      <w:r w:rsidR="005659EE" w:rsidRPr="003C7DB9">
        <w:rPr>
          <w:noProof/>
          <w:sz w:val="24"/>
          <w:szCs w:val="24"/>
          <w:lang w:val="en-US"/>
        </w:rPr>
        <w:t>Web</w:t>
      </w:r>
      <w:r w:rsidR="005659EE" w:rsidRPr="001062D9">
        <w:rPr>
          <w:noProof/>
          <w:sz w:val="24"/>
          <w:szCs w:val="24"/>
        </w:rPr>
        <w:t xml:space="preserve">-сервер, необходимая для хранения большого количества информации в доступном виде, а также необходима для быстрого доступа к ней </w:t>
      </w:r>
      <w:r w:rsidR="00713FAA" w:rsidRPr="001062D9">
        <w:rPr>
          <w:noProof/>
          <w:sz w:val="24"/>
          <w:szCs w:val="24"/>
        </w:rPr>
        <w:t>пользователями</w:t>
      </w:r>
      <w:r w:rsidR="005659EE" w:rsidRPr="001062D9">
        <w:rPr>
          <w:noProof/>
          <w:sz w:val="24"/>
          <w:szCs w:val="24"/>
        </w:rPr>
        <w:t xml:space="preserve">. Например, чтобы хранить статьи, категории, комментарии на сайте </w:t>
      </w:r>
      <w:r w:rsidR="005659EE" w:rsidRPr="003C7DB9">
        <w:rPr>
          <w:noProof/>
          <w:sz w:val="24"/>
          <w:szCs w:val="24"/>
          <w:lang w:val="en-US"/>
        </w:rPr>
        <w:t>facebook</w:t>
      </w:r>
      <w:r w:rsidR="005659EE" w:rsidRPr="001062D9">
        <w:rPr>
          <w:noProof/>
          <w:sz w:val="24"/>
          <w:szCs w:val="24"/>
        </w:rPr>
        <w:t>.</w:t>
      </w:r>
      <w:r w:rsidR="005659EE" w:rsidRPr="003C7DB9">
        <w:rPr>
          <w:noProof/>
          <w:sz w:val="24"/>
          <w:szCs w:val="24"/>
          <w:lang w:val="en-US"/>
        </w:rPr>
        <w:t>com</w:t>
      </w:r>
      <w:r w:rsidR="005659EE" w:rsidRPr="001062D9">
        <w:rPr>
          <w:noProof/>
          <w:sz w:val="24"/>
          <w:szCs w:val="24"/>
        </w:rPr>
        <w:t xml:space="preserve"> , а также иметь быстрый доступ к ним используется программа СУБД – </w:t>
      </w:r>
      <w:r w:rsidR="005659EE" w:rsidRPr="003C7DB9">
        <w:rPr>
          <w:b/>
          <w:noProof/>
          <w:color w:val="E36C0A" w:themeColor="accent6" w:themeShade="BF"/>
          <w:sz w:val="24"/>
          <w:szCs w:val="24"/>
          <w:lang w:val="en-US"/>
        </w:rPr>
        <w:t>MySQL</w:t>
      </w:r>
    </w:p>
    <w:p w:rsidR="005659EE" w:rsidRPr="001062D9" w:rsidRDefault="005659EE">
      <w:pPr>
        <w:rPr>
          <w:noProof/>
          <w:color w:val="000000" w:themeColor="text1"/>
          <w:sz w:val="24"/>
          <w:szCs w:val="24"/>
        </w:rPr>
      </w:pPr>
      <w:r w:rsidRPr="003C7DB9">
        <w:rPr>
          <w:b/>
          <w:noProof/>
          <w:color w:val="E36C0A" w:themeColor="accent6" w:themeShade="BF"/>
          <w:sz w:val="24"/>
          <w:szCs w:val="24"/>
          <w:lang w:val="en-US"/>
        </w:rPr>
        <w:t>SQL</w:t>
      </w:r>
      <w:r w:rsidRPr="001062D9">
        <w:rPr>
          <w:b/>
          <w:noProof/>
          <w:color w:val="E36C0A" w:themeColor="accent6" w:themeShade="BF"/>
          <w:sz w:val="24"/>
          <w:szCs w:val="24"/>
        </w:rPr>
        <w:t xml:space="preserve"> (</w:t>
      </w:r>
      <w:r w:rsidRPr="003C7DB9">
        <w:rPr>
          <w:b/>
          <w:noProof/>
          <w:color w:val="E36C0A" w:themeColor="accent6" w:themeShade="BF"/>
          <w:sz w:val="24"/>
          <w:szCs w:val="24"/>
          <w:lang w:val="en-US"/>
        </w:rPr>
        <w:t>Structure</w:t>
      </w:r>
      <w:r w:rsidRPr="001062D9">
        <w:rPr>
          <w:b/>
          <w:noProof/>
          <w:color w:val="E36C0A" w:themeColor="accent6" w:themeShade="BF"/>
          <w:sz w:val="24"/>
          <w:szCs w:val="24"/>
        </w:rPr>
        <w:t xml:space="preserve"> </w:t>
      </w:r>
      <w:r w:rsidRPr="003C7DB9">
        <w:rPr>
          <w:b/>
          <w:noProof/>
          <w:color w:val="E36C0A" w:themeColor="accent6" w:themeShade="BF"/>
          <w:sz w:val="24"/>
          <w:szCs w:val="24"/>
          <w:lang w:val="en-US"/>
        </w:rPr>
        <w:t>Query</w:t>
      </w:r>
      <w:r w:rsidRPr="001062D9">
        <w:rPr>
          <w:b/>
          <w:noProof/>
          <w:color w:val="E36C0A" w:themeColor="accent6" w:themeShade="BF"/>
          <w:sz w:val="24"/>
          <w:szCs w:val="24"/>
        </w:rPr>
        <w:t xml:space="preserve"> </w:t>
      </w:r>
      <w:r w:rsidRPr="003C7DB9">
        <w:rPr>
          <w:b/>
          <w:noProof/>
          <w:color w:val="E36C0A" w:themeColor="accent6" w:themeShade="BF"/>
          <w:sz w:val="24"/>
          <w:szCs w:val="24"/>
          <w:lang w:val="en-US"/>
        </w:rPr>
        <w:t>Language</w:t>
      </w:r>
      <w:r w:rsidRPr="001062D9">
        <w:rPr>
          <w:b/>
          <w:noProof/>
          <w:color w:val="E36C0A" w:themeColor="accent6" w:themeShade="BF"/>
          <w:sz w:val="24"/>
          <w:szCs w:val="24"/>
        </w:rPr>
        <w:t>)</w:t>
      </w:r>
      <w:r w:rsidRPr="001062D9">
        <w:rPr>
          <w:b/>
          <w:noProof/>
          <w:color w:val="FF0000"/>
          <w:sz w:val="24"/>
          <w:szCs w:val="24"/>
        </w:rPr>
        <w:t xml:space="preserve"> –</w:t>
      </w:r>
      <w:r w:rsidR="00713FAA" w:rsidRPr="001062D9">
        <w:rPr>
          <w:b/>
          <w:noProof/>
          <w:color w:val="FF0000"/>
          <w:sz w:val="24"/>
          <w:szCs w:val="24"/>
        </w:rPr>
        <w:t xml:space="preserve"> </w:t>
      </w:r>
      <w:r w:rsidR="00713FAA" w:rsidRPr="001062D9">
        <w:rPr>
          <w:noProof/>
          <w:color w:val="000000" w:themeColor="text1"/>
          <w:sz w:val="24"/>
          <w:szCs w:val="24"/>
        </w:rPr>
        <w:t>структурированный язык запросов</w:t>
      </w:r>
      <w:r w:rsidR="00377D98" w:rsidRPr="001062D9">
        <w:rPr>
          <w:noProof/>
          <w:color w:val="000000" w:themeColor="text1"/>
          <w:sz w:val="24"/>
          <w:szCs w:val="24"/>
        </w:rPr>
        <w:t>, который держится на четырёх видах базовых команд:</w:t>
      </w:r>
    </w:p>
    <w:p w:rsidR="00377D98" w:rsidRPr="001062D9" w:rsidRDefault="00377D98" w:rsidP="00377D98">
      <w:pPr>
        <w:pStyle w:val="a3"/>
        <w:numPr>
          <w:ilvl w:val="0"/>
          <w:numId w:val="1"/>
        </w:numPr>
        <w:rPr>
          <w:noProof/>
          <w:color w:val="000000" w:themeColor="text1"/>
          <w:sz w:val="24"/>
          <w:szCs w:val="24"/>
        </w:rPr>
      </w:pPr>
      <w:r w:rsidRPr="003C7DB9">
        <w:rPr>
          <w:noProof/>
          <w:color w:val="000000" w:themeColor="text1"/>
          <w:sz w:val="24"/>
          <w:szCs w:val="24"/>
          <w:lang w:val="en-US"/>
        </w:rPr>
        <w:t>Create</w:t>
      </w:r>
      <w:r w:rsidRPr="001062D9">
        <w:rPr>
          <w:noProof/>
          <w:color w:val="000000" w:themeColor="text1"/>
          <w:sz w:val="24"/>
          <w:szCs w:val="24"/>
        </w:rPr>
        <w:t xml:space="preserve"> – </w:t>
      </w:r>
      <w:r w:rsidR="0002125D" w:rsidRPr="001062D9">
        <w:rPr>
          <w:noProof/>
          <w:color w:val="000000" w:themeColor="text1"/>
          <w:sz w:val="24"/>
          <w:szCs w:val="24"/>
        </w:rPr>
        <w:t>создание</w:t>
      </w:r>
      <w:r w:rsidRPr="001062D9">
        <w:rPr>
          <w:noProof/>
          <w:color w:val="000000" w:themeColor="text1"/>
          <w:sz w:val="24"/>
          <w:szCs w:val="24"/>
        </w:rPr>
        <w:t xml:space="preserve"> записи в Базе данных (БД)</w:t>
      </w:r>
      <w:r w:rsidR="0002125D" w:rsidRPr="001062D9">
        <w:rPr>
          <w:noProof/>
          <w:color w:val="000000" w:themeColor="text1"/>
          <w:sz w:val="24"/>
          <w:szCs w:val="24"/>
        </w:rPr>
        <w:t>. Используется при создании</w:t>
      </w:r>
      <w:r w:rsidR="00DD58FD" w:rsidRPr="001062D9">
        <w:rPr>
          <w:noProof/>
          <w:color w:val="000000" w:themeColor="text1"/>
          <w:sz w:val="24"/>
          <w:szCs w:val="24"/>
        </w:rPr>
        <w:t xml:space="preserve"> аккаунта пользователя с вводом имени, логина, пароля и тд</w:t>
      </w:r>
    </w:p>
    <w:p w:rsidR="00377D98" w:rsidRPr="001062D9" w:rsidRDefault="00377D98" w:rsidP="00377D98">
      <w:pPr>
        <w:pStyle w:val="a3"/>
        <w:numPr>
          <w:ilvl w:val="0"/>
          <w:numId w:val="1"/>
        </w:numPr>
        <w:rPr>
          <w:noProof/>
          <w:color w:val="000000" w:themeColor="text1"/>
          <w:sz w:val="24"/>
          <w:szCs w:val="24"/>
        </w:rPr>
      </w:pPr>
      <w:r w:rsidRPr="003C7DB9">
        <w:rPr>
          <w:noProof/>
          <w:color w:val="000000" w:themeColor="text1"/>
          <w:sz w:val="24"/>
          <w:szCs w:val="24"/>
          <w:lang w:val="en-US"/>
        </w:rPr>
        <w:t>Read</w:t>
      </w:r>
      <w:r w:rsidRPr="001062D9">
        <w:rPr>
          <w:noProof/>
          <w:color w:val="000000" w:themeColor="text1"/>
          <w:sz w:val="24"/>
          <w:szCs w:val="24"/>
        </w:rPr>
        <w:t xml:space="preserve"> – чтение записи из БД</w:t>
      </w:r>
      <w:r w:rsidR="00DD58FD" w:rsidRPr="001062D9">
        <w:rPr>
          <w:noProof/>
          <w:color w:val="000000" w:themeColor="text1"/>
          <w:sz w:val="24"/>
          <w:szCs w:val="24"/>
        </w:rPr>
        <w:t>.  Используется для проверки зарегистрирован ли данный пользователь на сайте или нет</w:t>
      </w:r>
    </w:p>
    <w:p w:rsidR="00377D98" w:rsidRPr="001062D9" w:rsidRDefault="00377D98" w:rsidP="00377D98">
      <w:pPr>
        <w:pStyle w:val="a3"/>
        <w:numPr>
          <w:ilvl w:val="0"/>
          <w:numId w:val="1"/>
        </w:numPr>
        <w:rPr>
          <w:noProof/>
          <w:color w:val="000000" w:themeColor="text1"/>
          <w:sz w:val="24"/>
          <w:szCs w:val="24"/>
        </w:rPr>
      </w:pPr>
      <w:r w:rsidRPr="003C7DB9">
        <w:rPr>
          <w:noProof/>
          <w:color w:val="000000" w:themeColor="text1"/>
          <w:sz w:val="24"/>
          <w:szCs w:val="24"/>
          <w:lang w:val="en-US"/>
        </w:rPr>
        <w:t>Update</w:t>
      </w:r>
      <w:r w:rsidRPr="001062D9">
        <w:rPr>
          <w:noProof/>
          <w:color w:val="000000" w:themeColor="text1"/>
          <w:sz w:val="24"/>
          <w:szCs w:val="24"/>
        </w:rPr>
        <w:t xml:space="preserve"> – обновление записей БД</w:t>
      </w:r>
      <w:r w:rsidR="00DD58FD" w:rsidRPr="001062D9">
        <w:rPr>
          <w:noProof/>
          <w:color w:val="000000" w:themeColor="text1"/>
          <w:sz w:val="24"/>
          <w:szCs w:val="24"/>
        </w:rPr>
        <w:t>. И</w:t>
      </w:r>
      <w:r w:rsidR="0002125D" w:rsidRPr="001062D9">
        <w:rPr>
          <w:noProof/>
          <w:color w:val="000000" w:themeColor="text1"/>
          <w:sz w:val="24"/>
          <w:szCs w:val="24"/>
        </w:rPr>
        <w:t>спользуется при обновлении авата</w:t>
      </w:r>
      <w:r w:rsidR="00DD58FD" w:rsidRPr="001062D9">
        <w:rPr>
          <w:noProof/>
          <w:color w:val="000000" w:themeColor="text1"/>
          <w:sz w:val="24"/>
          <w:szCs w:val="24"/>
        </w:rPr>
        <w:t>рки, логина пароля или других данных</w:t>
      </w:r>
    </w:p>
    <w:p w:rsidR="00377D98" w:rsidRPr="003C7DB9" w:rsidRDefault="00377D98" w:rsidP="00377D98">
      <w:pPr>
        <w:pStyle w:val="a3"/>
        <w:numPr>
          <w:ilvl w:val="0"/>
          <w:numId w:val="1"/>
        </w:numPr>
        <w:rPr>
          <w:noProof/>
          <w:color w:val="000000" w:themeColor="text1"/>
          <w:sz w:val="24"/>
          <w:szCs w:val="24"/>
          <w:lang w:val="en-US"/>
        </w:rPr>
      </w:pPr>
      <w:r w:rsidRPr="003C7DB9">
        <w:rPr>
          <w:noProof/>
          <w:color w:val="000000" w:themeColor="text1"/>
          <w:sz w:val="24"/>
          <w:szCs w:val="24"/>
          <w:lang w:val="en-US"/>
        </w:rPr>
        <w:t xml:space="preserve">Delete – удаление </w:t>
      </w:r>
      <w:r w:rsidR="00C66980" w:rsidRPr="003C7DB9">
        <w:rPr>
          <w:noProof/>
          <w:color w:val="000000" w:themeColor="text1"/>
          <w:sz w:val="24"/>
          <w:szCs w:val="24"/>
          <w:lang w:val="en-US"/>
        </w:rPr>
        <w:t>записей в</w:t>
      </w:r>
      <w:r w:rsidRPr="003C7DB9">
        <w:rPr>
          <w:noProof/>
          <w:color w:val="000000" w:themeColor="text1"/>
          <w:sz w:val="24"/>
          <w:szCs w:val="24"/>
          <w:lang w:val="en-US"/>
        </w:rPr>
        <w:t xml:space="preserve"> БД</w:t>
      </w:r>
    </w:p>
    <w:p w:rsidR="00E4544B" w:rsidRPr="001062D9" w:rsidRDefault="00E4544B" w:rsidP="00E4544B">
      <w:pPr>
        <w:rPr>
          <w:noProof/>
          <w:color w:val="000000" w:themeColor="text1"/>
          <w:sz w:val="24"/>
          <w:szCs w:val="24"/>
        </w:rPr>
      </w:pPr>
      <w:r w:rsidRPr="001062D9">
        <w:rPr>
          <w:b/>
          <w:noProof/>
          <w:color w:val="E36C0A" w:themeColor="accent6" w:themeShade="BF"/>
          <w:sz w:val="24"/>
          <w:szCs w:val="24"/>
        </w:rPr>
        <w:t>Скрипт</w:t>
      </w:r>
      <w:r w:rsidRPr="001062D9">
        <w:rPr>
          <w:noProof/>
          <w:color w:val="000000" w:themeColor="text1"/>
          <w:sz w:val="24"/>
          <w:szCs w:val="24"/>
        </w:rPr>
        <w:t xml:space="preserve"> – это алгоритм команд в коде языка </w:t>
      </w:r>
      <w:r w:rsidRPr="003C7DB9">
        <w:rPr>
          <w:noProof/>
          <w:color w:val="000000" w:themeColor="text1"/>
          <w:sz w:val="24"/>
          <w:szCs w:val="24"/>
          <w:lang w:val="en-US"/>
        </w:rPr>
        <w:t>PHP</w:t>
      </w:r>
    </w:p>
    <w:p w:rsidR="00E4544B" w:rsidRPr="001062D9" w:rsidRDefault="00E4544B" w:rsidP="00E4544B">
      <w:pPr>
        <w:rPr>
          <w:noProof/>
          <w:color w:val="000000" w:themeColor="text1"/>
          <w:sz w:val="24"/>
          <w:szCs w:val="24"/>
        </w:rPr>
      </w:pPr>
      <w:r w:rsidRPr="001062D9">
        <w:rPr>
          <w:b/>
          <w:noProof/>
          <w:color w:val="E36C0A" w:themeColor="accent6" w:themeShade="BF"/>
          <w:sz w:val="24"/>
          <w:szCs w:val="24"/>
        </w:rPr>
        <w:t>Локальный доступ</w:t>
      </w:r>
      <w:r w:rsidRPr="001062D9">
        <w:rPr>
          <w:noProof/>
          <w:color w:val="000000" w:themeColor="text1"/>
          <w:sz w:val="24"/>
          <w:szCs w:val="24"/>
        </w:rPr>
        <w:t xml:space="preserve"> – означает, что сайт доступен только мне.</w:t>
      </w:r>
    </w:p>
    <w:p w:rsidR="0046073C" w:rsidRPr="001062D9" w:rsidRDefault="0046073C" w:rsidP="00E4544B">
      <w:pPr>
        <w:rPr>
          <w:noProof/>
          <w:color w:val="000000" w:themeColor="text1"/>
          <w:sz w:val="24"/>
          <w:szCs w:val="24"/>
        </w:rPr>
      </w:pPr>
      <w:r w:rsidRPr="001062D9">
        <w:rPr>
          <w:b/>
          <w:noProof/>
          <w:color w:val="E36C0A" w:themeColor="accent6" w:themeShade="BF"/>
          <w:sz w:val="24"/>
          <w:szCs w:val="24"/>
        </w:rPr>
        <w:t>Итерация</w:t>
      </w:r>
      <w:r w:rsidRPr="001062D9">
        <w:rPr>
          <w:noProof/>
          <w:color w:val="000000" w:themeColor="text1"/>
          <w:sz w:val="24"/>
          <w:szCs w:val="24"/>
        </w:rPr>
        <w:t xml:space="preserve"> – повтор</w:t>
      </w:r>
      <w:r w:rsidR="00466BCF" w:rsidRPr="001062D9">
        <w:rPr>
          <w:noProof/>
          <w:color w:val="000000" w:themeColor="text1"/>
          <w:sz w:val="24"/>
          <w:szCs w:val="24"/>
        </w:rPr>
        <w:t xml:space="preserve"> (прохождение)</w:t>
      </w:r>
      <w:r w:rsidRPr="001062D9">
        <w:rPr>
          <w:noProof/>
          <w:color w:val="000000" w:themeColor="text1"/>
          <w:sz w:val="24"/>
          <w:szCs w:val="24"/>
        </w:rPr>
        <w:t xml:space="preserve"> цикла</w:t>
      </w:r>
    </w:p>
    <w:p w:rsidR="00130E9A" w:rsidRPr="001062D9" w:rsidRDefault="00130E9A" w:rsidP="00E4544B">
      <w:pPr>
        <w:rPr>
          <w:noProof/>
          <w:color w:val="000000" w:themeColor="text1"/>
          <w:sz w:val="24"/>
          <w:szCs w:val="24"/>
        </w:rPr>
      </w:pPr>
      <w:r w:rsidRPr="001062D9">
        <w:rPr>
          <w:b/>
          <w:noProof/>
          <w:color w:val="E36C0A" w:themeColor="accent6" w:themeShade="BF"/>
          <w:sz w:val="24"/>
          <w:szCs w:val="24"/>
        </w:rPr>
        <w:t>Сочетание клавиш для очистки кэша:</w:t>
      </w:r>
      <w:r w:rsidRPr="001062D9">
        <w:rPr>
          <w:noProof/>
          <w:color w:val="E36C0A" w:themeColor="accent6" w:themeShade="BF"/>
          <w:sz w:val="24"/>
          <w:szCs w:val="24"/>
        </w:rPr>
        <w:t xml:space="preserve">  </w:t>
      </w:r>
      <w:r w:rsidR="00D83C4D" w:rsidRPr="003C7DB9">
        <w:rPr>
          <w:noProof/>
          <w:color w:val="000000" w:themeColor="text1"/>
          <w:sz w:val="24"/>
          <w:szCs w:val="24"/>
          <w:lang w:val="en-US"/>
        </w:rPr>
        <w:t>C</w:t>
      </w:r>
      <w:r w:rsidRPr="003C7DB9">
        <w:rPr>
          <w:noProof/>
          <w:color w:val="000000" w:themeColor="text1"/>
          <w:sz w:val="24"/>
          <w:szCs w:val="24"/>
          <w:lang w:val="en-US"/>
        </w:rPr>
        <w:t>trl</w:t>
      </w:r>
      <w:r w:rsidRPr="001062D9">
        <w:rPr>
          <w:noProof/>
          <w:color w:val="000000" w:themeColor="text1"/>
          <w:sz w:val="24"/>
          <w:szCs w:val="24"/>
        </w:rPr>
        <w:t>+</w:t>
      </w:r>
      <w:r w:rsidRPr="003C7DB9">
        <w:rPr>
          <w:noProof/>
          <w:color w:val="000000" w:themeColor="text1"/>
          <w:sz w:val="24"/>
          <w:szCs w:val="24"/>
          <w:lang w:val="en-US"/>
        </w:rPr>
        <w:t>F</w:t>
      </w:r>
      <w:r w:rsidRPr="001062D9">
        <w:rPr>
          <w:noProof/>
          <w:color w:val="000000" w:themeColor="text1"/>
          <w:sz w:val="24"/>
          <w:szCs w:val="24"/>
        </w:rPr>
        <w:t>5</w:t>
      </w:r>
    </w:p>
    <w:p w:rsidR="007467A5" w:rsidRPr="001062D9" w:rsidRDefault="007467A5" w:rsidP="00E4544B">
      <w:pPr>
        <w:rPr>
          <w:rFonts w:ascii="Arial Black" w:hAnsi="Arial Black"/>
          <w:b/>
          <w:noProof/>
          <w:color w:val="FF0000"/>
          <w:sz w:val="36"/>
          <w:szCs w:val="36"/>
        </w:rPr>
      </w:pPr>
    </w:p>
    <w:p w:rsidR="007467A5" w:rsidRPr="001062D9" w:rsidRDefault="007467A5" w:rsidP="00E4544B">
      <w:pPr>
        <w:rPr>
          <w:rFonts w:ascii="Arial Black" w:hAnsi="Arial Black"/>
          <w:b/>
          <w:noProof/>
          <w:color w:val="FF0000"/>
          <w:sz w:val="36"/>
          <w:szCs w:val="36"/>
        </w:rPr>
      </w:pPr>
    </w:p>
    <w:p w:rsidR="007467A5" w:rsidRPr="001062D9" w:rsidRDefault="007467A5" w:rsidP="00E4544B">
      <w:pPr>
        <w:rPr>
          <w:rFonts w:ascii="Arial Black" w:hAnsi="Arial Black"/>
          <w:b/>
          <w:noProof/>
          <w:color w:val="FF0000"/>
          <w:sz w:val="36"/>
          <w:szCs w:val="36"/>
        </w:rPr>
      </w:pPr>
    </w:p>
    <w:p w:rsidR="007467A5" w:rsidRPr="001062D9" w:rsidRDefault="007467A5" w:rsidP="00E4544B">
      <w:pPr>
        <w:rPr>
          <w:rFonts w:ascii="Arial Black" w:hAnsi="Arial Black"/>
          <w:b/>
          <w:noProof/>
          <w:color w:val="FF0000"/>
          <w:sz w:val="36"/>
          <w:szCs w:val="36"/>
        </w:rPr>
      </w:pPr>
    </w:p>
    <w:p w:rsidR="007467A5" w:rsidRPr="001062D9" w:rsidRDefault="007467A5" w:rsidP="00E4544B">
      <w:pPr>
        <w:rPr>
          <w:rFonts w:ascii="Arial Black" w:hAnsi="Arial Black"/>
          <w:b/>
          <w:noProof/>
          <w:color w:val="FF0000"/>
          <w:sz w:val="36"/>
          <w:szCs w:val="36"/>
        </w:rPr>
      </w:pPr>
    </w:p>
    <w:p w:rsidR="007467A5" w:rsidRPr="001062D9" w:rsidRDefault="007467A5" w:rsidP="00E4544B">
      <w:pPr>
        <w:rPr>
          <w:rFonts w:ascii="Arial Black" w:hAnsi="Arial Black"/>
          <w:b/>
          <w:noProof/>
          <w:color w:val="FF0000"/>
          <w:sz w:val="36"/>
          <w:szCs w:val="36"/>
        </w:rPr>
      </w:pPr>
    </w:p>
    <w:p w:rsidR="007467A5" w:rsidRPr="001062D9" w:rsidRDefault="007467A5" w:rsidP="00E4544B">
      <w:pPr>
        <w:rPr>
          <w:rFonts w:ascii="Arial Black" w:hAnsi="Arial Black"/>
          <w:b/>
          <w:noProof/>
          <w:color w:val="FF0000"/>
          <w:sz w:val="36"/>
          <w:szCs w:val="36"/>
        </w:rPr>
      </w:pPr>
    </w:p>
    <w:p w:rsidR="007467A5" w:rsidRPr="001062D9" w:rsidRDefault="007467A5" w:rsidP="00E4544B">
      <w:pPr>
        <w:rPr>
          <w:rFonts w:ascii="Arial Black" w:hAnsi="Arial Black"/>
          <w:b/>
          <w:noProof/>
          <w:color w:val="FF0000"/>
          <w:sz w:val="36"/>
          <w:szCs w:val="36"/>
        </w:rPr>
      </w:pPr>
    </w:p>
    <w:p w:rsidR="007467A5" w:rsidRPr="001062D9" w:rsidRDefault="007467A5" w:rsidP="00E4544B">
      <w:pPr>
        <w:rPr>
          <w:rFonts w:ascii="Arial Black" w:hAnsi="Arial Black"/>
          <w:b/>
          <w:noProof/>
          <w:color w:val="FF0000"/>
          <w:sz w:val="36"/>
          <w:szCs w:val="36"/>
        </w:rPr>
      </w:pPr>
    </w:p>
    <w:p w:rsidR="007467A5" w:rsidRPr="001062D9" w:rsidRDefault="007467A5" w:rsidP="00E4544B">
      <w:pPr>
        <w:rPr>
          <w:rFonts w:ascii="Arial Black" w:hAnsi="Arial Black"/>
          <w:b/>
          <w:noProof/>
          <w:color w:val="FF0000"/>
          <w:sz w:val="36"/>
          <w:szCs w:val="36"/>
        </w:rPr>
      </w:pPr>
    </w:p>
    <w:p w:rsidR="00F27794" w:rsidRPr="001062D9" w:rsidRDefault="005D52B5" w:rsidP="00E4544B">
      <w:pPr>
        <w:rPr>
          <w:rFonts w:ascii="Arial Black" w:hAnsi="Arial Black"/>
          <w:b/>
          <w:noProof/>
          <w:color w:val="FF0000"/>
          <w:sz w:val="36"/>
          <w:szCs w:val="36"/>
        </w:rPr>
      </w:pPr>
      <w:r w:rsidRPr="001062D9">
        <w:rPr>
          <w:rFonts w:ascii="Arial Black" w:hAnsi="Arial Black"/>
          <w:b/>
          <w:noProof/>
          <w:color w:val="FF0000"/>
          <w:sz w:val="36"/>
          <w:szCs w:val="36"/>
        </w:rPr>
        <w:lastRenderedPageBreak/>
        <w:t xml:space="preserve">Информация в </w:t>
      </w:r>
      <w:r w:rsidR="00F27794" w:rsidRPr="001062D9">
        <w:rPr>
          <w:rFonts w:ascii="Arial Black" w:hAnsi="Arial Black"/>
          <w:b/>
          <w:noProof/>
          <w:color w:val="FF0000"/>
          <w:sz w:val="36"/>
          <w:szCs w:val="36"/>
        </w:rPr>
        <w:t xml:space="preserve"> </w:t>
      </w:r>
      <w:r w:rsidR="00F27794" w:rsidRPr="003C7DB9">
        <w:rPr>
          <w:rFonts w:ascii="Arial Black" w:hAnsi="Arial Black"/>
          <w:b/>
          <w:noProof/>
          <w:color w:val="FF0000"/>
          <w:sz w:val="36"/>
          <w:szCs w:val="36"/>
          <w:lang w:val="en-US"/>
        </w:rPr>
        <w:t>IT</w:t>
      </w:r>
      <w:r w:rsidR="00F27794" w:rsidRPr="001062D9">
        <w:rPr>
          <w:rFonts w:ascii="Arial Black" w:hAnsi="Arial Black"/>
          <w:b/>
          <w:noProof/>
          <w:color w:val="FF0000"/>
          <w:sz w:val="36"/>
          <w:szCs w:val="36"/>
        </w:rPr>
        <w:t>-компании:</w:t>
      </w:r>
    </w:p>
    <w:p w:rsidR="00F27794" w:rsidRPr="001062D9" w:rsidRDefault="00F27794" w:rsidP="00E4544B">
      <w:pPr>
        <w:rPr>
          <w:noProof/>
          <w:sz w:val="24"/>
          <w:szCs w:val="24"/>
        </w:rPr>
      </w:pPr>
      <w:r w:rsidRPr="003C7DB9">
        <w:rPr>
          <w:b/>
          <w:noProof/>
          <w:color w:val="00B050"/>
          <w:sz w:val="24"/>
          <w:szCs w:val="24"/>
          <w:lang w:val="en-US"/>
        </w:rPr>
        <w:t>Open</w:t>
      </w:r>
      <w:r w:rsidRPr="001062D9">
        <w:rPr>
          <w:b/>
          <w:noProof/>
          <w:color w:val="00B050"/>
          <w:sz w:val="24"/>
          <w:szCs w:val="24"/>
        </w:rPr>
        <w:t xml:space="preserve"> </w:t>
      </w:r>
      <w:r w:rsidRPr="003C7DB9">
        <w:rPr>
          <w:b/>
          <w:noProof/>
          <w:color w:val="00B050"/>
          <w:sz w:val="24"/>
          <w:szCs w:val="24"/>
          <w:lang w:val="en-US"/>
        </w:rPr>
        <w:t>server</w:t>
      </w:r>
      <w:r w:rsidRPr="001062D9">
        <w:rPr>
          <w:noProof/>
          <w:color w:val="00B050"/>
          <w:sz w:val="24"/>
          <w:szCs w:val="24"/>
        </w:rPr>
        <w:t xml:space="preserve"> </w:t>
      </w:r>
      <w:r w:rsidRPr="001062D9">
        <w:rPr>
          <w:noProof/>
          <w:sz w:val="24"/>
          <w:szCs w:val="24"/>
        </w:rPr>
        <w:t>запускать от имени администратора (правой кнопкой мыши на файле).</w:t>
      </w:r>
    </w:p>
    <w:p w:rsidR="00480243" w:rsidRPr="001062D9" w:rsidRDefault="00480243" w:rsidP="00E4544B">
      <w:pPr>
        <w:rPr>
          <w:noProof/>
          <w:color w:val="000000" w:themeColor="text1"/>
          <w:sz w:val="24"/>
          <w:szCs w:val="24"/>
        </w:rPr>
      </w:pPr>
      <w:r w:rsidRPr="001062D9">
        <w:rPr>
          <w:noProof/>
          <w:color w:val="000000" w:themeColor="text1"/>
          <w:sz w:val="24"/>
          <w:szCs w:val="24"/>
        </w:rPr>
        <w:t xml:space="preserve">Чтобы </w:t>
      </w:r>
      <w:r w:rsidRPr="001062D9">
        <w:rPr>
          <w:b/>
          <w:noProof/>
          <w:color w:val="E36C0A" w:themeColor="accent6" w:themeShade="BF"/>
          <w:sz w:val="24"/>
          <w:szCs w:val="24"/>
        </w:rPr>
        <w:t>открыть код</w:t>
      </w:r>
      <w:r w:rsidRPr="001062D9">
        <w:rPr>
          <w:noProof/>
          <w:color w:val="E36C0A" w:themeColor="accent6" w:themeShade="BF"/>
          <w:sz w:val="24"/>
          <w:szCs w:val="24"/>
        </w:rPr>
        <w:t xml:space="preserve"> </w:t>
      </w:r>
      <w:r w:rsidRPr="001062D9">
        <w:rPr>
          <w:noProof/>
          <w:color w:val="000000" w:themeColor="text1"/>
          <w:sz w:val="24"/>
          <w:szCs w:val="24"/>
        </w:rPr>
        <w:t xml:space="preserve">любого сайта нужно нажать </w:t>
      </w:r>
      <w:r w:rsidRPr="003C7DB9">
        <w:rPr>
          <w:b/>
          <w:noProof/>
          <w:color w:val="E36C0A" w:themeColor="accent6" w:themeShade="BF"/>
          <w:sz w:val="24"/>
          <w:szCs w:val="24"/>
          <w:lang w:val="en-US"/>
        </w:rPr>
        <w:t>F</w:t>
      </w:r>
      <w:r w:rsidRPr="001062D9">
        <w:rPr>
          <w:b/>
          <w:noProof/>
          <w:color w:val="E36C0A" w:themeColor="accent6" w:themeShade="BF"/>
          <w:sz w:val="24"/>
          <w:szCs w:val="24"/>
        </w:rPr>
        <w:t>12</w:t>
      </w:r>
      <w:r w:rsidRPr="001062D9">
        <w:rPr>
          <w:noProof/>
          <w:color w:val="000000" w:themeColor="text1"/>
          <w:sz w:val="24"/>
          <w:szCs w:val="24"/>
        </w:rPr>
        <w:t xml:space="preserve">. Далее при перезагрузке сайта в консоли в блоке </w:t>
      </w:r>
      <w:r w:rsidRPr="003C7DB9">
        <w:rPr>
          <w:b/>
          <w:noProof/>
          <w:color w:val="000000" w:themeColor="text1"/>
          <w:sz w:val="24"/>
          <w:szCs w:val="24"/>
          <w:lang w:val="en-US"/>
        </w:rPr>
        <w:t>Network</w:t>
      </w:r>
      <w:r w:rsidRPr="001062D9">
        <w:rPr>
          <w:noProof/>
          <w:color w:val="000000" w:themeColor="text1"/>
          <w:sz w:val="24"/>
          <w:szCs w:val="24"/>
        </w:rPr>
        <w:t xml:space="preserve"> отобразиться список всех файлов, которые использовались при написании кода для этого сайта.</w:t>
      </w:r>
    </w:p>
    <w:p w:rsidR="00480243" w:rsidRPr="003C7DB9" w:rsidRDefault="00840B43" w:rsidP="00E4544B">
      <w:pPr>
        <w:rPr>
          <w:noProof/>
          <w:color w:val="000000" w:themeColor="text1"/>
          <w:sz w:val="24"/>
          <w:szCs w:val="24"/>
          <w:lang w:val="en-US"/>
        </w:rPr>
      </w:pPr>
      <w:r w:rsidRPr="003C7DB9">
        <w:rPr>
          <w:noProof/>
          <w:color w:val="000000" w:themeColor="text1"/>
          <w:sz w:val="24"/>
          <w:szCs w:val="24"/>
          <w:lang w:eastAsia="ru-RU"/>
        </w:rPr>
        <w:drawing>
          <wp:inline distT="0" distB="0" distL="0" distR="0" wp14:anchorId="1CBDC723" wp14:editId="378D57F1">
            <wp:extent cx="6645910" cy="3335020"/>
            <wp:effectExtent l="0" t="0" r="2540" b="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15">
                      <a:extLst>
                        <a:ext uri="{28A0092B-C50C-407E-A947-70E740481C1C}">
                          <a14:useLocalDpi xmlns:a14="http://schemas.microsoft.com/office/drawing/2010/main" val="0"/>
                        </a:ext>
                      </a:extLst>
                    </a:blip>
                    <a:stretch>
                      <a:fillRect/>
                    </a:stretch>
                  </pic:blipFill>
                  <pic:spPr>
                    <a:xfrm>
                      <a:off x="0" y="0"/>
                      <a:ext cx="6645910" cy="3335020"/>
                    </a:xfrm>
                    <a:prstGeom prst="rect">
                      <a:avLst/>
                    </a:prstGeom>
                  </pic:spPr>
                </pic:pic>
              </a:graphicData>
            </a:graphic>
          </wp:inline>
        </w:drawing>
      </w:r>
    </w:p>
    <w:p w:rsidR="007467A5" w:rsidRPr="003C7DB9" w:rsidRDefault="007467A5" w:rsidP="00E4544B">
      <w:pPr>
        <w:rPr>
          <w:rFonts w:ascii="Arial Black" w:hAnsi="Arial Black" w:cstheme="minorHAnsi"/>
          <w:b/>
          <w:noProof/>
          <w:color w:val="FF0000"/>
          <w:sz w:val="40"/>
          <w:szCs w:val="40"/>
          <w:u w:val="single"/>
          <w:lang w:val="en-US"/>
        </w:rPr>
      </w:pPr>
    </w:p>
    <w:p w:rsidR="007467A5" w:rsidRPr="003C7DB9" w:rsidRDefault="007467A5" w:rsidP="00E4544B">
      <w:pPr>
        <w:rPr>
          <w:rFonts w:ascii="Arial Black" w:hAnsi="Arial Black" w:cstheme="minorHAnsi"/>
          <w:b/>
          <w:noProof/>
          <w:color w:val="FF0000"/>
          <w:sz w:val="40"/>
          <w:szCs w:val="40"/>
          <w:u w:val="single"/>
          <w:lang w:val="en-US"/>
        </w:rPr>
      </w:pPr>
    </w:p>
    <w:p w:rsidR="007467A5" w:rsidRPr="003C7DB9" w:rsidRDefault="007467A5" w:rsidP="00E4544B">
      <w:pPr>
        <w:rPr>
          <w:rFonts w:ascii="Arial Black" w:hAnsi="Arial Black" w:cstheme="minorHAnsi"/>
          <w:b/>
          <w:noProof/>
          <w:color w:val="FF0000"/>
          <w:sz w:val="40"/>
          <w:szCs w:val="40"/>
          <w:u w:val="single"/>
          <w:lang w:val="en-US"/>
        </w:rPr>
      </w:pPr>
    </w:p>
    <w:p w:rsidR="007467A5" w:rsidRPr="003C7DB9" w:rsidRDefault="007467A5" w:rsidP="00E4544B">
      <w:pPr>
        <w:rPr>
          <w:rFonts w:ascii="Arial Black" w:hAnsi="Arial Black" w:cstheme="minorHAnsi"/>
          <w:b/>
          <w:noProof/>
          <w:color w:val="FF0000"/>
          <w:sz w:val="40"/>
          <w:szCs w:val="40"/>
          <w:u w:val="single"/>
          <w:lang w:val="en-US"/>
        </w:rPr>
      </w:pPr>
    </w:p>
    <w:p w:rsidR="007467A5" w:rsidRPr="003C7DB9" w:rsidRDefault="007467A5" w:rsidP="00E4544B">
      <w:pPr>
        <w:rPr>
          <w:rFonts w:ascii="Arial Black" w:hAnsi="Arial Black" w:cstheme="minorHAnsi"/>
          <w:b/>
          <w:noProof/>
          <w:color w:val="FF0000"/>
          <w:sz w:val="40"/>
          <w:szCs w:val="40"/>
          <w:u w:val="single"/>
          <w:lang w:val="en-US"/>
        </w:rPr>
      </w:pPr>
    </w:p>
    <w:p w:rsidR="007467A5" w:rsidRPr="003C7DB9" w:rsidRDefault="007467A5" w:rsidP="00E4544B">
      <w:pPr>
        <w:rPr>
          <w:rFonts w:ascii="Arial Black" w:hAnsi="Arial Black" w:cstheme="minorHAnsi"/>
          <w:b/>
          <w:noProof/>
          <w:color w:val="FF0000"/>
          <w:sz w:val="40"/>
          <w:szCs w:val="40"/>
          <w:u w:val="single"/>
          <w:lang w:val="en-US"/>
        </w:rPr>
      </w:pPr>
    </w:p>
    <w:p w:rsidR="007467A5" w:rsidRPr="003C7DB9" w:rsidRDefault="007467A5" w:rsidP="00E4544B">
      <w:pPr>
        <w:rPr>
          <w:rFonts w:ascii="Arial Black" w:hAnsi="Arial Black" w:cstheme="minorHAnsi"/>
          <w:b/>
          <w:noProof/>
          <w:color w:val="FF0000"/>
          <w:sz w:val="40"/>
          <w:szCs w:val="40"/>
          <w:u w:val="single"/>
          <w:lang w:val="en-US"/>
        </w:rPr>
      </w:pPr>
    </w:p>
    <w:p w:rsidR="007467A5" w:rsidRPr="003C7DB9" w:rsidRDefault="007467A5" w:rsidP="00E4544B">
      <w:pPr>
        <w:rPr>
          <w:rFonts w:ascii="Arial Black" w:hAnsi="Arial Black" w:cstheme="minorHAnsi"/>
          <w:b/>
          <w:noProof/>
          <w:color w:val="FF0000"/>
          <w:sz w:val="40"/>
          <w:szCs w:val="40"/>
          <w:u w:val="single"/>
          <w:lang w:val="en-US"/>
        </w:rPr>
      </w:pPr>
    </w:p>
    <w:p w:rsidR="003241AA" w:rsidRPr="001062D9" w:rsidRDefault="003241AA" w:rsidP="00E4544B">
      <w:pPr>
        <w:rPr>
          <w:rFonts w:ascii="Arial Black" w:hAnsi="Arial Black" w:cstheme="minorHAnsi"/>
          <w:b/>
          <w:noProof/>
          <w:color w:val="E36C0A" w:themeColor="accent6" w:themeShade="BF"/>
          <w:sz w:val="36"/>
          <w:szCs w:val="36"/>
        </w:rPr>
      </w:pPr>
      <w:r w:rsidRPr="001062D9">
        <w:rPr>
          <w:rFonts w:ascii="Arial Black" w:hAnsi="Arial Black" w:cstheme="minorHAnsi"/>
          <w:b/>
          <w:noProof/>
          <w:color w:val="FF0000"/>
          <w:sz w:val="40"/>
          <w:szCs w:val="40"/>
          <w:u w:val="single"/>
        </w:rPr>
        <w:lastRenderedPageBreak/>
        <w:t>Информация с видеоуроков:</w:t>
      </w:r>
      <w:r w:rsidRPr="001062D9">
        <w:rPr>
          <w:rFonts w:ascii="Arial Black" w:hAnsi="Arial Black" w:cstheme="minorHAnsi"/>
          <w:b/>
          <w:noProof/>
          <w:color w:val="000000" w:themeColor="text1"/>
          <w:sz w:val="40"/>
          <w:szCs w:val="40"/>
          <w:u w:val="single"/>
        </w:rPr>
        <w:br/>
      </w:r>
      <w:r w:rsidRPr="001062D9">
        <w:rPr>
          <w:rFonts w:ascii="Arial Black" w:hAnsi="Arial Black" w:cstheme="minorHAnsi"/>
          <w:b/>
          <w:noProof/>
          <w:color w:val="E36C0A" w:themeColor="accent6" w:themeShade="BF"/>
          <w:sz w:val="36"/>
          <w:szCs w:val="36"/>
        </w:rPr>
        <w:t>Этапы разработки П</w:t>
      </w:r>
      <w:r w:rsidR="004A2D12" w:rsidRPr="001062D9">
        <w:rPr>
          <w:rFonts w:ascii="Arial Black" w:hAnsi="Arial Black" w:cstheme="minorHAnsi"/>
          <w:b/>
          <w:noProof/>
          <w:color w:val="E36C0A" w:themeColor="accent6" w:themeShade="BF"/>
          <w:sz w:val="36"/>
          <w:szCs w:val="36"/>
        </w:rPr>
        <w:t xml:space="preserve">рограммного </w:t>
      </w:r>
      <w:r w:rsidRPr="001062D9">
        <w:rPr>
          <w:rFonts w:ascii="Arial Black" w:hAnsi="Arial Black" w:cstheme="minorHAnsi"/>
          <w:b/>
          <w:noProof/>
          <w:color w:val="E36C0A" w:themeColor="accent6" w:themeShade="BF"/>
          <w:sz w:val="36"/>
          <w:szCs w:val="36"/>
        </w:rPr>
        <w:t>О</w:t>
      </w:r>
      <w:r w:rsidR="004A2D12" w:rsidRPr="001062D9">
        <w:rPr>
          <w:rFonts w:ascii="Arial Black" w:hAnsi="Arial Black" w:cstheme="minorHAnsi"/>
          <w:b/>
          <w:noProof/>
          <w:color w:val="E36C0A" w:themeColor="accent6" w:themeShade="BF"/>
          <w:sz w:val="36"/>
          <w:szCs w:val="36"/>
        </w:rPr>
        <w:t>беспечения</w:t>
      </w:r>
      <w:r w:rsidRPr="001062D9">
        <w:rPr>
          <w:rFonts w:ascii="Arial Black" w:hAnsi="Arial Black" w:cstheme="minorHAnsi"/>
          <w:b/>
          <w:noProof/>
          <w:color w:val="E36C0A" w:themeColor="accent6" w:themeShade="BF"/>
          <w:sz w:val="36"/>
          <w:szCs w:val="36"/>
        </w:rPr>
        <w:t xml:space="preserve"> :</w:t>
      </w:r>
    </w:p>
    <w:p w:rsidR="003241AA" w:rsidRPr="001062D9" w:rsidRDefault="003241AA" w:rsidP="00E4544B">
      <w:pPr>
        <w:rPr>
          <w:rFonts w:cstheme="minorHAnsi"/>
          <w:b/>
          <w:noProof/>
          <w:color w:val="000000" w:themeColor="text1"/>
          <w:sz w:val="24"/>
          <w:szCs w:val="24"/>
        </w:rPr>
      </w:pPr>
      <w:r w:rsidRPr="001062D9">
        <w:rPr>
          <w:rFonts w:cstheme="minorHAnsi"/>
          <w:b/>
          <w:noProof/>
          <w:color w:val="000000" w:themeColor="text1"/>
          <w:sz w:val="24"/>
          <w:szCs w:val="24"/>
        </w:rPr>
        <w:t>1) Планирование:</w:t>
      </w:r>
    </w:p>
    <w:p w:rsidR="003241AA" w:rsidRPr="001062D9" w:rsidRDefault="003241AA" w:rsidP="00E4544B">
      <w:pPr>
        <w:rPr>
          <w:rFonts w:cstheme="minorHAnsi"/>
          <w:noProof/>
          <w:color w:val="000000" w:themeColor="text1"/>
          <w:sz w:val="24"/>
          <w:szCs w:val="24"/>
        </w:rPr>
      </w:pPr>
      <w:r w:rsidRPr="001062D9">
        <w:rPr>
          <w:rFonts w:cstheme="minorHAnsi"/>
          <w:i/>
          <w:noProof/>
          <w:color w:val="000000" w:themeColor="text1"/>
          <w:sz w:val="24"/>
          <w:szCs w:val="24"/>
          <w:u w:val="single"/>
        </w:rPr>
        <w:t>- контакт с клиентом</w:t>
      </w:r>
      <w:r w:rsidRPr="001062D9">
        <w:rPr>
          <w:rFonts w:cstheme="minorHAnsi"/>
          <w:i/>
          <w:noProof/>
          <w:color w:val="000000" w:themeColor="text1"/>
          <w:sz w:val="24"/>
          <w:szCs w:val="24"/>
        </w:rPr>
        <w:t>:</w:t>
      </w:r>
      <w:r w:rsidRPr="001062D9">
        <w:rPr>
          <w:rFonts w:cstheme="minorHAnsi"/>
          <w:noProof/>
          <w:color w:val="000000" w:themeColor="text1"/>
          <w:sz w:val="24"/>
          <w:szCs w:val="24"/>
        </w:rPr>
        <w:t xml:space="preserve"> обсуждение требований к сайту (какой дизайн), целей создания сайта</w:t>
      </w:r>
      <w:r w:rsidR="00B121EA" w:rsidRPr="001062D9">
        <w:rPr>
          <w:rFonts w:cstheme="minorHAnsi"/>
          <w:noProof/>
          <w:color w:val="000000" w:themeColor="text1"/>
          <w:sz w:val="24"/>
          <w:szCs w:val="24"/>
        </w:rPr>
        <w:t xml:space="preserve"> </w:t>
      </w:r>
      <w:r w:rsidRPr="001062D9">
        <w:rPr>
          <w:rFonts w:cstheme="minorHAnsi"/>
          <w:noProof/>
          <w:color w:val="000000" w:themeColor="text1"/>
          <w:sz w:val="24"/>
          <w:szCs w:val="24"/>
        </w:rPr>
        <w:t xml:space="preserve">(интернет-магазин, тесты, реклама), целевой </w:t>
      </w:r>
      <w:r w:rsidR="00B121EA" w:rsidRPr="001062D9">
        <w:rPr>
          <w:rFonts w:cstheme="minorHAnsi"/>
          <w:noProof/>
          <w:color w:val="000000" w:themeColor="text1"/>
          <w:sz w:val="24"/>
          <w:szCs w:val="24"/>
        </w:rPr>
        <w:t>а</w:t>
      </w:r>
      <w:r w:rsidRPr="001062D9">
        <w:rPr>
          <w:rFonts w:cstheme="minorHAnsi"/>
          <w:noProof/>
          <w:color w:val="000000" w:themeColor="text1"/>
          <w:sz w:val="24"/>
          <w:szCs w:val="24"/>
        </w:rPr>
        <w:t>удитории</w:t>
      </w:r>
      <w:r w:rsidR="00B121EA" w:rsidRPr="001062D9">
        <w:rPr>
          <w:rFonts w:cstheme="minorHAnsi"/>
          <w:noProof/>
          <w:color w:val="000000" w:themeColor="text1"/>
          <w:sz w:val="24"/>
          <w:szCs w:val="24"/>
        </w:rPr>
        <w:t xml:space="preserve"> </w:t>
      </w:r>
      <w:r w:rsidRPr="001062D9">
        <w:rPr>
          <w:rFonts w:cstheme="minorHAnsi"/>
          <w:noProof/>
          <w:color w:val="000000" w:themeColor="text1"/>
          <w:sz w:val="24"/>
          <w:szCs w:val="24"/>
        </w:rPr>
        <w:t>(привлечение клиентов, обучение, проверка знаний, продажа товаров)</w:t>
      </w:r>
    </w:p>
    <w:p w:rsidR="003241AA" w:rsidRPr="001062D9" w:rsidRDefault="003241AA" w:rsidP="00E4544B">
      <w:pPr>
        <w:rPr>
          <w:rFonts w:cstheme="minorHAnsi"/>
          <w:i/>
          <w:noProof/>
          <w:color w:val="000000" w:themeColor="text1"/>
          <w:sz w:val="24"/>
          <w:szCs w:val="24"/>
          <w:u w:val="single"/>
        </w:rPr>
      </w:pPr>
      <w:r w:rsidRPr="001062D9">
        <w:rPr>
          <w:rFonts w:cstheme="minorHAnsi"/>
          <w:i/>
          <w:noProof/>
          <w:color w:val="000000" w:themeColor="text1"/>
          <w:sz w:val="24"/>
          <w:szCs w:val="24"/>
          <w:u w:val="single"/>
        </w:rPr>
        <w:t xml:space="preserve">- </w:t>
      </w:r>
      <w:r w:rsidR="009F43C5" w:rsidRPr="001062D9">
        <w:rPr>
          <w:rFonts w:cstheme="minorHAnsi"/>
          <w:i/>
          <w:noProof/>
          <w:color w:val="000000" w:themeColor="text1"/>
          <w:sz w:val="24"/>
          <w:szCs w:val="24"/>
          <w:u w:val="single"/>
        </w:rPr>
        <w:t>разработка дизайна</w:t>
      </w:r>
    </w:p>
    <w:p w:rsidR="00464796" w:rsidRPr="001062D9" w:rsidRDefault="003241AA" w:rsidP="003A3017">
      <w:pPr>
        <w:spacing w:line="240" w:lineRule="auto"/>
        <w:rPr>
          <w:rFonts w:cstheme="minorHAnsi"/>
          <w:i/>
          <w:noProof/>
          <w:color w:val="000000" w:themeColor="text1"/>
          <w:sz w:val="24"/>
          <w:szCs w:val="24"/>
          <w:u w:val="single"/>
        </w:rPr>
      </w:pPr>
      <w:r w:rsidRPr="001062D9">
        <w:rPr>
          <w:rFonts w:cstheme="minorHAnsi"/>
          <w:i/>
          <w:noProof/>
          <w:color w:val="000000" w:themeColor="text1"/>
          <w:sz w:val="24"/>
          <w:szCs w:val="24"/>
          <w:u w:val="single"/>
        </w:rPr>
        <w:t xml:space="preserve">- </w:t>
      </w:r>
      <w:r w:rsidR="009F43C5" w:rsidRPr="001062D9">
        <w:rPr>
          <w:rFonts w:cstheme="minorHAnsi"/>
          <w:i/>
          <w:noProof/>
          <w:color w:val="000000" w:themeColor="text1"/>
          <w:sz w:val="24"/>
          <w:szCs w:val="24"/>
          <w:u w:val="single"/>
        </w:rPr>
        <w:t>разработка архитектуры</w:t>
      </w:r>
      <w:r w:rsidR="00464796" w:rsidRPr="001062D9">
        <w:rPr>
          <w:rFonts w:cstheme="minorHAnsi"/>
          <w:i/>
          <w:noProof/>
          <w:color w:val="000000" w:themeColor="text1"/>
          <w:sz w:val="24"/>
          <w:szCs w:val="24"/>
          <w:u w:val="single"/>
        </w:rPr>
        <w:t>:</w:t>
      </w:r>
      <w:r w:rsidR="004D04FF" w:rsidRPr="001062D9">
        <w:rPr>
          <w:rFonts w:cstheme="minorHAnsi"/>
          <w:i/>
          <w:noProof/>
          <w:color w:val="000000" w:themeColor="text1"/>
          <w:sz w:val="24"/>
          <w:szCs w:val="24"/>
          <w:u w:val="single"/>
        </w:rPr>
        <w:t xml:space="preserve"> </w:t>
      </w:r>
    </w:p>
    <w:p w:rsidR="00464796" w:rsidRPr="001062D9" w:rsidRDefault="00464796" w:rsidP="003A3017">
      <w:pPr>
        <w:spacing w:line="240" w:lineRule="auto"/>
        <w:rPr>
          <w:rFonts w:cstheme="minorHAnsi"/>
          <w:noProof/>
          <w:color w:val="000000" w:themeColor="text1"/>
          <w:sz w:val="24"/>
          <w:szCs w:val="24"/>
        </w:rPr>
      </w:pPr>
      <w:r w:rsidRPr="001062D9">
        <w:rPr>
          <w:rFonts w:cstheme="minorHAnsi"/>
          <w:noProof/>
          <w:color w:val="000000" w:themeColor="text1"/>
          <w:sz w:val="24"/>
          <w:szCs w:val="24"/>
        </w:rPr>
        <w:t xml:space="preserve">Есть три уровня архитектуры - БД, сервер, клиентское приложение. </w:t>
      </w:r>
    </w:p>
    <w:p w:rsidR="00464796" w:rsidRPr="001062D9" w:rsidRDefault="00464796" w:rsidP="003A3017">
      <w:pPr>
        <w:spacing w:line="240" w:lineRule="auto"/>
        <w:rPr>
          <w:rFonts w:cstheme="minorHAnsi"/>
          <w:noProof/>
          <w:color w:val="000000" w:themeColor="text1"/>
          <w:sz w:val="24"/>
          <w:szCs w:val="24"/>
        </w:rPr>
      </w:pPr>
      <w:r w:rsidRPr="001062D9">
        <w:rPr>
          <w:rFonts w:cstheme="minorHAnsi"/>
          <w:noProof/>
          <w:color w:val="000000" w:themeColor="text1"/>
          <w:sz w:val="24"/>
          <w:szCs w:val="24"/>
        </w:rPr>
        <w:t>Существуют понятия  тонкий клиент и толстый клиент:</w:t>
      </w:r>
    </w:p>
    <w:p w:rsidR="003241AA" w:rsidRPr="001062D9" w:rsidRDefault="00464796" w:rsidP="00E4544B">
      <w:pPr>
        <w:rPr>
          <w:rFonts w:cstheme="minorHAnsi"/>
          <w:noProof/>
          <w:color w:val="000000" w:themeColor="text1"/>
          <w:sz w:val="24"/>
          <w:szCs w:val="24"/>
        </w:rPr>
      </w:pPr>
      <w:r w:rsidRPr="001062D9">
        <w:rPr>
          <w:rFonts w:cstheme="minorHAnsi"/>
          <w:noProof/>
          <w:color w:val="000000" w:themeColor="text1"/>
          <w:sz w:val="24"/>
          <w:szCs w:val="24"/>
        </w:rPr>
        <w:t xml:space="preserve"> – когда подсчет какой-нибудь информации ведется на сервере – то это тонкий клиент.</w:t>
      </w:r>
      <w:r w:rsidRPr="001062D9">
        <w:rPr>
          <w:rFonts w:cstheme="minorHAnsi"/>
          <w:noProof/>
          <w:color w:val="000000" w:themeColor="text1"/>
          <w:sz w:val="24"/>
          <w:szCs w:val="24"/>
        </w:rPr>
        <w:br/>
        <w:t>А если, на приложении – то толстый клиент.</w:t>
      </w:r>
      <w:r w:rsidRPr="001062D9">
        <w:rPr>
          <w:rFonts w:cstheme="minorHAnsi"/>
          <w:noProof/>
          <w:color w:val="000000" w:themeColor="text1"/>
          <w:sz w:val="24"/>
          <w:szCs w:val="24"/>
        </w:rPr>
        <w:br/>
        <w:t xml:space="preserve"> В архитектуру входят также, на каком языке, какой фреймворк, какой вид </w:t>
      </w:r>
      <w:r w:rsidRPr="003C7DB9">
        <w:rPr>
          <w:rFonts w:cstheme="minorHAnsi"/>
          <w:noProof/>
          <w:color w:val="000000" w:themeColor="text1"/>
          <w:sz w:val="24"/>
          <w:szCs w:val="24"/>
          <w:lang w:val="en-US"/>
        </w:rPr>
        <w:t>SQL</w:t>
      </w:r>
      <w:r w:rsidRPr="001062D9">
        <w:rPr>
          <w:rFonts w:cstheme="minorHAnsi"/>
          <w:noProof/>
          <w:color w:val="000000" w:themeColor="text1"/>
          <w:sz w:val="24"/>
          <w:szCs w:val="24"/>
        </w:rPr>
        <w:t xml:space="preserve">  </w:t>
      </w:r>
      <w:r w:rsidR="0020355C" w:rsidRPr="001062D9">
        <w:rPr>
          <w:rFonts w:cstheme="minorHAnsi"/>
          <w:noProof/>
          <w:color w:val="000000" w:themeColor="text1"/>
          <w:sz w:val="24"/>
          <w:szCs w:val="24"/>
        </w:rPr>
        <w:t>использовался.</w:t>
      </w:r>
    </w:p>
    <w:p w:rsidR="003A3017" w:rsidRPr="001062D9" w:rsidRDefault="003241AA" w:rsidP="00E4544B">
      <w:pPr>
        <w:rPr>
          <w:rFonts w:cstheme="minorHAnsi"/>
          <w:noProof/>
          <w:color w:val="000000" w:themeColor="text1"/>
          <w:sz w:val="24"/>
          <w:szCs w:val="24"/>
        </w:rPr>
      </w:pPr>
      <w:r w:rsidRPr="001062D9">
        <w:rPr>
          <w:rFonts w:cstheme="minorHAnsi"/>
          <w:i/>
          <w:noProof/>
          <w:color w:val="000000" w:themeColor="text1"/>
          <w:sz w:val="24"/>
          <w:szCs w:val="24"/>
          <w:u w:val="single"/>
        </w:rPr>
        <w:t>- разработка документации</w:t>
      </w:r>
      <w:r w:rsidR="003A3017" w:rsidRPr="001062D9">
        <w:rPr>
          <w:rFonts w:cstheme="minorHAnsi"/>
          <w:i/>
          <w:noProof/>
          <w:color w:val="000000" w:themeColor="text1"/>
          <w:sz w:val="24"/>
          <w:szCs w:val="24"/>
          <w:u w:val="single"/>
        </w:rPr>
        <w:t>:</w:t>
      </w:r>
      <w:r w:rsidR="003A3017" w:rsidRPr="001062D9">
        <w:rPr>
          <w:rFonts w:cstheme="minorHAnsi"/>
          <w:noProof/>
          <w:color w:val="000000" w:themeColor="text1"/>
          <w:sz w:val="24"/>
          <w:szCs w:val="24"/>
        </w:rPr>
        <w:t xml:space="preserve"> технического задания (ТЗ) – договор между заказчиком и компанией о выполнении работы с описанием всех важных деталей. В нем также указываются различные спорные моменты. Может быть описание с подробностями весь проект: дизайн, интерфейс и тд. пользовательская документация (как пользоваться)</w:t>
      </w:r>
    </w:p>
    <w:p w:rsidR="003241AA" w:rsidRPr="001062D9" w:rsidRDefault="003241AA" w:rsidP="00E4544B">
      <w:pPr>
        <w:rPr>
          <w:rFonts w:cstheme="minorHAnsi"/>
          <w:i/>
          <w:noProof/>
          <w:color w:val="000000" w:themeColor="text1"/>
          <w:sz w:val="24"/>
          <w:szCs w:val="24"/>
          <w:u w:val="single"/>
        </w:rPr>
      </w:pPr>
      <w:r w:rsidRPr="001062D9">
        <w:rPr>
          <w:rFonts w:cstheme="minorHAnsi"/>
          <w:i/>
          <w:noProof/>
          <w:color w:val="000000" w:themeColor="text1"/>
          <w:sz w:val="24"/>
          <w:szCs w:val="24"/>
          <w:u w:val="single"/>
        </w:rPr>
        <w:t>- разработка прототипа продукта, который должен утвердить заказчик</w:t>
      </w:r>
    </w:p>
    <w:p w:rsidR="003241AA" w:rsidRPr="001062D9" w:rsidRDefault="003241AA" w:rsidP="00E4544B">
      <w:pPr>
        <w:rPr>
          <w:rFonts w:cstheme="minorHAnsi"/>
          <w:b/>
          <w:noProof/>
          <w:color w:val="000000" w:themeColor="text1"/>
          <w:sz w:val="24"/>
          <w:szCs w:val="24"/>
        </w:rPr>
      </w:pPr>
      <w:r w:rsidRPr="001062D9">
        <w:rPr>
          <w:rFonts w:cstheme="minorHAnsi"/>
          <w:b/>
          <w:noProof/>
          <w:color w:val="000000" w:themeColor="text1"/>
          <w:sz w:val="24"/>
          <w:szCs w:val="24"/>
        </w:rPr>
        <w:t xml:space="preserve">2) </w:t>
      </w:r>
      <w:r w:rsidR="009F43C5" w:rsidRPr="001062D9">
        <w:rPr>
          <w:rFonts w:cstheme="minorHAnsi"/>
          <w:b/>
          <w:noProof/>
          <w:color w:val="000000" w:themeColor="text1"/>
          <w:sz w:val="24"/>
          <w:szCs w:val="24"/>
        </w:rPr>
        <w:t>Дизайн</w:t>
      </w:r>
      <w:r w:rsidRPr="001062D9">
        <w:rPr>
          <w:rFonts w:cstheme="minorHAnsi"/>
          <w:b/>
          <w:noProof/>
          <w:color w:val="000000" w:themeColor="text1"/>
          <w:sz w:val="24"/>
          <w:szCs w:val="24"/>
        </w:rPr>
        <w:t>:</w:t>
      </w:r>
    </w:p>
    <w:p w:rsidR="003241AA" w:rsidRPr="001062D9" w:rsidRDefault="009F43C5" w:rsidP="00E4544B">
      <w:pPr>
        <w:rPr>
          <w:rFonts w:cstheme="minorHAnsi"/>
          <w:noProof/>
          <w:color w:val="000000" w:themeColor="text1"/>
          <w:sz w:val="24"/>
          <w:szCs w:val="24"/>
        </w:rPr>
      </w:pPr>
      <w:r w:rsidRPr="001062D9">
        <w:rPr>
          <w:rFonts w:cstheme="minorHAnsi"/>
          <w:noProof/>
          <w:color w:val="000000" w:themeColor="text1"/>
          <w:sz w:val="24"/>
          <w:szCs w:val="24"/>
        </w:rPr>
        <w:t>- верстка страниц</w:t>
      </w:r>
    </w:p>
    <w:p w:rsidR="003241AA" w:rsidRPr="001062D9" w:rsidRDefault="009F43C5" w:rsidP="00E4544B">
      <w:pPr>
        <w:rPr>
          <w:rFonts w:cstheme="minorHAnsi"/>
          <w:noProof/>
          <w:color w:val="000000" w:themeColor="text1"/>
          <w:sz w:val="24"/>
          <w:szCs w:val="24"/>
        </w:rPr>
      </w:pPr>
      <w:r w:rsidRPr="001062D9">
        <w:rPr>
          <w:rFonts w:cstheme="minorHAnsi"/>
          <w:noProof/>
          <w:color w:val="000000" w:themeColor="text1"/>
          <w:sz w:val="24"/>
          <w:szCs w:val="24"/>
        </w:rPr>
        <w:t>- показать заказчику</w:t>
      </w:r>
    </w:p>
    <w:p w:rsidR="009F43C5" w:rsidRPr="001062D9" w:rsidRDefault="009F43C5" w:rsidP="00E4544B">
      <w:pPr>
        <w:rPr>
          <w:rFonts w:cstheme="minorHAnsi"/>
          <w:b/>
          <w:noProof/>
          <w:color w:val="000000" w:themeColor="text1"/>
          <w:sz w:val="24"/>
          <w:szCs w:val="24"/>
        </w:rPr>
      </w:pPr>
      <w:r w:rsidRPr="001062D9">
        <w:rPr>
          <w:rFonts w:cstheme="minorHAnsi"/>
          <w:b/>
          <w:noProof/>
          <w:color w:val="000000" w:themeColor="text1"/>
          <w:sz w:val="24"/>
          <w:szCs w:val="24"/>
        </w:rPr>
        <w:t>3) Разработка:</w:t>
      </w:r>
    </w:p>
    <w:p w:rsidR="009F43C5" w:rsidRPr="001062D9" w:rsidRDefault="009F43C5" w:rsidP="00E4544B">
      <w:pPr>
        <w:rPr>
          <w:rFonts w:cstheme="minorHAnsi"/>
          <w:noProof/>
          <w:color w:val="000000" w:themeColor="text1"/>
          <w:sz w:val="24"/>
          <w:szCs w:val="24"/>
        </w:rPr>
      </w:pPr>
      <w:r w:rsidRPr="001062D9">
        <w:rPr>
          <w:rFonts w:cstheme="minorHAnsi"/>
          <w:noProof/>
          <w:color w:val="000000" w:themeColor="text1"/>
          <w:sz w:val="24"/>
          <w:szCs w:val="24"/>
        </w:rPr>
        <w:t>- написание функционала – написание скрипта</w:t>
      </w:r>
    </w:p>
    <w:p w:rsidR="009F43C5" w:rsidRPr="001062D9" w:rsidRDefault="009F43C5" w:rsidP="00E4544B">
      <w:pPr>
        <w:rPr>
          <w:rFonts w:cstheme="minorHAnsi"/>
          <w:noProof/>
          <w:color w:val="000000" w:themeColor="text1"/>
          <w:sz w:val="24"/>
          <w:szCs w:val="24"/>
        </w:rPr>
      </w:pPr>
      <w:r w:rsidRPr="001062D9">
        <w:rPr>
          <w:rFonts w:cstheme="minorHAnsi"/>
          <w:noProof/>
          <w:color w:val="000000" w:themeColor="text1"/>
          <w:sz w:val="24"/>
          <w:szCs w:val="24"/>
        </w:rPr>
        <w:t xml:space="preserve">- интеграция контента </w:t>
      </w:r>
      <w:r w:rsidR="0042635D" w:rsidRPr="001062D9">
        <w:rPr>
          <w:rFonts w:cstheme="minorHAnsi"/>
          <w:noProof/>
          <w:color w:val="000000" w:themeColor="text1"/>
          <w:sz w:val="24"/>
          <w:szCs w:val="24"/>
        </w:rPr>
        <w:t>с мировой глобальной сетью – тоесть расположить продукт в Интернете, получив доменный адрес, проплатив услуги хостинга</w:t>
      </w:r>
      <w:r w:rsidR="00DA164A" w:rsidRPr="001062D9">
        <w:rPr>
          <w:rFonts w:cstheme="minorHAnsi"/>
          <w:noProof/>
          <w:color w:val="000000" w:themeColor="text1"/>
          <w:sz w:val="24"/>
          <w:szCs w:val="24"/>
        </w:rPr>
        <w:t xml:space="preserve"> провайдеру</w:t>
      </w:r>
      <w:r w:rsidR="0042635D" w:rsidRPr="001062D9">
        <w:rPr>
          <w:rFonts w:cstheme="minorHAnsi"/>
          <w:noProof/>
          <w:color w:val="000000" w:themeColor="text1"/>
          <w:sz w:val="24"/>
          <w:szCs w:val="24"/>
        </w:rPr>
        <w:t>.</w:t>
      </w:r>
    </w:p>
    <w:p w:rsidR="009F43C5" w:rsidRPr="001062D9" w:rsidRDefault="009F43C5" w:rsidP="00E4544B">
      <w:pPr>
        <w:rPr>
          <w:rFonts w:cstheme="minorHAnsi"/>
          <w:noProof/>
          <w:color w:val="000000" w:themeColor="text1"/>
          <w:sz w:val="24"/>
          <w:szCs w:val="24"/>
        </w:rPr>
      </w:pPr>
      <w:r w:rsidRPr="001062D9">
        <w:rPr>
          <w:rFonts w:cstheme="minorHAnsi"/>
          <w:noProof/>
          <w:color w:val="000000" w:themeColor="text1"/>
          <w:sz w:val="24"/>
          <w:szCs w:val="24"/>
        </w:rPr>
        <w:t>- тестирования</w:t>
      </w:r>
    </w:p>
    <w:p w:rsidR="009F43C5" w:rsidRPr="001062D9" w:rsidRDefault="009F43C5" w:rsidP="00E4544B">
      <w:pPr>
        <w:rPr>
          <w:rFonts w:cstheme="minorHAnsi"/>
          <w:noProof/>
          <w:color w:val="000000" w:themeColor="text1"/>
          <w:sz w:val="24"/>
          <w:szCs w:val="24"/>
        </w:rPr>
      </w:pPr>
      <w:r w:rsidRPr="001062D9">
        <w:rPr>
          <w:rFonts w:cstheme="minorHAnsi"/>
          <w:noProof/>
          <w:color w:val="000000" w:themeColor="text1"/>
          <w:sz w:val="24"/>
          <w:szCs w:val="24"/>
        </w:rPr>
        <w:t>- исправление ошибок (</w:t>
      </w:r>
      <w:r w:rsidRPr="003C7DB9">
        <w:rPr>
          <w:rFonts w:cstheme="minorHAnsi"/>
          <w:noProof/>
          <w:color w:val="000000" w:themeColor="text1"/>
          <w:sz w:val="24"/>
          <w:szCs w:val="24"/>
          <w:lang w:val="en-US"/>
        </w:rPr>
        <w:t>bagfixing</w:t>
      </w:r>
      <w:r w:rsidRPr="001062D9">
        <w:rPr>
          <w:rFonts w:cstheme="minorHAnsi"/>
          <w:noProof/>
          <w:color w:val="000000" w:themeColor="text1"/>
          <w:sz w:val="24"/>
          <w:szCs w:val="24"/>
        </w:rPr>
        <w:t>)</w:t>
      </w:r>
    </w:p>
    <w:p w:rsidR="009F43C5" w:rsidRPr="001062D9" w:rsidRDefault="009F43C5" w:rsidP="00E4544B">
      <w:pPr>
        <w:rPr>
          <w:rFonts w:cstheme="minorHAnsi"/>
          <w:b/>
          <w:noProof/>
          <w:color w:val="000000" w:themeColor="text1"/>
          <w:sz w:val="24"/>
          <w:szCs w:val="24"/>
        </w:rPr>
      </w:pPr>
      <w:r w:rsidRPr="001062D9">
        <w:rPr>
          <w:rFonts w:cstheme="minorHAnsi"/>
          <w:b/>
          <w:noProof/>
          <w:color w:val="000000" w:themeColor="text1"/>
          <w:sz w:val="24"/>
          <w:szCs w:val="24"/>
        </w:rPr>
        <w:t xml:space="preserve">4) </w:t>
      </w:r>
      <w:r w:rsidRPr="003C7DB9">
        <w:rPr>
          <w:rFonts w:cstheme="minorHAnsi"/>
          <w:b/>
          <w:noProof/>
          <w:color w:val="000000" w:themeColor="text1"/>
          <w:sz w:val="24"/>
          <w:szCs w:val="24"/>
          <w:lang w:val="en-US"/>
        </w:rPr>
        <w:t>Post</w:t>
      </w:r>
      <w:r w:rsidRPr="001062D9">
        <w:rPr>
          <w:rFonts w:cstheme="minorHAnsi"/>
          <w:b/>
          <w:noProof/>
          <w:color w:val="000000" w:themeColor="text1"/>
          <w:sz w:val="24"/>
          <w:szCs w:val="24"/>
        </w:rPr>
        <w:t>-</w:t>
      </w:r>
      <w:r w:rsidRPr="003C7DB9">
        <w:rPr>
          <w:rFonts w:cstheme="minorHAnsi"/>
          <w:b/>
          <w:noProof/>
          <w:color w:val="000000" w:themeColor="text1"/>
          <w:sz w:val="24"/>
          <w:szCs w:val="24"/>
          <w:lang w:val="en-US"/>
        </w:rPr>
        <w:t>production</w:t>
      </w:r>
      <w:r w:rsidRPr="001062D9">
        <w:rPr>
          <w:rFonts w:cstheme="minorHAnsi"/>
          <w:b/>
          <w:noProof/>
          <w:color w:val="000000" w:themeColor="text1"/>
          <w:sz w:val="24"/>
          <w:szCs w:val="24"/>
        </w:rPr>
        <w:t>:</w:t>
      </w:r>
    </w:p>
    <w:p w:rsidR="009F43C5" w:rsidRPr="001062D9" w:rsidRDefault="009F43C5" w:rsidP="00E4544B">
      <w:pPr>
        <w:rPr>
          <w:rFonts w:cstheme="minorHAnsi"/>
          <w:noProof/>
          <w:color w:val="000000" w:themeColor="text1"/>
          <w:sz w:val="24"/>
          <w:szCs w:val="24"/>
        </w:rPr>
      </w:pPr>
      <w:r w:rsidRPr="001062D9">
        <w:rPr>
          <w:rFonts w:cstheme="minorHAnsi"/>
          <w:noProof/>
          <w:color w:val="000000" w:themeColor="text1"/>
          <w:sz w:val="24"/>
          <w:szCs w:val="24"/>
        </w:rPr>
        <w:t>- проверка сайта заказчиком</w:t>
      </w:r>
    </w:p>
    <w:p w:rsidR="009F43C5" w:rsidRPr="001062D9" w:rsidRDefault="009F43C5" w:rsidP="00E4544B">
      <w:pPr>
        <w:rPr>
          <w:rFonts w:cstheme="minorHAnsi"/>
          <w:noProof/>
          <w:color w:val="000000" w:themeColor="text1"/>
          <w:sz w:val="24"/>
          <w:szCs w:val="24"/>
        </w:rPr>
      </w:pPr>
      <w:r w:rsidRPr="001062D9">
        <w:rPr>
          <w:rFonts w:cstheme="minorHAnsi"/>
          <w:noProof/>
          <w:color w:val="000000" w:themeColor="text1"/>
          <w:sz w:val="24"/>
          <w:szCs w:val="24"/>
        </w:rPr>
        <w:t>- финальное тестирование</w:t>
      </w:r>
    </w:p>
    <w:p w:rsidR="009F43C5" w:rsidRPr="001062D9" w:rsidRDefault="009F43C5" w:rsidP="00E4544B">
      <w:pPr>
        <w:rPr>
          <w:rFonts w:cstheme="minorHAnsi"/>
          <w:noProof/>
          <w:color w:val="000000" w:themeColor="text1"/>
          <w:sz w:val="24"/>
          <w:szCs w:val="24"/>
        </w:rPr>
      </w:pPr>
      <w:r w:rsidRPr="001062D9">
        <w:rPr>
          <w:rFonts w:cstheme="minorHAnsi"/>
          <w:noProof/>
          <w:color w:val="000000" w:themeColor="text1"/>
          <w:sz w:val="24"/>
          <w:szCs w:val="24"/>
        </w:rPr>
        <w:t>- написание документации</w:t>
      </w:r>
    </w:p>
    <w:p w:rsidR="009F43C5" w:rsidRPr="001062D9" w:rsidRDefault="009F43C5" w:rsidP="00E4544B">
      <w:pPr>
        <w:rPr>
          <w:rFonts w:cstheme="minorHAnsi"/>
          <w:noProof/>
          <w:color w:val="000000" w:themeColor="text1"/>
          <w:sz w:val="24"/>
          <w:szCs w:val="24"/>
        </w:rPr>
      </w:pPr>
      <w:r w:rsidRPr="001062D9">
        <w:rPr>
          <w:rFonts w:cstheme="minorHAnsi"/>
          <w:noProof/>
          <w:color w:val="000000" w:themeColor="text1"/>
          <w:sz w:val="24"/>
          <w:szCs w:val="24"/>
        </w:rPr>
        <w:lastRenderedPageBreak/>
        <w:t xml:space="preserve">- </w:t>
      </w:r>
      <w:r w:rsidR="0088409D" w:rsidRPr="001062D9">
        <w:rPr>
          <w:rFonts w:cstheme="minorHAnsi"/>
          <w:noProof/>
          <w:color w:val="000000" w:themeColor="text1"/>
          <w:sz w:val="24"/>
          <w:szCs w:val="24"/>
        </w:rPr>
        <w:t>пробный запуск продукта</w:t>
      </w:r>
    </w:p>
    <w:p w:rsidR="0088409D" w:rsidRPr="001062D9" w:rsidRDefault="0088409D" w:rsidP="00E4544B">
      <w:pPr>
        <w:rPr>
          <w:rFonts w:cstheme="minorHAnsi"/>
          <w:noProof/>
          <w:color w:val="000000" w:themeColor="text1"/>
          <w:sz w:val="24"/>
          <w:szCs w:val="24"/>
        </w:rPr>
      </w:pPr>
      <w:r w:rsidRPr="001062D9">
        <w:rPr>
          <w:rFonts w:cstheme="minorHAnsi"/>
          <w:noProof/>
          <w:color w:val="000000" w:themeColor="text1"/>
          <w:sz w:val="24"/>
          <w:szCs w:val="24"/>
        </w:rPr>
        <w:t xml:space="preserve">- получение </w:t>
      </w:r>
      <w:r w:rsidRPr="003C7DB9">
        <w:rPr>
          <w:rFonts w:cstheme="minorHAnsi"/>
          <w:noProof/>
          <w:color w:val="000000" w:themeColor="text1"/>
          <w:sz w:val="24"/>
          <w:szCs w:val="24"/>
          <w:lang w:val="en-US"/>
        </w:rPr>
        <w:t>feedback</w:t>
      </w:r>
      <w:r w:rsidRPr="001062D9">
        <w:rPr>
          <w:rFonts w:cstheme="minorHAnsi"/>
          <w:noProof/>
          <w:color w:val="000000" w:themeColor="text1"/>
          <w:sz w:val="24"/>
          <w:szCs w:val="24"/>
        </w:rPr>
        <w:t xml:space="preserve"> (жалоб, предложений от посетителей сайта)</w:t>
      </w:r>
    </w:p>
    <w:p w:rsidR="005A446D" w:rsidRPr="001062D9" w:rsidRDefault="003A3017" w:rsidP="00E4544B">
      <w:pPr>
        <w:rPr>
          <w:rFonts w:cstheme="minorHAnsi"/>
          <w:noProof/>
          <w:color w:val="000000" w:themeColor="text1"/>
          <w:sz w:val="24"/>
          <w:szCs w:val="24"/>
        </w:rPr>
      </w:pPr>
      <w:r w:rsidRPr="001062D9">
        <w:rPr>
          <w:rFonts w:cstheme="minorHAnsi"/>
          <w:noProof/>
          <w:color w:val="000000" w:themeColor="text1"/>
          <w:sz w:val="24"/>
          <w:szCs w:val="24"/>
        </w:rPr>
        <w:t>- поддержка</w:t>
      </w:r>
    </w:p>
    <w:p w:rsidR="003A3017" w:rsidRPr="001062D9" w:rsidRDefault="003A3017" w:rsidP="00E4544B">
      <w:pPr>
        <w:rPr>
          <w:rFonts w:cstheme="minorHAnsi"/>
          <w:noProof/>
          <w:color w:val="000000" w:themeColor="text1"/>
          <w:sz w:val="24"/>
          <w:szCs w:val="24"/>
        </w:rPr>
      </w:pPr>
    </w:p>
    <w:p w:rsidR="0088409D" w:rsidRPr="001062D9" w:rsidRDefault="0088409D" w:rsidP="00E4544B">
      <w:pPr>
        <w:rPr>
          <w:rFonts w:ascii="Arial Black" w:hAnsi="Arial Black" w:cstheme="minorHAnsi"/>
          <w:b/>
          <w:noProof/>
          <w:color w:val="E36C0A" w:themeColor="accent6" w:themeShade="BF"/>
          <w:sz w:val="36"/>
          <w:szCs w:val="36"/>
        </w:rPr>
      </w:pPr>
      <w:r w:rsidRPr="001062D9">
        <w:rPr>
          <w:rFonts w:ascii="Arial Black" w:hAnsi="Arial Black" w:cstheme="minorHAnsi"/>
          <w:b/>
          <w:noProof/>
          <w:color w:val="E36C0A" w:themeColor="accent6" w:themeShade="BF"/>
          <w:sz w:val="36"/>
          <w:szCs w:val="36"/>
        </w:rPr>
        <w:t>Ч</w:t>
      </w:r>
      <w:r w:rsidR="003F2FF1" w:rsidRPr="001062D9">
        <w:rPr>
          <w:rFonts w:ascii="Arial Black" w:hAnsi="Arial Black" w:cstheme="minorHAnsi"/>
          <w:b/>
          <w:noProof/>
          <w:color w:val="E36C0A" w:themeColor="accent6" w:themeShade="BF"/>
          <w:sz w:val="36"/>
          <w:szCs w:val="36"/>
        </w:rPr>
        <w:t xml:space="preserve">то такое </w:t>
      </w:r>
      <w:r w:rsidR="003F2FF1" w:rsidRPr="003C7DB9">
        <w:rPr>
          <w:rFonts w:ascii="Arial Black" w:hAnsi="Arial Black" w:cstheme="minorHAnsi"/>
          <w:b/>
          <w:noProof/>
          <w:color w:val="E36C0A" w:themeColor="accent6" w:themeShade="BF"/>
          <w:sz w:val="36"/>
          <w:szCs w:val="36"/>
          <w:lang w:val="en-US"/>
        </w:rPr>
        <w:t>www</w:t>
      </w:r>
      <w:r w:rsidR="003F2FF1" w:rsidRPr="001062D9">
        <w:rPr>
          <w:rFonts w:ascii="Arial Black" w:hAnsi="Arial Black" w:cstheme="minorHAnsi"/>
          <w:b/>
          <w:noProof/>
          <w:color w:val="E36C0A" w:themeColor="accent6" w:themeShade="BF"/>
          <w:sz w:val="36"/>
          <w:szCs w:val="36"/>
        </w:rPr>
        <w:t xml:space="preserve"> и </w:t>
      </w:r>
      <w:r w:rsidR="003F2FF1" w:rsidRPr="003C7DB9">
        <w:rPr>
          <w:rFonts w:ascii="Arial Black" w:hAnsi="Arial Black" w:cstheme="minorHAnsi"/>
          <w:b/>
          <w:noProof/>
          <w:color w:val="E36C0A" w:themeColor="accent6" w:themeShade="BF"/>
          <w:sz w:val="36"/>
          <w:szCs w:val="36"/>
          <w:lang w:val="en-US"/>
        </w:rPr>
        <w:t>Internet</w:t>
      </w:r>
      <w:r w:rsidR="00B137A8" w:rsidRPr="001062D9">
        <w:rPr>
          <w:rFonts w:ascii="Arial Black" w:hAnsi="Arial Black" w:cstheme="minorHAnsi"/>
          <w:b/>
          <w:noProof/>
          <w:color w:val="E36C0A" w:themeColor="accent6" w:themeShade="BF"/>
          <w:sz w:val="36"/>
          <w:szCs w:val="36"/>
        </w:rPr>
        <w:t xml:space="preserve">, как работает </w:t>
      </w:r>
      <w:r w:rsidR="00B137A8" w:rsidRPr="003C7DB9">
        <w:rPr>
          <w:rFonts w:ascii="Arial Black" w:hAnsi="Arial Black" w:cstheme="minorHAnsi"/>
          <w:b/>
          <w:noProof/>
          <w:color w:val="E36C0A" w:themeColor="accent6" w:themeShade="BF"/>
          <w:sz w:val="36"/>
          <w:szCs w:val="36"/>
          <w:lang w:val="en-US"/>
        </w:rPr>
        <w:t>browser</w:t>
      </w:r>
    </w:p>
    <w:p w:rsidR="00480243" w:rsidRPr="001062D9" w:rsidRDefault="003241AA" w:rsidP="00E4544B">
      <w:pPr>
        <w:rPr>
          <w:rFonts w:cstheme="minorHAnsi"/>
          <w:noProof/>
          <w:sz w:val="24"/>
          <w:szCs w:val="24"/>
        </w:rPr>
      </w:pPr>
      <w:r w:rsidRPr="003C7DB9">
        <w:rPr>
          <w:rFonts w:cstheme="minorHAnsi"/>
          <w:b/>
          <w:noProof/>
          <w:color w:val="E36C0A" w:themeColor="accent6" w:themeShade="BF"/>
          <w:sz w:val="24"/>
          <w:szCs w:val="24"/>
          <w:lang w:val="en-US"/>
        </w:rPr>
        <w:t>www</w:t>
      </w:r>
      <w:r w:rsidRPr="001062D9">
        <w:rPr>
          <w:rFonts w:cstheme="minorHAnsi"/>
          <w:noProof/>
          <w:sz w:val="24"/>
          <w:szCs w:val="24"/>
        </w:rPr>
        <w:t xml:space="preserve"> – </w:t>
      </w:r>
      <w:r w:rsidRPr="003C7DB9">
        <w:rPr>
          <w:rFonts w:cstheme="minorHAnsi"/>
          <w:noProof/>
          <w:sz w:val="24"/>
          <w:szCs w:val="24"/>
          <w:lang w:val="en-US"/>
        </w:rPr>
        <w:t>world</w:t>
      </w:r>
      <w:r w:rsidRPr="001062D9">
        <w:rPr>
          <w:rFonts w:cstheme="minorHAnsi"/>
          <w:noProof/>
          <w:sz w:val="24"/>
          <w:szCs w:val="24"/>
        </w:rPr>
        <w:t xml:space="preserve"> </w:t>
      </w:r>
      <w:r w:rsidRPr="003C7DB9">
        <w:rPr>
          <w:rFonts w:cstheme="minorHAnsi"/>
          <w:noProof/>
          <w:sz w:val="24"/>
          <w:szCs w:val="24"/>
          <w:lang w:val="en-US"/>
        </w:rPr>
        <w:t>wide</w:t>
      </w:r>
      <w:r w:rsidRPr="001062D9">
        <w:rPr>
          <w:rFonts w:cstheme="minorHAnsi"/>
          <w:noProof/>
          <w:sz w:val="24"/>
          <w:szCs w:val="24"/>
        </w:rPr>
        <w:t xml:space="preserve"> </w:t>
      </w:r>
      <w:r w:rsidRPr="003C7DB9">
        <w:rPr>
          <w:rFonts w:cstheme="minorHAnsi"/>
          <w:noProof/>
          <w:sz w:val="24"/>
          <w:szCs w:val="24"/>
          <w:lang w:val="en-US"/>
        </w:rPr>
        <w:t>web</w:t>
      </w:r>
      <w:r w:rsidR="0088409D" w:rsidRPr="001062D9">
        <w:rPr>
          <w:rFonts w:cstheme="minorHAnsi"/>
          <w:noProof/>
          <w:sz w:val="24"/>
          <w:szCs w:val="24"/>
        </w:rPr>
        <w:t xml:space="preserve"> –</w:t>
      </w:r>
      <w:r w:rsidR="00E97D6A" w:rsidRPr="001062D9">
        <w:rPr>
          <w:rFonts w:cstheme="minorHAnsi"/>
          <w:noProof/>
          <w:sz w:val="24"/>
          <w:szCs w:val="24"/>
        </w:rPr>
        <w:t xml:space="preserve"> всемирная</w:t>
      </w:r>
      <w:r w:rsidR="0088409D" w:rsidRPr="001062D9">
        <w:rPr>
          <w:rFonts w:cstheme="minorHAnsi"/>
          <w:noProof/>
          <w:sz w:val="24"/>
          <w:szCs w:val="24"/>
        </w:rPr>
        <w:t xml:space="preserve"> сеть</w:t>
      </w:r>
    </w:p>
    <w:p w:rsidR="0088409D" w:rsidRPr="001062D9" w:rsidRDefault="0088409D" w:rsidP="00E4544B">
      <w:pPr>
        <w:rPr>
          <w:rFonts w:cstheme="minorHAnsi"/>
          <w:noProof/>
          <w:sz w:val="24"/>
          <w:szCs w:val="24"/>
        </w:rPr>
      </w:pPr>
      <w:r w:rsidRPr="003C7DB9">
        <w:rPr>
          <w:rFonts w:cstheme="minorHAnsi"/>
          <w:b/>
          <w:noProof/>
          <w:color w:val="E36C0A" w:themeColor="accent6" w:themeShade="BF"/>
          <w:sz w:val="24"/>
          <w:szCs w:val="24"/>
          <w:lang w:val="en-US"/>
        </w:rPr>
        <w:t>Internet</w:t>
      </w:r>
      <w:r w:rsidRPr="001062D9">
        <w:rPr>
          <w:rFonts w:cstheme="minorHAnsi"/>
          <w:noProof/>
          <w:sz w:val="24"/>
          <w:szCs w:val="24"/>
        </w:rPr>
        <w:t xml:space="preserve"> – </w:t>
      </w:r>
      <w:r w:rsidR="00E64CC1" w:rsidRPr="001062D9">
        <w:rPr>
          <w:rFonts w:cstheme="minorHAnsi"/>
          <w:noProof/>
          <w:sz w:val="24"/>
          <w:szCs w:val="24"/>
        </w:rPr>
        <w:t>возможность</w:t>
      </w:r>
      <w:r w:rsidRPr="001062D9">
        <w:rPr>
          <w:rFonts w:cstheme="minorHAnsi"/>
          <w:noProof/>
          <w:sz w:val="24"/>
          <w:szCs w:val="24"/>
        </w:rPr>
        <w:t xml:space="preserve"> компьютеров </w:t>
      </w:r>
      <w:r w:rsidR="00E64CC1" w:rsidRPr="001062D9">
        <w:rPr>
          <w:rFonts w:cstheme="minorHAnsi"/>
          <w:noProof/>
          <w:sz w:val="24"/>
          <w:szCs w:val="24"/>
        </w:rPr>
        <w:t xml:space="preserve">связываться </w:t>
      </w:r>
      <w:r w:rsidRPr="001062D9">
        <w:rPr>
          <w:rFonts w:cstheme="minorHAnsi"/>
          <w:noProof/>
          <w:sz w:val="24"/>
          <w:szCs w:val="24"/>
        </w:rPr>
        <w:t>друг с другом с помощью доступа к мировой всемирной сети</w:t>
      </w:r>
      <w:r w:rsidR="00E64CC1" w:rsidRPr="001062D9">
        <w:rPr>
          <w:rFonts w:cstheme="minorHAnsi"/>
          <w:noProof/>
          <w:sz w:val="24"/>
          <w:szCs w:val="24"/>
        </w:rPr>
        <w:t xml:space="preserve"> </w:t>
      </w:r>
      <w:r w:rsidR="00E64CC1" w:rsidRPr="003C7DB9">
        <w:rPr>
          <w:rFonts w:cstheme="minorHAnsi"/>
          <w:noProof/>
          <w:sz w:val="24"/>
          <w:szCs w:val="24"/>
          <w:lang w:val="en-US"/>
        </w:rPr>
        <w:t>www</w:t>
      </w:r>
      <w:r w:rsidRPr="001062D9">
        <w:rPr>
          <w:rFonts w:cstheme="minorHAnsi"/>
          <w:noProof/>
          <w:sz w:val="24"/>
          <w:szCs w:val="24"/>
        </w:rPr>
        <w:t xml:space="preserve">. </w:t>
      </w:r>
    </w:p>
    <w:p w:rsidR="003F2FF1" w:rsidRPr="001062D9" w:rsidRDefault="003F2FF1" w:rsidP="00E4544B">
      <w:pPr>
        <w:rPr>
          <w:rFonts w:cstheme="minorHAnsi"/>
          <w:noProof/>
          <w:sz w:val="24"/>
          <w:szCs w:val="24"/>
        </w:rPr>
      </w:pPr>
      <w:r w:rsidRPr="003C7DB9">
        <w:rPr>
          <w:rFonts w:cstheme="minorHAnsi"/>
          <w:b/>
          <w:noProof/>
          <w:color w:val="E36C0A" w:themeColor="accent6" w:themeShade="BF"/>
          <w:sz w:val="24"/>
          <w:szCs w:val="24"/>
          <w:lang w:val="en-US"/>
        </w:rPr>
        <w:t>www</w:t>
      </w:r>
      <w:r w:rsidRPr="001062D9">
        <w:rPr>
          <w:rFonts w:cstheme="minorHAnsi"/>
          <w:noProof/>
          <w:sz w:val="24"/>
          <w:szCs w:val="24"/>
        </w:rPr>
        <w:t xml:space="preserve"> – можно сравнить с</w:t>
      </w:r>
      <w:r w:rsidR="001A7153" w:rsidRPr="001062D9">
        <w:rPr>
          <w:rFonts w:cstheme="minorHAnsi"/>
          <w:noProof/>
          <w:sz w:val="24"/>
          <w:szCs w:val="24"/>
        </w:rPr>
        <w:t xml:space="preserve"> большим городом</w:t>
      </w:r>
      <w:r w:rsidRPr="001062D9">
        <w:rPr>
          <w:rFonts w:cstheme="minorHAnsi"/>
          <w:noProof/>
          <w:sz w:val="24"/>
          <w:szCs w:val="24"/>
        </w:rPr>
        <w:t xml:space="preserve"> </w:t>
      </w:r>
      <w:r w:rsidR="001A7153" w:rsidRPr="001062D9">
        <w:rPr>
          <w:rFonts w:cstheme="minorHAnsi"/>
          <w:noProof/>
          <w:sz w:val="24"/>
          <w:szCs w:val="24"/>
        </w:rPr>
        <w:t xml:space="preserve">с </w:t>
      </w:r>
      <w:r w:rsidRPr="001062D9">
        <w:rPr>
          <w:rFonts w:cstheme="minorHAnsi"/>
          <w:noProof/>
          <w:sz w:val="24"/>
          <w:szCs w:val="24"/>
        </w:rPr>
        <w:t>небоскребами в</w:t>
      </w:r>
      <w:r w:rsidR="001A7153" w:rsidRPr="001062D9">
        <w:rPr>
          <w:rFonts w:cstheme="minorHAnsi"/>
          <w:noProof/>
          <w:sz w:val="24"/>
          <w:szCs w:val="24"/>
        </w:rPr>
        <w:t xml:space="preserve"> центре</w:t>
      </w:r>
      <w:r w:rsidRPr="001062D9">
        <w:rPr>
          <w:rFonts w:cstheme="minorHAnsi"/>
          <w:noProof/>
          <w:sz w:val="24"/>
          <w:szCs w:val="24"/>
        </w:rPr>
        <w:t xml:space="preserve">, где каждый небоскреб – это </w:t>
      </w:r>
      <w:r w:rsidRPr="003C7DB9">
        <w:rPr>
          <w:rFonts w:cstheme="minorHAnsi"/>
          <w:noProof/>
          <w:sz w:val="24"/>
          <w:szCs w:val="24"/>
          <w:lang w:val="en-US"/>
        </w:rPr>
        <w:t>web</w:t>
      </w:r>
      <w:r w:rsidRPr="001062D9">
        <w:rPr>
          <w:rFonts w:cstheme="minorHAnsi"/>
          <w:noProof/>
          <w:sz w:val="24"/>
          <w:szCs w:val="24"/>
        </w:rPr>
        <w:t xml:space="preserve"> сервер.</w:t>
      </w:r>
    </w:p>
    <w:p w:rsidR="005B31EC" w:rsidRPr="001062D9" w:rsidRDefault="001A7153" w:rsidP="00E4544B">
      <w:pPr>
        <w:rPr>
          <w:rFonts w:cstheme="minorHAnsi"/>
          <w:b/>
          <w:noProof/>
          <w:color w:val="E36C0A" w:themeColor="accent6" w:themeShade="BF"/>
          <w:sz w:val="24"/>
          <w:szCs w:val="24"/>
        </w:rPr>
      </w:pPr>
      <w:r w:rsidRPr="001062D9">
        <w:rPr>
          <w:rFonts w:cstheme="minorHAnsi"/>
          <w:noProof/>
          <w:sz w:val="24"/>
          <w:szCs w:val="24"/>
        </w:rPr>
        <w:t>Чтоб</w:t>
      </w:r>
      <w:r w:rsidR="003F2FF1" w:rsidRPr="001062D9">
        <w:rPr>
          <w:rFonts w:cstheme="minorHAnsi"/>
          <w:noProof/>
          <w:sz w:val="24"/>
          <w:szCs w:val="24"/>
        </w:rPr>
        <w:t xml:space="preserve">ы создать </w:t>
      </w:r>
      <w:r w:rsidR="003F2FF1" w:rsidRPr="003C7DB9">
        <w:rPr>
          <w:rFonts w:cstheme="minorHAnsi"/>
          <w:b/>
          <w:noProof/>
          <w:color w:val="E36C0A" w:themeColor="accent6" w:themeShade="BF"/>
          <w:sz w:val="24"/>
          <w:szCs w:val="24"/>
          <w:lang w:val="en-US"/>
        </w:rPr>
        <w:t>website</w:t>
      </w:r>
      <w:r w:rsidR="003F2FF1" w:rsidRPr="001062D9">
        <w:rPr>
          <w:rFonts w:cstheme="minorHAnsi"/>
          <w:noProof/>
          <w:sz w:val="24"/>
          <w:szCs w:val="24"/>
        </w:rPr>
        <w:t xml:space="preserve"> – нужно </w:t>
      </w:r>
      <w:r w:rsidR="005B31EC" w:rsidRPr="001062D9">
        <w:rPr>
          <w:rFonts w:cstheme="minorHAnsi"/>
          <w:noProof/>
          <w:sz w:val="24"/>
          <w:szCs w:val="24"/>
        </w:rPr>
        <w:t>арендовать комнату</w:t>
      </w:r>
      <w:r w:rsidR="003F2FF1" w:rsidRPr="001062D9">
        <w:rPr>
          <w:rFonts w:cstheme="minorHAnsi"/>
          <w:noProof/>
          <w:sz w:val="24"/>
          <w:szCs w:val="24"/>
        </w:rPr>
        <w:t xml:space="preserve"> в небоскребе (место на сервере).</w:t>
      </w:r>
      <w:r w:rsidRPr="001062D9">
        <w:rPr>
          <w:rFonts w:cstheme="minorHAnsi"/>
          <w:noProof/>
          <w:sz w:val="24"/>
          <w:szCs w:val="24"/>
        </w:rPr>
        <w:t xml:space="preserve"> Владельцы</w:t>
      </w:r>
      <w:r w:rsidR="00DA164A" w:rsidRPr="001062D9">
        <w:rPr>
          <w:rFonts w:cstheme="minorHAnsi"/>
          <w:noProof/>
          <w:sz w:val="24"/>
          <w:szCs w:val="24"/>
        </w:rPr>
        <w:t xml:space="preserve"> </w:t>
      </w:r>
      <w:r w:rsidRPr="001062D9">
        <w:rPr>
          <w:rFonts w:cstheme="minorHAnsi"/>
          <w:noProof/>
          <w:sz w:val="24"/>
          <w:szCs w:val="24"/>
        </w:rPr>
        <w:t>серверов</w:t>
      </w:r>
      <w:r w:rsidR="00DA164A" w:rsidRPr="001062D9">
        <w:rPr>
          <w:rFonts w:cstheme="minorHAnsi"/>
          <w:noProof/>
          <w:sz w:val="24"/>
          <w:szCs w:val="24"/>
        </w:rPr>
        <w:t xml:space="preserve"> (провайдеры)</w:t>
      </w:r>
      <w:r w:rsidR="003F2FF1" w:rsidRPr="001062D9">
        <w:rPr>
          <w:rFonts w:cstheme="minorHAnsi"/>
          <w:noProof/>
          <w:sz w:val="24"/>
          <w:szCs w:val="24"/>
        </w:rPr>
        <w:t xml:space="preserve"> получают арендную плату, за то, что создатели сайта размещают там свой сайт</w:t>
      </w:r>
      <w:r w:rsidRPr="001062D9">
        <w:rPr>
          <w:rFonts w:cstheme="minorHAnsi"/>
          <w:noProof/>
          <w:sz w:val="24"/>
          <w:szCs w:val="24"/>
        </w:rPr>
        <w:t xml:space="preserve"> </w:t>
      </w:r>
      <w:r w:rsidR="003F2FF1" w:rsidRPr="001062D9">
        <w:rPr>
          <w:rFonts w:cstheme="minorHAnsi"/>
          <w:noProof/>
          <w:sz w:val="24"/>
          <w:szCs w:val="24"/>
        </w:rPr>
        <w:t xml:space="preserve">(как-будто платят за аренду офиса в небоскребе). Эти сервера называються </w:t>
      </w:r>
      <w:r w:rsidR="003F2FF1" w:rsidRPr="003C7DB9">
        <w:rPr>
          <w:rFonts w:cstheme="minorHAnsi"/>
          <w:b/>
          <w:noProof/>
          <w:color w:val="E36C0A" w:themeColor="accent6" w:themeShade="BF"/>
          <w:sz w:val="24"/>
          <w:szCs w:val="24"/>
          <w:lang w:val="en-US"/>
        </w:rPr>
        <w:t>web</w:t>
      </w:r>
      <w:r w:rsidR="003F2FF1" w:rsidRPr="001062D9">
        <w:rPr>
          <w:rFonts w:cstheme="minorHAnsi"/>
          <w:b/>
          <w:noProof/>
          <w:color w:val="E36C0A" w:themeColor="accent6" w:themeShade="BF"/>
          <w:sz w:val="24"/>
          <w:szCs w:val="24"/>
        </w:rPr>
        <w:t>-</w:t>
      </w:r>
      <w:r w:rsidR="003F2FF1" w:rsidRPr="003C7DB9">
        <w:rPr>
          <w:rFonts w:cstheme="minorHAnsi"/>
          <w:b/>
          <w:noProof/>
          <w:color w:val="E36C0A" w:themeColor="accent6" w:themeShade="BF"/>
          <w:sz w:val="24"/>
          <w:szCs w:val="24"/>
          <w:lang w:val="en-US"/>
        </w:rPr>
        <w:t>host</w:t>
      </w:r>
      <w:r w:rsidR="003F2FF1" w:rsidRPr="001062D9">
        <w:rPr>
          <w:rFonts w:cstheme="minorHAnsi"/>
          <w:b/>
          <w:noProof/>
          <w:color w:val="E36C0A" w:themeColor="accent6" w:themeShade="BF"/>
          <w:sz w:val="24"/>
          <w:szCs w:val="24"/>
        </w:rPr>
        <w:t xml:space="preserve">. </w:t>
      </w:r>
      <w:r w:rsidR="003F2FF1" w:rsidRPr="001062D9">
        <w:rPr>
          <w:rFonts w:cstheme="minorHAnsi"/>
          <w:noProof/>
          <w:sz w:val="24"/>
          <w:szCs w:val="24"/>
        </w:rPr>
        <w:t xml:space="preserve">Для того, чтобы найти расположение нашего сайта существует </w:t>
      </w:r>
      <w:r w:rsidR="003F2FF1" w:rsidRPr="003C7DB9">
        <w:rPr>
          <w:rFonts w:cstheme="minorHAnsi"/>
          <w:b/>
          <w:noProof/>
          <w:color w:val="E36C0A" w:themeColor="accent6" w:themeShade="BF"/>
          <w:sz w:val="24"/>
          <w:szCs w:val="24"/>
          <w:lang w:val="en-US"/>
        </w:rPr>
        <w:t>web</w:t>
      </w:r>
      <w:r w:rsidR="003F2FF1" w:rsidRPr="001062D9">
        <w:rPr>
          <w:rFonts w:cstheme="minorHAnsi"/>
          <w:b/>
          <w:noProof/>
          <w:color w:val="E36C0A" w:themeColor="accent6" w:themeShade="BF"/>
          <w:sz w:val="24"/>
          <w:szCs w:val="24"/>
        </w:rPr>
        <w:t>-</w:t>
      </w:r>
      <w:r w:rsidR="003F2FF1" w:rsidRPr="003C7DB9">
        <w:rPr>
          <w:rFonts w:cstheme="minorHAnsi"/>
          <w:b/>
          <w:noProof/>
          <w:color w:val="E36C0A" w:themeColor="accent6" w:themeShade="BF"/>
          <w:sz w:val="24"/>
          <w:szCs w:val="24"/>
          <w:lang w:val="en-US"/>
        </w:rPr>
        <w:t>address</w:t>
      </w:r>
      <w:r w:rsidR="003F2FF1" w:rsidRPr="001062D9">
        <w:rPr>
          <w:rFonts w:cstheme="minorHAnsi"/>
          <w:b/>
          <w:noProof/>
          <w:color w:val="E36C0A" w:themeColor="accent6" w:themeShade="BF"/>
          <w:sz w:val="24"/>
          <w:szCs w:val="24"/>
        </w:rPr>
        <w:t xml:space="preserve"> </w:t>
      </w:r>
      <w:r w:rsidR="003F2FF1" w:rsidRPr="001062D9">
        <w:rPr>
          <w:rFonts w:cstheme="minorHAnsi"/>
          <w:noProof/>
          <w:sz w:val="24"/>
          <w:szCs w:val="24"/>
        </w:rPr>
        <w:t>(номер комнаты, этаж)</w:t>
      </w:r>
      <w:r w:rsidR="003F2FF1" w:rsidRPr="001062D9">
        <w:rPr>
          <w:rFonts w:cstheme="minorHAnsi"/>
          <w:b/>
          <w:noProof/>
          <w:color w:val="E36C0A" w:themeColor="accent6" w:themeShade="BF"/>
          <w:sz w:val="24"/>
          <w:szCs w:val="24"/>
        </w:rPr>
        <w:t>.</w:t>
      </w:r>
    </w:p>
    <w:p w:rsidR="005B31EC" w:rsidRPr="001062D9" w:rsidRDefault="005B31EC" w:rsidP="00E4544B">
      <w:pPr>
        <w:rPr>
          <w:rFonts w:cstheme="minorHAnsi"/>
          <w:b/>
          <w:noProof/>
          <w:color w:val="E36C0A" w:themeColor="accent6" w:themeShade="BF"/>
          <w:sz w:val="24"/>
          <w:szCs w:val="24"/>
        </w:rPr>
      </w:pPr>
      <w:r w:rsidRPr="001062D9">
        <w:rPr>
          <w:rFonts w:cstheme="minorHAnsi"/>
          <w:b/>
          <w:noProof/>
          <w:color w:val="E36C0A" w:themeColor="accent6" w:themeShade="BF"/>
          <w:sz w:val="24"/>
          <w:szCs w:val="24"/>
        </w:rPr>
        <w:t xml:space="preserve">Тоесть, чтобы зарегестрировать свой сайт в мировой всемирной сети нужно заплатить за </w:t>
      </w:r>
      <w:r w:rsidRPr="003C7DB9">
        <w:rPr>
          <w:rFonts w:cstheme="minorHAnsi"/>
          <w:b/>
          <w:noProof/>
          <w:color w:val="E36C0A" w:themeColor="accent6" w:themeShade="BF"/>
          <w:sz w:val="24"/>
          <w:szCs w:val="24"/>
          <w:lang w:val="en-US"/>
        </w:rPr>
        <w:t>web</w:t>
      </w:r>
      <w:r w:rsidRPr="001062D9">
        <w:rPr>
          <w:rFonts w:cstheme="minorHAnsi"/>
          <w:b/>
          <w:noProof/>
          <w:color w:val="E36C0A" w:themeColor="accent6" w:themeShade="BF"/>
          <w:sz w:val="24"/>
          <w:szCs w:val="24"/>
        </w:rPr>
        <w:t xml:space="preserve">-хостинг </w:t>
      </w:r>
      <w:r w:rsidR="00DA164A" w:rsidRPr="001062D9">
        <w:rPr>
          <w:rFonts w:cstheme="minorHAnsi"/>
          <w:b/>
          <w:noProof/>
          <w:color w:val="E36C0A" w:themeColor="accent6" w:themeShade="BF"/>
          <w:sz w:val="24"/>
          <w:szCs w:val="24"/>
        </w:rPr>
        <w:t xml:space="preserve">провайдеру </w:t>
      </w:r>
      <w:r w:rsidRPr="001062D9">
        <w:rPr>
          <w:rFonts w:cstheme="minorHAnsi"/>
          <w:b/>
          <w:noProof/>
          <w:color w:val="E36C0A" w:themeColor="accent6" w:themeShade="BF"/>
          <w:sz w:val="24"/>
          <w:szCs w:val="24"/>
        </w:rPr>
        <w:t>и после этого п</w:t>
      </w:r>
      <w:r w:rsidR="00E64CC1" w:rsidRPr="001062D9">
        <w:rPr>
          <w:rFonts w:cstheme="minorHAnsi"/>
          <w:b/>
          <w:noProof/>
          <w:color w:val="E36C0A" w:themeColor="accent6" w:themeShade="BF"/>
          <w:sz w:val="24"/>
          <w:szCs w:val="24"/>
        </w:rPr>
        <w:t>олучить имя</w:t>
      </w:r>
      <w:r w:rsidRPr="001062D9">
        <w:rPr>
          <w:rFonts w:cstheme="minorHAnsi"/>
          <w:b/>
          <w:noProof/>
          <w:color w:val="E36C0A" w:themeColor="accent6" w:themeShade="BF"/>
          <w:sz w:val="24"/>
          <w:szCs w:val="24"/>
        </w:rPr>
        <w:t xml:space="preserve"> сайта</w:t>
      </w:r>
      <w:r w:rsidR="00E64CC1" w:rsidRPr="001062D9">
        <w:rPr>
          <w:rFonts w:cstheme="minorHAnsi"/>
          <w:b/>
          <w:noProof/>
          <w:color w:val="E36C0A" w:themeColor="accent6" w:themeShade="BF"/>
          <w:sz w:val="24"/>
          <w:szCs w:val="24"/>
        </w:rPr>
        <w:t xml:space="preserve"> (доменный адрес</w:t>
      </w:r>
      <w:r w:rsidR="00F103F4" w:rsidRPr="001062D9">
        <w:rPr>
          <w:rFonts w:cstheme="minorHAnsi"/>
          <w:b/>
          <w:noProof/>
          <w:color w:val="E36C0A" w:themeColor="accent6" w:themeShade="BF"/>
          <w:sz w:val="24"/>
          <w:szCs w:val="24"/>
        </w:rPr>
        <w:t>)</w:t>
      </w:r>
      <w:r w:rsidRPr="001062D9">
        <w:rPr>
          <w:rFonts w:cstheme="minorHAnsi"/>
          <w:b/>
          <w:noProof/>
          <w:color w:val="E36C0A" w:themeColor="accent6" w:themeShade="BF"/>
          <w:sz w:val="24"/>
          <w:szCs w:val="24"/>
        </w:rPr>
        <w:t>.</w:t>
      </w:r>
    </w:p>
    <w:p w:rsidR="008D2AB9" w:rsidRPr="001062D9" w:rsidRDefault="008D2AB9" w:rsidP="00E4544B">
      <w:pPr>
        <w:rPr>
          <w:rFonts w:cstheme="minorHAnsi"/>
          <w:b/>
          <w:noProof/>
          <w:color w:val="E36C0A" w:themeColor="accent6" w:themeShade="BF"/>
          <w:sz w:val="24"/>
          <w:szCs w:val="24"/>
        </w:rPr>
      </w:pPr>
      <w:r w:rsidRPr="001062D9">
        <w:rPr>
          <w:rFonts w:cstheme="minorHAnsi"/>
          <w:b/>
          <w:noProof/>
          <w:color w:val="E36C0A" w:themeColor="accent6" w:themeShade="BF"/>
          <w:sz w:val="24"/>
          <w:szCs w:val="24"/>
        </w:rPr>
        <w:t xml:space="preserve">На </w:t>
      </w:r>
      <w:r w:rsidRPr="003C7DB9">
        <w:rPr>
          <w:rFonts w:cstheme="minorHAnsi"/>
          <w:b/>
          <w:noProof/>
          <w:color w:val="E36C0A" w:themeColor="accent6" w:themeShade="BF"/>
          <w:sz w:val="24"/>
          <w:szCs w:val="24"/>
          <w:lang w:val="en-US"/>
        </w:rPr>
        <w:t>www</w:t>
      </w:r>
      <w:r w:rsidRPr="001062D9">
        <w:rPr>
          <w:rFonts w:cstheme="minorHAnsi"/>
          <w:b/>
          <w:noProof/>
          <w:color w:val="E36C0A" w:themeColor="accent6" w:themeShade="BF"/>
          <w:sz w:val="24"/>
          <w:szCs w:val="24"/>
        </w:rPr>
        <w:t xml:space="preserve"> можно искать информацию, добавлять ее и обмениваться.</w:t>
      </w:r>
    </w:p>
    <w:p w:rsidR="005B31EC" w:rsidRPr="001062D9" w:rsidRDefault="002F67E9" w:rsidP="00E4544B">
      <w:pPr>
        <w:rPr>
          <w:rFonts w:cstheme="minorHAnsi"/>
          <w:noProof/>
          <w:sz w:val="24"/>
          <w:szCs w:val="24"/>
        </w:rPr>
      </w:pPr>
      <w:r w:rsidRPr="003C7DB9">
        <w:rPr>
          <w:rFonts w:cstheme="minorHAnsi"/>
          <w:b/>
          <w:noProof/>
          <w:color w:val="E36C0A" w:themeColor="accent6" w:themeShade="BF"/>
          <w:sz w:val="24"/>
          <w:szCs w:val="24"/>
          <w:lang w:val="en-US"/>
        </w:rPr>
        <w:t>B</w:t>
      </w:r>
      <w:r w:rsidR="005B31EC" w:rsidRPr="003C7DB9">
        <w:rPr>
          <w:rFonts w:cstheme="minorHAnsi"/>
          <w:b/>
          <w:noProof/>
          <w:color w:val="E36C0A" w:themeColor="accent6" w:themeShade="BF"/>
          <w:sz w:val="24"/>
          <w:szCs w:val="24"/>
          <w:lang w:val="en-US"/>
        </w:rPr>
        <w:t>rowser</w:t>
      </w:r>
      <w:r w:rsidR="005B31EC" w:rsidRPr="001062D9">
        <w:rPr>
          <w:rFonts w:cstheme="minorHAnsi"/>
          <w:b/>
          <w:noProof/>
          <w:color w:val="E36C0A" w:themeColor="accent6" w:themeShade="BF"/>
          <w:sz w:val="24"/>
          <w:szCs w:val="24"/>
        </w:rPr>
        <w:t xml:space="preserve"> </w:t>
      </w:r>
      <w:r w:rsidR="005B31EC" w:rsidRPr="001062D9">
        <w:rPr>
          <w:rFonts w:cstheme="minorHAnsi"/>
          <w:noProof/>
          <w:sz w:val="24"/>
          <w:szCs w:val="24"/>
        </w:rPr>
        <w:t xml:space="preserve">– </w:t>
      </w:r>
      <w:r w:rsidR="00F838C4" w:rsidRPr="001062D9">
        <w:rPr>
          <w:rFonts w:cstheme="minorHAnsi"/>
          <w:noProof/>
          <w:sz w:val="24"/>
          <w:szCs w:val="24"/>
        </w:rPr>
        <w:t>програма, которая</w:t>
      </w:r>
      <w:r w:rsidR="005B31EC" w:rsidRPr="001062D9">
        <w:rPr>
          <w:rFonts w:cstheme="minorHAnsi"/>
          <w:noProof/>
          <w:sz w:val="24"/>
          <w:szCs w:val="24"/>
        </w:rPr>
        <w:t xml:space="preserve"> пре</w:t>
      </w:r>
      <w:r w:rsidR="00F838C4" w:rsidRPr="001062D9">
        <w:rPr>
          <w:rFonts w:cstheme="minorHAnsi"/>
          <w:noProof/>
          <w:sz w:val="24"/>
          <w:szCs w:val="24"/>
        </w:rPr>
        <w:t>образовывает</w:t>
      </w:r>
      <w:r w:rsidR="005B31EC" w:rsidRPr="001062D9">
        <w:rPr>
          <w:rFonts w:cstheme="minorHAnsi"/>
          <w:noProof/>
          <w:sz w:val="24"/>
          <w:szCs w:val="24"/>
        </w:rPr>
        <w:t xml:space="preserve"> код</w:t>
      </w:r>
      <w:r w:rsidR="00F838C4" w:rsidRPr="001062D9">
        <w:rPr>
          <w:rFonts w:cstheme="minorHAnsi"/>
          <w:noProof/>
          <w:sz w:val="24"/>
          <w:szCs w:val="24"/>
        </w:rPr>
        <w:t>, полученный</w:t>
      </w:r>
      <w:r w:rsidR="005B31EC" w:rsidRPr="001062D9">
        <w:rPr>
          <w:rFonts w:cstheme="minorHAnsi"/>
          <w:noProof/>
          <w:sz w:val="24"/>
          <w:szCs w:val="24"/>
        </w:rPr>
        <w:t xml:space="preserve"> с сервера</w:t>
      </w:r>
      <w:r w:rsidR="00F838C4" w:rsidRPr="001062D9">
        <w:rPr>
          <w:rFonts w:cstheme="minorHAnsi"/>
          <w:noProof/>
          <w:sz w:val="24"/>
          <w:szCs w:val="24"/>
        </w:rPr>
        <w:t>,</w:t>
      </w:r>
      <w:r w:rsidR="005B31EC" w:rsidRPr="001062D9">
        <w:rPr>
          <w:rFonts w:cstheme="minorHAnsi"/>
          <w:noProof/>
          <w:sz w:val="24"/>
          <w:szCs w:val="24"/>
        </w:rPr>
        <w:t xml:space="preserve"> в текст, графику и видео. </w:t>
      </w:r>
    </w:p>
    <w:p w:rsidR="00D7723D" w:rsidRPr="001062D9" w:rsidRDefault="005B31EC" w:rsidP="00E4544B">
      <w:pPr>
        <w:rPr>
          <w:rFonts w:cstheme="minorHAnsi"/>
          <w:noProof/>
          <w:sz w:val="24"/>
          <w:szCs w:val="24"/>
        </w:rPr>
      </w:pPr>
      <w:r w:rsidRPr="001062D9">
        <w:rPr>
          <w:rFonts w:cstheme="minorHAnsi"/>
          <w:b/>
          <w:noProof/>
          <w:color w:val="E36C0A" w:themeColor="accent6" w:themeShade="BF"/>
          <w:sz w:val="24"/>
          <w:szCs w:val="24"/>
        </w:rPr>
        <w:t>Браузер</w:t>
      </w:r>
      <w:r w:rsidRPr="001062D9">
        <w:rPr>
          <w:rFonts w:cstheme="minorHAnsi"/>
          <w:noProof/>
          <w:sz w:val="24"/>
          <w:szCs w:val="24"/>
        </w:rPr>
        <w:t xml:space="preserve"> - это как переводчик для иностранцев, которые приезжают в этот город, так как сами жители города </w:t>
      </w:r>
      <w:r w:rsidRPr="003C7DB9">
        <w:rPr>
          <w:rFonts w:cstheme="minorHAnsi"/>
          <w:b/>
          <w:noProof/>
          <w:color w:val="E36C0A" w:themeColor="accent6" w:themeShade="BF"/>
          <w:sz w:val="24"/>
          <w:szCs w:val="24"/>
          <w:lang w:val="en-US"/>
        </w:rPr>
        <w:t>www</w:t>
      </w:r>
      <w:r w:rsidRPr="001062D9">
        <w:rPr>
          <w:rFonts w:cstheme="minorHAnsi"/>
          <w:noProof/>
          <w:sz w:val="24"/>
          <w:szCs w:val="24"/>
        </w:rPr>
        <w:t xml:space="preserve"> общаються на языках програмирования. Для того, чтобы погулять по этому городу, туристы платят </w:t>
      </w:r>
      <w:r w:rsidRPr="001062D9">
        <w:rPr>
          <w:rFonts w:cstheme="minorHAnsi"/>
          <w:b/>
          <w:noProof/>
          <w:color w:val="E36C0A" w:themeColor="accent6" w:themeShade="BF"/>
          <w:sz w:val="24"/>
          <w:szCs w:val="24"/>
        </w:rPr>
        <w:t>интернет провайдерам</w:t>
      </w:r>
      <w:r w:rsidRPr="001062D9">
        <w:rPr>
          <w:rFonts w:cstheme="minorHAnsi"/>
          <w:noProof/>
          <w:color w:val="E36C0A" w:themeColor="accent6" w:themeShade="BF"/>
          <w:sz w:val="24"/>
          <w:szCs w:val="24"/>
        </w:rPr>
        <w:t xml:space="preserve"> </w:t>
      </w:r>
      <w:r w:rsidRPr="001062D9">
        <w:rPr>
          <w:rFonts w:cstheme="minorHAnsi"/>
          <w:noProof/>
          <w:sz w:val="24"/>
          <w:szCs w:val="24"/>
        </w:rPr>
        <w:t>за доступ.</w:t>
      </w:r>
    </w:p>
    <w:p w:rsidR="00D7723D" w:rsidRPr="001062D9" w:rsidRDefault="00D7723D" w:rsidP="00E4544B">
      <w:pPr>
        <w:rPr>
          <w:rFonts w:cstheme="minorHAnsi"/>
          <w:noProof/>
          <w:sz w:val="24"/>
          <w:szCs w:val="24"/>
        </w:rPr>
      </w:pPr>
      <w:r w:rsidRPr="001062D9">
        <w:rPr>
          <w:rFonts w:cstheme="minorHAnsi"/>
          <w:noProof/>
          <w:sz w:val="24"/>
          <w:szCs w:val="24"/>
        </w:rPr>
        <w:t xml:space="preserve">Для того, чтобы уметь переводить код браузеры используют так называемы </w:t>
      </w:r>
      <w:r w:rsidRPr="001062D9">
        <w:rPr>
          <w:rFonts w:cstheme="minorHAnsi"/>
          <w:b/>
          <w:noProof/>
          <w:color w:val="E36C0A" w:themeColor="accent6" w:themeShade="BF"/>
          <w:sz w:val="24"/>
          <w:szCs w:val="24"/>
        </w:rPr>
        <w:t xml:space="preserve">движки </w:t>
      </w:r>
      <w:r w:rsidRPr="001062D9">
        <w:rPr>
          <w:rFonts w:cstheme="minorHAnsi"/>
          <w:noProof/>
          <w:sz w:val="24"/>
          <w:szCs w:val="24"/>
        </w:rPr>
        <w:t>(виртуальные машины –</w:t>
      </w:r>
      <w:r w:rsidRPr="003C7DB9">
        <w:rPr>
          <w:rFonts w:cstheme="minorHAnsi"/>
          <w:noProof/>
          <w:sz w:val="24"/>
          <w:szCs w:val="24"/>
          <w:lang w:val="en-US"/>
        </w:rPr>
        <w:t>Java</w:t>
      </w:r>
      <w:r w:rsidRPr="001062D9">
        <w:rPr>
          <w:rFonts w:cstheme="minorHAnsi"/>
          <w:noProof/>
          <w:sz w:val="24"/>
          <w:szCs w:val="24"/>
        </w:rPr>
        <w:t xml:space="preserve"> </w:t>
      </w:r>
      <w:r w:rsidRPr="003C7DB9">
        <w:rPr>
          <w:rFonts w:cstheme="minorHAnsi"/>
          <w:noProof/>
          <w:sz w:val="24"/>
          <w:szCs w:val="24"/>
          <w:lang w:val="en-US"/>
        </w:rPr>
        <w:t>Script</w:t>
      </w:r>
      <w:r w:rsidRPr="001062D9">
        <w:rPr>
          <w:rFonts w:cstheme="minorHAnsi"/>
          <w:noProof/>
          <w:sz w:val="24"/>
          <w:szCs w:val="24"/>
        </w:rPr>
        <w:t xml:space="preserve"> </w:t>
      </w:r>
      <w:r w:rsidRPr="003C7DB9">
        <w:rPr>
          <w:rFonts w:cstheme="minorHAnsi"/>
          <w:noProof/>
          <w:sz w:val="24"/>
          <w:szCs w:val="24"/>
          <w:lang w:val="en-US"/>
        </w:rPr>
        <w:t>Engine</w:t>
      </w:r>
      <w:r w:rsidRPr="001062D9">
        <w:rPr>
          <w:rFonts w:cstheme="minorHAnsi"/>
          <w:noProof/>
          <w:sz w:val="24"/>
          <w:szCs w:val="24"/>
        </w:rPr>
        <w:t>). У каждого</w:t>
      </w:r>
      <w:r w:rsidR="004D04FF" w:rsidRPr="001062D9">
        <w:rPr>
          <w:rFonts w:cstheme="minorHAnsi"/>
          <w:noProof/>
          <w:sz w:val="24"/>
          <w:szCs w:val="24"/>
        </w:rPr>
        <w:t xml:space="preserve"> </w:t>
      </w:r>
      <w:r w:rsidRPr="001062D9">
        <w:rPr>
          <w:rFonts w:cstheme="minorHAnsi"/>
          <w:noProof/>
          <w:sz w:val="24"/>
          <w:szCs w:val="24"/>
        </w:rPr>
        <w:t>браузера он свой.</w:t>
      </w:r>
    </w:p>
    <w:p w:rsidR="00D7723D" w:rsidRPr="001062D9" w:rsidRDefault="00D7723D" w:rsidP="00E4544B">
      <w:pPr>
        <w:rPr>
          <w:rFonts w:cstheme="minorHAnsi"/>
          <w:noProof/>
          <w:sz w:val="24"/>
          <w:szCs w:val="24"/>
        </w:rPr>
      </w:pPr>
      <w:r w:rsidRPr="001062D9">
        <w:rPr>
          <w:rFonts w:cstheme="minorHAnsi"/>
          <w:noProof/>
          <w:sz w:val="24"/>
          <w:szCs w:val="24"/>
        </w:rPr>
        <w:t xml:space="preserve">Услугами браузеров </w:t>
      </w:r>
      <w:r w:rsidRPr="003C7DB9">
        <w:rPr>
          <w:rFonts w:cstheme="minorHAnsi"/>
          <w:noProof/>
          <w:sz w:val="24"/>
          <w:szCs w:val="24"/>
          <w:lang w:val="en-US"/>
        </w:rPr>
        <w:t>Google</w:t>
      </w:r>
      <w:r w:rsidRPr="001062D9">
        <w:rPr>
          <w:rFonts w:cstheme="minorHAnsi"/>
          <w:noProof/>
          <w:sz w:val="24"/>
          <w:szCs w:val="24"/>
        </w:rPr>
        <w:t xml:space="preserve"> </w:t>
      </w:r>
      <w:r w:rsidRPr="003C7DB9">
        <w:rPr>
          <w:rFonts w:cstheme="minorHAnsi"/>
          <w:noProof/>
          <w:sz w:val="24"/>
          <w:szCs w:val="24"/>
          <w:lang w:val="en-US"/>
        </w:rPr>
        <w:t>Chrome</w:t>
      </w:r>
      <w:r w:rsidRPr="001062D9">
        <w:rPr>
          <w:rFonts w:cstheme="minorHAnsi"/>
          <w:noProof/>
          <w:sz w:val="24"/>
          <w:szCs w:val="24"/>
        </w:rPr>
        <w:t xml:space="preserve"> и </w:t>
      </w:r>
      <w:r w:rsidRPr="003C7DB9">
        <w:rPr>
          <w:rFonts w:cstheme="minorHAnsi"/>
          <w:noProof/>
          <w:sz w:val="24"/>
          <w:szCs w:val="24"/>
          <w:lang w:val="en-US"/>
        </w:rPr>
        <w:t>Firefox</w:t>
      </w:r>
      <w:r w:rsidRPr="001062D9">
        <w:rPr>
          <w:rFonts w:cstheme="minorHAnsi"/>
          <w:noProof/>
          <w:sz w:val="24"/>
          <w:szCs w:val="24"/>
        </w:rPr>
        <w:t xml:space="preserve"> </w:t>
      </w:r>
      <w:r w:rsidR="00E97D6A" w:rsidRPr="001062D9">
        <w:rPr>
          <w:rFonts w:cstheme="minorHAnsi"/>
          <w:noProof/>
          <w:sz w:val="24"/>
          <w:szCs w:val="24"/>
        </w:rPr>
        <w:t>используют в основном обычные пользователи</w:t>
      </w:r>
      <w:r w:rsidRPr="001062D9">
        <w:rPr>
          <w:rFonts w:cstheme="minorHAnsi"/>
          <w:noProof/>
          <w:sz w:val="24"/>
          <w:szCs w:val="24"/>
        </w:rPr>
        <w:t>.</w:t>
      </w:r>
    </w:p>
    <w:p w:rsidR="005B31EC" w:rsidRPr="001062D9" w:rsidRDefault="00D7723D" w:rsidP="00E4544B">
      <w:pPr>
        <w:rPr>
          <w:rFonts w:cstheme="minorHAnsi"/>
          <w:noProof/>
          <w:sz w:val="24"/>
          <w:szCs w:val="24"/>
        </w:rPr>
      </w:pPr>
      <w:r w:rsidRPr="001062D9">
        <w:rPr>
          <w:rFonts w:cstheme="minorHAnsi"/>
          <w:noProof/>
          <w:sz w:val="24"/>
          <w:szCs w:val="24"/>
        </w:rPr>
        <w:t xml:space="preserve">А услугами </w:t>
      </w:r>
      <w:r w:rsidR="005B31EC" w:rsidRPr="001062D9">
        <w:rPr>
          <w:rFonts w:cstheme="minorHAnsi"/>
          <w:noProof/>
          <w:sz w:val="24"/>
          <w:szCs w:val="24"/>
        </w:rPr>
        <w:t xml:space="preserve"> </w:t>
      </w:r>
      <w:r w:rsidR="004D04FF" w:rsidRPr="003C7DB9">
        <w:rPr>
          <w:rFonts w:cstheme="minorHAnsi"/>
          <w:noProof/>
          <w:sz w:val="24"/>
          <w:szCs w:val="24"/>
          <w:lang w:val="en-US"/>
        </w:rPr>
        <w:t>Internet</w:t>
      </w:r>
      <w:r w:rsidR="004D04FF" w:rsidRPr="001062D9">
        <w:rPr>
          <w:rFonts w:cstheme="minorHAnsi"/>
          <w:noProof/>
          <w:sz w:val="24"/>
          <w:szCs w:val="24"/>
        </w:rPr>
        <w:t xml:space="preserve"> </w:t>
      </w:r>
      <w:r w:rsidR="004D04FF" w:rsidRPr="003C7DB9">
        <w:rPr>
          <w:rFonts w:cstheme="minorHAnsi"/>
          <w:noProof/>
          <w:sz w:val="24"/>
          <w:szCs w:val="24"/>
          <w:lang w:val="en-US"/>
        </w:rPr>
        <w:t>Explorer</w:t>
      </w:r>
      <w:r w:rsidR="004D04FF" w:rsidRPr="001062D9">
        <w:rPr>
          <w:rFonts w:cstheme="minorHAnsi"/>
          <w:noProof/>
          <w:sz w:val="24"/>
          <w:szCs w:val="24"/>
        </w:rPr>
        <w:t xml:space="preserve"> пользуються в основном компании и офисные работники, так как он интегрирован в </w:t>
      </w:r>
      <w:r w:rsidR="004D04FF" w:rsidRPr="003C7DB9">
        <w:rPr>
          <w:rFonts w:cstheme="minorHAnsi"/>
          <w:noProof/>
          <w:sz w:val="24"/>
          <w:szCs w:val="24"/>
          <w:lang w:val="en-US"/>
        </w:rPr>
        <w:t>Windows</w:t>
      </w:r>
      <w:r w:rsidR="004D04FF" w:rsidRPr="001062D9">
        <w:rPr>
          <w:rFonts w:cstheme="minorHAnsi"/>
          <w:noProof/>
          <w:sz w:val="24"/>
          <w:szCs w:val="24"/>
        </w:rPr>
        <w:t>.</w:t>
      </w:r>
    </w:p>
    <w:p w:rsidR="004D04FF" w:rsidRPr="001062D9" w:rsidRDefault="004D04FF" w:rsidP="00E4544B">
      <w:pPr>
        <w:rPr>
          <w:rFonts w:cstheme="minorHAnsi"/>
          <w:b/>
          <w:noProof/>
          <w:color w:val="E36C0A" w:themeColor="accent6" w:themeShade="BF"/>
          <w:sz w:val="24"/>
          <w:szCs w:val="24"/>
        </w:rPr>
      </w:pPr>
      <w:r w:rsidRPr="001062D9">
        <w:rPr>
          <w:rFonts w:cstheme="minorHAnsi"/>
          <w:b/>
          <w:noProof/>
          <w:color w:val="E36C0A" w:themeColor="accent6" w:themeShade="BF"/>
          <w:sz w:val="24"/>
          <w:szCs w:val="24"/>
        </w:rPr>
        <w:t>Поэтому при разработке нужно всегда учитывать для какого браузера лучше писать скрипт и для какой целевой аудитории он будет сделан.</w:t>
      </w:r>
    </w:p>
    <w:p w:rsidR="003F2FF1" w:rsidRPr="001062D9" w:rsidRDefault="005B31EC" w:rsidP="00E4544B">
      <w:pPr>
        <w:rPr>
          <w:rFonts w:cstheme="minorHAnsi"/>
          <w:noProof/>
          <w:sz w:val="24"/>
          <w:szCs w:val="24"/>
        </w:rPr>
      </w:pPr>
      <w:r w:rsidRPr="001062D9">
        <w:rPr>
          <w:rFonts w:cstheme="minorHAnsi"/>
          <w:noProof/>
          <w:sz w:val="24"/>
          <w:szCs w:val="24"/>
        </w:rPr>
        <w:t>Для того, чтобы не вводить каждый раз новый адрес сайтов или страниц в браузере были созданны гипер-линки</w:t>
      </w:r>
      <w:r w:rsidR="008D2AB9" w:rsidRPr="001062D9">
        <w:rPr>
          <w:rFonts w:cstheme="minorHAnsi"/>
          <w:noProof/>
          <w:sz w:val="24"/>
          <w:szCs w:val="24"/>
        </w:rPr>
        <w:t xml:space="preserve">, </w:t>
      </w:r>
      <w:r w:rsidRPr="001062D9">
        <w:rPr>
          <w:rFonts w:cstheme="minorHAnsi"/>
          <w:noProof/>
          <w:sz w:val="24"/>
          <w:szCs w:val="24"/>
        </w:rPr>
        <w:t xml:space="preserve"> </w:t>
      </w:r>
      <w:r w:rsidR="008D2AB9" w:rsidRPr="001062D9">
        <w:rPr>
          <w:rFonts w:cstheme="minorHAnsi"/>
          <w:noProof/>
          <w:sz w:val="24"/>
          <w:szCs w:val="24"/>
        </w:rPr>
        <w:t>при нажатии на которые можно попадать на них.</w:t>
      </w:r>
    </w:p>
    <w:p w:rsidR="00CC1214" w:rsidRPr="001062D9" w:rsidRDefault="00EE3B05" w:rsidP="00E4544B">
      <w:pPr>
        <w:rPr>
          <w:rFonts w:cstheme="minorHAnsi"/>
          <w:noProof/>
          <w:color w:val="000000" w:themeColor="text1"/>
          <w:sz w:val="24"/>
          <w:szCs w:val="24"/>
        </w:rPr>
      </w:pPr>
      <w:r w:rsidRPr="003C7DB9">
        <w:rPr>
          <w:rFonts w:cstheme="minorHAnsi"/>
          <w:b/>
          <w:noProof/>
          <w:color w:val="E36C0A" w:themeColor="accent6" w:themeShade="BF"/>
          <w:sz w:val="24"/>
          <w:szCs w:val="24"/>
          <w:lang w:val="en-US"/>
        </w:rPr>
        <w:t>URL</w:t>
      </w:r>
      <w:r w:rsidR="00CC1214" w:rsidRPr="001062D9">
        <w:rPr>
          <w:rFonts w:cstheme="minorHAnsi"/>
          <w:b/>
          <w:noProof/>
          <w:color w:val="E36C0A" w:themeColor="accent6" w:themeShade="BF"/>
          <w:sz w:val="24"/>
          <w:szCs w:val="24"/>
        </w:rPr>
        <w:t xml:space="preserve"> адрес – </w:t>
      </w:r>
      <w:r w:rsidR="00CC1214" w:rsidRPr="001062D9">
        <w:rPr>
          <w:rFonts w:cstheme="minorHAnsi"/>
          <w:noProof/>
          <w:sz w:val="24"/>
          <w:szCs w:val="24"/>
        </w:rPr>
        <w:t xml:space="preserve">унифицированный локатор ресурса, который </w:t>
      </w:r>
      <w:r w:rsidR="00CC1214" w:rsidRPr="001062D9">
        <w:rPr>
          <w:rFonts w:cstheme="minorHAnsi"/>
          <w:noProof/>
          <w:color w:val="000000" w:themeColor="text1"/>
          <w:sz w:val="24"/>
          <w:szCs w:val="24"/>
        </w:rPr>
        <w:t>состоит из:</w:t>
      </w:r>
    </w:p>
    <w:p w:rsidR="00CC1214" w:rsidRPr="001062D9" w:rsidRDefault="00CC1214" w:rsidP="00CC1214">
      <w:pPr>
        <w:pStyle w:val="a3"/>
        <w:numPr>
          <w:ilvl w:val="0"/>
          <w:numId w:val="32"/>
        </w:numPr>
        <w:rPr>
          <w:rFonts w:cstheme="minorHAnsi"/>
          <w:b/>
          <w:noProof/>
          <w:color w:val="E36C0A" w:themeColor="accent6" w:themeShade="BF"/>
          <w:sz w:val="24"/>
          <w:szCs w:val="24"/>
        </w:rPr>
      </w:pPr>
      <w:r w:rsidRPr="001062D9">
        <w:rPr>
          <w:rFonts w:cstheme="minorHAnsi"/>
          <w:b/>
          <w:noProof/>
          <w:color w:val="E36C0A" w:themeColor="accent6" w:themeShade="BF"/>
          <w:sz w:val="24"/>
          <w:szCs w:val="24"/>
        </w:rPr>
        <w:t>протокола</w:t>
      </w:r>
      <w:r w:rsidR="002B7B48" w:rsidRPr="001062D9">
        <w:rPr>
          <w:rFonts w:cstheme="minorHAnsi"/>
          <w:b/>
          <w:noProof/>
          <w:color w:val="E36C0A" w:themeColor="accent6" w:themeShade="BF"/>
          <w:sz w:val="24"/>
          <w:szCs w:val="24"/>
        </w:rPr>
        <w:t>:</w:t>
      </w:r>
      <w:r w:rsidRPr="001062D9">
        <w:rPr>
          <w:rFonts w:cstheme="minorHAnsi"/>
          <w:b/>
          <w:noProof/>
          <w:color w:val="000000" w:themeColor="text1"/>
          <w:sz w:val="24"/>
          <w:szCs w:val="24"/>
        </w:rPr>
        <w:t xml:space="preserve"> </w:t>
      </w:r>
      <w:r w:rsidRPr="001062D9">
        <w:rPr>
          <w:rFonts w:cstheme="minorHAnsi"/>
          <w:b/>
          <w:noProof/>
          <w:color w:val="FF0000"/>
          <w:sz w:val="24"/>
          <w:szCs w:val="24"/>
        </w:rPr>
        <w:t>(</w:t>
      </w:r>
      <w:r w:rsidRPr="003C7DB9">
        <w:rPr>
          <w:rFonts w:cstheme="minorHAnsi"/>
          <w:b/>
          <w:noProof/>
          <w:color w:val="FF0000"/>
          <w:sz w:val="24"/>
          <w:szCs w:val="24"/>
          <w:lang w:val="en-US"/>
        </w:rPr>
        <w:t>http</w:t>
      </w:r>
      <w:r w:rsidRPr="001062D9">
        <w:rPr>
          <w:rFonts w:cstheme="minorHAnsi"/>
          <w:b/>
          <w:noProof/>
          <w:color w:val="FF0000"/>
          <w:sz w:val="24"/>
          <w:szCs w:val="24"/>
        </w:rPr>
        <w:t xml:space="preserve">://, </w:t>
      </w:r>
      <w:r w:rsidRPr="003C7DB9">
        <w:rPr>
          <w:rFonts w:cstheme="minorHAnsi"/>
          <w:b/>
          <w:noProof/>
          <w:color w:val="FF0000"/>
          <w:sz w:val="24"/>
          <w:szCs w:val="24"/>
          <w:lang w:val="en-US"/>
        </w:rPr>
        <w:t>http</w:t>
      </w:r>
      <w:r w:rsidRPr="001062D9">
        <w:rPr>
          <w:rFonts w:cstheme="minorHAnsi"/>
          <w:b/>
          <w:noProof/>
          <w:color w:val="FF0000"/>
          <w:sz w:val="24"/>
          <w:szCs w:val="24"/>
        </w:rPr>
        <w:t xml:space="preserve">://, </w:t>
      </w:r>
      <w:r w:rsidRPr="003C7DB9">
        <w:rPr>
          <w:rFonts w:cstheme="minorHAnsi"/>
          <w:b/>
          <w:noProof/>
          <w:color w:val="FF0000"/>
          <w:sz w:val="24"/>
          <w:szCs w:val="24"/>
          <w:lang w:val="en-US"/>
        </w:rPr>
        <w:t>ftp</w:t>
      </w:r>
      <w:r w:rsidRPr="001062D9">
        <w:rPr>
          <w:rFonts w:cstheme="minorHAnsi"/>
          <w:b/>
          <w:noProof/>
          <w:color w:val="FF0000"/>
          <w:sz w:val="24"/>
          <w:szCs w:val="24"/>
        </w:rPr>
        <w:t xml:space="preserve">://) </w:t>
      </w:r>
      <w:r w:rsidRPr="001062D9">
        <w:rPr>
          <w:rFonts w:cstheme="minorHAnsi"/>
          <w:noProof/>
          <w:color w:val="000000" w:themeColor="text1"/>
          <w:sz w:val="24"/>
          <w:szCs w:val="24"/>
        </w:rPr>
        <w:t>- это схема обращения к ресурсу.</w:t>
      </w:r>
    </w:p>
    <w:p w:rsidR="00CC1214" w:rsidRPr="001062D9" w:rsidRDefault="00CC1214" w:rsidP="00CC1214">
      <w:pPr>
        <w:pStyle w:val="a3"/>
        <w:numPr>
          <w:ilvl w:val="0"/>
          <w:numId w:val="32"/>
        </w:numPr>
        <w:rPr>
          <w:rFonts w:cstheme="minorHAnsi"/>
          <w:noProof/>
          <w:color w:val="000000" w:themeColor="text1"/>
          <w:sz w:val="24"/>
          <w:szCs w:val="24"/>
        </w:rPr>
      </w:pPr>
      <w:r w:rsidRPr="001062D9">
        <w:rPr>
          <w:rFonts w:cstheme="minorHAnsi"/>
          <w:b/>
          <w:noProof/>
          <w:color w:val="E36C0A" w:themeColor="accent6" w:themeShade="BF"/>
          <w:sz w:val="24"/>
          <w:szCs w:val="24"/>
        </w:rPr>
        <w:t>хоста</w:t>
      </w:r>
      <w:r w:rsidR="002B7B48" w:rsidRPr="001062D9">
        <w:rPr>
          <w:rFonts w:cstheme="minorHAnsi"/>
          <w:b/>
          <w:noProof/>
          <w:color w:val="E36C0A" w:themeColor="accent6" w:themeShade="BF"/>
          <w:sz w:val="24"/>
          <w:szCs w:val="24"/>
        </w:rPr>
        <w:t>:</w:t>
      </w:r>
      <w:r w:rsidRPr="001062D9">
        <w:rPr>
          <w:rFonts w:cstheme="minorHAnsi"/>
          <w:b/>
          <w:noProof/>
          <w:color w:val="E36C0A" w:themeColor="accent6" w:themeShade="BF"/>
          <w:sz w:val="24"/>
          <w:szCs w:val="24"/>
        </w:rPr>
        <w:t xml:space="preserve"> </w:t>
      </w:r>
      <w:hyperlink r:id="rId16" w:history="1">
        <w:r w:rsidRPr="003C7DB9">
          <w:rPr>
            <w:rStyle w:val="a9"/>
            <w:rFonts w:cstheme="minorHAnsi"/>
            <w:b/>
            <w:noProof/>
            <w:sz w:val="24"/>
            <w:szCs w:val="24"/>
            <w:lang w:val="en-US"/>
            <w14:textFill>
              <w14:solidFill>
                <w14:srgbClr w14:val="0000FF">
                  <w14:lumMod w14:val="75000"/>
                </w14:srgbClr>
              </w14:solidFill>
            </w14:textFill>
          </w:rPr>
          <w:t>www</w:t>
        </w:r>
        <w:r w:rsidRPr="001062D9">
          <w:rPr>
            <w:rStyle w:val="a9"/>
            <w:rFonts w:cstheme="minorHAnsi"/>
            <w:b/>
            <w:noProof/>
            <w:sz w:val="24"/>
            <w:szCs w:val="24"/>
            <w14:textFill>
              <w14:solidFill>
                <w14:srgbClr w14:val="0000FF">
                  <w14:lumMod w14:val="75000"/>
                </w14:srgbClr>
              </w14:solidFill>
            </w14:textFill>
          </w:rPr>
          <w:t>.</w:t>
        </w:r>
        <w:r w:rsidRPr="003C7DB9">
          <w:rPr>
            <w:rStyle w:val="a9"/>
            <w:rFonts w:cstheme="minorHAnsi"/>
            <w:b/>
            <w:noProof/>
            <w:sz w:val="24"/>
            <w:szCs w:val="24"/>
            <w:lang w:val="en-US"/>
            <w14:textFill>
              <w14:solidFill>
                <w14:srgbClr w14:val="0000FF">
                  <w14:lumMod w14:val="75000"/>
                </w14:srgbClr>
              </w14:solidFill>
            </w14:textFill>
          </w:rPr>
          <w:t>facebook</w:t>
        </w:r>
        <w:r w:rsidRPr="001062D9">
          <w:rPr>
            <w:rStyle w:val="a9"/>
            <w:rFonts w:cstheme="minorHAnsi"/>
            <w:b/>
            <w:noProof/>
            <w:sz w:val="24"/>
            <w:szCs w:val="24"/>
            <w14:textFill>
              <w14:solidFill>
                <w14:srgbClr w14:val="0000FF">
                  <w14:lumMod w14:val="75000"/>
                </w14:srgbClr>
              </w14:solidFill>
            </w14:textFill>
          </w:rPr>
          <w:t>.</w:t>
        </w:r>
        <w:r w:rsidRPr="003C7DB9">
          <w:rPr>
            <w:rStyle w:val="a9"/>
            <w:rFonts w:cstheme="minorHAnsi"/>
            <w:b/>
            <w:noProof/>
            <w:sz w:val="24"/>
            <w:szCs w:val="24"/>
            <w:lang w:val="en-US"/>
            <w14:textFill>
              <w14:solidFill>
                <w14:srgbClr w14:val="0000FF">
                  <w14:lumMod w14:val="75000"/>
                </w14:srgbClr>
              </w14:solidFill>
            </w14:textFill>
          </w:rPr>
          <w:t>com</w:t>
        </w:r>
      </w:hyperlink>
      <w:r w:rsidRPr="001062D9">
        <w:rPr>
          <w:rFonts w:cstheme="minorHAnsi"/>
          <w:b/>
          <w:noProof/>
          <w:color w:val="E36C0A" w:themeColor="accent6" w:themeShade="BF"/>
          <w:sz w:val="24"/>
          <w:szCs w:val="24"/>
        </w:rPr>
        <w:t xml:space="preserve"> </w:t>
      </w:r>
      <w:r w:rsidRPr="001062D9">
        <w:rPr>
          <w:rFonts w:cstheme="minorHAnsi"/>
          <w:noProof/>
          <w:color w:val="000000" w:themeColor="text1"/>
          <w:sz w:val="24"/>
          <w:szCs w:val="24"/>
        </w:rPr>
        <w:t xml:space="preserve">– полное доменное имя или </w:t>
      </w:r>
      <w:r w:rsidRPr="003C7DB9">
        <w:rPr>
          <w:rFonts w:cstheme="minorHAnsi"/>
          <w:noProof/>
          <w:color w:val="000000" w:themeColor="text1"/>
          <w:sz w:val="24"/>
          <w:szCs w:val="24"/>
          <w:lang w:val="en-US"/>
        </w:rPr>
        <w:t>ip</w:t>
      </w:r>
      <w:r w:rsidRPr="001062D9">
        <w:rPr>
          <w:rFonts w:cstheme="minorHAnsi"/>
          <w:noProof/>
          <w:color w:val="000000" w:themeColor="text1"/>
          <w:sz w:val="24"/>
          <w:szCs w:val="24"/>
        </w:rPr>
        <w:t>-адресс ресурса.</w:t>
      </w:r>
    </w:p>
    <w:p w:rsidR="002B7B48" w:rsidRPr="001062D9" w:rsidRDefault="002B7B48" w:rsidP="002B7B48">
      <w:pPr>
        <w:pStyle w:val="a3"/>
        <w:rPr>
          <w:rFonts w:cstheme="minorHAnsi"/>
          <w:noProof/>
          <w:color w:val="000000" w:themeColor="text1"/>
          <w:sz w:val="24"/>
          <w:szCs w:val="24"/>
        </w:rPr>
      </w:pPr>
      <w:r w:rsidRPr="001062D9">
        <w:rPr>
          <w:rFonts w:cstheme="minorHAnsi"/>
          <w:b/>
          <w:noProof/>
          <w:color w:val="000000" w:themeColor="text1"/>
          <w:sz w:val="24"/>
          <w:szCs w:val="24"/>
        </w:rPr>
        <w:lastRenderedPageBreak/>
        <w:t xml:space="preserve">Полное доменное имя </w:t>
      </w:r>
      <w:r w:rsidRPr="001062D9">
        <w:rPr>
          <w:rFonts w:cstheme="minorHAnsi"/>
          <w:noProof/>
          <w:color w:val="000000" w:themeColor="text1"/>
          <w:sz w:val="24"/>
          <w:szCs w:val="24"/>
        </w:rPr>
        <w:t>– это то имя, под которым сайт зарегестрированн на сервере.</w:t>
      </w:r>
    </w:p>
    <w:p w:rsidR="002B7B48" w:rsidRPr="001062D9" w:rsidRDefault="002B7B48" w:rsidP="002B7B48">
      <w:pPr>
        <w:pStyle w:val="a3"/>
        <w:numPr>
          <w:ilvl w:val="0"/>
          <w:numId w:val="32"/>
        </w:numPr>
        <w:rPr>
          <w:rFonts w:cstheme="minorHAnsi"/>
          <w:noProof/>
          <w:color w:val="000000" w:themeColor="text1"/>
          <w:sz w:val="24"/>
          <w:szCs w:val="24"/>
        </w:rPr>
      </w:pPr>
      <w:r w:rsidRPr="001062D9">
        <w:rPr>
          <w:rFonts w:cstheme="minorHAnsi"/>
          <w:b/>
          <w:noProof/>
          <w:color w:val="E36C0A" w:themeColor="accent6" w:themeShade="BF"/>
          <w:sz w:val="24"/>
          <w:szCs w:val="24"/>
        </w:rPr>
        <w:t>параметры</w:t>
      </w:r>
      <w:r w:rsidR="00F838C4" w:rsidRPr="001062D9">
        <w:rPr>
          <w:rFonts w:cstheme="minorHAnsi"/>
          <w:b/>
          <w:noProof/>
          <w:color w:val="E36C0A" w:themeColor="accent6" w:themeShade="BF"/>
          <w:sz w:val="24"/>
          <w:szCs w:val="24"/>
        </w:rPr>
        <w:t>: /</w:t>
      </w:r>
      <w:r w:rsidR="00F838C4" w:rsidRPr="003C7DB9">
        <w:rPr>
          <w:rFonts w:cstheme="minorHAnsi"/>
          <w:b/>
          <w:noProof/>
          <w:color w:val="E36C0A" w:themeColor="accent6" w:themeShade="BF"/>
          <w:sz w:val="24"/>
          <w:szCs w:val="24"/>
          <w:lang w:val="en-US"/>
        </w:rPr>
        <w:t>y</w:t>
      </w:r>
      <w:r w:rsidR="00F838C4" w:rsidRPr="001062D9">
        <w:rPr>
          <w:rFonts w:cstheme="minorHAnsi"/>
          <w:b/>
          <w:noProof/>
          <w:color w:val="E36C0A" w:themeColor="accent6" w:themeShade="BF"/>
          <w:sz w:val="24"/>
          <w:szCs w:val="24"/>
        </w:rPr>
        <w:t>.</w:t>
      </w:r>
      <w:r w:rsidR="00F838C4" w:rsidRPr="003C7DB9">
        <w:rPr>
          <w:rFonts w:cstheme="minorHAnsi"/>
          <w:b/>
          <w:noProof/>
          <w:color w:val="E36C0A" w:themeColor="accent6" w:themeShade="BF"/>
          <w:sz w:val="24"/>
          <w:szCs w:val="24"/>
          <w:lang w:val="en-US"/>
        </w:rPr>
        <w:t>karanda</w:t>
      </w:r>
      <w:r w:rsidRPr="001062D9">
        <w:rPr>
          <w:rFonts w:cstheme="minorHAnsi"/>
          <w:noProof/>
          <w:color w:val="000000" w:themeColor="text1"/>
          <w:sz w:val="24"/>
          <w:szCs w:val="24"/>
        </w:rPr>
        <w:t xml:space="preserve"> – указывают какую именно страницу мы ищем на сайте или какую именно информацию мы хотим получить у сервера.</w:t>
      </w:r>
    </w:p>
    <w:p w:rsidR="005E6719" w:rsidRPr="001062D9" w:rsidRDefault="002B7B48" w:rsidP="002B7B48">
      <w:pPr>
        <w:pStyle w:val="a3"/>
        <w:numPr>
          <w:ilvl w:val="0"/>
          <w:numId w:val="32"/>
        </w:numPr>
        <w:rPr>
          <w:rFonts w:cstheme="minorHAnsi"/>
          <w:noProof/>
          <w:color w:val="000000" w:themeColor="text1"/>
          <w:sz w:val="24"/>
          <w:szCs w:val="24"/>
        </w:rPr>
      </w:pPr>
      <w:r w:rsidRPr="001062D9">
        <w:rPr>
          <w:rFonts w:cstheme="minorHAnsi"/>
          <w:b/>
          <w:noProof/>
          <w:color w:val="E36C0A" w:themeColor="accent6" w:themeShade="BF"/>
          <w:sz w:val="24"/>
          <w:szCs w:val="24"/>
        </w:rPr>
        <w:t xml:space="preserve">якорь </w:t>
      </w:r>
      <w:r w:rsidRPr="001062D9">
        <w:rPr>
          <w:rFonts w:cstheme="minorHAnsi"/>
          <w:noProof/>
          <w:color w:val="000000" w:themeColor="text1"/>
          <w:sz w:val="24"/>
          <w:szCs w:val="24"/>
        </w:rPr>
        <w:t>– нужен для внутрешней адресации по ресурсу.</w:t>
      </w:r>
    </w:p>
    <w:p w:rsidR="005E6719" w:rsidRPr="001062D9" w:rsidRDefault="005E6719" w:rsidP="005E6719">
      <w:pPr>
        <w:rPr>
          <w:rFonts w:cstheme="minorHAnsi"/>
          <w:noProof/>
          <w:color w:val="000000" w:themeColor="text1"/>
          <w:sz w:val="24"/>
          <w:szCs w:val="24"/>
        </w:rPr>
      </w:pPr>
      <w:r w:rsidRPr="001062D9">
        <w:rPr>
          <w:rFonts w:cstheme="minorHAnsi"/>
          <w:noProof/>
          <w:color w:val="000000" w:themeColor="text1"/>
          <w:sz w:val="24"/>
          <w:szCs w:val="24"/>
        </w:rPr>
        <w:t xml:space="preserve">После того, как браузер прочитал </w:t>
      </w:r>
      <w:r w:rsidRPr="003C7DB9">
        <w:rPr>
          <w:rFonts w:cstheme="minorHAnsi"/>
          <w:noProof/>
          <w:color w:val="000000" w:themeColor="text1"/>
          <w:sz w:val="24"/>
          <w:szCs w:val="24"/>
          <w:lang w:val="en-US"/>
        </w:rPr>
        <w:t>URL</w:t>
      </w:r>
      <w:r w:rsidRPr="001062D9">
        <w:rPr>
          <w:rFonts w:cstheme="minorHAnsi"/>
          <w:noProof/>
          <w:color w:val="000000" w:themeColor="text1"/>
          <w:sz w:val="24"/>
          <w:szCs w:val="24"/>
        </w:rPr>
        <w:t xml:space="preserve">, он обращаеться к доменному имени, а после этого идет запрос на </w:t>
      </w:r>
      <w:r w:rsidRPr="003C7DB9">
        <w:rPr>
          <w:rFonts w:cstheme="minorHAnsi"/>
          <w:noProof/>
          <w:color w:val="000000" w:themeColor="text1"/>
          <w:sz w:val="24"/>
          <w:szCs w:val="24"/>
          <w:lang w:val="en-US"/>
        </w:rPr>
        <w:t>DNS</w:t>
      </w:r>
      <w:r w:rsidRPr="001062D9">
        <w:rPr>
          <w:rFonts w:cstheme="minorHAnsi"/>
          <w:noProof/>
          <w:color w:val="000000" w:themeColor="text1"/>
          <w:sz w:val="24"/>
          <w:szCs w:val="24"/>
        </w:rPr>
        <w:t xml:space="preserve"> –сервер для того, чтобы преобразовать доменное имя в </w:t>
      </w:r>
      <w:r w:rsidRPr="003C7DB9">
        <w:rPr>
          <w:rFonts w:cstheme="minorHAnsi"/>
          <w:noProof/>
          <w:color w:val="000000" w:themeColor="text1"/>
          <w:sz w:val="24"/>
          <w:szCs w:val="24"/>
          <w:lang w:val="en-US"/>
        </w:rPr>
        <w:t>ip</w:t>
      </w:r>
      <w:r w:rsidRPr="001062D9">
        <w:rPr>
          <w:rFonts w:cstheme="minorHAnsi"/>
          <w:noProof/>
          <w:color w:val="000000" w:themeColor="text1"/>
          <w:sz w:val="24"/>
          <w:szCs w:val="24"/>
        </w:rPr>
        <w:t xml:space="preserve">-адресс. </w:t>
      </w:r>
    </w:p>
    <w:p w:rsidR="002B7B48" w:rsidRPr="001062D9" w:rsidRDefault="005E6719" w:rsidP="005E6719">
      <w:pPr>
        <w:rPr>
          <w:rFonts w:cstheme="minorHAnsi"/>
          <w:noProof/>
          <w:color w:val="000000" w:themeColor="text1"/>
          <w:sz w:val="24"/>
          <w:szCs w:val="24"/>
        </w:rPr>
      </w:pPr>
      <w:r w:rsidRPr="003C7DB9">
        <w:rPr>
          <w:rFonts w:cstheme="minorHAnsi"/>
          <w:b/>
          <w:noProof/>
          <w:color w:val="E36C0A" w:themeColor="accent6" w:themeShade="BF"/>
          <w:sz w:val="24"/>
          <w:szCs w:val="24"/>
          <w:lang w:val="en-US"/>
        </w:rPr>
        <w:t>DNS</w:t>
      </w:r>
      <w:r w:rsidRPr="001062D9">
        <w:rPr>
          <w:rFonts w:cstheme="minorHAnsi"/>
          <w:b/>
          <w:noProof/>
          <w:color w:val="E36C0A" w:themeColor="accent6" w:themeShade="BF"/>
          <w:sz w:val="24"/>
          <w:szCs w:val="24"/>
        </w:rPr>
        <w:t xml:space="preserve"> сервер </w:t>
      </w:r>
      <w:r w:rsidR="00F838C4" w:rsidRPr="001062D9">
        <w:rPr>
          <w:rFonts w:cstheme="minorHAnsi"/>
          <w:b/>
          <w:noProof/>
          <w:color w:val="E36C0A" w:themeColor="accent6" w:themeShade="BF"/>
          <w:sz w:val="24"/>
          <w:szCs w:val="24"/>
        </w:rPr>
        <w:t>(</w:t>
      </w:r>
      <w:r w:rsidR="0057111A" w:rsidRPr="003C7DB9">
        <w:rPr>
          <w:rFonts w:cstheme="minorHAnsi"/>
          <w:b/>
          <w:noProof/>
          <w:color w:val="E36C0A" w:themeColor="accent6" w:themeShade="BF"/>
          <w:sz w:val="24"/>
          <w:szCs w:val="24"/>
          <w:lang w:val="en-US"/>
        </w:rPr>
        <w:t>domai</w:t>
      </w:r>
      <w:r w:rsidR="00F838C4" w:rsidRPr="003C7DB9">
        <w:rPr>
          <w:rFonts w:cstheme="minorHAnsi"/>
          <w:b/>
          <w:noProof/>
          <w:color w:val="E36C0A" w:themeColor="accent6" w:themeShade="BF"/>
          <w:sz w:val="24"/>
          <w:szCs w:val="24"/>
          <w:lang w:val="en-US"/>
        </w:rPr>
        <w:t>n</w:t>
      </w:r>
      <w:r w:rsidR="0057111A" w:rsidRPr="001062D9">
        <w:rPr>
          <w:rFonts w:cstheme="minorHAnsi"/>
          <w:b/>
          <w:noProof/>
          <w:color w:val="E36C0A" w:themeColor="accent6" w:themeShade="BF"/>
          <w:sz w:val="24"/>
          <w:szCs w:val="24"/>
        </w:rPr>
        <w:t xml:space="preserve"> </w:t>
      </w:r>
      <w:r w:rsidR="0057111A" w:rsidRPr="003C7DB9">
        <w:rPr>
          <w:rFonts w:cstheme="minorHAnsi"/>
          <w:b/>
          <w:noProof/>
          <w:color w:val="E36C0A" w:themeColor="accent6" w:themeShade="BF"/>
          <w:sz w:val="24"/>
          <w:szCs w:val="24"/>
          <w:lang w:val="en-US"/>
        </w:rPr>
        <w:t>name</w:t>
      </w:r>
      <w:r w:rsidR="0057111A" w:rsidRPr="001062D9">
        <w:rPr>
          <w:rFonts w:cstheme="minorHAnsi"/>
          <w:b/>
          <w:noProof/>
          <w:color w:val="E36C0A" w:themeColor="accent6" w:themeShade="BF"/>
          <w:sz w:val="24"/>
          <w:szCs w:val="24"/>
        </w:rPr>
        <w:t xml:space="preserve"> </w:t>
      </w:r>
      <w:r w:rsidR="0057111A" w:rsidRPr="003C7DB9">
        <w:rPr>
          <w:rFonts w:cstheme="minorHAnsi"/>
          <w:b/>
          <w:noProof/>
          <w:color w:val="E36C0A" w:themeColor="accent6" w:themeShade="BF"/>
          <w:sz w:val="24"/>
          <w:szCs w:val="24"/>
          <w:lang w:val="en-US"/>
        </w:rPr>
        <w:t>system</w:t>
      </w:r>
      <w:r w:rsidR="00F838C4" w:rsidRPr="001062D9">
        <w:rPr>
          <w:rFonts w:cstheme="minorHAnsi"/>
          <w:b/>
          <w:noProof/>
          <w:color w:val="E36C0A" w:themeColor="accent6" w:themeShade="BF"/>
          <w:sz w:val="24"/>
          <w:szCs w:val="24"/>
        </w:rPr>
        <w:t>)</w:t>
      </w:r>
      <w:r w:rsidRPr="001062D9">
        <w:rPr>
          <w:rFonts w:cstheme="minorHAnsi"/>
          <w:noProof/>
          <w:color w:val="000000" w:themeColor="text1"/>
          <w:sz w:val="24"/>
          <w:szCs w:val="24"/>
        </w:rPr>
        <w:t>– это система доменных имен.</w:t>
      </w:r>
      <w:r w:rsidR="002B7B48" w:rsidRPr="001062D9">
        <w:rPr>
          <w:rFonts w:cstheme="minorHAnsi"/>
          <w:noProof/>
          <w:color w:val="000000" w:themeColor="text1"/>
          <w:sz w:val="24"/>
          <w:szCs w:val="24"/>
        </w:rPr>
        <w:t xml:space="preserve"> </w:t>
      </w:r>
      <w:r w:rsidRPr="001062D9">
        <w:rPr>
          <w:rFonts w:cstheme="minorHAnsi"/>
          <w:noProof/>
          <w:color w:val="000000" w:themeColor="text1"/>
          <w:sz w:val="24"/>
          <w:szCs w:val="24"/>
        </w:rPr>
        <w:t xml:space="preserve">Его можно сравнить с энциклопедией, где напротив каждого доменного имя прописан его </w:t>
      </w:r>
      <w:r w:rsidRPr="003C7DB9">
        <w:rPr>
          <w:rFonts w:cstheme="minorHAnsi"/>
          <w:noProof/>
          <w:color w:val="000000" w:themeColor="text1"/>
          <w:sz w:val="24"/>
          <w:szCs w:val="24"/>
          <w:lang w:val="en-US"/>
        </w:rPr>
        <w:t>ip</w:t>
      </w:r>
      <w:r w:rsidRPr="001062D9">
        <w:rPr>
          <w:rFonts w:cstheme="minorHAnsi"/>
          <w:noProof/>
          <w:color w:val="000000" w:themeColor="text1"/>
          <w:sz w:val="24"/>
          <w:szCs w:val="24"/>
        </w:rPr>
        <w:t xml:space="preserve"> –адресс.</w:t>
      </w:r>
    </w:p>
    <w:p w:rsidR="005E6719" w:rsidRPr="001062D9" w:rsidRDefault="005E6719" w:rsidP="005E6719">
      <w:pPr>
        <w:rPr>
          <w:rFonts w:cstheme="minorHAnsi"/>
          <w:noProof/>
          <w:color w:val="000000" w:themeColor="text1"/>
          <w:sz w:val="24"/>
          <w:szCs w:val="24"/>
        </w:rPr>
      </w:pPr>
      <w:r w:rsidRPr="003C7DB9">
        <w:rPr>
          <w:rFonts w:cstheme="minorHAnsi"/>
          <w:noProof/>
          <w:color w:val="000000" w:themeColor="text1"/>
          <w:sz w:val="24"/>
          <w:szCs w:val="24"/>
          <w:lang w:val="en-US"/>
        </w:rPr>
        <w:t>DNS</w:t>
      </w:r>
      <w:r w:rsidRPr="001062D9">
        <w:rPr>
          <w:rFonts w:cstheme="minorHAnsi"/>
          <w:noProof/>
          <w:color w:val="000000" w:themeColor="text1"/>
          <w:sz w:val="24"/>
          <w:szCs w:val="24"/>
        </w:rPr>
        <w:t xml:space="preserve"> серверов существует много, поэтому после неудачного поиска на одном, запрос идет на следующие </w:t>
      </w:r>
      <w:r w:rsidRPr="003C7DB9">
        <w:rPr>
          <w:rFonts w:cstheme="minorHAnsi"/>
          <w:noProof/>
          <w:color w:val="000000" w:themeColor="text1"/>
          <w:sz w:val="24"/>
          <w:szCs w:val="24"/>
          <w:lang w:val="en-US"/>
        </w:rPr>
        <w:t>DNS</w:t>
      </w:r>
      <w:r w:rsidRPr="001062D9">
        <w:rPr>
          <w:rFonts w:cstheme="minorHAnsi"/>
          <w:noProof/>
          <w:color w:val="000000" w:themeColor="text1"/>
          <w:sz w:val="24"/>
          <w:szCs w:val="24"/>
        </w:rPr>
        <w:t>-сервера.</w:t>
      </w:r>
    </w:p>
    <w:p w:rsidR="0057111A" w:rsidRPr="001062D9" w:rsidRDefault="0057111A" w:rsidP="005E6719">
      <w:pPr>
        <w:rPr>
          <w:rFonts w:cstheme="minorHAnsi"/>
          <w:noProof/>
          <w:color w:val="000000" w:themeColor="text1"/>
          <w:sz w:val="24"/>
          <w:szCs w:val="24"/>
        </w:rPr>
      </w:pPr>
      <w:r w:rsidRPr="001062D9">
        <w:rPr>
          <w:rFonts w:cstheme="minorHAnsi"/>
          <w:noProof/>
          <w:color w:val="000000" w:themeColor="text1"/>
          <w:sz w:val="24"/>
          <w:szCs w:val="24"/>
        </w:rPr>
        <w:t xml:space="preserve">Например, нам нужно найти сайт:  </w:t>
      </w:r>
      <w:r w:rsidRPr="003C7DB9">
        <w:rPr>
          <w:rFonts w:cstheme="minorHAnsi"/>
          <w:noProof/>
          <w:color w:val="000000" w:themeColor="text1"/>
          <w:sz w:val="24"/>
          <w:szCs w:val="24"/>
          <w:lang w:val="en-US"/>
        </w:rPr>
        <w:t>www</w:t>
      </w:r>
      <w:r w:rsidRPr="001062D9">
        <w:rPr>
          <w:rFonts w:cstheme="minorHAnsi"/>
          <w:noProof/>
          <w:color w:val="000000" w:themeColor="text1"/>
          <w:sz w:val="24"/>
          <w:szCs w:val="24"/>
        </w:rPr>
        <w:t>.</w:t>
      </w:r>
      <w:r w:rsidRPr="003C7DB9">
        <w:rPr>
          <w:rFonts w:cstheme="minorHAnsi"/>
          <w:noProof/>
          <w:color w:val="000000" w:themeColor="text1"/>
          <w:sz w:val="24"/>
          <w:szCs w:val="24"/>
          <w:lang w:val="en-US"/>
        </w:rPr>
        <w:t>thesun</w:t>
      </w:r>
      <w:r w:rsidRPr="001062D9">
        <w:rPr>
          <w:rFonts w:cstheme="minorHAnsi"/>
          <w:noProof/>
          <w:color w:val="000000" w:themeColor="text1"/>
          <w:sz w:val="24"/>
          <w:szCs w:val="24"/>
        </w:rPr>
        <w:t>.</w:t>
      </w:r>
      <w:r w:rsidRPr="003C7DB9">
        <w:rPr>
          <w:rFonts w:cstheme="minorHAnsi"/>
          <w:noProof/>
          <w:color w:val="000000" w:themeColor="text1"/>
          <w:sz w:val="24"/>
          <w:szCs w:val="24"/>
          <w:lang w:val="en-US"/>
        </w:rPr>
        <w:t>co</w:t>
      </w:r>
      <w:r w:rsidRPr="001062D9">
        <w:rPr>
          <w:rFonts w:cstheme="minorHAnsi"/>
          <w:noProof/>
          <w:color w:val="000000" w:themeColor="text1"/>
          <w:sz w:val="24"/>
          <w:szCs w:val="24"/>
        </w:rPr>
        <w:t>.</w:t>
      </w:r>
      <w:r w:rsidRPr="003C7DB9">
        <w:rPr>
          <w:rFonts w:cstheme="minorHAnsi"/>
          <w:noProof/>
          <w:color w:val="000000" w:themeColor="text1"/>
          <w:sz w:val="24"/>
          <w:szCs w:val="24"/>
          <w:lang w:val="en-US"/>
        </w:rPr>
        <w:t>uk</w:t>
      </w:r>
      <w:r w:rsidRPr="001062D9">
        <w:rPr>
          <w:rFonts w:cstheme="minorHAnsi"/>
          <w:noProof/>
          <w:color w:val="000000" w:themeColor="text1"/>
          <w:sz w:val="24"/>
          <w:szCs w:val="24"/>
        </w:rPr>
        <w:t xml:space="preserve">. Обычно первый запрос с браузера ведет на </w:t>
      </w:r>
      <w:r w:rsidRPr="003C7DB9">
        <w:rPr>
          <w:rFonts w:cstheme="minorHAnsi"/>
          <w:noProof/>
          <w:color w:val="000000" w:themeColor="text1"/>
          <w:sz w:val="24"/>
          <w:szCs w:val="24"/>
          <w:lang w:val="en-US"/>
        </w:rPr>
        <w:t>DNS</w:t>
      </w:r>
      <w:r w:rsidRPr="001062D9">
        <w:rPr>
          <w:rFonts w:cstheme="minorHAnsi"/>
          <w:noProof/>
          <w:color w:val="000000" w:themeColor="text1"/>
          <w:sz w:val="24"/>
          <w:szCs w:val="24"/>
        </w:rPr>
        <w:t xml:space="preserve">-сервер нашего Интернет провайдера, который передает запрос на </w:t>
      </w:r>
      <w:r w:rsidRPr="003C7DB9">
        <w:rPr>
          <w:rFonts w:cstheme="minorHAnsi"/>
          <w:noProof/>
          <w:color w:val="000000" w:themeColor="text1"/>
          <w:sz w:val="24"/>
          <w:szCs w:val="24"/>
          <w:lang w:val="en-US"/>
        </w:rPr>
        <w:t>DNS</w:t>
      </w:r>
      <w:r w:rsidRPr="001062D9">
        <w:rPr>
          <w:rFonts w:cstheme="minorHAnsi"/>
          <w:noProof/>
          <w:color w:val="000000" w:themeColor="text1"/>
          <w:sz w:val="24"/>
          <w:szCs w:val="24"/>
        </w:rPr>
        <w:t>-сервер</w:t>
      </w:r>
      <w:r w:rsidR="00B137A8" w:rsidRPr="001062D9">
        <w:rPr>
          <w:rFonts w:cstheme="minorHAnsi"/>
          <w:noProof/>
          <w:color w:val="000000" w:themeColor="text1"/>
          <w:sz w:val="24"/>
          <w:szCs w:val="24"/>
        </w:rPr>
        <w:t>, который отвечает за териториально-языко</w:t>
      </w:r>
      <w:r w:rsidR="00F81610" w:rsidRPr="001062D9">
        <w:rPr>
          <w:rFonts w:cstheme="minorHAnsi"/>
          <w:noProof/>
          <w:color w:val="000000" w:themeColor="text1"/>
          <w:sz w:val="24"/>
          <w:szCs w:val="24"/>
        </w:rPr>
        <w:t>в</w:t>
      </w:r>
      <w:r w:rsidR="00B137A8" w:rsidRPr="001062D9">
        <w:rPr>
          <w:rFonts w:cstheme="minorHAnsi"/>
          <w:noProof/>
          <w:color w:val="000000" w:themeColor="text1"/>
          <w:sz w:val="24"/>
          <w:szCs w:val="24"/>
        </w:rPr>
        <w:t>ую зону .</w:t>
      </w:r>
      <w:r w:rsidR="00B137A8" w:rsidRPr="003C7DB9">
        <w:rPr>
          <w:rFonts w:cstheme="minorHAnsi"/>
          <w:noProof/>
          <w:color w:val="000000" w:themeColor="text1"/>
          <w:sz w:val="24"/>
          <w:szCs w:val="24"/>
          <w:lang w:val="en-US"/>
        </w:rPr>
        <w:t>uk</w:t>
      </w:r>
      <w:r w:rsidR="00B137A8" w:rsidRPr="001062D9">
        <w:rPr>
          <w:rFonts w:cstheme="minorHAnsi"/>
          <w:noProof/>
          <w:color w:val="000000" w:themeColor="text1"/>
          <w:sz w:val="24"/>
          <w:szCs w:val="24"/>
        </w:rPr>
        <w:t xml:space="preserve">, тот в свою очередь пересылает запрос на </w:t>
      </w:r>
      <w:r w:rsidR="00B137A8" w:rsidRPr="003C7DB9">
        <w:rPr>
          <w:rFonts w:cstheme="minorHAnsi"/>
          <w:noProof/>
          <w:color w:val="000000" w:themeColor="text1"/>
          <w:sz w:val="24"/>
          <w:szCs w:val="24"/>
          <w:lang w:val="en-US"/>
        </w:rPr>
        <w:t>DNS</w:t>
      </w:r>
      <w:r w:rsidR="00B137A8" w:rsidRPr="001062D9">
        <w:rPr>
          <w:rFonts w:cstheme="minorHAnsi"/>
          <w:noProof/>
          <w:color w:val="000000" w:themeColor="text1"/>
          <w:sz w:val="24"/>
          <w:szCs w:val="24"/>
        </w:rPr>
        <w:t>-сервер отвечающий за зону .</w:t>
      </w:r>
      <w:r w:rsidR="00B137A8" w:rsidRPr="003C7DB9">
        <w:rPr>
          <w:rFonts w:cstheme="minorHAnsi"/>
          <w:noProof/>
          <w:color w:val="000000" w:themeColor="text1"/>
          <w:sz w:val="24"/>
          <w:szCs w:val="24"/>
          <w:lang w:val="en-US"/>
        </w:rPr>
        <w:t>co</w:t>
      </w:r>
      <w:r w:rsidR="00B137A8" w:rsidRPr="001062D9">
        <w:rPr>
          <w:rFonts w:cstheme="minorHAnsi"/>
          <w:noProof/>
          <w:color w:val="000000" w:themeColor="text1"/>
          <w:sz w:val="24"/>
          <w:szCs w:val="24"/>
        </w:rPr>
        <w:t xml:space="preserve">, а тот передает запрос на тот </w:t>
      </w:r>
      <w:r w:rsidR="00B137A8" w:rsidRPr="003C7DB9">
        <w:rPr>
          <w:rFonts w:cstheme="minorHAnsi"/>
          <w:noProof/>
          <w:color w:val="000000" w:themeColor="text1"/>
          <w:sz w:val="24"/>
          <w:szCs w:val="24"/>
          <w:lang w:val="en-US"/>
        </w:rPr>
        <w:t>DNS</w:t>
      </w:r>
      <w:r w:rsidR="00B137A8" w:rsidRPr="001062D9">
        <w:rPr>
          <w:rFonts w:cstheme="minorHAnsi"/>
          <w:noProof/>
          <w:color w:val="000000" w:themeColor="text1"/>
          <w:sz w:val="24"/>
          <w:szCs w:val="24"/>
        </w:rPr>
        <w:t xml:space="preserve">-сервер знающий какому </w:t>
      </w:r>
      <w:r w:rsidR="00B137A8" w:rsidRPr="003C7DB9">
        <w:rPr>
          <w:rFonts w:cstheme="minorHAnsi"/>
          <w:noProof/>
          <w:color w:val="000000" w:themeColor="text1"/>
          <w:sz w:val="24"/>
          <w:szCs w:val="24"/>
          <w:lang w:val="en-US"/>
        </w:rPr>
        <w:t>ip</w:t>
      </w:r>
      <w:r w:rsidR="00B137A8" w:rsidRPr="001062D9">
        <w:rPr>
          <w:rFonts w:cstheme="minorHAnsi"/>
          <w:noProof/>
          <w:color w:val="000000" w:themeColor="text1"/>
          <w:sz w:val="24"/>
          <w:szCs w:val="24"/>
        </w:rPr>
        <w:t xml:space="preserve">-адрессу отвечает доменное имя </w:t>
      </w:r>
      <w:r w:rsidR="00B137A8" w:rsidRPr="003C7DB9">
        <w:rPr>
          <w:rFonts w:cstheme="minorHAnsi"/>
          <w:noProof/>
          <w:color w:val="000000" w:themeColor="text1"/>
          <w:sz w:val="24"/>
          <w:szCs w:val="24"/>
          <w:lang w:val="en-US"/>
        </w:rPr>
        <w:t>www</w:t>
      </w:r>
      <w:r w:rsidR="00B137A8" w:rsidRPr="001062D9">
        <w:rPr>
          <w:rFonts w:cstheme="minorHAnsi"/>
          <w:noProof/>
          <w:color w:val="000000" w:themeColor="text1"/>
          <w:sz w:val="24"/>
          <w:szCs w:val="24"/>
        </w:rPr>
        <w:t>.</w:t>
      </w:r>
      <w:r w:rsidR="00B137A8" w:rsidRPr="003C7DB9">
        <w:rPr>
          <w:rFonts w:cstheme="minorHAnsi"/>
          <w:noProof/>
          <w:color w:val="000000" w:themeColor="text1"/>
          <w:sz w:val="24"/>
          <w:szCs w:val="24"/>
          <w:lang w:val="en-US"/>
        </w:rPr>
        <w:t>thesun</w:t>
      </w:r>
      <w:r w:rsidR="00B137A8" w:rsidRPr="001062D9">
        <w:rPr>
          <w:rFonts w:cstheme="minorHAnsi"/>
          <w:noProof/>
          <w:color w:val="000000" w:themeColor="text1"/>
          <w:sz w:val="24"/>
          <w:szCs w:val="24"/>
        </w:rPr>
        <w:t>.</w:t>
      </w:r>
      <w:r w:rsidR="00B137A8" w:rsidRPr="003C7DB9">
        <w:rPr>
          <w:rFonts w:cstheme="minorHAnsi"/>
          <w:noProof/>
          <w:color w:val="000000" w:themeColor="text1"/>
          <w:sz w:val="24"/>
          <w:szCs w:val="24"/>
          <w:lang w:val="en-US"/>
        </w:rPr>
        <w:t>co</w:t>
      </w:r>
      <w:r w:rsidR="00B137A8" w:rsidRPr="001062D9">
        <w:rPr>
          <w:rFonts w:cstheme="minorHAnsi"/>
          <w:noProof/>
          <w:color w:val="000000" w:themeColor="text1"/>
          <w:sz w:val="24"/>
          <w:szCs w:val="24"/>
        </w:rPr>
        <w:t>.</w:t>
      </w:r>
      <w:r w:rsidR="00B137A8" w:rsidRPr="003C7DB9">
        <w:rPr>
          <w:rFonts w:cstheme="minorHAnsi"/>
          <w:noProof/>
          <w:color w:val="000000" w:themeColor="text1"/>
          <w:sz w:val="24"/>
          <w:szCs w:val="24"/>
          <w:lang w:val="en-US"/>
        </w:rPr>
        <w:t>uk</w:t>
      </w:r>
      <w:r w:rsidR="00B137A8" w:rsidRPr="001062D9">
        <w:rPr>
          <w:rFonts w:cstheme="minorHAnsi"/>
          <w:noProof/>
          <w:color w:val="000000" w:themeColor="text1"/>
          <w:sz w:val="24"/>
          <w:szCs w:val="24"/>
        </w:rPr>
        <w:t xml:space="preserve">/ </w:t>
      </w:r>
    </w:p>
    <w:p w:rsidR="005E6719" w:rsidRPr="001062D9" w:rsidRDefault="005E6719" w:rsidP="005E6719">
      <w:pPr>
        <w:rPr>
          <w:rFonts w:cstheme="minorHAnsi"/>
          <w:noProof/>
          <w:color w:val="000000" w:themeColor="text1"/>
          <w:sz w:val="24"/>
          <w:szCs w:val="24"/>
        </w:rPr>
      </w:pPr>
      <w:r w:rsidRPr="001062D9">
        <w:rPr>
          <w:rFonts w:cstheme="minorHAnsi"/>
          <w:noProof/>
          <w:color w:val="000000" w:themeColor="text1"/>
          <w:sz w:val="24"/>
          <w:szCs w:val="24"/>
        </w:rPr>
        <w:t xml:space="preserve">После успешного получения </w:t>
      </w:r>
      <w:r w:rsidRPr="003C7DB9">
        <w:rPr>
          <w:rFonts w:cstheme="minorHAnsi"/>
          <w:noProof/>
          <w:color w:val="000000" w:themeColor="text1"/>
          <w:sz w:val="24"/>
          <w:szCs w:val="24"/>
          <w:lang w:val="en-US"/>
        </w:rPr>
        <w:t>ip</w:t>
      </w:r>
      <w:r w:rsidRPr="001062D9">
        <w:rPr>
          <w:rFonts w:cstheme="minorHAnsi"/>
          <w:noProof/>
          <w:color w:val="000000" w:themeColor="text1"/>
          <w:sz w:val="24"/>
          <w:szCs w:val="24"/>
        </w:rPr>
        <w:t xml:space="preserve">-адреса от </w:t>
      </w:r>
      <w:r w:rsidRPr="003C7DB9">
        <w:rPr>
          <w:rFonts w:cstheme="minorHAnsi"/>
          <w:b/>
          <w:noProof/>
          <w:color w:val="E36C0A" w:themeColor="accent6" w:themeShade="BF"/>
          <w:sz w:val="24"/>
          <w:szCs w:val="24"/>
          <w:lang w:val="en-US"/>
        </w:rPr>
        <w:t>DNS</w:t>
      </w:r>
      <w:r w:rsidRPr="001062D9">
        <w:rPr>
          <w:rFonts w:cstheme="minorHAnsi"/>
          <w:b/>
          <w:noProof/>
          <w:color w:val="E36C0A" w:themeColor="accent6" w:themeShade="BF"/>
          <w:sz w:val="24"/>
          <w:szCs w:val="24"/>
        </w:rPr>
        <w:t>- сервера</w:t>
      </w:r>
      <w:r w:rsidRPr="001062D9">
        <w:rPr>
          <w:rFonts w:cstheme="minorHAnsi"/>
          <w:noProof/>
          <w:color w:val="E36C0A" w:themeColor="accent6" w:themeShade="BF"/>
          <w:sz w:val="24"/>
          <w:szCs w:val="24"/>
        </w:rPr>
        <w:t xml:space="preserve"> </w:t>
      </w:r>
      <w:r w:rsidRPr="001062D9">
        <w:rPr>
          <w:rFonts w:cstheme="minorHAnsi"/>
          <w:noProof/>
          <w:color w:val="000000" w:themeColor="text1"/>
          <w:sz w:val="24"/>
          <w:szCs w:val="24"/>
        </w:rPr>
        <w:t xml:space="preserve">запрос возвращаеться браузеру, и он, имея уже </w:t>
      </w:r>
      <w:r w:rsidRPr="003C7DB9">
        <w:rPr>
          <w:rFonts w:cstheme="minorHAnsi"/>
          <w:noProof/>
          <w:color w:val="000000" w:themeColor="text1"/>
          <w:sz w:val="24"/>
          <w:szCs w:val="24"/>
          <w:lang w:val="en-US"/>
        </w:rPr>
        <w:t>ip</w:t>
      </w:r>
      <w:r w:rsidRPr="001062D9">
        <w:rPr>
          <w:rFonts w:cstheme="minorHAnsi"/>
          <w:noProof/>
          <w:color w:val="000000" w:themeColor="text1"/>
          <w:sz w:val="24"/>
          <w:szCs w:val="24"/>
        </w:rPr>
        <w:t xml:space="preserve">-адресс, делает запрос на </w:t>
      </w:r>
      <w:r w:rsidRPr="003C7DB9">
        <w:rPr>
          <w:rFonts w:cstheme="minorHAnsi"/>
          <w:noProof/>
          <w:color w:val="000000" w:themeColor="text1"/>
          <w:sz w:val="24"/>
          <w:szCs w:val="24"/>
          <w:lang w:val="en-US"/>
        </w:rPr>
        <w:t>web</w:t>
      </w:r>
      <w:r w:rsidRPr="001062D9">
        <w:rPr>
          <w:rFonts w:cstheme="minorHAnsi"/>
          <w:noProof/>
          <w:color w:val="000000" w:themeColor="text1"/>
          <w:sz w:val="24"/>
          <w:szCs w:val="24"/>
        </w:rPr>
        <w:t xml:space="preserve">-сервер посредством </w:t>
      </w:r>
      <w:r w:rsidRPr="003C7DB9">
        <w:rPr>
          <w:rFonts w:cstheme="minorHAnsi"/>
          <w:b/>
          <w:noProof/>
          <w:color w:val="E36C0A" w:themeColor="accent6" w:themeShade="BF"/>
          <w:sz w:val="24"/>
          <w:szCs w:val="24"/>
          <w:lang w:val="en-US"/>
        </w:rPr>
        <w:t>http</w:t>
      </w:r>
      <w:r w:rsidRPr="001062D9">
        <w:rPr>
          <w:rFonts w:cstheme="minorHAnsi"/>
          <w:b/>
          <w:noProof/>
          <w:color w:val="E36C0A" w:themeColor="accent6" w:themeShade="BF"/>
          <w:sz w:val="24"/>
          <w:szCs w:val="24"/>
        </w:rPr>
        <w:t>-протокола</w:t>
      </w:r>
      <w:r w:rsidRPr="001062D9">
        <w:rPr>
          <w:rFonts w:cstheme="minorHAnsi"/>
          <w:noProof/>
          <w:color w:val="000000" w:themeColor="text1"/>
          <w:sz w:val="24"/>
          <w:szCs w:val="24"/>
        </w:rPr>
        <w:t>.</w:t>
      </w:r>
    </w:p>
    <w:p w:rsidR="005E6719" w:rsidRPr="001062D9" w:rsidRDefault="005E6719" w:rsidP="005E6719">
      <w:pPr>
        <w:rPr>
          <w:rFonts w:cstheme="minorHAnsi"/>
          <w:noProof/>
          <w:color w:val="000000" w:themeColor="text1"/>
          <w:sz w:val="24"/>
          <w:szCs w:val="24"/>
        </w:rPr>
      </w:pPr>
      <w:r w:rsidRPr="003C7DB9">
        <w:rPr>
          <w:rFonts w:cstheme="minorHAnsi"/>
          <w:b/>
          <w:noProof/>
          <w:color w:val="E36C0A" w:themeColor="accent6" w:themeShade="BF"/>
          <w:sz w:val="24"/>
          <w:szCs w:val="24"/>
          <w:lang w:val="en-US"/>
        </w:rPr>
        <w:t>http</w:t>
      </w:r>
      <w:r w:rsidRPr="001062D9">
        <w:rPr>
          <w:rFonts w:cstheme="minorHAnsi"/>
          <w:b/>
          <w:noProof/>
          <w:color w:val="E36C0A" w:themeColor="accent6" w:themeShade="BF"/>
          <w:sz w:val="24"/>
          <w:szCs w:val="24"/>
        </w:rPr>
        <w:t>-протокол</w:t>
      </w:r>
      <w:r w:rsidRPr="001062D9">
        <w:rPr>
          <w:rFonts w:cstheme="minorHAnsi"/>
          <w:noProof/>
          <w:color w:val="E36C0A" w:themeColor="accent6" w:themeShade="BF"/>
          <w:sz w:val="24"/>
          <w:szCs w:val="24"/>
        </w:rPr>
        <w:t xml:space="preserve"> </w:t>
      </w:r>
      <w:r w:rsidRPr="001062D9">
        <w:rPr>
          <w:rFonts w:cstheme="minorHAnsi"/>
          <w:noProof/>
          <w:color w:val="000000" w:themeColor="text1"/>
          <w:sz w:val="24"/>
          <w:szCs w:val="24"/>
        </w:rPr>
        <w:t>(</w:t>
      </w:r>
      <w:r w:rsidRPr="003C7DB9">
        <w:rPr>
          <w:rFonts w:cstheme="minorHAnsi"/>
          <w:noProof/>
          <w:color w:val="000000" w:themeColor="text1"/>
          <w:sz w:val="24"/>
          <w:szCs w:val="24"/>
          <w:lang w:val="en-US"/>
        </w:rPr>
        <w:t>hyper</w:t>
      </w:r>
      <w:r w:rsidRPr="001062D9">
        <w:rPr>
          <w:rFonts w:cstheme="minorHAnsi"/>
          <w:noProof/>
          <w:color w:val="000000" w:themeColor="text1"/>
          <w:sz w:val="24"/>
          <w:szCs w:val="24"/>
        </w:rPr>
        <w:t xml:space="preserve"> </w:t>
      </w:r>
      <w:r w:rsidRPr="003C7DB9">
        <w:rPr>
          <w:rFonts w:cstheme="minorHAnsi"/>
          <w:noProof/>
          <w:color w:val="000000" w:themeColor="text1"/>
          <w:sz w:val="24"/>
          <w:szCs w:val="24"/>
          <w:lang w:val="en-US"/>
        </w:rPr>
        <w:t>text</w:t>
      </w:r>
      <w:r w:rsidRPr="001062D9">
        <w:rPr>
          <w:rFonts w:cstheme="minorHAnsi"/>
          <w:noProof/>
          <w:color w:val="000000" w:themeColor="text1"/>
          <w:sz w:val="24"/>
          <w:szCs w:val="24"/>
        </w:rPr>
        <w:t xml:space="preserve"> </w:t>
      </w:r>
      <w:r w:rsidRPr="003C7DB9">
        <w:rPr>
          <w:rFonts w:cstheme="minorHAnsi"/>
          <w:noProof/>
          <w:color w:val="000000" w:themeColor="text1"/>
          <w:sz w:val="24"/>
          <w:szCs w:val="24"/>
          <w:lang w:val="en-US"/>
        </w:rPr>
        <w:t>transfer</w:t>
      </w:r>
      <w:r w:rsidRPr="001062D9">
        <w:rPr>
          <w:rFonts w:cstheme="minorHAnsi"/>
          <w:noProof/>
          <w:color w:val="000000" w:themeColor="text1"/>
          <w:sz w:val="24"/>
          <w:szCs w:val="24"/>
        </w:rPr>
        <w:t xml:space="preserve"> </w:t>
      </w:r>
      <w:r w:rsidRPr="003C7DB9">
        <w:rPr>
          <w:rFonts w:cstheme="minorHAnsi"/>
          <w:noProof/>
          <w:color w:val="000000" w:themeColor="text1"/>
          <w:sz w:val="24"/>
          <w:szCs w:val="24"/>
          <w:lang w:val="en-US"/>
        </w:rPr>
        <w:t>protokol</w:t>
      </w:r>
      <w:r w:rsidRPr="001062D9">
        <w:rPr>
          <w:rFonts w:cstheme="minorHAnsi"/>
          <w:noProof/>
          <w:color w:val="000000" w:themeColor="text1"/>
          <w:sz w:val="24"/>
          <w:szCs w:val="24"/>
        </w:rPr>
        <w:t xml:space="preserve">) </w:t>
      </w:r>
      <w:r w:rsidR="004B654E" w:rsidRPr="001062D9">
        <w:rPr>
          <w:rFonts w:cstheme="minorHAnsi"/>
          <w:noProof/>
          <w:color w:val="000000" w:themeColor="text1"/>
          <w:sz w:val="24"/>
          <w:szCs w:val="24"/>
        </w:rPr>
        <w:t xml:space="preserve">– это сетевой протокол, который использует браузер для того, чтобы получить страницу с </w:t>
      </w:r>
      <w:r w:rsidR="004B654E" w:rsidRPr="003C7DB9">
        <w:rPr>
          <w:rFonts w:cstheme="minorHAnsi"/>
          <w:noProof/>
          <w:color w:val="000000" w:themeColor="text1"/>
          <w:sz w:val="24"/>
          <w:szCs w:val="24"/>
          <w:lang w:val="en-US"/>
        </w:rPr>
        <w:t>web</w:t>
      </w:r>
      <w:r w:rsidR="004B654E" w:rsidRPr="001062D9">
        <w:rPr>
          <w:rFonts w:cstheme="minorHAnsi"/>
          <w:noProof/>
          <w:color w:val="000000" w:themeColor="text1"/>
          <w:sz w:val="24"/>
          <w:szCs w:val="24"/>
        </w:rPr>
        <w:t>-сервера.</w:t>
      </w:r>
    </w:p>
    <w:p w:rsidR="005A446D" w:rsidRPr="001062D9" w:rsidRDefault="004B654E" w:rsidP="00E4544B">
      <w:pPr>
        <w:rPr>
          <w:rFonts w:cstheme="minorHAnsi"/>
          <w:noProof/>
          <w:color w:val="000000" w:themeColor="text1"/>
          <w:sz w:val="24"/>
          <w:szCs w:val="24"/>
        </w:rPr>
      </w:pPr>
      <w:r w:rsidRPr="001062D9">
        <w:rPr>
          <w:rFonts w:cstheme="minorHAnsi"/>
          <w:noProof/>
          <w:color w:val="000000" w:themeColor="text1"/>
          <w:sz w:val="24"/>
          <w:szCs w:val="24"/>
        </w:rPr>
        <w:t xml:space="preserve">При первом запросе браузера, сервер отправляет ему </w:t>
      </w:r>
      <w:r w:rsidRPr="003C7DB9">
        <w:rPr>
          <w:rFonts w:cstheme="minorHAnsi"/>
          <w:noProof/>
          <w:color w:val="000000" w:themeColor="text1"/>
          <w:sz w:val="24"/>
          <w:szCs w:val="24"/>
          <w:lang w:val="en-US"/>
        </w:rPr>
        <w:t>html</w:t>
      </w:r>
      <w:r w:rsidRPr="001062D9">
        <w:rPr>
          <w:rFonts w:cstheme="minorHAnsi"/>
          <w:noProof/>
          <w:color w:val="000000" w:themeColor="text1"/>
          <w:sz w:val="24"/>
          <w:szCs w:val="24"/>
        </w:rPr>
        <w:t>-страницу. Браузер получает ее, анализирует, розлаживает на части и отображает. Если бразуер во время анализа попадает на различные линки - другие ресурсы, такие как: рисунки, документы, видео, то он снова делает запрос на сервер по каждому линку отдельно.</w:t>
      </w:r>
    </w:p>
    <w:p w:rsidR="003A3017" w:rsidRPr="001062D9" w:rsidRDefault="003A3017" w:rsidP="00E4544B">
      <w:pPr>
        <w:rPr>
          <w:rFonts w:cstheme="minorHAnsi"/>
          <w:noProof/>
          <w:color w:val="000000" w:themeColor="text1"/>
          <w:sz w:val="24"/>
          <w:szCs w:val="24"/>
        </w:rPr>
      </w:pPr>
    </w:p>
    <w:p w:rsidR="007467A5" w:rsidRPr="001062D9" w:rsidRDefault="007467A5" w:rsidP="00E4544B">
      <w:pPr>
        <w:rPr>
          <w:rFonts w:ascii="Arial Black" w:hAnsi="Arial Black" w:cstheme="minorHAnsi"/>
          <w:b/>
          <w:noProof/>
          <w:color w:val="E36C0A" w:themeColor="accent6" w:themeShade="BF"/>
          <w:sz w:val="36"/>
          <w:szCs w:val="36"/>
        </w:rPr>
      </w:pPr>
    </w:p>
    <w:p w:rsidR="007467A5" w:rsidRPr="001062D9" w:rsidRDefault="007467A5" w:rsidP="00E4544B">
      <w:pPr>
        <w:rPr>
          <w:rFonts w:ascii="Arial Black" w:hAnsi="Arial Black" w:cstheme="minorHAnsi"/>
          <w:b/>
          <w:noProof/>
          <w:color w:val="E36C0A" w:themeColor="accent6" w:themeShade="BF"/>
          <w:sz w:val="36"/>
          <w:szCs w:val="36"/>
        </w:rPr>
      </w:pPr>
    </w:p>
    <w:p w:rsidR="007467A5" w:rsidRPr="001062D9" w:rsidRDefault="007467A5" w:rsidP="00E4544B">
      <w:pPr>
        <w:rPr>
          <w:rFonts w:ascii="Arial Black" w:hAnsi="Arial Black" w:cstheme="minorHAnsi"/>
          <w:b/>
          <w:noProof/>
          <w:color w:val="E36C0A" w:themeColor="accent6" w:themeShade="BF"/>
          <w:sz w:val="36"/>
          <w:szCs w:val="36"/>
        </w:rPr>
      </w:pPr>
    </w:p>
    <w:p w:rsidR="007467A5" w:rsidRPr="001062D9" w:rsidRDefault="007467A5" w:rsidP="00E4544B">
      <w:pPr>
        <w:rPr>
          <w:rFonts w:ascii="Arial Black" w:hAnsi="Arial Black" w:cstheme="minorHAnsi"/>
          <w:b/>
          <w:noProof/>
          <w:color w:val="E36C0A" w:themeColor="accent6" w:themeShade="BF"/>
          <w:sz w:val="36"/>
          <w:szCs w:val="36"/>
        </w:rPr>
      </w:pPr>
    </w:p>
    <w:p w:rsidR="007467A5" w:rsidRPr="001062D9" w:rsidRDefault="007467A5" w:rsidP="00E4544B">
      <w:pPr>
        <w:rPr>
          <w:rFonts w:ascii="Arial Black" w:hAnsi="Arial Black" w:cstheme="minorHAnsi"/>
          <w:b/>
          <w:noProof/>
          <w:color w:val="E36C0A" w:themeColor="accent6" w:themeShade="BF"/>
          <w:sz w:val="36"/>
          <w:szCs w:val="36"/>
        </w:rPr>
      </w:pPr>
    </w:p>
    <w:p w:rsidR="007467A5" w:rsidRPr="001062D9" w:rsidRDefault="007467A5" w:rsidP="00E4544B">
      <w:pPr>
        <w:rPr>
          <w:rFonts w:ascii="Arial Black" w:hAnsi="Arial Black" w:cstheme="minorHAnsi"/>
          <w:b/>
          <w:noProof/>
          <w:color w:val="E36C0A" w:themeColor="accent6" w:themeShade="BF"/>
          <w:sz w:val="36"/>
          <w:szCs w:val="36"/>
        </w:rPr>
      </w:pPr>
    </w:p>
    <w:p w:rsidR="007467A5" w:rsidRPr="001062D9" w:rsidRDefault="007467A5" w:rsidP="00E4544B">
      <w:pPr>
        <w:rPr>
          <w:rFonts w:ascii="Arial Black" w:hAnsi="Arial Black" w:cstheme="minorHAnsi"/>
          <w:b/>
          <w:noProof/>
          <w:color w:val="E36C0A" w:themeColor="accent6" w:themeShade="BF"/>
          <w:sz w:val="36"/>
          <w:szCs w:val="36"/>
        </w:rPr>
      </w:pPr>
    </w:p>
    <w:p w:rsidR="005A446D" w:rsidRPr="001062D9" w:rsidRDefault="004334F9" w:rsidP="00E4544B">
      <w:pPr>
        <w:rPr>
          <w:rFonts w:ascii="Arial Black" w:hAnsi="Arial Black" w:cstheme="minorHAnsi"/>
          <w:b/>
          <w:noProof/>
          <w:color w:val="E36C0A" w:themeColor="accent6" w:themeShade="BF"/>
          <w:sz w:val="36"/>
          <w:szCs w:val="36"/>
        </w:rPr>
      </w:pPr>
      <w:r w:rsidRPr="003C7DB9">
        <w:rPr>
          <w:rFonts w:ascii="Arial Black" w:hAnsi="Arial Black" w:cstheme="minorHAnsi"/>
          <w:b/>
          <w:noProof/>
          <w:color w:val="E36C0A" w:themeColor="accent6" w:themeShade="BF"/>
          <w:sz w:val="36"/>
          <w:szCs w:val="36"/>
          <w:lang w:val="en-US"/>
        </w:rPr>
        <w:lastRenderedPageBreak/>
        <w:t>html</w:t>
      </w:r>
    </w:p>
    <w:p w:rsidR="004334F9" w:rsidRPr="001062D9" w:rsidRDefault="004334F9" w:rsidP="00E4544B">
      <w:pPr>
        <w:rPr>
          <w:rFonts w:cstheme="minorHAnsi"/>
          <w:noProof/>
          <w:color w:val="000000" w:themeColor="text1"/>
          <w:sz w:val="24"/>
          <w:szCs w:val="24"/>
        </w:rPr>
      </w:pPr>
      <w:r w:rsidRPr="001062D9">
        <w:rPr>
          <w:rFonts w:cstheme="minorHAnsi"/>
          <w:noProof/>
          <w:color w:val="000000" w:themeColor="text1"/>
          <w:sz w:val="24"/>
          <w:szCs w:val="24"/>
        </w:rPr>
        <w:t xml:space="preserve">- это язык разметки </w:t>
      </w:r>
      <w:r w:rsidRPr="003C7DB9">
        <w:rPr>
          <w:rFonts w:cstheme="minorHAnsi"/>
          <w:noProof/>
          <w:color w:val="000000" w:themeColor="text1"/>
          <w:sz w:val="24"/>
          <w:szCs w:val="24"/>
          <w:lang w:val="en-US"/>
        </w:rPr>
        <w:t>web</w:t>
      </w:r>
      <w:r w:rsidRPr="001062D9">
        <w:rPr>
          <w:rFonts w:cstheme="minorHAnsi"/>
          <w:noProof/>
          <w:color w:val="000000" w:themeColor="text1"/>
          <w:sz w:val="24"/>
          <w:szCs w:val="24"/>
        </w:rPr>
        <w:t xml:space="preserve"> страниц.</w:t>
      </w:r>
    </w:p>
    <w:p w:rsidR="004334F9" w:rsidRPr="003C7DB9" w:rsidRDefault="004334F9" w:rsidP="00E4544B">
      <w:pPr>
        <w:rPr>
          <w:rFonts w:ascii="Arial Black" w:hAnsi="Arial Black" w:cstheme="minorHAnsi"/>
          <w:b/>
          <w:noProof/>
          <w:color w:val="00B050"/>
          <w:sz w:val="24"/>
          <w:szCs w:val="24"/>
          <w:lang w:val="en-US"/>
        </w:rPr>
      </w:pPr>
      <w:r w:rsidRPr="003C7DB9">
        <w:rPr>
          <w:rFonts w:ascii="Arial Black" w:hAnsi="Arial Black" w:cstheme="minorHAnsi"/>
          <w:b/>
          <w:noProof/>
          <w:color w:val="00B050"/>
          <w:sz w:val="24"/>
          <w:szCs w:val="24"/>
          <w:lang w:val="en-US"/>
        </w:rPr>
        <w:t>Основные термины языка html:</w:t>
      </w:r>
    </w:p>
    <w:p w:rsidR="004334F9" w:rsidRPr="001062D9" w:rsidRDefault="004334F9" w:rsidP="0027232A">
      <w:pPr>
        <w:pStyle w:val="a3"/>
        <w:numPr>
          <w:ilvl w:val="0"/>
          <w:numId w:val="33"/>
        </w:numPr>
        <w:rPr>
          <w:rFonts w:cstheme="minorHAnsi"/>
          <w:noProof/>
          <w:color w:val="000000" w:themeColor="text1"/>
          <w:sz w:val="24"/>
          <w:szCs w:val="24"/>
        </w:rPr>
      </w:pPr>
      <w:r w:rsidRPr="001062D9">
        <w:rPr>
          <w:rFonts w:cstheme="minorHAnsi"/>
          <w:b/>
          <w:noProof/>
          <w:color w:val="FF0000"/>
          <w:sz w:val="24"/>
          <w:szCs w:val="24"/>
        </w:rPr>
        <w:t>тег</w:t>
      </w:r>
      <w:r w:rsidRPr="001062D9">
        <w:rPr>
          <w:rFonts w:cstheme="minorHAnsi"/>
          <w:noProof/>
          <w:color w:val="000000" w:themeColor="text1"/>
          <w:sz w:val="24"/>
          <w:szCs w:val="24"/>
        </w:rPr>
        <w:t xml:space="preserve"> – состоит из боковых скобок и имени внутри их: </w:t>
      </w:r>
      <w:r w:rsidR="00F103F4" w:rsidRPr="001062D9">
        <w:rPr>
          <w:rFonts w:cstheme="minorHAnsi"/>
          <w:b/>
          <w:noProof/>
          <w:color w:val="000000" w:themeColor="text1"/>
          <w:sz w:val="24"/>
          <w:szCs w:val="24"/>
        </w:rPr>
        <w:t>&lt;</w:t>
      </w:r>
      <w:r w:rsidR="00F103F4" w:rsidRPr="003C7DB9">
        <w:rPr>
          <w:rFonts w:cstheme="minorHAnsi"/>
          <w:b/>
          <w:noProof/>
          <w:color w:val="000000" w:themeColor="text1"/>
          <w:sz w:val="24"/>
          <w:szCs w:val="24"/>
          <w:lang w:val="en-US"/>
        </w:rPr>
        <w:t>p</w:t>
      </w:r>
      <w:r w:rsidRPr="001062D9">
        <w:rPr>
          <w:rFonts w:cstheme="minorHAnsi"/>
          <w:b/>
          <w:noProof/>
          <w:color w:val="000000" w:themeColor="text1"/>
          <w:sz w:val="24"/>
          <w:szCs w:val="24"/>
        </w:rPr>
        <w:t>&gt;</w:t>
      </w:r>
      <w:r w:rsidR="00F103F4" w:rsidRPr="001062D9">
        <w:rPr>
          <w:rFonts w:cstheme="minorHAnsi"/>
          <w:b/>
          <w:noProof/>
          <w:color w:val="000000" w:themeColor="text1"/>
          <w:sz w:val="24"/>
          <w:szCs w:val="24"/>
        </w:rPr>
        <w:t>&lt;/</w:t>
      </w:r>
      <w:r w:rsidR="00F103F4" w:rsidRPr="003C7DB9">
        <w:rPr>
          <w:rFonts w:cstheme="minorHAnsi"/>
          <w:b/>
          <w:noProof/>
          <w:color w:val="000000" w:themeColor="text1"/>
          <w:sz w:val="24"/>
          <w:szCs w:val="24"/>
          <w:lang w:val="en-US"/>
        </w:rPr>
        <w:t>p</w:t>
      </w:r>
      <w:r w:rsidR="00F103F4" w:rsidRPr="001062D9">
        <w:rPr>
          <w:rFonts w:cstheme="minorHAnsi"/>
          <w:b/>
          <w:noProof/>
          <w:color w:val="000000" w:themeColor="text1"/>
          <w:sz w:val="24"/>
          <w:szCs w:val="24"/>
        </w:rPr>
        <w:t>&gt;</w:t>
      </w:r>
    </w:p>
    <w:p w:rsidR="004334F9" w:rsidRPr="001062D9" w:rsidRDefault="0027232A" w:rsidP="0027232A">
      <w:pPr>
        <w:pStyle w:val="a3"/>
        <w:numPr>
          <w:ilvl w:val="0"/>
          <w:numId w:val="33"/>
        </w:numPr>
        <w:rPr>
          <w:rFonts w:cstheme="minorHAnsi"/>
          <w:b/>
          <w:noProof/>
          <w:color w:val="000000" w:themeColor="text1"/>
          <w:sz w:val="24"/>
          <w:szCs w:val="24"/>
        </w:rPr>
      </w:pPr>
      <w:r w:rsidRPr="001062D9">
        <w:rPr>
          <w:rFonts w:cstheme="minorHAnsi"/>
          <w:b/>
          <w:noProof/>
          <w:color w:val="FF0000"/>
          <w:sz w:val="24"/>
          <w:szCs w:val="24"/>
        </w:rPr>
        <w:t>елемент</w:t>
      </w:r>
      <w:r w:rsidRPr="001062D9">
        <w:rPr>
          <w:rFonts w:cstheme="minorHAnsi"/>
          <w:noProof/>
          <w:color w:val="000000" w:themeColor="text1"/>
          <w:sz w:val="24"/>
          <w:szCs w:val="24"/>
        </w:rPr>
        <w:t xml:space="preserve"> - состоит из открывающего </w:t>
      </w:r>
      <w:r w:rsidRPr="001062D9">
        <w:rPr>
          <w:rFonts w:cstheme="minorHAnsi"/>
          <w:b/>
          <w:noProof/>
          <w:color w:val="E36C0A" w:themeColor="accent6" w:themeShade="BF"/>
          <w:sz w:val="24"/>
          <w:szCs w:val="24"/>
        </w:rPr>
        <w:t>тега</w:t>
      </w:r>
      <w:r w:rsidRPr="001062D9">
        <w:rPr>
          <w:rFonts w:cstheme="minorHAnsi"/>
          <w:noProof/>
          <w:color w:val="000000" w:themeColor="text1"/>
          <w:sz w:val="24"/>
          <w:szCs w:val="24"/>
        </w:rPr>
        <w:t xml:space="preserve">, закрывающего </w:t>
      </w:r>
      <w:r w:rsidR="004A2D12" w:rsidRPr="001062D9">
        <w:rPr>
          <w:rFonts w:cstheme="minorHAnsi"/>
          <w:noProof/>
          <w:color w:val="000000" w:themeColor="text1"/>
          <w:sz w:val="24"/>
          <w:szCs w:val="24"/>
        </w:rPr>
        <w:t xml:space="preserve">тега </w:t>
      </w:r>
      <w:r w:rsidRPr="001062D9">
        <w:rPr>
          <w:rFonts w:cstheme="minorHAnsi"/>
          <w:noProof/>
          <w:color w:val="000000" w:themeColor="text1"/>
          <w:sz w:val="24"/>
          <w:szCs w:val="24"/>
        </w:rPr>
        <w:t xml:space="preserve">и текстом между ними: </w:t>
      </w:r>
      <w:r w:rsidRPr="001062D9">
        <w:rPr>
          <w:rFonts w:cstheme="minorHAnsi"/>
          <w:b/>
          <w:noProof/>
          <w:color w:val="000000" w:themeColor="text1"/>
          <w:sz w:val="24"/>
          <w:szCs w:val="24"/>
        </w:rPr>
        <w:t>&lt;</w:t>
      </w:r>
      <w:r w:rsidRPr="003C7DB9">
        <w:rPr>
          <w:rFonts w:cstheme="minorHAnsi"/>
          <w:b/>
          <w:noProof/>
          <w:color w:val="000000" w:themeColor="text1"/>
          <w:sz w:val="24"/>
          <w:szCs w:val="24"/>
          <w:lang w:val="en-US"/>
        </w:rPr>
        <w:t>p</w:t>
      </w:r>
      <w:r w:rsidRPr="001062D9">
        <w:rPr>
          <w:rFonts w:cstheme="minorHAnsi"/>
          <w:b/>
          <w:noProof/>
          <w:color w:val="000000" w:themeColor="text1"/>
          <w:sz w:val="24"/>
          <w:szCs w:val="24"/>
        </w:rPr>
        <w:t>&gt;</w:t>
      </w:r>
      <w:r w:rsidRPr="003C7DB9">
        <w:rPr>
          <w:rFonts w:cstheme="minorHAnsi"/>
          <w:b/>
          <w:noProof/>
          <w:color w:val="000000" w:themeColor="text1"/>
          <w:sz w:val="24"/>
          <w:szCs w:val="24"/>
          <w:lang w:val="en-US"/>
        </w:rPr>
        <w:t>Text</w:t>
      </w:r>
      <w:r w:rsidRPr="001062D9">
        <w:rPr>
          <w:rFonts w:cstheme="minorHAnsi"/>
          <w:b/>
          <w:noProof/>
          <w:color w:val="000000" w:themeColor="text1"/>
          <w:sz w:val="24"/>
          <w:szCs w:val="24"/>
        </w:rPr>
        <w:t>&lt;/</w:t>
      </w:r>
      <w:r w:rsidRPr="003C7DB9">
        <w:rPr>
          <w:rFonts w:cstheme="minorHAnsi"/>
          <w:b/>
          <w:noProof/>
          <w:color w:val="000000" w:themeColor="text1"/>
          <w:sz w:val="24"/>
          <w:szCs w:val="24"/>
          <w:lang w:val="en-US"/>
        </w:rPr>
        <w:t>p</w:t>
      </w:r>
      <w:r w:rsidRPr="001062D9">
        <w:rPr>
          <w:rFonts w:cstheme="minorHAnsi"/>
          <w:b/>
          <w:noProof/>
          <w:color w:val="000000" w:themeColor="text1"/>
          <w:sz w:val="24"/>
          <w:szCs w:val="24"/>
        </w:rPr>
        <w:t>&gt;</w:t>
      </w:r>
    </w:p>
    <w:p w:rsidR="0027232A" w:rsidRPr="001062D9" w:rsidRDefault="0027232A" w:rsidP="0027232A">
      <w:pPr>
        <w:pStyle w:val="a3"/>
        <w:rPr>
          <w:rFonts w:cstheme="minorHAnsi"/>
          <w:noProof/>
          <w:color w:val="000000" w:themeColor="text1"/>
          <w:sz w:val="24"/>
          <w:szCs w:val="24"/>
        </w:rPr>
      </w:pPr>
      <w:r w:rsidRPr="001062D9">
        <w:rPr>
          <w:rFonts w:cstheme="minorHAnsi"/>
          <w:b/>
          <w:noProof/>
          <w:color w:val="FF0000"/>
          <w:sz w:val="24"/>
          <w:szCs w:val="24"/>
        </w:rPr>
        <w:t xml:space="preserve">                 </w:t>
      </w:r>
      <w:r w:rsidRPr="001062D9">
        <w:rPr>
          <w:rFonts w:cstheme="minorHAnsi"/>
          <w:noProof/>
          <w:color w:val="000000" w:themeColor="text1"/>
          <w:sz w:val="24"/>
          <w:szCs w:val="24"/>
        </w:rPr>
        <w:t xml:space="preserve"> - может быть без закрывающего тега: &lt;</w:t>
      </w:r>
      <w:r w:rsidRPr="003C7DB9">
        <w:rPr>
          <w:rFonts w:cstheme="minorHAnsi"/>
          <w:noProof/>
          <w:color w:val="000000" w:themeColor="text1"/>
          <w:sz w:val="24"/>
          <w:szCs w:val="24"/>
          <w:lang w:val="en-US"/>
        </w:rPr>
        <w:t>br</w:t>
      </w:r>
      <w:r w:rsidRPr="001062D9">
        <w:rPr>
          <w:rFonts w:cstheme="minorHAnsi"/>
          <w:noProof/>
          <w:color w:val="000000" w:themeColor="text1"/>
          <w:sz w:val="24"/>
          <w:szCs w:val="24"/>
        </w:rPr>
        <w:t xml:space="preserve">&gt; </w:t>
      </w:r>
    </w:p>
    <w:p w:rsidR="0027232A" w:rsidRPr="001062D9" w:rsidRDefault="0027232A" w:rsidP="0027232A">
      <w:pPr>
        <w:pStyle w:val="a3"/>
        <w:numPr>
          <w:ilvl w:val="0"/>
          <w:numId w:val="33"/>
        </w:numPr>
        <w:rPr>
          <w:rFonts w:ascii="Arial Black" w:hAnsi="Arial Black" w:cstheme="minorHAnsi"/>
          <w:noProof/>
          <w:color w:val="FF0000"/>
          <w:sz w:val="24"/>
          <w:szCs w:val="24"/>
        </w:rPr>
      </w:pPr>
      <w:r w:rsidRPr="001062D9">
        <w:rPr>
          <w:rFonts w:cstheme="minorHAnsi"/>
          <w:b/>
          <w:noProof/>
          <w:color w:val="FF0000"/>
          <w:sz w:val="24"/>
          <w:szCs w:val="24"/>
        </w:rPr>
        <w:t xml:space="preserve">атрибут </w:t>
      </w:r>
      <w:r w:rsidRPr="001062D9">
        <w:rPr>
          <w:rFonts w:cstheme="minorHAnsi"/>
          <w:noProof/>
          <w:color w:val="000000" w:themeColor="text1"/>
          <w:sz w:val="24"/>
          <w:szCs w:val="24"/>
        </w:rPr>
        <w:t xml:space="preserve">-  нужен, чтобы хранить дополнительную информацию в </w:t>
      </w:r>
      <w:r w:rsidRPr="001062D9">
        <w:rPr>
          <w:rFonts w:cstheme="minorHAnsi"/>
          <w:b/>
          <w:noProof/>
          <w:color w:val="E36C0A" w:themeColor="accent6" w:themeShade="BF"/>
          <w:sz w:val="24"/>
          <w:szCs w:val="24"/>
        </w:rPr>
        <w:t xml:space="preserve">елементе </w:t>
      </w:r>
    </w:p>
    <w:p w:rsidR="0027232A" w:rsidRPr="003C7DB9" w:rsidRDefault="0027232A" w:rsidP="0027232A">
      <w:pPr>
        <w:pStyle w:val="a3"/>
        <w:rPr>
          <w:rFonts w:cstheme="minorHAnsi"/>
          <w:b/>
          <w:noProof/>
          <w:sz w:val="24"/>
          <w:szCs w:val="24"/>
          <w:lang w:val="en-US"/>
        </w:rPr>
      </w:pPr>
      <w:r w:rsidRPr="003C7DB9">
        <w:rPr>
          <w:rFonts w:cstheme="minorHAnsi"/>
          <w:noProof/>
          <w:sz w:val="24"/>
          <w:szCs w:val="24"/>
          <w:lang w:val="en-US"/>
        </w:rPr>
        <w:t>&lt;div</w:t>
      </w:r>
      <w:r w:rsidRPr="003C7DB9">
        <w:rPr>
          <w:rFonts w:cstheme="minorHAnsi"/>
          <w:b/>
          <w:noProof/>
          <w:sz w:val="24"/>
          <w:szCs w:val="24"/>
          <w:lang w:val="en-US"/>
        </w:rPr>
        <w:t xml:space="preserve"> </w:t>
      </w:r>
      <w:r w:rsidRPr="003C7DB9">
        <w:rPr>
          <w:rFonts w:cstheme="minorHAnsi"/>
          <w:b/>
          <w:noProof/>
          <w:color w:val="FF0000"/>
          <w:sz w:val="24"/>
          <w:szCs w:val="24"/>
          <w:lang w:val="en-US"/>
        </w:rPr>
        <w:t>id=”main”</w:t>
      </w:r>
      <w:r w:rsidRPr="003C7DB9">
        <w:rPr>
          <w:rFonts w:cstheme="minorHAnsi"/>
          <w:noProof/>
          <w:sz w:val="24"/>
          <w:szCs w:val="24"/>
          <w:lang w:val="en-US"/>
        </w:rPr>
        <w:t>&gt;Text&lt;/div&gt;</w:t>
      </w:r>
    </w:p>
    <w:p w:rsidR="004A2D12" w:rsidRPr="001062D9" w:rsidRDefault="007446B9" w:rsidP="007446B9">
      <w:pPr>
        <w:rPr>
          <w:rFonts w:cstheme="minorHAnsi"/>
          <w:noProof/>
          <w:sz w:val="24"/>
          <w:szCs w:val="24"/>
        </w:rPr>
      </w:pPr>
      <w:r w:rsidRPr="003C7DB9">
        <w:rPr>
          <w:rFonts w:cstheme="minorHAnsi"/>
          <w:noProof/>
          <w:sz w:val="24"/>
          <w:szCs w:val="24"/>
          <w:lang w:val="en-US"/>
        </w:rPr>
        <w:t xml:space="preserve"> </w:t>
      </w:r>
      <w:r w:rsidRPr="001062D9">
        <w:rPr>
          <w:rFonts w:cstheme="minorHAnsi"/>
          <w:noProof/>
          <w:sz w:val="24"/>
          <w:szCs w:val="24"/>
        </w:rPr>
        <w:t>Чтобы в файле сразу же отобразилась базовая структура</w:t>
      </w:r>
      <w:r w:rsidR="004A2D12" w:rsidRPr="001062D9">
        <w:rPr>
          <w:rFonts w:cstheme="minorHAnsi"/>
          <w:noProof/>
          <w:sz w:val="24"/>
          <w:szCs w:val="24"/>
        </w:rPr>
        <w:t xml:space="preserve"> </w:t>
      </w:r>
      <w:r w:rsidR="004A2D12" w:rsidRPr="003C7DB9">
        <w:rPr>
          <w:rFonts w:cstheme="minorHAnsi"/>
          <w:noProof/>
          <w:sz w:val="24"/>
          <w:szCs w:val="24"/>
          <w:lang w:val="en-US"/>
        </w:rPr>
        <w:t>html</w:t>
      </w:r>
      <w:r w:rsidR="004A2D12" w:rsidRPr="001062D9">
        <w:rPr>
          <w:rFonts w:cstheme="minorHAnsi"/>
          <w:noProof/>
          <w:sz w:val="24"/>
          <w:szCs w:val="24"/>
        </w:rPr>
        <w:t xml:space="preserve"> </w:t>
      </w:r>
      <w:r w:rsidRPr="001062D9">
        <w:rPr>
          <w:rFonts w:cstheme="minorHAnsi"/>
          <w:noProof/>
          <w:sz w:val="24"/>
          <w:szCs w:val="24"/>
        </w:rPr>
        <w:t>– то можно создать фа</w:t>
      </w:r>
      <w:r w:rsidR="00F3719B" w:rsidRPr="001062D9">
        <w:rPr>
          <w:rFonts w:cstheme="minorHAnsi"/>
          <w:noProof/>
          <w:sz w:val="24"/>
          <w:szCs w:val="24"/>
        </w:rPr>
        <w:t>й</w:t>
      </w:r>
      <w:r w:rsidRPr="001062D9">
        <w:rPr>
          <w:rFonts w:cstheme="minorHAnsi"/>
          <w:noProof/>
          <w:sz w:val="24"/>
          <w:szCs w:val="24"/>
        </w:rPr>
        <w:t xml:space="preserve">л под названием </w:t>
      </w:r>
      <w:r w:rsidRPr="003C7DB9">
        <w:rPr>
          <w:rFonts w:cstheme="minorHAnsi"/>
          <w:noProof/>
          <w:sz w:val="24"/>
          <w:szCs w:val="24"/>
          <w:lang w:val="en-US"/>
        </w:rPr>
        <w:t>index</w:t>
      </w:r>
      <w:r w:rsidRPr="001062D9">
        <w:rPr>
          <w:rFonts w:cstheme="minorHAnsi"/>
          <w:noProof/>
          <w:sz w:val="24"/>
          <w:szCs w:val="24"/>
        </w:rPr>
        <w:t>.</w:t>
      </w:r>
      <w:r w:rsidRPr="003C7DB9">
        <w:rPr>
          <w:rFonts w:cstheme="minorHAnsi"/>
          <w:noProof/>
          <w:sz w:val="24"/>
          <w:szCs w:val="24"/>
          <w:lang w:val="en-US"/>
        </w:rPr>
        <w:t>html</w:t>
      </w:r>
    </w:p>
    <w:p w:rsidR="001322A8" w:rsidRPr="001062D9" w:rsidRDefault="001322A8" w:rsidP="007446B9">
      <w:pPr>
        <w:rPr>
          <w:rFonts w:cstheme="minorHAnsi"/>
          <w:noProof/>
          <w:sz w:val="24"/>
          <w:szCs w:val="24"/>
        </w:rPr>
      </w:pPr>
    </w:p>
    <w:p w:rsidR="006C3817" w:rsidRPr="001062D9" w:rsidRDefault="006C3817" w:rsidP="007446B9">
      <w:pPr>
        <w:rPr>
          <w:rFonts w:cstheme="minorHAnsi"/>
          <w:noProof/>
          <w:color w:val="000000" w:themeColor="text1"/>
          <w:sz w:val="24"/>
          <w:szCs w:val="24"/>
        </w:rPr>
      </w:pPr>
      <w:r w:rsidRPr="003C7DB9">
        <w:rPr>
          <w:rFonts w:cstheme="minorHAnsi"/>
          <w:b/>
          <w:noProof/>
          <w:sz w:val="24"/>
          <w:szCs w:val="24"/>
          <w:lang w:val="en-US"/>
        </w:rPr>
        <w:t>html</w:t>
      </w:r>
      <w:r w:rsidRPr="001062D9">
        <w:rPr>
          <w:rFonts w:cstheme="minorHAnsi"/>
          <w:b/>
          <w:noProof/>
          <w:sz w:val="24"/>
          <w:szCs w:val="24"/>
        </w:rPr>
        <w:t>-документ начинаеться</w:t>
      </w:r>
      <w:r w:rsidRPr="001062D9">
        <w:rPr>
          <w:rFonts w:cstheme="minorHAnsi"/>
          <w:noProof/>
          <w:sz w:val="24"/>
          <w:szCs w:val="24"/>
        </w:rPr>
        <w:t xml:space="preserve"> с ключевого слова </w:t>
      </w:r>
      <w:r w:rsidRPr="001062D9">
        <w:rPr>
          <w:rFonts w:cstheme="minorHAnsi"/>
          <w:b/>
          <w:noProof/>
          <w:color w:val="FF0000"/>
          <w:sz w:val="24"/>
          <w:szCs w:val="24"/>
        </w:rPr>
        <w:t>&lt;!</w:t>
      </w:r>
      <w:r w:rsidRPr="003C7DB9">
        <w:rPr>
          <w:rFonts w:cstheme="minorHAnsi"/>
          <w:b/>
          <w:noProof/>
          <w:color w:val="FF0000"/>
          <w:sz w:val="24"/>
          <w:szCs w:val="24"/>
          <w:lang w:val="en-US"/>
        </w:rPr>
        <w:t>DOCTYPE</w:t>
      </w:r>
      <w:r w:rsidRPr="001062D9">
        <w:rPr>
          <w:rFonts w:cstheme="minorHAnsi"/>
          <w:b/>
          <w:noProof/>
          <w:color w:val="FF0000"/>
          <w:sz w:val="24"/>
          <w:szCs w:val="24"/>
        </w:rPr>
        <w:t xml:space="preserve"> </w:t>
      </w:r>
      <w:r w:rsidRPr="003C7DB9">
        <w:rPr>
          <w:rFonts w:cstheme="minorHAnsi"/>
          <w:b/>
          <w:noProof/>
          <w:color w:val="FF0000"/>
          <w:sz w:val="24"/>
          <w:szCs w:val="24"/>
          <w:lang w:val="en-US"/>
        </w:rPr>
        <w:t>html</w:t>
      </w:r>
      <w:r w:rsidRPr="001062D9">
        <w:rPr>
          <w:rFonts w:cstheme="minorHAnsi"/>
          <w:b/>
          <w:noProof/>
          <w:color w:val="FF0000"/>
          <w:sz w:val="24"/>
          <w:szCs w:val="24"/>
        </w:rPr>
        <w:t>&gt;</w:t>
      </w:r>
      <w:r w:rsidRPr="001062D9">
        <w:rPr>
          <w:rFonts w:cstheme="minorHAnsi"/>
          <w:noProof/>
          <w:color w:val="000000" w:themeColor="text1"/>
          <w:sz w:val="24"/>
          <w:szCs w:val="24"/>
        </w:rPr>
        <w:t>.</w:t>
      </w:r>
    </w:p>
    <w:p w:rsidR="006C3817" w:rsidRPr="001062D9" w:rsidRDefault="006C3817" w:rsidP="007446B9">
      <w:pPr>
        <w:rPr>
          <w:rFonts w:cstheme="minorHAnsi"/>
          <w:noProof/>
          <w:color w:val="000000" w:themeColor="text1"/>
          <w:sz w:val="24"/>
          <w:szCs w:val="24"/>
        </w:rPr>
      </w:pPr>
      <w:r w:rsidRPr="001062D9">
        <w:rPr>
          <w:rFonts w:cstheme="minorHAnsi"/>
          <w:noProof/>
          <w:color w:val="000000" w:themeColor="text1"/>
          <w:sz w:val="24"/>
          <w:szCs w:val="24"/>
        </w:rPr>
        <w:t xml:space="preserve">Он необходим для того, чтобы браузер определил какую версию </w:t>
      </w:r>
      <w:r w:rsidRPr="003C7DB9">
        <w:rPr>
          <w:rFonts w:cstheme="minorHAnsi"/>
          <w:noProof/>
          <w:color w:val="000000" w:themeColor="text1"/>
          <w:sz w:val="24"/>
          <w:szCs w:val="24"/>
          <w:lang w:val="en-US"/>
        </w:rPr>
        <w:t>html</w:t>
      </w:r>
      <w:r w:rsidRPr="001062D9">
        <w:rPr>
          <w:rFonts w:cstheme="minorHAnsi"/>
          <w:noProof/>
          <w:color w:val="000000" w:themeColor="text1"/>
          <w:sz w:val="24"/>
          <w:szCs w:val="24"/>
        </w:rPr>
        <w:t xml:space="preserve"> ему использовать, чтобы в далнейшем анализировать и отображать содержимое страницы.</w:t>
      </w:r>
    </w:p>
    <w:p w:rsidR="006C3817" w:rsidRPr="001062D9" w:rsidRDefault="006C3817" w:rsidP="007446B9">
      <w:pPr>
        <w:rPr>
          <w:rFonts w:cstheme="minorHAnsi"/>
          <w:noProof/>
          <w:color w:val="000000" w:themeColor="text1"/>
          <w:sz w:val="24"/>
          <w:szCs w:val="24"/>
        </w:rPr>
      </w:pPr>
      <w:r w:rsidRPr="001062D9">
        <w:rPr>
          <w:rFonts w:cstheme="minorHAnsi"/>
          <w:b/>
          <w:noProof/>
          <w:color w:val="000000" w:themeColor="text1"/>
          <w:sz w:val="24"/>
          <w:szCs w:val="24"/>
        </w:rPr>
        <w:t xml:space="preserve">Главный контент страници </w:t>
      </w:r>
      <w:r w:rsidRPr="001062D9">
        <w:rPr>
          <w:rFonts w:cstheme="minorHAnsi"/>
          <w:noProof/>
          <w:color w:val="000000" w:themeColor="text1"/>
          <w:sz w:val="24"/>
          <w:szCs w:val="24"/>
        </w:rPr>
        <w:t xml:space="preserve">заворачивается в корневой элемент нашей страницы: </w:t>
      </w:r>
    </w:p>
    <w:p w:rsidR="006C3817" w:rsidRPr="001062D9" w:rsidRDefault="006C3817" w:rsidP="007446B9">
      <w:pPr>
        <w:rPr>
          <w:rFonts w:cstheme="minorHAnsi"/>
          <w:b/>
          <w:noProof/>
          <w:color w:val="FF0000"/>
          <w:sz w:val="24"/>
          <w:szCs w:val="24"/>
        </w:rPr>
      </w:pPr>
      <w:r w:rsidRPr="001062D9">
        <w:rPr>
          <w:rFonts w:cstheme="minorHAnsi"/>
          <w:b/>
          <w:noProof/>
          <w:color w:val="FF0000"/>
          <w:sz w:val="24"/>
          <w:szCs w:val="24"/>
        </w:rPr>
        <w:t>&lt;</w:t>
      </w:r>
      <w:r w:rsidRPr="003C7DB9">
        <w:rPr>
          <w:rFonts w:cstheme="minorHAnsi"/>
          <w:b/>
          <w:noProof/>
          <w:color w:val="FF0000"/>
          <w:sz w:val="24"/>
          <w:szCs w:val="24"/>
          <w:lang w:val="en-US"/>
        </w:rPr>
        <w:t>html</w:t>
      </w:r>
      <w:r w:rsidRPr="001062D9">
        <w:rPr>
          <w:rFonts w:cstheme="minorHAnsi"/>
          <w:b/>
          <w:noProof/>
          <w:color w:val="FF0000"/>
          <w:sz w:val="24"/>
          <w:szCs w:val="24"/>
        </w:rPr>
        <w:t>&gt;</w:t>
      </w:r>
    </w:p>
    <w:p w:rsidR="006C3817" w:rsidRPr="001062D9" w:rsidRDefault="006C3817" w:rsidP="007446B9">
      <w:pPr>
        <w:rPr>
          <w:rFonts w:cstheme="minorHAnsi"/>
          <w:b/>
          <w:noProof/>
          <w:color w:val="FF0000"/>
          <w:sz w:val="24"/>
          <w:szCs w:val="24"/>
        </w:rPr>
      </w:pPr>
      <w:r w:rsidRPr="001062D9">
        <w:rPr>
          <w:rFonts w:cstheme="minorHAnsi"/>
          <w:b/>
          <w:noProof/>
          <w:color w:val="FF0000"/>
          <w:sz w:val="24"/>
          <w:szCs w:val="24"/>
        </w:rPr>
        <w:t>&lt;/</w:t>
      </w:r>
      <w:r w:rsidRPr="003C7DB9">
        <w:rPr>
          <w:rFonts w:cstheme="minorHAnsi"/>
          <w:b/>
          <w:noProof/>
          <w:color w:val="FF0000"/>
          <w:sz w:val="24"/>
          <w:szCs w:val="24"/>
          <w:lang w:val="en-US"/>
        </w:rPr>
        <w:t>html</w:t>
      </w:r>
      <w:r w:rsidRPr="001062D9">
        <w:rPr>
          <w:rFonts w:cstheme="minorHAnsi"/>
          <w:b/>
          <w:noProof/>
          <w:color w:val="FF0000"/>
          <w:sz w:val="24"/>
          <w:szCs w:val="24"/>
        </w:rPr>
        <w:t>&gt;</w:t>
      </w:r>
    </w:p>
    <w:p w:rsidR="006C3817" w:rsidRPr="001062D9" w:rsidRDefault="006C3817" w:rsidP="007446B9">
      <w:pPr>
        <w:rPr>
          <w:rFonts w:cstheme="minorHAnsi"/>
          <w:noProof/>
          <w:color w:val="000000" w:themeColor="text1"/>
          <w:sz w:val="24"/>
          <w:szCs w:val="24"/>
        </w:rPr>
      </w:pPr>
    </w:p>
    <w:p w:rsidR="006C3817" w:rsidRPr="001062D9" w:rsidRDefault="0015209B" w:rsidP="007446B9">
      <w:pPr>
        <w:rPr>
          <w:rFonts w:cstheme="minorHAnsi"/>
          <w:noProof/>
          <w:color w:val="000000" w:themeColor="text1"/>
          <w:sz w:val="24"/>
          <w:szCs w:val="24"/>
        </w:rPr>
      </w:pPr>
      <w:r w:rsidRPr="001062D9">
        <w:rPr>
          <w:rFonts w:cstheme="minorHAnsi"/>
          <w:noProof/>
          <w:color w:val="000000" w:themeColor="text1"/>
          <w:sz w:val="24"/>
          <w:szCs w:val="24"/>
        </w:rPr>
        <w:t>Корневой элемент &lt;</w:t>
      </w:r>
      <w:r w:rsidRPr="003C7DB9">
        <w:rPr>
          <w:rFonts w:cstheme="minorHAnsi"/>
          <w:noProof/>
          <w:color w:val="000000" w:themeColor="text1"/>
          <w:sz w:val="24"/>
          <w:szCs w:val="24"/>
          <w:lang w:val="en-US"/>
        </w:rPr>
        <w:t>html</w:t>
      </w:r>
      <w:r w:rsidRPr="001062D9">
        <w:rPr>
          <w:rFonts w:cstheme="minorHAnsi"/>
          <w:noProof/>
          <w:color w:val="000000" w:themeColor="text1"/>
          <w:sz w:val="24"/>
          <w:szCs w:val="24"/>
        </w:rPr>
        <w:t>&gt;</w:t>
      </w:r>
      <w:r w:rsidR="006C3817" w:rsidRPr="001062D9">
        <w:rPr>
          <w:rFonts w:cstheme="minorHAnsi"/>
          <w:noProof/>
          <w:color w:val="000000" w:themeColor="text1"/>
          <w:sz w:val="24"/>
          <w:szCs w:val="24"/>
        </w:rPr>
        <w:t xml:space="preserve"> содержит в себе </w:t>
      </w:r>
      <w:r w:rsidR="006C3817" w:rsidRPr="001062D9">
        <w:rPr>
          <w:rFonts w:cstheme="minorHAnsi"/>
          <w:b/>
          <w:noProof/>
          <w:color w:val="000000" w:themeColor="text1"/>
          <w:sz w:val="24"/>
          <w:szCs w:val="24"/>
        </w:rPr>
        <w:t>две основные секции:</w:t>
      </w:r>
      <w:r w:rsidR="006C3817" w:rsidRPr="001062D9">
        <w:rPr>
          <w:rFonts w:cstheme="minorHAnsi"/>
          <w:noProof/>
          <w:color w:val="000000" w:themeColor="text1"/>
          <w:sz w:val="24"/>
          <w:szCs w:val="24"/>
        </w:rPr>
        <w:t xml:space="preserve"> </w:t>
      </w:r>
    </w:p>
    <w:p w:rsidR="006C3817" w:rsidRPr="001062D9" w:rsidRDefault="006C3817" w:rsidP="007446B9">
      <w:pPr>
        <w:rPr>
          <w:rFonts w:cstheme="minorHAnsi"/>
          <w:b/>
          <w:noProof/>
          <w:color w:val="FF0000"/>
          <w:sz w:val="24"/>
          <w:szCs w:val="24"/>
        </w:rPr>
      </w:pPr>
      <w:r w:rsidRPr="001062D9">
        <w:rPr>
          <w:rFonts w:cstheme="minorHAnsi"/>
          <w:b/>
          <w:noProof/>
          <w:color w:val="FF0000"/>
          <w:sz w:val="24"/>
          <w:szCs w:val="24"/>
        </w:rPr>
        <w:t>&lt;</w:t>
      </w:r>
      <w:r w:rsidRPr="003C7DB9">
        <w:rPr>
          <w:rFonts w:cstheme="minorHAnsi"/>
          <w:b/>
          <w:noProof/>
          <w:color w:val="FF0000"/>
          <w:sz w:val="24"/>
          <w:szCs w:val="24"/>
          <w:lang w:val="en-US"/>
        </w:rPr>
        <w:t>head</w:t>
      </w:r>
      <w:r w:rsidRPr="001062D9">
        <w:rPr>
          <w:rFonts w:cstheme="minorHAnsi"/>
          <w:b/>
          <w:noProof/>
          <w:color w:val="FF0000"/>
          <w:sz w:val="24"/>
          <w:szCs w:val="24"/>
        </w:rPr>
        <w:t>&gt;</w:t>
      </w:r>
    </w:p>
    <w:p w:rsidR="006C3817" w:rsidRPr="001062D9" w:rsidRDefault="006C3817" w:rsidP="007446B9">
      <w:pPr>
        <w:rPr>
          <w:rFonts w:cstheme="minorHAnsi"/>
          <w:b/>
          <w:noProof/>
          <w:color w:val="FF0000"/>
          <w:sz w:val="24"/>
          <w:szCs w:val="24"/>
        </w:rPr>
      </w:pPr>
      <w:r w:rsidRPr="001062D9">
        <w:rPr>
          <w:rFonts w:cstheme="minorHAnsi"/>
          <w:b/>
          <w:noProof/>
          <w:color w:val="FF0000"/>
          <w:sz w:val="24"/>
          <w:szCs w:val="24"/>
        </w:rPr>
        <w:t>&lt;/</w:t>
      </w:r>
      <w:r w:rsidRPr="003C7DB9">
        <w:rPr>
          <w:rFonts w:cstheme="minorHAnsi"/>
          <w:b/>
          <w:noProof/>
          <w:color w:val="FF0000"/>
          <w:sz w:val="24"/>
          <w:szCs w:val="24"/>
          <w:lang w:val="en-US"/>
        </w:rPr>
        <w:t>head</w:t>
      </w:r>
      <w:r w:rsidRPr="001062D9">
        <w:rPr>
          <w:rFonts w:cstheme="minorHAnsi"/>
          <w:b/>
          <w:noProof/>
          <w:color w:val="FF0000"/>
          <w:sz w:val="24"/>
          <w:szCs w:val="24"/>
        </w:rPr>
        <w:t>&gt;</w:t>
      </w:r>
    </w:p>
    <w:p w:rsidR="006C3817" w:rsidRPr="001062D9" w:rsidRDefault="006C3817" w:rsidP="007446B9">
      <w:pPr>
        <w:rPr>
          <w:rFonts w:cstheme="minorHAnsi"/>
          <w:noProof/>
          <w:color w:val="000000" w:themeColor="text1"/>
          <w:sz w:val="24"/>
          <w:szCs w:val="24"/>
        </w:rPr>
      </w:pPr>
      <w:r w:rsidRPr="001062D9">
        <w:rPr>
          <w:rFonts w:cstheme="minorHAnsi"/>
          <w:noProof/>
          <w:color w:val="000000" w:themeColor="text1"/>
          <w:sz w:val="24"/>
          <w:szCs w:val="24"/>
        </w:rPr>
        <w:t xml:space="preserve">- содержит всю информацию о </w:t>
      </w:r>
      <w:r w:rsidRPr="003C7DB9">
        <w:rPr>
          <w:rFonts w:cstheme="minorHAnsi"/>
          <w:noProof/>
          <w:color w:val="000000" w:themeColor="text1"/>
          <w:sz w:val="24"/>
          <w:szCs w:val="24"/>
          <w:lang w:val="en-US"/>
        </w:rPr>
        <w:t>html</w:t>
      </w:r>
      <w:r w:rsidRPr="001062D9">
        <w:rPr>
          <w:rFonts w:cstheme="minorHAnsi"/>
          <w:noProof/>
          <w:color w:val="000000" w:themeColor="text1"/>
          <w:sz w:val="24"/>
          <w:szCs w:val="24"/>
        </w:rPr>
        <w:t>-странице и не отображается в браузере</w:t>
      </w:r>
    </w:p>
    <w:p w:rsidR="006C3817" w:rsidRPr="001062D9" w:rsidRDefault="006C3817" w:rsidP="007446B9">
      <w:pPr>
        <w:rPr>
          <w:rFonts w:cstheme="minorHAnsi"/>
          <w:noProof/>
          <w:color w:val="000000" w:themeColor="text1"/>
          <w:sz w:val="24"/>
          <w:szCs w:val="24"/>
        </w:rPr>
      </w:pPr>
      <w:r w:rsidRPr="001062D9">
        <w:rPr>
          <w:rFonts w:cstheme="minorHAnsi"/>
          <w:noProof/>
          <w:color w:val="000000" w:themeColor="text1"/>
          <w:sz w:val="24"/>
          <w:szCs w:val="24"/>
        </w:rPr>
        <w:t xml:space="preserve">и </w:t>
      </w:r>
    </w:p>
    <w:p w:rsidR="006C3817" w:rsidRPr="001062D9" w:rsidRDefault="006C3817" w:rsidP="007446B9">
      <w:pPr>
        <w:rPr>
          <w:rFonts w:cstheme="minorHAnsi"/>
          <w:b/>
          <w:noProof/>
          <w:color w:val="FF0000"/>
          <w:sz w:val="24"/>
          <w:szCs w:val="24"/>
        </w:rPr>
      </w:pPr>
      <w:r w:rsidRPr="001062D9">
        <w:rPr>
          <w:rFonts w:cstheme="minorHAnsi"/>
          <w:b/>
          <w:noProof/>
          <w:color w:val="FF0000"/>
          <w:sz w:val="24"/>
          <w:szCs w:val="24"/>
        </w:rPr>
        <w:t>&lt;</w:t>
      </w:r>
      <w:r w:rsidRPr="003C7DB9">
        <w:rPr>
          <w:rFonts w:cstheme="minorHAnsi"/>
          <w:b/>
          <w:noProof/>
          <w:color w:val="FF0000"/>
          <w:sz w:val="24"/>
          <w:szCs w:val="24"/>
          <w:lang w:val="en-US"/>
        </w:rPr>
        <w:t>body</w:t>
      </w:r>
      <w:r w:rsidRPr="001062D9">
        <w:rPr>
          <w:rFonts w:cstheme="minorHAnsi"/>
          <w:b/>
          <w:noProof/>
          <w:color w:val="FF0000"/>
          <w:sz w:val="24"/>
          <w:szCs w:val="24"/>
        </w:rPr>
        <w:t>&gt;</w:t>
      </w:r>
    </w:p>
    <w:p w:rsidR="006C3817" w:rsidRPr="001062D9" w:rsidRDefault="006C3817" w:rsidP="007446B9">
      <w:pPr>
        <w:rPr>
          <w:rFonts w:cstheme="minorHAnsi"/>
          <w:b/>
          <w:noProof/>
          <w:color w:val="FF0000"/>
          <w:sz w:val="24"/>
          <w:szCs w:val="24"/>
        </w:rPr>
      </w:pPr>
      <w:r w:rsidRPr="001062D9">
        <w:rPr>
          <w:rFonts w:cstheme="minorHAnsi"/>
          <w:b/>
          <w:noProof/>
          <w:color w:val="FF0000"/>
          <w:sz w:val="24"/>
          <w:szCs w:val="24"/>
        </w:rPr>
        <w:t>&lt;/</w:t>
      </w:r>
      <w:r w:rsidRPr="003C7DB9">
        <w:rPr>
          <w:rFonts w:cstheme="minorHAnsi"/>
          <w:b/>
          <w:noProof/>
          <w:color w:val="FF0000"/>
          <w:sz w:val="24"/>
          <w:szCs w:val="24"/>
          <w:lang w:val="en-US"/>
        </w:rPr>
        <w:t>body</w:t>
      </w:r>
      <w:r w:rsidRPr="001062D9">
        <w:rPr>
          <w:rFonts w:cstheme="minorHAnsi"/>
          <w:b/>
          <w:noProof/>
          <w:color w:val="FF0000"/>
          <w:sz w:val="24"/>
          <w:szCs w:val="24"/>
        </w:rPr>
        <w:t>&gt;</w:t>
      </w:r>
    </w:p>
    <w:p w:rsidR="006C3817" w:rsidRPr="001062D9" w:rsidRDefault="006C3817" w:rsidP="00100F43">
      <w:pPr>
        <w:rPr>
          <w:rFonts w:cstheme="minorHAnsi"/>
          <w:noProof/>
          <w:color w:val="000000" w:themeColor="text1"/>
          <w:sz w:val="24"/>
          <w:szCs w:val="24"/>
        </w:rPr>
      </w:pPr>
      <w:r w:rsidRPr="001062D9">
        <w:rPr>
          <w:rFonts w:cstheme="minorHAnsi"/>
          <w:noProof/>
          <w:color w:val="000000" w:themeColor="text1"/>
          <w:sz w:val="24"/>
          <w:szCs w:val="24"/>
        </w:rPr>
        <w:t xml:space="preserve">- содержит контент </w:t>
      </w:r>
      <w:r w:rsidRPr="003C7DB9">
        <w:rPr>
          <w:rFonts w:cstheme="minorHAnsi"/>
          <w:noProof/>
          <w:color w:val="000000" w:themeColor="text1"/>
          <w:sz w:val="24"/>
          <w:szCs w:val="24"/>
          <w:lang w:val="en-US"/>
        </w:rPr>
        <w:t>html</w:t>
      </w:r>
      <w:r w:rsidRPr="001062D9">
        <w:rPr>
          <w:rFonts w:cstheme="minorHAnsi"/>
          <w:noProof/>
          <w:color w:val="000000" w:themeColor="text1"/>
          <w:sz w:val="24"/>
          <w:szCs w:val="24"/>
        </w:rPr>
        <w:t>-страницы, кот</w:t>
      </w:r>
      <w:r w:rsidR="00CC627E" w:rsidRPr="001062D9">
        <w:rPr>
          <w:rFonts w:cstheme="minorHAnsi"/>
          <w:noProof/>
          <w:color w:val="000000" w:themeColor="text1"/>
          <w:sz w:val="24"/>
          <w:szCs w:val="24"/>
        </w:rPr>
        <w:t>о</w:t>
      </w:r>
      <w:r w:rsidRPr="001062D9">
        <w:rPr>
          <w:rFonts w:cstheme="minorHAnsi"/>
          <w:noProof/>
          <w:color w:val="000000" w:themeColor="text1"/>
          <w:sz w:val="24"/>
          <w:szCs w:val="24"/>
        </w:rPr>
        <w:t>рую браузер отображает у пользователся сайта.</w:t>
      </w:r>
    </w:p>
    <w:p w:rsidR="00E97125" w:rsidRPr="001062D9" w:rsidRDefault="00E97125" w:rsidP="00100F43">
      <w:pPr>
        <w:rPr>
          <w:rFonts w:cstheme="minorHAnsi"/>
          <w:noProof/>
          <w:color w:val="000000" w:themeColor="text1"/>
          <w:sz w:val="24"/>
          <w:szCs w:val="24"/>
        </w:rPr>
      </w:pPr>
    </w:p>
    <w:p w:rsidR="00291773" w:rsidRPr="001062D9" w:rsidRDefault="00291773" w:rsidP="00100F43">
      <w:pPr>
        <w:rPr>
          <w:rFonts w:cstheme="minorHAnsi"/>
          <w:b/>
          <w:noProof/>
          <w:color w:val="E36C0A" w:themeColor="accent6" w:themeShade="BF"/>
          <w:sz w:val="24"/>
          <w:szCs w:val="24"/>
        </w:rPr>
      </w:pPr>
      <w:r w:rsidRPr="001062D9">
        <w:rPr>
          <w:rFonts w:cstheme="minorHAnsi"/>
          <w:noProof/>
          <w:color w:val="000000" w:themeColor="text1"/>
          <w:sz w:val="24"/>
          <w:szCs w:val="24"/>
        </w:rPr>
        <w:t xml:space="preserve">С помощью </w:t>
      </w:r>
      <w:r w:rsidR="00476816" w:rsidRPr="001062D9">
        <w:rPr>
          <w:rFonts w:cstheme="minorHAnsi"/>
          <w:b/>
          <w:noProof/>
          <w:color w:val="E36C0A" w:themeColor="accent6" w:themeShade="BF"/>
          <w:sz w:val="24"/>
          <w:szCs w:val="24"/>
        </w:rPr>
        <w:t>тегов:</w:t>
      </w:r>
      <w:r w:rsidR="00476816" w:rsidRPr="001062D9">
        <w:rPr>
          <w:rFonts w:cstheme="minorHAnsi"/>
          <w:noProof/>
          <w:color w:val="000000" w:themeColor="text1"/>
          <w:sz w:val="24"/>
          <w:szCs w:val="24"/>
        </w:rPr>
        <w:t xml:space="preserve">          </w:t>
      </w:r>
      <w:r w:rsidRPr="001062D9">
        <w:rPr>
          <w:rFonts w:cstheme="minorHAnsi"/>
          <w:noProof/>
          <w:color w:val="000000" w:themeColor="text1"/>
          <w:sz w:val="24"/>
          <w:szCs w:val="24"/>
        </w:rPr>
        <w:t xml:space="preserve"> </w:t>
      </w:r>
      <w:r w:rsidRPr="001062D9">
        <w:rPr>
          <w:rFonts w:cstheme="minorHAnsi"/>
          <w:b/>
          <w:noProof/>
          <w:color w:val="E36C0A" w:themeColor="accent6" w:themeShade="BF"/>
          <w:sz w:val="24"/>
          <w:szCs w:val="24"/>
        </w:rPr>
        <w:t>&lt;</w:t>
      </w:r>
      <w:r w:rsidRPr="003C7DB9">
        <w:rPr>
          <w:rFonts w:cstheme="minorHAnsi"/>
          <w:b/>
          <w:noProof/>
          <w:color w:val="E36C0A" w:themeColor="accent6" w:themeShade="BF"/>
          <w:sz w:val="24"/>
          <w:szCs w:val="24"/>
          <w:lang w:val="en-US"/>
        </w:rPr>
        <w:t>h</w:t>
      </w:r>
      <w:r w:rsidRPr="001062D9">
        <w:rPr>
          <w:rFonts w:cstheme="minorHAnsi"/>
          <w:b/>
          <w:noProof/>
          <w:color w:val="E36C0A" w:themeColor="accent6" w:themeShade="BF"/>
          <w:sz w:val="24"/>
          <w:szCs w:val="24"/>
        </w:rPr>
        <w:t>1&gt;&lt;/</w:t>
      </w:r>
      <w:r w:rsidRPr="003C7DB9">
        <w:rPr>
          <w:rFonts w:cstheme="minorHAnsi"/>
          <w:b/>
          <w:noProof/>
          <w:color w:val="E36C0A" w:themeColor="accent6" w:themeShade="BF"/>
          <w:sz w:val="24"/>
          <w:szCs w:val="24"/>
          <w:lang w:val="en-US"/>
        </w:rPr>
        <w:t>h</w:t>
      </w:r>
      <w:r w:rsidRPr="001062D9">
        <w:rPr>
          <w:rFonts w:cstheme="minorHAnsi"/>
          <w:b/>
          <w:noProof/>
          <w:color w:val="E36C0A" w:themeColor="accent6" w:themeShade="BF"/>
          <w:sz w:val="24"/>
          <w:szCs w:val="24"/>
        </w:rPr>
        <w:t>1&gt;</w:t>
      </w:r>
    </w:p>
    <w:p w:rsidR="00291773" w:rsidRPr="001062D9" w:rsidRDefault="00291773" w:rsidP="00100F43">
      <w:pPr>
        <w:rPr>
          <w:rFonts w:cstheme="minorHAnsi"/>
          <w:b/>
          <w:noProof/>
          <w:color w:val="E36C0A" w:themeColor="accent6" w:themeShade="BF"/>
          <w:sz w:val="24"/>
          <w:szCs w:val="24"/>
        </w:rPr>
      </w:pPr>
      <w:r w:rsidRPr="001062D9">
        <w:rPr>
          <w:rFonts w:cstheme="minorHAnsi"/>
          <w:b/>
          <w:noProof/>
          <w:color w:val="E36C0A" w:themeColor="accent6" w:themeShade="BF"/>
          <w:sz w:val="24"/>
          <w:szCs w:val="24"/>
        </w:rPr>
        <w:t xml:space="preserve">                                            &lt;</w:t>
      </w:r>
      <w:r w:rsidRPr="003C7DB9">
        <w:rPr>
          <w:rFonts w:cstheme="minorHAnsi"/>
          <w:b/>
          <w:noProof/>
          <w:color w:val="E36C0A" w:themeColor="accent6" w:themeShade="BF"/>
          <w:sz w:val="24"/>
          <w:szCs w:val="24"/>
          <w:lang w:val="en-US"/>
        </w:rPr>
        <w:t>h</w:t>
      </w:r>
      <w:r w:rsidRPr="001062D9">
        <w:rPr>
          <w:rFonts w:cstheme="minorHAnsi"/>
          <w:b/>
          <w:noProof/>
          <w:color w:val="E36C0A" w:themeColor="accent6" w:themeShade="BF"/>
          <w:sz w:val="24"/>
          <w:szCs w:val="24"/>
        </w:rPr>
        <w:t>2&gt;&lt;/</w:t>
      </w:r>
      <w:r w:rsidRPr="003C7DB9">
        <w:rPr>
          <w:rFonts w:cstheme="minorHAnsi"/>
          <w:b/>
          <w:noProof/>
          <w:color w:val="E36C0A" w:themeColor="accent6" w:themeShade="BF"/>
          <w:sz w:val="24"/>
          <w:szCs w:val="24"/>
          <w:lang w:val="en-US"/>
        </w:rPr>
        <w:t>h</w:t>
      </w:r>
      <w:r w:rsidRPr="001062D9">
        <w:rPr>
          <w:rFonts w:cstheme="minorHAnsi"/>
          <w:b/>
          <w:noProof/>
          <w:color w:val="E36C0A" w:themeColor="accent6" w:themeShade="BF"/>
          <w:sz w:val="24"/>
          <w:szCs w:val="24"/>
        </w:rPr>
        <w:t>2&gt;</w:t>
      </w:r>
    </w:p>
    <w:p w:rsidR="00291773" w:rsidRPr="001062D9" w:rsidRDefault="00291773" w:rsidP="00100F43">
      <w:pPr>
        <w:rPr>
          <w:rFonts w:cstheme="minorHAnsi"/>
          <w:b/>
          <w:noProof/>
          <w:color w:val="E36C0A" w:themeColor="accent6" w:themeShade="BF"/>
          <w:sz w:val="24"/>
          <w:szCs w:val="24"/>
        </w:rPr>
      </w:pPr>
      <w:r w:rsidRPr="001062D9">
        <w:rPr>
          <w:rFonts w:cstheme="minorHAnsi"/>
          <w:b/>
          <w:noProof/>
          <w:color w:val="E36C0A" w:themeColor="accent6" w:themeShade="BF"/>
          <w:sz w:val="24"/>
          <w:szCs w:val="24"/>
        </w:rPr>
        <w:lastRenderedPageBreak/>
        <w:t xml:space="preserve">                                              &lt;</w:t>
      </w:r>
      <w:r w:rsidRPr="003C7DB9">
        <w:rPr>
          <w:rFonts w:cstheme="minorHAnsi"/>
          <w:b/>
          <w:noProof/>
          <w:color w:val="E36C0A" w:themeColor="accent6" w:themeShade="BF"/>
          <w:sz w:val="24"/>
          <w:szCs w:val="24"/>
          <w:lang w:val="en-US"/>
        </w:rPr>
        <w:t>h</w:t>
      </w:r>
      <w:r w:rsidRPr="001062D9">
        <w:rPr>
          <w:rFonts w:cstheme="minorHAnsi"/>
          <w:b/>
          <w:noProof/>
          <w:color w:val="E36C0A" w:themeColor="accent6" w:themeShade="BF"/>
          <w:sz w:val="24"/>
          <w:szCs w:val="24"/>
        </w:rPr>
        <w:t>…&gt;&lt;/</w:t>
      </w:r>
      <w:r w:rsidRPr="003C7DB9">
        <w:rPr>
          <w:rFonts w:cstheme="minorHAnsi"/>
          <w:b/>
          <w:noProof/>
          <w:color w:val="E36C0A" w:themeColor="accent6" w:themeShade="BF"/>
          <w:sz w:val="24"/>
          <w:szCs w:val="24"/>
          <w:lang w:val="en-US"/>
        </w:rPr>
        <w:t>h</w:t>
      </w:r>
      <w:r w:rsidRPr="001062D9">
        <w:rPr>
          <w:rFonts w:cstheme="minorHAnsi"/>
          <w:b/>
          <w:noProof/>
          <w:color w:val="E36C0A" w:themeColor="accent6" w:themeShade="BF"/>
          <w:sz w:val="24"/>
          <w:szCs w:val="24"/>
        </w:rPr>
        <w:t>..&gt;</w:t>
      </w:r>
    </w:p>
    <w:p w:rsidR="00291773" w:rsidRPr="001062D9" w:rsidRDefault="00291773" w:rsidP="00100F43">
      <w:pPr>
        <w:rPr>
          <w:rFonts w:cstheme="minorHAnsi"/>
          <w:noProof/>
          <w:sz w:val="24"/>
          <w:szCs w:val="24"/>
        </w:rPr>
      </w:pPr>
      <w:r w:rsidRPr="001062D9">
        <w:rPr>
          <w:rFonts w:cstheme="minorHAnsi"/>
          <w:noProof/>
          <w:color w:val="000000" w:themeColor="text1"/>
          <w:sz w:val="24"/>
          <w:szCs w:val="24"/>
        </w:rPr>
        <w:t xml:space="preserve">создаются </w:t>
      </w:r>
      <w:r w:rsidRPr="001062D9">
        <w:rPr>
          <w:rFonts w:cstheme="minorHAnsi"/>
          <w:b/>
          <w:noProof/>
          <w:color w:val="E36C0A" w:themeColor="accent6" w:themeShade="BF"/>
          <w:sz w:val="24"/>
          <w:szCs w:val="24"/>
        </w:rPr>
        <w:t>заголовки страницы</w:t>
      </w:r>
      <w:r w:rsidRPr="001062D9">
        <w:rPr>
          <w:rFonts w:cstheme="minorHAnsi"/>
          <w:noProof/>
          <w:sz w:val="24"/>
          <w:szCs w:val="24"/>
        </w:rPr>
        <w:t>, которые нужны для визуального восприятия страницы по уровню важности.</w:t>
      </w:r>
    </w:p>
    <w:p w:rsidR="00291773" w:rsidRPr="001062D9" w:rsidRDefault="00291773" w:rsidP="00100F43">
      <w:pPr>
        <w:rPr>
          <w:rFonts w:cstheme="minorHAnsi"/>
          <w:noProof/>
          <w:sz w:val="24"/>
          <w:szCs w:val="24"/>
        </w:rPr>
      </w:pPr>
      <w:r w:rsidRPr="001062D9">
        <w:rPr>
          <w:rFonts w:cstheme="minorHAnsi"/>
          <w:noProof/>
          <w:sz w:val="24"/>
          <w:szCs w:val="24"/>
        </w:rPr>
        <w:t>Например, первому заголовку будет принадлежать вся инфромация со второго заголовка и так далее.</w:t>
      </w:r>
    </w:p>
    <w:p w:rsidR="00291773" w:rsidRPr="003C7DB9" w:rsidRDefault="00291773" w:rsidP="00291773">
      <w:pPr>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FFFFFF"/>
          <w:sz w:val="20"/>
          <w:szCs w:val="20"/>
          <w:lang w:val="en-US" w:eastAsia="ru-RU"/>
        </w:rPr>
      </w:pPr>
      <w:r w:rsidRPr="003C7DB9">
        <w:rPr>
          <w:rFonts w:ascii="Courier New" w:eastAsia="Times New Roman" w:hAnsi="Courier New" w:cs="Courier New"/>
          <w:noProof/>
          <w:color w:val="E1EFFF"/>
          <w:sz w:val="20"/>
          <w:szCs w:val="20"/>
          <w:lang w:val="en-US" w:eastAsia="ru-RU"/>
        </w:rPr>
        <w:t>&lt;</w:t>
      </w:r>
      <w:r w:rsidRPr="003C7DB9">
        <w:rPr>
          <w:rFonts w:ascii="Courier New" w:eastAsia="Times New Roman" w:hAnsi="Courier New" w:cs="Courier New"/>
          <w:noProof/>
          <w:color w:val="9EFFFF"/>
          <w:sz w:val="20"/>
          <w:szCs w:val="20"/>
          <w:lang w:val="en-US" w:eastAsia="ru-RU"/>
        </w:rPr>
        <w:t>h1</w:t>
      </w:r>
      <w:r w:rsidRPr="003C7DB9">
        <w:rPr>
          <w:rFonts w:ascii="Courier New" w:eastAsia="Times New Roman" w:hAnsi="Courier New" w:cs="Courier New"/>
          <w:noProof/>
          <w:color w:val="E1EFFF"/>
          <w:sz w:val="20"/>
          <w:szCs w:val="20"/>
          <w:lang w:val="en-US" w:eastAsia="ru-RU"/>
        </w:rPr>
        <w:t>&gt;</w:t>
      </w:r>
      <w:r w:rsidRPr="003C7DB9">
        <w:rPr>
          <w:rFonts w:ascii="Courier New" w:eastAsia="Times New Roman" w:hAnsi="Courier New" w:cs="Courier New"/>
          <w:b/>
          <w:bCs/>
          <w:noProof/>
          <w:color w:val="FFFFFF"/>
          <w:sz w:val="20"/>
          <w:szCs w:val="20"/>
          <w:lang w:val="en-US" w:eastAsia="ru-RU"/>
        </w:rPr>
        <w:t>This is heading1</w:t>
      </w:r>
      <w:r w:rsidRPr="003C7DB9">
        <w:rPr>
          <w:rFonts w:ascii="Courier New" w:eastAsia="Times New Roman" w:hAnsi="Courier New" w:cs="Courier New"/>
          <w:noProof/>
          <w:color w:val="E1EFFF"/>
          <w:sz w:val="20"/>
          <w:szCs w:val="20"/>
          <w:lang w:val="en-US" w:eastAsia="ru-RU"/>
        </w:rPr>
        <w:t>&lt;/</w:t>
      </w:r>
      <w:r w:rsidRPr="003C7DB9">
        <w:rPr>
          <w:rFonts w:ascii="Courier New" w:eastAsia="Times New Roman" w:hAnsi="Courier New" w:cs="Courier New"/>
          <w:noProof/>
          <w:color w:val="9EFFFF"/>
          <w:sz w:val="20"/>
          <w:szCs w:val="20"/>
          <w:lang w:val="en-US" w:eastAsia="ru-RU"/>
        </w:rPr>
        <w:t>h1</w:t>
      </w:r>
      <w:r w:rsidRPr="003C7DB9">
        <w:rPr>
          <w:rFonts w:ascii="Courier New" w:eastAsia="Times New Roman" w:hAnsi="Courier New" w:cs="Courier New"/>
          <w:noProof/>
          <w:color w:val="E1EFFF"/>
          <w:sz w:val="20"/>
          <w:szCs w:val="20"/>
          <w:lang w:val="en-US" w:eastAsia="ru-RU"/>
        </w:rPr>
        <w:t>&gt;</w:t>
      </w:r>
      <w:r w:rsidRPr="003C7DB9">
        <w:rPr>
          <w:rFonts w:ascii="Courier New" w:eastAsia="Times New Roman" w:hAnsi="Courier New" w:cs="Courier New"/>
          <w:noProof/>
          <w:color w:val="E1EFFF"/>
          <w:sz w:val="20"/>
          <w:szCs w:val="20"/>
          <w:lang w:val="en-US" w:eastAsia="ru-RU"/>
        </w:rPr>
        <w:br/>
        <w:t>&lt;</w:t>
      </w:r>
      <w:r w:rsidRPr="003C7DB9">
        <w:rPr>
          <w:rFonts w:ascii="Courier New" w:eastAsia="Times New Roman" w:hAnsi="Courier New" w:cs="Courier New"/>
          <w:noProof/>
          <w:color w:val="9EFFFF"/>
          <w:sz w:val="20"/>
          <w:szCs w:val="20"/>
          <w:lang w:val="en-US" w:eastAsia="ru-RU"/>
        </w:rPr>
        <w:t>h2</w:t>
      </w:r>
      <w:r w:rsidRPr="003C7DB9">
        <w:rPr>
          <w:rFonts w:ascii="Courier New" w:eastAsia="Times New Roman" w:hAnsi="Courier New" w:cs="Courier New"/>
          <w:noProof/>
          <w:color w:val="E1EFFF"/>
          <w:sz w:val="20"/>
          <w:szCs w:val="20"/>
          <w:lang w:val="en-US" w:eastAsia="ru-RU"/>
        </w:rPr>
        <w:t>&gt;</w:t>
      </w:r>
      <w:r w:rsidRPr="003C7DB9">
        <w:rPr>
          <w:rFonts w:ascii="Courier New" w:eastAsia="Times New Roman" w:hAnsi="Courier New" w:cs="Courier New"/>
          <w:b/>
          <w:bCs/>
          <w:noProof/>
          <w:color w:val="FFFFFF"/>
          <w:sz w:val="20"/>
          <w:szCs w:val="20"/>
          <w:lang w:val="en-US" w:eastAsia="ru-RU"/>
        </w:rPr>
        <w:t>This is heading2</w:t>
      </w:r>
      <w:r w:rsidRPr="003C7DB9">
        <w:rPr>
          <w:rFonts w:ascii="Courier New" w:eastAsia="Times New Roman" w:hAnsi="Courier New" w:cs="Courier New"/>
          <w:noProof/>
          <w:color w:val="E1EFFF"/>
          <w:sz w:val="20"/>
          <w:szCs w:val="20"/>
          <w:lang w:val="en-US" w:eastAsia="ru-RU"/>
        </w:rPr>
        <w:t>&lt;/</w:t>
      </w:r>
      <w:r w:rsidRPr="003C7DB9">
        <w:rPr>
          <w:rFonts w:ascii="Courier New" w:eastAsia="Times New Roman" w:hAnsi="Courier New" w:cs="Courier New"/>
          <w:noProof/>
          <w:color w:val="9EFFFF"/>
          <w:sz w:val="20"/>
          <w:szCs w:val="20"/>
          <w:lang w:val="en-US" w:eastAsia="ru-RU"/>
        </w:rPr>
        <w:t>h2</w:t>
      </w:r>
      <w:r w:rsidRPr="003C7DB9">
        <w:rPr>
          <w:rFonts w:ascii="Courier New" w:eastAsia="Times New Roman" w:hAnsi="Courier New" w:cs="Courier New"/>
          <w:noProof/>
          <w:color w:val="E1EFFF"/>
          <w:sz w:val="20"/>
          <w:szCs w:val="20"/>
          <w:lang w:val="en-US" w:eastAsia="ru-RU"/>
        </w:rPr>
        <w:t>&gt;</w:t>
      </w:r>
      <w:r w:rsidRPr="003C7DB9">
        <w:rPr>
          <w:rFonts w:ascii="Courier New" w:eastAsia="Times New Roman" w:hAnsi="Courier New" w:cs="Courier New"/>
          <w:noProof/>
          <w:color w:val="E1EFFF"/>
          <w:sz w:val="20"/>
          <w:szCs w:val="20"/>
          <w:lang w:val="en-US" w:eastAsia="ru-RU"/>
        </w:rPr>
        <w:br/>
        <w:t>&lt;</w:t>
      </w:r>
      <w:r w:rsidRPr="003C7DB9">
        <w:rPr>
          <w:rFonts w:ascii="Courier New" w:eastAsia="Times New Roman" w:hAnsi="Courier New" w:cs="Courier New"/>
          <w:noProof/>
          <w:color w:val="9EFFFF"/>
          <w:sz w:val="20"/>
          <w:szCs w:val="20"/>
          <w:lang w:val="en-US" w:eastAsia="ru-RU"/>
        </w:rPr>
        <w:t>h3</w:t>
      </w:r>
      <w:r w:rsidRPr="003C7DB9">
        <w:rPr>
          <w:rFonts w:ascii="Courier New" w:eastAsia="Times New Roman" w:hAnsi="Courier New" w:cs="Courier New"/>
          <w:noProof/>
          <w:color w:val="E1EFFF"/>
          <w:sz w:val="20"/>
          <w:szCs w:val="20"/>
          <w:lang w:val="en-US" w:eastAsia="ru-RU"/>
        </w:rPr>
        <w:t>&gt;</w:t>
      </w:r>
      <w:r w:rsidRPr="003C7DB9">
        <w:rPr>
          <w:rFonts w:ascii="Courier New" w:eastAsia="Times New Roman" w:hAnsi="Courier New" w:cs="Courier New"/>
          <w:b/>
          <w:bCs/>
          <w:noProof/>
          <w:color w:val="FFFFFF"/>
          <w:sz w:val="20"/>
          <w:szCs w:val="20"/>
          <w:lang w:val="en-US" w:eastAsia="ru-RU"/>
        </w:rPr>
        <w:t>This is heading3</w:t>
      </w:r>
      <w:r w:rsidRPr="003C7DB9">
        <w:rPr>
          <w:rFonts w:ascii="Courier New" w:eastAsia="Times New Roman" w:hAnsi="Courier New" w:cs="Courier New"/>
          <w:noProof/>
          <w:color w:val="E1EFFF"/>
          <w:sz w:val="20"/>
          <w:szCs w:val="20"/>
          <w:lang w:val="en-US" w:eastAsia="ru-RU"/>
        </w:rPr>
        <w:t>&lt;/</w:t>
      </w:r>
      <w:r w:rsidRPr="003C7DB9">
        <w:rPr>
          <w:rFonts w:ascii="Courier New" w:eastAsia="Times New Roman" w:hAnsi="Courier New" w:cs="Courier New"/>
          <w:noProof/>
          <w:color w:val="9EFFFF"/>
          <w:sz w:val="20"/>
          <w:szCs w:val="20"/>
          <w:lang w:val="en-US" w:eastAsia="ru-RU"/>
        </w:rPr>
        <w:t>h3</w:t>
      </w:r>
      <w:r w:rsidRPr="003C7DB9">
        <w:rPr>
          <w:rFonts w:ascii="Courier New" w:eastAsia="Times New Roman" w:hAnsi="Courier New" w:cs="Courier New"/>
          <w:noProof/>
          <w:color w:val="E1EFFF"/>
          <w:sz w:val="20"/>
          <w:szCs w:val="20"/>
          <w:lang w:val="en-US" w:eastAsia="ru-RU"/>
        </w:rPr>
        <w:t>&gt;</w:t>
      </w:r>
      <w:r w:rsidRPr="003C7DB9">
        <w:rPr>
          <w:rFonts w:ascii="Courier New" w:eastAsia="Times New Roman" w:hAnsi="Courier New" w:cs="Courier New"/>
          <w:noProof/>
          <w:color w:val="E1EFFF"/>
          <w:sz w:val="20"/>
          <w:szCs w:val="20"/>
          <w:lang w:val="en-US" w:eastAsia="ru-RU"/>
        </w:rPr>
        <w:br/>
        <w:t>&lt;</w:t>
      </w:r>
      <w:r w:rsidRPr="003C7DB9">
        <w:rPr>
          <w:rFonts w:ascii="Courier New" w:eastAsia="Times New Roman" w:hAnsi="Courier New" w:cs="Courier New"/>
          <w:noProof/>
          <w:color w:val="9EFFFF"/>
          <w:sz w:val="20"/>
          <w:szCs w:val="20"/>
          <w:lang w:val="en-US" w:eastAsia="ru-RU"/>
        </w:rPr>
        <w:t>h4</w:t>
      </w:r>
      <w:r w:rsidRPr="003C7DB9">
        <w:rPr>
          <w:rFonts w:ascii="Courier New" w:eastAsia="Times New Roman" w:hAnsi="Courier New" w:cs="Courier New"/>
          <w:noProof/>
          <w:color w:val="E1EFFF"/>
          <w:sz w:val="20"/>
          <w:szCs w:val="20"/>
          <w:lang w:val="en-US" w:eastAsia="ru-RU"/>
        </w:rPr>
        <w:t>&gt;</w:t>
      </w:r>
      <w:r w:rsidRPr="003C7DB9">
        <w:rPr>
          <w:rFonts w:ascii="Courier New" w:eastAsia="Times New Roman" w:hAnsi="Courier New" w:cs="Courier New"/>
          <w:b/>
          <w:bCs/>
          <w:noProof/>
          <w:color w:val="FFFFFF"/>
          <w:sz w:val="20"/>
          <w:szCs w:val="20"/>
          <w:lang w:val="en-US" w:eastAsia="ru-RU"/>
        </w:rPr>
        <w:t>This is heading4</w:t>
      </w:r>
      <w:r w:rsidRPr="003C7DB9">
        <w:rPr>
          <w:rFonts w:ascii="Courier New" w:eastAsia="Times New Roman" w:hAnsi="Courier New" w:cs="Courier New"/>
          <w:noProof/>
          <w:color w:val="E1EFFF"/>
          <w:sz w:val="20"/>
          <w:szCs w:val="20"/>
          <w:lang w:val="en-US" w:eastAsia="ru-RU"/>
        </w:rPr>
        <w:t>&lt;/</w:t>
      </w:r>
      <w:r w:rsidRPr="003C7DB9">
        <w:rPr>
          <w:rFonts w:ascii="Courier New" w:eastAsia="Times New Roman" w:hAnsi="Courier New" w:cs="Courier New"/>
          <w:noProof/>
          <w:color w:val="9EFFFF"/>
          <w:sz w:val="20"/>
          <w:szCs w:val="20"/>
          <w:lang w:val="en-US" w:eastAsia="ru-RU"/>
        </w:rPr>
        <w:t>h4</w:t>
      </w:r>
      <w:r w:rsidRPr="003C7DB9">
        <w:rPr>
          <w:rFonts w:ascii="Courier New" w:eastAsia="Times New Roman" w:hAnsi="Courier New" w:cs="Courier New"/>
          <w:noProof/>
          <w:color w:val="E1EFFF"/>
          <w:sz w:val="20"/>
          <w:szCs w:val="20"/>
          <w:lang w:val="en-US" w:eastAsia="ru-RU"/>
        </w:rPr>
        <w:t>&gt;</w:t>
      </w:r>
      <w:r w:rsidRPr="003C7DB9">
        <w:rPr>
          <w:rFonts w:ascii="Courier New" w:eastAsia="Times New Roman" w:hAnsi="Courier New" w:cs="Courier New"/>
          <w:noProof/>
          <w:color w:val="E1EFFF"/>
          <w:sz w:val="20"/>
          <w:szCs w:val="20"/>
          <w:lang w:val="en-US" w:eastAsia="ru-RU"/>
        </w:rPr>
        <w:br/>
        <w:t>&lt;</w:t>
      </w:r>
      <w:r w:rsidRPr="003C7DB9">
        <w:rPr>
          <w:rFonts w:ascii="Courier New" w:eastAsia="Times New Roman" w:hAnsi="Courier New" w:cs="Courier New"/>
          <w:noProof/>
          <w:color w:val="9EFFFF"/>
          <w:sz w:val="20"/>
          <w:szCs w:val="20"/>
          <w:lang w:val="en-US" w:eastAsia="ru-RU"/>
        </w:rPr>
        <w:t>h5</w:t>
      </w:r>
      <w:r w:rsidRPr="003C7DB9">
        <w:rPr>
          <w:rFonts w:ascii="Courier New" w:eastAsia="Times New Roman" w:hAnsi="Courier New" w:cs="Courier New"/>
          <w:noProof/>
          <w:color w:val="E1EFFF"/>
          <w:sz w:val="20"/>
          <w:szCs w:val="20"/>
          <w:lang w:val="en-US" w:eastAsia="ru-RU"/>
        </w:rPr>
        <w:t>&gt;</w:t>
      </w:r>
      <w:r w:rsidRPr="003C7DB9">
        <w:rPr>
          <w:rFonts w:ascii="Courier New" w:eastAsia="Times New Roman" w:hAnsi="Courier New" w:cs="Courier New"/>
          <w:b/>
          <w:bCs/>
          <w:noProof/>
          <w:color w:val="FFFFFF"/>
          <w:sz w:val="20"/>
          <w:szCs w:val="20"/>
          <w:lang w:val="en-US" w:eastAsia="ru-RU"/>
        </w:rPr>
        <w:t>This is heading5</w:t>
      </w:r>
      <w:r w:rsidRPr="003C7DB9">
        <w:rPr>
          <w:rFonts w:ascii="Courier New" w:eastAsia="Times New Roman" w:hAnsi="Courier New" w:cs="Courier New"/>
          <w:noProof/>
          <w:color w:val="E1EFFF"/>
          <w:sz w:val="20"/>
          <w:szCs w:val="20"/>
          <w:lang w:val="en-US" w:eastAsia="ru-RU"/>
        </w:rPr>
        <w:t>&lt;/</w:t>
      </w:r>
      <w:r w:rsidRPr="003C7DB9">
        <w:rPr>
          <w:rFonts w:ascii="Courier New" w:eastAsia="Times New Roman" w:hAnsi="Courier New" w:cs="Courier New"/>
          <w:noProof/>
          <w:color w:val="9EFFFF"/>
          <w:sz w:val="20"/>
          <w:szCs w:val="20"/>
          <w:lang w:val="en-US" w:eastAsia="ru-RU"/>
        </w:rPr>
        <w:t>h5</w:t>
      </w:r>
      <w:r w:rsidRPr="003C7DB9">
        <w:rPr>
          <w:rFonts w:ascii="Courier New" w:eastAsia="Times New Roman" w:hAnsi="Courier New" w:cs="Courier New"/>
          <w:noProof/>
          <w:color w:val="E1EFFF"/>
          <w:sz w:val="20"/>
          <w:szCs w:val="20"/>
          <w:lang w:val="en-US" w:eastAsia="ru-RU"/>
        </w:rPr>
        <w:t>&gt;</w:t>
      </w:r>
    </w:p>
    <w:p w:rsidR="00291773" w:rsidRPr="003C7DB9" w:rsidRDefault="00291773" w:rsidP="00100F43">
      <w:pPr>
        <w:rPr>
          <w:rFonts w:cstheme="minorHAnsi"/>
          <w:noProof/>
          <w:sz w:val="24"/>
          <w:szCs w:val="24"/>
          <w:lang w:val="en-US"/>
        </w:rPr>
      </w:pPr>
    </w:p>
    <w:p w:rsidR="00291773" w:rsidRPr="003C7DB9" w:rsidRDefault="00291773" w:rsidP="00100F43">
      <w:pPr>
        <w:rPr>
          <w:rFonts w:cstheme="minorHAnsi"/>
          <w:noProof/>
          <w:sz w:val="24"/>
          <w:szCs w:val="24"/>
          <w:lang w:val="en-US"/>
        </w:rPr>
      </w:pPr>
      <w:r w:rsidRPr="003C7DB9">
        <w:rPr>
          <w:rFonts w:cstheme="minorHAnsi"/>
          <w:noProof/>
          <w:sz w:val="24"/>
          <w:szCs w:val="24"/>
          <w:lang w:val="en-US"/>
        </w:rPr>
        <w:t xml:space="preserve">Отобразит: </w:t>
      </w:r>
    </w:p>
    <w:p w:rsidR="00291773" w:rsidRPr="003C7DB9" w:rsidRDefault="00291773" w:rsidP="00100F43">
      <w:pPr>
        <w:rPr>
          <w:rFonts w:cstheme="minorHAnsi"/>
          <w:noProof/>
          <w:sz w:val="24"/>
          <w:szCs w:val="24"/>
          <w:lang w:val="en-US"/>
        </w:rPr>
      </w:pPr>
      <w:r w:rsidRPr="003C7DB9">
        <w:rPr>
          <w:rFonts w:cstheme="minorHAnsi"/>
          <w:noProof/>
          <w:sz w:val="24"/>
          <w:szCs w:val="24"/>
          <w:lang w:eastAsia="ru-RU"/>
        </w:rPr>
        <w:drawing>
          <wp:inline distT="0" distB="0" distL="0" distR="0" wp14:anchorId="4473844E" wp14:editId="1EA77051">
            <wp:extent cx="2486025" cy="2114550"/>
            <wp:effectExtent l="0" t="0" r="9525" b="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17">
                      <a:extLst>
                        <a:ext uri="{28A0092B-C50C-407E-A947-70E740481C1C}">
                          <a14:useLocalDpi xmlns:a14="http://schemas.microsoft.com/office/drawing/2010/main" val="0"/>
                        </a:ext>
                      </a:extLst>
                    </a:blip>
                    <a:stretch>
                      <a:fillRect/>
                    </a:stretch>
                  </pic:blipFill>
                  <pic:spPr>
                    <a:xfrm>
                      <a:off x="0" y="0"/>
                      <a:ext cx="2486025" cy="2114550"/>
                    </a:xfrm>
                    <a:prstGeom prst="rect">
                      <a:avLst/>
                    </a:prstGeom>
                  </pic:spPr>
                </pic:pic>
              </a:graphicData>
            </a:graphic>
          </wp:inline>
        </w:drawing>
      </w:r>
    </w:p>
    <w:p w:rsidR="00E72094" w:rsidRPr="001062D9" w:rsidRDefault="00291773" w:rsidP="00100F43">
      <w:pPr>
        <w:rPr>
          <w:rFonts w:cstheme="minorHAnsi"/>
          <w:noProof/>
          <w:sz w:val="24"/>
          <w:szCs w:val="24"/>
        </w:rPr>
      </w:pPr>
      <w:r w:rsidRPr="001062D9">
        <w:rPr>
          <w:rFonts w:cstheme="minorHAnsi"/>
          <w:noProof/>
          <w:sz w:val="24"/>
          <w:szCs w:val="24"/>
        </w:rPr>
        <w:t xml:space="preserve">Но категорически </w:t>
      </w:r>
      <w:r w:rsidRPr="001062D9">
        <w:rPr>
          <w:rFonts w:cstheme="minorHAnsi"/>
          <w:b/>
          <w:noProof/>
          <w:sz w:val="24"/>
          <w:szCs w:val="24"/>
        </w:rPr>
        <w:t>НЕ РЕКОМЕНДУЕТСЯ</w:t>
      </w:r>
      <w:r w:rsidRPr="001062D9">
        <w:rPr>
          <w:rFonts w:cstheme="minorHAnsi"/>
          <w:noProof/>
          <w:sz w:val="24"/>
          <w:szCs w:val="24"/>
        </w:rPr>
        <w:t xml:space="preserve"> использовать такие элементы, чтобы сделать текст большим или для того, чтобы ее выделить. </w:t>
      </w:r>
    </w:p>
    <w:p w:rsidR="00291773" w:rsidRPr="001062D9" w:rsidRDefault="00291773" w:rsidP="00100F43">
      <w:pPr>
        <w:rPr>
          <w:rFonts w:cstheme="minorHAnsi"/>
          <w:noProof/>
          <w:sz w:val="24"/>
          <w:szCs w:val="24"/>
        </w:rPr>
      </w:pPr>
      <w:r w:rsidRPr="001062D9">
        <w:rPr>
          <w:rFonts w:cstheme="minorHAnsi"/>
          <w:b/>
          <w:noProof/>
          <w:color w:val="E36C0A" w:themeColor="accent6" w:themeShade="BF"/>
          <w:sz w:val="24"/>
          <w:szCs w:val="24"/>
        </w:rPr>
        <w:t>Заголовки</w:t>
      </w:r>
      <w:r w:rsidR="00CB600E" w:rsidRPr="001062D9">
        <w:rPr>
          <w:rFonts w:cstheme="minorHAnsi"/>
          <w:noProof/>
          <w:sz w:val="24"/>
          <w:szCs w:val="24"/>
        </w:rPr>
        <w:t xml:space="preserve"> – это прологическое структ</w:t>
      </w:r>
      <w:r w:rsidRPr="001062D9">
        <w:rPr>
          <w:rFonts w:cstheme="minorHAnsi"/>
          <w:noProof/>
          <w:sz w:val="24"/>
          <w:szCs w:val="24"/>
        </w:rPr>
        <w:t>урирование нашего документа. В них должны быть лишь названия разделов.</w:t>
      </w:r>
      <w:r w:rsidR="00E72094" w:rsidRPr="001062D9">
        <w:rPr>
          <w:rFonts w:cstheme="minorHAnsi"/>
          <w:noProof/>
          <w:sz w:val="24"/>
          <w:szCs w:val="24"/>
        </w:rPr>
        <w:t xml:space="preserve"> Т</w:t>
      </w:r>
      <w:r w:rsidRPr="001062D9">
        <w:rPr>
          <w:rFonts w:cstheme="minorHAnsi"/>
          <w:noProof/>
          <w:sz w:val="24"/>
          <w:szCs w:val="24"/>
        </w:rPr>
        <w:t xml:space="preserve">аким образом мы </w:t>
      </w:r>
      <w:r w:rsidR="00E72094" w:rsidRPr="001062D9">
        <w:rPr>
          <w:rFonts w:cstheme="minorHAnsi"/>
          <w:noProof/>
          <w:sz w:val="24"/>
          <w:szCs w:val="24"/>
        </w:rPr>
        <w:t xml:space="preserve">облегчаем поиск системам поиска: </w:t>
      </w:r>
      <w:r w:rsidR="00E72094" w:rsidRPr="003C7DB9">
        <w:rPr>
          <w:rFonts w:cstheme="minorHAnsi"/>
          <w:noProof/>
          <w:sz w:val="24"/>
          <w:szCs w:val="24"/>
          <w:lang w:val="en-US"/>
        </w:rPr>
        <w:t>Google</w:t>
      </w:r>
      <w:r w:rsidR="00E72094" w:rsidRPr="001062D9">
        <w:rPr>
          <w:rFonts w:cstheme="minorHAnsi"/>
          <w:noProof/>
          <w:sz w:val="24"/>
          <w:szCs w:val="24"/>
        </w:rPr>
        <w:t xml:space="preserve">. </w:t>
      </w:r>
    </w:p>
    <w:p w:rsidR="00E97125" w:rsidRPr="001062D9" w:rsidRDefault="00E97125" w:rsidP="00100F43">
      <w:pPr>
        <w:rPr>
          <w:rFonts w:cstheme="minorHAnsi"/>
          <w:b/>
          <w:noProof/>
          <w:color w:val="E36C0A" w:themeColor="accent6" w:themeShade="BF"/>
          <w:sz w:val="24"/>
          <w:szCs w:val="24"/>
        </w:rPr>
      </w:pPr>
    </w:p>
    <w:p w:rsidR="00E97125" w:rsidRPr="001062D9" w:rsidRDefault="00E97125" w:rsidP="00100F43">
      <w:pPr>
        <w:rPr>
          <w:rFonts w:cstheme="minorHAnsi"/>
          <w:noProof/>
          <w:sz w:val="24"/>
          <w:szCs w:val="24"/>
        </w:rPr>
      </w:pPr>
      <w:r w:rsidRPr="001062D9">
        <w:rPr>
          <w:rFonts w:cstheme="minorHAnsi"/>
          <w:noProof/>
          <w:sz w:val="24"/>
          <w:szCs w:val="24"/>
        </w:rPr>
        <w:t xml:space="preserve">С помощью: </w:t>
      </w:r>
    </w:p>
    <w:p w:rsidR="00E72094" w:rsidRPr="001062D9" w:rsidRDefault="00E97125" w:rsidP="00100F43">
      <w:pPr>
        <w:rPr>
          <w:rFonts w:cstheme="minorHAnsi"/>
          <w:b/>
          <w:noProof/>
          <w:color w:val="E36C0A" w:themeColor="accent6" w:themeShade="BF"/>
          <w:sz w:val="24"/>
          <w:szCs w:val="24"/>
        </w:rPr>
      </w:pPr>
      <w:r w:rsidRPr="001062D9">
        <w:rPr>
          <w:rFonts w:cstheme="minorHAnsi"/>
          <w:noProof/>
          <w:sz w:val="24"/>
          <w:szCs w:val="24"/>
        </w:rPr>
        <w:t xml:space="preserve">- </w:t>
      </w:r>
      <w:r w:rsidR="00476816" w:rsidRPr="001062D9">
        <w:rPr>
          <w:rFonts w:cstheme="minorHAnsi"/>
          <w:b/>
          <w:noProof/>
          <w:color w:val="E36C0A" w:themeColor="accent6" w:themeShade="BF"/>
          <w:sz w:val="24"/>
          <w:szCs w:val="24"/>
        </w:rPr>
        <w:t>тегов</w:t>
      </w:r>
      <w:r w:rsidRPr="001062D9">
        <w:rPr>
          <w:rFonts w:cstheme="minorHAnsi"/>
          <w:noProof/>
          <w:sz w:val="24"/>
          <w:szCs w:val="24"/>
        </w:rPr>
        <w:t xml:space="preserve"> </w:t>
      </w:r>
      <w:r w:rsidR="00E72094" w:rsidRPr="001062D9">
        <w:rPr>
          <w:rFonts w:cstheme="minorHAnsi"/>
          <w:b/>
          <w:noProof/>
          <w:color w:val="E36C0A" w:themeColor="accent6" w:themeShade="BF"/>
          <w:sz w:val="24"/>
          <w:szCs w:val="24"/>
        </w:rPr>
        <w:t>&lt;</w:t>
      </w:r>
      <w:r w:rsidR="00E72094" w:rsidRPr="003C7DB9">
        <w:rPr>
          <w:rFonts w:cstheme="minorHAnsi"/>
          <w:b/>
          <w:noProof/>
          <w:color w:val="E36C0A" w:themeColor="accent6" w:themeShade="BF"/>
          <w:sz w:val="24"/>
          <w:szCs w:val="24"/>
          <w:lang w:val="en-US"/>
        </w:rPr>
        <w:t>p</w:t>
      </w:r>
      <w:r w:rsidR="00E72094" w:rsidRPr="001062D9">
        <w:rPr>
          <w:rFonts w:cstheme="minorHAnsi"/>
          <w:b/>
          <w:noProof/>
          <w:color w:val="E36C0A" w:themeColor="accent6" w:themeShade="BF"/>
          <w:sz w:val="24"/>
          <w:szCs w:val="24"/>
        </w:rPr>
        <w:t>&gt;&lt;/</w:t>
      </w:r>
      <w:r w:rsidR="00E72094" w:rsidRPr="003C7DB9">
        <w:rPr>
          <w:rFonts w:cstheme="minorHAnsi"/>
          <w:b/>
          <w:noProof/>
          <w:color w:val="E36C0A" w:themeColor="accent6" w:themeShade="BF"/>
          <w:sz w:val="24"/>
          <w:szCs w:val="24"/>
          <w:lang w:val="en-US"/>
        </w:rPr>
        <w:t>p</w:t>
      </w:r>
      <w:r w:rsidR="00E72094" w:rsidRPr="001062D9">
        <w:rPr>
          <w:rFonts w:cstheme="minorHAnsi"/>
          <w:b/>
          <w:noProof/>
          <w:color w:val="E36C0A" w:themeColor="accent6" w:themeShade="BF"/>
          <w:sz w:val="24"/>
          <w:szCs w:val="24"/>
        </w:rPr>
        <w:t>&gt;</w:t>
      </w:r>
      <w:r w:rsidRPr="001062D9">
        <w:rPr>
          <w:rFonts w:cstheme="minorHAnsi"/>
          <w:b/>
          <w:noProof/>
          <w:color w:val="E36C0A" w:themeColor="accent6" w:themeShade="BF"/>
          <w:sz w:val="24"/>
          <w:szCs w:val="24"/>
        </w:rPr>
        <w:t xml:space="preserve"> </w:t>
      </w:r>
      <w:r w:rsidRPr="001062D9">
        <w:rPr>
          <w:rFonts w:cstheme="minorHAnsi"/>
          <w:noProof/>
          <w:sz w:val="24"/>
          <w:szCs w:val="24"/>
        </w:rPr>
        <w:t>создаются</w:t>
      </w:r>
      <w:r w:rsidRPr="001062D9">
        <w:rPr>
          <w:rFonts w:cstheme="minorHAnsi"/>
          <w:b/>
          <w:noProof/>
          <w:color w:val="E36C0A" w:themeColor="accent6" w:themeShade="BF"/>
          <w:sz w:val="24"/>
          <w:szCs w:val="24"/>
        </w:rPr>
        <w:t xml:space="preserve"> параграфы документа.</w:t>
      </w:r>
    </w:p>
    <w:p w:rsidR="00E97125" w:rsidRPr="001062D9" w:rsidRDefault="00E97125" w:rsidP="00100F43">
      <w:pPr>
        <w:rPr>
          <w:rFonts w:cstheme="minorHAnsi"/>
          <w:noProof/>
          <w:color w:val="E36C0A" w:themeColor="accent6" w:themeShade="BF"/>
          <w:sz w:val="24"/>
          <w:szCs w:val="24"/>
        </w:rPr>
      </w:pPr>
      <w:r w:rsidRPr="001062D9">
        <w:rPr>
          <w:rFonts w:cstheme="minorHAnsi"/>
          <w:noProof/>
          <w:sz w:val="24"/>
          <w:szCs w:val="24"/>
        </w:rPr>
        <w:t>-</w:t>
      </w:r>
      <w:r w:rsidRPr="001062D9">
        <w:rPr>
          <w:rFonts w:cstheme="minorHAnsi"/>
          <w:b/>
          <w:noProof/>
          <w:color w:val="E36C0A" w:themeColor="accent6" w:themeShade="BF"/>
          <w:sz w:val="24"/>
          <w:szCs w:val="24"/>
        </w:rPr>
        <w:t xml:space="preserve"> тега &lt;</w:t>
      </w:r>
      <w:r w:rsidRPr="003C7DB9">
        <w:rPr>
          <w:rFonts w:cstheme="minorHAnsi"/>
          <w:b/>
          <w:noProof/>
          <w:color w:val="E36C0A" w:themeColor="accent6" w:themeShade="BF"/>
          <w:sz w:val="24"/>
          <w:szCs w:val="24"/>
          <w:lang w:val="en-US"/>
        </w:rPr>
        <w:t>br</w:t>
      </w:r>
      <w:r w:rsidRPr="001062D9">
        <w:rPr>
          <w:rFonts w:cstheme="minorHAnsi"/>
          <w:b/>
          <w:noProof/>
          <w:color w:val="E36C0A" w:themeColor="accent6" w:themeShade="BF"/>
          <w:sz w:val="24"/>
          <w:szCs w:val="24"/>
        </w:rPr>
        <w:t xml:space="preserve">&gt; </w:t>
      </w:r>
      <w:r w:rsidRPr="001062D9">
        <w:rPr>
          <w:rFonts w:cstheme="minorHAnsi"/>
          <w:noProof/>
          <w:sz w:val="24"/>
          <w:szCs w:val="24"/>
        </w:rPr>
        <w:t>переносим строку на нижний ряд</w:t>
      </w:r>
    </w:p>
    <w:p w:rsidR="00E97125" w:rsidRPr="001062D9" w:rsidRDefault="00E97125" w:rsidP="00100F43">
      <w:pPr>
        <w:rPr>
          <w:rFonts w:cstheme="minorHAnsi"/>
          <w:noProof/>
          <w:sz w:val="24"/>
          <w:szCs w:val="24"/>
        </w:rPr>
      </w:pPr>
      <w:r w:rsidRPr="001062D9">
        <w:rPr>
          <w:rFonts w:cstheme="minorHAnsi"/>
          <w:noProof/>
          <w:color w:val="FF0000"/>
          <w:sz w:val="24"/>
          <w:szCs w:val="24"/>
        </w:rPr>
        <w:t xml:space="preserve">- </w:t>
      </w:r>
      <w:r w:rsidRPr="001062D9">
        <w:rPr>
          <w:rFonts w:cstheme="minorHAnsi"/>
          <w:b/>
          <w:noProof/>
          <w:color w:val="E36C0A" w:themeColor="accent6" w:themeShade="BF"/>
          <w:sz w:val="24"/>
          <w:szCs w:val="24"/>
        </w:rPr>
        <w:t>тега &lt;</w:t>
      </w:r>
      <w:r w:rsidRPr="003C7DB9">
        <w:rPr>
          <w:rFonts w:cstheme="minorHAnsi"/>
          <w:b/>
          <w:noProof/>
          <w:color w:val="E36C0A" w:themeColor="accent6" w:themeShade="BF"/>
          <w:sz w:val="24"/>
          <w:szCs w:val="24"/>
          <w:lang w:val="en-US"/>
        </w:rPr>
        <w:t>hr</w:t>
      </w:r>
      <w:r w:rsidRPr="001062D9">
        <w:rPr>
          <w:rFonts w:cstheme="minorHAnsi"/>
          <w:b/>
          <w:noProof/>
          <w:color w:val="E36C0A" w:themeColor="accent6" w:themeShade="BF"/>
          <w:sz w:val="24"/>
          <w:szCs w:val="24"/>
        </w:rPr>
        <w:t xml:space="preserve">&gt; </w:t>
      </w:r>
      <w:r w:rsidRPr="001062D9">
        <w:rPr>
          <w:rFonts w:cstheme="minorHAnsi"/>
          <w:noProof/>
          <w:sz w:val="24"/>
          <w:szCs w:val="24"/>
        </w:rPr>
        <w:t>разделяем блоки</w:t>
      </w:r>
    </w:p>
    <w:p w:rsidR="00476816" w:rsidRPr="001062D9" w:rsidRDefault="00476816" w:rsidP="00100F43">
      <w:pPr>
        <w:rPr>
          <w:rFonts w:cstheme="minorHAnsi"/>
          <w:b/>
          <w:noProof/>
          <w:color w:val="E36C0A" w:themeColor="accent6" w:themeShade="BF"/>
          <w:sz w:val="24"/>
          <w:szCs w:val="24"/>
        </w:rPr>
      </w:pPr>
    </w:p>
    <w:p w:rsidR="007467A5" w:rsidRPr="001062D9" w:rsidRDefault="007467A5" w:rsidP="00100F43">
      <w:pPr>
        <w:rPr>
          <w:rFonts w:ascii="Arial Black" w:hAnsi="Arial Black" w:cstheme="minorHAnsi"/>
          <w:b/>
          <w:noProof/>
          <w:color w:val="00B050"/>
          <w:sz w:val="24"/>
          <w:szCs w:val="24"/>
        </w:rPr>
      </w:pPr>
    </w:p>
    <w:p w:rsidR="007467A5" w:rsidRPr="001062D9" w:rsidRDefault="007467A5" w:rsidP="00100F43">
      <w:pPr>
        <w:rPr>
          <w:rFonts w:ascii="Arial Black" w:hAnsi="Arial Black" w:cstheme="minorHAnsi"/>
          <w:b/>
          <w:noProof/>
          <w:color w:val="00B050"/>
          <w:sz w:val="24"/>
          <w:szCs w:val="24"/>
        </w:rPr>
      </w:pPr>
    </w:p>
    <w:p w:rsidR="007467A5" w:rsidRPr="001062D9" w:rsidRDefault="007467A5" w:rsidP="00100F43">
      <w:pPr>
        <w:rPr>
          <w:rFonts w:ascii="Arial Black" w:hAnsi="Arial Black" w:cstheme="minorHAnsi"/>
          <w:b/>
          <w:noProof/>
          <w:color w:val="00B050"/>
          <w:sz w:val="24"/>
          <w:szCs w:val="24"/>
        </w:rPr>
      </w:pPr>
    </w:p>
    <w:p w:rsidR="007467A5" w:rsidRPr="001062D9" w:rsidRDefault="007467A5" w:rsidP="00100F43">
      <w:pPr>
        <w:rPr>
          <w:rFonts w:ascii="Arial Black" w:hAnsi="Arial Black" w:cstheme="minorHAnsi"/>
          <w:b/>
          <w:noProof/>
          <w:color w:val="00B050"/>
          <w:sz w:val="24"/>
          <w:szCs w:val="24"/>
        </w:rPr>
      </w:pPr>
    </w:p>
    <w:p w:rsidR="00D271DF" w:rsidRPr="001062D9" w:rsidRDefault="00476816" w:rsidP="00100F43">
      <w:pPr>
        <w:rPr>
          <w:rFonts w:ascii="Arial Black" w:hAnsi="Arial Black" w:cstheme="minorHAnsi"/>
          <w:b/>
          <w:noProof/>
          <w:color w:val="00B050"/>
          <w:sz w:val="24"/>
          <w:szCs w:val="24"/>
        </w:rPr>
      </w:pPr>
      <w:r w:rsidRPr="001062D9">
        <w:rPr>
          <w:rFonts w:ascii="Arial Black" w:hAnsi="Arial Black" w:cstheme="minorHAnsi"/>
          <w:b/>
          <w:noProof/>
          <w:color w:val="00B050"/>
          <w:sz w:val="24"/>
          <w:szCs w:val="24"/>
        </w:rPr>
        <w:lastRenderedPageBreak/>
        <w:t xml:space="preserve">Форматирование текста с помощью </w:t>
      </w:r>
      <w:r w:rsidRPr="003C7DB9">
        <w:rPr>
          <w:rFonts w:ascii="Arial Black" w:hAnsi="Arial Black" w:cstheme="minorHAnsi"/>
          <w:b/>
          <w:noProof/>
          <w:color w:val="00B050"/>
          <w:sz w:val="24"/>
          <w:szCs w:val="24"/>
          <w:lang w:val="en-US"/>
        </w:rPr>
        <w:t>html</w:t>
      </w:r>
      <w:r w:rsidRPr="001062D9">
        <w:rPr>
          <w:rFonts w:ascii="Arial Black" w:hAnsi="Arial Black" w:cstheme="minorHAnsi"/>
          <w:b/>
          <w:noProof/>
          <w:color w:val="00B050"/>
          <w:sz w:val="24"/>
          <w:szCs w:val="24"/>
        </w:rPr>
        <w:t>:</w:t>
      </w:r>
    </w:p>
    <w:p w:rsidR="00476816" w:rsidRPr="001062D9" w:rsidRDefault="00476816" w:rsidP="00100F43">
      <w:pPr>
        <w:rPr>
          <w:rFonts w:cstheme="minorHAnsi"/>
          <w:b/>
          <w:noProof/>
          <w:color w:val="E36C0A" w:themeColor="accent6" w:themeShade="BF"/>
          <w:sz w:val="24"/>
          <w:szCs w:val="24"/>
        </w:rPr>
      </w:pPr>
      <w:r w:rsidRPr="001062D9">
        <w:rPr>
          <w:rFonts w:cstheme="minorHAnsi"/>
          <w:b/>
          <w:noProof/>
          <w:color w:val="E36C0A" w:themeColor="accent6" w:themeShade="BF"/>
          <w:sz w:val="24"/>
          <w:szCs w:val="24"/>
        </w:rPr>
        <w:t xml:space="preserve">Выделить текст </w:t>
      </w:r>
      <w:r w:rsidRPr="001062D9">
        <w:rPr>
          <w:rFonts w:cstheme="minorHAnsi"/>
          <w:noProof/>
          <w:sz w:val="24"/>
          <w:szCs w:val="24"/>
        </w:rPr>
        <w:t xml:space="preserve">– используем </w:t>
      </w:r>
      <w:r w:rsidRPr="001062D9">
        <w:rPr>
          <w:rFonts w:cstheme="minorHAnsi"/>
          <w:b/>
          <w:noProof/>
          <w:color w:val="E36C0A" w:themeColor="accent6" w:themeShade="BF"/>
          <w:sz w:val="24"/>
          <w:szCs w:val="24"/>
        </w:rPr>
        <w:t>тег</w:t>
      </w:r>
      <w:r w:rsidR="008A1553" w:rsidRPr="001062D9">
        <w:rPr>
          <w:rFonts w:cstheme="minorHAnsi"/>
          <w:b/>
          <w:noProof/>
          <w:color w:val="E36C0A" w:themeColor="accent6" w:themeShade="BF"/>
          <w:sz w:val="24"/>
          <w:szCs w:val="24"/>
        </w:rPr>
        <w:t>и</w:t>
      </w:r>
      <w:r w:rsidRPr="001062D9">
        <w:rPr>
          <w:rFonts w:cstheme="minorHAnsi"/>
          <w:b/>
          <w:noProof/>
          <w:color w:val="E36C0A" w:themeColor="accent6" w:themeShade="BF"/>
          <w:sz w:val="24"/>
          <w:szCs w:val="24"/>
        </w:rPr>
        <w:t xml:space="preserve"> &lt;</w:t>
      </w:r>
      <w:r w:rsidRPr="003C7DB9">
        <w:rPr>
          <w:rFonts w:cstheme="minorHAnsi"/>
          <w:b/>
          <w:noProof/>
          <w:color w:val="E36C0A" w:themeColor="accent6" w:themeShade="BF"/>
          <w:sz w:val="24"/>
          <w:szCs w:val="24"/>
          <w:lang w:val="en-US"/>
        </w:rPr>
        <w:t>b</w:t>
      </w:r>
      <w:r w:rsidRPr="001062D9">
        <w:rPr>
          <w:rFonts w:cstheme="minorHAnsi"/>
          <w:b/>
          <w:noProof/>
          <w:color w:val="E36C0A" w:themeColor="accent6" w:themeShade="BF"/>
          <w:sz w:val="24"/>
          <w:szCs w:val="24"/>
        </w:rPr>
        <w:t>&gt;&lt;/</w:t>
      </w:r>
      <w:r w:rsidRPr="003C7DB9">
        <w:rPr>
          <w:rFonts w:cstheme="minorHAnsi"/>
          <w:b/>
          <w:noProof/>
          <w:color w:val="E36C0A" w:themeColor="accent6" w:themeShade="BF"/>
          <w:sz w:val="24"/>
          <w:szCs w:val="24"/>
          <w:lang w:val="en-US"/>
        </w:rPr>
        <w:t>b</w:t>
      </w:r>
      <w:r w:rsidRPr="001062D9">
        <w:rPr>
          <w:rFonts w:cstheme="minorHAnsi"/>
          <w:b/>
          <w:noProof/>
          <w:color w:val="E36C0A" w:themeColor="accent6" w:themeShade="BF"/>
          <w:sz w:val="24"/>
          <w:szCs w:val="24"/>
        </w:rPr>
        <w:t>&gt;</w:t>
      </w:r>
      <w:r w:rsidRPr="001062D9">
        <w:rPr>
          <w:rFonts w:cstheme="minorHAnsi"/>
          <w:noProof/>
          <w:sz w:val="24"/>
          <w:szCs w:val="24"/>
        </w:rPr>
        <w:t xml:space="preserve"> или </w:t>
      </w:r>
      <w:r w:rsidRPr="001062D9">
        <w:rPr>
          <w:rFonts w:cstheme="minorHAnsi"/>
          <w:b/>
          <w:noProof/>
          <w:color w:val="E36C0A" w:themeColor="accent6" w:themeShade="BF"/>
          <w:sz w:val="24"/>
          <w:szCs w:val="24"/>
        </w:rPr>
        <w:t>&lt;</w:t>
      </w:r>
      <w:r w:rsidRPr="003C7DB9">
        <w:rPr>
          <w:rFonts w:cstheme="minorHAnsi"/>
          <w:b/>
          <w:noProof/>
          <w:color w:val="E36C0A" w:themeColor="accent6" w:themeShade="BF"/>
          <w:sz w:val="24"/>
          <w:szCs w:val="24"/>
          <w:lang w:val="en-US"/>
        </w:rPr>
        <w:t>strong</w:t>
      </w:r>
      <w:r w:rsidRPr="001062D9">
        <w:rPr>
          <w:rFonts w:cstheme="minorHAnsi"/>
          <w:b/>
          <w:noProof/>
          <w:color w:val="E36C0A" w:themeColor="accent6" w:themeShade="BF"/>
          <w:sz w:val="24"/>
          <w:szCs w:val="24"/>
        </w:rPr>
        <w:t>&gt;&lt;/</w:t>
      </w:r>
      <w:r w:rsidRPr="003C7DB9">
        <w:rPr>
          <w:rFonts w:cstheme="minorHAnsi"/>
          <w:b/>
          <w:noProof/>
          <w:color w:val="E36C0A" w:themeColor="accent6" w:themeShade="BF"/>
          <w:sz w:val="24"/>
          <w:szCs w:val="24"/>
          <w:lang w:val="en-US"/>
        </w:rPr>
        <w:t>strong</w:t>
      </w:r>
      <w:r w:rsidRPr="001062D9">
        <w:rPr>
          <w:rFonts w:cstheme="minorHAnsi"/>
          <w:b/>
          <w:noProof/>
          <w:color w:val="E36C0A" w:themeColor="accent6" w:themeShade="BF"/>
          <w:sz w:val="24"/>
          <w:szCs w:val="24"/>
        </w:rPr>
        <w:t>&gt;</w:t>
      </w:r>
    </w:p>
    <w:p w:rsidR="00476816" w:rsidRPr="001062D9" w:rsidRDefault="008A1553" w:rsidP="00100F43">
      <w:pPr>
        <w:rPr>
          <w:rFonts w:cstheme="minorHAnsi"/>
          <w:noProof/>
          <w:sz w:val="24"/>
          <w:szCs w:val="24"/>
        </w:rPr>
      </w:pPr>
      <w:r w:rsidRPr="001062D9">
        <w:rPr>
          <w:rFonts w:cstheme="minorHAnsi"/>
          <w:noProof/>
          <w:sz w:val="24"/>
          <w:szCs w:val="24"/>
        </w:rPr>
        <w:t>Но теги &lt;</w:t>
      </w:r>
      <w:r w:rsidRPr="003C7DB9">
        <w:rPr>
          <w:rFonts w:cstheme="minorHAnsi"/>
          <w:noProof/>
          <w:sz w:val="24"/>
          <w:szCs w:val="24"/>
          <w:lang w:val="en-US"/>
        </w:rPr>
        <w:t>strong</w:t>
      </w:r>
      <w:r w:rsidRPr="001062D9">
        <w:rPr>
          <w:rFonts w:cstheme="minorHAnsi"/>
          <w:noProof/>
          <w:sz w:val="24"/>
          <w:szCs w:val="24"/>
        </w:rPr>
        <w:t>&gt; говорят поисковой системе, что в них лежит какае-то важная информация.</w:t>
      </w:r>
    </w:p>
    <w:p w:rsidR="00476816" w:rsidRPr="001062D9" w:rsidRDefault="008A1553" w:rsidP="00100F43">
      <w:pPr>
        <w:rPr>
          <w:rFonts w:cstheme="minorHAnsi"/>
          <w:noProof/>
          <w:sz w:val="24"/>
          <w:szCs w:val="24"/>
        </w:rPr>
      </w:pPr>
      <w:r w:rsidRPr="001062D9">
        <w:rPr>
          <w:rFonts w:cstheme="minorHAnsi"/>
          <w:b/>
          <w:noProof/>
          <w:color w:val="E36C0A" w:themeColor="accent6" w:themeShade="BF"/>
          <w:sz w:val="24"/>
          <w:szCs w:val="24"/>
        </w:rPr>
        <w:t xml:space="preserve">Выделить текст курсивом </w:t>
      </w:r>
      <w:r w:rsidRPr="001062D9">
        <w:rPr>
          <w:rFonts w:cstheme="minorHAnsi"/>
          <w:noProof/>
          <w:sz w:val="24"/>
          <w:szCs w:val="24"/>
        </w:rPr>
        <w:t xml:space="preserve">– используем </w:t>
      </w:r>
      <w:r w:rsidRPr="001062D9">
        <w:rPr>
          <w:rFonts w:cstheme="minorHAnsi"/>
          <w:b/>
          <w:noProof/>
          <w:color w:val="E36C0A" w:themeColor="accent6" w:themeShade="BF"/>
          <w:sz w:val="24"/>
          <w:szCs w:val="24"/>
        </w:rPr>
        <w:t xml:space="preserve">теги </w:t>
      </w:r>
      <w:r w:rsidR="00262E4F" w:rsidRPr="001062D9">
        <w:rPr>
          <w:rFonts w:cstheme="minorHAnsi"/>
          <w:b/>
          <w:noProof/>
          <w:color w:val="E36C0A" w:themeColor="accent6" w:themeShade="BF"/>
          <w:sz w:val="24"/>
          <w:szCs w:val="24"/>
        </w:rPr>
        <w:t>&lt;</w:t>
      </w:r>
      <w:r w:rsidR="00262E4F" w:rsidRPr="003C7DB9">
        <w:rPr>
          <w:rFonts w:cstheme="minorHAnsi"/>
          <w:b/>
          <w:noProof/>
          <w:color w:val="E36C0A" w:themeColor="accent6" w:themeShade="BF"/>
          <w:sz w:val="24"/>
          <w:szCs w:val="24"/>
          <w:lang w:val="en-US"/>
        </w:rPr>
        <w:t>i</w:t>
      </w:r>
      <w:r w:rsidR="00262E4F" w:rsidRPr="001062D9">
        <w:rPr>
          <w:rFonts w:cstheme="minorHAnsi"/>
          <w:b/>
          <w:noProof/>
          <w:color w:val="E36C0A" w:themeColor="accent6" w:themeShade="BF"/>
          <w:sz w:val="24"/>
          <w:szCs w:val="24"/>
        </w:rPr>
        <w:t>&gt;&lt;/</w:t>
      </w:r>
      <w:r w:rsidR="00262E4F" w:rsidRPr="003C7DB9">
        <w:rPr>
          <w:rFonts w:cstheme="minorHAnsi"/>
          <w:b/>
          <w:noProof/>
          <w:color w:val="E36C0A" w:themeColor="accent6" w:themeShade="BF"/>
          <w:sz w:val="24"/>
          <w:szCs w:val="24"/>
          <w:lang w:val="en-US"/>
        </w:rPr>
        <w:t>i</w:t>
      </w:r>
      <w:r w:rsidRPr="001062D9">
        <w:rPr>
          <w:rFonts w:cstheme="minorHAnsi"/>
          <w:b/>
          <w:noProof/>
          <w:color w:val="E36C0A" w:themeColor="accent6" w:themeShade="BF"/>
          <w:sz w:val="24"/>
          <w:szCs w:val="24"/>
        </w:rPr>
        <w:t>&gt;</w:t>
      </w:r>
      <w:r w:rsidRPr="001062D9">
        <w:rPr>
          <w:rFonts w:cstheme="minorHAnsi"/>
          <w:noProof/>
          <w:color w:val="E36C0A" w:themeColor="accent6" w:themeShade="BF"/>
          <w:sz w:val="24"/>
          <w:szCs w:val="24"/>
        </w:rPr>
        <w:t xml:space="preserve"> </w:t>
      </w:r>
      <w:r w:rsidRPr="001062D9">
        <w:rPr>
          <w:rFonts w:cstheme="minorHAnsi"/>
          <w:noProof/>
          <w:sz w:val="24"/>
          <w:szCs w:val="24"/>
        </w:rPr>
        <w:t xml:space="preserve">или </w:t>
      </w:r>
      <w:r w:rsidRPr="001062D9">
        <w:rPr>
          <w:rFonts w:cstheme="minorHAnsi"/>
          <w:b/>
          <w:noProof/>
          <w:color w:val="E36C0A" w:themeColor="accent6" w:themeShade="BF"/>
          <w:sz w:val="24"/>
          <w:szCs w:val="24"/>
        </w:rPr>
        <w:t>&lt;</w:t>
      </w:r>
      <w:r w:rsidRPr="003C7DB9">
        <w:rPr>
          <w:rFonts w:cstheme="minorHAnsi"/>
          <w:b/>
          <w:noProof/>
          <w:color w:val="E36C0A" w:themeColor="accent6" w:themeShade="BF"/>
          <w:sz w:val="24"/>
          <w:szCs w:val="24"/>
          <w:lang w:val="en-US"/>
        </w:rPr>
        <w:t>em</w:t>
      </w:r>
      <w:r w:rsidRPr="001062D9">
        <w:rPr>
          <w:rFonts w:cstheme="minorHAnsi"/>
          <w:b/>
          <w:noProof/>
          <w:color w:val="E36C0A" w:themeColor="accent6" w:themeShade="BF"/>
          <w:sz w:val="24"/>
          <w:szCs w:val="24"/>
        </w:rPr>
        <w:t>&gt;&lt;/</w:t>
      </w:r>
      <w:r w:rsidRPr="003C7DB9">
        <w:rPr>
          <w:rFonts w:cstheme="minorHAnsi"/>
          <w:b/>
          <w:noProof/>
          <w:color w:val="E36C0A" w:themeColor="accent6" w:themeShade="BF"/>
          <w:sz w:val="24"/>
          <w:szCs w:val="24"/>
          <w:lang w:val="en-US"/>
        </w:rPr>
        <w:t>em</w:t>
      </w:r>
      <w:r w:rsidRPr="001062D9">
        <w:rPr>
          <w:rFonts w:cstheme="minorHAnsi"/>
          <w:b/>
          <w:noProof/>
          <w:color w:val="E36C0A" w:themeColor="accent6" w:themeShade="BF"/>
          <w:sz w:val="24"/>
          <w:szCs w:val="24"/>
        </w:rPr>
        <w:t>&gt;</w:t>
      </w:r>
    </w:p>
    <w:p w:rsidR="008A1553" w:rsidRPr="001062D9" w:rsidRDefault="008A1553" w:rsidP="00100F43">
      <w:pPr>
        <w:rPr>
          <w:rFonts w:cstheme="minorHAnsi"/>
          <w:noProof/>
          <w:sz w:val="24"/>
          <w:szCs w:val="24"/>
        </w:rPr>
      </w:pPr>
      <w:r w:rsidRPr="001062D9">
        <w:rPr>
          <w:rFonts w:cstheme="minorHAnsi"/>
          <w:noProof/>
          <w:sz w:val="24"/>
          <w:szCs w:val="24"/>
        </w:rPr>
        <w:t>Но теги &lt;</w:t>
      </w:r>
      <w:r w:rsidRPr="003C7DB9">
        <w:rPr>
          <w:rFonts w:cstheme="minorHAnsi"/>
          <w:noProof/>
          <w:sz w:val="24"/>
          <w:szCs w:val="24"/>
          <w:lang w:val="en-US"/>
        </w:rPr>
        <w:t>em</w:t>
      </w:r>
      <w:r w:rsidRPr="001062D9">
        <w:rPr>
          <w:rFonts w:cstheme="minorHAnsi"/>
          <w:noProof/>
          <w:sz w:val="24"/>
          <w:szCs w:val="24"/>
        </w:rPr>
        <w:t>&gt; аналогично отвечают за логическое наполнение и говорят поисковику о важности информации внутри них.</w:t>
      </w:r>
    </w:p>
    <w:p w:rsidR="008A1553" w:rsidRPr="001062D9" w:rsidRDefault="008A1553" w:rsidP="00100F43">
      <w:pPr>
        <w:rPr>
          <w:rFonts w:cstheme="minorHAnsi"/>
          <w:b/>
          <w:noProof/>
          <w:color w:val="E36C0A" w:themeColor="accent6" w:themeShade="BF"/>
          <w:sz w:val="24"/>
          <w:szCs w:val="24"/>
        </w:rPr>
      </w:pPr>
      <w:r w:rsidRPr="001062D9">
        <w:rPr>
          <w:rFonts w:cstheme="minorHAnsi"/>
          <w:b/>
          <w:noProof/>
          <w:color w:val="E36C0A" w:themeColor="accent6" w:themeShade="BF"/>
          <w:sz w:val="24"/>
          <w:szCs w:val="24"/>
        </w:rPr>
        <w:t xml:space="preserve">Уменьшить текст относительно к стандартному шрифту – </w:t>
      </w:r>
      <w:r w:rsidRPr="001062D9">
        <w:rPr>
          <w:rFonts w:cstheme="minorHAnsi"/>
          <w:noProof/>
          <w:sz w:val="24"/>
          <w:szCs w:val="24"/>
        </w:rPr>
        <w:t xml:space="preserve">используем </w:t>
      </w:r>
      <w:r w:rsidRPr="001062D9">
        <w:rPr>
          <w:rFonts w:cstheme="minorHAnsi"/>
          <w:b/>
          <w:noProof/>
          <w:color w:val="E36C0A" w:themeColor="accent6" w:themeShade="BF"/>
          <w:sz w:val="24"/>
          <w:szCs w:val="24"/>
        </w:rPr>
        <w:t>теги &lt;</w:t>
      </w:r>
      <w:r w:rsidRPr="003C7DB9">
        <w:rPr>
          <w:rFonts w:cstheme="minorHAnsi"/>
          <w:b/>
          <w:noProof/>
          <w:color w:val="E36C0A" w:themeColor="accent6" w:themeShade="BF"/>
          <w:sz w:val="24"/>
          <w:szCs w:val="24"/>
          <w:lang w:val="en-US"/>
        </w:rPr>
        <w:t>small</w:t>
      </w:r>
      <w:r w:rsidRPr="001062D9">
        <w:rPr>
          <w:rFonts w:cstheme="minorHAnsi"/>
          <w:b/>
          <w:noProof/>
          <w:color w:val="E36C0A" w:themeColor="accent6" w:themeShade="BF"/>
          <w:sz w:val="24"/>
          <w:szCs w:val="24"/>
        </w:rPr>
        <w:t>&gt;&lt;/</w:t>
      </w:r>
      <w:r w:rsidRPr="003C7DB9">
        <w:rPr>
          <w:rFonts w:cstheme="minorHAnsi"/>
          <w:b/>
          <w:noProof/>
          <w:color w:val="E36C0A" w:themeColor="accent6" w:themeShade="BF"/>
          <w:sz w:val="24"/>
          <w:szCs w:val="24"/>
          <w:lang w:val="en-US"/>
        </w:rPr>
        <w:t>small</w:t>
      </w:r>
      <w:r w:rsidRPr="001062D9">
        <w:rPr>
          <w:rFonts w:cstheme="minorHAnsi"/>
          <w:b/>
          <w:noProof/>
          <w:color w:val="E36C0A" w:themeColor="accent6" w:themeShade="BF"/>
          <w:sz w:val="24"/>
          <w:szCs w:val="24"/>
        </w:rPr>
        <w:t>&gt;</w:t>
      </w:r>
    </w:p>
    <w:p w:rsidR="008A1553" w:rsidRPr="001062D9" w:rsidRDefault="00B26650" w:rsidP="00100F43">
      <w:pPr>
        <w:rPr>
          <w:rFonts w:cstheme="minorHAnsi"/>
          <w:b/>
          <w:noProof/>
          <w:color w:val="E36C0A" w:themeColor="accent6" w:themeShade="BF"/>
          <w:sz w:val="24"/>
          <w:szCs w:val="24"/>
        </w:rPr>
      </w:pPr>
      <w:r w:rsidRPr="001062D9">
        <w:rPr>
          <w:rFonts w:cstheme="minorHAnsi"/>
          <w:b/>
          <w:noProof/>
          <w:color w:val="E36C0A" w:themeColor="accent6" w:themeShade="BF"/>
          <w:sz w:val="24"/>
          <w:szCs w:val="24"/>
        </w:rPr>
        <w:t xml:space="preserve">Сделать текст выше основного ряда (пометка например) – </w:t>
      </w:r>
      <w:r w:rsidRPr="001062D9">
        <w:rPr>
          <w:rFonts w:cstheme="minorHAnsi"/>
          <w:noProof/>
          <w:color w:val="000000" w:themeColor="text1"/>
          <w:sz w:val="24"/>
          <w:szCs w:val="24"/>
        </w:rPr>
        <w:t xml:space="preserve">используем теги </w:t>
      </w:r>
      <w:r w:rsidRPr="001062D9">
        <w:rPr>
          <w:rFonts w:cstheme="minorHAnsi"/>
          <w:b/>
          <w:noProof/>
          <w:color w:val="E36C0A" w:themeColor="accent6" w:themeShade="BF"/>
          <w:sz w:val="24"/>
          <w:szCs w:val="24"/>
        </w:rPr>
        <w:t>&lt;</w:t>
      </w:r>
      <w:r w:rsidRPr="003C7DB9">
        <w:rPr>
          <w:rFonts w:cstheme="minorHAnsi"/>
          <w:b/>
          <w:noProof/>
          <w:color w:val="E36C0A" w:themeColor="accent6" w:themeShade="BF"/>
          <w:sz w:val="24"/>
          <w:szCs w:val="24"/>
          <w:lang w:val="en-US"/>
        </w:rPr>
        <w:t>sup</w:t>
      </w:r>
      <w:r w:rsidRPr="001062D9">
        <w:rPr>
          <w:rFonts w:cstheme="minorHAnsi"/>
          <w:b/>
          <w:noProof/>
          <w:color w:val="E36C0A" w:themeColor="accent6" w:themeShade="BF"/>
          <w:sz w:val="24"/>
          <w:szCs w:val="24"/>
        </w:rPr>
        <w:t>&gt;&lt;/</w:t>
      </w:r>
      <w:r w:rsidRPr="003C7DB9">
        <w:rPr>
          <w:rFonts w:cstheme="minorHAnsi"/>
          <w:b/>
          <w:noProof/>
          <w:color w:val="E36C0A" w:themeColor="accent6" w:themeShade="BF"/>
          <w:sz w:val="24"/>
          <w:szCs w:val="24"/>
          <w:lang w:val="en-US"/>
        </w:rPr>
        <w:t>sup</w:t>
      </w:r>
      <w:r w:rsidRPr="001062D9">
        <w:rPr>
          <w:rFonts w:cstheme="minorHAnsi"/>
          <w:b/>
          <w:noProof/>
          <w:color w:val="E36C0A" w:themeColor="accent6" w:themeShade="BF"/>
          <w:sz w:val="24"/>
          <w:szCs w:val="24"/>
        </w:rPr>
        <w:t>&gt;</w:t>
      </w:r>
    </w:p>
    <w:p w:rsidR="00B26650" w:rsidRPr="001062D9" w:rsidRDefault="00B26650" w:rsidP="00B26650">
      <w:pPr>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FFFFFF"/>
          <w:sz w:val="20"/>
          <w:szCs w:val="20"/>
          <w:lang w:eastAsia="ru-RU"/>
        </w:rPr>
      </w:pPr>
      <w:r w:rsidRPr="001062D9">
        <w:rPr>
          <w:rFonts w:ascii="Courier New" w:eastAsia="Times New Roman" w:hAnsi="Courier New" w:cs="Courier New"/>
          <w:noProof/>
          <w:color w:val="E1EFFF"/>
          <w:sz w:val="20"/>
          <w:szCs w:val="20"/>
          <w:lang w:eastAsia="ru-RU"/>
        </w:rPr>
        <w:t>&lt;</w:t>
      </w:r>
      <w:r w:rsidRPr="003C7DB9">
        <w:rPr>
          <w:rFonts w:ascii="Courier New" w:eastAsia="Times New Roman" w:hAnsi="Courier New" w:cs="Courier New"/>
          <w:noProof/>
          <w:color w:val="9EFFFF"/>
          <w:sz w:val="20"/>
          <w:szCs w:val="20"/>
          <w:lang w:val="en-US" w:eastAsia="ru-RU"/>
        </w:rPr>
        <w:t>p</w:t>
      </w:r>
      <w:r w:rsidRPr="001062D9">
        <w:rPr>
          <w:rFonts w:ascii="Courier New" w:eastAsia="Times New Roman" w:hAnsi="Courier New" w:cs="Courier New"/>
          <w:noProof/>
          <w:color w:val="E1EFFF"/>
          <w:sz w:val="20"/>
          <w:szCs w:val="20"/>
          <w:lang w:eastAsia="ru-RU"/>
        </w:rPr>
        <w:t>&gt;&lt;</w:t>
      </w:r>
      <w:r w:rsidRPr="003C7DB9">
        <w:rPr>
          <w:rFonts w:ascii="Courier New" w:eastAsia="Times New Roman" w:hAnsi="Courier New" w:cs="Courier New"/>
          <w:noProof/>
          <w:color w:val="9EFFFF"/>
          <w:sz w:val="20"/>
          <w:szCs w:val="20"/>
          <w:lang w:val="en-US" w:eastAsia="ru-RU"/>
        </w:rPr>
        <w:t>strong</w:t>
      </w:r>
      <w:r w:rsidRPr="001062D9">
        <w:rPr>
          <w:rFonts w:ascii="Courier New" w:eastAsia="Times New Roman" w:hAnsi="Courier New" w:cs="Courier New"/>
          <w:noProof/>
          <w:color w:val="E1EFFF"/>
          <w:sz w:val="20"/>
          <w:szCs w:val="20"/>
          <w:lang w:eastAsia="ru-RU"/>
        </w:rPr>
        <w:t>&gt;</w:t>
      </w:r>
      <w:r w:rsidRPr="003C7DB9">
        <w:rPr>
          <w:rFonts w:ascii="Courier New" w:eastAsia="Times New Roman" w:hAnsi="Courier New" w:cs="Courier New"/>
          <w:b/>
          <w:bCs/>
          <w:noProof/>
          <w:color w:val="FFFFFF"/>
          <w:sz w:val="20"/>
          <w:szCs w:val="20"/>
          <w:lang w:val="en-US" w:eastAsia="ru-RU"/>
        </w:rPr>
        <w:t>Browser</w:t>
      </w:r>
      <w:r w:rsidRPr="001062D9">
        <w:rPr>
          <w:rFonts w:ascii="Courier New" w:eastAsia="Times New Roman" w:hAnsi="Courier New" w:cs="Courier New"/>
          <w:noProof/>
          <w:color w:val="E1EFFF"/>
          <w:sz w:val="20"/>
          <w:szCs w:val="20"/>
          <w:lang w:eastAsia="ru-RU"/>
        </w:rPr>
        <w:t>&lt;/</w:t>
      </w:r>
      <w:r w:rsidRPr="003C7DB9">
        <w:rPr>
          <w:rFonts w:ascii="Courier New" w:eastAsia="Times New Roman" w:hAnsi="Courier New" w:cs="Courier New"/>
          <w:noProof/>
          <w:color w:val="9EFFFF"/>
          <w:sz w:val="20"/>
          <w:szCs w:val="20"/>
          <w:lang w:val="en-US" w:eastAsia="ru-RU"/>
        </w:rPr>
        <w:t>strong</w:t>
      </w:r>
      <w:r w:rsidRPr="001062D9">
        <w:rPr>
          <w:rFonts w:ascii="Courier New" w:eastAsia="Times New Roman" w:hAnsi="Courier New" w:cs="Courier New"/>
          <w:noProof/>
          <w:color w:val="E1EFFF"/>
          <w:sz w:val="20"/>
          <w:szCs w:val="20"/>
          <w:lang w:eastAsia="ru-RU"/>
        </w:rPr>
        <w:t xml:space="preserve">&gt; </w:t>
      </w:r>
      <w:r w:rsidRPr="001062D9">
        <w:rPr>
          <w:rFonts w:ascii="Courier New" w:eastAsia="Times New Roman" w:hAnsi="Courier New" w:cs="Courier New"/>
          <w:b/>
          <w:bCs/>
          <w:noProof/>
          <w:color w:val="FFFFFF"/>
          <w:sz w:val="20"/>
          <w:szCs w:val="20"/>
          <w:lang w:eastAsia="ru-RU"/>
        </w:rPr>
        <w:t xml:space="preserve">- </w:t>
      </w:r>
      <w:r w:rsidRPr="001062D9">
        <w:rPr>
          <w:rFonts w:ascii="Courier New" w:eastAsia="Times New Roman" w:hAnsi="Courier New" w:cs="Courier New"/>
          <w:noProof/>
          <w:color w:val="E1EFFF"/>
          <w:sz w:val="20"/>
          <w:szCs w:val="20"/>
          <w:lang w:eastAsia="ru-RU"/>
        </w:rPr>
        <w:t>&lt;</w:t>
      </w:r>
      <w:r w:rsidRPr="003C7DB9">
        <w:rPr>
          <w:rFonts w:ascii="Courier New" w:eastAsia="Times New Roman" w:hAnsi="Courier New" w:cs="Courier New"/>
          <w:noProof/>
          <w:color w:val="9EFFFF"/>
          <w:sz w:val="20"/>
          <w:szCs w:val="20"/>
          <w:lang w:val="en-US" w:eastAsia="ru-RU"/>
        </w:rPr>
        <w:t>em</w:t>
      </w:r>
      <w:r w:rsidRPr="001062D9">
        <w:rPr>
          <w:rFonts w:ascii="Courier New" w:eastAsia="Times New Roman" w:hAnsi="Courier New" w:cs="Courier New"/>
          <w:noProof/>
          <w:color w:val="E1EFFF"/>
          <w:sz w:val="20"/>
          <w:szCs w:val="20"/>
          <w:lang w:eastAsia="ru-RU"/>
        </w:rPr>
        <w:t>&gt;</w:t>
      </w:r>
      <w:r w:rsidRPr="001062D9">
        <w:rPr>
          <w:rFonts w:ascii="Courier New" w:eastAsia="Times New Roman" w:hAnsi="Courier New" w:cs="Courier New"/>
          <w:b/>
          <w:bCs/>
          <w:noProof/>
          <w:color w:val="FFFFFF"/>
          <w:sz w:val="20"/>
          <w:szCs w:val="20"/>
          <w:lang w:eastAsia="ru-RU"/>
        </w:rPr>
        <w:t>это программное обеспечение</w:t>
      </w:r>
      <w:r w:rsidRPr="001062D9">
        <w:rPr>
          <w:rFonts w:ascii="Courier New" w:eastAsia="Times New Roman" w:hAnsi="Courier New" w:cs="Courier New"/>
          <w:noProof/>
          <w:color w:val="E1EFFF"/>
          <w:sz w:val="20"/>
          <w:szCs w:val="20"/>
          <w:lang w:eastAsia="ru-RU"/>
        </w:rPr>
        <w:t>&lt;/</w:t>
      </w:r>
      <w:r w:rsidRPr="003C7DB9">
        <w:rPr>
          <w:rFonts w:ascii="Courier New" w:eastAsia="Times New Roman" w:hAnsi="Courier New" w:cs="Courier New"/>
          <w:noProof/>
          <w:color w:val="9EFFFF"/>
          <w:sz w:val="20"/>
          <w:szCs w:val="20"/>
          <w:lang w:val="en-US" w:eastAsia="ru-RU"/>
        </w:rPr>
        <w:t>em</w:t>
      </w:r>
      <w:r w:rsidRPr="001062D9">
        <w:rPr>
          <w:rFonts w:ascii="Courier New" w:eastAsia="Times New Roman" w:hAnsi="Courier New" w:cs="Courier New"/>
          <w:noProof/>
          <w:color w:val="E1EFFF"/>
          <w:sz w:val="20"/>
          <w:szCs w:val="20"/>
          <w:lang w:eastAsia="ru-RU"/>
        </w:rPr>
        <w:t>&gt;</w:t>
      </w:r>
      <w:r w:rsidRPr="001062D9">
        <w:rPr>
          <w:rFonts w:ascii="Courier New" w:eastAsia="Times New Roman" w:hAnsi="Courier New" w:cs="Courier New"/>
          <w:b/>
          <w:bCs/>
          <w:noProof/>
          <w:color w:val="FFFFFF"/>
          <w:sz w:val="20"/>
          <w:szCs w:val="20"/>
          <w:lang w:eastAsia="ru-RU"/>
        </w:rPr>
        <w:t>,</w:t>
      </w:r>
      <w:r w:rsidRPr="001062D9">
        <w:rPr>
          <w:rFonts w:ascii="Courier New" w:eastAsia="Times New Roman" w:hAnsi="Courier New" w:cs="Courier New"/>
          <w:b/>
          <w:bCs/>
          <w:noProof/>
          <w:color w:val="FFFFFF"/>
          <w:sz w:val="20"/>
          <w:szCs w:val="20"/>
          <w:lang w:eastAsia="ru-RU"/>
        </w:rPr>
        <w:br/>
        <w:t xml:space="preserve">    которое необходимо для чтения скрипта, передаваемого сервером</w:t>
      </w:r>
      <w:r w:rsidRPr="001062D9">
        <w:rPr>
          <w:rFonts w:ascii="Courier New" w:eastAsia="Times New Roman" w:hAnsi="Courier New" w:cs="Courier New"/>
          <w:noProof/>
          <w:color w:val="E1EFFF"/>
          <w:sz w:val="20"/>
          <w:szCs w:val="20"/>
          <w:lang w:eastAsia="ru-RU"/>
        </w:rPr>
        <w:t>&lt;</w:t>
      </w:r>
      <w:r w:rsidRPr="003C7DB9">
        <w:rPr>
          <w:rFonts w:ascii="Courier New" w:eastAsia="Times New Roman" w:hAnsi="Courier New" w:cs="Courier New"/>
          <w:noProof/>
          <w:color w:val="9EFFFF"/>
          <w:sz w:val="20"/>
          <w:szCs w:val="20"/>
          <w:lang w:val="en-US" w:eastAsia="ru-RU"/>
        </w:rPr>
        <w:t>sup</w:t>
      </w:r>
      <w:r w:rsidRPr="001062D9">
        <w:rPr>
          <w:rFonts w:ascii="Courier New" w:eastAsia="Times New Roman" w:hAnsi="Courier New" w:cs="Courier New"/>
          <w:noProof/>
          <w:color w:val="E1EFFF"/>
          <w:sz w:val="20"/>
          <w:szCs w:val="20"/>
          <w:lang w:eastAsia="ru-RU"/>
        </w:rPr>
        <w:t>&gt;</w:t>
      </w:r>
      <w:r w:rsidRPr="001062D9">
        <w:rPr>
          <w:rFonts w:ascii="Courier New" w:eastAsia="Times New Roman" w:hAnsi="Courier New" w:cs="Courier New"/>
          <w:b/>
          <w:bCs/>
          <w:noProof/>
          <w:color w:val="FFFFFF"/>
          <w:sz w:val="20"/>
          <w:szCs w:val="20"/>
          <w:lang w:eastAsia="ru-RU"/>
        </w:rPr>
        <w:t>[1]</w:t>
      </w:r>
      <w:r w:rsidRPr="001062D9">
        <w:rPr>
          <w:rFonts w:ascii="Courier New" w:eastAsia="Times New Roman" w:hAnsi="Courier New" w:cs="Courier New"/>
          <w:noProof/>
          <w:color w:val="E1EFFF"/>
          <w:sz w:val="20"/>
          <w:szCs w:val="20"/>
          <w:lang w:eastAsia="ru-RU"/>
        </w:rPr>
        <w:t>&lt;/</w:t>
      </w:r>
      <w:r w:rsidRPr="003C7DB9">
        <w:rPr>
          <w:rFonts w:ascii="Courier New" w:eastAsia="Times New Roman" w:hAnsi="Courier New" w:cs="Courier New"/>
          <w:noProof/>
          <w:color w:val="9EFFFF"/>
          <w:sz w:val="20"/>
          <w:szCs w:val="20"/>
          <w:lang w:val="en-US" w:eastAsia="ru-RU"/>
        </w:rPr>
        <w:t>sup</w:t>
      </w:r>
      <w:r w:rsidRPr="001062D9">
        <w:rPr>
          <w:rFonts w:ascii="Courier New" w:eastAsia="Times New Roman" w:hAnsi="Courier New" w:cs="Courier New"/>
          <w:noProof/>
          <w:color w:val="E1EFFF"/>
          <w:sz w:val="20"/>
          <w:szCs w:val="20"/>
          <w:lang w:eastAsia="ru-RU"/>
        </w:rPr>
        <w:t>&gt;&lt;/</w:t>
      </w:r>
      <w:r w:rsidRPr="003C7DB9">
        <w:rPr>
          <w:rFonts w:ascii="Courier New" w:eastAsia="Times New Roman" w:hAnsi="Courier New" w:cs="Courier New"/>
          <w:noProof/>
          <w:color w:val="9EFFFF"/>
          <w:sz w:val="20"/>
          <w:szCs w:val="20"/>
          <w:lang w:val="en-US" w:eastAsia="ru-RU"/>
        </w:rPr>
        <w:t>p</w:t>
      </w:r>
      <w:r w:rsidRPr="001062D9">
        <w:rPr>
          <w:rFonts w:ascii="Courier New" w:eastAsia="Times New Roman" w:hAnsi="Courier New" w:cs="Courier New"/>
          <w:noProof/>
          <w:color w:val="E1EFFF"/>
          <w:sz w:val="20"/>
          <w:szCs w:val="20"/>
          <w:lang w:eastAsia="ru-RU"/>
        </w:rPr>
        <w:t>&gt;</w:t>
      </w:r>
    </w:p>
    <w:p w:rsidR="00D271DF" w:rsidRPr="001062D9" w:rsidRDefault="00D271DF" w:rsidP="00100F43">
      <w:pPr>
        <w:rPr>
          <w:rFonts w:cstheme="minorHAnsi"/>
          <w:noProof/>
          <w:color w:val="000000" w:themeColor="text1"/>
          <w:sz w:val="24"/>
          <w:szCs w:val="24"/>
        </w:rPr>
      </w:pPr>
    </w:p>
    <w:p w:rsidR="00B26650" w:rsidRPr="001062D9" w:rsidRDefault="00B26650" w:rsidP="00100F43">
      <w:pPr>
        <w:rPr>
          <w:rFonts w:cstheme="minorHAnsi"/>
          <w:noProof/>
          <w:color w:val="000000" w:themeColor="text1"/>
        </w:rPr>
      </w:pPr>
      <w:r w:rsidRPr="001062D9">
        <w:rPr>
          <w:rFonts w:cstheme="minorHAnsi"/>
          <w:noProof/>
          <w:color w:val="000000" w:themeColor="text1"/>
        </w:rPr>
        <w:t>Выведет:</w:t>
      </w:r>
    </w:p>
    <w:p w:rsidR="00476816" w:rsidRPr="001062D9" w:rsidRDefault="00B26650" w:rsidP="00100F43">
      <w:pPr>
        <w:rPr>
          <w:rFonts w:cstheme="minorHAnsi"/>
          <w:b/>
          <w:noProof/>
          <w:color w:val="E36C0A" w:themeColor="accent6" w:themeShade="BF"/>
        </w:rPr>
      </w:pPr>
      <w:r w:rsidRPr="003C7DB9">
        <w:rPr>
          <w:rStyle w:val="aa"/>
          <w:noProof/>
          <w:color w:val="000000"/>
          <w:lang w:val="en-US"/>
        </w:rPr>
        <w:t>Browser</w:t>
      </w:r>
      <w:r w:rsidRPr="003C7DB9">
        <w:rPr>
          <w:noProof/>
          <w:color w:val="000000"/>
          <w:lang w:val="en-US"/>
        </w:rPr>
        <w:t> </w:t>
      </w:r>
      <w:r w:rsidRPr="001062D9">
        <w:rPr>
          <w:noProof/>
          <w:color w:val="000000"/>
        </w:rPr>
        <w:t>-</w:t>
      </w:r>
      <w:r w:rsidRPr="003C7DB9">
        <w:rPr>
          <w:noProof/>
          <w:color w:val="000000"/>
          <w:lang w:val="en-US"/>
        </w:rPr>
        <w:t> </w:t>
      </w:r>
      <w:r w:rsidRPr="001062D9">
        <w:rPr>
          <w:rStyle w:val="ab"/>
          <w:noProof/>
          <w:color w:val="000000"/>
        </w:rPr>
        <w:t>это программное обеспечение</w:t>
      </w:r>
      <w:r w:rsidRPr="001062D9">
        <w:rPr>
          <w:noProof/>
          <w:color w:val="000000"/>
        </w:rPr>
        <w:t>, которое необходимо для чтения скрипта, передаваемого сервером</w:t>
      </w:r>
      <w:r w:rsidRPr="001062D9">
        <w:rPr>
          <w:noProof/>
          <w:color w:val="000000"/>
          <w:vertAlign w:val="superscript"/>
        </w:rPr>
        <w:t>[1]</w:t>
      </w:r>
    </w:p>
    <w:p w:rsidR="007E1092" w:rsidRPr="001062D9" w:rsidRDefault="007E1092" w:rsidP="007E1092">
      <w:pPr>
        <w:rPr>
          <w:rFonts w:cstheme="minorHAnsi"/>
          <w:b/>
          <w:noProof/>
          <w:color w:val="E36C0A" w:themeColor="accent6" w:themeShade="BF"/>
          <w:sz w:val="24"/>
          <w:szCs w:val="24"/>
        </w:rPr>
      </w:pPr>
      <w:r w:rsidRPr="001062D9">
        <w:rPr>
          <w:rFonts w:cstheme="minorHAnsi"/>
          <w:b/>
          <w:noProof/>
          <w:color w:val="E36C0A" w:themeColor="accent6" w:themeShade="BF"/>
          <w:sz w:val="24"/>
          <w:szCs w:val="24"/>
        </w:rPr>
        <w:t xml:space="preserve">Сделать текст ниже основного ряда – </w:t>
      </w:r>
      <w:r w:rsidRPr="001062D9">
        <w:rPr>
          <w:rFonts w:cstheme="minorHAnsi"/>
          <w:noProof/>
          <w:color w:val="000000" w:themeColor="text1"/>
          <w:sz w:val="24"/>
          <w:szCs w:val="24"/>
        </w:rPr>
        <w:t xml:space="preserve">используем теги </w:t>
      </w:r>
      <w:r w:rsidRPr="001062D9">
        <w:rPr>
          <w:rFonts w:cstheme="minorHAnsi"/>
          <w:b/>
          <w:noProof/>
          <w:color w:val="E36C0A" w:themeColor="accent6" w:themeShade="BF"/>
          <w:sz w:val="24"/>
          <w:szCs w:val="24"/>
        </w:rPr>
        <w:t>&lt;</w:t>
      </w:r>
      <w:r w:rsidRPr="003C7DB9">
        <w:rPr>
          <w:rFonts w:cstheme="minorHAnsi"/>
          <w:b/>
          <w:noProof/>
          <w:color w:val="E36C0A" w:themeColor="accent6" w:themeShade="BF"/>
          <w:sz w:val="24"/>
          <w:szCs w:val="24"/>
          <w:lang w:val="en-US"/>
        </w:rPr>
        <w:t>sub</w:t>
      </w:r>
      <w:r w:rsidRPr="001062D9">
        <w:rPr>
          <w:rFonts w:cstheme="minorHAnsi"/>
          <w:b/>
          <w:noProof/>
          <w:color w:val="E36C0A" w:themeColor="accent6" w:themeShade="BF"/>
          <w:sz w:val="24"/>
          <w:szCs w:val="24"/>
        </w:rPr>
        <w:t>&gt;&lt;/</w:t>
      </w:r>
      <w:r w:rsidRPr="003C7DB9">
        <w:rPr>
          <w:rFonts w:cstheme="minorHAnsi"/>
          <w:b/>
          <w:noProof/>
          <w:color w:val="E36C0A" w:themeColor="accent6" w:themeShade="BF"/>
          <w:sz w:val="24"/>
          <w:szCs w:val="24"/>
          <w:lang w:val="en-US"/>
        </w:rPr>
        <w:t>sub</w:t>
      </w:r>
      <w:r w:rsidRPr="001062D9">
        <w:rPr>
          <w:rFonts w:cstheme="minorHAnsi"/>
          <w:b/>
          <w:noProof/>
          <w:color w:val="E36C0A" w:themeColor="accent6" w:themeShade="BF"/>
          <w:sz w:val="24"/>
          <w:szCs w:val="24"/>
        </w:rPr>
        <w:t>&gt;</w:t>
      </w:r>
    </w:p>
    <w:p w:rsidR="00476816" w:rsidRPr="001062D9" w:rsidRDefault="007E1092" w:rsidP="00100F43">
      <w:pPr>
        <w:rPr>
          <w:rFonts w:cstheme="minorHAnsi"/>
          <w:b/>
          <w:noProof/>
          <w:color w:val="E36C0A" w:themeColor="accent6" w:themeShade="BF"/>
          <w:sz w:val="24"/>
          <w:szCs w:val="24"/>
        </w:rPr>
      </w:pPr>
      <w:r w:rsidRPr="001062D9">
        <w:rPr>
          <w:rFonts w:cstheme="minorHAnsi"/>
          <w:b/>
          <w:noProof/>
          <w:color w:val="E36C0A" w:themeColor="accent6" w:themeShade="BF"/>
          <w:sz w:val="24"/>
          <w:szCs w:val="24"/>
        </w:rPr>
        <w:t xml:space="preserve">Сохранить все пробелы и переносы </w:t>
      </w:r>
      <w:r w:rsidR="002B576F" w:rsidRPr="001062D9">
        <w:rPr>
          <w:rFonts w:cstheme="minorHAnsi"/>
          <w:b/>
          <w:noProof/>
          <w:color w:val="E36C0A" w:themeColor="accent6" w:themeShade="BF"/>
          <w:sz w:val="24"/>
          <w:szCs w:val="24"/>
        </w:rPr>
        <w:t xml:space="preserve">в тексте </w:t>
      </w:r>
      <w:r w:rsidRPr="001062D9">
        <w:rPr>
          <w:rFonts w:cstheme="minorHAnsi"/>
          <w:b/>
          <w:noProof/>
          <w:color w:val="E36C0A" w:themeColor="accent6" w:themeShade="BF"/>
          <w:sz w:val="24"/>
          <w:szCs w:val="24"/>
        </w:rPr>
        <w:t xml:space="preserve">– </w:t>
      </w:r>
      <w:r w:rsidRPr="001062D9">
        <w:rPr>
          <w:rFonts w:cstheme="minorHAnsi"/>
          <w:noProof/>
          <w:sz w:val="24"/>
          <w:szCs w:val="24"/>
        </w:rPr>
        <w:t>используем</w:t>
      </w:r>
      <w:r w:rsidRPr="001062D9">
        <w:rPr>
          <w:rFonts w:cstheme="minorHAnsi"/>
          <w:b/>
          <w:noProof/>
          <w:color w:val="E36C0A" w:themeColor="accent6" w:themeShade="BF"/>
          <w:sz w:val="24"/>
          <w:szCs w:val="24"/>
        </w:rPr>
        <w:t xml:space="preserve"> тег &lt;</w:t>
      </w:r>
      <w:r w:rsidRPr="003C7DB9">
        <w:rPr>
          <w:rFonts w:cstheme="minorHAnsi"/>
          <w:b/>
          <w:noProof/>
          <w:color w:val="E36C0A" w:themeColor="accent6" w:themeShade="BF"/>
          <w:sz w:val="24"/>
          <w:szCs w:val="24"/>
          <w:lang w:val="en-US"/>
        </w:rPr>
        <w:t>pre</w:t>
      </w:r>
      <w:r w:rsidRPr="001062D9">
        <w:rPr>
          <w:rFonts w:cstheme="minorHAnsi"/>
          <w:b/>
          <w:noProof/>
          <w:color w:val="E36C0A" w:themeColor="accent6" w:themeShade="BF"/>
          <w:sz w:val="24"/>
          <w:szCs w:val="24"/>
        </w:rPr>
        <w:t>&gt;</w:t>
      </w:r>
      <w:r w:rsidR="002B576F" w:rsidRPr="001062D9">
        <w:rPr>
          <w:rFonts w:cstheme="minorHAnsi"/>
          <w:b/>
          <w:noProof/>
          <w:color w:val="E36C0A" w:themeColor="accent6" w:themeShade="BF"/>
          <w:sz w:val="24"/>
          <w:szCs w:val="24"/>
        </w:rPr>
        <w:t xml:space="preserve"> </w:t>
      </w:r>
      <w:r w:rsidR="002B576F" w:rsidRPr="001062D9">
        <w:rPr>
          <w:rFonts w:cstheme="minorHAnsi"/>
          <w:noProof/>
          <w:sz w:val="24"/>
          <w:szCs w:val="24"/>
        </w:rPr>
        <w:t xml:space="preserve">вместо </w:t>
      </w:r>
      <w:r w:rsidR="002B576F" w:rsidRPr="001062D9">
        <w:rPr>
          <w:rFonts w:cstheme="minorHAnsi"/>
          <w:b/>
          <w:noProof/>
          <w:color w:val="E36C0A" w:themeColor="accent6" w:themeShade="BF"/>
          <w:sz w:val="24"/>
          <w:szCs w:val="24"/>
        </w:rPr>
        <w:t>&lt;</w:t>
      </w:r>
      <w:r w:rsidR="002B576F" w:rsidRPr="003C7DB9">
        <w:rPr>
          <w:rFonts w:cstheme="minorHAnsi"/>
          <w:b/>
          <w:noProof/>
          <w:color w:val="E36C0A" w:themeColor="accent6" w:themeShade="BF"/>
          <w:sz w:val="24"/>
          <w:szCs w:val="24"/>
          <w:lang w:val="en-US"/>
        </w:rPr>
        <w:t>p</w:t>
      </w:r>
      <w:r w:rsidR="002B576F" w:rsidRPr="001062D9">
        <w:rPr>
          <w:rFonts w:cstheme="minorHAnsi"/>
          <w:b/>
          <w:noProof/>
          <w:color w:val="E36C0A" w:themeColor="accent6" w:themeShade="BF"/>
          <w:sz w:val="24"/>
          <w:szCs w:val="24"/>
        </w:rPr>
        <w:t>&gt;</w:t>
      </w:r>
    </w:p>
    <w:p w:rsidR="007E1092" w:rsidRPr="001062D9" w:rsidRDefault="007E1092" w:rsidP="00100F43">
      <w:pPr>
        <w:rPr>
          <w:rFonts w:cstheme="minorHAnsi"/>
          <w:noProof/>
          <w:sz w:val="24"/>
          <w:szCs w:val="24"/>
        </w:rPr>
      </w:pPr>
      <w:r w:rsidRPr="001062D9">
        <w:rPr>
          <w:rFonts w:cstheme="minorHAnsi"/>
          <w:noProof/>
          <w:sz w:val="24"/>
          <w:szCs w:val="24"/>
        </w:rPr>
        <w:t>Если текст уже был написан, то выделяем его</w:t>
      </w:r>
      <w:r w:rsidR="00724853" w:rsidRPr="001062D9">
        <w:rPr>
          <w:rFonts w:cstheme="minorHAnsi"/>
          <w:noProof/>
          <w:sz w:val="24"/>
          <w:szCs w:val="24"/>
        </w:rPr>
        <w:t xml:space="preserve">, </w:t>
      </w:r>
      <w:r w:rsidRPr="001062D9">
        <w:rPr>
          <w:rFonts w:cstheme="minorHAnsi"/>
          <w:noProof/>
          <w:sz w:val="24"/>
          <w:szCs w:val="24"/>
        </w:rPr>
        <w:t xml:space="preserve">нажимаем </w:t>
      </w:r>
      <w:r w:rsidRPr="003C7DB9">
        <w:rPr>
          <w:rFonts w:cstheme="minorHAnsi"/>
          <w:noProof/>
          <w:sz w:val="24"/>
          <w:szCs w:val="24"/>
          <w:lang w:val="en-US"/>
        </w:rPr>
        <w:t>Shift</w:t>
      </w:r>
      <w:r w:rsidR="00724853" w:rsidRPr="001062D9">
        <w:rPr>
          <w:rFonts w:cstheme="minorHAnsi"/>
          <w:noProof/>
          <w:sz w:val="24"/>
          <w:szCs w:val="24"/>
        </w:rPr>
        <w:t xml:space="preserve"> и переносим его в левый край</w:t>
      </w:r>
      <w:r w:rsidRPr="001062D9">
        <w:rPr>
          <w:rFonts w:cstheme="minorHAnsi"/>
          <w:noProof/>
          <w:sz w:val="24"/>
          <w:szCs w:val="24"/>
        </w:rPr>
        <w:t>.</w:t>
      </w:r>
    </w:p>
    <w:p w:rsidR="002B576F" w:rsidRPr="001062D9" w:rsidRDefault="004044FB" w:rsidP="00100F43">
      <w:pPr>
        <w:rPr>
          <w:rFonts w:cstheme="minorHAnsi"/>
          <w:b/>
          <w:noProof/>
          <w:color w:val="E36C0A" w:themeColor="accent6" w:themeShade="BF"/>
          <w:sz w:val="24"/>
          <w:szCs w:val="24"/>
        </w:rPr>
      </w:pPr>
      <w:r w:rsidRPr="001062D9">
        <w:rPr>
          <w:rFonts w:cstheme="minorHAnsi"/>
          <w:b/>
          <w:noProof/>
          <w:color w:val="E36C0A" w:themeColor="accent6" w:themeShade="BF"/>
          <w:sz w:val="24"/>
          <w:szCs w:val="24"/>
        </w:rPr>
        <w:t>Д</w:t>
      </w:r>
      <w:r w:rsidR="002B576F" w:rsidRPr="001062D9">
        <w:rPr>
          <w:rFonts w:cstheme="minorHAnsi"/>
          <w:b/>
          <w:noProof/>
          <w:color w:val="E36C0A" w:themeColor="accent6" w:themeShade="BF"/>
          <w:sz w:val="24"/>
          <w:szCs w:val="24"/>
        </w:rPr>
        <w:t>обавить цитату или текст с другого источника</w:t>
      </w:r>
      <w:r w:rsidR="002B576F" w:rsidRPr="001062D9">
        <w:rPr>
          <w:rFonts w:cstheme="minorHAnsi"/>
          <w:noProof/>
          <w:sz w:val="24"/>
          <w:szCs w:val="24"/>
        </w:rPr>
        <w:t xml:space="preserve"> – используем </w:t>
      </w:r>
      <w:r w:rsidR="002B576F" w:rsidRPr="001062D9">
        <w:rPr>
          <w:rFonts w:cstheme="minorHAnsi"/>
          <w:b/>
          <w:noProof/>
          <w:color w:val="E36C0A" w:themeColor="accent6" w:themeShade="BF"/>
          <w:sz w:val="24"/>
          <w:szCs w:val="24"/>
        </w:rPr>
        <w:t>тег &lt;</w:t>
      </w:r>
      <w:r w:rsidR="002B576F" w:rsidRPr="003C7DB9">
        <w:rPr>
          <w:rFonts w:cstheme="minorHAnsi"/>
          <w:b/>
          <w:noProof/>
          <w:color w:val="E36C0A" w:themeColor="accent6" w:themeShade="BF"/>
          <w:sz w:val="24"/>
          <w:szCs w:val="24"/>
          <w:lang w:val="en-US"/>
        </w:rPr>
        <w:t>blockquote</w:t>
      </w:r>
      <w:r w:rsidR="002B576F" w:rsidRPr="001062D9">
        <w:rPr>
          <w:rFonts w:cstheme="minorHAnsi"/>
          <w:b/>
          <w:noProof/>
          <w:color w:val="E36C0A" w:themeColor="accent6" w:themeShade="BF"/>
          <w:sz w:val="24"/>
          <w:szCs w:val="24"/>
        </w:rPr>
        <w:t>&gt;&lt;/</w:t>
      </w:r>
      <w:r w:rsidR="002B576F" w:rsidRPr="003C7DB9">
        <w:rPr>
          <w:rFonts w:cstheme="minorHAnsi"/>
          <w:b/>
          <w:noProof/>
          <w:color w:val="E36C0A" w:themeColor="accent6" w:themeShade="BF"/>
          <w:sz w:val="24"/>
          <w:szCs w:val="24"/>
          <w:lang w:val="en-US"/>
        </w:rPr>
        <w:t>blockquote</w:t>
      </w:r>
      <w:r w:rsidR="002B576F" w:rsidRPr="001062D9">
        <w:rPr>
          <w:rFonts w:cstheme="minorHAnsi"/>
          <w:b/>
          <w:noProof/>
          <w:color w:val="E36C0A" w:themeColor="accent6" w:themeShade="BF"/>
          <w:sz w:val="24"/>
          <w:szCs w:val="24"/>
        </w:rPr>
        <w:t>&gt;</w:t>
      </w:r>
      <w:r w:rsidR="00F03099" w:rsidRPr="001062D9">
        <w:rPr>
          <w:rFonts w:cstheme="minorHAnsi"/>
          <w:b/>
          <w:noProof/>
          <w:color w:val="E36C0A" w:themeColor="accent6" w:themeShade="BF"/>
          <w:sz w:val="24"/>
          <w:szCs w:val="24"/>
        </w:rPr>
        <w:t xml:space="preserve"> </w:t>
      </w:r>
      <w:r w:rsidR="00F03099" w:rsidRPr="001062D9">
        <w:rPr>
          <w:rFonts w:cstheme="minorHAnsi"/>
          <w:noProof/>
          <w:sz w:val="24"/>
          <w:szCs w:val="24"/>
        </w:rPr>
        <w:t>вместо</w:t>
      </w:r>
      <w:r w:rsidR="00F03099" w:rsidRPr="001062D9">
        <w:rPr>
          <w:rFonts w:cstheme="minorHAnsi"/>
          <w:b/>
          <w:noProof/>
          <w:color w:val="E36C0A" w:themeColor="accent6" w:themeShade="BF"/>
          <w:sz w:val="24"/>
          <w:szCs w:val="24"/>
        </w:rPr>
        <w:t xml:space="preserve"> &lt;</w:t>
      </w:r>
      <w:r w:rsidR="00F03099" w:rsidRPr="003C7DB9">
        <w:rPr>
          <w:rFonts w:cstheme="minorHAnsi"/>
          <w:b/>
          <w:noProof/>
          <w:color w:val="E36C0A" w:themeColor="accent6" w:themeShade="BF"/>
          <w:sz w:val="24"/>
          <w:szCs w:val="24"/>
          <w:lang w:val="en-US"/>
        </w:rPr>
        <w:t>p</w:t>
      </w:r>
      <w:r w:rsidR="00F03099" w:rsidRPr="001062D9">
        <w:rPr>
          <w:rFonts w:cstheme="minorHAnsi"/>
          <w:b/>
          <w:noProof/>
          <w:color w:val="E36C0A" w:themeColor="accent6" w:themeShade="BF"/>
          <w:sz w:val="24"/>
          <w:szCs w:val="24"/>
        </w:rPr>
        <w:t>&gt;</w:t>
      </w:r>
    </w:p>
    <w:p w:rsidR="00F03099" w:rsidRPr="003C7DB9" w:rsidRDefault="00F03099" w:rsidP="00F03099">
      <w:pPr>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FFFFFF"/>
          <w:sz w:val="20"/>
          <w:szCs w:val="20"/>
          <w:lang w:val="en-US" w:eastAsia="ru-RU"/>
        </w:rPr>
      </w:pPr>
      <w:r w:rsidRPr="001062D9">
        <w:rPr>
          <w:rFonts w:ascii="Courier New" w:eastAsia="Times New Roman" w:hAnsi="Courier New" w:cs="Courier New"/>
          <w:noProof/>
          <w:color w:val="E1EFFF"/>
          <w:sz w:val="20"/>
          <w:szCs w:val="20"/>
          <w:lang w:eastAsia="ru-RU"/>
        </w:rPr>
        <w:t>&lt;</w:t>
      </w:r>
      <w:r w:rsidRPr="003C7DB9">
        <w:rPr>
          <w:rFonts w:ascii="Courier New" w:eastAsia="Times New Roman" w:hAnsi="Courier New" w:cs="Courier New"/>
          <w:noProof/>
          <w:color w:val="9EFFFF"/>
          <w:sz w:val="20"/>
          <w:szCs w:val="20"/>
          <w:lang w:val="en-US" w:eastAsia="ru-RU"/>
        </w:rPr>
        <w:t>blockquote</w:t>
      </w:r>
      <w:r w:rsidRPr="001062D9">
        <w:rPr>
          <w:rFonts w:ascii="Courier New" w:eastAsia="Times New Roman" w:hAnsi="Courier New" w:cs="Courier New"/>
          <w:noProof/>
          <w:color w:val="E1EFFF"/>
          <w:sz w:val="20"/>
          <w:szCs w:val="20"/>
          <w:lang w:eastAsia="ru-RU"/>
        </w:rPr>
        <w:t>&gt;&lt;</w:t>
      </w:r>
      <w:r w:rsidRPr="003C7DB9">
        <w:rPr>
          <w:rFonts w:ascii="Courier New" w:eastAsia="Times New Roman" w:hAnsi="Courier New" w:cs="Courier New"/>
          <w:noProof/>
          <w:color w:val="9EFFFF"/>
          <w:sz w:val="20"/>
          <w:szCs w:val="20"/>
          <w:lang w:val="en-US" w:eastAsia="ru-RU"/>
        </w:rPr>
        <w:t>mark</w:t>
      </w:r>
      <w:r w:rsidRPr="001062D9">
        <w:rPr>
          <w:rFonts w:ascii="Courier New" w:eastAsia="Times New Roman" w:hAnsi="Courier New" w:cs="Courier New"/>
          <w:noProof/>
          <w:color w:val="E1EFFF"/>
          <w:sz w:val="20"/>
          <w:szCs w:val="20"/>
          <w:lang w:eastAsia="ru-RU"/>
        </w:rPr>
        <w:t>&gt;</w:t>
      </w:r>
      <w:r w:rsidRPr="001062D9">
        <w:rPr>
          <w:rFonts w:ascii="Courier New" w:eastAsia="Times New Roman" w:hAnsi="Courier New" w:cs="Courier New"/>
          <w:b/>
          <w:bCs/>
          <w:noProof/>
          <w:color w:val="FFFFFF"/>
          <w:sz w:val="20"/>
          <w:szCs w:val="20"/>
          <w:lang w:eastAsia="ru-RU"/>
        </w:rPr>
        <w:t>Браузер</w:t>
      </w:r>
      <w:r w:rsidRPr="001062D9">
        <w:rPr>
          <w:rFonts w:ascii="Courier New" w:eastAsia="Times New Roman" w:hAnsi="Courier New" w:cs="Courier New"/>
          <w:noProof/>
          <w:color w:val="E1EFFF"/>
          <w:sz w:val="20"/>
          <w:szCs w:val="20"/>
          <w:lang w:eastAsia="ru-RU"/>
        </w:rPr>
        <w:t>&lt;/</w:t>
      </w:r>
      <w:r w:rsidRPr="003C7DB9">
        <w:rPr>
          <w:rFonts w:ascii="Courier New" w:eastAsia="Times New Roman" w:hAnsi="Courier New" w:cs="Courier New"/>
          <w:noProof/>
          <w:color w:val="9EFFFF"/>
          <w:sz w:val="20"/>
          <w:szCs w:val="20"/>
          <w:lang w:val="en-US" w:eastAsia="ru-RU"/>
        </w:rPr>
        <w:t>mark</w:t>
      </w:r>
      <w:r w:rsidRPr="001062D9">
        <w:rPr>
          <w:rFonts w:ascii="Courier New" w:eastAsia="Times New Roman" w:hAnsi="Courier New" w:cs="Courier New"/>
          <w:noProof/>
          <w:color w:val="E1EFFF"/>
          <w:sz w:val="20"/>
          <w:szCs w:val="20"/>
          <w:lang w:eastAsia="ru-RU"/>
        </w:rPr>
        <w:t xml:space="preserve">&gt; </w:t>
      </w:r>
      <w:r w:rsidRPr="001062D9">
        <w:rPr>
          <w:rFonts w:ascii="Courier New" w:eastAsia="Times New Roman" w:hAnsi="Courier New" w:cs="Courier New"/>
          <w:b/>
          <w:bCs/>
          <w:noProof/>
          <w:color w:val="FFFFFF"/>
          <w:sz w:val="20"/>
          <w:szCs w:val="20"/>
          <w:lang w:eastAsia="ru-RU"/>
        </w:rPr>
        <w:t xml:space="preserve">- это как, переводчик кода в виде языков: </w:t>
      </w:r>
      <w:r w:rsidRPr="003C7DB9">
        <w:rPr>
          <w:rFonts w:ascii="Courier New" w:eastAsia="Times New Roman" w:hAnsi="Courier New" w:cs="Courier New"/>
          <w:b/>
          <w:bCs/>
          <w:noProof/>
          <w:color w:val="FFFFFF"/>
          <w:sz w:val="20"/>
          <w:szCs w:val="20"/>
          <w:lang w:val="en-US" w:eastAsia="ru-RU"/>
        </w:rPr>
        <w:t>php</w:t>
      </w:r>
      <w:r w:rsidRPr="001062D9">
        <w:rPr>
          <w:rFonts w:ascii="Courier New" w:eastAsia="Times New Roman" w:hAnsi="Courier New" w:cs="Courier New"/>
          <w:b/>
          <w:bCs/>
          <w:noProof/>
          <w:color w:val="FFFFFF"/>
          <w:sz w:val="20"/>
          <w:szCs w:val="20"/>
          <w:lang w:eastAsia="ru-RU"/>
        </w:rPr>
        <w:t xml:space="preserve">, </w:t>
      </w:r>
      <w:r w:rsidRPr="003C7DB9">
        <w:rPr>
          <w:rFonts w:ascii="Courier New" w:eastAsia="Times New Roman" w:hAnsi="Courier New" w:cs="Courier New"/>
          <w:b/>
          <w:bCs/>
          <w:noProof/>
          <w:color w:val="FFFFFF"/>
          <w:sz w:val="20"/>
          <w:szCs w:val="20"/>
          <w:lang w:val="en-US" w:eastAsia="ru-RU"/>
        </w:rPr>
        <w:t>java</w:t>
      </w:r>
      <w:r w:rsidRPr="001062D9">
        <w:rPr>
          <w:rFonts w:ascii="Courier New" w:eastAsia="Times New Roman" w:hAnsi="Courier New" w:cs="Courier New"/>
          <w:b/>
          <w:bCs/>
          <w:noProof/>
          <w:color w:val="FFFFFF"/>
          <w:sz w:val="20"/>
          <w:szCs w:val="20"/>
          <w:lang w:eastAsia="ru-RU"/>
        </w:rPr>
        <w:t xml:space="preserve"> </w:t>
      </w:r>
      <w:r w:rsidRPr="003C7DB9">
        <w:rPr>
          <w:rFonts w:ascii="Courier New" w:eastAsia="Times New Roman" w:hAnsi="Courier New" w:cs="Courier New"/>
          <w:b/>
          <w:bCs/>
          <w:noProof/>
          <w:color w:val="FFFFFF"/>
          <w:sz w:val="20"/>
          <w:szCs w:val="20"/>
          <w:lang w:val="en-US" w:eastAsia="ru-RU"/>
        </w:rPr>
        <w:t>script</w:t>
      </w:r>
      <w:r w:rsidRPr="001062D9">
        <w:rPr>
          <w:rFonts w:ascii="Courier New" w:eastAsia="Times New Roman" w:hAnsi="Courier New" w:cs="Courier New"/>
          <w:b/>
          <w:bCs/>
          <w:noProof/>
          <w:color w:val="FFFFFF"/>
          <w:sz w:val="20"/>
          <w:szCs w:val="20"/>
          <w:lang w:eastAsia="ru-RU"/>
        </w:rPr>
        <w:t xml:space="preserve">, </w:t>
      </w:r>
      <w:r w:rsidRPr="003C7DB9">
        <w:rPr>
          <w:rFonts w:ascii="Courier New" w:eastAsia="Times New Roman" w:hAnsi="Courier New" w:cs="Courier New"/>
          <w:b/>
          <w:bCs/>
          <w:noProof/>
          <w:color w:val="FFFFFF"/>
          <w:sz w:val="20"/>
          <w:szCs w:val="20"/>
          <w:lang w:val="en-US" w:eastAsia="ru-RU"/>
        </w:rPr>
        <w:t>html</w:t>
      </w:r>
      <w:r w:rsidRPr="001062D9">
        <w:rPr>
          <w:rFonts w:ascii="Courier New" w:eastAsia="Times New Roman" w:hAnsi="Courier New" w:cs="Courier New"/>
          <w:b/>
          <w:bCs/>
          <w:noProof/>
          <w:color w:val="FFFFFF"/>
          <w:sz w:val="20"/>
          <w:szCs w:val="20"/>
          <w:lang w:eastAsia="ru-RU"/>
        </w:rPr>
        <w:t>, для посетителей браузера,</w:t>
      </w:r>
      <w:r w:rsidRPr="001062D9">
        <w:rPr>
          <w:rFonts w:ascii="Courier New" w:eastAsia="Times New Roman" w:hAnsi="Courier New" w:cs="Courier New"/>
          <w:b/>
          <w:bCs/>
          <w:noProof/>
          <w:color w:val="FFFFFF"/>
          <w:sz w:val="20"/>
          <w:szCs w:val="20"/>
          <w:lang w:eastAsia="ru-RU"/>
        </w:rPr>
        <w:br/>
        <w:t xml:space="preserve">    которые увидят его в виде: текста, картинок, видео и т.д..  Но, чтобы получить этот код, браузер делает</w:t>
      </w:r>
      <w:r w:rsidRPr="001062D9">
        <w:rPr>
          <w:rFonts w:ascii="Courier New" w:eastAsia="Times New Roman" w:hAnsi="Courier New" w:cs="Courier New"/>
          <w:b/>
          <w:bCs/>
          <w:noProof/>
          <w:color w:val="FFFFFF"/>
          <w:sz w:val="20"/>
          <w:szCs w:val="20"/>
          <w:lang w:eastAsia="ru-RU"/>
        </w:rPr>
        <w:br/>
        <w:t xml:space="preserve">    запрос сначола к </w:t>
      </w:r>
      <w:r w:rsidRPr="003C7DB9">
        <w:rPr>
          <w:rFonts w:ascii="Courier New" w:eastAsia="Times New Roman" w:hAnsi="Courier New" w:cs="Courier New"/>
          <w:b/>
          <w:bCs/>
          <w:noProof/>
          <w:color w:val="FFFFFF"/>
          <w:sz w:val="20"/>
          <w:szCs w:val="20"/>
          <w:lang w:val="en-US" w:eastAsia="ru-RU"/>
        </w:rPr>
        <w:t>DNS</w:t>
      </w:r>
      <w:r w:rsidRPr="001062D9">
        <w:rPr>
          <w:rFonts w:ascii="Courier New" w:eastAsia="Times New Roman" w:hAnsi="Courier New" w:cs="Courier New"/>
          <w:b/>
          <w:bCs/>
          <w:noProof/>
          <w:color w:val="FFFFFF"/>
          <w:sz w:val="20"/>
          <w:szCs w:val="20"/>
          <w:lang w:eastAsia="ru-RU"/>
        </w:rPr>
        <w:t>-серверам, которые обращаються один к другому по территориально-языковым зонам, а также зонам</w:t>
      </w:r>
      <w:r w:rsidRPr="001062D9">
        <w:rPr>
          <w:rFonts w:ascii="Courier New" w:eastAsia="Times New Roman" w:hAnsi="Courier New" w:cs="Courier New"/>
          <w:b/>
          <w:bCs/>
          <w:noProof/>
          <w:color w:val="FFFFFF"/>
          <w:sz w:val="20"/>
          <w:szCs w:val="20"/>
          <w:lang w:eastAsia="ru-RU"/>
        </w:rPr>
        <w:br/>
        <w:t xml:space="preserve">    тематическим. Например, чтобы получить доступ к </w:t>
      </w:r>
      <w:r w:rsidRPr="003C7DB9">
        <w:rPr>
          <w:rFonts w:ascii="Courier New" w:eastAsia="Times New Roman" w:hAnsi="Courier New" w:cs="Courier New"/>
          <w:b/>
          <w:bCs/>
          <w:noProof/>
          <w:color w:val="FFFFFF"/>
          <w:sz w:val="20"/>
          <w:szCs w:val="20"/>
          <w:lang w:val="en-US" w:eastAsia="ru-RU"/>
        </w:rPr>
        <w:t>DNS</w:t>
      </w:r>
      <w:r w:rsidRPr="001062D9">
        <w:rPr>
          <w:rFonts w:ascii="Courier New" w:eastAsia="Times New Roman" w:hAnsi="Courier New" w:cs="Courier New"/>
          <w:b/>
          <w:bCs/>
          <w:noProof/>
          <w:color w:val="FFFFFF"/>
          <w:sz w:val="20"/>
          <w:szCs w:val="20"/>
          <w:lang w:eastAsia="ru-RU"/>
        </w:rPr>
        <w:t>-сервер являеться энциклопедией</w:t>
      </w:r>
      <w:r w:rsidRPr="001062D9">
        <w:rPr>
          <w:rFonts w:ascii="Courier New" w:eastAsia="Times New Roman" w:hAnsi="Courier New" w:cs="Courier New"/>
          <w:b/>
          <w:bCs/>
          <w:noProof/>
          <w:color w:val="FFFFFF"/>
          <w:sz w:val="20"/>
          <w:szCs w:val="20"/>
          <w:lang w:eastAsia="ru-RU"/>
        </w:rPr>
        <w:br/>
        <w:t xml:space="preserve">    с информацией какому доменому адресу принадлежит </w:t>
      </w:r>
      <w:r w:rsidRPr="003C7DB9">
        <w:rPr>
          <w:rFonts w:ascii="Courier New" w:eastAsia="Times New Roman" w:hAnsi="Courier New" w:cs="Courier New"/>
          <w:b/>
          <w:bCs/>
          <w:noProof/>
          <w:color w:val="FFFFFF"/>
          <w:sz w:val="20"/>
          <w:szCs w:val="20"/>
          <w:lang w:val="en-US" w:eastAsia="ru-RU"/>
        </w:rPr>
        <w:t>ip</w:t>
      </w:r>
      <w:r w:rsidRPr="001062D9">
        <w:rPr>
          <w:rFonts w:ascii="Courier New" w:eastAsia="Times New Roman" w:hAnsi="Courier New" w:cs="Courier New"/>
          <w:b/>
          <w:bCs/>
          <w:noProof/>
          <w:color w:val="FFFFFF"/>
          <w:sz w:val="20"/>
          <w:szCs w:val="20"/>
          <w:lang w:eastAsia="ru-RU"/>
        </w:rPr>
        <w:t>-адресс.</w:t>
      </w:r>
      <w:r w:rsidRPr="001062D9">
        <w:rPr>
          <w:rFonts w:ascii="Courier New" w:eastAsia="Times New Roman" w:hAnsi="Courier New" w:cs="Courier New"/>
          <w:b/>
          <w:bCs/>
          <w:noProof/>
          <w:color w:val="FFFFFF"/>
          <w:sz w:val="20"/>
          <w:szCs w:val="20"/>
          <w:lang w:eastAsia="ru-RU"/>
        </w:rPr>
        <w:br/>
      </w:r>
      <w:r w:rsidRPr="003C7DB9">
        <w:rPr>
          <w:rFonts w:ascii="Courier New" w:eastAsia="Times New Roman" w:hAnsi="Courier New" w:cs="Courier New"/>
          <w:noProof/>
          <w:color w:val="E1EFFF"/>
          <w:sz w:val="20"/>
          <w:szCs w:val="20"/>
          <w:lang w:val="en-US" w:eastAsia="ru-RU"/>
        </w:rPr>
        <w:t>&lt;/</w:t>
      </w:r>
      <w:r w:rsidRPr="003C7DB9">
        <w:rPr>
          <w:rFonts w:ascii="Courier New" w:eastAsia="Times New Roman" w:hAnsi="Courier New" w:cs="Courier New"/>
          <w:noProof/>
          <w:color w:val="9EFFFF"/>
          <w:sz w:val="20"/>
          <w:szCs w:val="20"/>
          <w:lang w:val="en-US" w:eastAsia="ru-RU"/>
        </w:rPr>
        <w:t>blockquote</w:t>
      </w:r>
      <w:r w:rsidRPr="003C7DB9">
        <w:rPr>
          <w:rFonts w:ascii="Courier New" w:eastAsia="Times New Roman" w:hAnsi="Courier New" w:cs="Courier New"/>
          <w:noProof/>
          <w:color w:val="E1EFFF"/>
          <w:sz w:val="20"/>
          <w:szCs w:val="20"/>
          <w:lang w:val="en-US" w:eastAsia="ru-RU"/>
        </w:rPr>
        <w:t>&gt;</w:t>
      </w:r>
    </w:p>
    <w:p w:rsidR="00F81610" w:rsidRPr="003C7DB9" w:rsidRDefault="00F81610" w:rsidP="00100F43">
      <w:pPr>
        <w:rPr>
          <w:rFonts w:cstheme="minorHAnsi"/>
          <w:b/>
          <w:noProof/>
          <w:color w:val="E36C0A" w:themeColor="accent6" w:themeShade="BF"/>
          <w:sz w:val="24"/>
          <w:szCs w:val="24"/>
          <w:lang w:val="en-US"/>
        </w:rPr>
      </w:pPr>
    </w:p>
    <w:p w:rsidR="00F81610" w:rsidRPr="001062D9" w:rsidRDefault="004044FB" w:rsidP="00100F43">
      <w:pPr>
        <w:rPr>
          <w:rFonts w:cstheme="minorHAnsi"/>
          <w:noProof/>
          <w:sz w:val="24"/>
          <w:szCs w:val="24"/>
        </w:rPr>
      </w:pPr>
      <w:r w:rsidRPr="001062D9">
        <w:rPr>
          <w:rFonts w:cstheme="minorHAnsi"/>
          <w:b/>
          <w:noProof/>
          <w:color w:val="E36C0A" w:themeColor="accent6" w:themeShade="BF"/>
          <w:sz w:val="24"/>
          <w:szCs w:val="24"/>
        </w:rPr>
        <w:t>П</w:t>
      </w:r>
      <w:r w:rsidR="00F81610" w:rsidRPr="001062D9">
        <w:rPr>
          <w:rFonts w:cstheme="minorHAnsi"/>
          <w:b/>
          <w:noProof/>
          <w:color w:val="E36C0A" w:themeColor="accent6" w:themeShade="BF"/>
          <w:sz w:val="24"/>
          <w:szCs w:val="24"/>
        </w:rPr>
        <w:t xml:space="preserve">одсветить </w:t>
      </w:r>
      <w:r w:rsidR="00F03099" w:rsidRPr="001062D9">
        <w:rPr>
          <w:rFonts w:cstheme="minorHAnsi"/>
          <w:b/>
          <w:noProof/>
          <w:color w:val="E36C0A" w:themeColor="accent6" w:themeShade="BF"/>
          <w:sz w:val="24"/>
          <w:szCs w:val="24"/>
        </w:rPr>
        <w:t xml:space="preserve">текст  - </w:t>
      </w:r>
      <w:r w:rsidR="00F03099" w:rsidRPr="001062D9">
        <w:rPr>
          <w:rFonts w:cstheme="minorHAnsi"/>
          <w:noProof/>
          <w:sz w:val="24"/>
          <w:szCs w:val="24"/>
        </w:rPr>
        <w:t xml:space="preserve">используем тег </w:t>
      </w:r>
      <w:r w:rsidR="00F03099" w:rsidRPr="001062D9">
        <w:rPr>
          <w:rFonts w:cstheme="minorHAnsi"/>
          <w:b/>
          <w:noProof/>
          <w:color w:val="E36C0A" w:themeColor="accent6" w:themeShade="BF"/>
          <w:sz w:val="24"/>
          <w:szCs w:val="24"/>
        </w:rPr>
        <w:t>&lt;</w:t>
      </w:r>
      <w:r w:rsidR="00F03099" w:rsidRPr="003C7DB9">
        <w:rPr>
          <w:rFonts w:cstheme="minorHAnsi"/>
          <w:b/>
          <w:noProof/>
          <w:color w:val="E36C0A" w:themeColor="accent6" w:themeShade="BF"/>
          <w:sz w:val="24"/>
          <w:szCs w:val="24"/>
          <w:lang w:val="en-US"/>
        </w:rPr>
        <w:t>mark</w:t>
      </w:r>
      <w:r w:rsidR="00F03099" w:rsidRPr="001062D9">
        <w:rPr>
          <w:rFonts w:cstheme="minorHAnsi"/>
          <w:b/>
          <w:noProof/>
          <w:color w:val="E36C0A" w:themeColor="accent6" w:themeShade="BF"/>
          <w:sz w:val="24"/>
          <w:szCs w:val="24"/>
        </w:rPr>
        <w:t>&gt;&lt;/</w:t>
      </w:r>
      <w:r w:rsidR="00F03099" w:rsidRPr="003C7DB9">
        <w:rPr>
          <w:rFonts w:cstheme="minorHAnsi"/>
          <w:b/>
          <w:noProof/>
          <w:color w:val="E36C0A" w:themeColor="accent6" w:themeShade="BF"/>
          <w:sz w:val="24"/>
          <w:szCs w:val="24"/>
          <w:lang w:val="en-US"/>
        </w:rPr>
        <w:t>mark</w:t>
      </w:r>
      <w:r w:rsidR="00F03099" w:rsidRPr="001062D9">
        <w:rPr>
          <w:rFonts w:cstheme="minorHAnsi"/>
          <w:b/>
          <w:noProof/>
          <w:color w:val="E36C0A" w:themeColor="accent6" w:themeShade="BF"/>
          <w:sz w:val="24"/>
          <w:szCs w:val="24"/>
        </w:rPr>
        <w:t>&gt;</w:t>
      </w:r>
    </w:p>
    <w:p w:rsidR="00F03099" w:rsidRPr="003C7DB9" w:rsidRDefault="00F03099" w:rsidP="00100F43">
      <w:pPr>
        <w:rPr>
          <w:rFonts w:cstheme="minorHAnsi"/>
          <w:noProof/>
          <w:sz w:val="24"/>
          <w:szCs w:val="24"/>
          <w:lang w:val="en-US"/>
        </w:rPr>
      </w:pPr>
      <w:r w:rsidRPr="003C7DB9">
        <w:rPr>
          <w:rFonts w:cstheme="minorHAnsi"/>
          <w:noProof/>
          <w:sz w:val="24"/>
          <w:szCs w:val="24"/>
          <w:lang w:eastAsia="ru-RU"/>
        </w:rPr>
        <w:drawing>
          <wp:inline distT="0" distB="0" distL="0" distR="0" wp14:anchorId="188C8DF3" wp14:editId="632E516E">
            <wp:extent cx="6645910" cy="1711960"/>
            <wp:effectExtent l="0" t="0" r="2540" b="254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18">
                      <a:extLst>
                        <a:ext uri="{28A0092B-C50C-407E-A947-70E740481C1C}">
                          <a14:useLocalDpi xmlns:a14="http://schemas.microsoft.com/office/drawing/2010/main" val="0"/>
                        </a:ext>
                      </a:extLst>
                    </a:blip>
                    <a:stretch>
                      <a:fillRect/>
                    </a:stretch>
                  </pic:blipFill>
                  <pic:spPr>
                    <a:xfrm>
                      <a:off x="0" y="0"/>
                      <a:ext cx="6645910" cy="1711960"/>
                    </a:xfrm>
                    <a:prstGeom prst="rect">
                      <a:avLst/>
                    </a:prstGeom>
                  </pic:spPr>
                </pic:pic>
              </a:graphicData>
            </a:graphic>
          </wp:inline>
        </w:drawing>
      </w:r>
    </w:p>
    <w:p w:rsidR="007A3682" w:rsidRPr="001062D9" w:rsidRDefault="007A3682" w:rsidP="00100F43">
      <w:pPr>
        <w:rPr>
          <w:rFonts w:cstheme="minorHAnsi"/>
          <w:b/>
          <w:noProof/>
          <w:color w:val="E36C0A" w:themeColor="accent6" w:themeShade="BF"/>
          <w:sz w:val="24"/>
          <w:szCs w:val="24"/>
        </w:rPr>
      </w:pPr>
      <w:r w:rsidRPr="001062D9">
        <w:rPr>
          <w:rFonts w:cstheme="minorHAnsi"/>
          <w:b/>
          <w:noProof/>
          <w:color w:val="E36C0A" w:themeColor="accent6" w:themeShade="BF"/>
          <w:sz w:val="24"/>
          <w:szCs w:val="24"/>
        </w:rPr>
        <w:lastRenderedPageBreak/>
        <w:t>О</w:t>
      </w:r>
      <w:r w:rsidR="00683563" w:rsidRPr="001062D9">
        <w:rPr>
          <w:rFonts w:cstheme="minorHAnsi"/>
          <w:b/>
          <w:noProof/>
          <w:color w:val="E36C0A" w:themeColor="accent6" w:themeShade="BF"/>
          <w:sz w:val="24"/>
          <w:szCs w:val="24"/>
        </w:rPr>
        <w:t>писать слово или понятие</w:t>
      </w:r>
      <w:r w:rsidR="00262E4F" w:rsidRPr="001062D9">
        <w:rPr>
          <w:rFonts w:cstheme="minorHAnsi"/>
          <w:b/>
          <w:noProof/>
          <w:color w:val="E36C0A" w:themeColor="accent6" w:themeShade="BF"/>
          <w:sz w:val="24"/>
          <w:szCs w:val="24"/>
        </w:rPr>
        <w:t xml:space="preserve"> в виде определения</w:t>
      </w:r>
      <w:r w:rsidR="00724853" w:rsidRPr="001062D9">
        <w:rPr>
          <w:rFonts w:cstheme="minorHAnsi"/>
          <w:b/>
          <w:noProof/>
          <w:color w:val="E36C0A" w:themeColor="accent6" w:themeShade="BF"/>
          <w:sz w:val="24"/>
          <w:szCs w:val="24"/>
        </w:rPr>
        <w:t xml:space="preserve"> (например, Браузер – это….)</w:t>
      </w:r>
      <w:r w:rsidRPr="001062D9">
        <w:rPr>
          <w:rFonts w:cstheme="minorHAnsi"/>
          <w:b/>
          <w:noProof/>
          <w:color w:val="E36C0A" w:themeColor="accent6" w:themeShade="BF"/>
          <w:sz w:val="24"/>
          <w:szCs w:val="24"/>
        </w:rPr>
        <w:t>:</w:t>
      </w:r>
    </w:p>
    <w:p w:rsidR="002B576F" w:rsidRPr="001062D9" w:rsidRDefault="007C5615" w:rsidP="00100F43">
      <w:pPr>
        <w:rPr>
          <w:rFonts w:cstheme="minorHAnsi"/>
          <w:b/>
          <w:noProof/>
          <w:color w:val="E36C0A" w:themeColor="accent6" w:themeShade="BF"/>
          <w:sz w:val="24"/>
          <w:szCs w:val="24"/>
        </w:rPr>
      </w:pPr>
      <w:r w:rsidRPr="001062D9">
        <w:rPr>
          <w:rFonts w:cstheme="minorHAnsi"/>
          <w:b/>
          <w:noProof/>
          <w:sz w:val="24"/>
          <w:szCs w:val="24"/>
        </w:rPr>
        <w:t>Обьявить, что дальше будет идти список значений:</w:t>
      </w:r>
      <w:r w:rsidRPr="001062D9">
        <w:rPr>
          <w:rFonts w:cstheme="minorHAnsi"/>
          <w:noProof/>
          <w:sz w:val="24"/>
          <w:szCs w:val="24"/>
        </w:rPr>
        <w:t xml:space="preserve"> используем </w:t>
      </w:r>
      <w:r w:rsidRPr="001062D9">
        <w:rPr>
          <w:rFonts w:cstheme="minorHAnsi"/>
          <w:b/>
          <w:noProof/>
          <w:color w:val="E36C0A" w:themeColor="accent6" w:themeShade="BF"/>
          <w:sz w:val="24"/>
          <w:szCs w:val="24"/>
        </w:rPr>
        <w:t>теги &lt;</w:t>
      </w:r>
      <w:r w:rsidRPr="003C7DB9">
        <w:rPr>
          <w:rFonts w:cstheme="minorHAnsi"/>
          <w:b/>
          <w:noProof/>
          <w:color w:val="E36C0A" w:themeColor="accent6" w:themeShade="BF"/>
          <w:sz w:val="24"/>
          <w:szCs w:val="24"/>
          <w:lang w:val="en-US"/>
        </w:rPr>
        <w:t>dl</w:t>
      </w:r>
      <w:r w:rsidRPr="001062D9">
        <w:rPr>
          <w:rFonts w:cstheme="minorHAnsi"/>
          <w:b/>
          <w:noProof/>
          <w:color w:val="E36C0A" w:themeColor="accent6" w:themeShade="BF"/>
          <w:sz w:val="24"/>
          <w:szCs w:val="24"/>
        </w:rPr>
        <w:t>&gt;&lt;/</w:t>
      </w:r>
      <w:r w:rsidRPr="003C7DB9">
        <w:rPr>
          <w:rFonts w:cstheme="minorHAnsi"/>
          <w:b/>
          <w:noProof/>
          <w:color w:val="E36C0A" w:themeColor="accent6" w:themeShade="BF"/>
          <w:sz w:val="24"/>
          <w:szCs w:val="24"/>
          <w:lang w:val="en-US"/>
        </w:rPr>
        <w:t>dl</w:t>
      </w:r>
      <w:r w:rsidRPr="001062D9">
        <w:rPr>
          <w:rFonts w:cstheme="minorHAnsi"/>
          <w:b/>
          <w:noProof/>
          <w:color w:val="E36C0A" w:themeColor="accent6" w:themeShade="BF"/>
          <w:sz w:val="24"/>
          <w:szCs w:val="24"/>
        </w:rPr>
        <w:t>&gt;</w:t>
      </w:r>
    </w:p>
    <w:p w:rsidR="007C5615" w:rsidRPr="001062D9" w:rsidRDefault="007C5615" w:rsidP="00100F43">
      <w:pPr>
        <w:rPr>
          <w:rFonts w:cstheme="minorHAnsi"/>
          <w:b/>
          <w:noProof/>
          <w:color w:val="E36C0A" w:themeColor="accent6" w:themeShade="BF"/>
          <w:sz w:val="24"/>
          <w:szCs w:val="24"/>
        </w:rPr>
      </w:pPr>
      <w:r w:rsidRPr="001062D9">
        <w:rPr>
          <w:rFonts w:cstheme="minorHAnsi"/>
          <w:b/>
          <w:noProof/>
          <w:sz w:val="24"/>
          <w:szCs w:val="24"/>
        </w:rPr>
        <w:t xml:space="preserve">После этого обозначаем слово, которое будет описываться: </w:t>
      </w:r>
      <w:r w:rsidRPr="001062D9">
        <w:rPr>
          <w:rFonts w:cstheme="minorHAnsi"/>
          <w:noProof/>
          <w:sz w:val="24"/>
          <w:szCs w:val="24"/>
        </w:rPr>
        <w:t>используем</w:t>
      </w:r>
      <w:r w:rsidRPr="001062D9">
        <w:rPr>
          <w:rFonts w:cstheme="minorHAnsi"/>
          <w:b/>
          <w:noProof/>
          <w:color w:val="E36C0A" w:themeColor="accent6" w:themeShade="BF"/>
          <w:sz w:val="24"/>
          <w:szCs w:val="24"/>
        </w:rPr>
        <w:t xml:space="preserve"> тег &lt;</w:t>
      </w:r>
      <w:r w:rsidRPr="003C7DB9">
        <w:rPr>
          <w:rFonts w:cstheme="minorHAnsi"/>
          <w:b/>
          <w:noProof/>
          <w:color w:val="E36C0A" w:themeColor="accent6" w:themeShade="BF"/>
          <w:sz w:val="24"/>
          <w:szCs w:val="24"/>
          <w:lang w:val="en-US"/>
        </w:rPr>
        <w:t>dt</w:t>
      </w:r>
      <w:r w:rsidRPr="001062D9">
        <w:rPr>
          <w:rFonts w:cstheme="minorHAnsi"/>
          <w:b/>
          <w:noProof/>
          <w:color w:val="E36C0A" w:themeColor="accent6" w:themeShade="BF"/>
          <w:sz w:val="24"/>
          <w:szCs w:val="24"/>
        </w:rPr>
        <w:t>&gt;</w:t>
      </w:r>
      <w:r w:rsidR="00B650EB" w:rsidRPr="003C7DB9">
        <w:rPr>
          <w:rFonts w:cstheme="minorHAnsi"/>
          <w:b/>
          <w:noProof/>
          <w:color w:val="00B050"/>
          <w:sz w:val="24"/>
          <w:szCs w:val="24"/>
          <w:lang w:val="en-US"/>
        </w:rPr>
        <w:t>Browser</w:t>
      </w:r>
      <w:r w:rsidRPr="001062D9">
        <w:rPr>
          <w:rFonts w:cstheme="minorHAnsi"/>
          <w:b/>
          <w:noProof/>
          <w:color w:val="E36C0A" w:themeColor="accent6" w:themeShade="BF"/>
          <w:sz w:val="24"/>
          <w:szCs w:val="24"/>
        </w:rPr>
        <w:t>&lt;/</w:t>
      </w:r>
      <w:r w:rsidRPr="003C7DB9">
        <w:rPr>
          <w:rFonts w:cstheme="minorHAnsi"/>
          <w:b/>
          <w:noProof/>
          <w:color w:val="E36C0A" w:themeColor="accent6" w:themeShade="BF"/>
          <w:sz w:val="24"/>
          <w:szCs w:val="24"/>
          <w:lang w:val="en-US"/>
        </w:rPr>
        <w:t>dt</w:t>
      </w:r>
      <w:r w:rsidRPr="001062D9">
        <w:rPr>
          <w:rFonts w:cstheme="minorHAnsi"/>
          <w:b/>
          <w:noProof/>
          <w:color w:val="E36C0A" w:themeColor="accent6" w:themeShade="BF"/>
          <w:sz w:val="24"/>
          <w:szCs w:val="24"/>
        </w:rPr>
        <w:t>&gt;</w:t>
      </w:r>
    </w:p>
    <w:p w:rsidR="007C5615" w:rsidRPr="001062D9" w:rsidRDefault="007C5615" w:rsidP="00100F43">
      <w:pPr>
        <w:rPr>
          <w:rFonts w:cstheme="minorHAnsi"/>
          <w:b/>
          <w:noProof/>
          <w:color w:val="E36C0A" w:themeColor="accent6" w:themeShade="BF"/>
          <w:sz w:val="24"/>
          <w:szCs w:val="24"/>
        </w:rPr>
      </w:pPr>
      <w:r w:rsidRPr="001062D9">
        <w:rPr>
          <w:rFonts w:cstheme="minorHAnsi"/>
          <w:b/>
          <w:noProof/>
          <w:sz w:val="24"/>
          <w:szCs w:val="24"/>
        </w:rPr>
        <w:t xml:space="preserve">Дальше прописуем само обозначение слова: </w:t>
      </w:r>
      <w:r w:rsidRPr="001062D9">
        <w:rPr>
          <w:rFonts w:cstheme="minorHAnsi"/>
          <w:noProof/>
          <w:sz w:val="24"/>
          <w:szCs w:val="24"/>
        </w:rPr>
        <w:t>используем</w:t>
      </w:r>
      <w:r w:rsidRPr="001062D9">
        <w:rPr>
          <w:rFonts w:cstheme="minorHAnsi"/>
          <w:b/>
          <w:noProof/>
          <w:color w:val="E36C0A" w:themeColor="accent6" w:themeShade="BF"/>
          <w:sz w:val="24"/>
          <w:szCs w:val="24"/>
        </w:rPr>
        <w:t xml:space="preserve"> тег &lt;</w:t>
      </w:r>
      <w:r w:rsidRPr="003C7DB9">
        <w:rPr>
          <w:rFonts w:cstheme="minorHAnsi"/>
          <w:b/>
          <w:noProof/>
          <w:color w:val="E36C0A" w:themeColor="accent6" w:themeShade="BF"/>
          <w:sz w:val="24"/>
          <w:szCs w:val="24"/>
          <w:lang w:val="en-US"/>
        </w:rPr>
        <w:t>dd</w:t>
      </w:r>
      <w:r w:rsidRPr="001062D9">
        <w:rPr>
          <w:rFonts w:cstheme="minorHAnsi"/>
          <w:b/>
          <w:noProof/>
          <w:color w:val="E36C0A" w:themeColor="accent6" w:themeShade="BF"/>
          <w:sz w:val="24"/>
          <w:szCs w:val="24"/>
        </w:rPr>
        <w:t>&gt;</w:t>
      </w:r>
      <w:r w:rsidR="00DB6ADC" w:rsidRPr="001062D9">
        <w:rPr>
          <w:rFonts w:cstheme="minorHAnsi"/>
          <w:b/>
          <w:noProof/>
          <w:color w:val="00B050"/>
          <w:sz w:val="24"/>
          <w:szCs w:val="24"/>
        </w:rPr>
        <w:t>много текста</w:t>
      </w:r>
      <w:r w:rsidRPr="001062D9">
        <w:rPr>
          <w:rFonts w:cstheme="minorHAnsi"/>
          <w:b/>
          <w:noProof/>
          <w:color w:val="E36C0A" w:themeColor="accent6" w:themeShade="BF"/>
          <w:sz w:val="24"/>
          <w:szCs w:val="24"/>
        </w:rPr>
        <w:t>&lt;/</w:t>
      </w:r>
      <w:r w:rsidRPr="003C7DB9">
        <w:rPr>
          <w:rFonts w:cstheme="minorHAnsi"/>
          <w:b/>
          <w:noProof/>
          <w:color w:val="E36C0A" w:themeColor="accent6" w:themeShade="BF"/>
          <w:sz w:val="24"/>
          <w:szCs w:val="24"/>
          <w:lang w:val="en-US"/>
        </w:rPr>
        <w:t>dd</w:t>
      </w:r>
      <w:r w:rsidRPr="001062D9">
        <w:rPr>
          <w:rFonts w:cstheme="minorHAnsi"/>
          <w:b/>
          <w:noProof/>
          <w:color w:val="E36C0A" w:themeColor="accent6" w:themeShade="BF"/>
          <w:sz w:val="24"/>
          <w:szCs w:val="24"/>
        </w:rPr>
        <w:t>&gt;</w:t>
      </w:r>
    </w:p>
    <w:p w:rsidR="00DB6ADC" w:rsidRPr="001062D9" w:rsidRDefault="00DB6ADC" w:rsidP="00DB6ADC">
      <w:pPr>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FFFFFF"/>
          <w:sz w:val="20"/>
          <w:szCs w:val="20"/>
          <w:lang w:eastAsia="ru-RU"/>
        </w:rPr>
      </w:pPr>
      <w:r w:rsidRPr="001062D9">
        <w:rPr>
          <w:rFonts w:ascii="Courier New" w:eastAsia="Times New Roman" w:hAnsi="Courier New" w:cs="Courier New"/>
          <w:noProof/>
          <w:color w:val="E1EFFF"/>
          <w:sz w:val="20"/>
          <w:szCs w:val="20"/>
          <w:lang w:eastAsia="ru-RU"/>
        </w:rPr>
        <w:t>&lt;</w:t>
      </w:r>
      <w:r w:rsidRPr="003C7DB9">
        <w:rPr>
          <w:rFonts w:ascii="Courier New" w:eastAsia="Times New Roman" w:hAnsi="Courier New" w:cs="Courier New"/>
          <w:noProof/>
          <w:color w:val="9EFFFF"/>
          <w:sz w:val="20"/>
          <w:szCs w:val="20"/>
          <w:lang w:val="en-US" w:eastAsia="ru-RU"/>
        </w:rPr>
        <w:t>dl</w:t>
      </w:r>
      <w:r w:rsidRPr="001062D9">
        <w:rPr>
          <w:rFonts w:ascii="Courier New" w:eastAsia="Times New Roman" w:hAnsi="Courier New" w:cs="Courier New"/>
          <w:noProof/>
          <w:color w:val="E1EFFF"/>
          <w:sz w:val="20"/>
          <w:szCs w:val="20"/>
          <w:lang w:eastAsia="ru-RU"/>
        </w:rPr>
        <w:t>&gt;</w:t>
      </w:r>
      <w:r w:rsidRPr="001062D9">
        <w:rPr>
          <w:rFonts w:ascii="Courier New" w:eastAsia="Times New Roman" w:hAnsi="Courier New" w:cs="Courier New"/>
          <w:noProof/>
          <w:color w:val="E1EFFF"/>
          <w:sz w:val="20"/>
          <w:szCs w:val="20"/>
          <w:lang w:eastAsia="ru-RU"/>
        </w:rPr>
        <w:br/>
        <w:t xml:space="preserve">        &lt;</w:t>
      </w:r>
      <w:r w:rsidRPr="003C7DB9">
        <w:rPr>
          <w:rFonts w:ascii="Courier New" w:eastAsia="Times New Roman" w:hAnsi="Courier New" w:cs="Courier New"/>
          <w:noProof/>
          <w:color w:val="9EFFFF"/>
          <w:sz w:val="20"/>
          <w:szCs w:val="20"/>
          <w:lang w:val="en-US" w:eastAsia="ru-RU"/>
        </w:rPr>
        <w:t>dt</w:t>
      </w:r>
      <w:r w:rsidRPr="001062D9">
        <w:rPr>
          <w:rFonts w:ascii="Courier New" w:eastAsia="Times New Roman" w:hAnsi="Courier New" w:cs="Courier New"/>
          <w:noProof/>
          <w:color w:val="E1EFFF"/>
          <w:sz w:val="20"/>
          <w:szCs w:val="20"/>
          <w:lang w:eastAsia="ru-RU"/>
        </w:rPr>
        <w:t>&gt;</w:t>
      </w:r>
      <w:r w:rsidRPr="003C7DB9">
        <w:rPr>
          <w:rFonts w:ascii="Courier New" w:eastAsia="Times New Roman" w:hAnsi="Courier New" w:cs="Courier New"/>
          <w:b/>
          <w:bCs/>
          <w:noProof/>
          <w:color w:val="FFFFFF"/>
          <w:sz w:val="20"/>
          <w:szCs w:val="20"/>
          <w:lang w:val="en-US" w:eastAsia="ru-RU"/>
        </w:rPr>
        <w:t>Browser</w:t>
      </w:r>
      <w:r w:rsidRPr="001062D9">
        <w:rPr>
          <w:rFonts w:ascii="Courier New" w:eastAsia="Times New Roman" w:hAnsi="Courier New" w:cs="Courier New"/>
          <w:noProof/>
          <w:color w:val="E1EFFF"/>
          <w:sz w:val="20"/>
          <w:szCs w:val="20"/>
          <w:lang w:eastAsia="ru-RU"/>
        </w:rPr>
        <w:t>&lt;/</w:t>
      </w:r>
      <w:r w:rsidRPr="003C7DB9">
        <w:rPr>
          <w:rFonts w:ascii="Courier New" w:eastAsia="Times New Roman" w:hAnsi="Courier New" w:cs="Courier New"/>
          <w:noProof/>
          <w:color w:val="9EFFFF"/>
          <w:sz w:val="20"/>
          <w:szCs w:val="20"/>
          <w:lang w:val="en-US" w:eastAsia="ru-RU"/>
        </w:rPr>
        <w:t>dt</w:t>
      </w:r>
      <w:r w:rsidRPr="001062D9">
        <w:rPr>
          <w:rFonts w:ascii="Courier New" w:eastAsia="Times New Roman" w:hAnsi="Courier New" w:cs="Courier New"/>
          <w:noProof/>
          <w:color w:val="E1EFFF"/>
          <w:sz w:val="20"/>
          <w:szCs w:val="20"/>
          <w:lang w:eastAsia="ru-RU"/>
        </w:rPr>
        <w:t>&gt;</w:t>
      </w:r>
      <w:r w:rsidRPr="001062D9">
        <w:rPr>
          <w:rFonts w:ascii="Courier New" w:eastAsia="Times New Roman" w:hAnsi="Courier New" w:cs="Courier New"/>
          <w:noProof/>
          <w:color w:val="E1EFFF"/>
          <w:sz w:val="20"/>
          <w:szCs w:val="20"/>
          <w:lang w:eastAsia="ru-RU"/>
        </w:rPr>
        <w:br/>
        <w:t xml:space="preserve">        &lt;</w:t>
      </w:r>
      <w:r w:rsidRPr="003C7DB9">
        <w:rPr>
          <w:rFonts w:ascii="Courier New" w:eastAsia="Times New Roman" w:hAnsi="Courier New" w:cs="Courier New"/>
          <w:noProof/>
          <w:color w:val="9EFFFF"/>
          <w:sz w:val="20"/>
          <w:szCs w:val="20"/>
          <w:lang w:val="en-US" w:eastAsia="ru-RU"/>
        </w:rPr>
        <w:t>dd</w:t>
      </w:r>
      <w:r w:rsidRPr="001062D9">
        <w:rPr>
          <w:rFonts w:ascii="Courier New" w:eastAsia="Times New Roman" w:hAnsi="Courier New" w:cs="Courier New"/>
          <w:noProof/>
          <w:color w:val="E1EFFF"/>
          <w:sz w:val="20"/>
          <w:szCs w:val="20"/>
          <w:lang w:eastAsia="ru-RU"/>
        </w:rPr>
        <w:t xml:space="preserve">&gt; </w:t>
      </w:r>
      <w:r w:rsidRPr="001062D9">
        <w:rPr>
          <w:rFonts w:ascii="Courier New" w:eastAsia="Times New Roman" w:hAnsi="Courier New" w:cs="Courier New"/>
          <w:b/>
          <w:bCs/>
          <w:noProof/>
          <w:color w:val="FFFFFF"/>
          <w:sz w:val="20"/>
          <w:szCs w:val="20"/>
          <w:lang w:eastAsia="ru-RU"/>
        </w:rPr>
        <w:t>- это програмное обеспечение, которое необходимо для чтения скрипта, передаваемого сервером</w:t>
      </w:r>
      <w:r w:rsidRPr="001062D9">
        <w:rPr>
          <w:rFonts w:ascii="Courier New" w:eastAsia="Times New Roman" w:hAnsi="Courier New" w:cs="Courier New"/>
          <w:noProof/>
          <w:color w:val="E1EFFF"/>
          <w:sz w:val="20"/>
          <w:szCs w:val="20"/>
          <w:lang w:eastAsia="ru-RU"/>
        </w:rPr>
        <w:t>&lt;/</w:t>
      </w:r>
      <w:r w:rsidRPr="003C7DB9">
        <w:rPr>
          <w:rFonts w:ascii="Courier New" w:eastAsia="Times New Roman" w:hAnsi="Courier New" w:cs="Courier New"/>
          <w:noProof/>
          <w:color w:val="9EFFFF"/>
          <w:sz w:val="20"/>
          <w:szCs w:val="20"/>
          <w:lang w:val="en-US" w:eastAsia="ru-RU"/>
        </w:rPr>
        <w:t>dd</w:t>
      </w:r>
      <w:r w:rsidRPr="001062D9">
        <w:rPr>
          <w:rFonts w:ascii="Courier New" w:eastAsia="Times New Roman" w:hAnsi="Courier New" w:cs="Courier New"/>
          <w:noProof/>
          <w:color w:val="E1EFFF"/>
          <w:sz w:val="20"/>
          <w:szCs w:val="20"/>
          <w:lang w:eastAsia="ru-RU"/>
        </w:rPr>
        <w:t>&gt;</w:t>
      </w:r>
      <w:r w:rsidRPr="001062D9">
        <w:rPr>
          <w:rFonts w:ascii="Courier New" w:eastAsia="Times New Roman" w:hAnsi="Courier New" w:cs="Courier New"/>
          <w:noProof/>
          <w:color w:val="E1EFFF"/>
          <w:sz w:val="20"/>
          <w:szCs w:val="20"/>
          <w:lang w:eastAsia="ru-RU"/>
        </w:rPr>
        <w:br/>
        <w:t xml:space="preserve">    &lt;/</w:t>
      </w:r>
      <w:r w:rsidRPr="003C7DB9">
        <w:rPr>
          <w:rFonts w:ascii="Courier New" w:eastAsia="Times New Roman" w:hAnsi="Courier New" w:cs="Courier New"/>
          <w:noProof/>
          <w:color w:val="9EFFFF"/>
          <w:sz w:val="20"/>
          <w:szCs w:val="20"/>
          <w:lang w:val="en-US" w:eastAsia="ru-RU"/>
        </w:rPr>
        <w:t>dl</w:t>
      </w:r>
      <w:r w:rsidRPr="001062D9">
        <w:rPr>
          <w:rFonts w:ascii="Courier New" w:eastAsia="Times New Roman" w:hAnsi="Courier New" w:cs="Courier New"/>
          <w:noProof/>
          <w:color w:val="E1EFFF"/>
          <w:sz w:val="20"/>
          <w:szCs w:val="20"/>
          <w:lang w:eastAsia="ru-RU"/>
        </w:rPr>
        <w:t>&gt;</w:t>
      </w:r>
      <w:r w:rsidRPr="001062D9">
        <w:rPr>
          <w:rFonts w:ascii="Courier New" w:eastAsia="Times New Roman" w:hAnsi="Courier New" w:cs="Courier New"/>
          <w:noProof/>
          <w:color w:val="E1EFFF"/>
          <w:sz w:val="20"/>
          <w:szCs w:val="20"/>
          <w:lang w:eastAsia="ru-RU"/>
        </w:rPr>
        <w:br/>
      </w:r>
      <w:r w:rsidRPr="001062D9">
        <w:rPr>
          <w:rFonts w:ascii="Courier New" w:eastAsia="Times New Roman" w:hAnsi="Courier New" w:cs="Courier New"/>
          <w:noProof/>
          <w:color w:val="E1EFFF"/>
          <w:sz w:val="20"/>
          <w:szCs w:val="20"/>
          <w:lang w:eastAsia="ru-RU"/>
        </w:rPr>
        <w:br/>
        <w:t>&lt;</w:t>
      </w:r>
      <w:r w:rsidRPr="003C7DB9">
        <w:rPr>
          <w:rFonts w:ascii="Courier New" w:eastAsia="Times New Roman" w:hAnsi="Courier New" w:cs="Courier New"/>
          <w:noProof/>
          <w:color w:val="9EFFFF"/>
          <w:sz w:val="20"/>
          <w:szCs w:val="20"/>
          <w:lang w:val="en-US" w:eastAsia="ru-RU"/>
        </w:rPr>
        <w:t>dl</w:t>
      </w:r>
      <w:r w:rsidRPr="001062D9">
        <w:rPr>
          <w:rFonts w:ascii="Courier New" w:eastAsia="Times New Roman" w:hAnsi="Courier New" w:cs="Courier New"/>
          <w:noProof/>
          <w:color w:val="E1EFFF"/>
          <w:sz w:val="20"/>
          <w:szCs w:val="20"/>
          <w:lang w:eastAsia="ru-RU"/>
        </w:rPr>
        <w:t>&gt;</w:t>
      </w:r>
      <w:r w:rsidRPr="001062D9">
        <w:rPr>
          <w:rFonts w:ascii="Courier New" w:eastAsia="Times New Roman" w:hAnsi="Courier New" w:cs="Courier New"/>
          <w:noProof/>
          <w:color w:val="E1EFFF"/>
          <w:sz w:val="20"/>
          <w:szCs w:val="20"/>
          <w:lang w:eastAsia="ru-RU"/>
        </w:rPr>
        <w:br/>
      </w:r>
      <w:r w:rsidRPr="001062D9">
        <w:rPr>
          <w:rFonts w:ascii="Courier New" w:eastAsia="Times New Roman" w:hAnsi="Courier New" w:cs="Courier New"/>
          <w:noProof/>
          <w:color w:val="E1EFFF"/>
          <w:sz w:val="20"/>
          <w:szCs w:val="20"/>
          <w:lang w:eastAsia="ru-RU"/>
        </w:rPr>
        <w:br/>
        <w:t xml:space="preserve">    &lt;</w:t>
      </w:r>
      <w:r w:rsidRPr="003C7DB9">
        <w:rPr>
          <w:rFonts w:ascii="Courier New" w:eastAsia="Times New Roman" w:hAnsi="Courier New" w:cs="Courier New"/>
          <w:noProof/>
          <w:color w:val="9EFFFF"/>
          <w:sz w:val="20"/>
          <w:szCs w:val="20"/>
          <w:lang w:val="en-US" w:eastAsia="ru-RU"/>
        </w:rPr>
        <w:t>dt</w:t>
      </w:r>
      <w:r w:rsidRPr="001062D9">
        <w:rPr>
          <w:rFonts w:ascii="Courier New" w:eastAsia="Times New Roman" w:hAnsi="Courier New" w:cs="Courier New"/>
          <w:noProof/>
          <w:color w:val="E1EFFF"/>
          <w:sz w:val="20"/>
          <w:szCs w:val="20"/>
          <w:lang w:eastAsia="ru-RU"/>
        </w:rPr>
        <w:t>&gt;</w:t>
      </w:r>
      <w:r w:rsidRPr="001062D9">
        <w:rPr>
          <w:rFonts w:ascii="Courier New" w:eastAsia="Times New Roman" w:hAnsi="Courier New" w:cs="Courier New"/>
          <w:b/>
          <w:bCs/>
          <w:noProof/>
          <w:color w:val="FFFFFF"/>
          <w:sz w:val="20"/>
          <w:szCs w:val="20"/>
          <w:lang w:eastAsia="ru-RU"/>
        </w:rPr>
        <w:t>Браузер</w:t>
      </w:r>
      <w:r w:rsidRPr="001062D9">
        <w:rPr>
          <w:rFonts w:ascii="Courier New" w:eastAsia="Times New Roman" w:hAnsi="Courier New" w:cs="Courier New"/>
          <w:noProof/>
          <w:color w:val="E1EFFF"/>
          <w:sz w:val="20"/>
          <w:szCs w:val="20"/>
          <w:lang w:eastAsia="ru-RU"/>
        </w:rPr>
        <w:t>&lt;/</w:t>
      </w:r>
      <w:r w:rsidRPr="003C7DB9">
        <w:rPr>
          <w:rFonts w:ascii="Courier New" w:eastAsia="Times New Roman" w:hAnsi="Courier New" w:cs="Courier New"/>
          <w:noProof/>
          <w:color w:val="9EFFFF"/>
          <w:sz w:val="20"/>
          <w:szCs w:val="20"/>
          <w:lang w:val="en-US" w:eastAsia="ru-RU"/>
        </w:rPr>
        <w:t>dt</w:t>
      </w:r>
      <w:r w:rsidRPr="001062D9">
        <w:rPr>
          <w:rFonts w:ascii="Courier New" w:eastAsia="Times New Roman" w:hAnsi="Courier New" w:cs="Courier New"/>
          <w:noProof/>
          <w:color w:val="E1EFFF"/>
          <w:sz w:val="20"/>
          <w:szCs w:val="20"/>
          <w:lang w:eastAsia="ru-RU"/>
        </w:rPr>
        <w:t>&gt;</w:t>
      </w:r>
      <w:r w:rsidRPr="001062D9">
        <w:rPr>
          <w:rFonts w:ascii="Courier New" w:eastAsia="Times New Roman" w:hAnsi="Courier New" w:cs="Courier New"/>
          <w:noProof/>
          <w:color w:val="E1EFFF"/>
          <w:sz w:val="20"/>
          <w:szCs w:val="20"/>
          <w:lang w:eastAsia="ru-RU"/>
        </w:rPr>
        <w:br/>
      </w:r>
      <w:r w:rsidRPr="001062D9">
        <w:rPr>
          <w:rFonts w:ascii="Courier New" w:eastAsia="Times New Roman" w:hAnsi="Courier New" w:cs="Courier New"/>
          <w:noProof/>
          <w:color w:val="E1EFFF"/>
          <w:sz w:val="20"/>
          <w:szCs w:val="20"/>
          <w:lang w:eastAsia="ru-RU"/>
        </w:rPr>
        <w:br/>
        <w:t xml:space="preserve">    &lt;</w:t>
      </w:r>
      <w:r w:rsidRPr="003C7DB9">
        <w:rPr>
          <w:rFonts w:ascii="Courier New" w:eastAsia="Times New Roman" w:hAnsi="Courier New" w:cs="Courier New"/>
          <w:noProof/>
          <w:color w:val="9EFFFF"/>
          <w:sz w:val="20"/>
          <w:szCs w:val="20"/>
          <w:lang w:val="en-US" w:eastAsia="ru-RU"/>
        </w:rPr>
        <w:t>dd</w:t>
      </w:r>
      <w:r w:rsidRPr="001062D9">
        <w:rPr>
          <w:rFonts w:ascii="Courier New" w:eastAsia="Times New Roman" w:hAnsi="Courier New" w:cs="Courier New"/>
          <w:noProof/>
          <w:color w:val="E1EFFF"/>
          <w:sz w:val="20"/>
          <w:szCs w:val="20"/>
          <w:lang w:eastAsia="ru-RU"/>
        </w:rPr>
        <w:t>&gt;</w:t>
      </w:r>
      <w:r w:rsidRPr="001062D9">
        <w:rPr>
          <w:rFonts w:ascii="Courier New" w:eastAsia="Times New Roman" w:hAnsi="Courier New" w:cs="Courier New"/>
          <w:b/>
          <w:bCs/>
          <w:noProof/>
          <w:color w:val="FFFFFF"/>
          <w:sz w:val="20"/>
          <w:szCs w:val="20"/>
          <w:lang w:eastAsia="ru-RU"/>
        </w:rPr>
        <w:t xml:space="preserve">- это как, переводчик кода в виде языков: </w:t>
      </w:r>
      <w:r w:rsidRPr="003C7DB9">
        <w:rPr>
          <w:rFonts w:ascii="Courier New" w:eastAsia="Times New Roman" w:hAnsi="Courier New" w:cs="Courier New"/>
          <w:b/>
          <w:bCs/>
          <w:noProof/>
          <w:color w:val="FFFFFF"/>
          <w:sz w:val="20"/>
          <w:szCs w:val="20"/>
          <w:lang w:val="en-US" w:eastAsia="ru-RU"/>
        </w:rPr>
        <w:t>php</w:t>
      </w:r>
      <w:r w:rsidRPr="001062D9">
        <w:rPr>
          <w:rFonts w:ascii="Courier New" w:eastAsia="Times New Roman" w:hAnsi="Courier New" w:cs="Courier New"/>
          <w:b/>
          <w:bCs/>
          <w:noProof/>
          <w:color w:val="FFFFFF"/>
          <w:sz w:val="20"/>
          <w:szCs w:val="20"/>
          <w:lang w:eastAsia="ru-RU"/>
        </w:rPr>
        <w:t xml:space="preserve">, </w:t>
      </w:r>
      <w:r w:rsidRPr="003C7DB9">
        <w:rPr>
          <w:rFonts w:ascii="Courier New" w:eastAsia="Times New Roman" w:hAnsi="Courier New" w:cs="Courier New"/>
          <w:b/>
          <w:bCs/>
          <w:noProof/>
          <w:color w:val="FFFFFF"/>
          <w:sz w:val="20"/>
          <w:szCs w:val="20"/>
          <w:lang w:val="en-US" w:eastAsia="ru-RU"/>
        </w:rPr>
        <w:t>java</w:t>
      </w:r>
      <w:r w:rsidRPr="001062D9">
        <w:rPr>
          <w:rFonts w:ascii="Courier New" w:eastAsia="Times New Roman" w:hAnsi="Courier New" w:cs="Courier New"/>
          <w:b/>
          <w:bCs/>
          <w:noProof/>
          <w:color w:val="FFFFFF"/>
          <w:sz w:val="20"/>
          <w:szCs w:val="20"/>
          <w:lang w:eastAsia="ru-RU"/>
        </w:rPr>
        <w:t xml:space="preserve"> </w:t>
      </w:r>
      <w:r w:rsidRPr="003C7DB9">
        <w:rPr>
          <w:rFonts w:ascii="Courier New" w:eastAsia="Times New Roman" w:hAnsi="Courier New" w:cs="Courier New"/>
          <w:b/>
          <w:bCs/>
          <w:noProof/>
          <w:color w:val="FFFFFF"/>
          <w:sz w:val="20"/>
          <w:szCs w:val="20"/>
          <w:lang w:val="en-US" w:eastAsia="ru-RU"/>
        </w:rPr>
        <w:t>script</w:t>
      </w:r>
      <w:r w:rsidRPr="001062D9">
        <w:rPr>
          <w:rFonts w:ascii="Courier New" w:eastAsia="Times New Roman" w:hAnsi="Courier New" w:cs="Courier New"/>
          <w:b/>
          <w:bCs/>
          <w:noProof/>
          <w:color w:val="FFFFFF"/>
          <w:sz w:val="20"/>
          <w:szCs w:val="20"/>
          <w:lang w:eastAsia="ru-RU"/>
        </w:rPr>
        <w:t xml:space="preserve">, </w:t>
      </w:r>
      <w:r w:rsidRPr="003C7DB9">
        <w:rPr>
          <w:rFonts w:ascii="Courier New" w:eastAsia="Times New Roman" w:hAnsi="Courier New" w:cs="Courier New"/>
          <w:b/>
          <w:bCs/>
          <w:noProof/>
          <w:color w:val="FFFFFF"/>
          <w:sz w:val="20"/>
          <w:szCs w:val="20"/>
          <w:lang w:val="en-US" w:eastAsia="ru-RU"/>
        </w:rPr>
        <w:t>html</w:t>
      </w:r>
      <w:r w:rsidRPr="001062D9">
        <w:rPr>
          <w:rFonts w:ascii="Courier New" w:eastAsia="Times New Roman" w:hAnsi="Courier New" w:cs="Courier New"/>
          <w:b/>
          <w:bCs/>
          <w:noProof/>
          <w:color w:val="FFFFFF"/>
          <w:sz w:val="20"/>
          <w:szCs w:val="20"/>
          <w:lang w:eastAsia="ru-RU"/>
        </w:rPr>
        <w:t>, для посетителей браузера,</w:t>
      </w:r>
      <w:r w:rsidRPr="001062D9">
        <w:rPr>
          <w:rFonts w:ascii="Courier New" w:eastAsia="Times New Roman" w:hAnsi="Courier New" w:cs="Courier New"/>
          <w:b/>
          <w:bCs/>
          <w:noProof/>
          <w:color w:val="FFFFFF"/>
          <w:sz w:val="20"/>
          <w:szCs w:val="20"/>
          <w:lang w:eastAsia="ru-RU"/>
        </w:rPr>
        <w:br/>
        <w:t xml:space="preserve">    которые увидят его в виде: текста, картинок, видео и т.д..  Но, чтобы получить этот код, браузер делает</w:t>
      </w:r>
      <w:r w:rsidRPr="001062D9">
        <w:rPr>
          <w:rFonts w:ascii="Courier New" w:eastAsia="Times New Roman" w:hAnsi="Courier New" w:cs="Courier New"/>
          <w:b/>
          <w:bCs/>
          <w:noProof/>
          <w:color w:val="FFFFFF"/>
          <w:sz w:val="20"/>
          <w:szCs w:val="20"/>
          <w:lang w:eastAsia="ru-RU"/>
        </w:rPr>
        <w:br/>
        <w:t xml:space="preserve">    запрос сначола к </w:t>
      </w:r>
      <w:r w:rsidRPr="003C7DB9">
        <w:rPr>
          <w:rFonts w:ascii="Courier New" w:eastAsia="Times New Roman" w:hAnsi="Courier New" w:cs="Courier New"/>
          <w:b/>
          <w:bCs/>
          <w:noProof/>
          <w:color w:val="FFFFFF"/>
          <w:sz w:val="20"/>
          <w:szCs w:val="20"/>
          <w:lang w:val="en-US" w:eastAsia="ru-RU"/>
        </w:rPr>
        <w:t>DNS</w:t>
      </w:r>
      <w:r w:rsidRPr="001062D9">
        <w:rPr>
          <w:rFonts w:ascii="Courier New" w:eastAsia="Times New Roman" w:hAnsi="Courier New" w:cs="Courier New"/>
          <w:b/>
          <w:bCs/>
          <w:noProof/>
          <w:color w:val="FFFFFF"/>
          <w:sz w:val="20"/>
          <w:szCs w:val="20"/>
          <w:lang w:eastAsia="ru-RU"/>
        </w:rPr>
        <w:t>-серверам, которые обращаються один к другому по территориально-языковым зонам, а также зонам</w:t>
      </w:r>
      <w:r w:rsidRPr="001062D9">
        <w:rPr>
          <w:rFonts w:ascii="Courier New" w:eastAsia="Times New Roman" w:hAnsi="Courier New" w:cs="Courier New"/>
          <w:b/>
          <w:bCs/>
          <w:noProof/>
          <w:color w:val="FFFFFF"/>
          <w:sz w:val="20"/>
          <w:szCs w:val="20"/>
          <w:lang w:eastAsia="ru-RU"/>
        </w:rPr>
        <w:br/>
        <w:t xml:space="preserve">    тематическим. Например, чтобы получить доступ к </w:t>
      </w:r>
      <w:r w:rsidRPr="003C7DB9">
        <w:rPr>
          <w:rFonts w:ascii="Courier New" w:eastAsia="Times New Roman" w:hAnsi="Courier New" w:cs="Courier New"/>
          <w:b/>
          <w:bCs/>
          <w:noProof/>
          <w:color w:val="FFFFFF"/>
          <w:sz w:val="20"/>
          <w:szCs w:val="20"/>
          <w:lang w:val="en-US" w:eastAsia="ru-RU"/>
        </w:rPr>
        <w:t>DNS</w:t>
      </w:r>
      <w:r w:rsidRPr="001062D9">
        <w:rPr>
          <w:rFonts w:ascii="Courier New" w:eastAsia="Times New Roman" w:hAnsi="Courier New" w:cs="Courier New"/>
          <w:b/>
          <w:bCs/>
          <w:noProof/>
          <w:color w:val="FFFFFF"/>
          <w:sz w:val="20"/>
          <w:szCs w:val="20"/>
          <w:lang w:eastAsia="ru-RU"/>
        </w:rPr>
        <w:t>-сервер являеться энциклопедией</w:t>
      </w:r>
      <w:r w:rsidRPr="001062D9">
        <w:rPr>
          <w:rFonts w:ascii="Courier New" w:eastAsia="Times New Roman" w:hAnsi="Courier New" w:cs="Courier New"/>
          <w:b/>
          <w:bCs/>
          <w:noProof/>
          <w:color w:val="FFFFFF"/>
          <w:sz w:val="20"/>
          <w:szCs w:val="20"/>
          <w:lang w:eastAsia="ru-RU"/>
        </w:rPr>
        <w:br/>
        <w:t xml:space="preserve">        с информацией какому доменому адресу принадлежит </w:t>
      </w:r>
      <w:r w:rsidRPr="003C7DB9">
        <w:rPr>
          <w:rFonts w:ascii="Courier New" w:eastAsia="Times New Roman" w:hAnsi="Courier New" w:cs="Courier New"/>
          <w:b/>
          <w:bCs/>
          <w:noProof/>
          <w:color w:val="FFFFFF"/>
          <w:sz w:val="20"/>
          <w:szCs w:val="20"/>
          <w:lang w:val="en-US" w:eastAsia="ru-RU"/>
        </w:rPr>
        <w:t>ip</w:t>
      </w:r>
      <w:r w:rsidRPr="001062D9">
        <w:rPr>
          <w:rFonts w:ascii="Courier New" w:eastAsia="Times New Roman" w:hAnsi="Courier New" w:cs="Courier New"/>
          <w:b/>
          <w:bCs/>
          <w:noProof/>
          <w:color w:val="FFFFFF"/>
          <w:sz w:val="20"/>
          <w:szCs w:val="20"/>
          <w:lang w:eastAsia="ru-RU"/>
        </w:rPr>
        <w:t>-адресс.</w:t>
      </w:r>
      <w:r w:rsidRPr="001062D9">
        <w:rPr>
          <w:rFonts w:ascii="Courier New" w:eastAsia="Times New Roman" w:hAnsi="Courier New" w:cs="Courier New"/>
          <w:noProof/>
          <w:color w:val="E1EFFF"/>
          <w:sz w:val="20"/>
          <w:szCs w:val="20"/>
          <w:lang w:eastAsia="ru-RU"/>
        </w:rPr>
        <w:t>&lt;/</w:t>
      </w:r>
      <w:r w:rsidRPr="003C7DB9">
        <w:rPr>
          <w:rFonts w:ascii="Courier New" w:eastAsia="Times New Roman" w:hAnsi="Courier New" w:cs="Courier New"/>
          <w:noProof/>
          <w:color w:val="9EFFFF"/>
          <w:sz w:val="20"/>
          <w:szCs w:val="20"/>
          <w:lang w:val="en-US" w:eastAsia="ru-RU"/>
        </w:rPr>
        <w:t>dd</w:t>
      </w:r>
      <w:r w:rsidRPr="001062D9">
        <w:rPr>
          <w:rFonts w:ascii="Courier New" w:eastAsia="Times New Roman" w:hAnsi="Courier New" w:cs="Courier New"/>
          <w:noProof/>
          <w:color w:val="E1EFFF"/>
          <w:sz w:val="20"/>
          <w:szCs w:val="20"/>
          <w:lang w:eastAsia="ru-RU"/>
        </w:rPr>
        <w:t>&gt;</w:t>
      </w:r>
      <w:r w:rsidRPr="001062D9">
        <w:rPr>
          <w:rFonts w:ascii="Courier New" w:eastAsia="Times New Roman" w:hAnsi="Courier New" w:cs="Courier New"/>
          <w:noProof/>
          <w:color w:val="E1EFFF"/>
          <w:sz w:val="20"/>
          <w:szCs w:val="20"/>
          <w:lang w:eastAsia="ru-RU"/>
        </w:rPr>
        <w:br/>
        <w:t>&lt;/</w:t>
      </w:r>
      <w:r w:rsidRPr="003C7DB9">
        <w:rPr>
          <w:rFonts w:ascii="Courier New" w:eastAsia="Times New Roman" w:hAnsi="Courier New" w:cs="Courier New"/>
          <w:noProof/>
          <w:color w:val="9EFFFF"/>
          <w:sz w:val="20"/>
          <w:szCs w:val="20"/>
          <w:lang w:val="en-US" w:eastAsia="ru-RU"/>
        </w:rPr>
        <w:t>dl</w:t>
      </w:r>
      <w:r w:rsidRPr="001062D9">
        <w:rPr>
          <w:rFonts w:ascii="Courier New" w:eastAsia="Times New Roman" w:hAnsi="Courier New" w:cs="Courier New"/>
          <w:noProof/>
          <w:color w:val="E1EFFF"/>
          <w:sz w:val="20"/>
          <w:szCs w:val="20"/>
          <w:lang w:eastAsia="ru-RU"/>
        </w:rPr>
        <w:t>&gt;</w:t>
      </w:r>
    </w:p>
    <w:p w:rsidR="00DB6ADC" w:rsidRPr="003C7DB9" w:rsidRDefault="00DB6ADC" w:rsidP="00100F43">
      <w:pPr>
        <w:rPr>
          <w:rFonts w:cstheme="minorHAnsi"/>
          <w:noProof/>
          <w:sz w:val="24"/>
          <w:szCs w:val="24"/>
          <w:lang w:val="en-US"/>
        </w:rPr>
      </w:pPr>
      <w:r w:rsidRPr="003C7DB9">
        <w:rPr>
          <w:rFonts w:cstheme="minorHAnsi"/>
          <w:noProof/>
          <w:sz w:val="24"/>
          <w:szCs w:val="24"/>
          <w:lang w:val="en-US"/>
        </w:rPr>
        <w:t>Выведет:</w:t>
      </w:r>
    </w:p>
    <w:p w:rsidR="00DB6ADC" w:rsidRPr="003C7DB9" w:rsidRDefault="00DB6ADC" w:rsidP="00100F43">
      <w:pPr>
        <w:rPr>
          <w:rFonts w:cstheme="minorHAnsi"/>
          <w:noProof/>
          <w:sz w:val="24"/>
          <w:szCs w:val="24"/>
          <w:lang w:val="en-US"/>
        </w:rPr>
      </w:pPr>
      <w:r w:rsidRPr="003C7DB9">
        <w:rPr>
          <w:rFonts w:cstheme="minorHAnsi"/>
          <w:noProof/>
          <w:sz w:val="24"/>
          <w:szCs w:val="24"/>
          <w:lang w:eastAsia="ru-RU"/>
        </w:rPr>
        <w:drawing>
          <wp:inline distT="0" distB="0" distL="0" distR="0" wp14:anchorId="02F6E4F9" wp14:editId="54BAC92C">
            <wp:extent cx="6645910" cy="1362075"/>
            <wp:effectExtent l="0" t="0" r="2540" b="9525"/>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19">
                      <a:extLst>
                        <a:ext uri="{28A0092B-C50C-407E-A947-70E740481C1C}">
                          <a14:useLocalDpi xmlns:a14="http://schemas.microsoft.com/office/drawing/2010/main" val="0"/>
                        </a:ext>
                      </a:extLst>
                    </a:blip>
                    <a:stretch>
                      <a:fillRect/>
                    </a:stretch>
                  </pic:blipFill>
                  <pic:spPr>
                    <a:xfrm>
                      <a:off x="0" y="0"/>
                      <a:ext cx="6645910" cy="1362075"/>
                    </a:xfrm>
                    <a:prstGeom prst="rect">
                      <a:avLst/>
                    </a:prstGeom>
                  </pic:spPr>
                </pic:pic>
              </a:graphicData>
            </a:graphic>
          </wp:inline>
        </w:drawing>
      </w:r>
    </w:p>
    <w:p w:rsidR="00B650EB" w:rsidRPr="003C7DB9" w:rsidRDefault="004044FB" w:rsidP="00100F43">
      <w:pPr>
        <w:rPr>
          <w:rFonts w:cstheme="minorHAnsi"/>
          <w:b/>
          <w:noProof/>
          <w:color w:val="E36C0A" w:themeColor="accent6" w:themeShade="BF"/>
          <w:sz w:val="24"/>
          <w:szCs w:val="24"/>
          <w:lang w:val="en-US"/>
        </w:rPr>
      </w:pPr>
      <w:r w:rsidRPr="003C7DB9">
        <w:rPr>
          <w:rFonts w:cstheme="minorHAnsi"/>
          <w:b/>
          <w:noProof/>
          <w:color w:val="E36C0A" w:themeColor="accent6" w:themeShade="BF"/>
          <w:sz w:val="24"/>
          <w:szCs w:val="24"/>
          <w:lang w:val="en-US"/>
        </w:rPr>
        <w:t>В</w:t>
      </w:r>
      <w:r w:rsidR="00DB6ADC" w:rsidRPr="003C7DB9">
        <w:rPr>
          <w:rFonts w:cstheme="minorHAnsi"/>
          <w:b/>
          <w:noProof/>
          <w:color w:val="E36C0A" w:themeColor="accent6" w:themeShade="BF"/>
          <w:sz w:val="24"/>
          <w:szCs w:val="24"/>
          <w:lang w:val="en-US"/>
        </w:rPr>
        <w:t>ывести аббревиатуры:</w:t>
      </w:r>
    </w:p>
    <w:p w:rsidR="00DB6ADC" w:rsidRPr="003C7DB9" w:rsidRDefault="00DB6ADC" w:rsidP="00100F43">
      <w:pPr>
        <w:rPr>
          <w:rFonts w:cstheme="minorHAnsi"/>
          <w:b/>
          <w:noProof/>
          <w:color w:val="E36C0A" w:themeColor="accent6" w:themeShade="BF"/>
          <w:sz w:val="24"/>
          <w:szCs w:val="24"/>
          <w:lang w:val="en-US"/>
        </w:rPr>
      </w:pPr>
      <w:r w:rsidRPr="003C7DB9">
        <w:rPr>
          <w:rFonts w:cstheme="minorHAnsi"/>
          <w:noProof/>
          <w:color w:val="E36C0A" w:themeColor="accent6" w:themeShade="BF"/>
          <w:sz w:val="24"/>
          <w:szCs w:val="24"/>
          <w:lang w:val="en-US"/>
        </w:rPr>
        <w:t xml:space="preserve"> </w:t>
      </w:r>
      <w:r w:rsidRPr="003C7DB9">
        <w:rPr>
          <w:rFonts w:cstheme="minorHAnsi"/>
          <w:noProof/>
          <w:sz w:val="24"/>
          <w:szCs w:val="24"/>
          <w:lang w:val="en-US"/>
        </w:rPr>
        <w:t xml:space="preserve">используем </w:t>
      </w:r>
      <w:r w:rsidRPr="003C7DB9">
        <w:rPr>
          <w:rFonts w:cstheme="minorHAnsi"/>
          <w:b/>
          <w:noProof/>
          <w:color w:val="E36C0A" w:themeColor="accent6" w:themeShade="BF"/>
          <w:sz w:val="24"/>
          <w:szCs w:val="24"/>
          <w:lang w:val="en-US"/>
        </w:rPr>
        <w:t xml:space="preserve">тег &lt;abbr </w:t>
      </w:r>
      <w:r w:rsidRPr="003C7DB9">
        <w:rPr>
          <w:rFonts w:cstheme="minorHAnsi"/>
          <w:noProof/>
          <w:sz w:val="24"/>
          <w:szCs w:val="24"/>
          <w:lang w:val="en-US"/>
        </w:rPr>
        <w:t>с атрибутом</w:t>
      </w:r>
      <w:r w:rsidRPr="003C7DB9">
        <w:rPr>
          <w:rFonts w:cstheme="minorHAnsi"/>
          <w:b/>
          <w:noProof/>
          <w:color w:val="E36C0A" w:themeColor="accent6" w:themeShade="BF"/>
          <w:sz w:val="24"/>
          <w:szCs w:val="24"/>
          <w:lang w:val="en-US"/>
        </w:rPr>
        <w:t xml:space="preserve"> title=</w:t>
      </w:r>
      <w:r w:rsidRPr="003C7DB9">
        <w:rPr>
          <w:rFonts w:cstheme="minorHAnsi"/>
          <w:b/>
          <w:noProof/>
          <w:color w:val="00B050"/>
          <w:sz w:val="24"/>
          <w:szCs w:val="24"/>
          <w:lang w:val="en-US"/>
        </w:rPr>
        <w:t>’</w:t>
      </w:r>
      <w:r w:rsidR="00B650EB" w:rsidRPr="003C7DB9">
        <w:rPr>
          <w:rFonts w:cstheme="minorHAnsi"/>
          <w:b/>
          <w:noProof/>
          <w:color w:val="00B050"/>
          <w:sz w:val="24"/>
          <w:szCs w:val="24"/>
          <w:lang w:val="en-US"/>
        </w:rPr>
        <w:t>Hyper Text Markup Language</w:t>
      </w:r>
      <w:r w:rsidRPr="003C7DB9">
        <w:rPr>
          <w:rFonts w:cstheme="minorHAnsi"/>
          <w:b/>
          <w:noProof/>
          <w:color w:val="E36C0A" w:themeColor="accent6" w:themeShade="BF"/>
          <w:sz w:val="24"/>
          <w:szCs w:val="24"/>
          <w:lang w:val="en-US"/>
        </w:rPr>
        <w:t>’&gt;</w:t>
      </w:r>
      <w:r w:rsidR="00B650EB" w:rsidRPr="003C7DB9">
        <w:rPr>
          <w:rFonts w:cstheme="minorHAnsi"/>
          <w:b/>
          <w:noProof/>
          <w:color w:val="00B050"/>
          <w:sz w:val="24"/>
          <w:szCs w:val="24"/>
          <w:lang w:val="en-US"/>
        </w:rPr>
        <w:t>HTML</w:t>
      </w:r>
      <w:r w:rsidRPr="003C7DB9">
        <w:rPr>
          <w:rFonts w:cstheme="minorHAnsi"/>
          <w:b/>
          <w:noProof/>
          <w:color w:val="E36C0A" w:themeColor="accent6" w:themeShade="BF"/>
          <w:sz w:val="24"/>
          <w:szCs w:val="24"/>
          <w:lang w:val="en-US"/>
        </w:rPr>
        <w:t xml:space="preserve">&lt;/abbr&gt; </w:t>
      </w:r>
    </w:p>
    <w:p w:rsidR="00462202" w:rsidRPr="003C7DB9" w:rsidRDefault="00462202" w:rsidP="00462202">
      <w:pPr>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FFFFFF"/>
          <w:sz w:val="20"/>
          <w:szCs w:val="20"/>
          <w:lang w:val="en-US" w:eastAsia="ru-RU"/>
        </w:rPr>
      </w:pPr>
      <w:r w:rsidRPr="003C7DB9">
        <w:rPr>
          <w:rFonts w:ascii="Courier New" w:eastAsia="Times New Roman" w:hAnsi="Courier New" w:cs="Courier New"/>
          <w:noProof/>
          <w:color w:val="E1EFFF"/>
          <w:sz w:val="20"/>
          <w:szCs w:val="20"/>
          <w:lang w:val="en-US" w:eastAsia="ru-RU"/>
        </w:rPr>
        <w:t>&lt;</w:t>
      </w:r>
      <w:r w:rsidRPr="003C7DB9">
        <w:rPr>
          <w:rFonts w:ascii="Courier New" w:eastAsia="Times New Roman" w:hAnsi="Courier New" w:cs="Courier New"/>
          <w:noProof/>
          <w:color w:val="9EFFFF"/>
          <w:sz w:val="20"/>
          <w:szCs w:val="20"/>
          <w:lang w:val="en-US" w:eastAsia="ru-RU"/>
        </w:rPr>
        <w:t>dl</w:t>
      </w:r>
      <w:r w:rsidRPr="003C7DB9">
        <w:rPr>
          <w:rFonts w:ascii="Courier New" w:eastAsia="Times New Roman" w:hAnsi="Courier New" w:cs="Courier New"/>
          <w:noProof/>
          <w:color w:val="E1EFFF"/>
          <w:sz w:val="20"/>
          <w:szCs w:val="20"/>
          <w:lang w:val="en-US" w:eastAsia="ru-RU"/>
        </w:rPr>
        <w:t>&gt;</w:t>
      </w:r>
      <w:r w:rsidRPr="003C7DB9">
        <w:rPr>
          <w:rFonts w:ascii="Courier New" w:eastAsia="Times New Roman" w:hAnsi="Courier New" w:cs="Courier New"/>
          <w:noProof/>
          <w:color w:val="E1EFFF"/>
          <w:sz w:val="20"/>
          <w:szCs w:val="20"/>
          <w:lang w:val="en-US" w:eastAsia="ru-RU"/>
        </w:rPr>
        <w:br/>
        <w:t xml:space="preserve">    &lt;</w:t>
      </w:r>
      <w:r w:rsidRPr="003C7DB9">
        <w:rPr>
          <w:rFonts w:ascii="Courier New" w:eastAsia="Times New Roman" w:hAnsi="Courier New" w:cs="Courier New"/>
          <w:noProof/>
          <w:color w:val="9EFFFF"/>
          <w:sz w:val="20"/>
          <w:szCs w:val="20"/>
          <w:lang w:val="en-US" w:eastAsia="ru-RU"/>
        </w:rPr>
        <w:t>dt</w:t>
      </w:r>
      <w:r w:rsidRPr="003C7DB9">
        <w:rPr>
          <w:rFonts w:ascii="Courier New" w:eastAsia="Times New Roman" w:hAnsi="Courier New" w:cs="Courier New"/>
          <w:noProof/>
          <w:color w:val="E1EFFF"/>
          <w:sz w:val="20"/>
          <w:szCs w:val="20"/>
          <w:lang w:val="en-US" w:eastAsia="ru-RU"/>
        </w:rPr>
        <w:t>&gt;</w:t>
      </w:r>
      <w:r w:rsidRPr="003C7DB9">
        <w:rPr>
          <w:rFonts w:ascii="Courier New" w:eastAsia="Times New Roman" w:hAnsi="Courier New" w:cs="Courier New"/>
          <w:noProof/>
          <w:color w:val="E1EFFF"/>
          <w:sz w:val="20"/>
          <w:szCs w:val="20"/>
          <w:lang w:val="en-US" w:eastAsia="ru-RU"/>
        </w:rPr>
        <w:br/>
        <w:t xml:space="preserve">        &lt;</w:t>
      </w:r>
      <w:r w:rsidRPr="003C7DB9">
        <w:rPr>
          <w:rFonts w:ascii="Courier New" w:eastAsia="Times New Roman" w:hAnsi="Courier New" w:cs="Courier New"/>
          <w:noProof/>
          <w:color w:val="9EFFFF"/>
          <w:sz w:val="20"/>
          <w:szCs w:val="20"/>
          <w:lang w:val="en-US" w:eastAsia="ru-RU"/>
        </w:rPr>
        <w:t xml:space="preserve">abbr </w:t>
      </w:r>
      <w:r w:rsidRPr="003C7DB9">
        <w:rPr>
          <w:rFonts w:ascii="Courier New" w:eastAsia="Times New Roman" w:hAnsi="Courier New" w:cs="Courier New"/>
          <w:noProof/>
          <w:color w:val="FFDD00"/>
          <w:sz w:val="20"/>
          <w:szCs w:val="20"/>
          <w:lang w:val="en-US" w:eastAsia="ru-RU"/>
        </w:rPr>
        <w:t>title=</w:t>
      </w:r>
      <w:r w:rsidRPr="003C7DB9">
        <w:rPr>
          <w:rFonts w:ascii="Courier New" w:eastAsia="Times New Roman" w:hAnsi="Courier New" w:cs="Courier New"/>
          <w:b/>
          <w:bCs/>
          <w:noProof/>
          <w:color w:val="3AD900"/>
          <w:sz w:val="20"/>
          <w:szCs w:val="20"/>
          <w:lang w:val="en-US" w:eastAsia="ru-RU"/>
        </w:rPr>
        <w:t>"Hyper Text Mark Language"</w:t>
      </w:r>
      <w:r w:rsidRPr="003C7DB9">
        <w:rPr>
          <w:rFonts w:ascii="Courier New" w:eastAsia="Times New Roman" w:hAnsi="Courier New" w:cs="Courier New"/>
          <w:noProof/>
          <w:color w:val="E1EFFF"/>
          <w:sz w:val="20"/>
          <w:szCs w:val="20"/>
          <w:lang w:val="en-US" w:eastAsia="ru-RU"/>
        </w:rPr>
        <w:t>&gt;</w:t>
      </w:r>
      <w:r w:rsidRPr="003C7DB9">
        <w:rPr>
          <w:rFonts w:ascii="Courier New" w:eastAsia="Times New Roman" w:hAnsi="Courier New" w:cs="Courier New"/>
          <w:b/>
          <w:bCs/>
          <w:noProof/>
          <w:color w:val="FFFFFF"/>
          <w:sz w:val="20"/>
          <w:szCs w:val="20"/>
          <w:lang w:val="en-US" w:eastAsia="ru-RU"/>
        </w:rPr>
        <w:t>HTML</w:t>
      </w:r>
      <w:r w:rsidRPr="003C7DB9">
        <w:rPr>
          <w:rFonts w:ascii="Courier New" w:eastAsia="Times New Roman" w:hAnsi="Courier New" w:cs="Courier New"/>
          <w:noProof/>
          <w:color w:val="E1EFFF"/>
          <w:sz w:val="20"/>
          <w:szCs w:val="20"/>
          <w:lang w:val="en-US" w:eastAsia="ru-RU"/>
        </w:rPr>
        <w:t>&lt;/</w:t>
      </w:r>
      <w:r w:rsidRPr="003C7DB9">
        <w:rPr>
          <w:rFonts w:ascii="Courier New" w:eastAsia="Times New Roman" w:hAnsi="Courier New" w:cs="Courier New"/>
          <w:noProof/>
          <w:color w:val="9EFFFF"/>
          <w:sz w:val="20"/>
          <w:szCs w:val="20"/>
          <w:lang w:val="en-US" w:eastAsia="ru-RU"/>
        </w:rPr>
        <w:t>abbr</w:t>
      </w:r>
      <w:r w:rsidRPr="003C7DB9">
        <w:rPr>
          <w:rFonts w:ascii="Courier New" w:eastAsia="Times New Roman" w:hAnsi="Courier New" w:cs="Courier New"/>
          <w:noProof/>
          <w:color w:val="E1EFFF"/>
          <w:sz w:val="20"/>
          <w:szCs w:val="20"/>
          <w:lang w:val="en-US" w:eastAsia="ru-RU"/>
        </w:rPr>
        <w:t>&gt;</w:t>
      </w:r>
      <w:r w:rsidRPr="003C7DB9">
        <w:rPr>
          <w:rFonts w:ascii="Courier New" w:eastAsia="Times New Roman" w:hAnsi="Courier New" w:cs="Courier New"/>
          <w:noProof/>
          <w:color w:val="E1EFFF"/>
          <w:sz w:val="20"/>
          <w:szCs w:val="20"/>
          <w:lang w:val="en-US" w:eastAsia="ru-RU"/>
        </w:rPr>
        <w:br/>
        <w:t xml:space="preserve">    &lt;/</w:t>
      </w:r>
      <w:r w:rsidRPr="003C7DB9">
        <w:rPr>
          <w:rFonts w:ascii="Courier New" w:eastAsia="Times New Roman" w:hAnsi="Courier New" w:cs="Courier New"/>
          <w:noProof/>
          <w:color w:val="9EFFFF"/>
          <w:sz w:val="20"/>
          <w:szCs w:val="20"/>
          <w:lang w:val="en-US" w:eastAsia="ru-RU"/>
        </w:rPr>
        <w:t>dt</w:t>
      </w:r>
      <w:r w:rsidRPr="003C7DB9">
        <w:rPr>
          <w:rFonts w:ascii="Courier New" w:eastAsia="Times New Roman" w:hAnsi="Courier New" w:cs="Courier New"/>
          <w:noProof/>
          <w:color w:val="E1EFFF"/>
          <w:sz w:val="20"/>
          <w:szCs w:val="20"/>
          <w:lang w:val="en-US" w:eastAsia="ru-RU"/>
        </w:rPr>
        <w:t>&gt;</w:t>
      </w:r>
      <w:r w:rsidRPr="003C7DB9">
        <w:rPr>
          <w:rFonts w:ascii="Courier New" w:eastAsia="Times New Roman" w:hAnsi="Courier New" w:cs="Courier New"/>
          <w:noProof/>
          <w:color w:val="E1EFFF"/>
          <w:sz w:val="20"/>
          <w:szCs w:val="20"/>
          <w:lang w:val="en-US" w:eastAsia="ru-RU"/>
        </w:rPr>
        <w:br/>
        <w:t>&lt;/</w:t>
      </w:r>
      <w:r w:rsidRPr="003C7DB9">
        <w:rPr>
          <w:rFonts w:ascii="Courier New" w:eastAsia="Times New Roman" w:hAnsi="Courier New" w:cs="Courier New"/>
          <w:noProof/>
          <w:color w:val="9EFFFF"/>
          <w:sz w:val="20"/>
          <w:szCs w:val="20"/>
          <w:lang w:val="en-US" w:eastAsia="ru-RU"/>
        </w:rPr>
        <w:t>dl</w:t>
      </w:r>
      <w:r w:rsidRPr="003C7DB9">
        <w:rPr>
          <w:rFonts w:ascii="Courier New" w:eastAsia="Times New Roman" w:hAnsi="Courier New" w:cs="Courier New"/>
          <w:noProof/>
          <w:color w:val="E1EFFF"/>
          <w:sz w:val="20"/>
          <w:szCs w:val="20"/>
          <w:lang w:val="en-US" w:eastAsia="ru-RU"/>
        </w:rPr>
        <w:t>&gt;</w:t>
      </w:r>
    </w:p>
    <w:p w:rsidR="0015209B" w:rsidRPr="003C7DB9" w:rsidRDefault="0015209B" w:rsidP="00100F43">
      <w:pPr>
        <w:rPr>
          <w:rFonts w:cstheme="minorHAnsi"/>
          <w:noProof/>
          <w:sz w:val="24"/>
          <w:szCs w:val="24"/>
          <w:lang w:val="en-US"/>
        </w:rPr>
      </w:pPr>
    </w:p>
    <w:p w:rsidR="0015209B" w:rsidRPr="003C7DB9" w:rsidRDefault="007467A5" w:rsidP="00100F43">
      <w:pPr>
        <w:rPr>
          <w:rFonts w:cstheme="minorHAnsi"/>
          <w:noProof/>
          <w:sz w:val="24"/>
          <w:szCs w:val="24"/>
          <w:lang w:val="en-US"/>
        </w:rPr>
      </w:pPr>
      <w:r w:rsidRPr="003C7DB9">
        <w:rPr>
          <w:rFonts w:ascii="Arial Black" w:hAnsi="Arial Black" w:cs="Arial"/>
          <w:b/>
          <w:noProof/>
          <w:color w:val="FF0000"/>
          <w:sz w:val="36"/>
          <w:szCs w:val="36"/>
          <w:u w:val="single"/>
          <w:lang w:eastAsia="ru-RU"/>
        </w:rPr>
        <w:drawing>
          <wp:inline distT="0" distB="0" distL="0" distR="0" wp14:anchorId="1CC476FA" wp14:editId="38152512">
            <wp:extent cx="3048000" cy="1628775"/>
            <wp:effectExtent l="0" t="0" r="0" b="9525"/>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20">
                      <a:extLst>
                        <a:ext uri="{28A0092B-C50C-407E-A947-70E740481C1C}">
                          <a14:useLocalDpi xmlns:a14="http://schemas.microsoft.com/office/drawing/2010/main" val="0"/>
                        </a:ext>
                      </a:extLst>
                    </a:blip>
                    <a:stretch>
                      <a:fillRect/>
                    </a:stretch>
                  </pic:blipFill>
                  <pic:spPr>
                    <a:xfrm>
                      <a:off x="0" y="0"/>
                      <a:ext cx="3048000" cy="1628775"/>
                    </a:xfrm>
                    <a:prstGeom prst="rect">
                      <a:avLst/>
                    </a:prstGeom>
                  </pic:spPr>
                </pic:pic>
              </a:graphicData>
            </a:graphic>
          </wp:inline>
        </w:drawing>
      </w:r>
    </w:p>
    <w:p w:rsidR="00462202" w:rsidRPr="001062D9" w:rsidRDefault="0015209B" w:rsidP="00100F43">
      <w:pPr>
        <w:rPr>
          <w:rFonts w:cstheme="minorHAnsi"/>
          <w:noProof/>
          <w:sz w:val="24"/>
          <w:szCs w:val="24"/>
        </w:rPr>
      </w:pPr>
      <w:r w:rsidRPr="001062D9">
        <w:rPr>
          <w:rFonts w:cstheme="minorHAnsi"/>
          <w:noProof/>
          <w:sz w:val="24"/>
          <w:szCs w:val="24"/>
        </w:rPr>
        <w:lastRenderedPageBreak/>
        <w:t>Выведет при наведение м</w:t>
      </w:r>
      <w:r w:rsidR="00462202" w:rsidRPr="001062D9">
        <w:rPr>
          <w:rFonts w:cstheme="minorHAnsi"/>
          <w:noProof/>
          <w:sz w:val="24"/>
          <w:szCs w:val="24"/>
        </w:rPr>
        <w:t xml:space="preserve">ышки на аббревиаруту окно – </w:t>
      </w:r>
      <w:r w:rsidR="00462202" w:rsidRPr="003C7DB9">
        <w:rPr>
          <w:rFonts w:cstheme="minorHAnsi"/>
          <w:noProof/>
          <w:sz w:val="24"/>
          <w:szCs w:val="24"/>
          <w:lang w:val="en-US"/>
        </w:rPr>
        <w:t>Hyper</w:t>
      </w:r>
      <w:r w:rsidR="00462202" w:rsidRPr="001062D9">
        <w:rPr>
          <w:rFonts w:cstheme="minorHAnsi"/>
          <w:noProof/>
          <w:sz w:val="24"/>
          <w:szCs w:val="24"/>
        </w:rPr>
        <w:t xml:space="preserve"> </w:t>
      </w:r>
      <w:r w:rsidR="00462202" w:rsidRPr="003C7DB9">
        <w:rPr>
          <w:rFonts w:cstheme="minorHAnsi"/>
          <w:noProof/>
          <w:sz w:val="24"/>
          <w:szCs w:val="24"/>
          <w:lang w:val="en-US"/>
        </w:rPr>
        <w:t>Text</w:t>
      </w:r>
      <w:r w:rsidR="00462202" w:rsidRPr="001062D9">
        <w:rPr>
          <w:rFonts w:cstheme="minorHAnsi"/>
          <w:noProof/>
          <w:sz w:val="24"/>
          <w:szCs w:val="24"/>
        </w:rPr>
        <w:t xml:space="preserve"> </w:t>
      </w:r>
      <w:r w:rsidR="00462202" w:rsidRPr="003C7DB9">
        <w:rPr>
          <w:rFonts w:cstheme="minorHAnsi"/>
          <w:noProof/>
          <w:sz w:val="24"/>
          <w:szCs w:val="24"/>
          <w:lang w:val="en-US"/>
        </w:rPr>
        <w:t>Mark</w:t>
      </w:r>
      <w:r w:rsidR="00462202" w:rsidRPr="001062D9">
        <w:rPr>
          <w:rFonts w:cstheme="minorHAnsi"/>
          <w:noProof/>
          <w:sz w:val="24"/>
          <w:szCs w:val="24"/>
        </w:rPr>
        <w:t xml:space="preserve"> </w:t>
      </w:r>
      <w:r w:rsidR="00462202" w:rsidRPr="003C7DB9">
        <w:rPr>
          <w:rFonts w:cstheme="minorHAnsi"/>
          <w:noProof/>
          <w:sz w:val="24"/>
          <w:szCs w:val="24"/>
          <w:lang w:val="en-US"/>
        </w:rPr>
        <w:t>Language</w:t>
      </w:r>
      <w:r w:rsidR="00462202" w:rsidRPr="001062D9">
        <w:rPr>
          <w:rFonts w:cstheme="minorHAnsi"/>
          <w:noProof/>
          <w:sz w:val="24"/>
          <w:szCs w:val="24"/>
        </w:rPr>
        <w:t>:</w:t>
      </w:r>
    </w:p>
    <w:p w:rsidR="004044FB" w:rsidRPr="003C7DB9" w:rsidRDefault="004044FB" w:rsidP="004044FB">
      <w:pPr>
        <w:rPr>
          <w:rFonts w:ascii="Arial Black" w:hAnsi="Arial Black" w:cstheme="minorHAnsi"/>
          <w:b/>
          <w:noProof/>
          <w:color w:val="00B050"/>
          <w:sz w:val="24"/>
          <w:szCs w:val="24"/>
          <w:lang w:val="en-US"/>
        </w:rPr>
      </w:pPr>
      <w:r w:rsidRPr="003C7DB9">
        <w:rPr>
          <w:rFonts w:ascii="Arial Black" w:hAnsi="Arial Black" w:cstheme="minorHAnsi"/>
          <w:b/>
          <w:noProof/>
          <w:color w:val="00B050"/>
          <w:sz w:val="24"/>
          <w:szCs w:val="24"/>
          <w:lang w:val="en-US"/>
        </w:rPr>
        <w:t>Вывести списки:</w:t>
      </w:r>
    </w:p>
    <w:p w:rsidR="004044FB" w:rsidRPr="001062D9" w:rsidRDefault="004044FB" w:rsidP="004044FB">
      <w:pPr>
        <w:pStyle w:val="a3"/>
        <w:numPr>
          <w:ilvl w:val="0"/>
          <w:numId w:val="36"/>
        </w:numPr>
        <w:rPr>
          <w:rFonts w:cstheme="minorHAnsi"/>
          <w:b/>
          <w:noProof/>
          <w:color w:val="E36C0A" w:themeColor="accent6" w:themeShade="BF"/>
          <w:sz w:val="24"/>
          <w:szCs w:val="24"/>
        </w:rPr>
      </w:pPr>
      <w:r w:rsidRPr="001062D9">
        <w:rPr>
          <w:rFonts w:cstheme="minorHAnsi"/>
          <w:b/>
          <w:noProof/>
          <w:color w:val="E36C0A" w:themeColor="accent6" w:themeShade="BF"/>
          <w:sz w:val="24"/>
          <w:szCs w:val="24"/>
        </w:rPr>
        <w:t xml:space="preserve">маркированные – </w:t>
      </w:r>
      <w:r w:rsidRPr="001062D9">
        <w:rPr>
          <w:rFonts w:cstheme="minorHAnsi"/>
          <w:noProof/>
          <w:sz w:val="24"/>
          <w:szCs w:val="24"/>
        </w:rPr>
        <w:t xml:space="preserve">используем </w:t>
      </w:r>
      <w:r w:rsidRPr="001062D9">
        <w:rPr>
          <w:rFonts w:cstheme="minorHAnsi"/>
          <w:b/>
          <w:noProof/>
          <w:color w:val="E36C0A" w:themeColor="accent6" w:themeShade="BF"/>
          <w:sz w:val="24"/>
          <w:szCs w:val="24"/>
        </w:rPr>
        <w:t>тег</w:t>
      </w:r>
      <w:r w:rsidRPr="001062D9">
        <w:rPr>
          <w:rFonts w:cstheme="minorHAnsi"/>
          <w:noProof/>
          <w:sz w:val="24"/>
          <w:szCs w:val="24"/>
        </w:rPr>
        <w:t xml:space="preserve"> </w:t>
      </w:r>
      <w:r w:rsidRPr="001062D9">
        <w:rPr>
          <w:rFonts w:cstheme="minorHAnsi"/>
          <w:b/>
          <w:noProof/>
          <w:color w:val="E36C0A" w:themeColor="accent6" w:themeShade="BF"/>
          <w:sz w:val="24"/>
          <w:szCs w:val="24"/>
        </w:rPr>
        <w:t>&lt;</w:t>
      </w:r>
      <w:r w:rsidRPr="003C7DB9">
        <w:rPr>
          <w:rFonts w:cstheme="minorHAnsi"/>
          <w:b/>
          <w:noProof/>
          <w:color w:val="E36C0A" w:themeColor="accent6" w:themeShade="BF"/>
          <w:sz w:val="24"/>
          <w:szCs w:val="24"/>
          <w:lang w:val="en-US"/>
        </w:rPr>
        <w:t>ul</w:t>
      </w:r>
      <w:r w:rsidRPr="001062D9">
        <w:rPr>
          <w:rFonts w:cstheme="minorHAnsi"/>
          <w:b/>
          <w:noProof/>
          <w:color w:val="E36C0A" w:themeColor="accent6" w:themeShade="BF"/>
          <w:sz w:val="24"/>
          <w:szCs w:val="24"/>
        </w:rPr>
        <w:t>&gt;&lt;/</w:t>
      </w:r>
      <w:r w:rsidRPr="003C7DB9">
        <w:rPr>
          <w:rFonts w:cstheme="minorHAnsi"/>
          <w:b/>
          <w:noProof/>
          <w:color w:val="E36C0A" w:themeColor="accent6" w:themeShade="BF"/>
          <w:sz w:val="24"/>
          <w:szCs w:val="24"/>
          <w:lang w:val="en-US"/>
        </w:rPr>
        <w:t>ul</w:t>
      </w:r>
      <w:r w:rsidRPr="001062D9">
        <w:rPr>
          <w:rFonts w:cstheme="minorHAnsi"/>
          <w:b/>
          <w:noProof/>
          <w:color w:val="E36C0A" w:themeColor="accent6" w:themeShade="BF"/>
          <w:sz w:val="24"/>
          <w:szCs w:val="24"/>
        </w:rPr>
        <w:t>&gt;</w:t>
      </w:r>
      <w:r w:rsidRPr="001062D9">
        <w:rPr>
          <w:rFonts w:cstheme="minorHAnsi"/>
          <w:noProof/>
          <w:color w:val="E36C0A" w:themeColor="accent6" w:themeShade="BF"/>
          <w:sz w:val="24"/>
          <w:szCs w:val="24"/>
        </w:rPr>
        <w:t xml:space="preserve"> </w:t>
      </w:r>
    </w:p>
    <w:p w:rsidR="004044FB" w:rsidRPr="001062D9" w:rsidRDefault="004044FB" w:rsidP="001F2DE9">
      <w:pPr>
        <w:pStyle w:val="a3"/>
        <w:rPr>
          <w:rFonts w:cstheme="minorHAnsi"/>
          <w:b/>
          <w:noProof/>
          <w:color w:val="E36C0A" w:themeColor="accent6" w:themeShade="BF"/>
          <w:sz w:val="24"/>
          <w:szCs w:val="24"/>
        </w:rPr>
      </w:pPr>
      <w:r w:rsidRPr="001062D9">
        <w:rPr>
          <w:rFonts w:cstheme="minorHAnsi"/>
          <w:noProof/>
          <w:sz w:val="24"/>
          <w:szCs w:val="24"/>
        </w:rPr>
        <w:t xml:space="preserve">далее пропишем </w:t>
      </w:r>
      <w:r w:rsidRPr="001062D9">
        <w:rPr>
          <w:rFonts w:cstheme="minorHAnsi"/>
          <w:b/>
          <w:noProof/>
          <w:color w:val="E36C0A" w:themeColor="accent6" w:themeShade="BF"/>
          <w:sz w:val="24"/>
          <w:szCs w:val="24"/>
        </w:rPr>
        <w:t>элементы</w:t>
      </w:r>
      <w:r w:rsidRPr="001062D9">
        <w:rPr>
          <w:rFonts w:cstheme="minorHAnsi"/>
          <w:noProof/>
          <w:sz w:val="24"/>
          <w:szCs w:val="24"/>
        </w:rPr>
        <w:t xml:space="preserve"> списка</w:t>
      </w:r>
      <w:r w:rsidR="001F2DE9" w:rsidRPr="001062D9">
        <w:rPr>
          <w:rFonts w:cstheme="minorHAnsi"/>
          <w:noProof/>
          <w:sz w:val="24"/>
          <w:szCs w:val="24"/>
        </w:rPr>
        <w:t>:</w:t>
      </w:r>
      <w:r w:rsidRPr="001062D9">
        <w:rPr>
          <w:rFonts w:cstheme="minorHAnsi"/>
          <w:b/>
          <w:noProof/>
          <w:sz w:val="24"/>
          <w:szCs w:val="24"/>
        </w:rPr>
        <w:t xml:space="preserve">   </w:t>
      </w:r>
      <w:r w:rsidR="001F2DE9" w:rsidRPr="001062D9">
        <w:rPr>
          <w:rFonts w:cstheme="minorHAnsi"/>
          <w:b/>
          <w:noProof/>
          <w:color w:val="E36C0A" w:themeColor="accent6" w:themeShade="BF"/>
          <w:sz w:val="24"/>
          <w:szCs w:val="24"/>
        </w:rPr>
        <w:t>&lt;</w:t>
      </w:r>
      <w:r w:rsidR="001F2DE9" w:rsidRPr="003C7DB9">
        <w:rPr>
          <w:rFonts w:cstheme="minorHAnsi"/>
          <w:b/>
          <w:noProof/>
          <w:color w:val="E36C0A" w:themeColor="accent6" w:themeShade="BF"/>
          <w:sz w:val="24"/>
          <w:szCs w:val="24"/>
          <w:lang w:val="en-US"/>
        </w:rPr>
        <w:t>li</w:t>
      </w:r>
      <w:r w:rsidR="001F2DE9" w:rsidRPr="001062D9">
        <w:rPr>
          <w:rFonts w:cstheme="minorHAnsi"/>
          <w:b/>
          <w:noProof/>
          <w:color w:val="E36C0A" w:themeColor="accent6" w:themeShade="BF"/>
          <w:sz w:val="24"/>
          <w:szCs w:val="24"/>
        </w:rPr>
        <w:t>&gt;Автобусы&lt;/</w:t>
      </w:r>
      <w:r w:rsidR="001F2DE9" w:rsidRPr="003C7DB9">
        <w:rPr>
          <w:rFonts w:cstheme="minorHAnsi"/>
          <w:b/>
          <w:noProof/>
          <w:color w:val="E36C0A" w:themeColor="accent6" w:themeShade="BF"/>
          <w:sz w:val="24"/>
          <w:szCs w:val="24"/>
          <w:lang w:val="en-US"/>
        </w:rPr>
        <w:t>li</w:t>
      </w:r>
      <w:r w:rsidR="001F2DE9" w:rsidRPr="001062D9">
        <w:rPr>
          <w:rFonts w:cstheme="minorHAnsi"/>
          <w:b/>
          <w:noProof/>
          <w:color w:val="E36C0A" w:themeColor="accent6" w:themeShade="BF"/>
          <w:sz w:val="24"/>
          <w:szCs w:val="24"/>
        </w:rPr>
        <w:t>&gt;</w:t>
      </w:r>
    </w:p>
    <w:p w:rsidR="001F2DE9" w:rsidRPr="001062D9" w:rsidRDefault="001F2DE9" w:rsidP="001F2DE9">
      <w:pPr>
        <w:pStyle w:val="a3"/>
        <w:rPr>
          <w:rFonts w:cstheme="minorHAnsi"/>
          <w:b/>
          <w:noProof/>
          <w:color w:val="E36C0A" w:themeColor="accent6" w:themeShade="BF"/>
          <w:sz w:val="24"/>
          <w:szCs w:val="24"/>
        </w:rPr>
      </w:pPr>
      <w:r w:rsidRPr="001062D9">
        <w:rPr>
          <w:rFonts w:cstheme="minorHAnsi"/>
          <w:b/>
          <w:noProof/>
          <w:color w:val="E36C0A" w:themeColor="accent6" w:themeShade="BF"/>
          <w:sz w:val="24"/>
          <w:szCs w:val="24"/>
        </w:rPr>
        <w:t xml:space="preserve">                                                                      &lt;</w:t>
      </w:r>
      <w:r w:rsidRPr="003C7DB9">
        <w:rPr>
          <w:rFonts w:cstheme="minorHAnsi"/>
          <w:b/>
          <w:noProof/>
          <w:color w:val="E36C0A" w:themeColor="accent6" w:themeShade="BF"/>
          <w:sz w:val="24"/>
          <w:szCs w:val="24"/>
          <w:lang w:val="en-US"/>
        </w:rPr>
        <w:t>li</w:t>
      </w:r>
      <w:r w:rsidRPr="001062D9">
        <w:rPr>
          <w:rFonts w:cstheme="minorHAnsi"/>
          <w:b/>
          <w:noProof/>
          <w:color w:val="E36C0A" w:themeColor="accent6" w:themeShade="BF"/>
          <w:sz w:val="24"/>
          <w:szCs w:val="24"/>
        </w:rPr>
        <w:t>&gt;Троллейбусы&lt;/</w:t>
      </w:r>
      <w:r w:rsidRPr="003C7DB9">
        <w:rPr>
          <w:rFonts w:cstheme="minorHAnsi"/>
          <w:b/>
          <w:noProof/>
          <w:color w:val="E36C0A" w:themeColor="accent6" w:themeShade="BF"/>
          <w:sz w:val="24"/>
          <w:szCs w:val="24"/>
          <w:lang w:val="en-US"/>
        </w:rPr>
        <w:t>li</w:t>
      </w:r>
      <w:r w:rsidRPr="001062D9">
        <w:rPr>
          <w:rFonts w:cstheme="minorHAnsi"/>
          <w:b/>
          <w:noProof/>
          <w:color w:val="E36C0A" w:themeColor="accent6" w:themeShade="BF"/>
          <w:sz w:val="24"/>
          <w:szCs w:val="24"/>
        </w:rPr>
        <w:t>&gt;</w:t>
      </w:r>
    </w:p>
    <w:p w:rsidR="001F2DE9" w:rsidRPr="001062D9" w:rsidRDefault="001F2DE9" w:rsidP="001F2DE9">
      <w:pPr>
        <w:pStyle w:val="a3"/>
        <w:rPr>
          <w:rFonts w:cstheme="minorHAnsi"/>
          <w:b/>
          <w:noProof/>
          <w:color w:val="E36C0A" w:themeColor="accent6" w:themeShade="BF"/>
          <w:sz w:val="24"/>
          <w:szCs w:val="24"/>
        </w:rPr>
      </w:pPr>
      <w:r w:rsidRPr="001062D9">
        <w:rPr>
          <w:rFonts w:cstheme="minorHAnsi"/>
          <w:b/>
          <w:noProof/>
          <w:color w:val="E36C0A" w:themeColor="accent6" w:themeShade="BF"/>
          <w:sz w:val="24"/>
          <w:szCs w:val="24"/>
        </w:rPr>
        <w:t xml:space="preserve">                                                                      &lt;</w:t>
      </w:r>
      <w:r w:rsidRPr="003C7DB9">
        <w:rPr>
          <w:rFonts w:cstheme="minorHAnsi"/>
          <w:b/>
          <w:noProof/>
          <w:color w:val="E36C0A" w:themeColor="accent6" w:themeShade="BF"/>
          <w:sz w:val="24"/>
          <w:szCs w:val="24"/>
          <w:lang w:val="en-US"/>
        </w:rPr>
        <w:t>li</w:t>
      </w:r>
      <w:r w:rsidRPr="001062D9">
        <w:rPr>
          <w:rFonts w:cstheme="minorHAnsi"/>
          <w:b/>
          <w:noProof/>
          <w:color w:val="E36C0A" w:themeColor="accent6" w:themeShade="BF"/>
          <w:sz w:val="24"/>
          <w:szCs w:val="24"/>
        </w:rPr>
        <w:t>&gt;Трамваи&lt;/</w:t>
      </w:r>
      <w:r w:rsidRPr="003C7DB9">
        <w:rPr>
          <w:rFonts w:cstheme="minorHAnsi"/>
          <w:b/>
          <w:noProof/>
          <w:color w:val="E36C0A" w:themeColor="accent6" w:themeShade="BF"/>
          <w:sz w:val="24"/>
          <w:szCs w:val="24"/>
          <w:lang w:val="en-US"/>
        </w:rPr>
        <w:t>li</w:t>
      </w:r>
      <w:r w:rsidRPr="001062D9">
        <w:rPr>
          <w:rFonts w:cstheme="minorHAnsi"/>
          <w:b/>
          <w:noProof/>
          <w:color w:val="E36C0A" w:themeColor="accent6" w:themeShade="BF"/>
          <w:sz w:val="24"/>
          <w:szCs w:val="24"/>
        </w:rPr>
        <w:t>&gt;</w:t>
      </w:r>
    </w:p>
    <w:p w:rsidR="001F2DE9" w:rsidRPr="001062D9" w:rsidRDefault="001F2DE9" w:rsidP="001F2DE9">
      <w:pPr>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FFFFFF"/>
          <w:sz w:val="20"/>
          <w:szCs w:val="20"/>
          <w:lang w:eastAsia="ru-RU"/>
        </w:rPr>
      </w:pPr>
      <w:r w:rsidRPr="001062D9">
        <w:rPr>
          <w:rFonts w:ascii="Courier New" w:eastAsia="Times New Roman" w:hAnsi="Courier New" w:cs="Courier New"/>
          <w:noProof/>
          <w:color w:val="E1EFFF"/>
          <w:sz w:val="20"/>
          <w:szCs w:val="20"/>
          <w:lang w:eastAsia="ru-RU"/>
        </w:rPr>
        <w:t>&lt;</w:t>
      </w:r>
      <w:r w:rsidRPr="003C7DB9">
        <w:rPr>
          <w:rFonts w:ascii="Courier New" w:eastAsia="Times New Roman" w:hAnsi="Courier New" w:cs="Courier New"/>
          <w:noProof/>
          <w:color w:val="9EFFFF"/>
          <w:sz w:val="20"/>
          <w:szCs w:val="20"/>
          <w:lang w:val="en-US" w:eastAsia="ru-RU"/>
        </w:rPr>
        <w:t>ul</w:t>
      </w:r>
      <w:r w:rsidRPr="001062D9">
        <w:rPr>
          <w:rFonts w:ascii="Courier New" w:eastAsia="Times New Roman" w:hAnsi="Courier New" w:cs="Courier New"/>
          <w:noProof/>
          <w:color w:val="E1EFFF"/>
          <w:sz w:val="20"/>
          <w:szCs w:val="20"/>
          <w:lang w:eastAsia="ru-RU"/>
        </w:rPr>
        <w:t>&gt;</w:t>
      </w:r>
      <w:r w:rsidRPr="001062D9">
        <w:rPr>
          <w:rFonts w:ascii="Courier New" w:eastAsia="Times New Roman" w:hAnsi="Courier New" w:cs="Courier New"/>
          <w:noProof/>
          <w:color w:val="E1EFFF"/>
          <w:sz w:val="20"/>
          <w:szCs w:val="20"/>
          <w:lang w:eastAsia="ru-RU"/>
        </w:rPr>
        <w:br/>
        <w:t xml:space="preserve">    &lt;</w:t>
      </w:r>
      <w:r w:rsidRPr="003C7DB9">
        <w:rPr>
          <w:rFonts w:ascii="Courier New" w:eastAsia="Times New Roman" w:hAnsi="Courier New" w:cs="Courier New"/>
          <w:noProof/>
          <w:color w:val="9EFFFF"/>
          <w:sz w:val="20"/>
          <w:szCs w:val="20"/>
          <w:lang w:val="en-US" w:eastAsia="ru-RU"/>
        </w:rPr>
        <w:t>li</w:t>
      </w:r>
      <w:r w:rsidRPr="001062D9">
        <w:rPr>
          <w:rFonts w:ascii="Courier New" w:eastAsia="Times New Roman" w:hAnsi="Courier New" w:cs="Courier New"/>
          <w:noProof/>
          <w:color w:val="E1EFFF"/>
          <w:sz w:val="20"/>
          <w:szCs w:val="20"/>
          <w:lang w:eastAsia="ru-RU"/>
        </w:rPr>
        <w:t>&gt;</w:t>
      </w:r>
      <w:r w:rsidRPr="001062D9">
        <w:rPr>
          <w:rFonts w:ascii="Courier New" w:eastAsia="Times New Roman" w:hAnsi="Courier New" w:cs="Courier New"/>
          <w:b/>
          <w:bCs/>
          <w:noProof/>
          <w:color w:val="FFFFFF"/>
          <w:sz w:val="20"/>
          <w:szCs w:val="20"/>
          <w:lang w:eastAsia="ru-RU"/>
        </w:rPr>
        <w:t>Автобусы</w:t>
      </w:r>
      <w:r w:rsidRPr="001062D9">
        <w:rPr>
          <w:rFonts w:ascii="Courier New" w:eastAsia="Times New Roman" w:hAnsi="Courier New" w:cs="Courier New"/>
          <w:noProof/>
          <w:color w:val="E1EFFF"/>
          <w:sz w:val="20"/>
          <w:szCs w:val="20"/>
          <w:lang w:eastAsia="ru-RU"/>
        </w:rPr>
        <w:t>&lt;/</w:t>
      </w:r>
      <w:r w:rsidRPr="003C7DB9">
        <w:rPr>
          <w:rFonts w:ascii="Courier New" w:eastAsia="Times New Roman" w:hAnsi="Courier New" w:cs="Courier New"/>
          <w:noProof/>
          <w:color w:val="9EFFFF"/>
          <w:sz w:val="20"/>
          <w:szCs w:val="20"/>
          <w:lang w:val="en-US" w:eastAsia="ru-RU"/>
        </w:rPr>
        <w:t>li</w:t>
      </w:r>
      <w:r w:rsidRPr="001062D9">
        <w:rPr>
          <w:rFonts w:ascii="Courier New" w:eastAsia="Times New Roman" w:hAnsi="Courier New" w:cs="Courier New"/>
          <w:noProof/>
          <w:color w:val="E1EFFF"/>
          <w:sz w:val="20"/>
          <w:szCs w:val="20"/>
          <w:lang w:eastAsia="ru-RU"/>
        </w:rPr>
        <w:t>&gt;</w:t>
      </w:r>
      <w:r w:rsidRPr="001062D9">
        <w:rPr>
          <w:rFonts w:ascii="Courier New" w:eastAsia="Times New Roman" w:hAnsi="Courier New" w:cs="Courier New"/>
          <w:noProof/>
          <w:color w:val="E1EFFF"/>
          <w:sz w:val="20"/>
          <w:szCs w:val="20"/>
          <w:lang w:eastAsia="ru-RU"/>
        </w:rPr>
        <w:br/>
        <w:t xml:space="preserve">    &lt;</w:t>
      </w:r>
      <w:r w:rsidRPr="003C7DB9">
        <w:rPr>
          <w:rFonts w:ascii="Courier New" w:eastAsia="Times New Roman" w:hAnsi="Courier New" w:cs="Courier New"/>
          <w:noProof/>
          <w:color w:val="9EFFFF"/>
          <w:sz w:val="20"/>
          <w:szCs w:val="20"/>
          <w:lang w:val="en-US" w:eastAsia="ru-RU"/>
        </w:rPr>
        <w:t>li</w:t>
      </w:r>
      <w:r w:rsidRPr="001062D9">
        <w:rPr>
          <w:rFonts w:ascii="Courier New" w:eastAsia="Times New Roman" w:hAnsi="Courier New" w:cs="Courier New"/>
          <w:noProof/>
          <w:color w:val="E1EFFF"/>
          <w:sz w:val="20"/>
          <w:szCs w:val="20"/>
          <w:lang w:eastAsia="ru-RU"/>
        </w:rPr>
        <w:t>&gt;</w:t>
      </w:r>
      <w:r w:rsidRPr="001062D9">
        <w:rPr>
          <w:rFonts w:ascii="Courier New" w:eastAsia="Times New Roman" w:hAnsi="Courier New" w:cs="Courier New"/>
          <w:b/>
          <w:bCs/>
          <w:noProof/>
          <w:color w:val="FFFFFF"/>
          <w:sz w:val="20"/>
          <w:szCs w:val="20"/>
          <w:lang w:eastAsia="ru-RU"/>
        </w:rPr>
        <w:t>Троллейбусы</w:t>
      </w:r>
      <w:r w:rsidRPr="001062D9">
        <w:rPr>
          <w:rFonts w:ascii="Courier New" w:eastAsia="Times New Roman" w:hAnsi="Courier New" w:cs="Courier New"/>
          <w:noProof/>
          <w:color w:val="E1EFFF"/>
          <w:sz w:val="20"/>
          <w:szCs w:val="20"/>
          <w:lang w:eastAsia="ru-RU"/>
        </w:rPr>
        <w:t>&lt;/</w:t>
      </w:r>
      <w:r w:rsidRPr="003C7DB9">
        <w:rPr>
          <w:rFonts w:ascii="Courier New" w:eastAsia="Times New Roman" w:hAnsi="Courier New" w:cs="Courier New"/>
          <w:noProof/>
          <w:color w:val="9EFFFF"/>
          <w:sz w:val="20"/>
          <w:szCs w:val="20"/>
          <w:lang w:val="en-US" w:eastAsia="ru-RU"/>
        </w:rPr>
        <w:t>li</w:t>
      </w:r>
      <w:r w:rsidRPr="001062D9">
        <w:rPr>
          <w:rFonts w:ascii="Courier New" w:eastAsia="Times New Roman" w:hAnsi="Courier New" w:cs="Courier New"/>
          <w:noProof/>
          <w:color w:val="E1EFFF"/>
          <w:sz w:val="20"/>
          <w:szCs w:val="20"/>
          <w:lang w:eastAsia="ru-RU"/>
        </w:rPr>
        <w:t>&gt;</w:t>
      </w:r>
      <w:r w:rsidRPr="001062D9">
        <w:rPr>
          <w:rFonts w:ascii="Courier New" w:eastAsia="Times New Roman" w:hAnsi="Courier New" w:cs="Courier New"/>
          <w:noProof/>
          <w:color w:val="E1EFFF"/>
          <w:sz w:val="20"/>
          <w:szCs w:val="20"/>
          <w:lang w:eastAsia="ru-RU"/>
        </w:rPr>
        <w:br/>
        <w:t xml:space="preserve">    &lt;</w:t>
      </w:r>
      <w:r w:rsidRPr="003C7DB9">
        <w:rPr>
          <w:rFonts w:ascii="Courier New" w:eastAsia="Times New Roman" w:hAnsi="Courier New" w:cs="Courier New"/>
          <w:noProof/>
          <w:color w:val="9EFFFF"/>
          <w:sz w:val="20"/>
          <w:szCs w:val="20"/>
          <w:lang w:val="en-US" w:eastAsia="ru-RU"/>
        </w:rPr>
        <w:t>li</w:t>
      </w:r>
      <w:r w:rsidRPr="001062D9">
        <w:rPr>
          <w:rFonts w:ascii="Courier New" w:eastAsia="Times New Roman" w:hAnsi="Courier New" w:cs="Courier New"/>
          <w:noProof/>
          <w:color w:val="E1EFFF"/>
          <w:sz w:val="20"/>
          <w:szCs w:val="20"/>
          <w:lang w:eastAsia="ru-RU"/>
        </w:rPr>
        <w:t>&gt;</w:t>
      </w:r>
      <w:r w:rsidRPr="001062D9">
        <w:rPr>
          <w:rFonts w:ascii="Courier New" w:eastAsia="Times New Roman" w:hAnsi="Courier New" w:cs="Courier New"/>
          <w:b/>
          <w:bCs/>
          <w:noProof/>
          <w:color w:val="FFFFFF"/>
          <w:sz w:val="20"/>
          <w:szCs w:val="20"/>
          <w:lang w:eastAsia="ru-RU"/>
        </w:rPr>
        <w:t>Трамваи</w:t>
      </w:r>
      <w:r w:rsidRPr="001062D9">
        <w:rPr>
          <w:rFonts w:ascii="Courier New" w:eastAsia="Times New Roman" w:hAnsi="Courier New" w:cs="Courier New"/>
          <w:noProof/>
          <w:color w:val="E1EFFF"/>
          <w:sz w:val="20"/>
          <w:szCs w:val="20"/>
          <w:lang w:eastAsia="ru-RU"/>
        </w:rPr>
        <w:t>&lt;/</w:t>
      </w:r>
      <w:r w:rsidRPr="003C7DB9">
        <w:rPr>
          <w:rFonts w:ascii="Courier New" w:eastAsia="Times New Roman" w:hAnsi="Courier New" w:cs="Courier New"/>
          <w:noProof/>
          <w:color w:val="9EFFFF"/>
          <w:sz w:val="20"/>
          <w:szCs w:val="20"/>
          <w:lang w:val="en-US" w:eastAsia="ru-RU"/>
        </w:rPr>
        <w:t>li</w:t>
      </w:r>
      <w:r w:rsidRPr="001062D9">
        <w:rPr>
          <w:rFonts w:ascii="Courier New" w:eastAsia="Times New Roman" w:hAnsi="Courier New" w:cs="Courier New"/>
          <w:noProof/>
          <w:color w:val="E1EFFF"/>
          <w:sz w:val="20"/>
          <w:szCs w:val="20"/>
          <w:lang w:eastAsia="ru-RU"/>
        </w:rPr>
        <w:t>&gt;</w:t>
      </w:r>
      <w:r w:rsidRPr="001062D9">
        <w:rPr>
          <w:rFonts w:ascii="Courier New" w:eastAsia="Times New Roman" w:hAnsi="Courier New" w:cs="Courier New"/>
          <w:noProof/>
          <w:color w:val="E1EFFF"/>
          <w:sz w:val="20"/>
          <w:szCs w:val="20"/>
          <w:lang w:eastAsia="ru-RU"/>
        </w:rPr>
        <w:br/>
        <w:t>&lt;/</w:t>
      </w:r>
      <w:r w:rsidRPr="003C7DB9">
        <w:rPr>
          <w:rFonts w:ascii="Courier New" w:eastAsia="Times New Roman" w:hAnsi="Courier New" w:cs="Courier New"/>
          <w:noProof/>
          <w:color w:val="9EFFFF"/>
          <w:sz w:val="20"/>
          <w:szCs w:val="20"/>
          <w:lang w:val="en-US" w:eastAsia="ru-RU"/>
        </w:rPr>
        <w:t>ul</w:t>
      </w:r>
      <w:r w:rsidRPr="001062D9">
        <w:rPr>
          <w:rFonts w:ascii="Courier New" w:eastAsia="Times New Roman" w:hAnsi="Courier New" w:cs="Courier New"/>
          <w:noProof/>
          <w:color w:val="E1EFFF"/>
          <w:sz w:val="20"/>
          <w:szCs w:val="20"/>
          <w:lang w:eastAsia="ru-RU"/>
        </w:rPr>
        <w:t>&gt;</w:t>
      </w:r>
    </w:p>
    <w:p w:rsidR="001F2DE9" w:rsidRPr="003C7DB9" w:rsidRDefault="006A74F2" w:rsidP="001F2DE9">
      <w:pPr>
        <w:pStyle w:val="a3"/>
        <w:rPr>
          <w:rFonts w:cstheme="minorHAnsi"/>
          <w:noProof/>
          <w:color w:val="000000" w:themeColor="text1"/>
          <w:sz w:val="24"/>
          <w:szCs w:val="24"/>
          <w:lang w:val="en-US"/>
        </w:rPr>
      </w:pPr>
      <w:r w:rsidRPr="003C7DB9">
        <w:rPr>
          <w:rFonts w:cstheme="minorHAnsi"/>
          <w:noProof/>
          <w:color w:val="000000" w:themeColor="text1"/>
          <w:sz w:val="24"/>
          <w:szCs w:val="24"/>
          <w:lang w:val="en-US"/>
        </w:rPr>
        <w:t>Выведет:</w:t>
      </w:r>
    </w:p>
    <w:p w:rsidR="006A74F2" w:rsidRPr="003C7DB9" w:rsidRDefault="006A74F2" w:rsidP="001F2DE9">
      <w:pPr>
        <w:pStyle w:val="a3"/>
        <w:rPr>
          <w:rFonts w:cstheme="minorHAnsi"/>
          <w:b/>
          <w:noProof/>
          <w:color w:val="E36C0A" w:themeColor="accent6" w:themeShade="BF"/>
          <w:sz w:val="24"/>
          <w:szCs w:val="24"/>
          <w:lang w:val="en-US"/>
        </w:rPr>
      </w:pPr>
      <w:r w:rsidRPr="003C7DB9">
        <w:rPr>
          <w:rFonts w:cstheme="minorHAnsi"/>
          <w:b/>
          <w:noProof/>
          <w:color w:val="F79646" w:themeColor="accent6"/>
          <w:sz w:val="24"/>
          <w:szCs w:val="24"/>
          <w:lang w:eastAsia="ru-RU"/>
        </w:rPr>
        <w:drawing>
          <wp:inline distT="0" distB="0" distL="0" distR="0" wp14:anchorId="1E3BEB9F" wp14:editId="7BCB028F">
            <wp:extent cx="1647825" cy="781050"/>
            <wp:effectExtent l="0" t="0" r="9525" b="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21">
                      <a:extLst>
                        <a:ext uri="{28A0092B-C50C-407E-A947-70E740481C1C}">
                          <a14:useLocalDpi xmlns:a14="http://schemas.microsoft.com/office/drawing/2010/main" val="0"/>
                        </a:ext>
                      </a:extLst>
                    </a:blip>
                    <a:stretch>
                      <a:fillRect/>
                    </a:stretch>
                  </pic:blipFill>
                  <pic:spPr>
                    <a:xfrm>
                      <a:off x="0" y="0"/>
                      <a:ext cx="1647825" cy="781050"/>
                    </a:xfrm>
                    <a:prstGeom prst="rect">
                      <a:avLst/>
                    </a:prstGeom>
                  </pic:spPr>
                </pic:pic>
              </a:graphicData>
            </a:graphic>
          </wp:inline>
        </w:drawing>
      </w:r>
    </w:p>
    <w:p w:rsidR="006A74F2" w:rsidRPr="001062D9" w:rsidRDefault="004044FB" w:rsidP="006A74F2">
      <w:pPr>
        <w:pStyle w:val="a3"/>
        <w:numPr>
          <w:ilvl w:val="0"/>
          <w:numId w:val="36"/>
        </w:numPr>
        <w:rPr>
          <w:rFonts w:cstheme="minorHAnsi"/>
          <w:b/>
          <w:noProof/>
          <w:color w:val="E36C0A" w:themeColor="accent6" w:themeShade="BF"/>
          <w:sz w:val="24"/>
          <w:szCs w:val="24"/>
        </w:rPr>
      </w:pPr>
      <w:r w:rsidRPr="001062D9">
        <w:rPr>
          <w:rFonts w:cstheme="minorHAnsi"/>
          <w:b/>
          <w:noProof/>
          <w:color w:val="E36C0A" w:themeColor="accent6" w:themeShade="BF"/>
          <w:sz w:val="24"/>
          <w:szCs w:val="24"/>
        </w:rPr>
        <w:t xml:space="preserve">пронумерованные – </w:t>
      </w:r>
      <w:r w:rsidRPr="001062D9">
        <w:rPr>
          <w:rFonts w:cstheme="minorHAnsi"/>
          <w:noProof/>
          <w:color w:val="000000" w:themeColor="text1"/>
          <w:sz w:val="24"/>
          <w:szCs w:val="24"/>
        </w:rPr>
        <w:t>используем тег</w:t>
      </w:r>
      <w:r w:rsidRPr="001062D9">
        <w:rPr>
          <w:rFonts w:cstheme="minorHAnsi"/>
          <w:b/>
          <w:noProof/>
          <w:color w:val="E36C0A" w:themeColor="accent6" w:themeShade="BF"/>
          <w:sz w:val="24"/>
          <w:szCs w:val="24"/>
        </w:rPr>
        <w:t xml:space="preserve"> &lt;</w:t>
      </w:r>
      <w:r w:rsidRPr="003C7DB9">
        <w:rPr>
          <w:rFonts w:cstheme="minorHAnsi"/>
          <w:b/>
          <w:noProof/>
          <w:color w:val="E36C0A" w:themeColor="accent6" w:themeShade="BF"/>
          <w:sz w:val="24"/>
          <w:szCs w:val="24"/>
          <w:lang w:val="en-US"/>
        </w:rPr>
        <w:t>ol</w:t>
      </w:r>
      <w:r w:rsidRPr="001062D9">
        <w:rPr>
          <w:rFonts w:cstheme="minorHAnsi"/>
          <w:b/>
          <w:noProof/>
          <w:color w:val="E36C0A" w:themeColor="accent6" w:themeShade="BF"/>
          <w:sz w:val="24"/>
          <w:szCs w:val="24"/>
        </w:rPr>
        <w:t>&gt;&lt;/</w:t>
      </w:r>
      <w:r w:rsidRPr="003C7DB9">
        <w:rPr>
          <w:rFonts w:cstheme="minorHAnsi"/>
          <w:b/>
          <w:noProof/>
          <w:color w:val="E36C0A" w:themeColor="accent6" w:themeShade="BF"/>
          <w:sz w:val="24"/>
          <w:szCs w:val="24"/>
          <w:lang w:val="en-US"/>
        </w:rPr>
        <w:t>ol</w:t>
      </w:r>
      <w:r w:rsidRPr="001062D9">
        <w:rPr>
          <w:rFonts w:cstheme="minorHAnsi"/>
          <w:b/>
          <w:noProof/>
          <w:color w:val="E36C0A" w:themeColor="accent6" w:themeShade="BF"/>
          <w:sz w:val="24"/>
          <w:szCs w:val="24"/>
        </w:rPr>
        <w:t xml:space="preserve">&gt; </w:t>
      </w:r>
      <w:r w:rsidRPr="001062D9">
        <w:rPr>
          <w:rFonts w:cstheme="minorHAnsi"/>
          <w:noProof/>
          <w:color w:val="000000" w:themeColor="text1"/>
          <w:sz w:val="24"/>
          <w:szCs w:val="24"/>
        </w:rPr>
        <w:t>вместо</w:t>
      </w:r>
      <w:r w:rsidRPr="001062D9">
        <w:rPr>
          <w:rFonts w:cstheme="minorHAnsi"/>
          <w:b/>
          <w:noProof/>
          <w:color w:val="E36C0A" w:themeColor="accent6" w:themeShade="BF"/>
          <w:sz w:val="24"/>
          <w:szCs w:val="24"/>
        </w:rPr>
        <w:t xml:space="preserve"> &lt;</w:t>
      </w:r>
      <w:r w:rsidRPr="003C7DB9">
        <w:rPr>
          <w:rFonts w:cstheme="minorHAnsi"/>
          <w:b/>
          <w:noProof/>
          <w:color w:val="E36C0A" w:themeColor="accent6" w:themeShade="BF"/>
          <w:sz w:val="24"/>
          <w:szCs w:val="24"/>
          <w:lang w:val="en-US"/>
        </w:rPr>
        <w:t>ul</w:t>
      </w:r>
      <w:r w:rsidRPr="001062D9">
        <w:rPr>
          <w:rFonts w:cstheme="minorHAnsi"/>
          <w:b/>
          <w:noProof/>
          <w:color w:val="E36C0A" w:themeColor="accent6" w:themeShade="BF"/>
          <w:sz w:val="24"/>
          <w:szCs w:val="24"/>
        </w:rPr>
        <w:t>&gt;&lt;/</w:t>
      </w:r>
      <w:r w:rsidRPr="003C7DB9">
        <w:rPr>
          <w:rFonts w:cstheme="minorHAnsi"/>
          <w:b/>
          <w:noProof/>
          <w:color w:val="E36C0A" w:themeColor="accent6" w:themeShade="BF"/>
          <w:sz w:val="24"/>
          <w:szCs w:val="24"/>
          <w:lang w:val="en-US"/>
        </w:rPr>
        <w:t>ul</w:t>
      </w:r>
      <w:r w:rsidRPr="001062D9">
        <w:rPr>
          <w:rFonts w:cstheme="minorHAnsi"/>
          <w:b/>
          <w:noProof/>
          <w:color w:val="E36C0A" w:themeColor="accent6" w:themeShade="BF"/>
          <w:sz w:val="24"/>
          <w:szCs w:val="24"/>
        </w:rPr>
        <w:t>&gt;</w:t>
      </w:r>
    </w:p>
    <w:p w:rsidR="006A74F2" w:rsidRPr="001062D9" w:rsidRDefault="006A74F2" w:rsidP="006A74F2">
      <w:pPr>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FFFFFF"/>
          <w:sz w:val="20"/>
          <w:szCs w:val="20"/>
          <w:lang w:eastAsia="ru-RU"/>
        </w:rPr>
      </w:pPr>
      <w:r w:rsidRPr="003C7DB9">
        <w:rPr>
          <w:rFonts w:ascii="Courier New" w:eastAsia="Times New Roman" w:hAnsi="Courier New" w:cs="Courier New"/>
          <w:noProof/>
          <w:color w:val="9EFFFF"/>
          <w:sz w:val="20"/>
          <w:szCs w:val="20"/>
          <w:lang w:val="en-US" w:eastAsia="ru-RU"/>
        </w:rPr>
        <w:t>ol</w:t>
      </w:r>
      <w:r w:rsidRPr="001062D9">
        <w:rPr>
          <w:rFonts w:ascii="Courier New" w:eastAsia="Times New Roman" w:hAnsi="Courier New" w:cs="Courier New"/>
          <w:noProof/>
          <w:color w:val="E1EFFF"/>
          <w:sz w:val="20"/>
          <w:szCs w:val="20"/>
          <w:lang w:eastAsia="ru-RU"/>
        </w:rPr>
        <w:t>&gt;</w:t>
      </w:r>
      <w:r w:rsidRPr="001062D9">
        <w:rPr>
          <w:rFonts w:ascii="Courier New" w:eastAsia="Times New Roman" w:hAnsi="Courier New" w:cs="Courier New"/>
          <w:noProof/>
          <w:color w:val="E1EFFF"/>
          <w:sz w:val="20"/>
          <w:szCs w:val="20"/>
          <w:lang w:eastAsia="ru-RU"/>
        </w:rPr>
        <w:br/>
        <w:t xml:space="preserve">    &lt;</w:t>
      </w:r>
      <w:r w:rsidRPr="003C7DB9">
        <w:rPr>
          <w:rFonts w:ascii="Courier New" w:eastAsia="Times New Roman" w:hAnsi="Courier New" w:cs="Courier New"/>
          <w:noProof/>
          <w:color w:val="9EFFFF"/>
          <w:sz w:val="20"/>
          <w:szCs w:val="20"/>
          <w:lang w:val="en-US" w:eastAsia="ru-RU"/>
        </w:rPr>
        <w:t>li</w:t>
      </w:r>
      <w:r w:rsidRPr="001062D9">
        <w:rPr>
          <w:rFonts w:ascii="Courier New" w:eastAsia="Times New Roman" w:hAnsi="Courier New" w:cs="Courier New"/>
          <w:noProof/>
          <w:color w:val="E1EFFF"/>
          <w:sz w:val="20"/>
          <w:szCs w:val="20"/>
          <w:lang w:eastAsia="ru-RU"/>
        </w:rPr>
        <w:t>&gt;</w:t>
      </w:r>
      <w:r w:rsidRPr="001062D9">
        <w:rPr>
          <w:rFonts w:ascii="Courier New" w:eastAsia="Times New Roman" w:hAnsi="Courier New" w:cs="Courier New"/>
          <w:b/>
          <w:bCs/>
          <w:noProof/>
          <w:color w:val="FFFFFF"/>
          <w:sz w:val="20"/>
          <w:szCs w:val="20"/>
          <w:lang w:eastAsia="ru-RU"/>
        </w:rPr>
        <w:t>Автобусы</w:t>
      </w:r>
      <w:r w:rsidRPr="001062D9">
        <w:rPr>
          <w:rFonts w:ascii="Courier New" w:eastAsia="Times New Roman" w:hAnsi="Courier New" w:cs="Courier New"/>
          <w:noProof/>
          <w:color w:val="E1EFFF"/>
          <w:sz w:val="20"/>
          <w:szCs w:val="20"/>
          <w:lang w:eastAsia="ru-RU"/>
        </w:rPr>
        <w:t>&lt;/</w:t>
      </w:r>
      <w:r w:rsidRPr="003C7DB9">
        <w:rPr>
          <w:rFonts w:ascii="Courier New" w:eastAsia="Times New Roman" w:hAnsi="Courier New" w:cs="Courier New"/>
          <w:noProof/>
          <w:color w:val="9EFFFF"/>
          <w:sz w:val="20"/>
          <w:szCs w:val="20"/>
          <w:lang w:val="en-US" w:eastAsia="ru-RU"/>
        </w:rPr>
        <w:t>li</w:t>
      </w:r>
      <w:r w:rsidRPr="001062D9">
        <w:rPr>
          <w:rFonts w:ascii="Courier New" w:eastAsia="Times New Roman" w:hAnsi="Courier New" w:cs="Courier New"/>
          <w:noProof/>
          <w:color w:val="E1EFFF"/>
          <w:sz w:val="20"/>
          <w:szCs w:val="20"/>
          <w:lang w:eastAsia="ru-RU"/>
        </w:rPr>
        <w:t>&gt;</w:t>
      </w:r>
      <w:r w:rsidRPr="001062D9">
        <w:rPr>
          <w:rFonts w:ascii="Courier New" w:eastAsia="Times New Roman" w:hAnsi="Courier New" w:cs="Courier New"/>
          <w:noProof/>
          <w:color w:val="E1EFFF"/>
          <w:sz w:val="20"/>
          <w:szCs w:val="20"/>
          <w:lang w:eastAsia="ru-RU"/>
        </w:rPr>
        <w:br/>
        <w:t xml:space="preserve">    &lt;</w:t>
      </w:r>
      <w:r w:rsidRPr="003C7DB9">
        <w:rPr>
          <w:rFonts w:ascii="Courier New" w:eastAsia="Times New Roman" w:hAnsi="Courier New" w:cs="Courier New"/>
          <w:noProof/>
          <w:color w:val="9EFFFF"/>
          <w:sz w:val="20"/>
          <w:szCs w:val="20"/>
          <w:lang w:val="en-US" w:eastAsia="ru-RU"/>
        </w:rPr>
        <w:t>li</w:t>
      </w:r>
      <w:r w:rsidRPr="001062D9">
        <w:rPr>
          <w:rFonts w:ascii="Courier New" w:eastAsia="Times New Roman" w:hAnsi="Courier New" w:cs="Courier New"/>
          <w:noProof/>
          <w:color w:val="E1EFFF"/>
          <w:sz w:val="20"/>
          <w:szCs w:val="20"/>
          <w:lang w:eastAsia="ru-RU"/>
        </w:rPr>
        <w:t>&gt;</w:t>
      </w:r>
      <w:r w:rsidRPr="001062D9">
        <w:rPr>
          <w:rFonts w:ascii="Courier New" w:eastAsia="Times New Roman" w:hAnsi="Courier New" w:cs="Courier New"/>
          <w:b/>
          <w:bCs/>
          <w:noProof/>
          <w:color w:val="FFFFFF"/>
          <w:sz w:val="20"/>
          <w:szCs w:val="20"/>
          <w:lang w:eastAsia="ru-RU"/>
        </w:rPr>
        <w:t>Троллейбусы</w:t>
      </w:r>
      <w:r w:rsidRPr="001062D9">
        <w:rPr>
          <w:rFonts w:ascii="Courier New" w:eastAsia="Times New Roman" w:hAnsi="Courier New" w:cs="Courier New"/>
          <w:noProof/>
          <w:color w:val="E1EFFF"/>
          <w:sz w:val="20"/>
          <w:szCs w:val="20"/>
          <w:lang w:eastAsia="ru-RU"/>
        </w:rPr>
        <w:t>&lt;/</w:t>
      </w:r>
      <w:r w:rsidRPr="003C7DB9">
        <w:rPr>
          <w:rFonts w:ascii="Courier New" w:eastAsia="Times New Roman" w:hAnsi="Courier New" w:cs="Courier New"/>
          <w:noProof/>
          <w:color w:val="9EFFFF"/>
          <w:sz w:val="20"/>
          <w:szCs w:val="20"/>
          <w:lang w:val="en-US" w:eastAsia="ru-RU"/>
        </w:rPr>
        <w:t>li</w:t>
      </w:r>
      <w:r w:rsidRPr="001062D9">
        <w:rPr>
          <w:rFonts w:ascii="Courier New" w:eastAsia="Times New Roman" w:hAnsi="Courier New" w:cs="Courier New"/>
          <w:noProof/>
          <w:color w:val="E1EFFF"/>
          <w:sz w:val="20"/>
          <w:szCs w:val="20"/>
          <w:lang w:eastAsia="ru-RU"/>
        </w:rPr>
        <w:t>&gt;</w:t>
      </w:r>
      <w:r w:rsidRPr="001062D9">
        <w:rPr>
          <w:rFonts w:ascii="Courier New" w:eastAsia="Times New Roman" w:hAnsi="Courier New" w:cs="Courier New"/>
          <w:noProof/>
          <w:color w:val="E1EFFF"/>
          <w:sz w:val="20"/>
          <w:szCs w:val="20"/>
          <w:lang w:eastAsia="ru-RU"/>
        </w:rPr>
        <w:br/>
        <w:t xml:space="preserve">    &lt;</w:t>
      </w:r>
      <w:r w:rsidRPr="003C7DB9">
        <w:rPr>
          <w:rFonts w:ascii="Courier New" w:eastAsia="Times New Roman" w:hAnsi="Courier New" w:cs="Courier New"/>
          <w:noProof/>
          <w:color w:val="9EFFFF"/>
          <w:sz w:val="20"/>
          <w:szCs w:val="20"/>
          <w:lang w:val="en-US" w:eastAsia="ru-RU"/>
        </w:rPr>
        <w:t>li</w:t>
      </w:r>
      <w:r w:rsidRPr="001062D9">
        <w:rPr>
          <w:rFonts w:ascii="Courier New" w:eastAsia="Times New Roman" w:hAnsi="Courier New" w:cs="Courier New"/>
          <w:noProof/>
          <w:color w:val="E1EFFF"/>
          <w:sz w:val="20"/>
          <w:szCs w:val="20"/>
          <w:lang w:eastAsia="ru-RU"/>
        </w:rPr>
        <w:t>&gt;</w:t>
      </w:r>
      <w:r w:rsidRPr="001062D9">
        <w:rPr>
          <w:rFonts w:ascii="Courier New" w:eastAsia="Times New Roman" w:hAnsi="Courier New" w:cs="Courier New"/>
          <w:b/>
          <w:bCs/>
          <w:noProof/>
          <w:color w:val="FFFFFF"/>
          <w:sz w:val="20"/>
          <w:szCs w:val="20"/>
          <w:lang w:eastAsia="ru-RU"/>
        </w:rPr>
        <w:t>Трамваи</w:t>
      </w:r>
      <w:r w:rsidRPr="001062D9">
        <w:rPr>
          <w:rFonts w:ascii="Courier New" w:eastAsia="Times New Roman" w:hAnsi="Courier New" w:cs="Courier New"/>
          <w:noProof/>
          <w:color w:val="E1EFFF"/>
          <w:sz w:val="20"/>
          <w:szCs w:val="20"/>
          <w:lang w:eastAsia="ru-RU"/>
        </w:rPr>
        <w:t>&lt;/</w:t>
      </w:r>
      <w:r w:rsidRPr="003C7DB9">
        <w:rPr>
          <w:rFonts w:ascii="Courier New" w:eastAsia="Times New Roman" w:hAnsi="Courier New" w:cs="Courier New"/>
          <w:noProof/>
          <w:color w:val="9EFFFF"/>
          <w:sz w:val="20"/>
          <w:szCs w:val="20"/>
          <w:lang w:val="en-US" w:eastAsia="ru-RU"/>
        </w:rPr>
        <w:t>li</w:t>
      </w:r>
      <w:r w:rsidRPr="001062D9">
        <w:rPr>
          <w:rFonts w:ascii="Courier New" w:eastAsia="Times New Roman" w:hAnsi="Courier New" w:cs="Courier New"/>
          <w:noProof/>
          <w:color w:val="E1EFFF"/>
          <w:sz w:val="20"/>
          <w:szCs w:val="20"/>
          <w:lang w:eastAsia="ru-RU"/>
        </w:rPr>
        <w:t>&gt;</w:t>
      </w:r>
      <w:r w:rsidRPr="001062D9">
        <w:rPr>
          <w:rFonts w:ascii="Courier New" w:eastAsia="Times New Roman" w:hAnsi="Courier New" w:cs="Courier New"/>
          <w:noProof/>
          <w:color w:val="E1EFFF"/>
          <w:sz w:val="20"/>
          <w:szCs w:val="20"/>
          <w:lang w:eastAsia="ru-RU"/>
        </w:rPr>
        <w:br/>
        <w:t>&lt;/</w:t>
      </w:r>
      <w:r w:rsidRPr="003C7DB9">
        <w:rPr>
          <w:rFonts w:ascii="Courier New" w:eastAsia="Times New Roman" w:hAnsi="Courier New" w:cs="Courier New"/>
          <w:noProof/>
          <w:color w:val="9EFFFF"/>
          <w:sz w:val="20"/>
          <w:szCs w:val="20"/>
          <w:lang w:val="en-US" w:eastAsia="ru-RU"/>
        </w:rPr>
        <w:t>ol</w:t>
      </w:r>
      <w:r w:rsidRPr="001062D9">
        <w:rPr>
          <w:rFonts w:ascii="Courier New" w:eastAsia="Times New Roman" w:hAnsi="Courier New" w:cs="Courier New"/>
          <w:noProof/>
          <w:color w:val="E1EFFF"/>
          <w:sz w:val="20"/>
          <w:szCs w:val="20"/>
          <w:lang w:eastAsia="ru-RU"/>
        </w:rPr>
        <w:t>&gt;</w:t>
      </w:r>
    </w:p>
    <w:p w:rsidR="006A74F2" w:rsidRPr="003C7DB9" w:rsidRDefault="006A74F2" w:rsidP="006A74F2">
      <w:pPr>
        <w:pStyle w:val="a3"/>
        <w:rPr>
          <w:rFonts w:cstheme="minorHAnsi"/>
          <w:noProof/>
          <w:color w:val="000000" w:themeColor="text1"/>
          <w:sz w:val="24"/>
          <w:szCs w:val="24"/>
          <w:lang w:val="en-US"/>
        </w:rPr>
      </w:pPr>
      <w:r w:rsidRPr="003C7DB9">
        <w:rPr>
          <w:rFonts w:cstheme="minorHAnsi"/>
          <w:noProof/>
          <w:color w:val="000000" w:themeColor="text1"/>
          <w:sz w:val="24"/>
          <w:szCs w:val="24"/>
          <w:lang w:val="en-US"/>
        </w:rPr>
        <w:t>Выведет:</w:t>
      </w:r>
    </w:p>
    <w:p w:rsidR="006A74F2" w:rsidRPr="003C7DB9" w:rsidRDefault="006A74F2" w:rsidP="006A74F2">
      <w:pPr>
        <w:pStyle w:val="a3"/>
        <w:rPr>
          <w:rFonts w:cstheme="minorHAnsi"/>
          <w:b/>
          <w:noProof/>
          <w:color w:val="E36C0A" w:themeColor="accent6" w:themeShade="BF"/>
          <w:sz w:val="24"/>
          <w:szCs w:val="24"/>
          <w:lang w:val="en-US"/>
        </w:rPr>
      </w:pPr>
      <w:r w:rsidRPr="003C7DB9">
        <w:rPr>
          <w:rFonts w:cstheme="minorHAnsi"/>
          <w:b/>
          <w:noProof/>
          <w:color w:val="F79646" w:themeColor="accent6"/>
          <w:sz w:val="24"/>
          <w:szCs w:val="24"/>
          <w:lang w:eastAsia="ru-RU"/>
        </w:rPr>
        <w:drawing>
          <wp:inline distT="0" distB="0" distL="0" distR="0" wp14:anchorId="362E12F3" wp14:editId="2099B671">
            <wp:extent cx="1866900" cy="714375"/>
            <wp:effectExtent l="0" t="0" r="0" b="9525"/>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22">
                      <a:extLst>
                        <a:ext uri="{28A0092B-C50C-407E-A947-70E740481C1C}">
                          <a14:useLocalDpi xmlns:a14="http://schemas.microsoft.com/office/drawing/2010/main" val="0"/>
                        </a:ext>
                      </a:extLst>
                    </a:blip>
                    <a:stretch>
                      <a:fillRect/>
                    </a:stretch>
                  </pic:blipFill>
                  <pic:spPr>
                    <a:xfrm>
                      <a:off x="0" y="0"/>
                      <a:ext cx="1866900" cy="714375"/>
                    </a:xfrm>
                    <a:prstGeom prst="rect">
                      <a:avLst/>
                    </a:prstGeom>
                  </pic:spPr>
                </pic:pic>
              </a:graphicData>
            </a:graphic>
          </wp:inline>
        </w:drawing>
      </w:r>
    </w:p>
    <w:p w:rsidR="004044FB" w:rsidRPr="001062D9" w:rsidRDefault="001F2DE9" w:rsidP="004044FB">
      <w:pPr>
        <w:pStyle w:val="a3"/>
        <w:numPr>
          <w:ilvl w:val="0"/>
          <w:numId w:val="36"/>
        </w:numPr>
        <w:rPr>
          <w:rFonts w:cstheme="minorHAnsi"/>
          <w:b/>
          <w:noProof/>
          <w:color w:val="E36C0A" w:themeColor="accent6" w:themeShade="BF"/>
          <w:sz w:val="24"/>
          <w:szCs w:val="24"/>
        </w:rPr>
      </w:pPr>
      <w:r w:rsidRPr="001062D9">
        <w:rPr>
          <w:rFonts w:cstheme="minorHAnsi"/>
          <w:b/>
          <w:noProof/>
          <w:color w:val="E36C0A" w:themeColor="accent6" w:themeShade="BF"/>
          <w:sz w:val="24"/>
          <w:szCs w:val="24"/>
        </w:rPr>
        <w:t xml:space="preserve">вложенные – </w:t>
      </w:r>
      <w:r w:rsidRPr="001062D9">
        <w:rPr>
          <w:rFonts w:cstheme="minorHAnsi"/>
          <w:noProof/>
          <w:color w:val="000000" w:themeColor="text1"/>
          <w:sz w:val="24"/>
          <w:szCs w:val="24"/>
        </w:rPr>
        <w:t xml:space="preserve">используем </w:t>
      </w:r>
      <w:r w:rsidRPr="001062D9">
        <w:rPr>
          <w:rFonts w:cstheme="minorHAnsi"/>
          <w:b/>
          <w:noProof/>
          <w:color w:val="E36C0A" w:themeColor="accent6" w:themeShade="BF"/>
          <w:sz w:val="24"/>
          <w:szCs w:val="24"/>
        </w:rPr>
        <w:t>тег &lt;</w:t>
      </w:r>
      <w:r w:rsidRPr="003C7DB9">
        <w:rPr>
          <w:rFonts w:cstheme="minorHAnsi"/>
          <w:b/>
          <w:noProof/>
          <w:color w:val="E36C0A" w:themeColor="accent6" w:themeShade="BF"/>
          <w:sz w:val="24"/>
          <w:szCs w:val="24"/>
          <w:lang w:val="en-US"/>
        </w:rPr>
        <w:t>ul</w:t>
      </w:r>
      <w:r w:rsidRPr="001062D9">
        <w:rPr>
          <w:rFonts w:cstheme="minorHAnsi"/>
          <w:b/>
          <w:noProof/>
          <w:color w:val="E36C0A" w:themeColor="accent6" w:themeShade="BF"/>
          <w:sz w:val="24"/>
          <w:szCs w:val="24"/>
        </w:rPr>
        <w:t>&gt;&lt;/</w:t>
      </w:r>
      <w:r w:rsidRPr="003C7DB9">
        <w:rPr>
          <w:rFonts w:cstheme="minorHAnsi"/>
          <w:b/>
          <w:noProof/>
          <w:color w:val="E36C0A" w:themeColor="accent6" w:themeShade="BF"/>
          <w:sz w:val="24"/>
          <w:szCs w:val="24"/>
          <w:lang w:val="en-US"/>
        </w:rPr>
        <w:t>ul</w:t>
      </w:r>
      <w:r w:rsidRPr="001062D9">
        <w:rPr>
          <w:rFonts w:cstheme="minorHAnsi"/>
          <w:b/>
          <w:noProof/>
          <w:color w:val="E36C0A" w:themeColor="accent6" w:themeShade="BF"/>
          <w:sz w:val="24"/>
          <w:szCs w:val="24"/>
        </w:rPr>
        <w:t>&gt;</w:t>
      </w:r>
    </w:p>
    <w:p w:rsidR="001F2DE9" w:rsidRPr="001062D9" w:rsidRDefault="001F2DE9" w:rsidP="001F2DE9">
      <w:pPr>
        <w:pStyle w:val="a3"/>
        <w:rPr>
          <w:rFonts w:cstheme="minorHAnsi"/>
          <w:b/>
          <w:noProof/>
          <w:color w:val="E36C0A" w:themeColor="accent6" w:themeShade="BF"/>
          <w:sz w:val="24"/>
          <w:szCs w:val="24"/>
        </w:rPr>
      </w:pPr>
      <w:r w:rsidRPr="001062D9">
        <w:rPr>
          <w:rFonts w:cstheme="minorHAnsi"/>
          <w:noProof/>
          <w:color w:val="000000" w:themeColor="text1"/>
          <w:sz w:val="24"/>
          <w:szCs w:val="24"/>
        </w:rPr>
        <w:t>далее пропишем</w:t>
      </w:r>
      <w:r w:rsidRPr="001062D9">
        <w:rPr>
          <w:rFonts w:cstheme="minorHAnsi"/>
          <w:b/>
          <w:noProof/>
          <w:color w:val="000000" w:themeColor="text1"/>
          <w:sz w:val="24"/>
          <w:szCs w:val="24"/>
        </w:rPr>
        <w:t xml:space="preserve"> </w:t>
      </w:r>
      <w:r w:rsidRPr="001062D9">
        <w:rPr>
          <w:rFonts w:cstheme="minorHAnsi"/>
          <w:b/>
          <w:noProof/>
          <w:color w:val="E36C0A" w:themeColor="accent6" w:themeShade="BF"/>
          <w:sz w:val="24"/>
          <w:szCs w:val="24"/>
        </w:rPr>
        <w:t xml:space="preserve">элементы </w:t>
      </w:r>
      <w:r w:rsidRPr="001062D9">
        <w:rPr>
          <w:rFonts w:cstheme="minorHAnsi"/>
          <w:noProof/>
          <w:color w:val="000000" w:themeColor="text1"/>
          <w:sz w:val="24"/>
          <w:szCs w:val="24"/>
        </w:rPr>
        <w:t xml:space="preserve">списка, но вместо </w:t>
      </w:r>
      <w:r w:rsidRPr="001062D9">
        <w:rPr>
          <w:rFonts w:cstheme="minorHAnsi"/>
          <w:b/>
          <w:noProof/>
          <w:color w:val="E36C0A" w:themeColor="accent6" w:themeShade="BF"/>
          <w:sz w:val="24"/>
          <w:szCs w:val="24"/>
        </w:rPr>
        <w:t xml:space="preserve">текста </w:t>
      </w:r>
      <w:r w:rsidRPr="001062D9">
        <w:rPr>
          <w:rFonts w:cstheme="minorHAnsi"/>
          <w:noProof/>
          <w:color w:val="000000" w:themeColor="text1"/>
          <w:sz w:val="24"/>
          <w:szCs w:val="24"/>
        </w:rPr>
        <w:t>добавим еще один</w:t>
      </w:r>
      <w:r w:rsidRPr="001062D9">
        <w:rPr>
          <w:rFonts w:cstheme="minorHAnsi"/>
          <w:b/>
          <w:noProof/>
          <w:color w:val="000000" w:themeColor="text1"/>
          <w:sz w:val="24"/>
          <w:szCs w:val="24"/>
        </w:rPr>
        <w:t xml:space="preserve"> </w:t>
      </w:r>
      <w:r w:rsidRPr="001062D9">
        <w:rPr>
          <w:rFonts w:cstheme="minorHAnsi"/>
          <w:b/>
          <w:noProof/>
          <w:color w:val="E36C0A" w:themeColor="accent6" w:themeShade="BF"/>
          <w:sz w:val="24"/>
          <w:szCs w:val="24"/>
        </w:rPr>
        <w:t xml:space="preserve">список, </w:t>
      </w:r>
      <w:r w:rsidRPr="001062D9">
        <w:rPr>
          <w:rFonts w:cstheme="minorHAnsi"/>
          <w:noProof/>
          <w:color w:val="000000" w:themeColor="text1"/>
          <w:sz w:val="24"/>
          <w:szCs w:val="24"/>
        </w:rPr>
        <w:t>используя</w:t>
      </w:r>
      <w:r w:rsidRPr="001062D9">
        <w:rPr>
          <w:rFonts w:cstheme="minorHAnsi"/>
          <w:b/>
          <w:noProof/>
          <w:color w:val="E36C0A" w:themeColor="accent6" w:themeShade="BF"/>
          <w:sz w:val="24"/>
          <w:szCs w:val="24"/>
        </w:rPr>
        <w:t xml:space="preserve"> тег &lt;</w:t>
      </w:r>
      <w:r w:rsidRPr="003C7DB9">
        <w:rPr>
          <w:rFonts w:cstheme="minorHAnsi"/>
          <w:b/>
          <w:noProof/>
          <w:color w:val="E36C0A" w:themeColor="accent6" w:themeShade="BF"/>
          <w:sz w:val="24"/>
          <w:szCs w:val="24"/>
          <w:lang w:val="en-US"/>
        </w:rPr>
        <w:t>ul</w:t>
      </w:r>
      <w:r w:rsidRPr="001062D9">
        <w:rPr>
          <w:rFonts w:cstheme="minorHAnsi"/>
          <w:b/>
          <w:noProof/>
          <w:color w:val="E36C0A" w:themeColor="accent6" w:themeShade="BF"/>
          <w:sz w:val="24"/>
          <w:szCs w:val="24"/>
        </w:rPr>
        <w:t>&gt;&lt;/</w:t>
      </w:r>
      <w:r w:rsidRPr="003C7DB9">
        <w:rPr>
          <w:rFonts w:cstheme="minorHAnsi"/>
          <w:b/>
          <w:noProof/>
          <w:color w:val="E36C0A" w:themeColor="accent6" w:themeShade="BF"/>
          <w:sz w:val="24"/>
          <w:szCs w:val="24"/>
          <w:lang w:val="en-US"/>
        </w:rPr>
        <w:t>ul</w:t>
      </w:r>
      <w:r w:rsidRPr="001062D9">
        <w:rPr>
          <w:rFonts w:cstheme="minorHAnsi"/>
          <w:b/>
          <w:noProof/>
          <w:color w:val="E36C0A" w:themeColor="accent6" w:themeShade="BF"/>
          <w:sz w:val="24"/>
          <w:szCs w:val="24"/>
        </w:rPr>
        <w:t>&gt;</w:t>
      </w:r>
    </w:p>
    <w:p w:rsidR="001F2DE9" w:rsidRPr="001062D9" w:rsidRDefault="001F2DE9" w:rsidP="001F2DE9">
      <w:pPr>
        <w:pStyle w:val="a3"/>
        <w:rPr>
          <w:rFonts w:cstheme="minorHAnsi"/>
          <w:b/>
          <w:noProof/>
          <w:color w:val="E36C0A" w:themeColor="accent6" w:themeShade="BF"/>
          <w:sz w:val="24"/>
          <w:szCs w:val="24"/>
        </w:rPr>
      </w:pPr>
      <w:r w:rsidRPr="001062D9">
        <w:rPr>
          <w:rFonts w:cstheme="minorHAnsi"/>
          <w:noProof/>
          <w:color w:val="000000" w:themeColor="text1"/>
          <w:sz w:val="24"/>
          <w:szCs w:val="24"/>
        </w:rPr>
        <w:t xml:space="preserve">А в нем пропишем уже элементы списка: </w:t>
      </w:r>
      <w:r w:rsidRPr="001062D9">
        <w:rPr>
          <w:rFonts w:cstheme="minorHAnsi"/>
          <w:b/>
          <w:noProof/>
          <w:color w:val="E36C0A" w:themeColor="accent6" w:themeShade="BF"/>
          <w:sz w:val="24"/>
          <w:szCs w:val="24"/>
        </w:rPr>
        <w:t>&lt;</w:t>
      </w:r>
      <w:r w:rsidRPr="003C7DB9">
        <w:rPr>
          <w:rFonts w:cstheme="minorHAnsi"/>
          <w:b/>
          <w:noProof/>
          <w:color w:val="E36C0A" w:themeColor="accent6" w:themeShade="BF"/>
          <w:sz w:val="24"/>
          <w:szCs w:val="24"/>
          <w:lang w:val="en-US"/>
        </w:rPr>
        <w:t>li</w:t>
      </w:r>
      <w:r w:rsidRPr="001062D9">
        <w:rPr>
          <w:rFonts w:cstheme="minorHAnsi"/>
          <w:b/>
          <w:noProof/>
          <w:color w:val="E36C0A" w:themeColor="accent6" w:themeShade="BF"/>
          <w:sz w:val="24"/>
          <w:szCs w:val="24"/>
        </w:rPr>
        <w:t>&gt;Автобусы&lt;/</w:t>
      </w:r>
      <w:r w:rsidRPr="003C7DB9">
        <w:rPr>
          <w:rFonts w:cstheme="minorHAnsi"/>
          <w:b/>
          <w:noProof/>
          <w:color w:val="E36C0A" w:themeColor="accent6" w:themeShade="BF"/>
          <w:sz w:val="24"/>
          <w:szCs w:val="24"/>
          <w:lang w:val="en-US"/>
        </w:rPr>
        <w:t>li</w:t>
      </w:r>
      <w:r w:rsidRPr="001062D9">
        <w:rPr>
          <w:rFonts w:cstheme="minorHAnsi"/>
          <w:b/>
          <w:noProof/>
          <w:color w:val="E36C0A" w:themeColor="accent6" w:themeShade="BF"/>
          <w:sz w:val="24"/>
          <w:szCs w:val="24"/>
        </w:rPr>
        <w:t>&gt;</w:t>
      </w:r>
    </w:p>
    <w:p w:rsidR="001F2DE9" w:rsidRPr="001062D9" w:rsidRDefault="001F2DE9" w:rsidP="001F2DE9">
      <w:pPr>
        <w:pStyle w:val="a3"/>
        <w:rPr>
          <w:rFonts w:cstheme="minorHAnsi"/>
          <w:b/>
          <w:noProof/>
          <w:color w:val="E36C0A" w:themeColor="accent6" w:themeShade="BF"/>
          <w:sz w:val="24"/>
          <w:szCs w:val="24"/>
        </w:rPr>
      </w:pPr>
      <w:r w:rsidRPr="001062D9">
        <w:rPr>
          <w:rFonts w:cstheme="minorHAnsi"/>
          <w:b/>
          <w:noProof/>
          <w:color w:val="E36C0A" w:themeColor="accent6" w:themeShade="BF"/>
          <w:sz w:val="24"/>
          <w:szCs w:val="24"/>
        </w:rPr>
        <w:t xml:space="preserve">                                                                               &lt;</w:t>
      </w:r>
      <w:r w:rsidRPr="003C7DB9">
        <w:rPr>
          <w:rFonts w:cstheme="minorHAnsi"/>
          <w:b/>
          <w:noProof/>
          <w:color w:val="E36C0A" w:themeColor="accent6" w:themeShade="BF"/>
          <w:sz w:val="24"/>
          <w:szCs w:val="24"/>
          <w:lang w:val="en-US"/>
        </w:rPr>
        <w:t>li</w:t>
      </w:r>
      <w:r w:rsidRPr="001062D9">
        <w:rPr>
          <w:rFonts w:cstheme="minorHAnsi"/>
          <w:b/>
          <w:noProof/>
          <w:color w:val="E36C0A" w:themeColor="accent6" w:themeShade="BF"/>
          <w:sz w:val="24"/>
          <w:szCs w:val="24"/>
        </w:rPr>
        <w:t>&gt;Троллейбусы&lt;/</w:t>
      </w:r>
      <w:r w:rsidRPr="003C7DB9">
        <w:rPr>
          <w:rFonts w:cstheme="minorHAnsi"/>
          <w:b/>
          <w:noProof/>
          <w:color w:val="E36C0A" w:themeColor="accent6" w:themeShade="BF"/>
          <w:sz w:val="24"/>
          <w:szCs w:val="24"/>
          <w:lang w:val="en-US"/>
        </w:rPr>
        <w:t>li</w:t>
      </w:r>
      <w:r w:rsidRPr="001062D9">
        <w:rPr>
          <w:rFonts w:cstheme="minorHAnsi"/>
          <w:b/>
          <w:noProof/>
          <w:color w:val="E36C0A" w:themeColor="accent6" w:themeShade="BF"/>
          <w:sz w:val="24"/>
          <w:szCs w:val="24"/>
        </w:rPr>
        <w:t>&gt;</w:t>
      </w:r>
    </w:p>
    <w:p w:rsidR="0015209B" w:rsidRPr="001062D9" w:rsidRDefault="001F2DE9" w:rsidP="0015209B">
      <w:pPr>
        <w:pStyle w:val="a3"/>
        <w:rPr>
          <w:rFonts w:cstheme="minorHAnsi"/>
          <w:b/>
          <w:noProof/>
          <w:color w:val="E36C0A" w:themeColor="accent6" w:themeShade="BF"/>
          <w:sz w:val="24"/>
          <w:szCs w:val="24"/>
        </w:rPr>
      </w:pPr>
      <w:r w:rsidRPr="001062D9">
        <w:rPr>
          <w:rFonts w:cstheme="minorHAnsi"/>
          <w:b/>
          <w:noProof/>
          <w:color w:val="E36C0A" w:themeColor="accent6" w:themeShade="BF"/>
          <w:sz w:val="24"/>
          <w:szCs w:val="24"/>
        </w:rPr>
        <w:t xml:space="preserve">                                                                               &lt;</w:t>
      </w:r>
      <w:r w:rsidRPr="003C7DB9">
        <w:rPr>
          <w:rFonts w:cstheme="minorHAnsi"/>
          <w:b/>
          <w:noProof/>
          <w:color w:val="E36C0A" w:themeColor="accent6" w:themeShade="BF"/>
          <w:sz w:val="24"/>
          <w:szCs w:val="24"/>
          <w:lang w:val="en-US"/>
        </w:rPr>
        <w:t>li</w:t>
      </w:r>
      <w:r w:rsidRPr="001062D9">
        <w:rPr>
          <w:rFonts w:cstheme="minorHAnsi"/>
          <w:b/>
          <w:noProof/>
          <w:color w:val="E36C0A" w:themeColor="accent6" w:themeShade="BF"/>
          <w:sz w:val="24"/>
          <w:szCs w:val="24"/>
        </w:rPr>
        <w:t>&gt;Трамваи&lt;/</w:t>
      </w:r>
      <w:r w:rsidRPr="003C7DB9">
        <w:rPr>
          <w:rFonts w:cstheme="minorHAnsi"/>
          <w:b/>
          <w:noProof/>
          <w:color w:val="E36C0A" w:themeColor="accent6" w:themeShade="BF"/>
          <w:sz w:val="24"/>
          <w:szCs w:val="24"/>
          <w:lang w:val="en-US"/>
        </w:rPr>
        <w:t>li</w:t>
      </w:r>
      <w:r w:rsidRPr="001062D9">
        <w:rPr>
          <w:rFonts w:cstheme="minorHAnsi"/>
          <w:b/>
          <w:noProof/>
          <w:color w:val="E36C0A" w:themeColor="accent6" w:themeShade="BF"/>
          <w:sz w:val="24"/>
          <w:szCs w:val="24"/>
        </w:rPr>
        <w:t>&gt;</w:t>
      </w:r>
    </w:p>
    <w:p w:rsidR="00522683" w:rsidRPr="001062D9" w:rsidRDefault="006A74F2" w:rsidP="0015209B">
      <w:pPr>
        <w:pStyle w:val="a3"/>
        <w:rPr>
          <w:rFonts w:cstheme="minorHAnsi"/>
          <w:b/>
          <w:noProof/>
          <w:color w:val="E36C0A" w:themeColor="accent6" w:themeShade="BF"/>
          <w:sz w:val="24"/>
          <w:szCs w:val="24"/>
        </w:rPr>
      </w:pPr>
      <w:r w:rsidRPr="001062D9">
        <w:rPr>
          <w:rFonts w:cstheme="minorHAnsi"/>
          <w:noProof/>
          <w:color w:val="000000" w:themeColor="text1"/>
          <w:sz w:val="24"/>
          <w:szCs w:val="24"/>
        </w:rPr>
        <w:t>Это есть список второго порядка, но такие списки можно создавать</w:t>
      </w:r>
      <w:r w:rsidR="00522683" w:rsidRPr="001062D9">
        <w:rPr>
          <w:rFonts w:cstheme="minorHAnsi"/>
          <w:noProof/>
          <w:color w:val="000000" w:themeColor="text1"/>
          <w:sz w:val="24"/>
          <w:szCs w:val="24"/>
        </w:rPr>
        <w:t xml:space="preserve"> с множеством порядков до бесконечности:</w:t>
      </w:r>
    </w:p>
    <w:p w:rsidR="00522683" w:rsidRPr="001062D9" w:rsidRDefault="00522683" w:rsidP="00522683">
      <w:pPr>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FFFFFF"/>
          <w:sz w:val="20"/>
          <w:szCs w:val="20"/>
          <w:lang w:eastAsia="ru-RU"/>
        </w:rPr>
      </w:pPr>
      <w:r w:rsidRPr="001062D9">
        <w:rPr>
          <w:rFonts w:ascii="Courier New" w:eastAsia="Times New Roman" w:hAnsi="Courier New" w:cs="Courier New"/>
          <w:noProof/>
          <w:color w:val="E1EFFF"/>
          <w:sz w:val="20"/>
          <w:szCs w:val="20"/>
          <w:lang w:eastAsia="ru-RU"/>
        </w:rPr>
        <w:t>&lt;</w:t>
      </w:r>
      <w:r w:rsidRPr="003C7DB9">
        <w:rPr>
          <w:rFonts w:ascii="Courier New" w:eastAsia="Times New Roman" w:hAnsi="Courier New" w:cs="Courier New"/>
          <w:noProof/>
          <w:color w:val="9EFFFF"/>
          <w:sz w:val="20"/>
          <w:szCs w:val="20"/>
          <w:lang w:val="en-US" w:eastAsia="ru-RU"/>
        </w:rPr>
        <w:t>ul</w:t>
      </w:r>
      <w:r w:rsidRPr="001062D9">
        <w:rPr>
          <w:rFonts w:ascii="Courier New" w:eastAsia="Times New Roman" w:hAnsi="Courier New" w:cs="Courier New"/>
          <w:noProof/>
          <w:color w:val="E1EFFF"/>
          <w:sz w:val="20"/>
          <w:szCs w:val="20"/>
          <w:lang w:eastAsia="ru-RU"/>
        </w:rPr>
        <w:t>&gt;</w:t>
      </w:r>
      <w:r w:rsidRPr="001062D9">
        <w:rPr>
          <w:rFonts w:ascii="Courier New" w:eastAsia="Times New Roman" w:hAnsi="Courier New" w:cs="Courier New"/>
          <w:noProof/>
          <w:color w:val="E1EFFF"/>
          <w:sz w:val="20"/>
          <w:szCs w:val="20"/>
          <w:lang w:eastAsia="ru-RU"/>
        </w:rPr>
        <w:br/>
        <w:t xml:space="preserve">    &lt;</w:t>
      </w:r>
      <w:r w:rsidRPr="003C7DB9">
        <w:rPr>
          <w:rFonts w:ascii="Courier New" w:eastAsia="Times New Roman" w:hAnsi="Courier New" w:cs="Courier New"/>
          <w:noProof/>
          <w:color w:val="9EFFFF"/>
          <w:sz w:val="20"/>
          <w:szCs w:val="20"/>
          <w:lang w:val="en-US" w:eastAsia="ru-RU"/>
        </w:rPr>
        <w:t>li</w:t>
      </w:r>
      <w:r w:rsidRPr="001062D9">
        <w:rPr>
          <w:rFonts w:ascii="Courier New" w:eastAsia="Times New Roman" w:hAnsi="Courier New" w:cs="Courier New"/>
          <w:noProof/>
          <w:color w:val="E1EFFF"/>
          <w:sz w:val="20"/>
          <w:szCs w:val="20"/>
          <w:lang w:eastAsia="ru-RU"/>
        </w:rPr>
        <w:t>&gt;</w:t>
      </w:r>
      <w:r w:rsidRPr="001062D9">
        <w:rPr>
          <w:rFonts w:ascii="Courier New" w:eastAsia="Times New Roman" w:hAnsi="Courier New" w:cs="Courier New"/>
          <w:b/>
          <w:bCs/>
          <w:noProof/>
          <w:color w:val="FFFFFF"/>
          <w:sz w:val="20"/>
          <w:szCs w:val="20"/>
          <w:lang w:eastAsia="ru-RU"/>
        </w:rPr>
        <w:t>Автобусы</w:t>
      </w:r>
      <w:r w:rsidRPr="001062D9">
        <w:rPr>
          <w:rFonts w:ascii="Courier New" w:eastAsia="Times New Roman" w:hAnsi="Courier New" w:cs="Courier New"/>
          <w:noProof/>
          <w:color w:val="E1EFFF"/>
          <w:sz w:val="20"/>
          <w:szCs w:val="20"/>
          <w:lang w:eastAsia="ru-RU"/>
        </w:rPr>
        <w:t>&lt;/</w:t>
      </w:r>
      <w:r w:rsidRPr="003C7DB9">
        <w:rPr>
          <w:rFonts w:ascii="Courier New" w:eastAsia="Times New Roman" w:hAnsi="Courier New" w:cs="Courier New"/>
          <w:noProof/>
          <w:color w:val="9EFFFF"/>
          <w:sz w:val="20"/>
          <w:szCs w:val="20"/>
          <w:lang w:val="en-US" w:eastAsia="ru-RU"/>
        </w:rPr>
        <w:t>li</w:t>
      </w:r>
      <w:r w:rsidRPr="001062D9">
        <w:rPr>
          <w:rFonts w:ascii="Courier New" w:eastAsia="Times New Roman" w:hAnsi="Courier New" w:cs="Courier New"/>
          <w:noProof/>
          <w:color w:val="E1EFFF"/>
          <w:sz w:val="20"/>
          <w:szCs w:val="20"/>
          <w:lang w:eastAsia="ru-RU"/>
        </w:rPr>
        <w:t>&gt;</w:t>
      </w:r>
      <w:r w:rsidRPr="001062D9">
        <w:rPr>
          <w:rFonts w:ascii="Courier New" w:eastAsia="Times New Roman" w:hAnsi="Courier New" w:cs="Courier New"/>
          <w:noProof/>
          <w:color w:val="E1EFFF"/>
          <w:sz w:val="20"/>
          <w:szCs w:val="20"/>
          <w:lang w:eastAsia="ru-RU"/>
        </w:rPr>
        <w:br/>
      </w:r>
      <w:r w:rsidRPr="001062D9">
        <w:rPr>
          <w:rFonts w:ascii="Courier New" w:eastAsia="Times New Roman" w:hAnsi="Courier New" w:cs="Courier New"/>
          <w:noProof/>
          <w:color w:val="E1EFFF"/>
          <w:sz w:val="20"/>
          <w:szCs w:val="20"/>
          <w:lang w:eastAsia="ru-RU"/>
        </w:rPr>
        <w:br/>
        <w:t xml:space="preserve">        &lt;</w:t>
      </w:r>
      <w:r w:rsidRPr="003C7DB9">
        <w:rPr>
          <w:rFonts w:ascii="Courier New" w:eastAsia="Times New Roman" w:hAnsi="Courier New" w:cs="Courier New"/>
          <w:noProof/>
          <w:color w:val="9EFFFF"/>
          <w:sz w:val="20"/>
          <w:szCs w:val="20"/>
          <w:lang w:val="en-US" w:eastAsia="ru-RU"/>
        </w:rPr>
        <w:t>ul</w:t>
      </w:r>
      <w:r w:rsidRPr="001062D9">
        <w:rPr>
          <w:rFonts w:ascii="Courier New" w:eastAsia="Times New Roman" w:hAnsi="Courier New" w:cs="Courier New"/>
          <w:noProof/>
          <w:color w:val="E1EFFF"/>
          <w:sz w:val="20"/>
          <w:szCs w:val="20"/>
          <w:lang w:eastAsia="ru-RU"/>
        </w:rPr>
        <w:t>&gt;</w:t>
      </w:r>
      <w:r w:rsidRPr="001062D9">
        <w:rPr>
          <w:rFonts w:ascii="Courier New" w:eastAsia="Times New Roman" w:hAnsi="Courier New" w:cs="Courier New"/>
          <w:noProof/>
          <w:color w:val="E1EFFF"/>
          <w:sz w:val="20"/>
          <w:szCs w:val="20"/>
          <w:lang w:eastAsia="ru-RU"/>
        </w:rPr>
        <w:br/>
        <w:t xml:space="preserve">            &lt;</w:t>
      </w:r>
      <w:r w:rsidRPr="003C7DB9">
        <w:rPr>
          <w:rFonts w:ascii="Courier New" w:eastAsia="Times New Roman" w:hAnsi="Courier New" w:cs="Courier New"/>
          <w:noProof/>
          <w:color w:val="9EFFFF"/>
          <w:sz w:val="20"/>
          <w:szCs w:val="20"/>
          <w:lang w:val="en-US" w:eastAsia="ru-RU"/>
        </w:rPr>
        <w:t>li</w:t>
      </w:r>
      <w:r w:rsidRPr="001062D9">
        <w:rPr>
          <w:rFonts w:ascii="Courier New" w:eastAsia="Times New Roman" w:hAnsi="Courier New" w:cs="Courier New"/>
          <w:noProof/>
          <w:color w:val="E1EFFF"/>
          <w:sz w:val="20"/>
          <w:szCs w:val="20"/>
          <w:lang w:eastAsia="ru-RU"/>
        </w:rPr>
        <w:t>&gt;</w:t>
      </w:r>
      <w:r w:rsidRPr="003C7DB9">
        <w:rPr>
          <w:rFonts w:ascii="Courier New" w:eastAsia="Times New Roman" w:hAnsi="Courier New" w:cs="Courier New"/>
          <w:b/>
          <w:bCs/>
          <w:noProof/>
          <w:color w:val="FFFFFF"/>
          <w:sz w:val="20"/>
          <w:szCs w:val="20"/>
          <w:lang w:val="en-US" w:eastAsia="ru-RU"/>
        </w:rPr>
        <w:t>Solaris</w:t>
      </w:r>
      <w:r w:rsidRPr="001062D9">
        <w:rPr>
          <w:rFonts w:ascii="Courier New" w:eastAsia="Times New Roman" w:hAnsi="Courier New" w:cs="Courier New"/>
          <w:noProof/>
          <w:color w:val="E1EFFF"/>
          <w:sz w:val="20"/>
          <w:szCs w:val="20"/>
          <w:lang w:eastAsia="ru-RU"/>
        </w:rPr>
        <w:t>&lt;/</w:t>
      </w:r>
      <w:r w:rsidRPr="003C7DB9">
        <w:rPr>
          <w:rFonts w:ascii="Courier New" w:eastAsia="Times New Roman" w:hAnsi="Courier New" w:cs="Courier New"/>
          <w:noProof/>
          <w:color w:val="9EFFFF"/>
          <w:sz w:val="20"/>
          <w:szCs w:val="20"/>
          <w:lang w:val="en-US" w:eastAsia="ru-RU"/>
        </w:rPr>
        <w:t>li</w:t>
      </w:r>
      <w:r w:rsidRPr="001062D9">
        <w:rPr>
          <w:rFonts w:ascii="Courier New" w:eastAsia="Times New Roman" w:hAnsi="Courier New" w:cs="Courier New"/>
          <w:noProof/>
          <w:color w:val="E1EFFF"/>
          <w:sz w:val="20"/>
          <w:szCs w:val="20"/>
          <w:lang w:eastAsia="ru-RU"/>
        </w:rPr>
        <w:t>&gt;</w:t>
      </w:r>
      <w:r w:rsidRPr="001062D9">
        <w:rPr>
          <w:rFonts w:ascii="Courier New" w:eastAsia="Times New Roman" w:hAnsi="Courier New" w:cs="Courier New"/>
          <w:noProof/>
          <w:color w:val="E1EFFF"/>
          <w:sz w:val="20"/>
          <w:szCs w:val="20"/>
          <w:lang w:eastAsia="ru-RU"/>
        </w:rPr>
        <w:br/>
        <w:t xml:space="preserve">            &lt;</w:t>
      </w:r>
      <w:r w:rsidRPr="003C7DB9">
        <w:rPr>
          <w:rFonts w:ascii="Courier New" w:eastAsia="Times New Roman" w:hAnsi="Courier New" w:cs="Courier New"/>
          <w:noProof/>
          <w:color w:val="9EFFFF"/>
          <w:sz w:val="20"/>
          <w:szCs w:val="20"/>
          <w:lang w:val="en-US" w:eastAsia="ru-RU"/>
        </w:rPr>
        <w:t>li</w:t>
      </w:r>
      <w:r w:rsidRPr="001062D9">
        <w:rPr>
          <w:rFonts w:ascii="Courier New" w:eastAsia="Times New Roman" w:hAnsi="Courier New" w:cs="Courier New"/>
          <w:noProof/>
          <w:color w:val="E1EFFF"/>
          <w:sz w:val="20"/>
          <w:szCs w:val="20"/>
          <w:lang w:eastAsia="ru-RU"/>
        </w:rPr>
        <w:t>&gt;</w:t>
      </w:r>
      <w:r w:rsidRPr="003C7DB9">
        <w:rPr>
          <w:rFonts w:ascii="Courier New" w:eastAsia="Times New Roman" w:hAnsi="Courier New" w:cs="Courier New"/>
          <w:b/>
          <w:bCs/>
          <w:noProof/>
          <w:color w:val="FFFFFF"/>
          <w:sz w:val="20"/>
          <w:szCs w:val="20"/>
          <w:lang w:val="en-US" w:eastAsia="ru-RU"/>
        </w:rPr>
        <w:t>Corosa</w:t>
      </w:r>
      <w:r w:rsidRPr="001062D9">
        <w:rPr>
          <w:rFonts w:ascii="Courier New" w:eastAsia="Times New Roman" w:hAnsi="Courier New" w:cs="Courier New"/>
          <w:noProof/>
          <w:color w:val="E1EFFF"/>
          <w:sz w:val="20"/>
          <w:szCs w:val="20"/>
          <w:lang w:eastAsia="ru-RU"/>
        </w:rPr>
        <w:t>&lt;/</w:t>
      </w:r>
      <w:r w:rsidRPr="003C7DB9">
        <w:rPr>
          <w:rFonts w:ascii="Courier New" w:eastAsia="Times New Roman" w:hAnsi="Courier New" w:cs="Courier New"/>
          <w:noProof/>
          <w:color w:val="9EFFFF"/>
          <w:sz w:val="20"/>
          <w:szCs w:val="20"/>
          <w:lang w:val="en-US" w:eastAsia="ru-RU"/>
        </w:rPr>
        <w:t>li</w:t>
      </w:r>
      <w:r w:rsidRPr="001062D9">
        <w:rPr>
          <w:rFonts w:ascii="Courier New" w:eastAsia="Times New Roman" w:hAnsi="Courier New" w:cs="Courier New"/>
          <w:noProof/>
          <w:color w:val="E1EFFF"/>
          <w:sz w:val="20"/>
          <w:szCs w:val="20"/>
          <w:lang w:eastAsia="ru-RU"/>
        </w:rPr>
        <w:t>&gt;</w:t>
      </w:r>
      <w:r w:rsidRPr="001062D9">
        <w:rPr>
          <w:rFonts w:ascii="Courier New" w:eastAsia="Times New Roman" w:hAnsi="Courier New" w:cs="Courier New"/>
          <w:noProof/>
          <w:color w:val="E1EFFF"/>
          <w:sz w:val="20"/>
          <w:szCs w:val="20"/>
          <w:lang w:eastAsia="ru-RU"/>
        </w:rPr>
        <w:br/>
        <w:t xml:space="preserve">            &lt;</w:t>
      </w:r>
      <w:r w:rsidRPr="003C7DB9">
        <w:rPr>
          <w:rFonts w:ascii="Courier New" w:eastAsia="Times New Roman" w:hAnsi="Courier New" w:cs="Courier New"/>
          <w:noProof/>
          <w:color w:val="9EFFFF"/>
          <w:sz w:val="20"/>
          <w:szCs w:val="20"/>
          <w:lang w:val="en-US" w:eastAsia="ru-RU"/>
        </w:rPr>
        <w:t>ul</w:t>
      </w:r>
      <w:r w:rsidRPr="001062D9">
        <w:rPr>
          <w:rFonts w:ascii="Courier New" w:eastAsia="Times New Roman" w:hAnsi="Courier New" w:cs="Courier New"/>
          <w:noProof/>
          <w:color w:val="E1EFFF"/>
          <w:sz w:val="20"/>
          <w:szCs w:val="20"/>
          <w:lang w:eastAsia="ru-RU"/>
        </w:rPr>
        <w:t>&gt;</w:t>
      </w:r>
      <w:r w:rsidRPr="001062D9">
        <w:rPr>
          <w:rFonts w:ascii="Courier New" w:eastAsia="Times New Roman" w:hAnsi="Courier New" w:cs="Courier New"/>
          <w:noProof/>
          <w:color w:val="E1EFFF"/>
          <w:sz w:val="20"/>
          <w:szCs w:val="20"/>
          <w:lang w:eastAsia="ru-RU"/>
        </w:rPr>
        <w:br/>
        <w:t xml:space="preserve">                &lt;</w:t>
      </w:r>
      <w:r w:rsidRPr="003C7DB9">
        <w:rPr>
          <w:rFonts w:ascii="Courier New" w:eastAsia="Times New Roman" w:hAnsi="Courier New" w:cs="Courier New"/>
          <w:noProof/>
          <w:color w:val="9EFFFF"/>
          <w:sz w:val="20"/>
          <w:szCs w:val="20"/>
          <w:lang w:val="en-US" w:eastAsia="ru-RU"/>
        </w:rPr>
        <w:t>li</w:t>
      </w:r>
      <w:r w:rsidRPr="001062D9">
        <w:rPr>
          <w:rFonts w:ascii="Courier New" w:eastAsia="Times New Roman" w:hAnsi="Courier New" w:cs="Courier New"/>
          <w:noProof/>
          <w:color w:val="E1EFFF"/>
          <w:sz w:val="20"/>
          <w:szCs w:val="20"/>
          <w:lang w:eastAsia="ru-RU"/>
        </w:rPr>
        <w:t>&gt;</w:t>
      </w:r>
      <w:r w:rsidRPr="001062D9">
        <w:rPr>
          <w:rFonts w:ascii="Courier New" w:eastAsia="Times New Roman" w:hAnsi="Courier New" w:cs="Courier New"/>
          <w:b/>
          <w:bCs/>
          <w:noProof/>
          <w:color w:val="FFFFFF"/>
          <w:sz w:val="20"/>
          <w:szCs w:val="20"/>
          <w:lang w:eastAsia="ru-RU"/>
        </w:rPr>
        <w:t>1993</w:t>
      </w:r>
      <w:r w:rsidRPr="001062D9">
        <w:rPr>
          <w:rFonts w:ascii="Courier New" w:eastAsia="Times New Roman" w:hAnsi="Courier New" w:cs="Courier New"/>
          <w:noProof/>
          <w:color w:val="E1EFFF"/>
          <w:sz w:val="20"/>
          <w:szCs w:val="20"/>
          <w:lang w:eastAsia="ru-RU"/>
        </w:rPr>
        <w:t>&lt;/</w:t>
      </w:r>
      <w:r w:rsidRPr="003C7DB9">
        <w:rPr>
          <w:rFonts w:ascii="Courier New" w:eastAsia="Times New Roman" w:hAnsi="Courier New" w:cs="Courier New"/>
          <w:noProof/>
          <w:color w:val="9EFFFF"/>
          <w:sz w:val="20"/>
          <w:szCs w:val="20"/>
          <w:lang w:val="en-US" w:eastAsia="ru-RU"/>
        </w:rPr>
        <w:t>li</w:t>
      </w:r>
      <w:r w:rsidRPr="001062D9">
        <w:rPr>
          <w:rFonts w:ascii="Courier New" w:eastAsia="Times New Roman" w:hAnsi="Courier New" w:cs="Courier New"/>
          <w:noProof/>
          <w:color w:val="E1EFFF"/>
          <w:sz w:val="20"/>
          <w:szCs w:val="20"/>
          <w:lang w:eastAsia="ru-RU"/>
        </w:rPr>
        <w:t>&gt;</w:t>
      </w:r>
      <w:r w:rsidRPr="001062D9">
        <w:rPr>
          <w:rFonts w:ascii="Courier New" w:eastAsia="Times New Roman" w:hAnsi="Courier New" w:cs="Courier New"/>
          <w:noProof/>
          <w:color w:val="E1EFFF"/>
          <w:sz w:val="20"/>
          <w:szCs w:val="20"/>
          <w:lang w:eastAsia="ru-RU"/>
        </w:rPr>
        <w:br/>
        <w:t xml:space="preserve">                &lt;</w:t>
      </w:r>
      <w:r w:rsidRPr="003C7DB9">
        <w:rPr>
          <w:rFonts w:ascii="Courier New" w:eastAsia="Times New Roman" w:hAnsi="Courier New" w:cs="Courier New"/>
          <w:noProof/>
          <w:color w:val="9EFFFF"/>
          <w:sz w:val="20"/>
          <w:szCs w:val="20"/>
          <w:lang w:val="en-US" w:eastAsia="ru-RU"/>
        </w:rPr>
        <w:t>li</w:t>
      </w:r>
      <w:r w:rsidRPr="001062D9">
        <w:rPr>
          <w:rFonts w:ascii="Courier New" w:eastAsia="Times New Roman" w:hAnsi="Courier New" w:cs="Courier New"/>
          <w:noProof/>
          <w:color w:val="E1EFFF"/>
          <w:sz w:val="20"/>
          <w:szCs w:val="20"/>
          <w:lang w:eastAsia="ru-RU"/>
        </w:rPr>
        <w:t>&gt;</w:t>
      </w:r>
      <w:r w:rsidRPr="001062D9">
        <w:rPr>
          <w:rFonts w:ascii="Courier New" w:eastAsia="Times New Roman" w:hAnsi="Courier New" w:cs="Courier New"/>
          <w:b/>
          <w:bCs/>
          <w:noProof/>
          <w:color w:val="FFFFFF"/>
          <w:sz w:val="20"/>
          <w:szCs w:val="20"/>
          <w:lang w:eastAsia="ru-RU"/>
        </w:rPr>
        <w:t>2006</w:t>
      </w:r>
      <w:r w:rsidRPr="001062D9">
        <w:rPr>
          <w:rFonts w:ascii="Courier New" w:eastAsia="Times New Roman" w:hAnsi="Courier New" w:cs="Courier New"/>
          <w:noProof/>
          <w:color w:val="E1EFFF"/>
          <w:sz w:val="20"/>
          <w:szCs w:val="20"/>
          <w:lang w:eastAsia="ru-RU"/>
        </w:rPr>
        <w:t>&lt;/</w:t>
      </w:r>
      <w:r w:rsidRPr="003C7DB9">
        <w:rPr>
          <w:rFonts w:ascii="Courier New" w:eastAsia="Times New Roman" w:hAnsi="Courier New" w:cs="Courier New"/>
          <w:noProof/>
          <w:color w:val="9EFFFF"/>
          <w:sz w:val="20"/>
          <w:szCs w:val="20"/>
          <w:lang w:val="en-US" w:eastAsia="ru-RU"/>
        </w:rPr>
        <w:t>li</w:t>
      </w:r>
      <w:r w:rsidRPr="001062D9">
        <w:rPr>
          <w:rFonts w:ascii="Courier New" w:eastAsia="Times New Roman" w:hAnsi="Courier New" w:cs="Courier New"/>
          <w:noProof/>
          <w:color w:val="E1EFFF"/>
          <w:sz w:val="20"/>
          <w:szCs w:val="20"/>
          <w:lang w:eastAsia="ru-RU"/>
        </w:rPr>
        <w:t>&gt;</w:t>
      </w:r>
      <w:r w:rsidRPr="001062D9">
        <w:rPr>
          <w:rFonts w:ascii="Courier New" w:eastAsia="Times New Roman" w:hAnsi="Courier New" w:cs="Courier New"/>
          <w:noProof/>
          <w:color w:val="E1EFFF"/>
          <w:sz w:val="20"/>
          <w:szCs w:val="20"/>
          <w:lang w:eastAsia="ru-RU"/>
        </w:rPr>
        <w:br/>
        <w:t xml:space="preserve">                &lt;</w:t>
      </w:r>
      <w:r w:rsidRPr="003C7DB9">
        <w:rPr>
          <w:rFonts w:ascii="Courier New" w:eastAsia="Times New Roman" w:hAnsi="Courier New" w:cs="Courier New"/>
          <w:noProof/>
          <w:color w:val="9EFFFF"/>
          <w:sz w:val="20"/>
          <w:szCs w:val="20"/>
          <w:lang w:val="en-US" w:eastAsia="ru-RU"/>
        </w:rPr>
        <w:t>li</w:t>
      </w:r>
      <w:r w:rsidRPr="001062D9">
        <w:rPr>
          <w:rFonts w:ascii="Courier New" w:eastAsia="Times New Roman" w:hAnsi="Courier New" w:cs="Courier New"/>
          <w:noProof/>
          <w:color w:val="E1EFFF"/>
          <w:sz w:val="20"/>
          <w:szCs w:val="20"/>
          <w:lang w:eastAsia="ru-RU"/>
        </w:rPr>
        <w:t>&gt;</w:t>
      </w:r>
      <w:r w:rsidRPr="001062D9">
        <w:rPr>
          <w:rFonts w:ascii="Courier New" w:eastAsia="Times New Roman" w:hAnsi="Courier New" w:cs="Courier New"/>
          <w:b/>
          <w:bCs/>
          <w:noProof/>
          <w:color w:val="FFFFFF"/>
          <w:sz w:val="20"/>
          <w:szCs w:val="20"/>
          <w:lang w:eastAsia="ru-RU"/>
        </w:rPr>
        <w:t>2014</w:t>
      </w:r>
      <w:r w:rsidRPr="001062D9">
        <w:rPr>
          <w:rFonts w:ascii="Courier New" w:eastAsia="Times New Roman" w:hAnsi="Courier New" w:cs="Courier New"/>
          <w:noProof/>
          <w:color w:val="E1EFFF"/>
          <w:sz w:val="20"/>
          <w:szCs w:val="20"/>
          <w:lang w:eastAsia="ru-RU"/>
        </w:rPr>
        <w:t>&lt;/</w:t>
      </w:r>
      <w:r w:rsidRPr="003C7DB9">
        <w:rPr>
          <w:rFonts w:ascii="Courier New" w:eastAsia="Times New Roman" w:hAnsi="Courier New" w:cs="Courier New"/>
          <w:noProof/>
          <w:color w:val="9EFFFF"/>
          <w:sz w:val="20"/>
          <w:szCs w:val="20"/>
          <w:lang w:val="en-US" w:eastAsia="ru-RU"/>
        </w:rPr>
        <w:t>li</w:t>
      </w:r>
      <w:r w:rsidRPr="001062D9">
        <w:rPr>
          <w:rFonts w:ascii="Courier New" w:eastAsia="Times New Roman" w:hAnsi="Courier New" w:cs="Courier New"/>
          <w:noProof/>
          <w:color w:val="E1EFFF"/>
          <w:sz w:val="20"/>
          <w:szCs w:val="20"/>
          <w:lang w:eastAsia="ru-RU"/>
        </w:rPr>
        <w:t>&gt;</w:t>
      </w:r>
      <w:r w:rsidRPr="001062D9">
        <w:rPr>
          <w:rFonts w:ascii="Courier New" w:eastAsia="Times New Roman" w:hAnsi="Courier New" w:cs="Courier New"/>
          <w:noProof/>
          <w:color w:val="E1EFFF"/>
          <w:sz w:val="20"/>
          <w:szCs w:val="20"/>
          <w:lang w:eastAsia="ru-RU"/>
        </w:rPr>
        <w:br/>
        <w:t xml:space="preserve">            &lt;/</w:t>
      </w:r>
      <w:r w:rsidRPr="003C7DB9">
        <w:rPr>
          <w:rFonts w:ascii="Courier New" w:eastAsia="Times New Roman" w:hAnsi="Courier New" w:cs="Courier New"/>
          <w:noProof/>
          <w:color w:val="9EFFFF"/>
          <w:sz w:val="20"/>
          <w:szCs w:val="20"/>
          <w:lang w:val="en-US" w:eastAsia="ru-RU"/>
        </w:rPr>
        <w:t>ul</w:t>
      </w:r>
      <w:r w:rsidRPr="001062D9">
        <w:rPr>
          <w:rFonts w:ascii="Courier New" w:eastAsia="Times New Roman" w:hAnsi="Courier New" w:cs="Courier New"/>
          <w:noProof/>
          <w:color w:val="E1EFFF"/>
          <w:sz w:val="20"/>
          <w:szCs w:val="20"/>
          <w:lang w:eastAsia="ru-RU"/>
        </w:rPr>
        <w:t>&gt;</w:t>
      </w:r>
      <w:r w:rsidRPr="001062D9">
        <w:rPr>
          <w:rFonts w:ascii="Courier New" w:eastAsia="Times New Roman" w:hAnsi="Courier New" w:cs="Courier New"/>
          <w:noProof/>
          <w:color w:val="E1EFFF"/>
          <w:sz w:val="20"/>
          <w:szCs w:val="20"/>
          <w:lang w:eastAsia="ru-RU"/>
        </w:rPr>
        <w:br/>
        <w:t xml:space="preserve">            &lt;</w:t>
      </w:r>
      <w:r w:rsidRPr="003C7DB9">
        <w:rPr>
          <w:rFonts w:ascii="Courier New" w:eastAsia="Times New Roman" w:hAnsi="Courier New" w:cs="Courier New"/>
          <w:noProof/>
          <w:color w:val="9EFFFF"/>
          <w:sz w:val="20"/>
          <w:szCs w:val="20"/>
          <w:lang w:val="en-US" w:eastAsia="ru-RU"/>
        </w:rPr>
        <w:t>li</w:t>
      </w:r>
      <w:r w:rsidRPr="001062D9">
        <w:rPr>
          <w:rFonts w:ascii="Courier New" w:eastAsia="Times New Roman" w:hAnsi="Courier New" w:cs="Courier New"/>
          <w:noProof/>
          <w:color w:val="E1EFFF"/>
          <w:sz w:val="20"/>
          <w:szCs w:val="20"/>
          <w:lang w:eastAsia="ru-RU"/>
        </w:rPr>
        <w:t>&gt;</w:t>
      </w:r>
      <w:r w:rsidRPr="003C7DB9">
        <w:rPr>
          <w:rFonts w:ascii="Courier New" w:eastAsia="Times New Roman" w:hAnsi="Courier New" w:cs="Courier New"/>
          <w:b/>
          <w:bCs/>
          <w:noProof/>
          <w:color w:val="FFFFFF"/>
          <w:sz w:val="20"/>
          <w:szCs w:val="20"/>
          <w:lang w:val="en-US" w:eastAsia="ru-RU"/>
        </w:rPr>
        <w:t>Man</w:t>
      </w:r>
      <w:r w:rsidRPr="001062D9">
        <w:rPr>
          <w:rFonts w:ascii="Courier New" w:eastAsia="Times New Roman" w:hAnsi="Courier New" w:cs="Courier New"/>
          <w:noProof/>
          <w:color w:val="E1EFFF"/>
          <w:sz w:val="20"/>
          <w:szCs w:val="20"/>
          <w:lang w:eastAsia="ru-RU"/>
        </w:rPr>
        <w:t>&lt;/</w:t>
      </w:r>
      <w:r w:rsidRPr="003C7DB9">
        <w:rPr>
          <w:rFonts w:ascii="Courier New" w:eastAsia="Times New Roman" w:hAnsi="Courier New" w:cs="Courier New"/>
          <w:noProof/>
          <w:color w:val="9EFFFF"/>
          <w:sz w:val="20"/>
          <w:szCs w:val="20"/>
          <w:lang w:val="en-US" w:eastAsia="ru-RU"/>
        </w:rPr>
        <w:t>li</w:t>
      </w:r>
      <w:r w:rsidRPr="001062D9">
        <w:rPr>
          <w:rFonts w:ascii="Courier New" w:eastAsia="Times New Roman" w:hAnsi="Courier New" w:cs="Courier New"/>
          <w:noProof/>
          <w:color w:val="E1EFFF"/>
          <w:sz w:val="20"/>
          <w:szCs w:val="20"/>
          <w:lang w:eastAsia="ru-RU"/>
        </w:rPr>
        <w:t>&gt;</w:t>
      </w:r>
      <w:r w:rsidRPr="001062D9">
        <w:rPr>
          <w:rFonts w:ascii="Courier New" w:eastAsia="Times New Roman" w:hAnsi="Courier New" w:cs="Courier New"/>
          <w:noProof/>
          <w:color w:val="E1EFFF"/>
          <w:sz w:val="20"/>
          <w:szCs w:val="20"/>
          <w:lang w:eastAsia="ru-RU"/>
        </w:rPr>
        <w:br/>
        <w:t xml:space="preserve">        &lt;/</w:t>
      </w:r>
      <w:r w:rsidRPr="003C7DB9">
        <w:rPr>
          <w:rFonts w:ascii="Courier New" w:eastAsia="Times New Roman" w:hAnsi="Courier New" w:cs="Courier New"/>
          <w:noProof/>
          <w:color w:val="9EFFFF"/>
          <w:sz w:val="20"/>
          <w:szCs w:val="20"/>
          <w:lang w:val="en-US" w:eastAsia="ru-RU"/>
        </w:rPr>
        <w:t>ul</w:t>
      </w:r>
      <w:r w:rsidRPr="001062D9">
        <w:rPr>
          <w:rFonts w:ascii="Courier New" w:eastAsia="Times New Roman" w:hAnsi="Courier New" w:cs="Courier New"/>
          <w:noProof/>
          <w:color w:val="E1EFFF"/>
          <w:sz w:val="20"/>
          <w:szCs w:val="20"/>
          <w:lang w:eastAsia="ru-RU"/>
        </w:rPr>
        <w:t>&gt;</w:t>
      </w:r>
      <w:r w:rsidRPr="001062D9">
        <w:rPr>
          <w:rFonts w:ascii="Courier New" w:eastAsia="Times New Roman" w:hAnsi="Courier New" w:cs="Courier New"/>
          <w:noProof/>
          <w:color w:val="E1EFFF"/>
          <w:sz w:val="20"/>
          <w:szCs w:val="20"/>
          <w:lang w:eastAsia="ru-RU"/>
        </w:rPr>
        <w:br/>
        <w:t>&lt;/</w:t>
      </w:r>
      <w:r w:rsidRPr="003C7DB9">
        <w:rPr>
          <w:rFonts w:ascii="Courier New" w:eastAsia="Times New Roman" w:hAnsi="Courier New" w:cs="Courier New"/>
          <w:noProof/>
          <w:color w:val="9EFFFF"/>
          <w:sz w:val="20"/>
          <w:szCs w:val="20"/>
          <w:lang w:val="en-US" w:eastAsia="ru-RU"/>
        </w:rPr>
        <w:t>ul</w:t>
      </w:r>
      <w:r w:rsidRPr="001062D9">
        <w:rPr>
          <w:rFonts w:ascii="Courier New" w:eastAsia="Times New Roman" w:hAnsi="Courier New" w:cs="Courier New"/>
          <w:noProof/>
          <w:color w:val="E1EFFF"/>
          <w:sz w:val="20"/>
          <w:szCs w:val="20"/>
          <w:lang w:eastAsia="ru-RU"/>
        </w:rPr>
        <w:t>&gt;</w:t>
      </w:r>
    </w:p>
    <w:p w:rsidR="00A9055E" w:rsidRPr="001062D9" w:rsidRDefault="00A9055E" w:rsidP="006A74F2">
      <w:pPr>
        <w:pStyle w:val="a3"/>
        <w:rPr>
          <w:rFonts w:cstheme="minorHAnsi"/>
          <w:noProof/>
          <w:color w:val="000000" w:themeColor="text1"/>
          <w:sz w:val="24"/>
          <w:szCs w:val="24"/>
        </w:rPr>
      </w:pPr>
    </w:p>
    <w:p w:rsidR="00522683" w:rsidRPr="003C7DB9" w:rsidRDefault="00522683" w:rsidP="006A74F2">
      <w:pPr>
        <w:pStyle w:val="a3"/>
        <w:rPr>
          <w:rFonts w:cstheme="minorHAnsi"/>
          <w:noProof/>
          <w:color w:val="000000" w:themeColor="text1"/>
          <w:sz w:val="24"/>
          <w:szCs w:val="24"/>
          <w:lang w:val="en-US"/>
        </w:rPr>
      </w:pPr>
      <w:r w:rsidRPr="003C7DB9">
        <w:rPr>
          <w:rFonts w:cstheme="minorHAnsi"/>
          <w:noProof/>
          <w:color w:val="000000" w:themeColor="text1"/>
          <w:sz w:val="24"/>
          <w:szCs w:val="24"/>
          <w:lang w:val="en-US"/>
        </w:rPr>
        <w:lastRenderedPageBreak/>
        <w:t>Выведет:</w:t>
      </w:r>
    </w:p>
    <w:p w:rsidR="00522683" w:rsidRPr="003C7DB9" w:rsidRDefault="00522683" w:rsidP="006A74F2">
      <w:pPr>
        <w:pStyle w:val="a3"/>
        <w:rPr>
          <w:rFonts w:cstheme="minorHAnsi"/>
          <w:noProof/>
          <w:color w:val="000000" w:themeColor="text1"/>
          <w:sz w:val="24"/>
          <w:szCs w:val="24"/>
          <w:lang w:val="en-US"/>
        </w:rPr>
      </w:pPr>
      <w:r w:rsidRPr="003C7DB9">
        <w:rPr>
          <w:rFonts w:cstheme="minorHAnsi"/>
          <w:noProof/>
          <w:color w:val="000000" w:themeColor="text1"/>
          <w:sz w:val="24"/>
          <w:szCs w:val="24"/>
          <w:lang w:eastAsia="ru-RU"/>
        </w:rPr>
        <w:drawing>
          <wp:inline distT="0" distB="0" distL="0" distR="0" wp14:anchorId="43F8CF70" wp14:editId="3B3AD2FB">
            <wp:extent cx="1933575" cy="1400175"/>
            <wp:effectExtent l="0" t="0" r="9525" b="9525"/>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23">
                      <a:extLst>
                        <a:ext uri="{28A0092B-C50C-407E-A947-70E740481C1C}">
                          <a14:useLocalDpi xmlns:a14="http://schemas.microsoft.com/office/drawing/2010/main" val="0"/>
                        </a:ext>
                      </a:extLst>
                    </a:blip>
                    <a:stretch>
                      <a:fillRect/>
                    </a:stretch>
                  </pic:blipFill>
                  <pic:spPr>
                    <a:xfrm>
                      <a:off x="0" y="0"/>
                      <a:ext cx="1933575" cy="1400175"/>
                    </a:xfrm>
                    <a:prstGeom prst="rect">
                      <a:avLst/>
                    </a:prstGeom>
                  </pic:spPr>
                </pic:pic>
              </a:graphicData>
            </a:graphic>
          </wp:inline>
        </w:drawing>
      </w:r>
    </w:p>
    <w:p w:rsidR="00522683" w:rsidRPr="003C7DB9" w:rsidRDefault="00522683" w:rsidP="006A74F2">
      <w:pPr>
        <w:pStyle w:val="a3"/>
        <w:rPr>
          <w:rFonts w:cstheme="minorHAnsi"/>
          <w:noProof/>
          <w:color w:val="000000" w:themeColor="text1"/>
          <w:sz w:val="24"/>
          <w:szCs w:val="24"/>
          <w:lang w:val="en-US"/>
        </w:rPr>
      </w:pPr>
    </w:p>
    <w:p w:rsidR="00DF687A" w:rsidRPr="001062D9" w:rsidRDefault="006A74F2" w:rsidP="00121390">
      <w:pPr>
        <w:pStyle w:val="a3"/>
        <w:rPr>
          <w:rFonts w:cstheme="minorHAnsi"/>
          <w:noProof/>
          <w:color w:val="000000" w:themeColor="text1"/>
          <w:sz w:val="24"/>
          <w:szCs w:val="24"/>
        </w:rPr>
      </w:pPr>
      <w:r w:rsidRPr="001062D9">
        <w:rPr>
          <w:rFonts w:cstheme="minorHAnsi"/>
          <w:noProof/>
          <w:color w:val="000000" w:themeColor="text1"/>
          <w:sz w:val="24"/>
          <w:szCs w:val="24"/>
        </w:rPr>
        <w:t>В теги &lt;</w:t>
      </w:r>
      <w:r w:rsidRPr="003C7DB9">
        <w:rPr>
          <w:rFonts w:cstheme="minorHAnsi"/>
          <w:noProof/>
          <w:color w:val="000000" w:themeColor="text1"/>
          <w:sz w:val="24"/>
          <w:szCs w:val="24"/>
          <w:lang w:val="en-US"/>
        </w:rPr>
        <w:t>li</w:t>
      </w:r>
      <w:r w:rsidRPr="001062D9">
        <w:rPr>
          <w:rFonts w:cstheme="minorHAnsi"/>
          <w:noProof/>
          <w:color w:val="000000" w:themeColor="text1"/>
          <w:sz w:val="24"/>
          <w:szCs w:val="24"/>
        </w:rPr>
        <w:t>&gt;&lt;/</w:t>
      </w:r>
      <w:r w:rsidRPr="003C7DB9">
        <w:rPr>
          <w:rFonts w:cstheme="minorHAnsi"/>
          <w:noProof/>
          <w:color w:val="000000" w:themeColor="text1"/>
          <w:sz w:val="24"/>
          <w:szCs w:val="24"/>
          <w:lang w:val="en-US"/>
        </w:rPr>
        <w:t>li</w:t>
      </w:r>
      <w:r w:rsidRPr="001062D9">
        <w:rPr>
          <w:rFonts w:cstheme="minorHAnsi"/>
          <w:noProof/>
          <w:color w:val="000000" w:themeColor="text1"/>
          <w:sz w:val="24"/>
          <w:szCs w:val="24"/>
        </w:rPr>
        <w:t>&gt;можно добавлять не</w:t>
      </w:r>
      <w:r w:rsidR="005A446D" w:rsidRPr="001062D9">
        <w:rPr>
          <w:rFonts w:cstheme="minorHAnsi"/>
          <w:noProof/>
          <w:color w:val="000000" w:themeColor="text1"/>
          <w:sz w:val="24"/>
          <w:szCs w:val="24"/>
        </w:rPr>
        <w:t xml:space="preserve"> </w:t>
      </w:r>
      <w:r w:rsidRPr="001062D9">
        <w:rPr>
          <w:rFonts w:cstheme="minorHAnsi"/>
          <w:noProof/>
          <w:color w:val="000000" w:themeColor="text1"/>
          <w:sz w:val="24"/>
          <w:szCs w:val="24"/>
        </w:rPr>
        <w:t>только текст, но и ссылки, картинки и тд</w:t>
      </w:r>
      <w:r w:rsidR="00522683" w:rsidRPr="001062D9">
        <w:rPr>
          <w:rFonts w:cstheme="minorHAnsi"/>
          <w:noProof/>
          <w:color w:val="000000" w:themeColor="text1"/>
          <w:sz w:val="24"/>
          <w:szCs w:val="24"/>
        </w:rPr>
        <w:t>.</w:t>
      </w:r>
    </w:p>
    <w:p w:rsidR="00DF687A" w:rsidRPr="001062D9" w:rsidRDefault="00DF687A" w:rsidP="00DF687A">
      <w:pPr>
        <w:rPr>
          <w:rFonts w:ascii="Arial Black" w:hAnsi="Arial Black" w:cstheme="minorHAnsi"/>
          <w:noProof/>
          <w:color w:val="00B050"/>
          <w:sz w:val="24"/>
          <w:szCs w:val="24"/>
        </w:rPr>
      </w:pPr>
      <w:r w:rsidRPr="001062D9">
        <w:rPr>
          <w:rFonts w:ascii="Arial Black" w:hAnsi="Arial Black" w:cstheme="minorHAnsi"/>
          <w:noProof/>
          <w:color w:val="00B050"/>
          <w:sz w:val="24"/>
          <w:szCs w:val="24"/>
        </w:rPr>
        <w:t>Изображения:</w:t>
      </w:r>
    </w:p>
    <w:p w:rsidR="00DF687A" w:rsidRPr="001062D9" w:rsidRDefault="00DF687A" w:rsidP="00DF687A">
      <w:pPr>
        <w:rPr>
          <w:rFonts w:cstheme="minorHAnsi"/>
          <w:b/>
          <w:noProof/>
          <w:color w:val="E36C0A" w:themeColor="accent6" w:themeShade="BF"/>
          <w:sz w:val="24"/>
          <w:szCs w:val="24"/>
        </w:rPr>
      </w:pPr>
      <w:r w:rsidRPr="001062D9">
        <w:rPr>
          <w:rFonts w:cstheme="minorHAnsi"/>
          <w:noProof/>
          <w:sz w:val="24"/>
          <w:szCs w:val="24"/>
        </w:rPr>
        <w:t xml:space="preserve">используем </w:t>
      </w:r>
      <w:r w:rsidRPr="001062D9">
        <w:rPr>
          <w:rFonts w:cstheme="minorHAnsi"/>
          <w:b/>
          <w:noProof/>
          <w:color w:val="E36C0A" w:themeColor="accent6" w:themeShade="BF"/>
          <w:sz w:val="24"/>
          <w:szCs w:val="24"/>
        </w:rPr>
        <w:t>тег &lt;</w:t>
      </w:r>
      <w:r w:rsidRPr="003C7DB9">
        <w:rPr>
          <w:rFonts w:cstheme="minorHAnsi"/>
          <w:b/>
          <w:noProof/>
          <w:color w:val="E36C0A" w:themeColor="accent6" w:themeShade="BF"/>
          <w:sz w:val="24"/>
          <w:szCs w:val="24"/>
          <w:lang w:val="en-US"/>
        </w:rPr>
        <w:t>img</w:t>
      </w:r>
      <w:r w:rsidRPr="001062D9">
        <w:rPr>
          <w:rFonts w:cstheme="minorHAnsi"/>
          <w:noProof/>
          <w:color w:val="E36C0A" w:themeColor="accent6" w:themeShade="BF"/>
          <w:sz w:val="24"/>
          <w:szCs w:val="24"/>
        </w:rPr>
        <w:t xml:space="preserve"> </w:t>
      </w:r>
      <w:r w:rsidRPr="003C7DB9">
        <w:rPr>
          <w:rFonts w:cstheme="minorHAnsi"/>
          <w:noProof/>
          <w:sz w:val="24"/>
          <w:szCs w:val="24"/>
          <w:lang w:val="en-US"/>
        </w:rPr>
        <w:t>c</w:t>
      </w:r>
      <w:r w:rsidRPr="001062D9">
        <w:rPr>
          <w:rFonts w:cstheme="minorHAnsi"/>
          <w:noProof/>
          <w:sz w:val="24"/>
          <w:szCs w:val="24"/>
        </w:rPr>
        <w:t xml:space="preserve"> обязательным атрибутом </w:t>
      </w:r>
      <w:r w:rsidRPr="003C7DB9">
        <w:rPr>
          <w:rFonts w:cstheme="minorHAnsi"/>
          <w:b/>
          <w:noProof/>
          <w:color w:val="E36C0A" w:themeColor="accent6" w:themeShade="BF"/>
          <w:sz w:val="24"/>
          <w:szCs w:val="24"/>
          <w:lang w:val="en-US"/>
        </w:rPr>
        <w:t>src</w:t>
      </w:r>
      <w:r w:rsidRPr="001062D9">
        <w:rPr>
          <w:rFonts w:cstheme="minorHAnsi"/>
          <w:b/>
          <w:noProof/>
          <w:color w:val="E36C0A" w:themeColor="accent6" w:themeShade="BF"/>
          <w:sz w:val="24"/>
          <w:szCs w:val="24"/>
        </w:rPr>
        <w:t xml:space="preserve"> =”</w:t>
      </w:r>
      <w:r w:rsidRPr="001062D9">
        <w:rPr>
          <w:rFonts w:cstheme="minorHAnsi"/>
          <w:noProof/>
          <w:color w:val="000000" w:themeColor="text1"/>
          <w:sz w:val="24"/>
          <w:szCs w:val="24"/>
        </w:rPr>
        <w:t>путь к файлу с изображением</w:t>
      </w:r>
      <w:r w:rsidRPr="001062D9">
        <w:rPr>
          <w:rFonts w:cstheme="minorHAnsi"/>
          <w:b/>
          <w:noProof/>
          <w:color w:val="E36C0A" w:themeColor="accent6" w:themeShade="BF"/>
          <w:sz w:val="24"/>
          <w:szCs w:val="24"/>
        </w:rPr>
        <w:t xml:space="preserve">” </w:t>
      </w:r>
      <w:r w:rsidRPr="001062D9">
        <w:rPr>
          <w:rFonts w:cstheme="minorHAnsi"/>
          <w:noProof/>
          <w:color w:val="000000" w:themeColor="text1"/>
          <w:sz w:val="24"/>
          <w:szCs w:val="24"/>
        </w:rPr>
        <w:t>и</w:t>
      </w:r>
      <w:r w:rsidRPr="001062D9">
        <w:rPr>
          <w:rFonts w:cstheme="minorHAnsi"/>
          <w:b/>
          <w:noProof/>
          <w:color w:val="E36C0A" w:themeColor="accent6" w:themeShade="BF"/>
          <w:sz w:val="24"/>
          <w:szCs w:val="24"/>
        </w:rPr>
        <w:t xml:space="preserve"> </w:t>
      </w:r>
      <w:r w:rsidRPr="003C7DB9">
        <w:rPr>
          <w:rFonts w:cstheme="minorHAnsi"/>
          <w:b/>
          <w:noProof/>
          <w:color w:val="E36C0A" w:themeColor="accent6" w:themeShade="BF"/>
          <w:sz w:val="24"/>
          <w:szCs w:val="24"/>
          <w:lang w:val="en-US"/>
        </w:rPr>
        <w:t>alt</w:t>
      </w:r>
      <w:r w:rsidRPr="001062D9">
        <w:rPr>
          <w:rFonts w:cstheme="minorHAnsi"/>
          <w:b/>
          <w:noProof/>
          <w:color w:val="E36C0A" w:themeColor="accent6" w:themeShade="BF"/>
          <w:sz w:val="24"/>
          <w:szCs w:val="24"/>
        </w:rPr>
        <w:t>=”</w:t>
      </w:r>
      <w:r w:rsidRPr="001062D9">
        <w:rPr>
          <w:rFonts w:cstheme="minorHAnsi"/>
          <w:noProof/>
          <w:color w:val="000000" w:themeColor="text1"/>
          <w:sz w:val="24"/>
          <w:szCs w:val="24"/>
        </w:rPr>
        <w:t>имя картинки</w:t>
      </w:r>
      <w:r w:rsidRPr="001062D9">
        <w:rPr>
          <w:rFonts w:cstheme="minorHAnsi"/>
          <w:b/>
          <w:noProof/>
          <w:color w:val="E36C0A" w:themeColor="accent6" w:themeShade="BF"/>
          <w:sz w:val="24"/>
          <w:szCs w:val="24"/>
        </w:rPr>
        <w:t xml:space="preserve">” </w:t>
      </w:r>
      <w:r w:rsidRPr="003C7DB9">
        <w:rPr>
          <w:rFonts w:cstheme="minorHAnsi"/>
          <w:b/>
          <w:noProof/>
          <w:color w:val="E36C0A" w:themeColor="accent6" w:themeShade="BF"/>
          <w:sz w:val="24"/>
          <w:szCs w:val="24"/>
          <w:lang w:val="en-US"/>
        </w:rPr>
        <w:t>width</w:t>
      </w:r>
      <w:r w:rsidRPr="001062D9">
        <w:rPr>
          <w:rFonts w:cstheme="minorHAnsi"/>
          <w:b/>
          <w:noProof/>
          <w:color w:val="E36C0A" w:themeColor="accent6" w:themeShade="BF"/>
          <w:sz w:val="24"/>
          <w:szCs w:val="24"/>
        </w:rPr>
        <w:t xml:space="preserve"> =”</w:t>
      </w:r>
      <w:r w:rsidRPr="001062D9">
        <w:rPr>
          <w:rFonts w:cstheme="minorHAnsi"/>
          <w:noProof/>
          <w:color w:val="000000" w:themeColor="text1"/>
          <w:sz w:val="24"/>
          <w:szCs w:val="24"/>
        </w:rPr>
        <w:t>ширина</w:t>
      </w:r>
      <w:r w:rsidRPr="001062D9">
        <w:rPr>
          <w:rFonts w:cstheme="minorHAnsi"/>
          <w:b/>
          <w:noProof/>
          <w:color w:val="E36C0A" w:themeColor="accent6" w:themeShade="BF"/>
          <w:sz w:val="24"/>
          <w:szCs w:val="24"/>
        </w:rPr>
        <w:t xml:space="preserve">” </w:t>
      </w:r>
      <w:r w:rsidRPr="003C7DB9">
        <w:rPr>
          <w:rFonts w:cstheme="minorHAnsi"/>
          <w:b/>
          <w:noProof/>
          <w:color w:val="E36C0A" w:themeColor="accent6" w:themeShade="BF"/>
          <w:sz w:val="24"/>
          <w:szCs w:val="24"/>
          <w:lang w:val="en-US"/>
        </w:rPr>
        <w:t>height</w:t>
      </w:r>
      <w:r w:rsidRPr="001062D9">
        <w:rPr>
          <w:rFonts w:cstheme="minorHAnsi"/>
          <w:b/>
          <w:noProof/>
          <w:color w:val="E36C0A" w:themeColor="accent6" w:themeShade="BF"/>
          <w:sz w:val="24"/>
          <w:szCs w:val="24"/>
        </w:rPr>
        <w:t>=”</w:t>
      </w:r>
      <w:r w:rsidRPr="001062D9">
        <w:rPr>
          <w:rFonts w:cstheme="minorHAnsi"/>
          <w:noProof/>
          <w:color w:val="000000" w:themeColor="text1"/>
          <w:sz w:val="24"/>
          <w:szCs w:val="24"/>
        </w:rPr>
        <w:t>высота</w:t>
      </w:r>
      <w:r w:rsidRPr="001062D9">
        <w:rPr>
          <w:rFonts w:cstheme="minorHAnsi"/>
          <w:b/>
          <w:noProof/>
          <w:color w:val="E36C0A" w:themeColor="accent6" w:themeShade="BF"/>
          <w:sz w:val="24"/>
          <w:szCs w:val="24"/>
        </w:rPr>
        <w:t>”&gt;</w:t>
      </w:r>
    </w:p>
    <w:p w:rsidR="00DF687A" w:rsidRPr="001062D9" w:rsidRDefault="00DF687A" w:rsidP="00DF687A">
      <w:pPr>
        <w:rPr>
          <w:rFonts w:cstheme="minorHAnsi"/>
          <w:noProof/>
          <w:color w:val="000000" w:themeColor="text1"/>
          <w:sz w:val="24"/>
          <w:szCs w:val="24"/>
        </w:rPr>
      </w:pPr>
      <w:r w:rsidRPr="001062D9">
        <w:rPr>
          <w:rFonts w:cstheme="minorHAnsi"/>
          <w:b/>
          <w:noProof/>
          <w:color w:val="E36C0A" w:themeColor="accent6" w:themeShade="BF"/>
          <w:sz w:val="24"/>
          <w:szCs w:val="24"/>
        </w:rPr>
        <w:t xml:space="preserve">Атрибут </w:t>
      </w:r>
      <w:r w:rsidRPr="003C7DB9">
        <w:rPr>
          <w:rFonts w:cstheme="minorHAnsi"/>
          <w:b/>
          <w:noProof/>
          <w:color w:val="E36C0A" w:themeColor="accent6" w:themeShade="BF"/>
          <w:sz w:val="24"/>
          <w:szCs w:val="24"/>
          <w:lang w:val="en-US"/>
        </w:rPr>
        <w:t>alt</w:t>
      </w:r>
      <w:r w:rsidRPr="001062D9">
        <w:rPr>
          <w:rFonts w:cstheme="minorHAnsi"/>
          <w:noProof/>
          <w:color w:val="E36C0A" w:themeColor="accent6" w:themeShade="BF"/>
          <w:sz w:val="24"/>
          <w:szCs w:val="24"/>
        </w:rPr>
        <w:t xml:space="preserve"> </w:t>
      </w:r>
      <w:r w:rsidRPr="001062D9">
        <w:rPr>
          <w:rFonts w:cstheme="minorHAnsi"/>
          <w:noProof/>
          <w:color w:val="000000" w:themeColor="text1"/>
          <w:sz w:val="24"/>
          <w:szCs w:val="24"/>
        </w:rPr>
        <w:t>– нужен для того, чтобы пои</w:t>
      </w:r>
      <w:r w:rsidR="00157285" w:rsidRPr="001062D9">
        <w:rPr>
          <w:rFonts w:cstheme="minorHAnsi"/>
          <w:noProof/>
          <w:color w:val="000000" w:themeColor="text1"/>
          <w:sz w:val="24"/>
          <w:szCs w:val="24"/>
        </w:rPr>
        <w:t xml:space="preserve">сковик индексировал изображение. Например, если картинка не успела быстро загрузиться или произошла ошибка на сервере , то в браузере выведет название картинки. </w:t>
      </w:r>
    </w:p>
    <w:p w:rsidR="00DF687A" w:rsidRPr="001062D9" w:rsidRDefault="00DF687A" w:rsidP="00DF687A">
      <w:pPr>
        <w:rPr>
          <w:rFonts w:cstheme="minorHAnsi"/>
          <w:noProof/>
          <w:color w:val="000000" w:themeColor="text1"/>
          <w:sz w:val="24"/>
          <w:szCs w:val="24"/>
        </w:rPr>
      </w:pPr>
      <w:r w:rsidRPr="001062D9">
        <w:rPr>
          <w:rFonts w:cstheme="minorHAnsi"/>
          <w:noProof/>
          <w:color w:val="000000" w:themeColor="text1"/>
          <w:sz w:val="24"/>
          <w:szCs w:val="24"/>
        </w:rPr>
        <w:t>Атрибуты высота и ширина полезны тем, что резервируют место под изображение еще перед тем, как сайт загрузился. Но зачастую указывают один из атрибутов, а второй атрибут браузер устанавливает пропорционально.</w:t>
      </w:r>
    </w:p>
    <w:p w:rsidR="00DF687A" w:rsidRPr="003C7DB9" w:rsidRDefault="00DF687A" w:rsidP="00DF687A">
      <w:pPr>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FFFFFF"/>
          <w:sz w:val="20"/>
          <w:szCs w:val="20"/>
          <w:lang w:val="en-US" w:eastAsia="ru-RU"/>
        </w:rPr>
      </w:pPr>
      <w:r w:rsidRPr="003C7DB9">
        <w:rPr>
          <w:rFonts w:ascii="Courier New" w:eastAsia="Times New Roman" w:hAnsi="Courier New" w:cs="Courier New"/>
          <w:noProof/>
          <w:color w:val="E1EFFF"/>
          <w:sz w:val="20"/>
          <w:szCs w:val="20"/>
          <w:lang w:val="en-US" w:eastAsia="ru-RU"/>
        </w:rPr>
        <w:t>&lt;</w:t>
      </w:r>
      <w:r w:rsidRPr="003C7DB9">
        <w:rPr>
          <w:rFonts w:ascii="Courier New" w:eastAsia="Times New Roman" w:hAnsi="Courier New" w:cs="Courier New"/>
          <w:noProof/>
          <w:color w:val="9EFFFF"/>
          <w:sz w:val="20"/>
          <w:szCs w:val="20"/>
          <w:lang w:val="en-US" w:eastAsia="ru-RU"/>
        </w:rPr>
        <w:t xml:space="preserve">img </w:t>
      </w:r>
      <w:r w:rsidRPr="003C7DB9">
        <w:rPr>
          <w:rFonts w:ascii="Courier New" w:eastAsia="Times New Roman" w:hAnsi="Courier New" w:cs="Courier New"/>
          <w:noProof/>
          <w:color w:val="FFDD00"/>
          <w:sz w:val="20"/>
          <w:szCs w:val="20"/>
          <w:lang w:val="en-US" w:eastAsia="ru-RU"/>
        </w:rPr>
        <w:t>src=</w:t>
      </w:r>
      <w:r w:rsidRPr="003C7DB9">
        <w:rPr>
          <w:rFonts w:ascii="Courier New" w:eastAsia="Times New Roman" w:hAnsi="Courier New" w:cs="Courier New"/>
          <w:b/>
          <w:bCs/>
          <w:noProof/>
          <w:color w:val="3AD900"/>
          <w:sz w:val="20"/>
          <w:szCs w:val="20"/>
          <w:lang w:val="en-US" w:eastAsia="ru-RU"/>
        </w:rPr>
        <w:t xml:space="preserve">"images/canary-wharf-london.jpg" </w:t>
      </w:r>
      <w:r w:rsidRPr="003C7DB9">
        <w:rPr>
          <w:rFonts w:ascii="Courier New" w:eastAsia="Times New Roman" w:hAnsi="Courier New" w:cs="Courier New"/>
          <w:noProof/>
          <w:color w:val="FFDD00"/>
          <w:sz w:val="20"/>
          <w:szCs w:val="20"/>
          <w:lang w:val="en-US" w:eastAsia="ru-RU"/>
        </w:rPr>
        <w:t>alt=</w:t>
      </w:r>
      <w:r w:rsidRPr="003C7DB9">
        <w:rPr>
          <w:rFonts w:ascii="Courier New" w:eastAsia="Times New Roman" w:hAnsi="Courier New" w:cs="Courier New"/>
          <w:b/>
          <w:bCs/>
          <w:noProof/>
          <w:color w:val="3AD900"/>
          <w:sz w:val="20"/>
          <w:szCs w:val="20"/>
          <w:lang w:val="en-US" w:eastAsia="ru-RU"/>
        </w:rPr>
        <w:t xml:space="preserve">"Canary_Wharf_london" </w:t>
      </w:r>
      <w:r w:rsidRPr="003C7DB9">
        <w:rPr>
          <w:rFonts w:ascii="Courier New" w:eastAsia="Times New Roman" w:hAnsi="Courier New" w:cs="Courier New"/>
          <w:noProof/>
          <w:color w:val="FFDD00"/>
          <w:sz w:val="20"/>
          <w:szCs w:val="20"/>
          <w:lang w:val="en-US" w:eastAsia="ru-RU"/>
        </w:rPr>
        <w:t>width=</w:t>
      </w:r>
      <w:r w:rsidRPr="003C7DB9">
        <w:rPr>
          <w:rFonts w:ascii="Courier New" w:eastAsia="Times New Roman" w:hAnsi="Courier New" w:cs="Courier New"/>
          <w:b/>
          <w:bCs/>
          <w:noProof/>
          <w:color w:val="3AD900"/>
          <w:sz w:val="20"/>
          <w:szCs w:val="20"/>
          <w:lang w:val="en-US" w:eastAsia="ru-RU"/>
        </w:rPr>
        <w:t>"1000"</w:t>
      </w:r>
      <w:r w:rsidRPr="003C7DB9">
        <w:rPr>
          <w:rFonts w:ascii="Courier New" w:eastAsia="Times New Roman" w:hAnsi="Courier New" w:cs="Courier New"/>
          <w:noProof/>
          <w:color w:val="E1EFFF"/>
          <w:sz w:val="20"/>
          <w:szCs w:val="20"/>
          <w:lang w:val="en-US" w:eastAsia="ru-RU"/>
        </w:rPr>
        <w:t>&gt;</w:t>
      </w:r>
    </w:p>
    <w:p w:rsidR="00DF687A" w:rsidRPr="003C7DB9" w:rsidRDefault="00DF687A" w:rsidP="00DF687A">
      <w:pPr>
        <w:rPr>
          <w:rFonts w:cstheme="minorHAnsi"/>
          <w:noProof/>
          <w:color w:val="000000" w:themeColor="text1"/>
          <w:sz w:val="24"/>
          <w:szCs w:val="24"/>
          <w:lang w:val="en-US"/>
        </w:rPr>
      </w:pPr>
    </w:p>
    <w:p w:rsidR="006E2F7C" w:rsidRPr="001062D9" w:rsidRDefault="00DF687A" w:rsidP="00AE1851">
      <w:pPr>
        <w:rPr>
          <w:rFonts w:cstheme="minorHAnsi"/>
          <w:noProof/>
          <w:color w:val="000000" w:themeColor="text1"/>
          <w:sz w:val="24"/>
          <w:szCs w:val="24"/>
        </w:rPr>
      </w:pPr>
      <w:r w:rsidRPr="001062D9">
        <w:rPr>
          <w:rFonts w:cstheme="minorHAnsi"/>
          <w:noProof/>
          <w:color w:val="000000" w:themeColor="text1"/>
          <w:sz w:val="24"/>
          <w:szCs w:val="24"/>
        </w:rPr>
        <w:t>Файлы предварительно закидываем в папку с файлами этого сайта</w:t>
      </w:r>
      <w:r w:rsidR="00121390" w:rsidRPr="001062D9">
        <w:rPr>
          <w:rFonts w:cstheme="minorHAnsi"/>
          <w:noProof/>
          <w:color w:val="000000" w:themeColor="text1"/>
          <w:sz w:val="24"/>
          <w:szCs w:val="24"/>
        </w:rPr>
        <w:t>.</w:t>
      </w:r>
    </w:p>
    <w:p w:rsidR="00AE1851" w:rsidRPr="001062D9" w:rsidRDefault="00AE1851" w:rsidP="00AE1851">
      <w:pPr>
        <w:rPr>
          <w:rFonts w:ascii="Arial Black" w:hAnsi="Arial Black" w:cstheme="minorHAnsi"/>
          <w:noProof/>
          <w:color w:val="00B050"/>
          <w:sz w:val="24"/>
          <w:szCs w:val="24"/>
        </w:rPr>
      </w:pPr>
      <w:r w:rsidRPr="001062D9">
        <w:rPr>
          <w:rFonts w:ascii="Arial Black" w:hAnsi="Arial Black" w:cstheme="minorHAnsi"/>
          <w:noProof/>
          <w:color w:val="00B050"/>
          <w:sz w:val="24"/>
          <w:szCs w:val="24"/>
        </w:rPr>
        <w:t>Гиперлинки:</w:t>
      </w:r>
    </w:p>
    <w:p w:rsidR="009B0B00" w:rsidRPr="001062D9" w:rsidRDefault="00AE1851" w:rsidP="009B0B00">
      <w:pPr>
        <w:rPr>
          <w:rFonts w:cstheme="minorHAnsi"/>
          <w:b/>
          <w:noProof/>
          <w:color w:val="E36C0A" w:themeColor="accent6" w:themeShade="BF"/>
          <w:sz w:val="24"/>
          <w:szCs w:val="24"/>
        </w:rPr>
      </w:pPr>
      <w:r w:rsidRPr="001062D9">
        <w:rPr>
          <w:rFonts w:cstheme="minorHAnsi"/>
          <w:noProof/>
          <w:color w:val="000000" w:themeColor="text1"/>
          <w:sz w:val="24"/>
          <w:szCs w:val="24"/>
        </w:rPr>
        <w:t xml:space="preserve">используем тег </w:t>
      </w:r>
      <w:r w:rsidRPr="001062D9">
        <w:rPr>
          <w:rFonts w:cstheme="minorHAnsi"/>
          <w:b/>
          <w:noProof/>
          <w:color w:val="E36C0A" w:themeColor="accent6" w:themeShade="BF"/>
          <w:sz w:val="24"/>
          <w:szCs w:val="24"/>
        </w:rPr>
        <w:t>&lt;</w:t>
      </w:r>
      <w:r w:rsidRPr="003C7DB9">
        <w:rPr>
          <w:rFonts w:cstheme="minorHAnsi"/>
          <w:b/>
          <w:noProof/>
          <w:color w:val="E36C0A" w:themeColor="accent6" w:themeShade="BF"/>
          <w:sz w:val="24"/>
          <w:szCs w:val="24"/>
          <w:lang w:val="en-US"/>
        </w:rPr>
        <w:t>a</w:t>
      </w:r>
      <w:r w:rsidRPr="001062D9">
        <w:rPr>
          <w:rFonts w:cstheme="minorHAnsi"/>
          <w:b/>
          <w:noProof/>
          <w:color w:val="E36C0A" w:themeColor="accent6" w:themeShade="BF"/>
          <w:sz w:val="24"/>
          <w:szCs w:val="24"/>
        </w:rPr>
        <w:t xml:space="preserve"> </w:t>
      </w:r>
      <w:r w:rsidRPr="001062D9">
        <w:rPr>
          <w:rFonts w:cstheme="minorHAnsi"/>
          <w:noProof/>
          <w:sz w:val="24"/>
          <w:szCs w:val="24"/>
        </w:rPr>
        <w:t>с обязательным атрибутом</w:t>
      </w:r>
      <w:r w:rsidRPr="001062D9">
        <w:rPr>
          <w:rFonts w:cstheme="minorHAnsi"/>
          <w:b/>
          <w:noProof/>
          <w:color w:val="E36C0A" w:themeColor="accent6" w:themeShade="BF"/>
          <w:sz w:val="24"/>
          <w:szCs w:val="24"/>
        </w:rPr>
        <w:t xml:space="preserve"> </w:t>
      </w:r>
      <w:r w:rsidRPr="003C7DB9">
        <w:rPr>
          <w:rFonts w:cstheme="minorHAnsi"/>
          <w:b/>
          <w:noProof/>
          <w:color w:val="E36C0A" w:themeColor="accent6" w:themeShade="BF"/>
          <w:sz w:val="24"/>
          <w:szCs w:val="24"/>
          <w:lang w:val="en-US"/>
        </w:rPr>
        <w:t>href</w:t>
      </w:r>
      <w:r w:rsidRPr="001062D9">
        <w:rPr>
          <w:rFonts w:cstheme="minorHAnsi"/>
          <w:b/>
          <w:noProof/>
          <w:color w:val="E36C0A" w:themeColor="accent6" w:themeShade="BF"/>
          <w:sz w:val="24"/>
          <w:szCs w:val="24"/>
        </w:rPr>
        <w:t>=”</w:t>
      </w:r>
      <w:r w:rsidRPr="001062D9">
        <w:rPr>
          <w:rFonts w:cstheme="minorHAnsi"/>
          <w:noProof/>
          <w:sz w:val="24"/>
          <w:szCs w:val="24"/>
        </w:rPr>
        <w:t>имя сайта</w:t>
      </w:r>
      <w:r w:rsidRPr="001062D9">
        <w:rPr>
          <w:rFonts w:cstheme="minorHAnsi"/>
          <w:b/>
          <w:noProof/>
          <w:color w:val="E36C0A" w:themeColor="accent6" w:themeShade="BF"/>
          <w:sz w:val="24"/>
          <w:szCs w:val="24"/>
        </w:rPr>
        <w:t>”&gt;Имя ссылки&lt;/</w:t>
      </w:r>
      <w:r w:rsidRPr="003C7DB9">
        <w:rPr>
          <w:rFonts w:cstheme="minorHAnsi"/>
          <w:b/>
          <w:noProof/>
          <w:color w:val="E36C0A" w:themeColor="accent6" w:themeShade="BF"/>
          <w:sz w:val="24"/>
          <w:szCs w:val="24"/>
          <w:lang w:val="en-US"/>
        </w:rPr>
        <w:t>a</w:t>
      </w:r>
      <w:r w:rsidRPr="001062D9">
        <w:rPr>
          <w:rFonts w:cstheme="minorHAnsi"/>
          <w:b/>
          <w:noProof/>
          <w:color w:val="E36C0A" w:themeColor="accent6" w:themeShade="BF"/>
          <w:sz w:val="24"/>
          <w:szCs w:val="24"/>
        </w:rPr>
        <w:t>&gt;</w:t>
      </w:r>
    </w:p>
    <w:p w:rsidR="00602F50" w:rsidRPr="001062D9" w:rsidRDefault="00602F50" w:rsidP="00602F50">
      <w:pPr>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FFFFFF"/>
          <w:sz w:val="20"/>
          <w:szCs w:val="20"/>
          <w:lang w:eastAsia="ru-RU"/>
        </w:rPr>
      </w:pPr>
      <w:r w:rsidRPr="001062D9">
        <w:rPr>
          <w:rFonts w:ascii="Courier New" w:eastAsia="Times New Roman" w:hAnsi="Courier New" w:cs="Courier New"/>
          <w:noProof/>
          <w:color w:val="E1EFFF"/>
          <w:sz w:val="20"/>
          <w:szCs w:val="20"/>
          <w:lang w:eastAsia="ru-RU"/>
        </w:rPr>
        <w:t>&lt;</w:t>
      </w:r>
      <w:r w:rsidRPr="003C7DB9">
        <w:rPr>
          <w:rFonts w:ascii="Courier New" w:eastAsia="Times New Roman" w:hAnsi="Courier New" w:cs="Courier New"/>
          <w:noProof/>
          <w:color w:val="9EFFFF"/>
          <w:sz w:val="20"/>
          <w:szCs w:val="20"/>
          <w:lang w:val="en-US" w:eastAsia="ru-RU"/>
        </w:rPr>
        <w:t>a</w:t>
      </w:r>
      <w:r w:rsidRPr="001062D9">
        <w:rPr>
          <w:rFonts w:ascii="Courier New" w:eastAsia="Times New Roman" w:hAnsi="Courier New" w:cs="Courier New"/>
          <w:noProof/>
          <w:color w:val="9EFFFF"/>
          <w:sz w:val="20"/>
          <w:szCs w:val="20"/>
          <w:lang w:eastAsia="ru-RU"/>
        </w:rPr>
        <w:t xml:space="preserve"> </w:t>
      </w:r>
      <w:r w:rsidRPr="003C7DB9">
        <w:rPr>
          <w:rFonts w:ascii="Courier New" w:eastAsia="Times New Roman" w:hAnsi="Courier New" w:cs="Courier New"/>
          <w:noProof/>
          <w:color w:val="FFDD00"/>
          <w:sz w:val="20"/>
          <w:szCs w:val="20"/>
          <w:lang w:val="en-US" w:eastAsia="ru-RU"/>
        </w:rPr>
        <w:t>href</w:t>
      </w:r>
      <w:r w:rsidRPr="001062D9">
        <w:rPr>
          <w:rFonts w:ascii="Courier New" w:eastAsia="Times New Roman" w:hAnsi="Courier New" w:cs="Courier New"/>
          <w:noProof/>
          <w:color w:val="FFDD00"/>
          <w:sz w:val="20"/>
          <w:szCs w:val="20"/>
          <w:lang w:eastAsia="ru-RU"/>
        </w:rPr>
        <w:t xml:space="preserve"> = </w:t>
      </w:r>
      <w:r w:rsidRPr="001062D9">
        <w:rPr>
          <w:rFonts w:ascii="Courier New" w:eastAsia="Times New Roman" w:hAnsi="Courier New" w:cs="Courier New"/>
          <w:b/>
          <w:bCs/>
          <w:noProof/>
          <w:color w:val="3AD900"/>
          <w:sz w:val="20"/>
          <w:szCs w:val="20"/>
          <w:lang w:eastAsia="ru-RU"/>
        </w:rPr>
        <w:t>"</w:t>
      </w:r>
      <w:r w:rsidRPr="003C7DB9">
        <w:rPr>
          <w:rFonts w:ascii="Courier New" w:eastAsia="Times New Roman" w:hAnsi="Courier New" w:cs="Courier New"/>
          <w:b/>
          <w:bCs/>
          <w:noProof/>
          <w:color w:val="3AD900"/>
          <w:sz w:val="20"/>
          <w:szCs w:val="20"/>
          <w:lang w:val="en-US" w:eastAsia="ru-RU"/>
        </w:rPr>
        <w:t>https</w:t>
      </w:r>
      <w:r w:rsidRPr="001062D9">
        <w:rPr>
          <w:rFonts w:ascii="Courier New" w:eastAsia="Times New Roman" w:hAnsi="Courier New" w:cs="Courier New"/>
          <w:b/>
          <w:bCs/>
          <w:noProof/>
          <w:color w:val="3AD900"/>
          <w:sz w:val="20"/>
          <w:szCs w:val="20"/>
          <w:lang w:eastAsia="ru-RU"/>
        </w:rPr>
        <w:t>://</w:t>
      </w:r>
      <w:r w:rsidRPr="003C7DB9">
        <w:rPr>
          <w:rFonts w:ascii="Courier New" w:eastAsia="Times New Roman" w:hAnsi="Courier New" w:cs="Courier New"/>
          <w:b/>
          <w:bCs/>
          <w:noProof/>
          <w:color w:val="3AD900"/>
          <w:sz w:val="20"/>
          <w:szCs w:val="20"/>
          <w:lang w:val="en-US" w:eastAsia="ru-RU"/>
        </w:rPr>
        <w:t>transport</w:t>
      </w:r>
      <w:r w:rsidRPr="001062D9">
        <w:rPr>
          <w:rFonts w:ascii="Courier New" w:eastAsia="Times New Roman" w:hAnsi="Courier New" w:cs="Courier New"/>
          <w:b/>
          <w:bCs/>
          <w:noProof/>
          <w:color w:val="3AD900"/>
          <w:sz w:val="20"/>
          <w:szCs w:val="20"/>
          <w:lang w:eastAsia="ru-RU"/>
        </w:rPr>
        <w:t>.</w:t>
      </w:r>
      <w:r w:rsidRPr="003C7DB9">
        <w:rPr>
          <w:rFonts w:ascii="Courier New" w:eastAsia="Times New Roman" w:hAnsi="Courier New" w:cs="Courier New"/>
          <w:b/>
          <w:bCs/>
          <w:noProof/>
          <w:color w:val="3AD900"/>
          <w:sz w:val="20"/>
          <w:szCs w:val="20"/>
          <w:lang w:val="en-US" w:eastAsia="ru-RU"/>
        </w:rPr>
        <w:t>sumy</w:t>
      </w:r>
      <w:r w:rsidRPr="001062D9">
        <w:rPr>
          <w:rFonts w:ascii="Courier New" w:eastAsia="Times New Roman" w:hAnsi="Courier New" w:cs="Courier New"/>
          <w:b/>
          <w:bCs/>
          <w:noProof/>
          <w:color w:val="3AD900"/>
          <w:sz w:val="20"/>
          <w:szCs w:val="20"/>
          <w:lang w:eastAsia="ru-RU"/>
        </w:rPr>
        <w:t>.</w:t>
      </w:r>
      <w:r w:rsidRPr="003C7DB9">
        <w:rPr>
          <w:rFonts w:ascii="Courier New" w:eastAsia="Times New Roman" w:hAnsi="Courier New" w:cs="Courier New"/>
          <w:b/>
          <w:bCs/>
          <w:noProof/>
          <w:color w:val="3AD900"/>
          <w:sz w:val="20"/>
          <w:szCs w:val="20"/>
          <w:lang w:val="en-US" w:eastAsia="ru-RU"/>
        </w:rPr>
        <w:t>ua</w:t>
      </w:r>
      <w:r w:rsidRPr="001062D9">
        <w:rPr>
          <w:rFonts w:ascii="Courier New" w:eastAsia="Times New Roman" w:hAnsi="Courier New" w:cs="Courier New"/>
          <w:b/>
          <w:bCs/>
          <w:noProof/>
          <w:color w:val="3AD900"/>
          <w:sz w:val="20"/>
          <w:szCs w:val="20"/>
          <w:lang w:eastAsia="ru-RU"/>
        </w:rPr>
        <w:t>/"</w:t>
      </w:r>
      <w:r w:rsidRPr="001062D9">
        <w:rPr>
          <w:rFonts w:ascii="Courier New" w:eastAsia="Times New Roman" w:hAnsi="Courier New" w:cs="Courier New"/>
          <w:noProof/>
          <w:color w:val="E1EFFF"/>
          <w:sz w:val="20"/>
          <w:szCs w:val="20"/>
          <w:lang w:eastAsia="ru-RU"/>
        </w:rPr>
        <w:t>&gt;</w:t>
      </w:r>
      <w:r w:rsidRPr="001062D9">
        <w:rPr>
          <w:rFonts w:ascii="Courier New" w:eastAsia="Times New Roman" w:hAnsi="Courier New" w:cs="Courier New"/>
          <w:b/>
          <w:bCs/>
          <w:noProof/>
          <w:color w:val="FFFFFF"/>
          <w:sz w:val="20"/>
          <w:szCs w:val="20"/>
          <w:lang w:eastAsia="ru-RU"/>
        </w:rPr>
        <w:t>Сумской портал транспортников</w:t>
      </w:r>
      <w:r w:rsidRPr="001062D9">
        <w:rPr>
          <w:rFonts w:ascii="Courier New" w:eastAsia="Times New Roman" w:hAnsi="Courier New" w:cs="Courier New"/>
          <w:noProof/>
          <w:color w:val="E1EFFF"/>
          <w:sz w:val="20"/>
          <w:szCs w:val="20"/>
          <w:lang w:eastAsia="ru-RU"/>
        </w:rPr>
        <w:t>&lt;/</w:t>
      </w:r>
      <w:r w:rsidRPr="003C7DB9">
        <w:rPr>
          <w:rFonts w:ascii="Courier New" w:eastAsia="Times New Roman" w:hAnsi="Courier New" w:cs="Courier New"/>
          <w:noProof/>
          <w:color w:val="9EFFFF"/>
          <w:sz w:val="20"/>
          <w:szCs w:val="20"/>
          <w:lang w:val="en-US" w:eastAsia="ru-RU"/>
        </w:rPr>
        <w:t>a</w:t>
      </w:r>
      <w:r w:rsidRPr="001062D9">
        <w:rPr>
          <w:rFonts w:ascii="Courier New" w:eastAsia="Times New Roman" w:hAnsi="Courier New" w:cs="Courier New"/>
          <w:noProof/>
          <w:color w:val="E1EFFF"/>
          <w:sz w:val="20"/>
          <w:szCs w:val="20"/>
          <w:lang w:eastAsia="ru-RU"/>
        </w:rPr>
        <w:t>&gt;&lt;</w:t>
      </w:r>
      <w:r w:rsidRPr="003C7DB9">
        <w:rPr>
          <w:rFonts w:ascii="Courier New" w:eastAsia="Times New Roman" w:hAnsi="Courier New" w:cs="Courier New"/>
          <w:noProof/>
          <w:color w:val="9EFFFF"/>
          <w:sz w:val="20"/>
          <w:szCs w:val="20"/>
          <w:lang w:val="en-US" w:eastAsia="ru-RU"/>
        </w:rPr>
        <w:t>br</w:t>
      </w:r>
      <w:r w:rsidRPr="001062D9">
        <w:rPr>
          <w:rFonts w:ascii="Courier New" w:eastAsia="Times New Roman" w:hAnsi="Courier New" w:cs="Courier New"/>
          <w:noProof/>
          <w:color w:val="E1EFFF"/>
          <w:sz w:val="20"/>
          <w:szCs w:val="20"/>
          <w:lang w:eastAsia="ru-RU"/>
        </w:rPr>
        <w:t>&gt;</w:t>
      </w:r>
    </w:p>
    <w:p w:rsidR="00602F50" w:rsidRPr="001062D9" w:rsidRDefault="00602F50" w:rsidP="009B0B00">
      <w:pPr>
        <w:rPr>
          <w:rFonts w:cstheme="minorHAnsi"/>
          <w:noProof/>
          <w:sz w:val="24"/>
          <w:szCs w:val="24"/>
        </w:rPr>
      </w:pPr>
      <w:r w:rsidRPr="001062D9">
        <w:rPr>
          <w:rFonts w:cstheme="minorHAnsi"/>
          <w:noProof/>
          <w:sz w:val="24"/>
          <w:szCs w:val="24"/>
        </w:rPr>
        <w:t xml:space="preserve">Выведет: </w:t>
      </w:r>
      <w:r w:rsidRPr="003C7DB9">
        <w:rPr>
          <w:rFonts w:cstheme="minorHAnsi"/>
          <w:noProof/>
          <w:sz w:val="24"/>
          <w:szCs w:val="24"/>
          <w:lang w:eastAsia="ru-RU"/>
        </w:rPr>
        <w:drawing>
          <wp:inline distT="0" distB="0" distL="0" distR="0" wp14:anchorId="5ABCB21C" wp14:editId="1409CE97">
            <wp:extent cx="6648449" cy="2762250"/>
            <wp:effectExtent l="0" t="0" r="635" b="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24">
                      <a:extLst>
                        <a:ext uri="{28A0092B-C50C-407E-A947-70E740481C1C}">
                          <a14:useLocalDpi xmlns:a14="http://schemas.microsoft.com/office/drawing/2010/main" val="0"/>
                        </a:ext>
                      </a:extLst>
                    </a:blip>
                    <a:stretch>
                      <a:fillRect/>
                    </a:stretch>
                  </pic:blipFill>
                  <pic:spPr>
                    <a:xfrm>
                      <a:off x="0" y="0"/>
                      <a:ext cx="6645910" cy="2761195"/>
                    </a:xfrm>
                    <a:prstGeom prst="rect">
                      <a:avLst/>
                    </a:prstGeom>
                  </pic:spPr>
                </pic:pic>
              </a:graphicData>
            </a:graphic>
          </wp:inline>
        </w:drawing>
      </w:r>
    </w:p>
    <w:p w:rsidR="00602F50" w:rsidRPr="001062D9" w:rsidRDefault="00F40E9C" w:rsidP="009B0B00">
      <w:pPr>
        <w:rPr>
          <w:rFonts w:cstheme="minorHAnsi"/>
          <w:b/>
          <w:noProof/>
          <w:color w:val="E36C0A" w:themeColor="accent6" w:themeShade="BF"/>
          <w:sz w:val="24"/>
          <w:szCs w:val="24"/>
        </w:rPr>
      </w:pPr>
      <w:r w:rsidRPr="001062D9">
        <w:rPr>
          <w:rFonts w:cstheme="minorHAnsi"/>
          <w:b/>
          <w:noProof/>
          <w:color w:val="E36C0A" w:themeColor="accent6" w:themeShade="BF"/>
          <w:sz w:val="24"/>
          <w:szCs w:val="24"/>
        </w:rPr>
        <w:lastRenderedPageBreak/>
        <w:t xml:space="preserve">Но, мы можем сохранить наше окно открытым и при этом зайти на сайт </w:t>
      </w:r>
      <w:r w:rsidRPr="003C7DB9">
        <w:rPr>
          <w:rFonts w:cstheme="minorHAnsi"/>
          <w:b/>
          <w:noProof/>
          <w:color w:val="E36C0A" w:themeColor="accent6" w:themeShade="BF"/>
          <w:sz w:val="24"/>
          <w:szCs w:val="24"/>
          <w:lang w:val="en-US"/>
        </w:rPr>
        <w:t>transport</w:t>
      </w:r>
      <w:r w:rsidRPr="001062D9">
        <w:rPr>
          <w:rFonts w:cstheme="minorHAnsi"/>
          <w:b/>
          <w:noProof/>
          <w:color w:val="E36C0A" w:themeColor="accent6" w:themeShade="BF"/>
          <w:sz w:val="24"/>
          <w:szCs w:val="24"/>
        </w:rPr>
        <w:t>.</w:t>
      </w:r>
      <w:r w:rsidRPr="003C7DB9">
        <w:rPr>
          <w:rFonts w:cstheme="minorHAnsi"/>
          <w:b/>
          <w:noProof/>
          <w:color w:val="E36C0A" w:themeColor="accent6" w:themeShade="BF"/>
          <w:sz w:val="24"/>
          <w:szCs w:val="24"/>
          <w:lang w:val="en-US"/>
        </w:rPr>
        <w:t>sumy</w:t>
      </w:r>
      <w:r w:rsidRPr="001062D9">
        <w:rPr>
          <w:rFonts w:cstheme="minorHAnsi"/>
          <w:b/>
          <w:noProof/>
          <w:color w:val="E36C0A" w:themeColor="accent6" w:themeShade="BF"/>
          <w:sz w:val="24"/>
          <w:szCs w:val="24"/>
        </w:rPr>
        <w:t>.</w:t>
      </w:r>
      <w:r w:rsidRPr="003C7DB9">
        <w:rPr>
          <w:rFonts w:cstheme="minorHAnsi"/>
          <w:b/>
          <w:noProof/>
          <w:color w:val="E36C0A" w:themeColor="accent6" w:themeShade="BF"/>
          <w:sz w:val="24"/>
          <w:szCs w:val="24"/>
          <w:lang w:val="en-US"/>
        </w:rPr>
        <w:t>ua</w:t>
      </w:r>
      <w:r w:rsidR="00A72F07" w:rsidRPr="001062D9">
        <w:rPr>
          <w:rFonts w:cstheme="minorHAnsi"/>
          <w:b/>
          <w:noProof/>
          <w:color w:val="E36C0A" w:themeColor="accent6" w:themeShade="BF"/>
          <w:sz w:val="24"/>
          <w:szCs w:val="24"/>
        </w:rPr>
        <w:t xml:space="preserve">, сайт которого откроется в новом </w:t>
      </w:r>
      <w:r w:rsidRPr="001062D9">
        <w:rPr>
          <w:rFonts w:cstheme="minorHAnsi"/>
          <w:b/>
          <w:noProof/>
          <w:color w:val="E36C0A" w:themeColor="accent6" w:themeShade="BF"/>
          <w:sz w:val="24"/>
          <w:szCs w:val="24"/>
        </w:rPr>
        <w:t>о</w:t>
      </w:r>
      <w:r w:rsidR="00A72F07" w:rsidRPr="001062D9">
        <w:rPr>
          <w:rFonts w:cstheme="minorHAnsi"/>
          <w:b/>
          <w:noProof/>
          <w:color w:val="E36C0A" w:themeColor="accent6" w:themeShade="BF"/>
          <w:sz w:val="24"/>
          <w:szCs w:val="24"/>
        </w:rPr>
        <w:t>к</w:t>
      </w:r>
      <w:r w:rsidRPr="001062D9">
        <w:rPr>
          <w:rFonts w:cstheme="minorHAnsi"/>
          <w:b/>
          <w:noProof/>
          <w:color w:val="E36C0A" w:themeColor="accent6" w:themeShade="BF"/>
          <w:sz w:val="24"/>
          <w:szCs w:val="24"/>
        </w:rPr>
        <w:t>не справа.</w:t>
      </w:r>
    </w:p>
    <w:p w:rsidR="00F40E9C" w:rsidRPr="001062D9" w:rsidRDefault="00F40E9C" w:rsidP="009B0B00">
      <w:pPr>
        <w:rPr>
          <w:rFonts w:cstheme="minorHAnsi"/>
          <w:b/>
          <w:noProof/>
          <w:color w:val="E36C0A" w:themeColor="accent6" w:themeShade="BF"/>
          <w:sz w:val="24"/>
          <w:szCs w:val="24"/>
        </w:rPr>
      </w:pPr>
      <w:r w:rsidRPr="001062D9">
        <w:rPr>
          <w:rFonts w:cstheme="minorHAnsi"/>
          <w:noProof/>
          <w:sz w:val="24"/>
          <w:szCs w:val="24"/>
        </w:rPr>
        <w:t xml:space="preserve">Для этого используем </w:t>
      </w:r>
      <w:r w:rsidRPr="001062D9">
        <w:rPr>
          <w:rFonts w:cstheme="minorHAnsi"/>
          <w:b/>
          <w:noProof/>
          <w:color w:val="E36C0A" w:themeColor="accent6" w:themeShade="BF"/>
          <w:sz w:val="24"/>
          <w:szCs w:val="24"/>
        </w:rPr>
        <w:t>атрибут “</w:t>
      </w:r>
      <w:r w:rsidRPr="003C7DB9">
        <w:rPr>
          <w:rFonts w:cstheme="minorHAnsi"/>
          <w:b/>
          <w:noProof/>
          <w:color w:val="E36C0A" w:themeColor="accent6" w:themeShade="BF"/>
          <w:sz w:val="24"/>
          <w:szCs w:val="24"/>
          <w:lang w:val="en-US"/>
        </w:rPr>
        <w:t>target</w:t>
      </w:r>
      <w:r w:rsidRPr="001062D9">
        <w:rPr>
          <w:rFonts w:cstheme="minorHAnsi"/>
          <w:b/>
          <w:noProof/>
          <w:color w:val="E36C0A" w:themeColor="accent6" w:themeShade="BF"/>
          <w:sz w:val="24"/>
          <w:szCs w:val="24"/>
        </w:rPr>
        <w:t xml:space="preserve"> =_</w:t>
      </w:r>
      <w:r w:rsidRPr="003C7DB9">
        <w:rPr>
          <w:rFonts w:cstheme="minorHAnsi"/>
          <w:b/>
          <w:noProof/>
          <w:color w:val="E36C0A" w:themeColor="accent6" w:themeShade="BF"/>
          <w:sz w:val="24"/>
          <w:szCs w:val="24"/>
          <w:lang w:val="en-US"/>
        </w:rPr>
        <w:t>blank</w:t>
      </w:r>
      <w:r w:rsidRPr="001062D9">
        <w:rPr>
          <w:rFonts w:cstheme="minorHAnsi"/>
          <w:b/>
          <w:noProof/>
          <w:color w:val="E36C0A" w:themeColor="accent6" w:themeShade="BF"/>
          <w:sz w:val="24"/>
          <w:szCs w:val="24"/>
        </w:rPr>
        <w:t>”</w:t>
      </w:r>
    </w:p>
    <w:p w:rsidR="00F40E9C" w:rsidRPr="001062D9" w:rsidRDefault="00F40E9C" w:rsidP="00F40E9C">
      <w:pPr>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FFFFFF"/>
          <w:sz w:val="20"/>
          <w:szCs w:val="20"/>
          <w:lang w:eastAsia="ru-RU"/>
        </w:rPr>
      </w:pPr>
      <w:r w:rsidRPr="001062D9">
        <w:rPr>
          <w:rFonts w:ascii="Courier New" w:eastAsia="Times New Roman" w:hAnsi="Courier New" w:cs="Courier New"/>
          <w:noProof/>
          <w:color w:val="E1EFFF"/>
          <w:sz w:val="20"/>
          <w:szCs w:val="20"/>
          <w:lang w:eastAsia="ru-RU"/>
        </w:rPr>
        <w:t>&lt;</w:t>
      </w:r>
      <w:r w:rsidRPr="003C7DB9">
        <w:rPr>
          <w:rFonts w:ascii="Courier New" w:eastAsia="Times New Roman" w:hAnsi="Courier New" w:cs="Courier New"/>
          <w:noProof/>
          <w:color w:val="9EFFFF"/>
          <w:sz w:val="20"/>
          <w:szCs w:val="20"/>
          <w:lang w:val="en-US" w:eastAsia="ru-RU"/>
        </w:rPr>
        <w:t>a</w:t>
      </w:r>
      <w:r w:rsidRPr="001062D9">
        <w:rPr>
          <w:rFonts w:ascii="Courier New" w:eastAsia="Times New Roman" w:hAnsi="Courier New" w:cs="Courier New"/>
          <w:noProof/>
          <w:color w:val="9EFFFF"/>
          <w:sz w:val="20"/>
          <w:szCs w:val="20"/>
          <w:lang w:eastAsia="ru-RU"/>
        </w:rPr>
        <w:t xml:space="preserve"> </w:t>
      </w:r>
      <w:r w:rsidRPr="003C7DB9">
        <w:rPr>
          <w:rFonts w:ascii="Courier New" w:eastAsia="Times New Roman" w:hAnsi="Courier New" w:cs="Courier New"/>
          <w:noProof/>
          <w:color w:val="FFDD00"/>
          <w:sz w:val="20"/>
          <w:szCs w:val="20"/>
          <w:lang w:val="en-US" w:eastAsia="ru-RU"/>
        </w:rPr>
        <w:t>href</w:t>
      </w:r>
      <w:r w:rsidRPr="001062D9">
        <w:rPr>
          <w:rFonts w:ascii="Courier New" w:eastAsia="Times New Roman" w:hAnsi="Courier New" w:cs="Courier New"/>
          <w:noProof/>
          <w:color w:val="FFDD00"/>
          <w:sz w:val="20"/>
          <w:szCs w:val="20"/>
          <w:lang w:eastAsia="ru-RU"/>
        </w:rPr>
        <w:t xml:space="preserve"> = </w:t>
      </w:r>
      <w:r w:rsidRPr="001062D9">
        <w:rPr>
          <w:rFonts w:ascii="Courier New" w:eastAsia="Times New Roman" w:hAnsi="Courier New" w:cs="Courier New"/>
          <w:b/>
          <w:bCs/>
          <w:noProof/>
          <w:color w:val="3AD900"/>
          <w:sz w:val="20"/>
          <w:szCs w:val="20"/>
          <w:lang w:eastAsia="ru-RU"/>
        </w:rPr>
        <w:t>"</w:t>
      </w:r>
      <w:r w:rsidRPr="003C7DB9">
        <w:rPr>
          <w:rFonts w:ascii="Courier New" w:eastAsia="Times New Roman" w:hAnsi="Courier New" w:cs="Courier New"/>
          <w:b/>
          <w:bCs/>
          <w:noProof/>
          <w:color w:val="3AD900"/>
          <w:sz w:val="20"/>
          <w:szCs w:val="20"/>
          <w:lang w:val="en-US" w:eastAsia="ru-RU"/>
        </w:rPr>
        <w:t>https</w:t>
      </w:r>
      <w:r w:rsidRPr="001062D9">
        <w:rPr>
          <w:rFonts w:ascii="Courier New" w:eastAsia="Times New Roman" w:hAnsi="Courier New" w:cs="Courier New"/>
          <w:b/>
          <w:bCs/>
          <w:noProof/>
          <w:color w:val="3AD900"/>
          <w:sz w:val="20"/>
          <w:szCs w:val="20"/>
          <w:lang w:eastAsia="ru-RU"/>
        </w:rPr>
        <w:t>://</w:t>
      </w:r>
      <w:r w:rsidRPr="003C7DB9">
        <w:rPr>
          <w:rFonts w:ascii="Courier New" w:eastAsia="Times New Roman" w:hAnsi="Courier New" w:cs="Courier New"/>
          <w:b/>
          <w:bCs/>
          <w:noProof/>
          <w:color w:val="3AD900"/>
          <w:sz w:val="20"/>
          <w:szCs w:val="20"/>
          <w:lang w:val="en-US" w:eastAsia="ru-RU"/>
        </w:rPr>
        <w:t>transport</w:t>
      </w:r>
      <w:r w:rsidRPr="001062D9">
        <w:rPr>
          <w:rFonts w:ascii="Courier New" w:eastAsia="Times New Roman" w:hAnsi="Courier New" w:cs="Courier New"/>
          <w:b/>
          <w:bCs/>
          <w:noProof/>
          <w:color w:val="3AD900"/>
          <w:sz w:val="20"/>
          <w:szCs w:val="20"/>
          <w:lang w:eastAsia="ru-RU"/>
        </w:rPr>
        <w:t>.</w:t>
      </w:r>
      <w:r w:rsidRPr="003C7DB9">
        <w:rPr>
          <w:rFonts w:ascii="Courier New" w:eastAsia="Times New Roman" w:hAnsi="Courier New" w:cs="Courier New"/>
          <w:b/>
          <w:bCs/>
          <w:noProof/>
          <w:color w:val="3AD900"/>
          <w:sz w:val="20"/>
          <w:szCs w:val="20"/>
          <w:lang w:val="en-US" w:eastAsia="ru-RU"/>
        </w:rPr>
        <w:t>sumy</w:t>
      </w:r>
      <w:r w:rsidRPr="001062D9">
        <w:rPr>
          <w:rFonts w:ascii="Courier New" w:eastAsia="Times New Roman" w:hAnsi="Courier New" w:cs="Courier New"/>
          <w:b/>
          <w:bCs/>
          <w:noProof/>
          <w:color w:val="3AD900"/>
          <w:sz w:val="20"/>
          <w:szCs w:val="20"/>
          <w:lang w:eastAsia="ru-RU"/>
        </w:rPr>
        <w:t>.</w:t>
      </w:r>
      <w:r w:rsidRPr="003C7DB9">
        <w:rPr>
          <w:rFonts w:ascii="Courier New" w:eastAsia="Times New Roman" w:hAnsi="Courier New" w:cs="Courier New"/>
          <w:b/>
          <w:bCs/>
          <w:noProof/>
          <w:color w:val="3AD900"/>
          <w:sz w:val="20"/>
          <w:szCs w:val="20"/>
          <w:lang w:val="en-US" w:eastAsia="ru-RU"/>
        </w:rPr>
        <w:t>ua</w:t>
      </w:r>
      <w:r w:rsidRPr="001062D9">
        <w:rPr>
          <w:rFonts w:ascii="Courier New" w:eastAsia="Times New Roman" w:hAnsi="Courier New" w:cs="Courier New"/>
          <w:b/>
          <w:bCs/>
          <w:noProof/>
          <w:color w:val="3AD900"/>
          <w:sz w:val="20"/>
          <w:szCs w:val="20"/>
          <w:lang w:eastAsia="ru-RU"/>
        </w:rPr>
        <w:t xml:space="preserve">/" </w:t>
      </w:r>
      <w:r w:rsidRPr="003C7DB9">
        <w:rPr>
          <w:rFonts w:ascii="Courier New" w:eastAsia="Times New Roman" w:hAnsi="Courier New" w:cs="Courier New"/>
          <w:noProof/>
          <w:color w:val="FFDD00"/>
          <w:sz w:val="20"/>
          <w:szCs w:val="20"/>
          <w:lang w:val="en-US" w:eastAsia="ru-RU"/>
        </w:rPr>
        <w:t>target</w:t>
      </w:r>
      <w:r w:rsidRPr="001062D9">
        <w:rPr>
          <w:rFonts w:ascii="Courier New" w:eastAsia="Times New Roman" w:hAnsi="Courier New" w:cs="Courier New"/>
          <w:noProof/>
          <w:color w:val="FFDD00"/>
          <w:sz w:val="20"/>
          <w:szCs w:val="20"/>
          <w:lang w:eastAsia="ru-RU"/>
        </w:rPr>
        <w:t>=</w:t>
      </w:r>
      <w:r w:rsidRPr="001062D9">
        <w:rPr>
          <w:rFonts w:ascii="Courier New" w:eastAsia="Times New Roman" w:hAnsi="Courier New" w:cs="Courier New"/>
          <w:b/>
          <w:bCs/>
          <w:noProof/>
          <w:color w:val="3AD900"/>
          <w:sz w:val="20"/>
          <w:szCs w:val="20"/>
          <w:lang w:eastAsia="ru-RU"/>
        </w:rPr>
        <w:t>"_</w:t>
      </w:r>
      <w:r w:rsidRPr="003C7DB9">
        <w:rPr>
          <w:rFonts w:ascii="Courier New" w:eastAsia="Times New Roman" w:hAnsi="Courier New" w:cs="Courier New"/>
          <w:b/>
          <w:bCs/>
          <w:noProof/>
          <w:color w:val="3AD900"/>
          <w:sz w:val="20"/>
          <w:szCs w:val="20"/>
          <w:lang w:val="en-US" w:eastAsia="ru-RU"/>
        </w:rPr>
        <w:t>blank</w:t>
      </w:r>
      <w:r w:rsidRPr="001062D9">
        <w:rPr>
          <w:rFonts w:ascii="Courier New" w:eastAsia="Times New Roman" w:hAnsi="Courier New" w:cs="Courier New"/>
          <w:b/>
          <w:bCs/>
          <w:noProof/>
          <w:color w:val="3AD900"/>
          <w:sz w:val="20"/>
          <w:szCs w:val="20"/>
          <w:lang w:eastAsia="ru-RU"/>
        </w:rPr>
        <w:t>"</w:t>
      </w:r>
      <w:r w:rsidRPr="001062D9">
        <w:rPr>
          <w:rFonts w:ascii="Courier New" w:eastAsia="Times New Roman" w:hAnsi="Courier New" w:cs="Courier New"/>
          <w:noProof/>
          <w:color w:val="E1EFFF"/>
          <w:sz w:val="20"/>
          <w:szCs w:val="20"/>
          <w:lang w:eastAsia="ru-RU"/>
        </w:rPr>
        <w:t>&gt;</w:t>
      </w:r>
      <w:r w:rsidRPr="001062D9">
        <w:rPr>
          <w:rFonts w:ascii="Courier New" w:eastAsia="Times New Roman" w:hAnsi="Courier New" w:cs="Courier New"/>
          <w:b/>
          <w:bCs/>
          <w:noProof/>
          <w:color w:val="FFFFFF"/>
          <w:sz w:val="20"/>
          <w:szCs w:val="20"/>
          <w:lang w:eastAsia="ru-RU"/>
        </w:rPr>
        <w:t>Сумской портал транспортников</w:t>
      </w:r>
      <w:r w:rsidRPr="001062D9">
        <w:rPr>
          <w:rFonts w:ascii="Courier New" w:eastAsia="Times New Roman" w:hAnsi="Courier New" w:cs="Courier New"/>
          <w:noProof/>
          <w:color w:val="E1EFFF"/>
          <w:sz w:val="20"/>
          <w:szCs w:val="20"/>
          <w:lang w:eastAsia="ru-RU"/>
        </w:rPr>
        <w:t>&lt;/</w:t>
      </w:r>
      <w:r w:rsidRPr="003C7DB9">
        <w:rPr>
          <w:rFonts w:ascii="Courier New" w:eastAsia="Times New Roman" w:hAnsi="Courier New" w:cs="Courier New"/>
          <w:noProof/>
          <w:color w:val="9EFFFF"/>
          <w:sz w:val="20"/>
          <w:szCs w:val="20"/>
          <w:lang w:val="en-US" w:eastAsia="ru-RU"/>
        </w:rPr>
        <w:t>a</w:t>
      </w:r>
      <w:r w:rsidRPr="001062D9">
        <w:rPr>
          <w:rFonts w:ascii="Courier New" w:eastAsia="Times New Roman" w:hAnsi="Courier New" w:cs="Courier New"/>
          <w:noProof/>
          <w:color w:val="E1EFFF"/>
          <w:sz w:val="20"/>
          <w:szCs w:val="20"/>
          <w:lang w:eastAsia="ru-RU"/>
        </w:rPr>
        <w:t>&gt;&lt;</w:t>
      </w:r>
      <w:r w:rsidRPr="003C7DB9">
        <w:rPr>
          <w:rFonts w:ascii="Courier New" w:eastAsia="Times New Roman" w:hAnsi="Courier New" w:cs="Courier New"/>
          <w:noProof/>
          <w:color w:val="9EFFFF"/>
          <w:sz w:val="20"/>
          <w:szCs w:val="20"/>
          <w:lang w:val="en-US" w:eastAsia="ru-RU"/>
        </w:rPr>
        <w:t>br</w:t>
      </w:r>
      <w:r w:rsidRPr="001062D9">
        <w:rPr>
          <w:rFonts w:ascii="Courier New" w:eastAsia="Times New Roman" w:hAnsi="Courier New" w:cs="Courier New"/>
          <w:noProof/>
          <w:color w:val="E1EFFF"/>
          <w:sz w:val="20"/>
          <w:szCs w:val="20"/>
          <w:lang w:eastAsia="ru-RU"/>
        </w:rPr>
        <w:t>&gt;</w:t>
      </w:r>
    </w:p>
    <w:p w:rsidR="00F40E9C" w:rsidRPr="001062D9" w:rsidRDefault="00F40E9C" w:rsidP="009B0B00">
      <w:pPr>
        <w:rPr>
          <w:rFonts w:cstheme="minorHAnsi"/>
          <w:noProof/>
          <w:sz w:val="24"/>
          <w:szCs w:val="24"/>
        </w:rPr>
      </w:pPr>
    </w:p>
    <w:p w:rsidR="00F40E9C" w:rsidRPr="001062D9" w:rsidRDefault="00F40E9C" w:rsidP="009B0B00">
      <w:pPr>
        <w:rPr>
          <w:rFonts w:cstheme="minorHAnsi"/>
          <w:noProof/>
          <w:sz w:val="24"/>
          <w:szCs w:val="24"/>
        </w:rPr>
      </w:pPr>
      <w:r w:rsidRPr="001062D9">
        <w:rPr>
          <w:rFonts w:cstheme="minorHAnsi"/>
          <w:noProof/>
          <w:sz w:val="24"/>
          <w:szCs w:val="24"/>
        </w:rPr>
        <w:t>Вывело новую закладку справа и, при этом наш текущий сайт не закрылся:</w:t>
      </w:r>
    </w:p>
    <w:p w:rsidR="00F40E9C" w:rsidRPr="003C7DB9" w:rsidRDefault="00F40E9C" w:rsidP="009B0B00">
      <w:pPr>
        <w:rPr>
          <w:rFonts w:cstheme="minorHAnsi"/>
          <w:noProof/>
          <w:sz w:val="24"/>
          <w:szCs w:val="24"/>
          <w:lang w:val="en-US"/>
        </w:rPr>
      </w:pPr>
      <w:r w:rsidRPr="003C7DB9">
        <w:rPr>
          <w:rFonts w:cstheme="minorHAnsi"/>
          <w:noProof/>
          <w:sz w:val="24"/>
          <w:szCs w:val="24"/>
          <w:lang w:eastAsia="ru-RU"/>
        </w:rPr>
        <w:drawing>
          <wp:inline distT="0" distB="0" distL="0" distR="0" wp14:anchorId="57473857" wp14:editId="6249585D">
            <wp:extent cx="5124450" cy="2066925"/>
            <wp:effectExtent l="0" t="0" r="0" b="9525"/>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25">
                      <a:extLst>
                        <a:ext uri="{28A0092B-C50C-407E-A947-70E740481C1C}">
                          <a14:useLocalDpi xmlns:a14="http://schemas.microsoft.com/office/drawing/2010/main" val="0"/>
                        </a:ext>
                      </a:extLst>
                    </a:blip>
                    <a:stretch>
                      <a:fillRect/>
                    </a:stretch>
                  </pic:blipFill>
                  <pic:spPr>
                    <a:xfrm>
                      <a:off x="0" y="0"/>
                      <a:ext cx="5124450" cy="2066925"/>
                    </a:xfrm>
                    <a:prstGeom prst="rect">
                      <a:avLst/>
                    </a:prstGeom>
                  </pic:spPr>
                </pic:pic>
              </a:graphicData>
            </a:graphic>
          </wp:inline>
        </w:drawing>
      </w:r>
    </w:p>
    <w:p w:rsidR="00F40E9C" w:rsidRPr="003C7DB9" w:rsidRDefault="00F40E9C" w:rsidP="009B0B00">
      <w:pPr>
        <w:rPr>
          <w:rFonts w:cstheme="minorHAnsi"/>
          <w:noProof/>
          <w:sz w:val="24"/>
          <w:szCs w:val="24"/>
          <w:lang w:val="en-US"/>
        </w:rPr>
      </w:pPr>
    </w:p>
    <w:p w:rsidR="00C75239" w:rsidRPr="001062D9" w:rsidRDefault="00C75239" w:rsidP="009B0B00">
      <w:pPr>
        <w:rPr>
          <w:rFonts w:cstheme="minorHAnsi"/>
          <w:noProof/>
          <w:color w:val="000000" w:themeColor="text1"/>
          <w:sz w:val="24"/>
          <w:szCs w:val="24"/>
        </w:rPr>
      </w:pPr>
      <w:r w:rsidRPr="001062D9">
        <w:rPr>
          <w:rFonts w:cstheme="minorHAnsi"/>
          <w:b/>
          <w:noProof/>
          <w:color w:val="E36C0A" w:themeColor="accent6" w:themeShade="BF"/>
          <w:sz w:val="24"/>
          <w:szCs w:val="24"/>
        </w:rPr>
        <w:t>Отправить пользователя сайта на конкретную часть страницы</w:t>
      </w:r>
      <w:r w:rsidR="0037476E" w:rsidRPr="001062D9">
        <w:rPr>
          <w:rFonts w:cstheme="minorHAnsi"/>
          <w:b/>
          <w:noProof/>
          <w:color w:val="E36C0A" w:themeColor="accent6" w:themeShade="BF"/>
          <w:sz w:val="24"/>
          <w:szCs w:val="24"/>
        </w:rPr>
        <w:t xml:space="preserve">: </w:t>
      </w:r>
      <w:r w:rsidR="0037476E" w:rsidRPr="001062D9">
        <w:rPr>
          <w:rFonts w:cstheme="minorHAnsi"/>
          <w:noProof/>
          <w:color w:val="000000" w:themeColor="text1"/>
          <w:sz w:val="24"/>
          <w:szCs w:val="24"/>
        </w:rPr>
        <w:t xml:space="preserve">для этого, мы не указываем в атрибуте </w:t>
      </w:r>
      <w:r w:rsidR="0037476E" w:rsidRPr="003C7DB9">
        <w:rPr>
          <w:rFonts w:cstheme="minorHAnsi"/>
          <w:noProof/>
          <w:color w:val="000000" w:themeColor="text1"/>
          <w:sz w:val="24"/>
          <w:szCs w:val="24"/>
          <w:lang w:val="en-US"/>
        </w:rPr>
        <w:t>href</w:t>
      </w:r>
      <w:r w:rsidR="0037476E" w:rsidRPr="001062D9">
        <w:rPr>
          <w:rFonts w:cstheme="minorHAnsi"/>
          <w:noProof/>
          <w:color w:val="000000" w:themeColor="text1"/>
          <w:sz w:val="24"/>
          <w:szCs w:val="24"/>
        </w:rPr>
        <w:t xml:space="preserve">=”” сайт, на который мы должны отправить пользователя. А вместо этого пишем </w:t>
      </w:r>
      <w:r w:rsidR="0037476E" w:rsidRPr="001062D9">
        <w:rPr>
          <w:rFonts w:cstheme="minorHAnsi"/>
          <w:b/>
          <w:noProof/>
          <w:color w:val="E36C0A" w:themeColor="accent6" w:themeShade="BF"/>
          <w:sz w:val="24"/>
          <w:szCs w:val="24"/>
        </w:rPr>
        <w:t>#</w:t>
      </w:r>
      <w:r w:rsidR="0037476E" w:rsidRPr="003C7DB9">
        <w:rPr>
          <w:rFonts w:cstheme="minorHAnsi"/>
          <w:b/>
          <w:noProof/>
          <w:color w:val="E36C0A" w:themeColor="accent6" w:themeShade="BF"/>
          <w:sz w:val="24"/>
          <w:szCs w:val="24"/>
          <w:lang w:val="en-US"/>
        </w:rPr>
        <w:t>parag</w:t>
      </w:r>
      <w:r w:rsidR="0037476E" w:rsidRPr="001062D9">
        <w:rPr>
          <w:rFonts w:cstheme="minorHAnsi"/>
          <w:noProof/>
          <w:color w:val="000000" w:themeColor="text1"/>
          <w:sz w:val="24"/>
          <w:szCs w:val="24"/>
        </w:rPr>
        <w:t>.</w:t>
      </w:r>
    </w:p>
    <w:p w:rsidR="0037476E" w:rsidRPr="001062D9" w:rsidRDefault="0037476E" w:rsidP="009B0B00">
      <w:pPr>
        <w:rPr>
          <w:rFonts w:cstheme="minorHAnsi"/>
          <w:noProof/>
          <w:color w:val="000000" w:themeColor="text1"/>
          <w:sz w:val="24"/>
          <w:szCs w:val="24"/>
        </w:rPr>
      </w:pPr>
      <w:r w:rsidRPr="001062D9">
        <w:rPr>
          <w:rFonts w:cstheme="minorHAnsi"/>
          <w:noProof/>
          <w:color w:val="000000" w:themeColor="text1"/>
          <w:sz w:val="24"/>
          <w:szCs w:val="24"/>
        </w:rPr>
        <w:t>Затем задаем этот идентификатор тому параграфу, который находиться внизу страницы.</w:t>
      </w:r>
    </w:p>
    <w:p w:rsidR="00853D47" w:rsidRPr="001062D9" w:rsidRDefault="00853D47" w:rsidP="009B0B00">
      <w:pPr>
        <w:rPr>
          <w:rFonts w:cstheme="minorHAnsi"/>
          <w:noProof/>
          <w:color w:val="000000" w:themeColor="text1"/>
          <w:sz w:val="24"/>
          <w:szCs w:val="24"/>
        </w:rPr>
      </w:pPr>
      <w:r w:rsidRPr="001062D9">
        <w:rPr>
          <w:rFonts w:cstheme="minorHAnsi"/>
          <w:noProof/>
          <w:color w:val="000000" w:themeColor="text1"/>
          <w:sz w:val="24"/>
          <w:szCs w:val="24"/>
        </w:rPr>
        <w:t>&lt;</w:t>
      </w:r>
      <w:r w:rsidRPr="003C7DB9">
        <w:rPr>
          <w:rFonts w:cstheme="minorHAnsi"/>
          <w:noProof/>
          <w:color w:val="000000" w:themeColor="text1"/>
          <w:sz w:val="24"/>
          <w:szCs w:val="24"/>
          <w:lang w:val="en-US"/>
        </w:rPr>
        <w:t>p</w:t>
      </w:r>
      <w:r w:rsidRPr="001062D9">
        <w:rPr>
          <w:rFonts w:cstheme="minorHAnsi"/>
          <w:noProof/>
          <w:color w:val="000000" w:themeColor="text1"/>
          <w:sz w:val="24"/>
          <w:szCs w:val="24"/>
        </w:rPr>
        <w:t xml:space="preserve"> </w:t>
      </w:r>
      <w:r w:rsidRPr="003C7DB9">
        <w:rPr>
          <w:rFonts w:cstheme="minorHAnsi"/>
          <w:b/>
          <w:noProof/>
          <w:color w:val="E36C0A" w:themeColor="accent6" w:themeShade="BF"/>
          <w:sz w:val="24"/>
          <w:szCs w:val="24"/>
          <w:lang w:val="en-US"/>
        </w:rPr>
        <w:t>id</w:t>
      </w:r>
      <w:r w:rsidRPr="001062D9">
        <w:rPr>
          <w:rFonts w:cstheme="minorHAnsi"/>
          <w:b/>
          <w:noProof/>
          <w:color w:val="E36C0A" w:themeColor="accent6" w:themeShade="BF"/>
          <w:sz w:val="24"/>
          <w:szCs w:val="24"/>
        </w:rPr>
        <w:t>=”</w:t>
      </w:r>
      <w:r w:rsidRPr="003C7DB9">
        <w:rPr>
          <w:rFonts w:cstheme="minorHAnsi"/>
          <w:b/>
          <w:noProof/>
          <w:color w:val="E36C0A" w:themeColor="accent6" w:themeShade="BF"/>
          <w:sz w:val="24"/>
          <w:szCs w:val="24"/>
          <w:lang w:val="en-US"/>
        </w:rPr>
        <w:t>parag</w:t>
      </w:r>
      <w:r w:rsidRPr="001062D9">
        <w:rPr>
          <w:rFonts w:cstheme="minorHAnsi"/>
          <w:b/>
          <w:noProof/>
          <w:color w:val="E36C0A" w:themeColor="accent6" w:themeShade="BF"/>
          <w:sz w:val="24"/>
          <w:szCs w:val="24"/>
        </w:rPr>
        <w:t>”</w:t>
      </w:r>
      <w:r w:rsidRPr="001062D9">
        <w:rPr>
          <w:rFonts w:cstheme="minorHAnsi"/>
          <w:noProof/>
          <w:color w:val="000000" w:themeColor="text1"/>
          <w:sz w:val="24"/>
          <w:szCs w:val="24"/>
        </w:rPr>
        <w:t>&gt;</w:t>
      </w:r>
    </w:p>
    <w:p w:rsidR="00853D47" w:rsidRPr="001062D9" w:rsidRDefault="00853D47" w:rsidP="009B0B00">
      <w:pPr>
        <w:rPr>
          <w:rFonts w:cstheme="minorHAnsi"/>
          <w:noProof/>
          <w:color w:val="000000" w:themeColor="text1"/>
          <w:sz w:val="24"/>
          <w:szCs w:val="24"/>
        </w:rPr>
      </w:pPr>
      <w:r w:rsidRPr="001062D9">
        <w:rPr>
          <w:rFonts w:cstheme="minorHAnsi"/>
          <w:noProof/>
          <w:color w:val="000000" w:themeColor="text1"/>
          <w:sz w:val="24"/>
          <w:szCs w:val="24"/>
        </w:rPr>
        <w:t>Теперь, после нажатия на ссылку,</w:t>
      </w:r>
      <w:r w:rsidR="005051D0" w:rsidRPr="001062D9">
        <w:rPr>
          <w:rFonts w:cstheme="minorHAnsi"/>
          <w:noProof/>
          <w:color w:val="000000" w:themeColor="text1"/>
          <w:sz w:val="24"/>
          <w:szCs w:val="24"/>
        </w:rPr>
        <w:t xml:space="preserve"> нас отведет к нужному параграфу</w:t>
      </w:r>
      <w:r w:rsidRPr="001062D9">
        <w:rPr>
          <w:rFonts w:cstheme="minorHAnsi"/>
          <w:noProof/>
          <w:color w:val="000000" w:themeColor="text1"/>
          <w:sz w:val="24"/>
          <w:szCs w:val="24"/>
        </w:rPr>
        <w:t xml:space="preserve"> на той же странице.</w:t>
      </w:r>
    </w:p>
    <w:p w:rsidR="00853D47" w:rsidRPr="001062D9" w:rsidRDefault="00853D47" w:rsidP="00853D47">
      <w:pPr>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FFFFFF"/>
          <w:sz w:val="20"/>
          <w:szCs w:val="20"/>
          <w:lang w:eastAsia="ru-RU"/>
        </w:rPr>
      </w:pPr>
      <w:r w:rsidRPr="001062D9">
        <w:rPr>
          <w:rFonts w:ascii="Courier New" w:eastAsia="Times New Roman" w:hAnsi="Courier New" w:cs="Courier New"/>
          <w:noProof/>
          <w:color w:val="E1EFFF"/>
          <w:sz w:val="20"/>
          <w:szCs w:val="20"/>
          <w:lang w:eastAsia="ru-RU"/>
        </w:rPr>
        <w:t>&lt;</w:t>
      </w:r>
      <w:r w:rsidRPr="003C7DB9">
        <w:rPr>
          <w:rFonts w:ascii="Courier New" w:eastAsia="Times New Roman" w:hAnsi="Courier New" w:cs="Courier New"/>
          <w:noProof/>
          <w:color w:val="9EFFFF"/>
          <w:sz w:val="20"/>
          <w:szCs w:val="20"/>
          <w:lang w:val="en-US" w:eastAsia="ru-RU"/>
        </w:rPr>
        <w:t>a</w:t>
      </w:r>
      <w:r w:rsidRPr="001062D9">
        <w:rPr>
          <w:rFonts w:ascii="Courier New" w:eastAsia="Times New Roman" w:hAnsi="Courier New" w:cs="Courier New"/>
          <w:noProof/>
          <w:color w:val="9EFFFF"/>
          <w:sz w:val="20"/>
          <w:szCs w:val="20"/>
          <w:lang w:eastAsia="ru-RU"/>
        </w:rPr>
        <w:t xml:space="preserve"> </w:t>
      </w:r>
      <w:r w:rsidRPr="003C7DB9">
        <w:rPr>
          <w:rFonts w:ascii="Courier New" w:eastAsia="Times New Roman" w:hAnsi="Courier New" w:cs="Courier New"/>
          <w:noProof/>
          <w:color w:val="FFDD00"/>
          <w:sz w:val="20"/>
          <w:szCs w:val="20"/>
          <w:lang w:val="en-US" w:eastAsia="ru-RU"/>
        </w:rPr>
        <w:t>href</w:t>
      </w:r>
      <w:r w:rsidRPr="001062D9">
        <w:rPr>
          <w:rFonts w:ascii="Courier New" w:eastAsia="Times New Roman" w:hAnsi="Courier New" w:cs="Courier New"/>
          <w:noProof/>
          <w:color w:val="FFDD00"/>
          <w:sz w:val="20"/>
          <w:szCs w:val="20"/>
          <w:lang w:eastAsia="ru-RU"/>
        </w:rPr>
        <w:t xml:space="preserve"> = </w:t>
      </w:r>
      <w:r w:rsidRPr="001062D9">
        <w:rPr>
          <w:rFonts w:ascii="Courier New" w:eastAsia="Times New Roman" w:hAnsi="Courier New" w:cs="Courier New"/>
          <w:b/>
          <w:bCs/>
          <w:noProof/>
          <w:color w:val="3AD900"/>
          <w:sz w:val="20"/>
          <w:szCs w:val="20"/>
          <w:lang w:eastAsia="ru-RU"/>
        </w:rPr>
        <w:t>"#</w:t>
      </w:r>
      <w:r w:rsidRPr="003C7DB9">
        <w:rPr>
          <w:rFonts w:ascii="Courier New" w:eastAsia="Times New Roman" w:hAnsi="Courier New" w:cs="Courier New"/>
          <w:b/>
          <w:bCs/>
          <w:noProof/>
          <w:color w:val="3AD900"/>
          <w:sz w:val="20"/>
          <w:szCs w:val="20"/>
          <w:lang w:val="en-US" w:eastAsia="ru-RU"/>
        </w:rPr>
        <w:t>parag</w:t>
      </w:r>
      <w:r w:rsidRPr="001062D9">
        <w:rPr>
          <w:rFonts w:ascii="Courier New" w:eastAsia="Times New Roman" w:hAnsi="Courier New" w:cs="Courier New"/>
          <w:b/>
          <w:bCs/>
          <w:noProof/>
          <w:color w:val="3AD900"/>
          <w:sz w:val="20"/>
          <w:szCs w:val="20"/>
          <w:lang w:eastAsia="ru-RU"/>
        </w:rPr>
        <w:t xml:space="preserve">" </w:t>
      </w:r>
      <w:r w:rsidRPr="003C7DB9">
        <w:rPr>
          <w:rFonts w:ascii="Courier New" w:eastAsia="Times New Roman" w:hAnsi="Courier New" w:cs="Courier New"/>
          <w:noProof/>
          <w:color w:val="FFDD00"/>
          <w:sz w:val="20"/>
          <w:szCs w:val="20"/>
          <w:lang w:val="en-US" w:eastAsia="ru-RU"/>
        </w:rPr>
        <w:t>target</w:t>
      </w:r>
      <w:r w:rsidRPr="001062D9">
        <w:rPr>
          <w:rFonts w:ascii="Courier New" w:eastAsia="Times New Roman" w:hAnsi="Courier New" w:cs="Courier New"/>
          <w:noProof/>
          <w:color w:val="FFDD00"/>
          <w:sz w:val="20"/>
          <w:szCs w:val="20"/>
          <w:lang w:eastAsia="ru-RU"/>
        </w:rPr>
        <w:t>=</w:t>
      </w:r>
      <w:r w:rsidRPr="001062D9">
        <w:rPr>
          <w:rFonts w:ascii="Courier New" w:eastAsia="Times New Roman" w:hAnsi="Courier New" w:cs="Courier New"/>
          <w:b/>
          <w:bCs/>
          <w:noProof/>
          <w:color w:val="3AD900"/>
          <w:sz w:val="20"/>
          <w:szCs w:val="20"/>
          <w:lang w:eastAsia="ru-RU"/>
        </w:rPr>
        <w:t>"_</w:t>
      </w:r>
      <w:r w:rsidRPr="003C7DB9">
        <w:rPr>
          <w:rFonts w:ascii="Courier New" w:eastAsia="Times New Roman" w:hAnsi="Courier New" w:cs="Courier New"/>
          <w:b/>
          <w:bCs/>
          <w:noProof/>
          <w:color w:val="3AD900"/>
          <w:sz w:val="20"/>
          <w:szCs w:val="20"/>
          <w:lang w:val="en-US" w:eastAsia="ru-RU"/>
        </w:rPr>
        <w:t>blank</w:t>
      </w:r>
      <w:r w:rsidRPr="001062D9">
        <w:rPr>
          <w:rFonts w:ascii="Courier New" w:eastAsia="Times New Roman" w:hAnsi="Courier New" w:cs="Courier New"/>
          <w:b/>
          <w:bCs/>
          <w:noProof/>
          <w:color w:val="3AD900"/>
          <w:sz w:val="20"/>
          <w:szCs w:val="20"/>
          <w:lang w:eastAsia="ru-RU"/>
        </w:rPr>
        <w:t>"</w:t>
      </w:r>
      <w:r w:rsidRPr="001062D9">
        <w:rPr>
          <w:rFonts w:ascii="Courier New" w:eastAsia="Times New Roman" w:hAnsi="Courier New" w:cs="Courier New"/>
          <w:noProof/>
          <w:color w:val="E1EFFF"/>
          <w:sz w:val="20"/>
          <w:szCs w:val="20"/>
          <w:lang w:eastAsia="ru-RU"/>
        </w:rPr>
        <w:t>&gt;</w:t>
      </w:r>
      <w:r w:rsidRPr="001062D9">
        <w:rPr>
          <w:rFonts w:ascii="Courier New" w:eastAsia="Times New Roman" w:hAnsi="Courier New" w:cs="Courier New"/>
          <w:b/>
          <w:bCs/>
          <w:noProof/>
          <w:color w:val="FFFFFF"/>
          <w:sz w:val="20"/>
          <w:szCs w:val="20"/>
          <w:lang w:eastAsia="ru-RU"/>
        </w:rPr>
        <w:t>Сумской портал транспортников</w:t>
      </w:r>
      <w:r w:rsidRPr="001062D9">
        <w:rPr>
          <w:rFonts w:ascii="Courier New" w:eastAsia="Times New Roman" w:hAnsi="Courier New" w:cs="Courier New"/>
          <w:noProof/>
          <w:color w:val="E1EFFF"/>
          <w:sz w:val="20"/>
          <w:szCs w:val="20"/>
          <w:lang w:eastAsia="ru-RU"/>
        </w:rPr>
        <w:t>&lt;/</w:t>
      </w:r>
      <w:r w:rsidRPr="003C7DB9">
        <w:rPr>
          <w:rFonts w:ascii="Courier New" w:eastAsia="Times New Roman" w:hAnsi="Courier New" w:cs="Courier New"/>
          <w:noProof/>
          <w:color w:val="9EFFFF"/>
          <w:sz w:val="20"/>
          <w:szCs w:val="20"/>
          <w:lang w:val="en-US" w:eastAsia="ru-RU"/>
        </w:rPr>
        <w:t>a</w:t>
      </w:r>
      <w:r w:rsidRPr="001062D9">
        <w:rPr>
          <w:rFonts w:ascii="Courier New" w:eastAsia="Times New Roman" w:hAnsi="Courier New" w:cs="Courier New"/>
          <w:noProof/>
          <w:color w:val="E1EFFF"/>
          <w:sz w:val="20"/>
          <w:szCs w:val="20"/>
          <w:lang w:eastAsia="ru-RU"/>
        </w:rPr>
        <w:t>&gt;&lt;</w:t>
      </w:r>
      <w:r w:rsidRPr="003C7DB9">
        <w:rPr>
          <w:rFonts w:ascii="Courier New" w:eastAsia="Times New Roman" w:hAnsi="Courier New" w:cs="Courier New"/>
          <w:noProof/>
          <w:color w:val="9EFFFF"/>
          <w:sz w:val="20"/>
          <w:szCs w:val="20"/>
          <w:lang w:val="en-US" w:eastAsia="ru-RU"/>
        </w:rPr>
        <w:t>br</w:t>
      </w:r>
      <w:r w:rsidRPr="001062D9">
        <w:rPr>
          <w:rFonts w:ascii="Courier New" w:eastAsia="Times New Roman" w:hAnsi="Courier New" w:cs="Courier New"/>
          <w:noProof/>
          <w:color w:val="E1EFFF"/>
          <w:sz w:val="20"/>
          <w:szCs w:val="20"/>
          <w:lang w:eastAsia="ru-RU"/>
        </w:rPr>
        <w:t>&gt;</w:t>
      </w:r>
      <w:r w:rsidRPr="001062D9">
        <w:rPr>
          <w:rFonts w:ascii="Courier New" w:eastAsia="Times New Roman" w:hAnsi="Courier New" w:cs="Courier New"/>
          <w:noProof/>
          <w:color w:val="E1EFFF"/>
          <w:sz w:val="20"/>
          <w:szCs w:val="20"/>
          <w:lang w:eastAsia="ru-RU"/>
        </w:rPr>
        <w:br/>
        <w:t>&lt;</w:t>
      </w:r>
      <w:r w:rsidRPr="003C7DB9">
        <w:rPr>
          <w:rFonts w:ascii="Courier New" w:eastAsia="Times New Roman" w:hAnsi="Courier New" w:cs="Courier New"/>
          <w:noProof/>
          <w:color w:val="9EFFFF"/>
          <w:sz w:val="20"/>
          <w:szCs w:val="20"/>
          <w:lang w:val="en-US" w:eastAsia="ru-RU"/>
        </w:rPr>
        <w:t>img</w:t>
      </w:r>
      <w:r w:rsidRPr="001062D9">
        <w:rPr>
          <w:rFonts w:ascii="Courier New" w:eastAsia="Times New Roman" w:hAnsi="Courier New" w:cs="Courier New"/>
          <w:noProof/>
          <w:color w:val="9EFFFF"/>
          <w:sz w:val="20"/>
          <w:szCs w:val="20"/>
          <w:lang w:eastAsia="ru-RU"/>
        </w:rPr>
        <w:t xml:space="preserve"> </w:t>
      </w:r>
      <w:r w:rsidRPr="003C7DB9">
        <w:rPr>
          <w:rFonts w:ascii="Courier New" w:eastAsia="Times New Roman" w:hAnsi="Courier New" w:cs="Courier New"/>
          <w:noProof/>
          <w:color w:val="FFDD00"/>
          <w:sz w:val="20"/>
          <w:szCs w:val="20"/>
          <w:lang w:val="en-US" w:eastAsia="ru-RU"/>
        </w:rPr>
        <w:t>src</w:t>
      </w:r>
      <w:r w:rsidRPr="001062D9">
        <w:rPr>
          <w:rFonts w:ascii="Courier New" w:eastAsia="Times New Roman" w:hAnsi="Courier New" w:cs="Courier New"/>
          <w:noProof/>
          <w:color w:val="FFDD00"/>
          <w:sz w:val="20"/>
          <w:szCs w:val="20"/>
          <w:lang w:eastAsia="ru-RU"/>
        </w:rPr>
        <w:t>=</w:t>
      </w:r>
      <w:r w:rsidRPr="001062D9">
        <w:rPr>
          <w:rFonts w:ascii="Courier New" w:eastAsia="Times New Roman" w:hAnsi="Courier New" w:cs="Courier New"/>
          <w:b/>
          <w:bCs/>
          <w:noProof/>
          <w:color w:val="3AD900"/>
          <w:sz w:val="20"/>
          <w:szCs w:val="20"/>
          <w:lang w:eastAsia="ru-RU"/>
        </w:rPr>
        <w:t>"</w:t>
      </w:r>
      <w:r w:rsidRPr="003C7DB9">
        <w:rPr>
          <w:rFonts w:ascii="Courier New" w:eastAsia="Times New Roman" w:hAnsi="Courier New" w:cs="Courier New"/>
          <w:b/>
          <w:bCs/>
          <w:noProof/>
          <w:color w:val="3AD900"/>
          <w:sz w:val="20"/>
          <w:szCs w:val="20"/>
          <w:lang w:val="en-US" w:eastAsia="ru-RU"/>
        </w:rPr>
        <w:t>images</w:t>
      </w:r>
      <w:r w:rsidRPr="001062D9">
        <w:rPr>
          <w:rFonts w:ascii="Courier New" w:eastAsia="Times New Roman" w:hAnsi="Courier New" w:cs="Courier New"/>
          <w:b/>
          <w:bCs/>
          <w:noProof/>
          <w:color w:val="3AD900"/>
          <w:sz w:val="20"/>
          <w:szCs w:val="20"/>
          <w:lang w:eastAsia="ru-RU"/>
        </w:rPr>
        <w:t>/</w:t>
      </w:r>
      <w:r w:rsidRPr="003C7DB9">
        <w:rPr>
          <w:rFonts w:ascii="Courier New" w:eastAsia="Times New Roman" w:hAnsi="Courier New" w:cs="Courier New"/>
          <w:b/>
          <w:bCs/>
          <w:noProof/>
          <w:color w:val="3AD900"/>
          <w:sz w:val="20"/>
          <w:szCs w:val="20"/>
          <w:lang w:val="en-US" w:eastAsia="ru-RU"/>
        </w:rPr>
        <w:t>canary</w:t>
      </w:r>
      <w:r w:rsidRPr="001062D9">
        <w:rPr>
          <w:rFonts w:ascii="Courier New" w:eastAsia="Times New Roman" w:hAnsi="Courier New" w:cs="Courier New"/>
          <w:b/>
          <w:bCs/>
          <w:noProof/>
          <w:color w:val="3AD900"/>
          <w:sz w:val="20"/>
          <w:szCs w:val="20"/>
          <w:lang w:eastAsia="ru-RU"/>
        </w:rPr>
        <w:t>-</w:t>
      </w:r>
      <w:r w:rsidRPr="003C7DB9">
        <w:rPr>
          <w:rFonts w:ascii="Courier New" w:eastAsia="Times New Roman" w:hAnsi="Courier New" w:cs="Courier New"/>
          <w:b/>
          <w:bCs/>
          <w:noProof/>
          <w:color w:val="3AD900"/>
          <w:sz w:val="20"/>
          <w:szCs w:val="20"/>
          <w:lang w:val="en-US" w:eastAsia="ru-RU"/>
        </w:rPr>
        <w:t>wharf</w:t>
      </w:r>
      <w:r w:rsidRPr="001062D9">
        <w:rPr>
          <w:rFonts w:ascii="Courier New" w:eastAsia="Times New Roman" w:hAnsi="Courier New" w:cs="Courier New"/>
          <w:b/>
          <w:bCs/>
          <w:noProof/>
          <w:color w:val="3AD900"/>
          <w:sz w:val="20"/>
          <w:szCs w:val="20"/>
          <w:lang w:eastAsia="ru-RU"/>
        </w:rPr>
        <w:t>-</w:t>
      </w:r>
      <w:r w:rsidRPr="003C7DB9">
        <w:rPr>
          <w:rFonts w:ascii="Courier New" w:eastAsia="Times New Roman" w:hAnsi="Courier New" w:cs="Courier New"/>
          <w:b/>
          <w:bCs/>
          <w:noProof/>
          <w:color w:val="3AD900"/>
          <w:sz w:val="20"/>
          <w:szCs w:val="20"/>
          <w:lang w:val="en-US" w:eastAsia="ru-RU"/>
        </w:rPr>
        <w:t>london</w:t>
      </w:r>
      <w:r w:rsidRPr="001062D9">
        <w:rPr>
          <w:rFonts w:ascii="Courier New" w:eastAsia="Times New Roman" w:hAnsi="Courier New" w:cs="Courier New"/>
          <w:b/>
          <w:bCs/>
          <w:noProof/>
          <w:color w:val="3AD900"/>
          <w:sz w:val="20"/>
          <w:szCs w:val="20"/>
          <w:lang w:eastAsia="ru-RU"/>
        </w:rPr>
        <w:t>.</w:t>
      </w:r>
      <w:r w:rsidRPr="003C7DB9">
        <w:rPr>
          <w:rFonts w:ascii="Courier New" w:eastAsia="Times New Roman" w:hAnsi="Courier New" w:cs="Courier New"/>
          <w:b/>
          <w:bCs/>
          <w:noProof/>
          <w:color w:val="3AD900"/>
          <w:sz w:val="20"/>
          <w:szCs w:val="20"/>
          <w:lang w:val="en-US" w:eastAsia="ru-RU"/>
        </w:rPr>
        <w:t>jpg</w:t>
      </w:r>
      <w:r w:rsidRPr="001062D9">
        <w:rPr>
          <w:rFonts w:ascii="Courier New" w:eastAsia="Times New Roman" w:hAnsi="Courier New" w:cs="Courier New"/>
          <w:b/>
          <w:bCs/>
          <w:noProof/>
          <w:color w:val="3AD900"/>
          <w:sz w:val="20"/>
          <w:szCs w:val="20"/>
          <w:lang w:eastAsia="ru-RU"/>
        </w:rPr>
        <w:t xml:space="preserve">" </w:t>
      </w:r>
      <w:r w:rsidRPr="003C7DB9">
        <w:rPr>
          <w:rFonts w:ascii="Courier New" w:eastAsia="Times New Roman" w:hAnsi="Courier New" w:cs="Courier New"/>
          <w:noProof/>
          <w:color w:val="FFDD00"/>
          <w:sz w:val="20"/>
          <w:szCs w:val="20"/>
          <w:lang w:val="en-US" w:eastAsia="ru-RU"/>
        </w:rPr>
        <w:t>alt</w:t>
      </w:r>
      <w:r w:rsidRPr="001062D9">
        <w:rPr>
          <w:rFonts w:ascii="Courier New" w:eastAsia="Times New Roman" w:hAnsi="Courier New" w:cs="Courier New"/>
          <w:noProof/>
          <w:color w:val="FFDD00"/>
          <w:sz w:val="20"/>
          <w:szCs w:val="20"/>
          <w:lang w:eastAsia="ru-RU"/>
        </w:rPr>
        <w:t>=</w:t>
      </w:r>
      <w:r w:rsidRPr="001062D9">
        <w:rPr>
          <w:rFonts w:ascii="Courier New" w:eastAsia="Times New Roman" w:hAnsi="Courier New" w:cs="Courier New"/>
          <w:b/>
          <w:bCs/>
          <w:noProof/>
          <w:color w:val="3AD900"/>
          <w:sz w:val="20"/>
          <w:szCs w:val="20"/>
          <w:lang w:eastAsia="ru-RU"/>
        </w:rPr>
        <w:t>"</w:t>
      </w:r>
      <w:r w:rsidRPr="003C7DB9">
        <w:rPr>
          <w:rFonts w:ascii="Courier New" w:eastAsia="Times New Roman" w:hAnsi="Courier New" w:cs="Courier New"/>
          <w:b/>
          <w:bCs/>
          <w:noProof/>
          <w:color w:val="3AD900"/>
          <w:sz w:val="20"/>
          <w:szCs w:val="20"/>
          <w:lang w:val="en-US" w:eastAsia="ru-RU"/>
        </w:rPr>
        <w:t>Canary</w:t>
      </w:r>
      <w:r w:rsidRPr="001062D9">
        <w:rPr>
          <w:rFonts w:ascii="Courier New" w:eastAsia="Times New Roman" w:hAnsi="Courier New" w:cs="Courier New"/>
          <w:b/>
          <w:bCs/>
          <w:noProof/>
          <w:color w:val="3AD900"/>
          <w:sz w:val="20"/>
          <w:szCs w:val="20"/>
          <w:lang w:eastAsia="ru-RU"/>
        </w:rPr>
        <w:t>_</w:t>
      </w:r>
      <w:r w:rsidRPr="003C7DB9">
        <w:rPr>
          <w:rFonts w:ascii="Courier New" w:eastAsia="Times New Roman" w:hAnsi="Courier New" w:cs="Courier New"/>
          <w:b/>
          <w:bCs/>
          <w:noProof/>
          <w:color w:val="3AD900"/>
          <w:sz w:val="20"/>
          <w:szCs w:val="20"/>
          <w:lang w:val="en-US" w:eastAsia="ru-RU"/>
        </w:rPr>
        <w:t>Wharf</w:t>
      </w:r>
      <w:r w:rsidRPr="001062D9">
        <w:rPr>
          <w:rFonts w:ascii="Courier New" w:eastAsia="Times New Roman" w:hAnsi="Courier New" w:cs="Courier New"/>
          <w:b/>
          <w:bCs/>
          <w:noProof/>
          <w:color w:val="3AD900"/>
          <w:sz w:val="20"/>
          <w:szCs w:val="20"/>
          <w:lang w:eastAsia="ru-RU"/>
        </w:rPr>
        <w:t>_</w:t>
      </w:r>
      <w:r w:rsidRPr="003C7DB9">
        <w:rPr>
          <w:rFonts w:ascii="Courier New" w:eastAsia="Times New Roman" w:hAnsi="Courier New" w:cs="Courier New"/>
          <w:b/>
          <w:bCs/>
          <w:noProof/>
          <w:color w:val="3AD900"/>
          <w:sz w:val="20"/>
          <w:szCs w:val="20"/>
          <w:lang w:val="en-US" w:eastAsia="ru-RU"/>
        </w:rPr>
        <w:t>london</w:t>
      </w:r>
      <w:r w:rsidRPr="001062D9">
        <w:rPr>
          <w:rFonts w:ascii="Courier New" w:eastAsia="Times New Roman" w:hAnsi="Courier New" w:cs="Courier New"/>
          <w:b/>
          <w:bCs/>
          <w:noProof/>
          <w:color w:val="3AD900"/>
          <w:sz w:val="20"/>
          <w:szCs w:val="20"/>
          <w:lang w:eastAsia="ru-RU"/>
        </w:rPr>
        <w:t xml:space="preserve">" </w:t>
      </w:r>
      <w:r w:rsidRPr="003C7DB9">
        <w:rPr>
          <w:rFonts w:ascii="Courier New" w:eastAsia="Times New Roman" w:hAnsi="Courier New" w:cs="Courier New"/>
          <w:noProof/>
          <w:color w:val="FFDD00"/>
          <w:sz w:val="20"/>
          <w:szCs w:val="20"/>
          <w:lang w:val="en-US" w:eastAsia="ru-RU"/>
        </w:rPr>
        <w:t>width</w:t>
      </w:r>
      <w:r w:rsidRPr="001062D9">
        <w:rPr>
          <w:rFonts w:ascii="Courier New" w:eastAsia="Times New Roman" w:hAnsi="Courier New" w:cs="Courier New"/>
          <w:noProof/>
          <w:color w:val="FFDD00"/>
          <w:sz w:val="20"/>
          <w:szCs w:val="20"/>
          <w:lang w:eastAsia="ru-RU"/>
        </w:rPr>
        <w:t>=</w:t>
      </w:r>
      <w:r w:rsidRPr="001062D9">
        <w:rPr>
          <w:rFonts w:ascii="Courier New" w:eastAsia="Times New Roman" w:hAnsi="Courier New" w:cs="Courier New"/>
          <w:b/>
          <w:bCs/>
          <w:noProof/>
          <w:color w:val="3AD900"/>
          <w:sz w:val="20"/>
          <w:szCs w:val="20"/>
          <w:lang w:eastAsia="ru-RU"/>
        </w:rPr>
        <w:t>"1000"</w:t>
      </w:r>
      <w:r w:rsidRPr="001062D9">
        <w:rPr>
          <w:rFonts w:ascii="Courier New" w:eastAsia="Times New Roman" w:hAnsi="Courier New" w:cs="Courier New"/>
          <w:noProof/>
          <w:color w:val="E1EFFF"/>
          <w:sz w:val="20"/>
          <w:szCs w:val="20"/>
          <w:lang w:eastAsia="ru-RU"/>
        </w:rPr>
        <w:t>&gt;</w:t>
      </w:r>
      <w:r w:rsidRPr="001062D9">
        <w:rPr>
          <w:rFonts w:ascii="Courier New" w:eastAsia="Times New Roman" w:hAnsi="Courier New" w:cs="Courier New"/>
          <w:noProof/>
          <w:color w:val="E1EFFF"/>
          <w:sz w:val="20"/>
          <w:szCs w:val="20"/>
          <w:lang w:eastAsia="ru-RU"/>
        </w:rPr>
        <w:br/>
      </w:r>
      <w:r w:rsidRPr="001062D9">
        <w:rPr>
          <w:rFonts w:ascii="Courier New" w:eastAsia="Times New Roman" w:hAnsi="Courier New" w:cs="Courier New"/>
          <w:noProof/>
          <w:color w:val="E1EFFF"/>
          <w:sz w:val="20"/>
          <w:szCs w:val="20"/>
          <w:lang w:eastAsia="ru-RU"/>
        </w:rPr>
        <w:br/>
        <w:t>&lt;</w:t>
      </w:r>
      <w:r w:rsidRPr="003C7DB9">
        <w:rPr>
          <w:rFonts w:ascii="Courier New" w:eastAsia="Times New Roman" w:hAnsi="Courier New" w:cs="Courier New"/>
          <w:noProof/>
          <w:color w:val="9EFFFF"/>
          <w:sz w:val="20"/>
          <w:szCs w:val="20"/>
          <w:lang w:val="en-US" w:eastAsia="ru-RU"/>
        </w:rPr>
        <w:t>h</w:t>
      </w:r>
      <w:r w:rsidRPr="001062D9">
        <w:rPr>
          <w:rFonts w:ascii="Courier New" w:eastAsia="Times New Roman" w:hAnsi="Courier New" w:cs="Courier New"/>
          <w:noProof/>
          <w:color w:val="9EFFFF"/>
          <w:sz w:val="20"/>
          <w:szCs w:val="20"/>
          <w:lang w:eastAsia="ru-RU"/>
        </w:rPr>
        <w:t>1</w:t>
      </w:r>
      <w:r w:rsidRPr="001062D9">
        <w:rPr>
          <w:rFonts w:ascii="Courier New" w:eastAsia="Times New Roman" w:hAnsi="Courier New" w:cs="Courier New"/>
          <w:noProof/>
          <w:color w:val="E1EFFF"/>
          <w:sz w:val="20"/>
          <w:szCs w:val="20"/>
          <w:lang w:eastAsia="ru-RU"/>
        </w:rPr>
        <w:t>&gt;</w:t>
      </w:r>
      <w:r w:rsidRPr="001062D9">
        <w:rPr>
          <w:rFonts w:ascii="Courier New" w:eastAsia="Times New Roman" w:hAnsi="Courier New" w:cs="Courier New"/>
          <w:b/>
          <w:bCs/>
          <w:noProof/>
          <w:color w:val="FFFFFF"/>
          <w:sz w:val="20"/>
          <w:szCs w:val="20"/>
          <w:lang w:eastAsia="ru-RU"/>
        </w:rPr>
        <w:t xml:space="preserve">Что такое </w:t>
      </w:r>
      <w:r w:rsidRPr="003C7DB9">
        <w:rPr>
          <w:rFonts w:ascii="Courier New" w:eastAsia="Times New Roman" w:hAnsi="Courier New" w:cs="Courier New"/>
          <w:b/>
          <w:bCs/>
          <w:noProof/>
          <w:color w:val="FFFFFF"/>
          <w:sz w:val="20"/>
          <w:szCs w:val="20"/>
          <w:lang w:val="en-US" w:eastAsia="ru-RU"/>
        </w:rPr>
        <w:t>www</w:t>
      </w:r>
      <w:r w:rsidRPr="001062D9">
        <w:rPr>
          <w:rFonts w:ascii="Courier New" w:eastAsia="Times New Roman" w:hAnsi="Courier New" w:cs="Courier New"/>
          <w:b/>
          <w:bCs/>
          <w:noProof/>
          <w:color w:val="FFFFFF"/>
          <w:sz w:val="20"/>
          <w:szCs w:val="20"/>
          <w:lang w:eastAsia="ru-RU"/>
        </w:rPr>
        <w:t xml:space="preserve"> и </w:t>
      </w:r>
      <w:r w:rsidRPr="003C7DB9">
        <w:rPr>
          <w:rFonts w:ascii="Courier New" w:eastAsia="Times New Roman" w:hAnsi="Courier New" w:cs="Courier New"/>
          <w:b/>
          <w:bCs/>
          <w:noProof/>
          <w:color w:val="FFFFFF"/>
          <w:sz w:val="20"/>
          <w:szCs w:val="20"/>
          <w:lang w:val="en-US" w:eastAsia="ru-RU"/>
        </w:rPr>
        <w:t>Internet</w:t>
      </w:r>
      <w:r w:rsidRPr="001062D9">
        <w:rPr>
          <w:rFonts w:ascii="Courier New" w:eastAsia="Times New Roman" w:hAnsi="Courier New" w:cs="Courier New"/>
          <w:b/>
          <w:bCs/>
          <w:noProof/>
          <w:color w:val="FFFFFF"/>
          <w:sz w:val="20"/>
          <w:szCs w:val="20"/>
          <w:lang w:eastAsia="ru-RU"/>
        </w:rPr>
        <w:t xml:space="preserve">, как работает </w:t>
      </w:r>
      <w:r w:rsidRPr="003C7DB9">
        <w:rPr>
          <w:rFonts w:ascii="Courier New" w:eastAsia="Times New Roman" w:hAnsi="Courier New" w:cs="Courier New"/>
          <w:b/>
          <w:bCs/>
          <w:noProof/>
          <w:color w:val="FFFFFF"/>
          <w:sz w:val="20"/>
          <w:szCs w:val="20"/>
          <w:lang w:val="en-US" w:eastAsia="ru-RU"/>
        </w:rPr>
        <w:t>browser</w:t>
      </w:r>
      <w:r w:rsidRPr="001062D9">
        <w:rPr>
          <w:rFonts w:ascii="Courier New" w:eastAsia="Times New Roman" w:hAnsi="Courier New" w:cs="Courier New"/>
          <w:noProof/>
          <w:color w:val="E1EFFF"/>
          <w:sz w:val="20"/>
          <w:szCs w:val="20"/>
          <w:lang w:eastAsia="ru-RU"/>
        </w:rPr>
        <w:t>&lt;/</w:t>
      </w:r>
      <w:r w:rsidRPr="003C7DB9">
        <w:rPr>
          <w:rFonts w:ascii="Courier New" w:eastAsia="Times New Roman" w:hAnsi="Courier New" w:cs="Courier New"/>
          <w:noProof/>
          <w:color w:val="9EFFFF"/>
          <w:sz w:val="20"/>
          <w:szCs w:val="20"/>
          <w:lang w:val="en-US" w:eastAsia="ru-RU"/>
        </w:rPr>
        <w:t>h</w:t>
      </w:r>
      <w:r w:rsidRPr="001062D9">
        <w:rPr>
          <w:rFonts w:ascii="Courier New" w:eastAsia="Times New Roman" w:hAnsi="Courier New" w:cs="Courier New"/>
          <w:noProof/>
          <w:color w:val="9EFFFF"/>
          <w:sz w:val="20"/>
          <w:szCs w:val="20"/>
          <w:lang w:eastAsia="ru-RU"/>
        </w:rPr>
        <w:t>1</w:t>
      </w:r>
      <w:r w:rsidRPr="001062D9">
        <w:rPr>
          <w:rFonts w:ascii="Courier New" w:eastAsia="Times New Roman" w:hAnsi="Courier New" w:cs="Courier New"/>
          <w:noProof/>
          <w:color w:val="E1EFFF"/>
          <w:sz w:val="20"/>
          <w:szCs w:val="20"/>
          <w:lang w:eastAsia="ru-RU"/>
        </w:rPr>
        <w:t>&gt;</w:t>
      </w:r>
      <w:r w:rsidRPr="001062D9">
        <w:rPr>
          <w:rFonts w:ascii="Courier New" w:eastAsia="Times New Roman" w:hAnsi="Courier New" w:cs="Courier New"/>
          <w:noProof/>
          <w:color w:val="E1EFFF"/>
          <w:sz w:val="20"/>
          <w:szCs w:val="20"/>
          <w:lang w:eastAsia="ru-RU"/>
        </w:rPr>
        <w:br/>
        <w:t>&lt;</w:t>
      </w:r>
      <w:r w:rsidRPr="003C7DB9">
        <w:rPr>
          <w:rFonts w:ascii="Courier New" w:eastAsia="Times New Roman" w:hAnsi="Courier New" w:cs="Courier New"/>
          <w:noProof/>
          <w:color w:val="9EFFFF"/>
          <w:sz w:val="20"/>
          <w:szCs w:val="20"/>
          <w:lang w:val="en-US" w:eastAsia="ru-RU"/>
        </w:rPr>
        <w:t>h</w:t>
      </w:r>
      <w:r w:rsidRPr="001062D9">
        <w:rPr>
          <w:rFonts w:ascii="Courier New" w:eastAsia="Times New Roman" w:hAnsi="Courier New" w:cs="Courier New"/>
          <w:noProof/>
          <w:color w:val="9EFFFF"/>
          <w:sz w:val="20"/>
          <w:szCs w:val="20"/>
          <w:lang w:eastAsia="ru-RU"/>
        </w:rPr>
        <w:t>2</w:t>
      </w:r>
      <w:r w:rsidRPr="001062D9">
        <w:rPr>
          <w:rFonts w:ascii="Courier New" w:eastAsia="Times New Roman" w:hAnsi="Courier New" w:cs="Courier New"/>
          <w:noProof/>
          <w:color w:val="E1EFFF"/>
          <w:sz w:val="20"/>
          <w:szCs w:val="20"/>
          <w:lang w:eastAsia="ru-RU"/>
        </w:rPr>
        <w:t>&gt;</w:t>
      </w:r>
      <w:r w:rsidRPr="003C7DB9">
        <w:rPr>
          <w:rFonts w:ascii="Courier New" w:eastAsia="Times New Roman" w:hAnsi="Courier New" w:cs="Courier New"/>
          <w:b/>
          <w:bCs/>
          <w:noProof/>
          <w:color w:val="FFFFFF"/>
          <w:sz w:val="20"/>
          <w:szCs w:val="20"/>
          <w:lang w:val="en-US" w:eastAsia="ru-RU"/>
        </w:rPr>
        <w:t>www</w:t>
      </w:r>
      <w:r w:rsidRPr="001062D9">
        <w:rPr>
          <w:rFonts w:ascii="Courier New" w:eastAsia="Times New Roman" w:hAnsi="Courier New" w:cs="Courier New"/>
          <w:b/>
          <w:bCs/>
          <w:noProof/>
          <w:color w:val="FFFFFF"/>
          <w:sz w:val="20"/>
          <w:szCs w:val="20"/>
          <w:lang w:eastAsia="ru-RU"/>
        </w:rPr>
        <w:t xml:space="preserve"> – </w:t>
      </w:r>
      <w:r w:rsidRPr="003C7DB9">
        <w:rPr>
          <w:rFonts w:ascii="Courier New" w:eastAsia="Times New Roman" w:hAnsi="Courier New" w:cs="Courier New"/>
          <w:b/>
          <w:bCs/>
          <w:noProof/>
          <w:color w:val="FFFFFF"/>
          <w:sz w:val="20"/>
          <w:szCs w:val="20"/>
          <w:lang w:val="en-US" w:eastAsia="ru-RU"/>
        </w:rPr>
        <w:t>world</w:t>
      </w:r>
      <w:r w:rsidRPr="001062D9">
        <w:rPr>
          <w:rFonts w:ascii="Courier New" w:eastAsia="Times New Roman" w:hAnsi="Courier New" w:cs="Courier New"/>
          <w:b/>
          <w:bCs/>
          <w:noProof/>
          <w:color w:val="FFFFFF"/>
          <w:sz w:val="20"/>
          <w:szCs w:val="20"/>
          <w:lang w:eastAsia="ru-RU"/>
        </w:rPr>
        <w:t xml:space="preserve"> </w:t>
      </w:r>
      <w:r w:rsidRPr="003C7DB9">
        <w:rPr>
          <w:rFonts w:ascii="Courier New" w:eastAsia="Times New Roman" w:hAnsi="Courier New" w:cs="Courier New"/>
          <w:b/>
          <w:bCs/>
          <w:noProof/>
          <w:color w:val="FFFFFF"/>
          <w:sz w:val="20"/>
          <w:szCs w:val="20"/>
          <w:lang w:val="en-US" w:eastAsia="ru-RU"/>
        </w:rPr>
        <w:t>wide</w:t>
      </w:r>
      <w:r w:rsidRPr="001062D9">
        <w:rPr>
          <w:rFonts w:ascii="Courier New" w:eastAsia="Times New Roman" w:hAnsi="Courier New" w:cs="Courier New"/>
          <w:b/>
          <w:bCs/>
          <w:noProof/>
          <w:color w:val="FFFFFF"/>
          <w:sz w:val="20"/>
          <w:szCs w:val="20"/>
          <w:lang w:eastAsia="ru-RU"/>
        </w:rPr>
        <w:t xml:space="preserve"> </w:t>
      </w:r>
      <w:r w:rsidRPr="003C7DB9">
        <w:rPr>
          <w:rFonts w:ascii="Courier New" w:eastAsia="Times New Roman" w:hAnsi="Courier New" w:cs="Courier New"/>
          <w:b/>
          <w:bCs/>
          <w:noProof/>
          <w:color w:val="FFFFFF"/>
          <w:sz w:val="20"/>
          <w:szCs w:val="20"/>
          <w:lang w:val="en-US" w:eastAsia="ru-RU"/>
        </w:rPr>
        <w:t>web</w:t>
      </w:r>
      <w:r w:rsidRPr="001062D9">
        <w:rPr>
          <w:rFonts w:ascii="Courier New" w:eastAsia="Times New Roman" w:hAnsi="Courier New" w:cs="Courier New"/>
          <w:b/>
          <w:bCs/>
          <w:noProof/>
          <w:color w:val="FFFFFF"/>
          <w:sz w:val="20"/>
          <w:szCs w:val="20"/>
          <w:lang w:eastAsia="ru-RU"/>
        </w:rPr>
        <w:t xml:space="preserve"> – всемирная сеть</w:t>
      </w:r>
      <w:r w:rsidRPr="001062D9">
        <w:rPr>
          <w:rFonts w:ascii="Courier New" w:eastAsia="Times New Roman" w:hAnsi="Courier New" w:cs="Courier New"/>
          <w:noProof/>
          <w:color w:val="E1EFFF"/>
          <w:sz w:val="20"/>
          <w:szCs w:val="20"/>
          <w:lang w:eastAsia="ru-RU"/>
        </w:rPr>
        <w:t>&lt;/</w:t>
      </w:r>
      <w:r w:rsidRPr="003C7DB9">
        <w:rPr>
          <w:rFonts w:ascii="Courier New" w:eastAsia="Times New Roman" w:hAnsi="Courier New" w:cs="Courier New"/>
          <w:noProof/>
          <w:color w:val="9EFFFF"/>
          <w:sz w:val="20"/>
          <w:szCs w:val="20"/>
          <w:lang w:val="en-US" w:eastAsia="ru-RU"/>
        </w:rPr>
        <w:t>h</w:t>
      </w:r>
      <w:r w:rsidRPr="001062D9">
        <w:rPr>
          <w:rFonts w:ascii="Courier New" w:eastAsia="Times New Roman" w:hAnsi="Courier New" w:cs="Courier New"/>
          <w:noProof/>
          <w:color w:val="9EFFFF"/>
          <w:sz w:val="20"/>
          <w:szCs w:val="20"/>
          <w:lang w:eastAsia="ru-RU"/>
        </w:rPr>
        <w:t>2</w:t>
      </w:r>
      <w:r w:rsidRPr="001062D9">
        <w:rPr>
          <w:rFonts w:ascii="Courier New" w:eastAsia="Times New Roman" w:hAnsi="Courier New" w:cs="Courier New"/>
          <w:noProof/>
          <w:color w:val="E1EFFF"/>
          <w:sz w:val="20"/>
          <w:szCs w:val="20"/>
          <w:lang w:eastAsia="ru-RU"/>
        </w:rPr>
        <w:t>&gt;&lt;</w:t>
      </w:r>
      <w:r w:rsidRPr="003C7DB9">
        <w:rPr>
          <w:rFonts w:ascii="Courier New" w:eastAsia="Times New Roman" w:hAnsi="Courier New" w:cs="Courier New"/>
          <w:noProof/>
          <w:color w:val="9EFFFF"/>
          <w:sz w:val="20"/>
          <w:szCs w:val="20"/>
          <w:lang w:val="en-US" w:eastAsia="ru-RU"/>
        </w:rPr>
        <w:t>hr</w:t>
      </w:r>
      <w:r w:rsidRPr="001062D9">
        <w:rPr>
          <w:rFonts w:ascii="Courier New" w:eastAsia="Times New Roman" w:hAnsi="Courier New" w:cs="Courier New"/>
          <w:noProof/>
          <w:color w:val="E1EFFF"/>
          <w:sz w:val="20"/>
          <w:szCs w:val="20"/>
          <w:lang w:eastAsia="ru-RU"/>
        </w:rPr>
        <w:t>&gt;</w:t>
      </w:r>
      <w:r w:rsidRPr="001062D9">
        <w:rPr>
          <w:rFonts w:ascii="Courier New" w:eastAsia="Times New Roman" w:hAnsi="Courier New" w:cs="Courier New"/>
          <w:noProof/>
          <w:color w:val="E1EFFF"/>
          <w:sz w:val="20"/>
          <w:szCs w:val="20"/>
          <w:lang w:eastAsia="ru-RU"/>
        </w:rPr>
        <w:br/>
        <w:t>&lt;</w:t>
      </w:r>
      <w:r w:rsidRPr="003C7DB9">
        <w:rPr>
          <w:rFonts w:ascii="Courier New" w:eastAsia="Times New Roman" w:hAnsi="Courier New" w:cs="Courier New"/>
          <w:noProof/>
          <w:color w:val="9EFFFF"/>
          <w:sz w:val="20"/>
          <w:szCs w:val="20"/>
          <w:lang w:val="en-US" w:eastAsia="ru-RU"/>
        </w:rPr>
        <w:t>p</w:t>
      </w:r>
      <w:r w:rsidRPr="001062D9">
        <w:rPr>
          <w:rFonts w:ascii="Courier New" w:eastAsia="Times New Roman" w:hAnsi="Courier New" w:cs="Courier New"/>
          <w:noProof/>
          <w:color w:val="E1EFFF"/>
          <w:sz w:val="20"/>
          <w:szCs w:val="20"/>
          <w:lang w:eastAsia="ru-RU"/>
        </w:rPr>
        <w:t>&gt;</w:t>
      </w:r>
      <w:r w:rsidRPr="003C7DB9">
        <w:rPr>
          <w:rFonts w:ascii="Courier New" w:eastAsia="Times New Roman" w:hAnsi="Courier New" w:cs="Courier New"/>
          <w:b/>
          <w:bCs/>
          <w:noProof/>
          <w:color w:val="FFFFFF"/>
          <w:sz w:val="20"/>
          <w:szCs w:val="20"/>
          <w:lang w:val="en-US" w:eastAsia="ru-RU"/>
        </w:rPr>
        <w:t>Internet</w:t>
      </w:r>
      <w:r w:rsidRPr="001062D9">
        <w:rPr>
          <w:rFonts w:ascii="Courier New" w:eastAsia="Times New Roman" w:hAnsi="Courier New" w:cs="Courier New"/>
          <w:b/>
          <w:bCs/>
          <w:noProof/>
          <w:color w:val="FFFFFF"/>
          <w:sz w:val="20"/>
          <w:szCs w:val="20"/>
          <w:lang w:eastAsia="ru-RU"/>
        </w:rPr>
        <w:t xml:space="preserve"> – возможность компьютеров связываться друг с другом с помощью доступа к мировой всемирной сети </w:t>
      </w:r>
      <w:r w:rsidRPr="003C7DB9">
        <w:rPr>
          <w:rFonts w:ascii="Courier New" w:eastAsia="Times New Roman" w:hAnsi="Courier New" w:cs="Courier New"/>
          <w:b/>
          <w:bCs/>
          <w:noProof/>
          <w:color w:val="FFFFFF"/>
          <w:sz w:val="20"/>
          <w:szCs w:val="20"/>
          <w:lang w:val="en-US" w:eastAsia="ru-RU"/>
        </w:rPr>
        <w:t>www</w:t>
      </w:r>
      <w:r w:rsidRPr="001062D9">
        <w:rPr>
          <w:rFonts w:ascii="Courier New" w:eastAsia="Times New Roman" w:hAnsi="Courier New" w:cs="Courier New"/>
          <w:b/>
          <w:bCs/>
          <w:noProof/>
          <w:color w:val="FFFFFF"/>
          <w:sz w:val="20"/>
          <w:szCs w:val="20"/>
          <w:lang w:eastAsia="ru-RU"/>
        </w:rPr>
        <w:t>.</w:t>
      </w:r>
      <w:r w:rsidRPr="001062D9">
        <w:rPr>
          <w:rFonts w:ascii="Courier New" w:eastAsia="Times New Roman" w:hAnsi="Courier New" w:cs="Courier New"/>
          <w:b/>
          <w:bCs/>
          <w:noProof/>
          <w:color w:val="FFFFFF"/>
          <w:sz w:val="20"/>
          <w:szCs w:val="20"/>
          <w:lang w:eastAsia="ru-RU"/>
        </w:rPr>
        <w:br/>
      </w:r>
      <w:r w:rsidRPr="003C7DB9">
        <w:rPr>
          <w:rFonts w:ascii="Courier New" w:eastAsia="Times New Roman" w:hAnsi="Courier New" w:cs="Courier New"/>
          <w:b/>
          <w:bCs/>
          <w:noProof/>
          <w:color w:val="FFFFFF"/>
          <w:sz w:val="20"/>
          <w:szCs w:val="20"/>
          <w:lang w:val="en-US" w:eastAsia="ru-RU"/>
        </w:rPr>
        <w:t>www</w:t>
      </w:r>
      <w:r w:rsidRPr="001062D9">
        <w:rPr>
          <w:rFonts w:ascii="Courier New" w:eastAsia="Times New Roman" w:hAnsi="Courier New" w:cs="Courier New"/>
          <w:b/>
          <w:bCs/>
          <w:noProof/>
          <w:color w:val="FFFFFF"/>
          <w:sz w:val="20"/>
          <w:szCs w:val="20"/>
          <w:lang w:eastAsia="ru-RU"/>
        </w:rPr>
        <w:t xml:space="preserve"> – можно сравнить с большим городом с небоскребами в центре, где каждый небоскреб – это </w:t>
      </w:r>
      <w:r w:rsidRPr="003C7DB9">
        <w:rPr>
          <w:rFonts w:ascii="Courier New" w:eastAsia="Times New Roman" w:hAnsi="Courier New" w:cs="Courier New"/>
          <w:b/>
          <w:bCs/>
          <w:noProof/>
          <w:color w:val="FFFFFF"/>
          <w:sz w:val="20"/>
          <w:szCs w:val="20"/>
          <w:lang w:val="en-US" w:eastAsia="ru-RU"/>
        </w:rPr>
        <w:t>web</w:t>
      </w:r>
      <w:r w:rsidRPr="001062D9">
        <w:rPr>
          <w:rFonts w:ascii="Courier New" w:eastAsia="Times New Roman" w:hAnsi="Courier New" w:cs="Courier New"/>
          <w:b/>
          <w:bCs/>
          <w:noProof/>
          <w:color w:val="FFFFFF"/>
          <w:sz w:val="20"/>
          <w:szCs w:val="20"/>
          <w:lang w:eastAsia="ru-RU"/>
        </w:rPr>
        <w:t xml:space="preserve"> сервер.</w:t>
      </w:r>
      <w:r w:rsidRPr="001062D9">
        <w:rPr>
          <w:rFonts w:ascii="Courier New" w:eastAsia="Times New Roman" w:hAnsi="Courier New" w:cs="Courier New"/>
          <w:b/>
          <w:bCs/>
          <w:noProof/>
          <w:color w:val="FFFFFF"/>
          <w:sz w:val="20"/>
          <w:szCs w:val="20"/>
          <w:lang w:eastAsia="ru-RU"/>
        </w:rPr>
        <w:br/>
        <w:t xml:space="preserve">Чтобы создать </w:t>
      </w:r>
      <w:r w:rsidRPr="003C7DB9">
        <w:rPr>
          <w:rFonts w:ascii="Courier New" w:eastAsia="Times New Roman" w:hAnsi="Courier New" w:cs="Courier New"/>
          <w:b/>
          <w:bCs/>
          <w:noProof/>
          <w:color w:val="FFFFFF"/>
          <w:sz w:val="20"/>
          <w:szCs w:val="20"/>
          <w:lang w:val="en-US" w:eastAsia="ru-RU"/>
        </w:rPr>
        <w:t>website</w:t>
      </w:r>
      <w:r w:rsidRPr="001062D9">
        <w:rPr>
          <w:rFonts w:ascii="Courier New" w:eastAsia="Times New Roman" w:hAnsi="Courier New" w:cs="Courier New"/>
          <w:b/>
          <w:bCs/>
          <w:noProof/>
          <w:color w:val="FFFFFF"/>
          <w:sz w:val="20"/>
          <w:szCs w:val="20"/>
          <w:lang w:eastAsia="ru-RU"/>
        </w:rPr>
        <w:t xml:space="preserve"> – нужно арендовать комнату в небоскребе (место на сервере). Владельцы серверов (провайдеры) получают арендную плату, за то, что создатели сайта размещают там свой сайт (как-будто платят за аренду офиса в небоскребе). Эти сервера называються </w:t>
      </w:r>
      <w:r w:rsidRPr="003C7DB9">
        <w:rPr>
          <w:rFonts w:ascii="Courier New" w:eastAsia="Times New Roman" w:hAnsi="Courier New" w:cs="Courier New"/>
          <w:b/>
          <w:bCs/>
          <w:noProof/>
          <w:color w:val="FFFFFF"/>
          <w:sz w:val="20"/>
          <w:szCs w:val="20"/>
          <w:lang w:val="en-US" w:eastAsia="ru-RU"/>
        </w:rPr>
        <w:t>web</w:t>
      </w:r>
      <w:r w:rsidRPr="001062D9">
        <w:rPr>
          <w:rFonts w:ascii="Courier New" w:eastAsia="Times New Roman" w:hAnsi="Courier New" w:cs="Courier New"/>
          <w:b/>
          <w:bCs/>
          <w:noProof/>
          <w:color w:val="FFFFFF"/>
          <w:sz w:val="20"/>
          <w:szCs w:val="20"/>
          <w:lang w:eastAsia="ru-RU"/>
        </w:rPr>
        <w:t>-</w:t>
      </w:r>
      <w:r w:rsidRPr="003C7DB9">
        <w:rPr>
          <w:rFonts w:ascii="Courier New" w:eastAsia="Times New Roman" w:hAnsi="Courier New" w:cs="Courier New"/>
          <w:b/>
          <w:bCs/>
          <w:noProof/>
          <w:color w:val="FFFFFF"/>
          <w:sz w:val="20"/>
          <w:szCs w:val="20"/>
          <w:lang w:val="en-US" w:eastAsia="ru-RU"/>
        </w:rPr>
        <w:t>host</w:t>
      </w:r>
      <w:r w:rsidRPr="001062D9">
        <w:rPr>
          <w:rFonts w:ascii="Courier New" w:eastAsia="Times New Roman" w:hAnsi="Courier New" w:cs="Courier New"/>
          <w:b/>
          <w:bCs/>
          <w:noProof/>
          <w:color w:val="FFFFFF"/>
          <w:sz w:val="20"/>
          <w:szCs w:val="20"/>
          <w:lang w:eastAsia="ru-RU"/>
        </w:rPr>
        <w:t xml:space="preserve">. Для того, чтобы найти расположение нашего сайта существует </w:t>
      </w:r>
      <w:r w:rsidRPr="003C7DB9">
        <w:rPr>
          <w:rFonts w:ascii="Courier New" w:eastAsia="Times New Roman" w:hAnsi="Courier New" w:cs="Courier New"/>
          <w:b/>
          <w:bCs/>
          <w:noProof/>
          <w:color w:val="FFFFFF"/>
          <w:sz w:val="20"/>
          <w:szCs w:val="20"/>
          <w:lang w:val="en-US" w:eastAsia="ru-RU"/>
        </w:rPr>
        <w:t>web</w:t>
      </w:r>
      <w:r w:rsidRPr="001062D9">
        <w:rPr>
          <w:rFonts w:ascii="Courier New" w:eastAsia="Times New Roman" w:hAnsi="Courier New" w:cs="Courier New"/>
          <w:b/>
          <w:bCs/>
          <w:noProof/>
          <w:color w:val="FFFFFF"/>
          <w:sz w:val="20"/>
          <w:szCs w:val="20"/>
          <w:lang w:eastAsia="ru-RU"/>
        </w:rPr>
        <w:t>-</w:t>
      </w:r>
      <w:r w:rsidRPr="003C7DB9">
        <w:rPr>
          <w:rFonts w:ascii="Courier New" w:eastAsia="Times New Roman" w:hAnsi="Courier New" w:cs="Courier New"/>
          <w:b/>
          <w:bCs/>
          <w:noProof/>
          <w:color w:val="FFFFFF"/>
          <w:sz w:val="20"/>
          <w:szCs w:val="20"/>
          <w:lang w:val="en-US" w:eastAsia="ru-RU"/>
        </w:rPr>
        <w:t>address</w:t>
      </w:r>
      <w:r w:rsidRPr="001062D9">
        <w:rPr>
          <w:rFonts w:ascii="Courier New" w:eastAsia="Times New Roman" w:hAnsi="Courier New" w:cs="Courier New"/>
          <w:b/>
          <w:bCs/>
          <w:noProof/>
          <w:color w:val="FFFFFF"/>
          <w:sz w:val="20"/>
          <w:szCs w:val="20"/>
          <w:lang w:eastAsia="ru-RU"/>
        </w:rPr>
        <w:t xml:space="preserve"> (номер комнаты, этаж).</w:t>
      </w:r>
      <w:r w:rsidRPr="001062D9">
        <w:rPr>
          <w:rFonts w:ascii="Courier New" w:eastAsia="Times New Roman" w:hAnsi="Courier New" w:cs="Courier New"/>
          <w:b/>
          <w:bCs/>
          <w:noProof/>
          <w:color w:val="FFFFFF"/>
          <w:sz w:val="20"/>
          <w:szCs w:val="20"/>
          <w:lang w:eastAsia="ru-RU"/>
        </w:rPr>
        <w:br/>
        <w:t xml:space="preserve">Тоесть, чтобы зарегестрировать свой сайт в мировой всемирной сети нужно заплатить за </w:t>
      </w:r>
      <w:r w:rsidRPr="003C7DB9">
        <w:rPr>
          <w:rFonts w:ascii="Courier New" w:eastAsia="Times New Roman" w:hAnsi="Courier New" w:cs="Courier New"/>
          <w:b/>
          <w:bCs/>
          <w:noProof/>
          <w:color w:val="FFFFFF"/>
          <w:sz w:val="20"/>
          <w:szCs w:val="20"/>
          <w:lang w:val="en-US" w:eastAsia="ru-RU"/>
        </w:rPr>
        <w:t>web</w:t>
      </w:r>
      <w:r w:rsidRPr="001062D9">
        <w:rPr>
          <w:rFonts w:ascii="Courier New" w:eastAsia="Times New Roman" w:hAnsi="Courier New" w:cs="Courier New"/>
          <w:b/>
          <w:bCs/>
          <w:noProof/>
          <w:color w:val="FFFFFF"/>
          <w:sz w:val="20"/>
          <w:szCs w:val="20"/>
          <w:lang w:eastAsia="ru-RU"/>
        </w:rPr>
        <w:t>-хостинг провайдеру и после этого получить имя сайта (доменный адрес) .</w:t>
      </w:r>
      <w:r w:rsidRPr="001062D9">
        <w:rPr>
          <w:rFonts w:ascii="Courier New" w:eastAsia="Times New Roman" w:hAnsi="Courier New" w:cs="Courier New"/>
          <w:b/>
          <w:bCs/>
          <w:noProof/>
          <w:color w:val="FFFFFF"/>
          <w:sz w:val="20"/>
          <w:szCs w:val="20"/>
          <w:lang w:eastAsia="ru-RU"/>
        </w:rPr>
        <w:br/>
        <w:t xml:space="preserve">На </w:t>
      </w:r>
      <w:r w:rsidRPr="003C7DB9">
        <w:rPr>
          <w:rFonts w:ascii="Courier New" w:eastAsia="Times New Roman" w:hAnsi="Courier New" w:cs="Courier New"/>
          <w:b/>
          <w:bCs/>
          <w:noProof/>
          <w:color w:val="FFFFFF"/>
          <w:sz w:val="20"/>
          <w:szCs w:val="20"/>
          <w:lang w:val="en-US" w:eastAsia="ru-RU"/>
        </w:rPr>
        <w:t>www</w:t>
      </w:r>
      <w:r w:rsidRPr="001062D9">
        <w:rPr>
          <w:rFonts w:ascii="Courier New" w:eastAsia="Times New Roman" w:hAnsi="Courier New" w:cs="Courier New"/>
          <w:b/>
          <w:bCs/>
          <w:noProof/>
          <w:color w:val="FFFFFF"/>
          <w:sz w:val="20"/>
          <w:szCs w:val="20"/>
          <w:lang w:eastAsia="ru-RU"/>
        </w:rPr>
        <w:t xml:space="preserve"> можно искать информацию, добавлять ее и обмениваться.</w:t>
      </w:r>
      <w:r w:rsidRPr="001062D9">
        <w:rPr>
          <w:rFonts w:ascii="Courier New" w:eastAsia="Times New Roman" w:hAnsi="Courier New" w:cs="Courier New"/>
          <w:noProof/>
          <w:color w:val="E1EFFF"/>
          <w:sz w:val="20"/>
          <w:szCs w:val="20"/>
          <w:lang w:eastAsia="ru-RU"/>
        </w:rPr>
        <w:t>&lt;/</w:t>
      </w:r>
      <w:r w:rsidRPr="003C7DB9">
        <w:rPr>
          <w:rFonts w:ascii="Courier New" w:eastAsia="Times New Roman" w:hAnsi="Courier New" w:cs="Courier New"/>
          <w:noProof/>
          <w:color w:val="9EFFFF"/>
          <w:sz w:val="20"/>
          <w:szCs w:val="20"/>
          <w:lang w:val="en-US" w:eastAsia="ru-RU"/>
        </w:rPr>
        <w:t>p</w:t>
      </w:r>
      <w:r w:rsidRPr="001062D9">
        <w:rPr>
          <w:rFonts w:ascii="Courier New" w:eastAsia="Times New Roman" w:hAnsi="Courier New" w:cs="Courier New"/>
          <w:noProof/>
          <w:color w:val="E1EFFF"/>
          <w:sz w:val="20"/>
          <w:szCs w:val="20"/>
          <w:lang w:eastAsia="ru-RU"/>
        </w:rPr>
        <w:t>&gt;</w:t>
      </w:r>
      <w:r w:rsidRPr="001062D9">
        <w:rPr>
          <w:rFonts w:ascii="Courier New" w:eastAsia="Times New Roman" w:hAnsi="Courier New" w:cs="Courier New"/>
          <w:noProof/>
          <w:color w:val="E1EFFF"/>
          <w:sz w:val="20"/>
          <w:szCs w:val="20"/>
          <w:lang w:eastAsia="ru-RU"/>
        </w:rPr>
        <w:br/>
        <w:t>&lt;</w:t>
      </w:r>
      <w:r w:rsidRPr="003C7DB9">
        <w:rPr>
          <w:rFonts w:ascii="Courier New" w:eastAsia="Times New Roman" w:hAnsi="Courier New" w:cs="Courier New"/>
          <w:noProof/>
          <w:color w:val="9EFFFF"/>
          <w:sz w:val="20"/>
          <w:szCs w:val="20"/>
          <w:lang w:val="en-US" w:eastAsia="ru-RU"/>
        </w:rPr>
        <w:t>p</w:t>
      </w:r>
      <w:r w:rsidRPr="001062D9">
        <w:rPr>
          <w:rFonts w:ascii="Courier New" w:eastAsia="Times New Roman" w:hAnsi="Courier New" w:cs="Courier New"/>
          <w:noProof/>
          <w:color w:val="E1EFFF"/>
          <w:sz w:val="20"/>
          <w:szCs w:val="20"/>
          <w:lang w:eastAsia="ru-RU"/>
        </w:rPr>
        <w:t>&gt;</w:t>
      </w:r>
      <w:r w:rsidRPr="003C7DB9">
        <w:rPr>
          <w:rFonts w:ascii="Courier New" w:eastAsia="Times New Roman" w:hAnsi="Courier New" w:cs="Courier New"/>
          <w:b/>
          <w:bCs/>
          <w:noProof/>
          <w:color w:val="FFFFFF"/>
          <w:sz w:val="20"/>
          <w:szCs w:val="20"/>
          <w:lang w:val="en-US" w:eastAsia="ru-RU"/>
        </w:rPr>
        <w:t>browser</w:t>
      </w:r>
      <w:r w:rsidRPr="001062D9">
        <w:rPr>
          <w:rFonts w:ascii="Courier New" w:eastAsia="Times New Roman" w:hAnsi="Courier New" w:cs="Courier New"/>
          <w:b/>
          <w:bCs/>
          <w:noProof/>
          <w:color w:val="FFFFFF"/>
          <w:sz w:val="20"/>
          <w:szCs w:val="20"/>
          <w:lang w:eastAsia="ru-RU"/>
        </w:rPr>
        <w:t xml:space="preserve"> – програма, которая преобразовывает код, полученный с сервера, в текст, графику и видео.</w:t>
      </w:r>
      <w:r w:rsidRPr="001062D9">
        <w:rPr>
          <w:rFonts w:ascii="Courier New" w:eastAsia="Times New Roman" w:hAnsi="Courier New" w:cs="Courier New"/>
          <w:b/>
          <w:bCs/>
          <w:noProof/>
          <w:color w:val="FFFFFF"/>
          <w:sz w:val="20"/>
          <w:szCs w:val="20"/>
          <w:lang w:eastAsia="ru-RU"/>
        </w:rPr>
        <w:br/>
        <w:t xml:space="preserve">Браузер - это как переводчик для иностранцев, которые приезжают в этот город, так как сами жители города </w:t>
      </w:r>
      <w:r w:rsidRPr="003C7DB9">
        <w:rPr>
          <w:rFonts w:ascii="Courier New" w:eastAsia="Times New Roman" w:hAnsi="Courier New" w:cs="Courier New"/>
          <w:b/>
          <w:bCs/>
          <w:noProof/>
          <w:color w:val="FFFFFF"/>
          <w:sz w:val="20"/>
          <w:szCs w:val="20"/>
          <w:lang w:val="en-US" w:eastAsia="ru-RU"/>
        </w:rPr>
        <w:t>www</w:t>
      </w:r>
      <w:r w:rsidRPr="001062D9">
        <w:rPr>
          <w:rFonts w:ascii="Courier New" w:eastAsia="Times New Roman" w:hAnsi="Courier New" w:cs="Courier New"/>
          <w:b/>
          <w:bCs/>
          <w:noProof/>
          <w:color w:val="FFFFFF"/>
          <w:sz w:val="20"/>
          <w:szCs w:val="20"/>
          <w:lang w:eastAsia="ru-RU"/>
        </w:rPr>
        <w:t xml:space="preserve"> общаються на языках програмирования. Для того, чтобы погулять по этому городу, туристы платят интернет провайдерам за доступ.</w:t>
      </w:r>
      <w:r w:rsidRPr="001062D9">
        <w:rPr>
          <w:rFonts w:ascii="Courier New" w:eastAsia="Times New Roman" w:hAnsi="Courier New" w:cs="Courier New"/>
          <w:b/>
          <w:bCs/>
          <w:noProof/>
          <w:color w:val="FFFFFF"/>
          <w:sz w:val="20"/>
          <w:szCs w:val="20"/>
          <w:lang w:eastAsia="ru-RU"/>
        </w:rPr>
        <w:br/>
        <w:t>Для того, чтобы уметь переводить код браузеры используют так называемы движки (виртуальные машины –</w:t>
      </w:r>
      <w:r w:rsidRPr="003C7DB9">
        <w:rPr>
          <w:rFonts w:ascii="Courier New" w:eastAsia="Times New Roman" w:hAnsi="Courier New" w:cs="Courier New"/>
          <w:b/>
          <w:bCs/>
          <w:noProof/>
          <w:color w:val="FFFFFF"/>
          <w:sz w:val="20"/>
          <w:szCs w:val="20"/>
          <w:lang w:val="en-US" w:eastAsia="ru-RU"/>
        </w:rPr>
        <w:t>Java</w:t>
      </w:r>
      <w:r w:rsidRPr="001062D9">
        <w:rPr>
          <w:rFonts w:ascii="Courier New" w:eastAsia="Times New Roman" w:hAnsi="Courier New" w:cs="Courier New"/>
          <w:b/>
          <w:bCs/>
          <w:noProof/>
          <w:color w:val="FFFFFF"/>
          <w:sz w:val="20"/>
          <w:szCs w:val="20"/>
          <w:lang w:eastAsia="ru-RU"/>
        </w:rPr>
        <w:t xml:space="preserve"> </w:t>
      </w:r>
      <w:r w:rsidRPr="003C7DB9">
        <w:rPr>
          <w:rFonts w:ascii="Courier New" w:eastAsia="Times New Roman" w:hAnsi="Courier New" w:cs="Courier New"/>
          <w:b/>
          <w:bCs/>
          <w:noProof/>
          <w:color w:val="FFFFFF"/>
          <w:sz w:val="20"/>
          <w:szCs w:val="20"/>
          <w:lang w:val="en-US" w:eastAsia="ru-RU"/>
        </w:rPr>
        <w:t>Script</w:t>
      </w:r>
      <w:r w:rsidRPr="001062D9">
        <w:rPr>
          <w:rFonts w:ascii="Courier New" w:eastAsia="Times New Roman" w:hAnsi="Courier New" w:cs="Courier New"/>
          <w:b/>
          <w:bCs/>
          <w:noProof/>
          <w:color w:val="FFFFFF"/>
          <w:sz w:val="20"/>
          <w:szCs w:val="20"/>
          <w:lang w:eastAsia="ru-RU"/>
        </w:rPr>
        <w:t xml:space="preserve"> </w:t>
      </w:r>
      <w:r w:rsidRPr="003C7DB9">
        <w:rPr>
          <w:rFonts w:ascii="Courier New" w:eastAsia="Times New Roman" w:hAnsi="Courier New" w:cs="Courier New"/>
          <w:b/>
          <w:bCs/>
          <w:noProof/>
          <w:color w:val="FFFFFF"/>
          <w:sz w:val="20"/>
          <w:szCs w:val="20"/>
          <w:lang w:val="en-US" w:eastAsia="ru-RU"/>
        </w:rPr>
        <w:t>Engine</w:t>
      </w:r>
      <w:r w:rsidRPr="001062D9">
        <w:rPr>
          <w:rFonts w:ascii="Courier New" w:eastAsia="Times New Roman" w:hAnsi="Courier New" w:cs="Courier New"/>
          <w:b/>
          <w:bCs/>
          <w:noProof/>
          <w:color w:val="FFFFFF"/>
          <w:sz w:val="20"/>
          <w:szCs w:val="20"/>
          <w:lang w:eastAsia="ru-RU"/>
        </w:rPr>
        <w:t>). У каждого браузера он свой.</w:t>
      </w:r>
      <w:r w:rsidRPr="001062D9">
        <w:rPr>
          <w:rFonts w:ascii="Courier New" w:eastAsia="Times New Roman" w:hAnsi="Courier New" w:cs="Courier New"/>
          <w:b/>
          <w:bCs/>
          <w:noProof/>
          <w:color w:val="FFFFFF"/>
          <w:sz w:val="20"/>
          <w:szCs w:val="20"/>
          <w:lang w:eastAsia="ru-RU"/>
        </w:rPr>
        <w:br/>
      </w:r>
      <w:r w:rsidRPr="001062D9">
        <w:rPr>
          <w:rFonts w:ascii="Courier New" w:eastAsia="Times New Roman" w:hAnsi="Courier New" w:cs="Courier New"/>
          <w:noProof/>
          <w:color w:val="E1EFFF"/>
          <w:sz w:val="20"/>
          <w:szCs w:val="20"/>
          <w:lang w:eastAsia="ru-RU"/>
        </w:rPr>
        <w:t>&lt;</w:t>
      </w:r>
      <w:r w:rsidRPr="003C7DB9">
        <w:rPr>
          <w:rFonts w:ascii="Courier New" w:eastAsia="Times New Roman" w:hAnsi="Courier New" w:cs="Courier New"/>
          <w:noProof/>
          <w:color w:val="9EFFFF"/>
          <w:sz w:val="20"/>
          <w:szCs w:val="20"/>
          <w:lang w:val="en-US" w:eastAsia="ru-RU"/>
        </w:rPr>
        <w:t>p</w:t>
      </w:r>
      <w:r w:rsidRPr="001062D9">
        <w:rPr>
          <w:rFonts w:ascii="Courier New" w:eastAsia="Times New Roman" w:hAnsi="Courier New" w:cs="Courier New"/>
          <w:noProof/>
          <w:color w:val="9EFFFF"/>
          <w:sz w:val="20"/>
          <w:szCs w:val="20"/>
          <w:lang w:eastAsia="ru-RU"/>
        </w:rPr>
        <w:t xml:space="preserve"> </w:t>
      </w:r>
      <w:r w:rsidRPr="003C7DB9">
        <w:rPr>
          <w:rFonts w:ascii="Courier New" w:eastAsia="Times New Roman" w:hAnsi="Courier New" w:cs="Courier New"/>
          <w:noProof/>
          <w:color w:val="FFDD00"/>
          <w:sz w:val="20"/>
          <w:szCs w:val="20"/>
          <w:lang w:val="en-US" w:eastAsia="ru-RU"/>
        </w:rPr>
        <w:t>id</w:t>
      </w:r>
      <w:r w:rsidRPr="001062D9">
        <w:rPr>
          <w:rFonts w:ascii="Courier New" w:eastAsia="Times New Roman" w:hAnsi="Courier New" w:cs="Courier New"/>
          <w:noProof/>
          <w:color w:val="FFDD00"/>
          <w:sz w:val="20"/>
          <w:szCs w:val="20"/>
          <w:lang w:eastAsia="ru-RU"/>
        </w:rPr>
        <w:t>=</w:t>
      </w:r>
      <w:r w:rsidRPr="001062D9">
        <w:rPr>
          <w:rFonts w:ascii="Courier New" w:eastAsia="Times New Roman" w:hAnsi="Courier New" w:cs="Courier New"/>
          <w:b/>
          <w:bCs/>
          <w:noProof/>
          <w:color w:val="3AD900"/>
          <w:sz w:val="20"/>
          <w:szCs w:val="20"/>
          <w:lang w:eastAsia="ru-RU"/>
        </w:rPr>
        <w:t>"</w:t>
      </w:r>
      <w:r w:rsidRPr="003C7DB9">
        <w:rPr>
          <w:rFonts w:ascii="Courier New" w:eastAsia="Times New Roman" w:hAnsi="Courier New" w:cs="Courier New"/>
          <w:b/>
          <w:bCs/>
          <w:noProof/>
          <w:color w:val="3AD900"/>
          <w:sz w:val="20"/>
          <w:szCs w:val="20"/>
          <w:lang w:val="en-US" w:eastAsia="ru-RU"/>
        </w:rPr>
        <w:t>parag</w:t>
      </w:r>
      <w:r w:rsidRPr="001062D9">
        <w:rPr>
          <w:rFonts w:ascii="Courier New" w:eastAsia="Times New Roman" w:hAnsi="Courier New" w:cs="Courier New"/>
          <w:b/>
          <w:bCs/>
          <w:noProof/>
          <w:color w:val="3AD900"/>
          <w:sz w:val="20"/>
          <w:szCs w:val="20"/>
          <w:lang w:eastAsia="ru-RU"/>
        </w:rPr>
        <w:t>"</w:t>
      </w:r>
      <w:r w:rsidRPr="001062D9">
        <w:rPr>
          <w:rFonts w:ascii="Courier New" w:eastAsia="Times New Roman" w:hAnsi="Courier New" w:cs="Courier New"/>
          <w:noProof/>
          <w:color w:val="E1EFFF"/>
          <w:sz w:val="20"/>
          <w:szCs w:val="20"/>
          <w:lang w:eastAsia="ru-RU"/>
        </w:rPr>
        <w:t>&gt;&lt;</w:t>
      </w:r>
      <w:r w:rsidRPr="003C7DB9">
        <w:rPr>
          <w:rFonts w:ascii="Courier New" w:eastAsia="Times New Roman" w:hAnsi="Courier New" w:cs="Courier New"/>
          <w:noProof/>
          <w:color w:val="9EFFFF"/>
          <w:sz w:val="20"/>
          <w:szCs w:val="20"/>
          <w:lang w:val="en-US" w:eastAsia="ru-RU"/>
        </w:rPr>
        <w:t>mark</w:t>
      </w:r>
      <w:r w:rsidRPr="001062D9">
        <w:rPr>
          <w:rFonts w:ascii="Courier New" w:eastAsia="Times New Roman" w:hAnsi="Courier New" w:cs="Courier New"/>
          <w:noProof/>
          <w:color w:val="E1EFFF"/>
          <w:sz w:val="20"/>
          <w:szCs w:val="20"/>
          <w:lang w:eastAsia="ru-RU"/>
        </w:rPr>
        <w:t>&gt;</w:t>
      </w:r>
      <w:r w:rsidRPr="001062D9">
        <w:rPr>
          <w:rFonts w:ascii="Courier New" w:eastAsia="Times New Roman" w:hAnsi="Courier New" w:cs="Courier New"/>
          <w:b/>
          <w:bCs/>
          <w:noProof/>
          <w:color w:val="FFFFFF"/>
          <w:sz w:val="20"/>
          <w:szCs w:val="20"/>
          <w:lang w:eastAsia="ru-RU"/>
        </w:rPr>
        <w:t xml:space="preserve">Услугами браузеров </w:t>
      </w:r>
      <w:r w:rsidRPr="003C7DB9">
        <w:rPr>
          <w:rFonts w:ascii="Courier New" w:eastAsia="Times New Roman" w:hAnsi="Courier New" w:cs="Courier New"/>
          <w:b/>
          <w:bCs/>
          <w:noProof/>
          <w:color w:val="FFFFFF"/>
          <w:sz w:val="20"/>
          <w:szCs w:val="20"/>
          <w:lang w:val="en-US" w:eastAsia="ru-RU"/>
        </w:rPr>
        <w:t>Google</w:t>
      </w:r>
      <w:r w:rsidRPr="001062D9">
        <w:rPr>
          <w:rFonts w:ascii="Courier New" w:eastAsia="Times New Roman" w:hAnsi="Courier New" w:cs="Courier New"/>
          <w:b/>
          <w:bCs/>
          <w:noProof/>
          <w:color w:val="FFFFFF"/>
          <w:sz w:val="20"/>
          <w:szCs w:val="20"/>
          <w:lang w:eastAsia="ru-RU"/>
        </w:rPr>
        <w:t xml:space="preserve"> </w:t>
      </w:r>
      <w:r w:rsidRPr="003C7DB9">
        <w:rPr>
          <w:rFonts w:ascii="Courier New" w:eastAsia="Times New Roman" w:hAnsi="Courier New" w:cs="Courier New"/>
          <w:b/>
          <w:bCs/>
          <w:noProof/>
          <w:color w:val="FFFFFF"/>
          <w:sz w:val="20"/>
          <w:szCs w:val="20"/>
          <w:lang w:val="en-US" w:eastAsia="ru-RU"/>
        </w:rPr>
        <w:t>Chrome</w:t>
      </w:r>
      <w:r w:rsidRPr="001062D9">
        <w:rPr>
          <w:rFonts w:ascii="Courier New" w:eastAsia="Times New Roman" w:hAnsi="Courier New" w:cs="Courier New"/>
          <w:b/>
          <w:bCs/>
          <w:noProof/>
          <w:color w:val="FFFFFF"/>
          <w:sz w:val="20"/>
          <w:szCs w:val="20"/>
          <w:lang w:eastAsia="ru-RU"/>
        </w:rPr>
        <w:t xml:space="preserve"> и </w:t>
      </w:r>
      <w:r w:rsidRPr="003C7DB9">
        <w:rPr>
          <w:rFonts w:ascii="Courier New" w:eastAsia="Times New Roman" w:hAnsi="Courier New" w:cs="Courier New"/>
          <w:b/>
          <w:bCs/>
          <w:noProof/>
          <w:color w:val="FFFFFF"/>
          <w:sz w:val="20"/>
          <w:szCs w:val="20"/>
          <w:lang w:val="en-US" w:eastAsia="ru-RU"/>
        </w:rPr>
        <w:t>Firefox</w:t>
      </w:r>
      <w:r w:rsidRPr="001062D9">
        <w:rPr>
          <w:rFonts w:ascii="Courier New" w:eastAsia="Times New Roman" w:hAnsi="Courier New" w:cs="Courier New"/>
          <w:b/>
          <w:bCs/>
          <w:noProof/>
          <w:color w:val="FFFFFF"/>
          <w:sz w:val="20"/>
          <w:szCs w:val="20"/>
          <w:lang w:eastAsia="ru-RU"/>
        </w:rPr>
        <w:t xml:space="preserve"> используют в основном </w:t>
      </w:r>
      <w:r w:rsidRPr="001062D9">
        <w:rPr>
          <w:rFonts w:ascii="Courier New" w:eastAsia="Times New Roman" w:hAnsi="Courier New" w:cs="Courier New"/>
          <w:b/>
          <w:bCs/>
          <w:noProof/>
          <w:color w:val="FFFFFF"/>
          <w:sz w:val="20"/>
          <w:szCs w:val="20"/>
          <w:lang w:eastAsia="ru-RU"/>
        </w:rPr>
        <w:lastRenderedPageBreak/>
        <w:t>обычные пользователи.</w:t>
      </w:r>
      <w:r w:rsidRPr="001062D9">
        <w:rPr>
          <w:rFonts w:ascii="Courier New" w:eastAsia="Times New Roman" w:hAnsi="Courier New" w:cs="Courier New"/>
          <w:noProof/>
          <w:color w:val="E1EFFF"/>
          <w:sz w:val="20"/>
          <w:szCs w:val="20"/>
          <w:lang w:eastAsia="ru-RU"/>
        </w:rPr>
        <w:t>&lt;/</w:t>
      </w:r>
      <w:r w:rsidRPr="003C7DB9">
        <w:rPr>
          <w:rFonts w:ascii="Courier New" w:eastAsia="Times New Roman" w:hAnsi="Courier New" w:cs="Courier New"/>
          <w:noProof/>
          <w:color w:val="9EFFFF"/>
          <w:sz w:val="20"/>
          <w:szCs w:val="20"/>
          <w:lang w:val="en-US" w:eastAsia="ru-RU"/>
        </w:rPr>
        <w:t>p</w:t>
      </w:r>
      <w:r w:rsidRPr="001062D9">
        <w:rPr>
          <w:rFonts w:ascii="Courier New" w:eastAsia="Times New Roman" w:hAnsi="Courier New" w:cs="Courier New"/>
          <w:noProof/>
          <w:color w:val="E1EFFF"/>
          <w:sz w:val="20"/>
          <w:szCs w:val="20"/>
          <w:lang w:eastAsia="ru-RU"/>
        </w:rPr>
        <w:t>&gt;</w:t>
      </w:r>
      <w:r w:rsidRPr="001062D9">
        <w:rPr>
          <w:rFonts w:ascii="Courier New" w:eastAsia="Times New Roman" w:hAnsi="Courier New" w:cs="Courier New"/>
          <w:noProof/>
          <w:color w:val="E1EFFF"/>
          <w:sz w:val="20"/>
          <w:szCs w:val="20"/>
          <w:lang w:eastAsia="ru-RU"/>
        </w:rPr>
        <w:br/>
      </w:r>
      <w:r w:rsidRPr="001062D9">
        <w:rPr>
          <w:rFonts w:ascii="Courier New" w:eastAsia="Times New Roman" w:hAnsi="Courier New" w:cs="Courier New"/>
          <w:b/>
          <w:bCs/>
          <w:noProof/>
          <w:color w:val="FFFFFF"/>
          <w:sz w:val="20"/>
          <w:szCs w:val="20"/>
          <w:lang w:eastAsia="ru-RU"/>
        </w:rPr>
        <w:t xml:space="preserve">А услугами  </w:t>
      </w:r>
      <w:r w:rsidRPr="003C7DB9">
        <w:rPr>
          <w:rFonts w:ascii="Courier New" w:eastAsia="Times New Roman" w:hAnsi="Courier New" w:cs="Courier New"/>
          <w:b/>
          <w:bCs/>
          <w:noProof/>
          <w:color w:val="FFFFFF"/>
          <w:sz w:val="20"/>
          <w:szCs w:val="20"/>
          <w:lang w:val="en-US" w:eastAsia="ru-RU"/>
        </w:rPr>
        <w:t>Internet</w:t>
      </w:r>
      <w:r w:rsidRPr="001062D9">
        <w:rPr>
          <w:rFonts w:ascii="Courier New" w:eastAsia="Times New Roman" w:hAnsi="Courier New" w:cs="Courier New"/>
          <w:b/>
          <w:bCs/>
          <w:noProof/>
          <w:color w:val="FFFFFF"/>
          <w:sz w:val="20"/>
          <w:szCs w:val="20"/>
          <w:lang w:eastAsia="ru-RU"/>
        </w:rPr>
        <w:t xml:space="preserve"> </w:t>
      </w:r>
      <w:r w:rsidRPr="003C7DB9">
        <w:rPr>
          <w:rFonts w:ascii="Courier New" w:eastAsia="Times New Roman" w:hAnsi="Courier New" w:cs="Courier New"/>
          <w:b/>
          <w:bCs/>
          <w:noProof/>
          <w:color w:val="FFFFFF"/>
          <w:sz w:val="20"/>
          <w:szCs w:val="20"/>
          <w:lang w:val="en-US" w:eastAsia="ru-RU"/>
        </w:rPr>
        <w:t>Explorer</w:t>
      </w:r>
      <w:r w:rsidRPr="001062D9">
        <w:rPr>
          <w:rFonts w:ascii="Courier New" w:eastAsia="Times New Roman" w:hAnsi="Courier New" w:cs="Courier New"/>
          <w:b/>
          <w:bCs/>
          <w:noProof/>
          <w:color w:val="FFFFFF"/>
          <w:sz w:val="20"/>
          <w:szCs w:val="20"/>
          <w:lang w:eastAsia="ru-RU"/>
        </w:rPr>
        <w:t xml:space="preserve"> пользуються в основном компании и офисные работники, так как он интегрирован в </w:t>
      </w:r>
      <w:r w:rsidRPr="003C7DB9">
        <w:rPr>
          <w:rFonts w:ascii="Courier New" w:eastAsia="Times New Roman" w:hAnsi="Courier New" w:cs="Courier New"/>
          <w:b/>
          <w:bCs/>
          <w:noProof/>
          <w:color w:val="FFFFFF"/>
          <w:sz w:val="20"/>
          <w:szCs w:val="20"/>
          <w:lang w:val="en-US" w:eastAsia="ru-RU"/>
        </w:rPr>
        <w:t>Windows</w:t>
      </w:r>
      <w:r w:rsidRPr="001062D9">
        <w:rPr>
          <w:rFonts w:ascii="Courier New" w:eastAsia="Times New Roman" w:hAnsi="Courier New" w:cs="Courier New"/>
          <w:b/>
          <w:bCs/>
          <w:noProof/>
          <w:color w:val="FFFFFF"/>
          <w:sz w:val="20"/>
          <w:szCs w:val="20"/>
          <w:lang w:eastAsia="ru-RU"/>
        </w:rPr>
        <w:t>.</w:t>
      </w:r>
      <w:r w:rsidRPr="001062D9">
        <w:rPr>
          <w:rFonts w:ascii="Courier New" w:eastAsia="Times New Roman" w:hAnsi="Courier New" w:cs="Courier New"/>
          <w:b/>
          <w:bCs/>
          <w:noProof/>
          <w:color w:val="FFFFFF"/>
          <w:sz w:val="20"/>
          <w:szCs w:val="20"/>
          <w:lang w:eastAsia="ru-RU"/>
        </w:rPr>
        <w:br/>
        <w:t>Поэтому при разработке нужно всегда учитывать для какого браузера лучше писать скрипт и для какой целевой аудитории он будет сделан.</w:t>
      </w:r>
      <w:r w:rsidRPr="001062D9">
        <w:rPr>
          <w:rFonts w:ascii="Courier New" w:eastAsia="Times New Roman" w:hAnsi="Courier New" w:cs="Courier New"/>
          <w:b/>
          <w:bCs/>
          <w:noProof/>
          <w:color w:val="FFFFFF"/>
          <w:sz w:val="20"/>
          <w:szCs w:val="20"/>
          <w:lang w:eastAsia="ru-RU"/>
        </w:rPr>
        <w:br/>
        <w:t>Для того, чтобы не вводить каждый раз новый адрес сайтов или страниц в браузере были созданны гипер-линки,  при нажатии на которые можно попадать на них.</w:t>
      </w:r>
      <w:r w:rsidRPr="001062D9">
        <w:rPr>
          <w:rFonts w:ascii="Courier New" w:eastAsia="Times New Roman" w:hAnsi="Courier New" w:cs="Courier New"/>
          <w:b/>
          <w:bCs/>
          <w:noProof/>
          <w:color w:val="FFFFFF"/>
          <w:sz w:val="20"/>
          <w:szCs w:val="20"/>
          <w:lang w:eastAsia="ru-RU"/>
        </w:rPr>
        <w:br/>
      </w:r>
      <w:r w:rsidRPr="003C7DB9">
        <w:rPr>
          <w:rFonts w:ascii="Courier New" w:eastAsia="Times New Roman" w:hAnsi="Courier New" w:cs="Courier New"/>
          <w:b/>
          <w:bCs/>
          <w:noProof/>
          <w:color w:val="FFFFFF"/>
          <w:sz w:val="20"/>
          <w:szCs w:val="20"/>
          <w:lang w:val="en-US" w:eastAsia="ru-RU"/>
        </w:rPr>
        <w:t>URL</w:t>
      </w:r>
      <w:r w:rsidRPr="001062D9">
        <w:rPr>
          <w:rFonts w:ascii="Courier New" w:eastAsia="Times New Roman" w:hAnsi="Courier New" w:cs="Courier New"/>
          <w:b/>
          <w:bCs/>
          <w:noProof/>
          <w:color w:val="FFFFFF"/>
          <w:sz w:val="20"/>
          <w:szCs w:val="20"/>
          <w:lang w:eastAsia="ru-RU"/>
        </w:rPr>
        <w:t xml:space="preserve"> адрес – унифицированный локатор ресурса, который состоит из:</w:t>
      </w:r>
      <w:r w:rsidRPr="001062D9">
        <w:rPr>
          <w:rFonts w:ascii="Courier New" w:eastAsia="Times New Roman" w:hAnsi="Courier New" w:cs="Courier New"/>
          <w:noProof/>
          <w:color w:val="E1EFFF"/>
          <w:sz w:val="20"/>
          <w:szCs w:val="20"/>
          <w:lang w:eastAsia="ru-RU"/>
        </w:rPr>
        <w:t>&lt;/</w:t>
      </w:r>
      <w:r w:rsidRPr="003C7DB9">
        <w:rPr>
          <w:rFonts w:ascii="Courier New" w:eastAsia="Times New Roman" w:hAnsi="Courier New" w:cs="Courier New"/>
          <w:noProof/>
          <w:color w:val="9EFFFF"/>
          <w:sz w:val="20"/>
          <w:szCs w:val="20"/>
          <w:lang w:val="en-US" w:eastAsia="ru-RU"/>
        </w:rPr>
        <w:t>mark</w:t>
      </w:r>
      <w:r w:rsidRPr="001062D9">
        <w:rPr>
          <w:rFonts w:ascii="Courier New" w:eastAsia="Times New Roman" w:hAnsi="Courier New" w:cs="Courier New"/>
          <w:noProof/>
          <w:color w:val="E1EFFF"/>
          <w:sz w:val="20"/>
          <w:szCs w:val="20"/>
          <w:lang w:eastAsia="ru-RU"/>
        </w:rPr>
        <w:t>&gt;&lt;/</w:t>
      </w:r>
      <w:r w:rsidRPr="003C7DB9">
        <w:rPr>
          <w:rFonts w:ascii="Courier New" w:eastAsia="Times New Roman" w:hAnsi="Courier New" w:cs="Courier New"/>
          <w:noProof/>
          <w:color w:val="9EFFFF"/>
          <w:sz w:val="20"/>
          <w:szCs w:val="20"/>
          <w:lang w:val="en-US" w:eastAsia="ru-RU"/>
        </w:rPr>
        <w:t>p</w:t>
      </w:r>
      <w:r w:rsidRPr="001062D9">
        <w:rPr>
          <w:rFonts w:ascii="Courier New" w:eastAsia="Times New Roman" w:hAnsi="Courier New" w:cs="Courier New"/>
          <w:noProof/>
          <w:color w:val="E1EFFF"/>
          <w:sz w:val="20"/>
          <w:szCs w:val="20"/>
          <w:lang w:eastAsia="ru-RU"/>
        </w:rPr>
        <w:t>&gt;</w:t>
      </w:r>
    </w:p>
    <w:p w:rsidR="00853D47" w:rsidRPr="003C7DB9" w:rsidRDefault="00853D47" w:rsidP="009B0B00">
      <w:pPr>
        <w:rPr>
          <w:rFonts w:cstheme="minorHAnsi"/>
          <w:noProof/>
          <w:color w:val="000000" w:themeColor="text1"/>
          <w:sz w:val="24"/>
          <w:szCs w:val="24"/>
          <w:lang w:val="en-US"/>
        </w:rPr>
      </w:pPr>
      <w:r w:rsidRPr="003C7DB9">
        <w:rPr>
          <w:rFonts w:cstheme="minorHAnsi"/>
          <w:noProof/>
          <w:color w:val="000000" w:themeColor="text1"/>
          <w:sz w:val="24"/>
          <w:szCs w:val="24"/>
          <w:lang w:val="en-US"/>
        </w:rPr>
        <w:t>Выведет:</w:t>
      </w:r>
    </w:p>
    <w:p w:rsidR="007467A5" w:rsidRPr="003C7DB9" w:rsidRDefault="00853D47" w:rsidP="009B0B00">
      <w:pPr>
        <w:rPr>
          <w:rFonts w:cstheme="minorHAnsi"/>
          <w:noProof/>
          <w:color w:val="000000" w:themeColor="text1"/>
          <w:sz w:val="24"/>
          <w:szCs w:val="24"/>
          <w:lang w:val="en-US"/>
        </w:rPr>
      </w:pPr>
      <w:r w:rsidRPr="003C7DB9">
        <w:rPr>
          <w:rFonts w:cstheme="minorHAnsi"/>
          <w:noProof/>
          <w:color w:val="000000" w:themeColor="text1"/>
          <w:sz w:val="24"/>
          <w:szCs w:val="24"/>
          <w:lang w:eastAsia="ru-RU"/>
        </w:rPr>
        <w:drawing>
          <wp:inline distT="0" distB="0" distL="0" distR="0" wp14:anchorId="32CFE42B" wp14:editId="6C710D2D">
            <wp:extent cx="6646789" cy="2952750"/>
            <wp:effectExtent l="0" t="0" r="1905" b="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26">
                      <a:extLst>
                        <a:ext uri="{28A0092B-C50C-407E-A947-70E740481C1C}">
                          <a14:useLocalDpi xmlns:a14="http://schemas.microsoft.com/office/drawing/2010/main" val="0"/>
                        </a:ext>
                      </a:extLst>
                    </a:blip>
                    <a:stretch>
                      <a:fillRect/>
                    </a:stretch>
                  </pic:blipFill>
                  <pic:spPr>
                    <a:xfrm>
                      <a:off x="0" y="0"/>
                      <a:ext cx="6645910" cy="2952360"/>
                    </a:xfrm>
                    <a:prstGeom prst="rect">
                      <a:avLst/>
                    </a:prstGeom>
                  </pic:spPr>
                </pic:pic>
              </a:graphicData>
            </a:graphic>
          </wp:inline>
        </w:drawing>
      </w:r>
    </w:p>
    <w:p w:rsidR="00B11B79" w:rsidRPr="001062D9" w:rsidRDefault="00B11B79" w:rsidP="009B0B00">
      <w:pPr>
        <w:rPr>
          <w:rFonts w:cstheme="minorHAnsi"/>
          <w:noProof/>
          <w:color w:val="000000" w:themeColor="text1"/>
          <w:sz w:val="24"/>
          <w:szCs w:val="24"/>
        </w:rPr>
      </w:pPr>
      <w:r w:rsidRPr="001062D9">
        <w:rPr>
          <w:rFonts w:ascii="Arial Black" w:hAnsi="Arial Black" w:cstheme="minorHAnsi"/>
          <w:noProof/>
          <w:color w:val="00B050"/>
          <w:sz w:val="28"/>
          <w:szCs w:val="28"/>
        </w:rPr>
        <w:t>Таблицы</w:t>
      </w:r>
    </w:p>
    <w:p w:rsidR="003C76BC" w:rsidRPr="001062D9" w:rsidRDefault="00852491" w:rsidP="009B0B00">
      <w:pPr>
        <w:rPr>
          <w:rFonts w:cstheme="minorHAnsi"/>
          <w:noProof/>
          <w:color w:val="000000" w:themeColor="text1"/>
          <w:sz w:val="24"/>
          <w:szCs w:val="24"/>
        </w:rPr>
      </w:pPr>
      <w:r w:rsidRPr="001062D9">
        <w:rPr>
          <w:rFonts w:cstheme="minorHAnsi"/>
          <w:b/>
          <w:noProof/>
          <w:color w:val="000000" w:themeColor="text1"/>
          <w:sz w:val="24"/>
          <w:szCs w:val="24"/>
        </w:rPr>
        <w:t>Создание таблиц начинаеться</w:t>
      </w:r>
      <w:r w:rsidRPr="001062D9">
        <w:rPr>
          <w:rFonts w:cstheme="minorHAnsi"/>
          <w:noProof/>
          <w:color w:val="000000" w:themeColor="text1"/>
          <w:sz w:val="24"/>
          <w:szCs w:val="24"/>
        </w:rPr>
        <w:t xml:space="preserve"> с использования </w:t>
      </w:r>
      <w:r w:rsidRPr="001062D9">
        <w:rPr>
          <w:rFonts w:cstheme="minorHAnsi"/>
          <w:b/>
          <w:noProof/>
          <w:color w:val="E36C0A" w:themeColor="accent6" w:themeShade="BF"/>
          <w:sz w:val="24"/>
          <w:szCs w:val="24"/>
        </w:rPr>
        <w:t>тега &lt;</w:t>
      </w:r>
      <w:r w:rsidRPr="003C7DB9">
        <w:rPr>
          <w:rFonts w:cstheme="minorHAnsi"/>
          <w:b/>
          <w:noProof/>
          <w:color w:val="E36C0A" w:themeColor="accent6" w:themeShade="BF"/>
          <w:sz w:val="24"/>
          <w:szCs w:val="24"/>
          <w:lang w:val="en-US"/>
        </w:rPr>
        <w:t>table</w:t>
      </w:r>
      <w:r w:rsidRPr="001062D9">
        <w:rPr>
          <w:rFonts w:cstheme="minorHAnsi"/>
          <w:b/>
          <w:noProof/>
          <w:color w:val="E36C0A" w:themeColor="accent6" w:themeShade="BF"/>
          <w:sz w:val="24"/>
          <w:szCs w:val="24"/>
        </w:rPr>
        <w:t>&gt;&lt;/</w:t>
      </w:r>
      <w:r w:rsidRPr="003C7DB9">
        <w:rPr>
          <w:rFonts w:cstheme="minorHAnsi"/>
          <w:b/>
          <w:noProof/>
          <w:color w:val="E36C0A" w:themeColor="accent6" w:themeShade="BF"/>
          <w:sz w:val="24"/>
          <w:szCs w:val="24"/>
          <w:lang w:val="en-US"/>
        </w:rPr>
        <w:t>table</w:t>
      </w:r>
      <w:r w:rsidRPr="001062D9">
        <w:rPr>
          <w:rFonts w:cstheme="minorHAnsi"/>
          <w:b/>
          <w:noProof/>
          <w:color w:val="E36C0A" w:themeColor="accent6" w:themeShade="BF"/>
          <w:sz w:val="24"/>
          <w:szCs w:val="24"/>
        </w:rPr>
        <w:t>&gt;.</w:t>
      </w:r>
    </w:p>
    <w:p w:rsidR="00852491" w:rsidRPr="001062D9" w:rsidRDefault="00852491" w:rsidP="009B0B00">
      <w:pPr>
        <w:rPr>
          <w:rFonts w:cstheme="minorHAnsi"/>
          <w:noProof/>
          <w:color w:val="000000" w:themeColor="text1"/>
          <w:sz w:val="24"/>
          <w:szCs w:val="24"/>
        </w:rPr>
      </w:pPr>
      <w:r w:rsidRPr="001062D9">
        <w:rPr>
          <w:rFonts w:cstheme="minorHAnsi"/>
          <w:noProof/>
          <w:color w:val="000000" w:themeColor="text1"/>
          <w:sz w:val="24"/>
          <w:szCs w:val="24"/>
        </w:rPr>
        <w:t xml:space="preserve">Любая таблица состоит из </w:t>
      </w:r>
      <w:r w:rsidRPr="001062D9">
        <w:rPr>
          <w:rFonts w:cstheme="minorHAnsi"/>
          <w:b/>
          <w:noProof/>
          <w:color w:val="E36C0A" w:themeColor="accent6" w:themeShade="BF"/>
          <w:sz w:val="24"/>
          <w:szCs w:val="24"/>
        </w:rPr>
        <w:t>ячеек</w:t>
      </w:r>
      <w:r w:rsidRPr="001062D9">
        <w:rPr>
          <w:rFonts w:cstheme="minorHAnsi"/>
          <w:noProof/>
          <w:color w:val="000000" w:themeColor="text1"/>
          <w:sz w:val="24"/>
          <w:szCs w:val="24"/>
        </w:rPr>
        <w:t xml:space="preserve">, которые </w:t>
      </w:r>
      <w:r w:rsidRPr="001062D9">
        <w:rPr>
          <w:rFonts w:cstheme="minorHAnsi"/>
          <w:b/>
          <w:noProof/>
          <w:color w:val="E36C0A" w:themeColor="accent6" w:themeShade="BF"/>
          <w:sz w:val="24"/>
          <w:szCs w:val="24"/>
        </w:rPr>
        <w:t>находятся в строках</w:t>
      </w:r>
      <w:r w:rsidRPr="001062D9">
        <w:rPr>
          <w:rFonts w:cstheme="minorHAnsi"/>
          <w:noProof/>
          <w:color w:val="000000" w:themeColor="text1"/>
          <w:sz w:val="24"/>
          <w:szCs w:val="24"/>
        </w:rPr>
        <w:t>.</w:t>
      </w:r>
    </w:p>
    <w:p w:rsidR="00852491" w:rsidRPr="001062D9" w:rsidRDefault="00852491" w:rsidP="009B0B00">
      <w:pPr>
        <w:rPr>
          <w:rFonts w:cstheme="minorHAnsi"/>
          <w:b/>
          <w:noProof/>
          <w:color w:val="E36C0A" w:themeColor="accent6" w:themeShade="BF"/>
          <w:sz w:val="24"/>
          <w:szCs w:val="24"/>
        </w:rPr>
      </w:pPr>
      <w:r w:rsidRPr="001062D9">
        <w:rPr>
          <w:rFonts w:cstheme="minorHAnsi"/>
          <w:b/>
          <w:noProof/>
          <w:sz w:val="24"/>
          <w:szCs w:val="24"/>
        </w:rPr>
        <w:t>Строки</w:t>
      </w:r>
      <w:r w:rsidRPr="001062D9">
        <w:rPr>
          <w:rFonts w:cstheme="minorHAnsi"/>
          <w:noProof/>
          <w:color w:val="000000" w:themeColor="text1"/>
          <w:sz w:val="24"/>
          <w:szCs w:val="24"/>
        </w:rPr>
        <w:t xml:space="preserve"> прописуються с помощью </w:t>
      </w:r>
      <w:r w:rsidRPr="001062D9">
        <w:rPr>
          <w:rFonts w:cstheme="minorHAnsi"/>
          <w:b/>
          <w:noProof/>
          <w:color w:val="E36C0A" w:themeColor="accent6" w:themeShade="BF"/>
          <w:sz w:val="24"/>
          <w:szCs w:val="24"/>
        </w:rPr>
        <w:t>тега &lt;</w:t>
      </w:r>
      <w:r w:rsidRPr="003C7DB9">
        <w:rPr>
          <w:rFonts w:cstheme="minorHAnsi"/>
          <w:b/>
          <w:noProof/>
          <w:color w:val="E36C0A" w:themeColor="accent6" w:themeShade="BF"/>
          <w:sz w:val="24"/>
          <w:szCs w:val="24"/>
          <w:lang w:val="en-US"/>
        </w:rPr>
        <w:t>tr</w:t>
      </w:r>
      <w:r w:rsidRPr="001062D9">
        <w:rPr>
          <w:rFonts w:cstheme="minorHAnsi"/>
          <w:b/>
          <w:noProof/>
          <w:color w:val="E36C0A" w:themeColor="accent6" w:themeShade="BF"/>
          <w:sz w:val="24"/>
          <w:szCs w:val="24"/>
        </w:rPr>
        <w:t>&gt;&lt;/</w:t>
      </w:r>
      <w:r w:rsidRPr="003C7DB9">
        <w:rPr>
          <w:rFonts w:cstheme="minorHAnsi"/>
          <w:b/>
          <w:noProof/>
          <w:color w:val="E36C0A" w:themeColor="accent6" w:themeShade="BF"/>
          <w:sz w:val="24"/>
          <w:szCs w:val="24"/>
          <w:lang w:val="en-US"/>
        </w:rPr>
        <w:t>tr</w:t>
      </w:r>
      <w:r w:rsidRPr="001062D9">
        <w:rPr>
          <w:rFonts w:cstheme="minorHAnsi"/>
          <w:b/>
          <w:noProof/>
          <w:color w:val="E36C0A" w:themeColor="accent6" w:themeShade="BF"/>
          <w:sz w:val="24"/>
          <w:szCs w:val="24"/>
        </w:rPr>
        <w:t>&gt;.</w:t>
      </w:r>
    </w:p>
    <w:p w:rsidR="00852491" w:rsidRPr="001062D9" w:rsidRDefault="00852491" w:rsidP="009B0B00">
      <w:pPr>
        <w:rPr>
          <w:rFonts w:cstheme="minorHAnsi"/>
          <w:b/>
          <w:noProof/>
          <w:color w:val="E36C0A" w:themeColor="accent6" w:themeShade="BF"/>
          <w:sz w:val="24"/>
          <w:szCs w:val="24"/>
        </w:rPr>
      </w:pPr>
      <w:r w:rsidRPr="001062D9">
        <w:rPr>
          <w:rFonts w:cstheme="minorHAnsi"/>
          <w:noProof/>
          <w:color w:val="000000" w:themeColor="text1"/>
          <w:sz w:val="24"/>
          <w:szCs w:val="24"/>
        </w:rPr>
        <w:t>А в них прописуются</w:t>
      </w:r>
      <w:r w:rsidRPr="001062D9">
        <w:rPr>
          <w:rFonts w:cstheme="minorHAnsi"/>
          <w:b/>
          <w:noProof/>
          <w:color w:val="000000" w:themeColor="text1"/>
          <w:sz w:val="24"/>
          <w:szCs w:val="24"/>
        </w:rPr>
        <w:t xml:space="preserve"> ячейки </w:t>
      </w:r>
      <w:r w:rsidRPr="001062D9">
        <w:rPr>
          <w:rFonts w:cstheme="minorHAnsi"/>
          <w:noProof/>
          <w:color w:val="000000" w:themeColor="text1"/>
          <w:sz w:val="24"/>
          <w:szCs w:val="24"/>
        </w:rPr>
        <w:t>с помощью</w:t>
      </w:r>
      <w:r w:rsidRPr="001062D9">
        <w:rPr>
          <w:rFonts w:cstheme="minorHAnsi"/>
          <w:b/>
          <w:noProof/>
          <w:color w:val="E36C0A" w:themeColor="accent6" w:themeShade="BF"/>
          <w:sz w:val="24"/>
          <w:szCs w:val="24"/>
        </w:rPr>
        <w:t xml:space="preserve"> тега &lt;</w:t>
      </w:r>
      <w:r w:rsidRPr="003C7DB9">
        <w:rPr>
          <w:rFonts w:cstheme="minorHAnsi"/>
          <w:b/>
          <w:noProof/>
          <w:color w:val="E36C0A" w:themeColor="accent6" w:themeShade="BF"/>
          <w:sz w:val="24"/>
          <w:szCs w:val="24"/>
          <w:lang w:val="en-US"/>
        </w:rPr>
        <w:t>td</w:t>
      </w:r>
      <w:r w:rsidRPr="001062D9">
        <w:rPr>
          <w:rFonts w:cstheme="minorHAnsi"/>
          <w:b/>
          <w:noProof/>
          <w:color w:val="E36C0A" w:themeColor="accent6" w:themeShade="BF"/>
          <w:sz w:val="24"/>
          <w:szCs w:val="24"/>
        </w:rPr>
        <w:t>&gt;</w:t>
      </w:r>
      <w:r w:rsidRPr="001062D9">
        <w:rPr>
          <w:rFonts w:cstheme="minorHAnsi"/>
          <w:b/>
          <w:noProof/>
          <w:color w:val="000000" w:themeColor="text1"/>
          <w:sz w:val="24"/>
          <w:szCs w:val="24"/>
        </w:rPr>
        <w:t>Имя</w:t>
      </w:r>
      <w:r w:rsidRPr="001062D9">
        <w:rPr>
          <w:rFonts w:cstheme="minorHAnsi"/>
          <w:b/>
          <w:noProof/>
          <w:color w:val="E36C0A" w:themeColor="accent6" w:themeShade="BF"/>
          <w:sz w:val="24"/>
          <w:szCs w:val="24"/>
        </w:rPr>
        <w:t>&lt;/</w:t>
      </w:r>
      <w:r w:rsidRPr="003C7DB9">
        <w:rPr>
          <w:rFonts w:cstheme="minorHAnsi"/>
          <w:b/>
          <w:noProof/>
          <w:color w:val="E36C0A" w:themeColor="accent6" w:themeShade="BF"/>
          <w:sz w:val="24"/>
          <w:szCs w:val="24"/>
          <w:lang w:val="en-US"/>
        </w:rPr>
        <w:t>td</w:t>
      </w:r>
      <w:r w:rsidRPr="001062D9">
        <w:rPr>
          <w:rFonts w:cstheme="minorHAnsi"/>
          <w:b/>
          <w:noProof/>
          <w:color w:val="E36C0A" w:themeColor="accent6" w:themeShade="BF"/>
          <w:sz w:val="24"/>
          <w:szCs w:val="24"/>
        </w:rPr>
        <w:t xml:space="preserve">&gt;. </w:t>
      </w:r>
    </w:p>
    <w:p w:rsidR="00852491" w:rsidRPr="001062D9" w:rsidRDefault="00852491" w:rsidP="009B0B00">
      <w:pPr>
        <w:rPr>
          <w:rFonts w:cstheme="minorHAnsi"/>
          <w:noProof/>
          <w:color w:val="000000" w:themeColor="text1"/>
          <w:sz w:val="24"/>
          <w:szCs w:val="24"/>
        </w:rPr>
      </w:pPr>
      <w:r w:rsidRPr="001062D9">
        <w:rPr>
          <w:rFonts w:cstheme="minorHAnsi"/>
          <w:noProof/>
          <w:color w:val="000000" w:themeColor="text1"/>
          <w:sz w:val="24"/>
          <w:szCs w:val="24"/>
        </w:rPr>
        <w:t xml:space="preserve">Чтобы указать </w:t>
      </w:r>
      <w:r w:rsidR="001D5DFB" w:rsidRPr="001062D9">
        <w:rPr>
          <w:rFonts w:cstheme="minorHAnsi"/>
          <w:b/>
          <w:noProof/>
          <w:color w:val="000000" w:themeColor="text1"/>
          <w:sz w:val="24"/>
          <w:szCs w:val="24"/>
        </w:rPr>
        <w:t>ширин</w:t>
      </w:r>
      <w:r w:rsidRPr="001062D9">
        <w:rPr>
          <w:rFonts w:cstheme="minorHAnsi"/>
          <w:b/>
          <w:noProof/>
          <w:color w:val="000000" w:themeColor="text1"/>
          <w:sz w:val="24"/>
          <w:szCs w:val="24"/>
        </w:rPr>
        <w:t>у</w:t>
      </w:r>
      <w:r w:rsidRPr="001062D9">
        <w:rPr>
          <w:rFonts w:cstheme="minorHAnsi"/>
          <w:noProof/>
          <w:color w:val="000000" w:themeColor="text1"/>
          <w:sz w:val="24"/>
          <w:szCs w:val="24"/>
        </w:rPr>
        <w:t xml:space="preserve"> </w:t>
      </w:r>
      <w:r w:rsidR="001D5DFB" w:rsidRPr="001062D9">
        <w:rPr>
          <w:rFonts w:cstheme="minorHAnsi"/>
          <w:noProof/>
          <w:color w:val="000000" w:themeColor="text1"/>
          <w:sz w:val="24"/>
          <w:szCs w:val="24"/>
        </w:rPr>
        <w:t xml:space="preserve">таблицы пишем </w:t>
      </w:r>
      <w:r w:rsidR="001D5DFB" w:rsidRPr="001062D9">
        <w:rPr>
          <w:rFonts w:cstheme="minorHAnsi"/>
          <w:b/>
          <w:noProof/>
          <w:color w:val="E36C0A" w:themeColor="accent6" w:themeShade="BF"/>
          <w:sz w:val="24"/>
          <w:szCs w:val="24"/>
        </w:rPr>
        <w:t>атрибут</w:t>
      </w:r>
      <w:r w:rsidR="001D5DFB" w:rsidRPr="001062D9">
        <w:rPr>
          <w:rFonts w:cstheme="minorHAnsi"/>
          <w:b/>
          <w:noProof/>
          <w:color w:val="000000" w:themeColor="text1"/>
          <w:sz w:val="24"/>
          <w:szCs w:val="24"/>
        </w:rPr>
        <w:t xml:space="preserve"> </w:t>
      </w:r>
      <w:r w:rsidRPr="001062D9">
        <w:rPr>
          <w:rFonts w:cstheme="minorHAnsi"/>
          <w:b/>
          <w:noProof/>
          <w:color w:val="E36C0A" w:themeColor="accent6" w:themeShade="BF"/>
          <w:sz w:val="24"/>
          <w:szCs w:val="24"/>
        </w:rPr>
        <w:t>&lt;</w:t>
      </w:r>
      <w:r w:rsidRPr="003C7DB9">
        <w:rPr>
          <w:rFonts w:cstheme="minorHAnsi"/>
          <w:b/>
          <w:noProof/>
          <w:color w:val="E36C0A" w:themeColor="accent6" w:themeShade="BF"/>
          <w:sz w:val="24"/>
          <w:szCs w:val="24"/>
          <w:lang w:val="en-US"/>
        </w:rPr>
        <w:t>table</w:t>
      </w:r>
      <w:r w:rsidR="001D5DFB" w:rsidRPr="001062D9">
        <w:rPr>
          <w:rFonts w:cstheme="minorHAnsi"/>
          <w:b/>
          <w:noProof/>
          <w:color w:val="E36C0A" w:themeColor="accent6" w:themeShade="BF"/>
          <w:sz w:val="24"/>
          <w:szCs w:val="24"/>
        </w:rPr>
        <w:t xml:space="preserve"> </w:t>
      </w:r>
      <w:r w:rsidR="001D5DFB" w:rsidRPr="003C7DB9">
        <w:rPr>
          <w:rFonts w:cstheme="minorHAnsi"/>
          <w:b/>
          <w:noProof/>
          <w:color w:val="E36C0A" w:themeColor="accent6" w:themeShade="BF"/>
          <w:sz w:val="24"/>
          <w:szCs w:val="24"/>
          <w:lang w:val="en-US"/>
        </w:rPr>
        <w:t>width</w:t>
      </w:r>
      <w:r w:rsidR="001D5DFB" w:rsidRPr="001062D9">
        <w:rPr>
          <w:rFonts w:cstheme="minorHAnsi"/>
          <w:b/>
          <w:noProof/>
          <w:color w:val="E36C0A" w:themeColor="accent6" w:themeShade="BF"/>
          <w:sz w:val="24"/>
          <w:szCs w:val="24"/>
        </w:rPr>
        <w:t xml:space="preserve"> = “500”</w:t>
      </w:r>
      <w:r w:rsidRPr="001062D9">
        <w:rPr>
          <w:rFonts w:cstheme="minorHAnsi"/>
          <w:b/>
          <w:noProof/>
          <w:color w:val="E36C0A" w:themeColor="accent6" w:themeShade="BF"/>
          <w:sz w:val="24"/>
          <w:szCs w:val="24"/>
        </w:rPr>
        <w:t>&gt;</w:t>
      </w:r>
    </w:p>
    <w:p w:rsidR="00462202" w:rsidRPr="001062D9" w:rsidRDefault="001D5DFB" w:rsidP="00100F43">
      <w:pPr>
        <w:rPr>
          <w:rFonts w:cstheme="minorHAnsi"/>
          <w:b/>
          <w:noProof/>
          <w:color w:val="E36C0A" w:themeColor="accent6" w:themeShade="BF"/>
          <w:sz w:val="24"/>
          <w:szCs w:val="24"/>
        </w:rPr>
      </w:pPr>
      <w:r w:rsidRPr="001062D9">
        <w:rPr>
          <w:rFonts w:cstheme="minorHAnsi"/>
          <w:noProof/>
          <w:color w:val="000000" w:themeColor="text1"/>
          <w:sz w:val="24"/>
          <w:szCs w:val="24"/>
        </w:rPr>
        <w:t xml:space="preserve">Чтобы добавить </w:t>
      </w:r>
      <w:r w:rsidRPr="001062D9">
        <w:rPr>
          <w:rFonts w:cstheme="minorHAnsi"/>
          <w:b/>
          <w:noProof/>
          <w:color w:val="000000" w:themeColor="text1"/>
          <w:sz w:val="24"/>
          <w:szCs w:val="24"/>
        </w:rPr>
        <w:t>стиль ячейкам (сделать обрамление )</w:t>
      </w:r>
      <w:r w:rsidR="00F3719B" w:rsidRPr="001062D9">
        <w:rPr>
          <w:rFonts w:cstheme="minorHAnsi"/>
          <w:noProof/>
          <w:color w:val="000000" w:themeColor="text1"/>
          <w:sz w:val="24"/>
          <w:szCs w:val="24"/>
        </w:rPr>
        <w:t xml:space="preserve"> нужно в секции</w:t>
      </w:r>
      <w:r w:rsidRPr="001062D9">
        <w:rPr>
          <w:rFonts w:cstheme="minorHAnsi"/>
          <w:noProof/>
          <w:color w:val="000000" w:themeColor="text1"/>
          <w:sz w:val="24"/>
          <w:szCs w:val="24"/>
        </w:rPr>
        <w:t xml:space="preserve"> </w:t>
      </w:r>
      <w:r w:rsidRPr="001062D9">
        <w:rPr>
          <w:rFonts w:cstheme="minorHAnsi"/>
          <w:b/>
          <w:noProof/>
          <w:color w:val="E36C0A" w:themeColor="accent6" w:themeShade="BF"/>
          <w:sz w:val="24"/>
          <w:szCs w:val="24"/>
        </w:rPr>
        <w:t>&lt;</w:t>
      </w:r>
      <w:r w:rsidRPr="003C7DB9">
        <w:rPr>
          <w:rFonts w:cstheme="minorHAnsi"/>
          <w:b/>
          <w:noProof/>
          <w:color w:val="E36C0A" w:themeColor="accent6" w:themeShade="BF"/>
          <w:sz w:val="24"/>
          <w:szCs w:val="24"/>
          <w:lang w:val="en-US"/>
        </w:rPr>
        <w:t>head</w:t>
      </w:r>
      <w:r w:rsidRPr="001062D9">
        <w:rPr>
          <w:rFonts w:cstheme="minorHAnsi"/>
          <w:b/>
          <w:noProof/>
          <w:color w:val="E36C0A" w:themeColor="accent6" w:themeShade="BF"/>
          <w:sz w:val="24"/>
          <w:szCs w:val="24"/>
        </w:rPr>
        <w:t>&gt;&lt;/</w:t>
      </w:r>
      <w:r w:rsidRPr="003C7DB9">
        <w:rPr>
          <w:rFonts w:cstheme="minorHAnsi"/>
          <w:b/>
          <w:noProof/>
          <w:color w:val="E36C0A" w:themeColor="accent6" w:themeShade="BF"/>
          <w:sz w:val="24"/>
          <w:szCs w:val="24"/>
          <w:lang w:val="en-US"/>
        </w:rPr>
        <w:t>head</w:t>
      </w:r>
      <w:r w:rsidRPr="001062D9">
        <w:rPr>
          <w:rFonts w:cstheme="minorHAnsi"/>
          <w:b/>
          <w:noProof/>
          <w:color w:val="E36C0A" w:themeColor="accent6" w:themeShade="BF"/>
          <w:sz w:val="24"/>
          <w:szCs w:val="24"/>
        </w:rPr>
        <w:t>&gt;</w:t>
      </w:r>
      <w:r w:rsidR="00F3719B" w:rsidRPr="001062D9">
        <w:rPr>
          <w:rFonts w:cstheme="minorHAnsi"/>
          <w:noProof/>
          <w:sz w:val="24"/>
          <w:szCs w:val="24"/>
        </w:rPr>
        <w:t xml:space="preserve"> добавить  </w:t>
      </w:r>
      <w:r w:rsidR="00F3719B" w:rsidRPr="001062D9">
        <w:rPr>
          <w:rFonts w:cstheme="minorHAnsi"/>
          <w:b/>
          <w:noProof/>
          <w:color w:val="E36C0A" w:themeColor="accent6" w:themeShade="BF"/>
          <w:sz w:val="24"/>
          <w:szCs w:val="24"/>
        </w:rPr>
        <w:t>элементы</w:t>
      </w:r>
      <w:r w:rsidR="00F3719B" w:rsidRPr="001062D9">
        <w:rPr>
          <w:rFonts w:cstheme="minorHAnsi"/>
          <w:noProof/>
          <w:sz w:val="24"/>
          <w:szCs w:val="24"/>
        </w:rPr>
        <w:t xml:space="preserve"> </w:t>
      </w:r>
      <w:r w:rsidR="00F3719B" w:rsidRPr="001062D9">
        <w:rPr>
          <w:rFonts w:cstheme="minorHAnsi"/>
          <w:b/>
          <w:noProof/>
          <w:color w:val="E36C0A" w:themeColor="accent6" w:themeShade="BF"/>
          <w:sz w:val="24"/>
          <w:szCs w:val="24"/>
        </w:rPr>
        <w:t>&lt;</w:t>
      </w:r>
      <w:r w:rsidR="00F3719B" w:rsidRPr="003C7DB9">
        <w:rPr>
          <w:rFonts w:cstheme="minorHAnsi"/>
          <w:b/>
          <w:noProof/>
          <w:color w:val="E36C0A" w:themeColor="accent6" w:themeShade="BF"/>
          <w:sz w:val="24"/>
          <w:szCs w:val="24"/>
          <w:lang w:val="en-US"/>
        </w:rPr>
        <w:t>style</w:t>
      </w:r>
      <w:r w:rsidR="00F3719B" w:rsidRPr="001062D9">
        <w:rPr>
          <w:rFonts w:cstheme="minorHAnsi"/>
          <w:noProof/>
          <w:color w:val="E36C0A" w:themeColor="accent6" w:themeShade="BF"/>
          <w:sz w:val="24"/>
          <w:szCs w:val="24"/>
        </w:rPr>
        <w:t xml:space="preserve"> </w:t>
      </w:r>
      <w:r w:rsidR="00F3719B" w:rsidRPr="001062D9">
        <w:rPr>
          <w:rFonts w:cstheme="minorHAnsi"/>
          <w:noProof/>
          <w:sz w:val="24"/>
          <w:szCs w:val="24"/>
        </w:rPr>
        <w:t xml:space="preserve">с атрибутом </w:t>
      </w:r>
      <w:r w:rsidR="00F3719B" w:rsidRPr="003C7DB9">
        <w:rPr>
          <w:rFonts w:cstheme="minorHAnsi"/>
          <w:b/>
          <w:noProof/>
          <w:color w:val="E36C0A" w:themeColor="accent6" w:themeShade="BF"/>
          <w:sz w:val="24"/>
          <w:szCs w:val="24"/>
          <w:lang w:val="en-US"/>
        </w:rPr>
        <w:t>type</w:t>
      </w:r>
      <w:r w:rsidR="00F3719B" w:rsidRPr="001062D9">
        <w:rPr>
          <w:rFonts w:cstheme="minorHAnsi"/>
          <w:b/>
          <w:noProof/>
          <w:color w:val="E36C0A" w:themeColor="accent6" w:themeShade="BF"/>
          <w:sz w:val="24"/>
          <w:szCs w:val="24"/>
        </w:rPr>
        <w:t>=”</w:t>
      </w:r>
      <w:r w:rsidR="00F3719B" w:rsidRPr="003C7DB9">
        <w:rPr>
          <w:rFonts w:cstheme="minorHAnsi"/>
          <w:b/>
          <w:noProof/>
          <w:color w:val="E36C0A" w:themeColor="accent6" w:themeShade="BF"/>
          <w:sz w:val="24"/>
          <w:szCs w:val="24"/>
          <w:lang w:val="en-US"/>
        </w:rPr>
        <w:t>text</w:t>
      </w:r>
      <w:r w:rsidR="00F3719B" w:rsidRPr="001062D9">
        <w:rPr>
          <w:rFonts w:cstheme="minorHAnsi"/>
          <w:b/>
          <w:noProof/>
          <w:color w:val="E36C0A" w:themeColor="accent6" w:themeShade="BF"/>
          <w:sz w:val="24"/>
          <w:szCs w:val="24"/>
        </w:rPr>
        <w:t>/</w:t>
      </w:r>
      <w:r w:rsidR="00F3719B" w:rsidRPr="003C7DB9">
        <w:rPr>
          <w:rFonts w:cstheme="minorHAnsi"/>
          <w:b/>
          <w:noProof/>
          <w:color w:val="E36C0A" w:themeColor="accent6" w:themeShade="BF"/>
          <w:sz w:val="24"/>
          <w:szCs w:val="24"/>
          <w:lang w:val="en-US"/>
        </w:rPr>
        <w:t>css</w:t>
      </w:r>
      <w:r w:rsidR="00F3719B" w:rsidRPr="001062D9">
        <w:rPr>
          <w:rFonts w:cstheme="minorHAnsi"/>
          <w:b/>
          <w:noProof/>
          <w:color w:val="E36C0A" w:themeColor="accent6" w:themeShade="BF"/>
          <w:sz w:val="24"/>
          <w:szCs w:val="24"/>
        </w:rPr>
        <w:t>”&gt;&lt;/</w:t>
      </w:r>
      <w:r w:rsidR="00F3719B" w:rsidRPr="003C7DB9">
        <w:rPr>
          <w:rFonts w:cstheme="minorHAnsi"/>
          <w:b/>
          <w:noProof/>
          <w:color w:val="E36C0A" w:themeColor="accent6" w:themeShade="BF"/>
          <w:sz w:val="24"/>
          <w:szCs w:val="24"/>
          <w:lang w:val="en-US"/>
        </w:rPr>
        <w:t>style</w:t>
      </w:r>
      <w:r w:rsidR="00F3719B" w:rsidRPr="001062D9">
        <w:rPr>
          <w:rFonts w:cstheme="minorHAnsi"/>
          <w:b/>
          <w:noProof/>
          <w:color w:val="E36C0A" w:themeColor="accent6" w:themeShade="BF"/>
          <w:sz w:val="24"/>
          <w:szCs w:val="24"/>
        </w:rPr>
        <w:t>&gt;.</w:t>
      </w:r>
    </w:p>
    <w:p w:rsidR="00F3719B" w:rsidRPr="001062D9" w:rsidRDefault="00502158" w:rsidP="00100F43">
      <w:pPr>
        <w:rPr>
          <w:rFonts w:cstheme="minorHAnsi"/>
          <w:noProof/>
          <w:color w:val="000000" w:themeColor="text1"/>
          <w:sz w:val="24"/>
          <w:szCs w:val="24"/>
        </w:rPr>
      </w:pPr>
      <w:r w:rsidRPr="001062D9">
        <w:rPr>
          <w:rFonts w:cstheme="minorHAnsi"/>
          <w:noProof/>
          <w:color w:val="000000" w:themeColor="text1"/>
          <w:sz w:val="24"/>
          <w:szCs w:val="24"/>
        </w:rPr>
        <w:t>Ниже</w:t>
      </w:r>
      <w:r w:rsidR="00F3719B" w:rsidRPr="001062D9">
        <w:rPr>
          <w:rFonts w:cstheme="minorHAnsi"/>
          <w:noProof/>
          <w:color w:val="000000" w:themeColor="text1"/>
          <w:sz w:val="24"/>
          <w:szCs w:val="24"/>
        </w:rPr>
        <w:t xml:space="preserve"> прописуем заголовки ячеек, с помощью -</w:t>
      </w:r>
      <w:r w:rsidR="00F3719B" w:rsidRPr="001062D9">
        <w:rPr>
          <w:rFonts w:cstheme="minorHAnsi"/>
          <w:b/>
          <w:noProof/>
          <w:color w:val="E36C0A" w:themeColor="accent6" w:themeShade="BF"/>
          <w:sz w:val="24"/>
          <w:szCs w:val="24"/>
        </w:rPr>
        <w:t xml:space="preserve">  </w:t>
      </w:r>
      <w:r w:rsidR="00F3719B" w:rsidRPr="003C7DB9">
        <w:rPr>
          <w:rFonts w:cstheme="minorHAnsi"/>
          <w:b/>
          <w:noProof/>
          <w:color w:val="E36C0A" w:themeColor="accent6" w:themeShade="BF"/>
          <w:sz w:val="24"/>
          <w:szCs w:val="24"/>
          <w:lang w:val="en-US"/>
        </w:rPr>
        <w:t>th</w:t>
      </w:r>
      <w:r w:rsidRPr="001062D9">
        <w:rPr>
          <w:rFonts w:cstheme="minorHAnsi"/>
          <w:b/>
          <w:noProof/>
          <w:color w:val="E36C0A" w:themeColor="accent6" w:themeShade="BF"/>
          <w:sz w:val="24"/>
          <w:szCs w:val="24"/>
        </w:rPr>
        <w:t xml:space="preserve"> </w:t>
      </w:r>
      <w:r w:rsidRPr="001062D9">
        <w:rPr>
          <w:rFonts w:cstheme="minorHAnsi"/>
          <w:noProof/>
          <w:color w:val="000000" w:themeColor="text1"/>
          <w:sz w:val="24"/>
          <w:szCs w:val="24"/>
        </w:rPr>
        <w:t xml:space="preserve">и сами ячейки </w:t>
      </w:r>
      <w:r w:rsidRPr="003C7DB9">
        <w:rPr>
          <w:rFonts w:cstheme="minorHAnsi"/>
          <w:b/>
          <w:noProof/>
          <w:color w:val="E36C0A" w:themeColor="accent6" w:themeShade="BF"/>
          <w:sz w:val="24"/>
          <w:szCs w:val="24"/>
          <w:lang w:val="en-US"/>
        </w:rPr>
        <w:t>td</w:t>
      </w:r>
      <w:r w:rsidRPr="001062D9">
        <w:rPr>
          <w:rFonts w:cstheme="minorHAnsi"/>
          <w:noProof/>
          <w:color w:val="000000" w:themeColor="text1"/>
          <w:sz w:val="24"/>
          <w:szCs w:val="24"/>
        </w:rPr>
        <w:t xml:space="preserve"> и з</w:t>
      </w:r>
      <w:r w:rsidR="00F3719B" w:rsidRPr="001062D9">
        <w:rPr>
          <w:rFonts w:cstheme="minorHAnsi"/>
          <w:noProof/>
          <w:color w:val="000000" w:themeColor="text1"/>
          <w:sz w:val="24"/>
          <w:szCs w:val="24"/>
        </w:rPr>
        <w:t xml:space="preserve">адаем рамки ячеек размером в 2 пикселя с черным цветом – </w:t>
      </w:r>
      <w:r w:rsidRPr="001062D9">
        <w:rPr>
          <w:rFonts w:cstheme="minorHAnsi"/>
          <w:b/>
          <w:noProof/>
          <w:color w:val="E36C0A" w:themeColor="accent6" w:themeShade="BF"/>
          <w:sz w:val="24"/>
          <w:szCs w:val="24"/>
        </w:rPr>
        <w:t>{</w:t>
      </w:r>
      <w:r w:rsidR="00F3719B" w:rsidRPr="003C7DB9">
        <w:rPr>
          <w:rFonts w:cstheme="minorHAnsi"/>
          <w:b/>
          <w:noProof/>
          <w:color w:val="E36C0A" w:themeColor="accent6" w:themeShade="BF"/>
          <w:sz w:val="24"/>
          <w:szCs w:val="24"/>
          <w:lang w:val="en-US"/>
        </w:rPr>
        <w:t>border</w:t>
      </w:r>
      <w:r w:rsidR="00F3719B" w:rsidRPr="001062D9">
        <w:rPr>
          <w:rFonts w:cstheme="minorHAnsi"/>
          <w:b/>
          <w:noProof/>
          <w:color w:val="E36C0A" w:themeColor="accent6" w:themeShade="BF"/>
          <w:sz w:val="24"/>
          <w:szCs w:val="24"/>
        </w:rPr>
        <w:t>: 2</w:t>
      </w:r>
      <w:r w:rsidR="00F3719B" w:rsidRPr="003C7DB9">
        <w:rPr>
          <w:rFonts w:cstheme="minorHAnsi"/>
          <w:b/>
          <w:noProof/>
          <w:color w:val="E36C0A" w:themeColor="accent6" w:themeShade="BF"/>
          <w:sz w:val="24"/>
          <w:szCs w:val="24"/>
          <w:lang w:val="en-US"/>
        </w:rPr>
        <w:t>px</w:t>
      </w:r>
      <w:r w:rsidR="00F3719B" w:rsidRPr="001062D9">
        <w:rPr>
          <w:rFonts w:cstheme="minorHAnsi"/>
          <w:b/>
          <w:noProof/>
          <w:color w:val="E36C0A" w:themeColor="accent6" w:themeShade="BF"/>
          <w:sz w:val="24"/>
          <w:szCs w:val="24"/>
        </w:rPr>
        <w:t xml:space="preserve"> </w:t>
      </w:r>
      <w:r w:rsidRPr="003C7DB9">
        <w:rPr>
          <w:rFonts w:cstheme="minorHAnsi"/>
          <w:b/>
          <w:noProof/>
          <w:color w:val="E36C0A" w:themeColor="accent6" w:themeShade="BF"/>
          <w:sz w:val="24"/>
          <w:szCs w:val="24"/>
          <w:lang w:val="en-US"/>
        </w:rPr>
        <w:t>solid</w:t>
      </w:r>
      <w:r w:rsidRPr="001062D9">
        <w:rPr>
          <w:rFonts w:cstheme="minorHAnsi"/>
          <w:b/>
          <w:noProof/>
          <w:color w:val="E36C0A" w:themeColor="accent6" w:themeShade="BF"/>
          <w:sz w:val="24"/>
          <w:szCs w:val="24"/>
        </w:rPr>
        <w:t xml:space="preserve"> </w:t>
      </w:r>
      <w:r w:rsidRPr="003C7DB9">
        <w:rPr>
          <w:rFonts w:cstheme="minorHAnsi"/>
          <w:b/>
          <w:noProof/>
          <w:color w:val="E36C0A" w:themeColor="accent6" w:themeShade="BF"/>
          <w:sz w:val="24"/>
          <w:szCs w:val="24"/>
          <w:lang w:val="en-US"/>
        </w:rPr>
        <w:t>black</w:t>
      </w:r>
      <w:r w:rsidRPr="001062D9">
        <w:rPr>
          <w:rFonts w:cstheme="minorHAnsi"/>
          <w:b/>
          <w:noProof/>
          <w:color w:val="E36C0A" w:themeColor="accent6" w:themeShade="BF"/>
          <w:sz w:val="24"/>
          <w:szCs w:val="24"/>
        </w:rPr>
        <w:t>}</w:t>
      </w:r>
    </w:p>
    <w:p w:rsidR="00F3719B" w:rsidRPr="003C7DB9" w:rsidRDefault="00F3719B" w:rsidP="00F3719B">
      <w:pPr>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FFFFFF"/>
          <w:sz w:val="20"/>
          <w:szCs w:val="20"/>
          <w:lang w:val="en-US" w:eastAsia="ru-RU"/>
        </w:rPr>
      </w:pPr>
      <w:r w:rsidRPr="003C7DB9">
        <w:rPr>
          <w:rFonts w:ascii="Courier New" w:eastAsia="Times New Roman" w:hAnsi="Courier New" w:cs="Courier New"/>
          <w:noProof/>
          <w:color w:val="E1EFFF"/>
          <w:sz w:val="20"/>
          <w:szCs w:val="20"/>
          <w:lang w:val="en-US" w:eastAsia="ru-RU"/>
        </w:rPr>
        <w:t>&lt;</w:t>
      </w:r>
      <w:r w:rsidRPr="003C7DB9">
        <w:rPr>
          <w:rFonts w:ascii="Courier New" w:eastAsia="Times New Roman" w:hAnsi="Courier New" w:cs="Courier New"/>
          <w:noProof/>
          <w:color w:val="9EFFFF"/>
          <w:sz w:val="20"/>
          <w:szCs w:val="20"/>
          <w:lang w:val="en-US" w:eastAsia="ru-RU"/>
        </w:rPr>
        <w:t xml:space="preserve">style </w:t>
      </w:r>
      <w:r w:rsidRPr="003C7DB9">
        <w:rPr>
          <w:rFonts w:ascii="Courier New" w:eastAsia="Times New Roman" w:hAnsi="Courier New" w:cs="Courier New"/>
          <w:noProof/>
          <w:color w:val="FFDD00"/>
          <w:sz w:val="20"/>
          <w:szCs w:val="20"/>
          <w:lang w:val="en-US" w:eastAsia="ru-RU"/>
        </w:rPr>
        <w:t>type=</w:t>
      </w:r>
      <w:r w:rsidRPr="003C7DB9">
        <w:rPr>
          <w:rFonts w:ascii="Courier New" w:eastAsia="Times New Roman" w:hAnsi="Courier New" w:cs="Courier New"/>
          <w:b/>
          <w:bCs/>
          <w:noProof/>
          <w:color w:val="3AD900"/>
          <w:sz w:val="20"/>
          <w:szCs w:val="20"/>
          <w:lang w:val="en-US" w:eastAsia="ru-RU"/>
        </w:rPr>
        <w:t>"text/css"</w:t>
      </w:r>
      <w:r w:rsidRPr="003C7DB9">
        <w:rPr>
          <w:rFonts w:ascii="Courier New" w:eastAsia="Times New Roman" w:hAnsi="Courier New" w:cs="Courier New"/>
          <w:noProof/>
          <w:color w:val="E1EFFF"/>
          <w:sz w:val="20"/>
          <w:szCs w:val="20"/>
          <w:lang w:val="en-US" w:eastAsia="ru-RU"/>
        </w:rPr>
        <w:t>&gt;</w:t>
      </w:r>
      <w:r w:rsidRPr="003C7DB9">
        <w:rPr>
          <w:rFonts w:ascii="Courier New" w:eastAsia="Times New Roman" w:hAnsi="Courier New" w:cs="Courier New"/>
          <w:noProof/>
          <w:color w:val="E1EFFF"/>
          <w:sz w:val="20"/>
          <w:szCs w:val="20"/>
          <w:lang w:val="en-US" w:eastAsia="ru-RU"/>
        </w:rPr>
        <w:br/>
        <w:t xml:space="preserve">    </w:t>
      </w:r>
      <w:r w:rsidRPr="003C7DB9">
        <w:rPr>
          <w:rFonts w:ascii="Courier New" w:eastAsia="Times New Roman" w:hAnsi="Courier New" w:cs="Courier New"/>
          <w:noProof/>
          <w:color w:val="FFDD00"/>
          <w:sz w:val="20"/>
          <w:szCs w:val="20"/>
          <w:lang w:val="en-US" w:eastAsia="ru-RU"/>
        </w:rPr>
        <w:t>th</w:t>
      </w:r>
      <w:r w:rsidRPr="003C7DB9">
        <w:rPr>
          <w:rFonts w:ascii="Courier New" w:eastAsia="Times New Roman" w:hAnsi="Courier New" w:cs="Courier New"/>
          <w:noProof/>
          <w:color w:val="E1EFFF"/>
          <w:sz w:val="20"/>
          <w:szCs w:val="20"/>
          <w:lang w:val="en-US" w:eastAsia="ru-RU"/>
        </w:rPr>
        <w:t xml:space="preserve">, </w:t>
      </w:r>
      <w:r w:rsidRPr="003C7DB9">
        <w:rPr>
          <w:rFonts w:ascii="Courier New" w:eastAsia="Times New Roman" w:hAnsi="Courier New" w:cs="Courier New"/>
          <w:noProof/>
          <w:color w:val="FFDD00"/>
          <w:sz w:val="20"/>
          <w:szCs w:val="20"/>
          <w:lang w:val="en-US" w:eastAsia="ru-RU"/>
        </w:rPr>
        <w:t xml:space="preserve">td </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E1EFFF"/>
          <w:sz w:val="20"/>
          <w:szCs w:val="20"/>
          <w:lang w:val="en-US" w:eastAsia="ru-RU"/>
        </w:rPr>
        <w:br/>
        <w:t xml:space="preserve">        </w:t>
      </w:r>
      <w:r w:rsidRPr="003C7DB9">
        <w:rPr>
          <w:rFonts w:ascii="Courier New" w:eastAsia="Times New Roman" w:hAnsi="Courier New" w:cs="Courier New"/>
          <w:noProof/>
          <w:color w:val="80FFBB"/>
          <w:sz w:val="20"/>
          <w:szCs w:val="20"/>
          <w:lang w:val="en-US" w:eastAsia="ru-RU"/>
        </w:rPr>
        <w:t>border</w:t>
      </w:r>
      <w:r w:rsidRPr="003C7DB9">
        <w:rPr>
          <w:rFonts w:ascii="Courier New" w:eastAsia="Times New Roman" w:hAnsi="Courier New" w:cs="Courier New"/>
          <w:noProof/>
          <w:color w:val="FFFFFF"/>
          <w:sz w:val="20"/>
          <w:szCs w:val="20"/>
          <w:lang w:val="en-US" w:eastAsia="ru-RU"/>
        </w:rPr>
        <w:t xml:space="preserve">: </w:t>
      </w:r>
      <w:r w:rsidRPr="003C7DB9">
        <w:rPr>
          <w:rFonts w:ascii="Courier New" w:eastAsia="Times New Roman" w:hAnsi="Courier New" w:cs="Courier New"/>
          <w:noProof/>
          <w:color w:val="FF628C"/>
          <w:sz w:val="20"/>
          <w:szCs w:val="20"/>
          <w:lang w:val="en-US" w:eastAsia="ru-RU"/>
        </w:rPr>
        <w:t>2</w:t>
      </w:r>
      <w:r w:rsidRPr="003C7DB9">
        <w:rPr>
          <w:rFonts w:ascii="Courier New" w:eastAsia="Times New Roman" w:hAnsi="Courier New" w:cs="Courier New"/>
          <w:b/>
          <w:bCs/>
          <w:noProof/>
          <w:color w:val="68E868"/>
          <w:sz w:val="20"/>
          <w:szCs w:val="20"/>
          <w:lang w:val="en-US" w:eastAsia="ru-RU"/>
        </w:rPr>
        <w:t>px solid black</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E1EFFF"/>
          <w:sz w:val="20"/>
          <w:szCs w:val="20"/>
          <w:lang w:val="en-US" w:eastAsia="ru-RU"/>
        </w:rPr>
        <w:br/>
        <w:t xml:space="preserve">    }</w:t>
      </w:r>
      <w:r w:rsidRPr="003C7DB9">
        <w:rPr>
          <w:rFonts w:ascii="Courier New" w:eastAsia="Times New Roman" w:hAnsi="Courier New" w:cs="Courier New"/>
          <w:noProof/>
          <w:color w:val="E1EFFF"/>
          <w:sz w:val="20"/>
          <w:szCs w:val="20"/>
          <w:lang w:val="en-US" w:eastAsia="ru-RU"/>
        </w:rPr>
        <w:br/>
        <w:t>&lt;/</w:t>
      </w:r>
      <w:r w:rsidRPr="003C7DB9">
        <w:rPr>
          <w:rFonts w:ascii="Courier New" w:eastAsia="Times New Roman" w:hAnsi="Courier New" w:cs="Courier New"/>
          <w:noProof/>
          <w:color w:val="9EFFFF"/>
          <w:sz w:val="20"/>
          <w:szCs w:val="20"/>
          <w:lang w:val="en-US" w:eastAsia="ru-RU"/>
        </w:rPr>
        <w:t>style</w:t>
      </w:r>
      <w:r w:rsidRPr="003C7DB9">
        <w:rPr>
          <w:rFonts w:ascii="Courier New" w:eastAsia="Times New Roman" w:hAnsi="Courier New" w:cs="Courier New"/>
          <w:noProof/>
          <w:color w:val="E1EFFF"/>
          <w:sz w:val="20"/>
          <w:szCs w:val="20"/>
          <w:lang w:val="en-US" w:eastAsia="ru-RU"/>
        </w:rPr>
        <w:t>&gt;</w:t>
      </w:r>
    </w:p>
    <w:p w:rsidR="00502158" w:rsidRPr="003C7DB9" w:rsidRDefault="00F3719B" w:rsidP="00100F43">
      <w:pPr>
        <w:rPr>
          <w:rFonts w:cstheme="minorHAnsi"/>
          <w:b/>
          <w:noProof/>
          <w:color w:val="E36C0A" w:themeColor="accent6" w:themeShade="BF"/>
          <w:sz w:val="24"/>
          <w:szCs w:val="24"/>
          <w:lang w:val="en-US"/>
        </w:rPr>
      </w:pPr>
      <w:r w:rsidRPr="003C7DB9">
        <w:rPr>
          <w:rFonts w:cstheme="minorHAnsi"/>
          <w:b/>
          <w:noProof/>
          <w:color w:val="E36C0A" w:themeColor="accent6" w:themeShade="BF"/>
          <w:sz w:val="24"/>
          <w:szCs w:val="24"/>
          <w:lang w:val="en-US"/>
        </w:rPr>
        <w:t xml:space="preserve"> </w:t>
      </w:r>
    </w:p>
    <w:p w:rsidR="00121390" w:rsidRPr="003C7DB9" w:rsidRDefault="00121390" w:rsidP="00100F43">
      <w:pPr>
        <w:rPr>
          <w:rFonts w:cstheme="minorHAnsi"/>
          <w:b/>
          <w:noProof/>
          <w:color w:val="E36C0A" w:themeColor="accent6" w:themeShade="BF"/>
          <w:sz w:val="24"/>
          <w:szCs w:val="24"/>
          <w:lang w:val="en-US"/>
        </w:rPr>
      </w:pPr>
    </w:p>
    <w:p w:rsidR="008E6361" w:rsidRPr="003C7DB9" w:rsidRDefault="008E6361" w:rsidP="00100F43">
      <w:pPr>
        <w:rPr>
          <w:rFonts w:cstheme="minorHAnsi"/>
          <w:b/>
          <w:noProof/>
          <w:color w:val="E36C0A" w:themeColor="accent6" w:themeShade="BF"/>
          <w:sz w:val="24"/>
          <w:szCs w:val="24"/>
          <w:lang w:val="en-US"/>
        </w:rPr>
      </w:pPr>
    </w:p>
    <w:p w:rsidR="00AF0625" w:rsidRPr="001062D9" w:rsidRDefault="00502158" w:rsidP="00100F43">
      <w:pPr>
        <w:rPr>
          <w:rFonts w:cstheme="minorHAnsi"/>
          <w:b/>
          <w:noProof/>
          <w:color w:val="E36C0A" w:themeColor="accent6" w:themeShade="BF"/>
          <w:sz w:val="24"/>
          <w:szCs w:val="24"/>
        </w:rPr>
      </w:pPr>
      <w:r w:rsidRPr="001062D9">
        <w:rPr>
          <w:rFonts w:cstheme="minorHAnsi"/>
          <w:b/>
          <w:noProof/>
          <w:color w:val="E36C0A" w:themeColor="accent6" w:themeShade="BF"/>
          <w:sz w:val="24"/>
          <w:szCs w:val="24"/>
        </w:rPr>
        <w:lastRenderedPageBreak/>
        <w:t>Таблица состоит из</w:t>
      </w:r>
      <w:r w:rsidR="00AF0625" w:rsidRPr="001062D9">
        <w:rPr>
          <w:rFonts w:cstheme="minorHAnsi"/>
          <w:b/>
          <w:noProof/>
          <w:color w:val="E36C0A" w:themeColor="accent6" w:themeShade="BF"/>
          <w:sz w:val="24"/>
          <w:szCs w:val="24"/>
        </w:rPr>
        <w:t>:</w:t>
      </w:r>
    </w:p>
    <w:p w:rsidR="00F3719B" w:rsidRPr="001062D9" w:rsidRDefault="00502158" w:rsidP="00100F43">
      <w:pPr>
        <w:rPr>
          <w:rFonts w:cstheme="minorHAnsi"/>
          <w:b/>
          <w:noProof/>
          <w:sz w:val="24"/>
          <w:szCs w:val="24"/>
        </w:rPr>
      </w:pPr>
      <w:r w:rsidRPr="001062D9">
        <w:rPr>
          <w:rFonts w:cstheme="minorHAnsi"/>
          <w:noProof/>
          <w:sz w:val="24"/>
          <w:szCs w:val="24"/>
        </w:rPr>
        <w:t xml:space="preserve"> верхней части – </w:t>
      </w:r>
      <w:r w:rsidRPr="003C7DB9">
        <w:rPr>
          <w:rFonts w:cstheme="minorHAnsi"/>
          <w:b/>
          <w:noProof/>
          <w:sz w:val="24"/>
          <w:szCs w:val="24"/>
          <w:lang w:val="en-US"/>
        </w:rPr>
        <w:t>header</w:t>
      </w:r>
      <w:r w:rsidRPr="001062D9">
        <w:rPr>
          <w:rFonts w:cstheme="minorHAnsi"/>
          <w:noProof/>
          <w:sz w:val="24"/>
          <w:szCs w:val="24"/>
        </w:rPr>
        <w:t xml:space="preserve">, </w:t>
      </w:r>
      <w:r w:rsidR="00AF0625" w:rsidRPr="001062D9">
        <w:rPr>
          <w:rFonts w:cstheme="minorHAnsi"/>
          <w:noProof/>
          <w:sz w:val="24"/>
          <w:szCs w:val="24"/>
        </w:rPr>
        <w:t xml:space="preserve">основной  - </w:t>
      </w:r>
      <w:r w:rsidR="00AF0625" w:rsidRPr="003C7DB9">
        <w:rPr>
          <w:rFonts w:cstheme="minorHAnsi"/>
          <w:b/>
          <w:noProof/>
          <w:sz w:val="24"/>
          <w:szCs w:val="24"/>
          <w:lang w:val="en-US"/>
        </w:rPr>
        <w:t>body</w:t>
      </w:r>
      <w:r w:rsidR="00AF0625" w:rsidRPr="001062D9">
        <w:rPr>
          <w:rFonts w:cstheme="minorHAnsi"/>
          <w:noProof/>
          <w:sz w:val="24"/>
          <w:szCs w:val="24"/>
        </w:rPr>
        <w:t xml:space="preserve">, </w:t>
      </w:r>
      <w:r w:rsidRPr="001062D9">
        <w:rPr>
          <w:rFonts w:cstheme="minorHAnsi"/>
          <w:noProof/>
          <w:sz w:val="24"/>
          <w:szCs w:val="24"/>
        </w:rPr>
        <w:t xml:space="preserve">и нижней – </w:t>
      </w:r>
      <w:r w:rsidRPr="003C7DB9">
        <w:rPr>
          <w:rFonts w:cstheme="minorHAnsi"/>
          <w:b/>
          <w:noProof/>
          <w:sz w:val="24"/>
          <w:szCs w:val="24"/>
          <w:lang w:val="en-US"/>
        </w:rPr>
        <w:t>footer</w:t>
      </w:r>
      <w:r w:rsidRPr="001062D9">
        <w:rPr>
          <w:rFonts w:cstheme="minorHAnsi"/>
          <w:b/>
          <w:noProof/>
          <w:sz w:val="24"/>
          <w:szCs w:val="24"/>
        </w:rPr>
        <w:t>:</w:t>
      </w:r>
    </w:p>
    <w:p w:rsidR="00502158" w:rsidRPr="001062D9" w:rsidRDefault="00502158" w:rsidP="00100F43">
      <w:pPr>
        <w:rPr>
          <w:rFonts w:cstheme="minorHAnsi"/>
          <w:b/>
          <w:noProof/>
          <w:sz w:val="24"/>
          <w:szCs w:val="24"/>
        </w:rPr>
      </w:pPr>
      <w:r w:rsidRPr="001062D9">
        <w:rPr>
          <w:rFonts w:cstheme="minorHAnsi"/>
          <w:b/>
          <w:noProof/>
          <w:sz w:val="24"/>
          <w:szCs w:val="24"/>
        </w:rPr>
        <w:t xml:space="preserve">Чтобы создать </w:t>
      </w:r>
      <w:r w:rsidRPr="003C7DB9">
        <w:rPr>
          <w:rFonts w:cstheme="minorHAnsi"/>
          <w:b/>
          <w:noProof/>
          <w:sz w:val="24"/>
          <w:szCs w:val="24"/>
          <w:lang w:val="en-US"/>
        </w:rPr>
        <w:t>header</w:t>
      </w:r>
      <w:r w:rsidR="00AF0625" w:rsidRPr="001062D9">
        <w:rPr>
          <w:rFonts w:cstheme="minorHAnsi"/>
          <w:b/>
          <w:noProof/>
          <w:sz w:val="24"/>
          <w:szCs w:val="24"/>
        </w:rPr>
        <w:t>(заголовки)</w:t>
      </w:r>
      <w:r w:rsidRPr="001062D9">
        <w:rPr>
          <w:rFonts w:cstheme="minorHAnsi"/>
          <w:b/>
          <w:noProof/>
          <w:sz w:val="24"/>
          <w:szCs w:val="24"/>
        </w:rPr>
        <w:t xml:space="preserve"> – </w:t>
      </w:r>
      <w:r w:rsidRPr="001062D9">
        <w:rPr>
          <w:rFonts w:cstheme="minorHAnsi"/>
          <w:noProof/>
          <w:sz w:val="24"/>
          <w:szCs w:val="24"/>
        </w:rPr>
        <w:t>используем</w:t>
      </w:r>
      <w:r w:rsidRPr="001062D9">
        <w:rPr>
          <w:rFonts w:cstheme="minorHAnsi"/>
          <w:b/>
          <w:noProof/>
          <w:sz w:val="24"/>
          <w:szCs w:val="24"/>
        </w:rPr>
        <w:t xml:space="preserve"> тег &lt;</w:t>
      </w:r>
      <w:r w:rsidRPr="003C7DB9">
        <w:rPr>
          <w:rFonts w:cstheme="minorHAnsi"/>
          <w:b/>
          <w:noProof/>
          <w:sz w:val="24"/>
          <w:szCs w:val="24"/>
          <w:lang w:val="en-US"/>
        </w:rPr>
        <w:t>thead</w:t>
      </w:r>
      <w:r w:rsidRPr="001062D9">
        <w:rPr>
          <w:rFonts w:cstheme="minorHAnsi"/>
          <w:b/>
          <w:noProof/>
          <w:sz w:val="24"/>
          <w:szCs w:val="24"/>
        </w:rPr>
        <w:t>&gt;&lt;/</w:t>
      </w:r>
      <w:r w:rsidRPr="003C7DB9">
        <w:rPr>
          <w:rFonts w:cstheme="minorHAnsi"/>
          <w:b/>
          <w:noProof/>
          <w:sz w:val="24"/>
          <w:szCs w:val="24"/>
          <w:lang w:val="en-US"/>
        </w:rPr>
        <w:t>thead</w:t>
      </w:r>
      <w:r w:rsidRPr="001062D9">
        <w:rPr>
          <w:rFonts w:cstheme="minorHAnsi"/>
          <w:b/>
          <w:noProof/>
          <w:sz w:val="24"/>
          <w:szCs w:val="24"/>
        </w:rPr>
        <w:t xml:space="preserve">&gt; </w:t>
      </w:r>
      <w:r w:rsidRPr="001062D9">
        <w:rPr>
          <w:rFonts w:cstheme="minorHAnsi"/>
          <w:noProof/>
          <w:sz w:val="24"/>
          <w:szCs w:val="24"/>
        </w:rPr>
        <w:t>и вставляем в него первый ряд таблицы</w:t>
      </w:r>
      <w:r w:rsidRPr="001062D9">
        <w:rPr>
          <w:rFonts w:cstheme="minorHAnsi"/>
          <w:b/>
          <w:noProof/>
          <w:sz w:val="24"/>
          <w:szCs w:val="24"/>
        </w:rPr>
        <w:t>.</w:t>
      </w:r>
    </w:p>
    <w:p w:rsidR="00502158" w:rsidRPr="001062D9" w:rsidRDefault="00502158" w:rsidP="00100F43">
      <w:pPr>
        <w:rPr>
          <w:rFonts w:cstheme="minorHAnsi"/>
          <w:b/>
          <w:noProof/>
          <w:color w:val="E36C0A" w:themeColor="accent6" w:themeShade="BF"/>
          <w:sz w:val="24"/>
          <w:szCs w:val="24"/>
        </w:rPr>
      </w:pPr>
      <w:r w:rsidRPr="001062D9">
        <w:rPr>
          <w:rFonts w:cstheme="minorHAnsi"/>
          <w:b/>
          <w:noProof/>
          <w:sz w:val="24"/>
          <w:szCs w:val="24"/>
        </w:rPr>
        <w:t xml:space="preserve">И теги </w:t>
      </w:r>
      <w:r w:rsidRPr="001062D9">
        <w:rPr>
          <w:rFonts w:cstheme="minorHAnsi"/>
          <w:b/>
          <w:noProof/>
          <w:color w:val="E36C0A" w:themeColor="accent6" w:themeShade="BF"/>
          <w:sz w:val="24"/>
          <w:szCs w:val="24"/>
        </w:rPr>
        <w:t>&lt;</w:t>
      </w:r>
      <w:r w:rsidRPr="003C7DB9">
        <w:rPr>
          <w:rFonts w:cstheme="minorHAnsi"/>
          <w:b/>
          <w:noProof/>
          <w:color w:val="E36C0A" w:themeColor="accent6" w:themeShade="BF"/>
          <w:sz w:val="24"/>
          <w:szCs w:val="24"/>
          <w:lang w:val="en-US"/>
        </w:rPr>
        <w:t>td</w:t>
      </w:r>
      <w:r w:rsidRPr="001062D9">
        <w:rPr>
          <w:rFonts w:cstheme="minorHAnsi"/>
          <w:b/>
          <w:noProof/>
          <w:color w:val="E36C0A" w:themeColor="accent6" w:themeShade="BF"/>
          <w:sz w:val="24"/>
          <w:szCs w:val="24"/>
        </w:rPr>
        <w:t>&gt;</w:t>
      </w:r>
      <w:r w:rsidRPr="001062D9">
        <w:rPr>
          <w:rFonts w:cstheme="minorHAnsi"/>
          <w:b/>
          <w:noProof/>
          <w:sz w:val="24"/>
          <w:szCs w:val="24"/>
        </w:rPr>
        <w:t xml:space="preserve"> </w:t>
      </w:r>
      <w:r w:rsidRPr="001062D9">
        <w:rPr>
          <w:rFonts w:cstheme="minorHAnsi"/>
          <w:noProof/>
          <w:sz w:val="24"/>
          <w:szCs w:val="24"/>
        </w:rPr>
        <w:t>меняем на</w:t>
      </w:r>
      <w:r w:rsidRPr="001062D9">
        <w:rPr>
          <w:rFonts w:cstheme="minorHAnsi"/>
          <w:b/>
          <w:noProof/>
          <w:sz w:val="24"/>
          <w:szCs w:val="24"/>
        </w:rPr>
        <w:t xml:space="preserve"> </w:t>
      </w:r>
      <w:r w:rsidRPr="001062D9">
        <w:rPr>
          <w:rFonts w:cstheme="minorHAnsi"/>
          <w:b/>
          <w:noProof/>
          <w:color w:val="E36C0A" w:themeColor="accent6" w:themeShade="BF"/>
          <w:sz w:val="24"/>
          <w:szCs w:val="24"/>
        </w:rPr>
        <w:t>&lt;</w:t>
      </w:r>
      <w:r w:rsidRPr="003C7DB9">
        <w:rPr>
          <w:rFonts w:cstheme="minorHAnsi"/>
          <w:b/>
          <w:noProof/>
          <w:color w:val="E36C0A" w:themeColor="accent6" w:themeShade="BF"/>
          <w:sz w:val="24"/>
          <w:szCs w:val="24"/>
          <w:lang w:val="en-US"/>
        </w:rPr>
        <w:t>th</w:t>
      </w:r>
      <w:r w:rsidRPr="001062D9">
        <w:rPr>
          <w:rFonts w:cstheme="minorHAnsi"/>
          <w:b/>
          <w:noProof/>
          <w:color w:val="E36C0A" w:themeColor="accent6" w:themeShade="BF"/>
          <w:sz w:val="24"/>
          <w:szCs w:val="24"/>
        </w:rPr>
        <w:t>&gt;.</w:t>
      </w:r>
    </w:p>
    <w:p w:rsidR="00B610A5" w:rsidRPr="001062D9" w:rsidRDefault="00B610A5" w:rsidP="00B610A5">
      <w:pPr>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FFFFFF"/>
          <w:sz w:val="20"/>
          <w:szCs w:val="20"/>
          <w:lang w:eastAsia="ru-RU"/>
        </w:rPr>
      </w:pPr>
      <w:r w:rsidRPr="001062D9">
        <w:rPr>
          <w:rFonts w:ascii="Courier New" w:eastAsia="Times New Roman" w:hAnsi="Courier New" w:cs="Courier New"/>
          <w:noProof/>
          <w:color w:val="E1EFFF"/>
          <w:sz w:val="20"/>
          <w:szCs w:val="20"/>
          <w:lang w:eastAsia="ru-RU"/>
        </w:rPr>
        <w:t>&lt;</w:t>
      </w:r>
      <w:r w:rsidRPr="003C7DB9">
        <w:rPr>
          <w:rFonts w:ascii="Courier New" w:eastAsia="Times New Roman" w:hAnsi="Courier New" w:cs="Courier New"/>
          <w:noProof/>
          <w:color w:val="9EFFFF"/>
          <w:sz w:val="20"/>
          <w:szCs w:val="20"/>
          <w:lang w:val="en-US" w:eastAsia="ru-RU"/>
        </w:rPr>
        <w:t>table</w:t>
      </w:r>
      <w:r w:rsidRPr="001062D9">
        <w:rPr>
          <w:rFonts w:ascii="Courier New" w:eastAsia="Times New Roman" w:hAnsi="Courier New" w:cs="Courier New"/>
          <w:noProof/>
          <w:color w:val="9EFFFF"/>
          <w:sz w:val="20"/>
          <w:szCs w:val="20"/>
          <w:lang w:eastAsia="ru-RU"/>
        </w:rPr>
        <w:t xml:space="preserve"> </w:t>
      </w:r>
      <w:r w:rsidRPr="003C7DB9">
        <w:rPr>
          <w:rFonts w:ascii="Courier New" w:eastAsia="Times New Roman" w:hAnsi="Courier New" w:cs="Courier New"/>
          <w:noProof/>
          <w:color w:val="FFDD00"/>
          <w:sz w:val="20"/>
          <w:szCs w:val="20"/>
          <w:lang w:val="en-US" w:eastAsia="ru-RU"/>
        </w:rPr>
        <w:t>width</w:t>
      </w:r>
      <w:r w:rsidRPr="001062D9">
        <w:rPr>
          <w:rFonts w:ascii="Courier New" w:eastAsia="Times New Roman" w:hAnsi="Courier New" w:cs="Courier New"/>
          <w:noProof/>
          <w:color w:val="FFDD00"/>
          <w:sz w:val="20"/>
          <w:szCs w:val="20"/>
          <w:lang w:eastAsia="ru-RU"/>
        </w:rPr>
        <w:t>=</w:t>
      </w:r>
      <w:r w:rsidRPr="001062D9">
        <w:rPr>
          <w:rFonts w:ascii="Courier New" w:eastAsia="Times New Roman" w:hAnsi="Courier New" w:cs="Courier New"/>
          <w:b/>
          <w:bCs/>
          <w:noProof/>
          <w:color w:val="3AD900"/>
          <w:sz w:val="20"/>
          <w:szCs w:val="20"/>
          <w:lang w:eastAsia="ru-RU"/>
        </w:rPr>
        <w:t>"500"</w:t>
      </w:r>
      <w:r w:rsidRPr="001062D9">
        <w:rPr>
          <w:rFonts w:ascii="Courier New" w:eastAsia="Times New Roman" w:hAnsi="Courier New" w:cs="Courier New"/>
          <w:noProof/>
          <w:color w:val="E1EFFF"/>
          <w:sz w:val="20"/>
          <w:szCs w:val="20"/>
          <w:lang w:eastAsia="ru-RU"/>
        </w:rPr>
        <w:t>&gt;</w:t>
      </w:r>
      <w:r w:rsidRPr="001062D9">
        <w:rPr>
          <w:rFonts w:ascii="Courier New" w:eastAsia="Times New Roman" w:hAnsi="Courier New" w:cs="Courier New"/>
          <w:noProof/>
          <w:color w:val="E1EFFF"/>
          <w:sz w:val="20"/>
          <w:szCs w:val="20"/>
          <w:lang w:eastAsia="ru-RU"/>
        </w:rPr>
        <w:br/>
      </w:r>
      <w:r w:rsidRPr="001062D9">
        <w:rPr>
          <w:rFonts w:ascii="Courier New" w:eastAsia="Times New Roman" w:hAnsi="Courier New" w:cs="Courier New"/>
          <w:noProof/>
          <w:color w:val="E1EFFF"/>
          <w:sz w:val="20"/>
          <w:szCs w:val="20"/>
          <w:lang w:eastAsia="ru-RU"/>
        </w:rPr>
        <w:br/>
        <w:t xml:space="preserve">    &lt;</w:t>
      </w:r>
      <w:r w:rsidRPr="003C7DB9">
        <w:rPr>
          <w:rFonts w:ascii="Courier New" w:eastAsia="Times New Roman" w:hAnsi="Courier New" w:cs="Courier New"/>
          <w:noProof/>
          <w:color w:val="9EFFFF"/>
          <w:sz w:val="20"/>
          <w:szCs w:val="20"/>
          <w:lang w:val="en-US" w:eastAsia="ru-RU"/>
        </w:rPr>
        <w:t>thead</w:t>
      </w:r>
      <w:r w:rsidRPr="001062D9">
        <w:rPr>
          <w:rFonts w:ascii="Courier New" w:eastAsia="Times New Roman" w:hAnsi="Courier New" w:cs="Courier New"/>
          <w:noProof/>
          <w:color w:val="E1EFFF"/>
          <w:sz w:val="20"/>
          <w:szCs w:val="20"/>
          <w:lang w:eastAsia="ru-RU"/>
        </w:rPr>
        <w:t>&gt;</w:t>
      </w:r>
      <w:r w:rsidRPr="001062D9">
        <w:rPr>
          <w:rFonts w:ascii="Courier New" w:eastAsia="Times New Roman" w:hAnsi="Courier New" w:cs="Courier New"/>
          <w:noProof/>
          <w:color w:val="E1EFFF"/>
          <w:sz w:val="20"/>
          <w:szCs w:val="20"/>
          <w:lang w:eastAsia="ru-RU"/>
        </w:rPr>
        <w:br/>
        <w:t xml:space="preserve">    &lt;</w:t>
      </w:r>
      <w:r w:rsidRPr="003C7DB9">
        <w:rPr>
          <w:rFonts w:ascii="Courier New" w:eastAsia="Times New Roman" w:hAnsi="Courier New" w:cs="Courier New"/>
          <w:noProof/>
          <w:color w:val="9EFFFF"/>
          <w:sz w:val="20"/>
          <w:szCs w:val="20"/>
          <w:lang w:val="en-US" w:eastAsia="ru-RU"/>
        </w:rPr>
        <w:t>tr</w:t>
      </w:r>
      <w:r w:rsidRPr="001062D9">
        <w:rPr>
          <w:rFonts w:ascii="Courier New" w:eastAsia="Times New Roman" w:hAnsi="Courier New" w:cs="Courier New"/>
          <w:noProof/>
          <w:color w:val="E1EFFF"/>
          <w:sz w:val="20"/>
          <w:szCs w:val="20"/>
          <w:lang w:eastAsia="ru-RU"/>
        </w:rPr>
        <w:t>&gt;</w:t>
      </w:r>
      <w:r w:rsidRPr="001062D9">
        <w:rPr>
          <w:rFonts w:ascii="Courier New" w:eastAsia="Times New Roman" w:hAnsi="Courier New" w:cs="Courier New"/>
          <w:noProof/>
          <w:color w:val="E1EFFF"/>
          <w:sz w:val="20"/>
          <w:szCs w:val="20"/>
          <w:lang w:eastAsia="ru-RU"/>
        </w:rPr>
        <w:br/>
        <w:t xml:space="preserve">        &lt;</w:t>
      </w:r>
      <w:r w:rsidRPr="003C7DB9">
        <w:rPr>
          <w:rFonts w:ascii="Courier New" w:eastAsia="Times New Roman" w:hAnsi="Courier New" w:cs="Courier New"/>
          <w:noProof/>
          <w:color w:val="9EFFFF"/>
          <w:sz w:val="20"/>
          <w:szCs w:val="20"/>
          <w:lang w:val="en-US" w:eastAsia="ru-RU"/>
        </w:rPr>
        <w:t>th</w:t>
      </w:r>
      <w:r w:rsidRPr="001062D9">
        <w:rPr>
          <w:rFonts w:ascii="Courier New" w:eastAsia="Times New Roman" w:hAnsi="Courier New" w:cs="Courier New"/>
          <w:noProof/>
          <w:color w:val="E1EFFF"/>
          <w:sz w:val="20"/>
          <w:szCs w:val="20"/>
          <w:lang w:eastAsia="ru-RU"/>
        </w:rPr>
        <w:t>&gt;</w:t>
      </w:r>
      <w:r w:rsidRPr="001062D9">
        <w:rPr>
          <w:rFonts w:ascii="Courier New" w:eastAsia="Times New Roman" w:hAnsi="Courier New" w:cs="Courier New"/>
          <w:b/>
          <w:bCs/>
          <w:noProof/>
          <w:color w:val="FFFFFF"/>
          <w:sz w:val="20"/>
          <w:szCs w:val="20"/>
          <w:lang w:eastAsia="ru-RU"/>
        </w:rPr>
        <w:t>Автобусы</w:t>
      </w:r>
      <w:r w:rsidRPr="001062D9">
        <w:rPr>
          <w:rFonts w:ascii="Courier New" w:eastAsia="Times New Roman" w:hAnsi="Courier New" w:cs="Courier New"/>
          <w:noProof/>
          <w:color w:val="E1EFFF"/>
          <w:sz w:val="20"/>
          <w:szCs w:val="20"/>
          <w:lang w:eastAsia="ru-RU"/>
        </w:rPr>
        <w:t>&lt;/</w:t>
      </w:r>
      <w:r w:rsidRPr="003C7DB9">
        <w:rPr>
          <w:rFonts w:ascii="Courier New" w:eastAsia="Times New Roman" w:hAnsi="Courier New" w:cs="Courier New"/>
          <w:noProof/>
          <w:color w:val="9EFFFF"/>
          <w:sz w:val="20"/>
          <w:szCs w:val="20"/>
          <w:lang w:val="en-US" w:eastAsia="ru-RU"/>
        </w:rPr>
        <w:t>th</w:t>
      </w:r>
      <w:r w:rsidRPr="001062D9">
        <w:rPr>
          <w:rFonts w:ascii="Courier New" w:eastAsia="Times New Roman" w:hAnsi="Courier New" w:cs="Courier New"/>
          <w:noProof/>
          <w:color w:val="E1EFFF"/>
          <w:sz w:val="20"/>
          <w:szCs w:val="20"/>
          <w:lang w:eastAsia="ru-RU"/>
        </w:rPr>
        <w:t>&gt;</w:t>
      </w:r>
      <w:r w:rsidRPr="001062D9">
        <w:rPr>
          <w:rFonts w:ascii="Courier New" w:eastAsia="Times New Roman" w:hAnsi="Courier New" w:cs="Courier New"/>
          <w:noProof/>
          <w:color w:val="E1EFFF"/>
          <w:sz w:val="20"/>
          <w:szCs w:val="20"/>
          <w:lang w:eastAsia="ru-RU"/>
        </w:rPr>
        <w:br/>
        <w:t xml:space="preserve">        &lt;</w:t>
      </w:r>
      <w:r w:rsidRPr="003C7DB9">
        <w:rPr>
          <w:rFonts w:ascii="Courier New" w:eastAsia="Times New Roman" w:hAnsi="Courier New" w:cs="Courier New"/>
          <w:noProof/>
          <w:color w:val="9EFFFF"/>
          <w:sz w:val="20"/>
          <w:szCs w:val="20"/>
          <w:lang w:val="en-US" w:eastAsia="ru-RU"/>
        </w:rPr>
        <w:t>th</w:t>
      </w:r>
      <w:r w:rsidRPr="001062D9">
        <w:rPr>
          <w:rFonts w:ascii="Courier New" w:eastAsia="Times New Roman" w:hAnsi="Courier New" w:cs="Courier New"/>
          <w:noProof/>
          <w:color w:val="E1EFFF"/>
          <w:sz w:val="20"/>
          <w:szCs w:val="20"/>
          <w:lang w:eastAsia="ru-RU"/>
        </w:rPr>
        <w:t>&gt;</w:t>
      </w:r>
      <w:r w:rsidRPr="001062D9">
        <w:rPr>
          <w:rFonts w:ascii="Courier New" w:eastAsia="Times New Roman" w:hAnsi="Courier New" w:cs="Courier New"/>
          <w:b/>
          <w:bCs/>
          <w:noProof/>
          <w:color w:val="FFFFFF"/>
          <w:sz w:val="20"/>
          <w:szCs w:val="20"/>
          <w:lang w:eastAsia="ru-RU"/>
        </w:rPr>
        <w:t>Троллейбусы</w:t>
      </w:r>
      <w:r w:rsidRPr="001062D9">
        <w:rPr>
          <w:rFonts w:ascii="Courier New" w:eastAsia="Times New Roman" w:hAnsi="Courier New" w:cs="Courier New"/>
          <w:noProof/>
          <w:color w:val="E1EFFF"/>
          <w:sz w:val="20"/>
          <w:szCs w:val="20"/>
          <w:lang w:eastAsia="ru-RU"/>
        </w:rPr>
        <w:t>&lt;/</w:t>
      </w:r>
      <w:r w:rsidRPr="003C7DB9">
        <w:rPr>
          <w:rFonts w:ascii="Courier New" w:eastAsia="Times New Roman" w:hAnsi="Courier New" w:cs="Courier New"/>
          <w:noProof/>
          <w:color w:val="9EFFFF"/>
          <w:sz w:val="20"/>
          <w:szCs w:val="20"/>
          <w:lang w:val="en-US" w:eastAsia="ru-RU"/>
        </w:rPr>
        <w:t>th</w:t>
      </w:r>
      <w:r w:rsidRPr="001062D9">
        <w:rPr>
          <w:rFonts w:ascii="Courier New" w:eastAsia="Times New Roman" w:hAnsi="Courier New" w:cs="Courier New"/>
          <w:noProof/>
          <w:color w:val="E1EFFF"/>
          <w:sz w:val="20"/>
          <w:szCs w:val="20"/>
          <w:lang w:eastAsia="ru-RU"/>
        </w:rPr>
        <w:t>&gt;</w:t>
      </w:r>
      <w:r w:rsidRPr="001062D9">
        <w:rPr>
          <w:rFonts w:ascii="Courier New" w:eastAsia="Times New Roman" w:hAnsi="Courier New" w:cs="Courier New"/>
          <w:noProof/>
          <w:color w:val="E1EFFF"/>
          <w:sz w:val="20"/>
          <w:szCs w:val="20"/>
          <w:lang w:eastAsia="ru-RU"/>
        </w:rPr>
        <w:br/>
        <w:t xml:space="preserve">        &lt;</w:t>
      </w:r>
      <w:r w:rsidRPr="003C7DB9">
        <w:rPr>
          <w:rFonts w:ascii="Courier New" w:eastAsia="Times New Roman" w:hAnsi="Courier New" w:cs="Courier New"/>
          <w:noProof/>
          <w:color w:val="9EFFFF"/>
          <w:sz w:val="20"/>
          <w:szCs w:val="20"/>
          <w:lang w:val="en-US" w:eastAsia="ru-RU"/>
        </w:rPr>
        <w:t>th</w:t>
      </w:r>
      <w:r w:rsidRPr="001062D9">
        <w:rPr>
          <w:rFonts w:ascii="Courier New" w:eastAsia="Times New Roman" w:hAnsi="Courier New" w:cs="Courier New"/>
          <w:noProof/>
          <w:color w:val="E1EFFF"/>
          <w:sz w:val="20"/>
          <w:szCs w:val="20"/>
          <w:lang w:eastAsia="ru-RU"/>
        </w:rPr>
        <w:t>&gt;</w:t>
      </w:r>
      <w:r w:rsidRPr="001062D9">
        <w:rPr>
          <w:rFonts w:ascii="Courier New" w:eastAsia="Times New Roman" w:hAnsi="Courier New" w:cs="Courier New"/>
          <w:b/>
          <w:bCs/>
          <w:noProof/>
          <w:color w:val="FFFFFF"/>
          <w:sz w:val="20"/>
          <w:szCs w:val="20"/>
          <w:lang w:eastAsia="ru-RU"/>
        </w:rPr>
        <w:t>Трамваи</w:t>
      </w:r>
      <w:r w:rsidRPr="001062D9">
        <w:rPr>
          <w:rFonts w:ascii="Courier New" w:eastAsia="Times New Roman" w:hAnsi="Courier New" w:cs="Courier New"/>
          <w:noProof/>
          <w:color w:val="E1EFFF"/>
          <w:sz w:val="20"/>
          <w:szCs w:val="20"/>
          <w:lang w:eastAsia="ru-RU"/>
        </w:rPr>
        <w:t>&lt;/</w:t>
      </w:r>
      <w:r w:rsidRPr="003C7DB9">
        <w:rPr>
          <w:rFonts w:ascii="Courier New" w:eastAsia="Times New Roman" w:hAnsi="Courier New" w:cs="Courier New"/>
          <w:noProof/>
          <w:color w:val="9EFFFF"/>
          <w:sz w:val="20"/>
          <w:szCs w:val="20"/>
          <w:lang w:val="en-US" w:eastAsia="ru-RU"/>
        </w:rPr>
        <w:t>th</w:t>
      </w:r>
      <w:r w:rsidRPr="001062D9">
        <w:rPr>
          <w:rFonts w:ascii="Courier New" w:eastAsia="Times New Roman" w:hAnsi="Courier New" w:cs="Courier New"/>
          <w:noProof/>
          <w:color w:val="E1EFFF"/>
          <w:sz w:val="20"/>
          <w:szCs w:val="20"/>
          <w:lang w:eastAsia="ru-RU"/>
        </w:rPr>
        <w:t>&gt;</w:t>
      </w:r>
      <w:r w:rsidRPr="001062D9">
        <w:rPr>
          <w:rFonts w:ascii="Courier New" w:eastAsia="Times New Roman" w:hAnsi="Courier New" w:cs="Courier New"/>
          <w:noProof/>
          <w:color w:val="E1EFFF"/>
          <w:sz w:val="20"/>
          <w:szCs w:val="20"/>
          <w:lang w:eastAsia="ru-RU"/>
        </w:rPr>
        <w:br/>
        <w:t xml:space="preserve">    &lt;/</w:t>
      </w:r>
      <w:r w:rsidRPr="003C7DB9">
        <w:rPr>
          <w:rFonts w:ascii="Courier New" w:eastAsia="Times New Roman" w:hAnsi="Courier New" w:cs="Courier New"/>
          <w:noProof/>
          <w:color w:val="9EFFFF"/>
          <w:sz w:val="20"/>
          <w:szCs w:val="20"/>
          <w:lang w:val="en-US" w:eastAsia="ru-RU"/>
        </w:rPr>
        <w:t>tr</w:t>
      </w:r>
      <w:r w:rsidRPr="001062D9">
        <w:rPr>
          <w:rFonts w:ascii="Courier New" w:eastAsia="Times New Roman" w:hAnsi="Courier New" w:cs="Courier New"/>
          <w:noProof/>
          <w:color w:val="E1EFFF"/>
          <w:sz w:val="20"/>
          <w:szCs w:val="20"/>
          <w:lang w:eastAsia="ru-RU"/>
        </w:rPr>
        <w:t>&gt;</w:t>
      </w:r>
      <w:r w:rsidRPr="001062D9">
        <w:rPr>
          <w:rFonts w:ascii="Courier New" w:eastAsia="Times New Roman" w:hAnsi="Courier New" w:cs="Courier New"/>
          <w:noProof/>
          <w:color w:val="E1EFFF"/>
          <w:sz w:val="20"/>
          <w:szCs w:val="20"/>
          <w:lang w:eastAsia="ru-RU"/>
        </w:rPr>
        <w:br/>
        <w:t xml:space="preserve">    &lt;/</w:t>
      </w:r>
      <w:r w:rsidRPr="003C7DB9">
        <w:rPr>
          <w:rFonts w:ascii="Courier New" w:eastAsia="Times New Roman" w:hAnsi="Courier New" w:cs="Courier New"/>
          <w:noProof/>
          <w:color w:val="9EFFFF"/>
          <w:sz w:val="20"/>
          <w:szCs w:val="20"/>
          <w:lang w:val="en-US" w:eastAsia="ru-RU"/>
        </w:rPr>
        <w:t>thead</w:t>
      </w:r>
      <w:r w:rsidRPr="001062D9">
        <w:rPr>
          <w:rFonts w:ascii="Courier New" w:eastAsia="Times New Roman" w:hAnsi="Courier New" w:cs="Courier New"/>
          <w:noProof/>
          <w:color w:val="E1EFFF"/>
          <w:sz w:val="20"/>
          <w:szCs w:val="20"/>
          <w:lang w:eastAsia="ru-RU"/>
        </w:rPr>
        <w:t>&gt;</w:t>
      </w:r>
      <w:r w:rsidRPr="001062D9">
        <w:rPr>
          <w:rFonts w:ascii="Courier New" w:eastAsia="Times New Roman" w:hAnsi="Courier New" w:cs="Courier New"/>
          <w:noProof/>
          <w:color w:val="E1EFFF"/>
          <w:sz w:val="20"/>
          <w:szCs w:val="20"/>
          <w:lang w:eastAsia="ru-RU"/>
        </w:rPr>
        <w:br/>
      </w:r>
      <w:r w:rsidRPr="001062D9">
        <w:rPr>
          <w:rFonts w:ascii="Courier New" w:eastAsia="Times New Roman" w:hAnsi="Courier New" w:cs="Courier New"/>
          <w:noProof/>
          <w:color w:val="E1EFFF"/>
          <w:sz w:val="20"/>
          <w:szCs w:val="20"/>
          <w:lang w:eastAsia="ru-RU"/>
        </w:rPr>
        <w:br/>
      </w:r>
      <w:r w:rsidRPr="001062D9">
        <w:rPr>
          <w:rFonts w:ascii="Courier New" w:eastAsia="Times New Roman" w:hAnsi="Courier New" w:cs="Courier New"/>
          <w:noProof/>
          <w:color w:val="E1EFFF"/>
          <w:sz w:val="20"/>
          <w:szCs w:val="20"/>
          <w:lang w:eastAsia="ru-RU"/>
        </w:rPr>
        <w:br/>
        <w:t xml:space="preserve">    &lt;</w:t>
      </w:r>
      <w:r w:rsidRPr="003C7DB9">
        <w:rPr>
          <w:rFonts w:ascii="Courier New" w:eastAsia="Times New Roman" w:hAnsi="Courier New" w:cs="Courier New"/>
          <w:noProof/>
          <w:color w:val="9EFFFF"/>
          <w:sz w:val="20"/>
          <w:szCs w:val="20"/>
          <w:lang w:val="en-US" w:eastAsia="ru-RU"/>
        </w:rPr>
        <w:t>tr</w:t>
      </w:r>
      <w:r w:rsidRPr="001062D9">
        <w:rPr>
          <w:rFonts w:ascii="Courier New" w:eastAsia="Times New Roman" w:hAnsi="Courier New" w:cs="Courier New"/>
          <w:noProof/>
          <w:color w:val="E1EFFF"/>
          <w:sz w:val="20"/>
          <w:szCs w:val="20"/>
          <w:lang w:eastAsia="ru-RU"/>
        </w:rPr>
        <w:t>&gt;</w:t>
      </w:r>
      <w:r w:rsidRPr="001062D9">
        <w:rPr>
          <w:rFonts w:ascii="Courier New" w:eastAsia="Times New Roman" w:hAnsi="Courier New" w:cs="Courier New"/>
          <w:noProof/>
          <w:color w:val="E1EFFF"/>
          <w:sz w:val="20"/>
          <w:szCs w:val="20"/>
          <w:lang w:eastAsia="ru-RU"/>
        </w:rPr>
        <w:br/>
        <w:t xml:space="preserve">        &lt;</w:t>
      </w:r>
      <w:r w:rsidRPr="003C7DB9">
        <w:rPr>
          <w:rFonts w:ascii="Courier New" w:eastAsia="Times New Roman" w:hAnsi="Courier New" w:cs="Courier New"/>
          <w:noProof/>
          <w:color w:val="9EFFFF"/>
          <w:sz w:val="20"/>
          <w:szCs w:val="20"/>
          <w:lang w:val="en-US" w:eastAsia="ru-RU"/>
        </w:rPr>
        <w:t>td</w:t>
      </w:r>
      <w:r w:rsidRPr="001062D9">
        <w:rPr>
          <w:rFonts w:ascii="Courier New" w:eastAsia="Times New Roman" w:hAnsi="Courier New" w:cs="Courier New"/>
          <w:noProof/>
          <w:color w:val="E1EFFF"/>
          <w:sz w:val="20"/>
          <w:szCs w:val="20"/>
          <w:lang w:eastAsia="ru-RU"/>
        </w:rPr>
        <w:t>&gt;</w:t>
      </w:r>
      <w:r w:rsidRPr="003C7DB9">
        <w:rPr>
          <w:rFonts w:ascii="Courier New" w:eastAsia="Times New Roman" w:hAnsi="Courier New" w:cs="Courier New"/>
          <w:b/>
          <w:bCs/>
          <w:noProof/>
          <w:color w:val="FFFFFF"/>
          <w:sz w:val="20"/>
          <w:szCs w:val="20"/>
          <w:lang w:val="en-US" w:eastAsia="ru-RU"/>
        </w:rPr>
        <w:t>Solaris</w:t>
      </w:r>
      <w:r w:rsidRPr="001062D9">
        <w:rPr>
          <w:rFonts w:ascii="Courier New" w:eastAsia="Times New Roman" w:hAnsi="Courier New" w:cs="Courier New"/>
          <w:noProof/>
          <w:color w:val="E1EFFF"/>
          <w:sz w:val="20"/>
          <w:szCs w:val="20"/>
          <w:lang w:eastAsia="ru-RU"/>
        </w:rPr>
        <w:t>&lt;/</w:t>
      </w:r>
      <w:r w:rsidRPr="003C7DB9">
        <w:rPr>
          <w:rFonts w:ascii="Courier New" w:eastAsia="Times New Roman" w:hAnsi="Courier New" w:cs="Courier New"/>
          <w:noProof/>
          <w:color w:val="9EFFFF"/>
          <w:sz w:val="20"/>
          <w:szCs w:val="20"/>
          <w:lang w:val="en-US" w:eastAsia="ru-RU"/>
        </w:rPr>
        <w:t>td</w:t>
      </w:r>
      <w:r w:rsidRPr="001062D9">
        <w:rPr>
          <w:rFonts w:ascii="Courier New" w:eastAsia="Times New Roman" w:hAnsi="Courier New" w:cs="Courier New"/>
          <w:noProof/>
          <w:color w:val="E1EFFF"/>
          <w:sz w:val="20"/>
          <w:szCs w:val="20"/>
          <w:lang w:eastAsia="ru-RU"/>
        </w:rPr>
        <w:t>&gt;</w:t>
      </w:r>
      <w:r w:rsidRPr="001062D9">
        <w:rPr>
          <w:rFonts w:ascii="Courier New" w:eastAsia="Times New Roman" w:hAnsi="Courier New" w:cs="Courier New"/>
          <w:noProof/>
          <w:color w:val="E1EFFF"/>
          <w:sz w:val="20"/>
          <w:szCs w:val="20"/>
          <w:lang w:eastAsia="ru-RU"/>
        </w:rPr>
        <w:br/>
        <w:t xml:space="preserve">        &lt;</w:t>
      </w:r>
      <w:r w:rsidRPr="003C7DB9">
        <w:rPr>
          <w:rFonts w:ascii="Courier New" w:eastAsia="Times New Roman" w:hAnsi="Courier New" w:cs="Courier New"/>
          <w:noProof/>
          <w:color w:val="9EFFFF"/>
          <w:sz w:val="20"/>
          <w:szCs w:val="20"/>
          <w:lang w:val="en-US" w:eastAsia="ru-RU"/>
        </w:rPr>
        <w:t>td</w:t>
      </w:r>
      <w:r w:rsidRPr="001062D9">
        <w:rPr>
          <w:rFonts w:ascii="Courier New" w:eastAsia="Times New Roman" w:hAnsi="Courier New" w:cs="Courier New"/>
          <w:noProof/>
          <w:color w:val="E1EFFF"/>
          <w:sz w:val="20"/>
          <w:szCs w:val="20"/>
          <w:lang w:eastAsia="ru-RU"/>
        </w:rPr>
        <w:t>&gt;</w:t>
      </w:r>
      <w:r w:rsidRPr="003C7DB9">
        <w:rPr>
          <w:rFonts w:ascii="Courier New" w:eastAsia="Times New Roman" w:hAnsi="Courier New" w:cs="Courier New"/>
          <w:b/>
          <w:bCs/>
          <w:noProof/>
          <w:color w:val="FFFFFF"/>
          <w:sz w:val="20"/>
          <w:szCs w:val="20"/>
          <w:lang w:val="en-US" w:eastAsia="ru-RU"/>
        </w:rPr>
        <w:t>Man</w:t>
      </w:r>
      <w:r w:rsidRPr="001062D9">
        <w:rPr>
          <w:rFonts w:ascii="Courier New" w:eastAsia="Times New Roman" w:hAnsi="Courier New" w:cs="Courier New"/>
          <w:noProof/>
          <w:color w:val="E1EFFF"/>
          <w:sz w:val="20"/>
          <w:szCs w:val="20"/>
          <w:lang w:eastAsia="ru-RU"/>
        </w:rPr>
        <w:t>&lt;/</w:t>
      </w:r>
      <w:r w:rsidRPr="003C7DB9">
        <w:rPr>
          <w:rFonts w:ascii="Courier New" w:eastAsia="Times New Roman" w:hAnsi="Courier New" w:cs="Courier New"/>
          <w:noProof/>
          <w:color w:val="9EFFFF"/>
          <w:sz w:val="20"/>
          <w:szCs w:val="20"/>
          <w:lang w:val="en-US" w:eastAsia="ru-RU"/>
        </w:rPr>
        <w:t>td</w:t>
      </w:r>
      <w:r w:rsidRPr="001062D9">
        <w:rPr>
          <w:rFonts w:ascii="Courier New" w:eastAsia="Times New Roman" w:hAnsi="Courier New" w:cs="Courier New"/>
          <w:noProof/>
          <w:color w:val="E1EFFF"/>
          <w:sz w:val="20"/>
          <w:szCs w:val="20"/>
          <w:lang w:eastAsia="ru-RU"/>
        </w:rPr>
        <w:t>&gt;</w:t>
      </w:r>
      <w:r w:rsidRPr="001062D9">
        <w:rPr>
          <w:rFonts w:ascii="Courier New" w:eastAsia="Times New Roman" w:hAnsi="Courier New" w:cs="Courier New"/>
          <w:noProof/>
          <w:color w:val="E1EFFF"/>
          <w:sz w:val="20"/>
          <w:szCs w:val="20"/>
          <w:lang w:eastAsia="ru-RU"/>
        </w:rPr>
        <w:br/>
        <w:t xml:space="preserve">        &lt;</w:t>
      </w:r>
      <w:r w:rsidRPr="003C7DB9">
        <w:rPr>
          <w:rFonts w:ascii="Courier New" w:eastAsia="Times New Roman" w:hAnsi="Courier New" w:cs="Courier New"/>
          <w:noProof/>
          <w:color w:val="9EFFFF"/>
          <w:sz w:val="20"/>
          <w:szCs w:val="20"/>
          <w:lang w:val="en-US" w:eastAsia="ru-RU"/>
        </w:rPr>
        <w:t>td</w:t>
      </w:r>
      <w:r w:rsidRPr="001062D9">
        <w:rPr>
          <w:rFonts w:ascii="Courier New" w:eastAsia="Times New Roman" w:hAnsi="Courier New" w:cs="Courier New"/>
          <w:noProof/>
          <w:color w:val="E1EFFF"/>
          <w:sz w:val="20"/>
          <w:szCs w:val="20"/>
          <w:lang w:eastAsia="ru-RU"/>
        </w:rPr>
        <w:t>&gt;</w:t>
      </w:r>
      <w:r w:rsidRPr="003C7DB9">
        <w:rPr>
          <w:rFonts w:ascii="Courier New" w:eastAsia="Times New Roman" w:hAnsi="Courier New" w:cs="Courier New"/>
          <w:b/>
          <w:bCs/>
          <w:noProof/>
          <w:color w:val="FFFFFF"/>
          <w:sz w:val="20"/>
          <w:szCs w:val="20"/>
          <w:lang w:val="en-US" w:eastAsia="ru-RU"/>
        </w:rPr>
        <w:t>Corosa</w:t>
      </w:r>
      <w:r w:rsidRPr="001062D9">
        <w:rPr>
          <w:rFonts w:ascii="Courier New" w:eastAsia="Times New Roman" w:hAnsi="Courier New" w:cs="Courier New"/>
          <w:noProof/>
          <w:color w:val="E1EFFF"/>
          <w:sz w:val="20"/>
          <w:szCs w:val="20"/>
          <w:lang w:eastAsia="ru-RU"/>
        </w:rPr>
        <w:t>&lt;/</w:t>
      </w:r>
      <w:r w:rsidRPr="003C7DB9">
        <w:rPr>
          <w:rFonts w:ascii="Courier New" w:eastAsia="Times New Roman" w:hAnsi="Courier New" w:cs="Courier New"/>
          <w:noProof/>
          <w:color w:val="9EFFFF"/>
          <w:sz w:val="20"/>
          <w:szCs w:val="20"/>
          <w:lang w:val="en-US" w:eastAsia="ru-RU"/>
        </w:rPr>
        <w:t>td</w:t>
      </w:r>
      <w:r w:rsidRPr="001062D9">
        <w:rPr>
          <w:rFonts w:ascii="Courier New" w:eastAsia="Times New Roman" w:hAnsi="Courier New" w:cs="Courier New"/>
          <w:noProof/>
          <w:color w:val="E1EFFF"/>
          <w:sz w:val="20"/>
          <w:szCs w:val="20"/>
          <w:lang w:eastAsia="ru-RU"/>
        </w:rPr>
        <w:t>&gt;</w:t>
      </w:r>
      <w:r w:rsidRPr="001062D9">
        <w:rPr>
          <w:rFonts w:ascii="Courier New" w:eastAsia="Times New Roman" w:hAnsi="Courier New" w:cs="Courier New"/>
          <w:noProof/>
          <w:color w:val="E1EFFF"/>
          <w:sz w:val="20"/>
          <w:szCs w:val="20"/>
          <w:lang w:eastAsia="ru-RU"/>
        </w:rPr>
        <w:br/>
        <w:t xml:space="preserve">    &lt;/</w:t>
      </w:r>
      <w:r w:rsidRPr="003C7DB9">
        <w:rPr>
          <w:rFonts w:ascii="Courier New" w:eastAsia="Times New Roman" w:hAnsi="Courier New" w:cs="Courier New"/>
          <w:noProof/>
          <w:color w:val="9EFFFF"/>
          <w:sz w:val="20"/>
          <w:szCs w:val="20"/>
          <w:lang w:val="en-US" w:eastAsia="ru-RU"/>
        </w:rPr>
        <w:t>tr</w:t>
      </w:r>
      <w:r w:rsidRPr="001062D9">
        <w:rPr>
          <w:rFonts w:ascii="Courier New" w:eastAsia="Times New Roman" w:hAnsi="Courier New" w:cs="Courier New"/>
          <w:noProof/>
          <w:color w:val="E1EFFF"/>
          <w:sz w:val="20"/>
          <w:szCs w:val="20"/>
          <w:lang w:eastAsia="ru-RU"/>
        </w:rPr>
        <w:t>&gt;</w:t>
      </w:r>
      <w:r w:rsidRPr="001062D9">
        <w:rPr>
          <w:rFonts w:ascii="Courier New" w:eastAsia="Times New Roman" w:hAnsi="Courier New" w:cs="Courier New"/>
          <w:noProof/>
          <w:color w:val="E1EFFF"/>
          <w:sz w:val="20"/>
          <w:szCs w:val="20"/>
          <w:lang w:eastAsia="ru-RU"/>
        </w:rPr>
        <w:br/>
      </w:r>
      <w:r w:rsidRPr="001062D9">
        <w:rPr>
          <w:rFonts w:ascii="Courier New" w:eastAsia="Times New Roman" w:hAnsi="Courier New" w:cs="Courier New"/>
          <w:noProof/>
          <w:color w:val="E1EFFF"/>
          <w:sz w:val="20"/>
          <w:szCs w:val="20"/>
          <w:lang w:eastAsia="ru-RU"/>
        </w:rPr>
        <w:br/>
        <w:t xml:space="preserve">    &lt;</w:t>
      </w:r>
      <w:r w:rsidRPr="003C7DB9">
        <w:rPr>
          <w:rFonts w:ascii="Courier New" w:eastAsia="Times New Roman" w:hAnsi="Courier New" w:cs="Courier New"/>
          <w:noProof/>
          <w:color w:val="9EFFFF"/>
          <w:sz w:val="20"/>
          <w:szCs w:val="20"/>
          <w:lang w:val="en-US" w:eastAsia="ru-RU"/>
        </w:rPr>
        <w:t>tr</w:t>
      </w:r>
      <w:r w:rsidRPr="001062D9">
        <w:rPr>
          <w:rFonts w:ascii="Courier New" w:eastAsia="Times New Roman" w:hAnsi="Courier New" w:cs="Courier New"/>
          <w:noProof/>
          <w:color w:val="E1EFFF"/>
          <w:sz w:val="20"/>
          <w:szCs w:val="20"/>
          <w:lang w:eastAsia="ru-RU"/>
        </w:rPr>
        <w:t>&gt;</w:t>
      </w:r>
      <w:r w:rsidRPr="001062D9">
        <w:rPr>
          <w:rFonts w:ascii="Courier New" w:eastAsia="Times New Roman" w:hAnsi="Courier New" w:cs="Courier New"/>
          <w:noProof/>
          <w:color w:val="E1EFFF"/>
          <w:sz w:val="20"/>
          <w:szCs w:val="20"/>
          <w:lang w:eastAsia="ru-RU"/>
        </w:rPr>
        <w:br/>
        <w:t xml:space="preserve">        &lt;</w:t>
      </w:r>
      <w:r w:rsidRPr="003C7DB9">
        <w:rPr>
          <w:rFonts w:ascii="Courier New" w:eastAsia="Times New Roman" w:hAnsi="Courier New" w:cs="Courier New"/>
          <w:noProof/>
          <w:color w:val="9EFFFF"/>
          <w:sz w:val="20"/>
          <w:szCs w:val="20"/>
          <w:lang w:val="en-US" w:eastAsia="ru-RU"/>
        </w:rPr>
        <w:t>td</w:t>
      </w:r>
      <w:r w:rsidRPr="001062D9">
        <w:rPr>
          <w:rFonts w:ascii="Courier New" w:eastAsia="Times New Roman" w:hAnsi="Courier New" w:cs="Courier New"/>
          <w:noProof/>
          <w:color w:val="E1EFFF"/>
          <w:sz w:val="20"/>
          <w:szCs w:val="20"/>
          <w:lang w:eastAsia="ru-RU"/>
        </w:rPr>
        <w:t>&gt;</w:t>
      </w:r>
      <w:r w:rsidRPr="003C7DB9">
        <w:rPr>
          <w:rFonts w:ascii="Courier New" w:eastAsia="Times New Roman" w:hAnsi="Courier New" w:cs="Courier New"/>
          <w:b/>
          <w:bCs/>
          <w:noProof/>
          <w:color w:val="FFFFFF"/>
          <w:sz w:val="20"/>
          <w:szCs w:val="20"/>
          <w:lang w:val="en-US" w:eastAsia="ru-RU"/>
        </w:rPr>
        <w:t>Bogdan</w:t>
      </w:r>
      <w:r w:rsidRPr="001062D9">
        <w:rPr>
          <w:rFonts w:ascii="Courier New" w:eastAsia="Times New Roman" w:hAnsi="Courier New" w:cs="Courier New"/>
          <w:noProof/>
          <w:color w:val="E1EFFF"/>
          <w:sz w:val="20"/>
          <w:szCs w:val="20"/>
          <w:lang w:eastAsia="ru-RU"/>
        </w:rPr>
        <w:t>&lt;/</w:t>
      </w:r>
      <w:r w:rsidRPr="003C7DB9">
        <w:rPr>
          <w:rFonts w:ascii="Courier New" w:eastAsia="Times New Roman" w:hAnsi="Courier New" w:cs="Courier New"/>
          <w:noProof/>
          <w:color w:val="9EFFFF"/>
          <w:sz w:val="20"/>
          <w:szCs w:val="20"/>
          <w:lang w:val="en-US" w:eastAsia="ru-RU"/>
        </w:rPr>
        <w:t>td</w:t>
      </w:r>
      <w:r w:rsidRPr="001062D9">
        <w:rPr>
          <w:rFonts w:ascii="Courier New" w:eastAsia="Times New Roman" w:hAnsi="Courier New" w:cs="Courier New"/>
          <w:noProof/>
          <w:color w:val="E1EFFF"/>
          <w:sz w:val="20"/>
          <w:szCs w:val="20"/>
          <w:lang w:eastAsia="ru-RU"/>
        </w:rPr>
        <w:t>&gt;</w:t>
      </w:r>
      <w:r w:rsidRPr="001062D9">
        <w:rPr>
          <w:rFonts w:ascii="Courier New" w:eastAsia="Times New Roman" w:hAnsi="Courier New" w:cs="Courier New"/>
          <w:noProof/>
          <w:color w:val="E1EFFF"/>
          <w:sz w:val="20"/>
          <w:szCs w:val="20"/>
          <w:lang w:eastAsia="ru-RU"/>
        </w:rPr>
        <w:br/>
        <w:t xml:space="preserve">        &lt;</w:t>
      </w:r>
      <w:r w:rsidRPr="003C7DB9">
        <w:rPr>
          <w:rFonts w:ascii="Courier New" w:eastAsia="Times New Roman" w:hAnsi="Courier New" w:cs="Courier New"/>
          <w:noProof/>
          <w:color w:val="9EFFFF"/>
          <w:sz w:val="20"/>
          <w:szCs w:val="20"/>
          <w:lang w:val="en-US" w:eastAsia="ru-RU"/>
        </w:rPr>
        <w:t>td</w:t>
      </w:r>
      <w:r w:rsidRPr="001062D9">
        <w:rPr>
          <w:rFonts w:ascii="Courier New" w:eastAsia="Times New Roman" w:hAnsi="Courier New" w:cs="Courier New"/>
          <w:noProof/>
          <w:color w:val="E1EFFF"/>
          <w:sz w:val="20"/>
          <w:szCs w:val="20"/>
          <w:lang w:eastAsia="ru-RU"/>
        </w:rPr>
        <w:t>&gt;</w:t>
      </w:r>
      <w:r w:rsidRPr="003C7DB9">
        <w:rPr>
          <w:rFonts w:ascii="Courier New" w:eastAsia="Times New Roman" w:hAnsi="Courier New" w:cs="Courier New"/>
          <w:b/>
          <w:bCs/>
          <w:noProof/>
          <w:color w:val="FFFFFF"/>
          <w:sz w:val="20"/>
          <w:szCs w:val="20"/>
          <w:lang w:val="en-US" w:eastAsia="ru-RU"/>
        </w:rPr>
        <w:t>BKM</w:t>
      </w:r>
      <w:r w:rsidRPr="001062D9">
        <w:rPr>
          <w:rFonts w:ascii="Courier New" w:eastAsia="Times New Roman" w:hAnsi="Courier New" w:cs="Courier New"/>
          <w:b/>
          <w:bCs/>
          <w:noProof/>
          <w:color w:val="FFFFFF"/>
          <w:sz w:val="20"/>
          <w:szCs w:val="20"/>
          <w:lang w:eastAsia="ru-RU"/>
        </w:rPr>
        <w:t>-321</w:t>
      </w:r>
      <w:r w:rsidRPr="001062D9">
        <w:rPr>
          <w:rFonts w:ascii="Courier New" w:eastAsia="Times New Roman" w:hAnsi="Courier New" w:cs="Courier New"/>
          <w:noProof/>
          <w:color w:val="E1EFFF"/>
          <w:sz w:val="20"/>
          <w:szCs w:val="20"/>
          <w:lang w:eastAsia="ru-RU"/>
        </w:rPr>
        <w:t>&lt;/</w:t>
      </w:r>
      <w:r w:rsidRPr="003C7DB9">
        <w:rPr>
          <w:rFonts w:ascii="Courier New" w:eastAsia="Times New Roman" w:hAnsi="Courier New" w:cs="Courier New"/>
          <w:noProof/>
          <w:color w:val="9EFFFF"/>
          <w:sz w:val="20"/>
          <w:szCs w:val="20"/>
          <w:lang w:val="en-US" w:eastAsia="ru-RU"/>
        </w:rPr>
        <w:t>td</w:t>
      </w:r>
      <w:r w:rsidRPr="001062D9">
        <w:rPr>
          <w:rFonts w:ascii="Courier New" w:eastAsia="Times New Roman" w:hAnsi="Courier New" w:cs="Courier New"/>
          <w:noProof/>
          <w:color w:val="E1EFFF"/>
          <w:sz w:val="20"/>
          <w:szCs w:val="20"/>
          <w:lang w:eastAsia="ru-RU"/>
        </w:rPr>
        <w:t>&gt;</w:t>
      </w:r>
      <w:r w:rsidRPr="001062D9">
        <w:rPr>
          <w:rFonts w:ascii="Courier New" w:eastAsia="Times New Roman" w:hAnsi="Courier New" w:cs="Courier New"/>
          <w:noProof/>
          <w:color w:val="E1EFFF"/>
          <w:sz w:val="20"/>
          <w:szCs w:val="20"/>
          <w:lang w:eastAsia="ru-RU"/>
        </w:rPr>
        <w:br/>
        <w:t xml:space="preserve">        &lt;</w:t>
      </w:r>
      <w:r w:rsidRPr="003C7DB9">
        <w:rPr>
          <w:rFonts w:ascii="Courier New" w:eastAsia="Times New Roman" w:hAnsi="Courier New" w:cs="Courier New"/>
          <w:noProof/>
          <w:color w:val="9EFFFF"/>
          <w:sz w:val="20"/>
          <w:szCs w:val="20"/>
          <w:lang w:val="en-US" w:eastAsia="ru-RU"/>
        </w:rPr>
        <w:t>td</w:t>
      </w:r>
      <w:r w:rsidRPr="001062D9">
        <w:rPr>
          <w:rFonts w:ascii="Courier New" w:eastAsia="Times New Roman" w:hAnsi="Courier New" w:cs="Courier New"/>
          <w:noProof/>
          <w:color w:val="E1EFFF"/>
          <w:sz w:val="20"/>
          <w:szCs w:val="20"/>
          <w:lang w:eastAsia="ru-RU"/>
        </w:rPr>
        <w:t>&gt;</w:t>
      </w:r>
      <w:r w:rsidRPr="003C7DB9">
        <w:rPr>
          <w:rFonts w:ascii="Courier New" w:eastAsia="Times New Roman" w:hAnsi="Courier New" w:cs="Courier New"/>
          <w:b/>
          <w:bCs/>
          <w:noProof/>
          <w:color w:val="FFFFFF"/>
          <w:sz w:val="20"/>
          <w:szCs w:val="20"/>
          <w:lang w:val="en-US" w:eastAsia="ru-RU"/>
        </w:rPr>
        <w:t>Etalon</w:t>
      </w:r>
      <w:r w:rsidRPr="001062D9">
        <w:rPr>
          <w:rFonts w:ascii="Courier New" w:eastAsia="Times New Roman" w:hAnsi="Courier New" w:cs="Courier New"/>
          <w:noProof/>
          <w:color w:val="E1EFFF"/>
          <w:sz w:val="20"/>
          <w:szCs w:val="20"/>
          <w:lang w:eastAsia="ru-RU"/>
        </w:rPr>
        <w:t>&lt;/</w:t>
      </w:r>
      <w:r w:rsidRPr="003C7DB9">
        <w:rPr>
          <w:rFonts w:ascii="Courier New" w:eastAsia="Times New Roman" w:hAnsi="Courier New" w:cs="Courier New"/>
          <w:noProof/>
          <w:color w:val="9EFFFF"/>
          <w:sz w:val="20"/>
          <w:szCs w:val="20"/>
          <w:lang w:val="en-US" w:eastAsia="ru-RU"/>
        </w:rPr>
        <w:t>td</w:t>
      </w:r>
      <w:r w:rsidRPr="001062D9">
        <w:rPr>
          <w:rFonts w:ascii="Courier New" w:eastAsia="Times New Roman" w:hAnsi="Courier New" w:cs="Courier New"/>
          <w:noProof/>
          <w:color w:val="E1EFFF"/>
          <w:sz w:val="20"/>
          <w:szCs w:val="20"/>
          <w:lang w:eastAsia="ru-RU"/>
        </w:rPr>
        <w:t>&gt;</w:t>
      </w:r>
      <w:r w:rsidRPr="001062D9">
        <w:rPr>
          <w:rFonts w:ascii="Courier New" w:eastAsia="Times New Roman" w:hAnsi="Courier New" w:cs="Courier New"/>
          <w:noProof/>
          <w:color w:val="E1EFFF"/>
          <w:sz w:val="20"/>
          <w:szCs w:val="20"/>
          <w:lang w:eastAsia="ru-RU"/>
        </w:rPr>
        <w:br/>
        <w:t xml:space="preserve">    &lt;/</w:t>
      </w:r>
      <w:r w:rsidRPr="003C7DB9">
        <w:rPr>
          <w:rFonts w:ascii="Courier New" w:eastAsia="Times New Roman" w:hAnsi="Courier New" w:cs="Courier New"/>
          <w:noProof/>
          <w:color w:val="9EFFFF"/>
          <w:sz w:val="20"/>
          <w:szCs w:val="20"/>
          <w:lang w:val="en-US" w:eastAsia="ru-RU"/>
        </w:rPr>
        <w:t>tr</w:t>
      </w:r>
      <w:r w:rsidRPr="001062D9">
        <w:rPr>
          <w:rFonts w:ascii="Courier New" w:eastAsia="Times New Roman" w:hAnsi="Courier New" w:cs="Courier New"/>
          <w:noProof/>
          <w:color w:val="E1EFFF"/>
          <w:sz w:val="20"/>
          <w:szCs w:val="20"/>
          <w:lang w:eastAsia="ru-RU"/>
        </w:rPr>
        <w:t>&gt;</w:t>
      </w:r>
      <w:r w:rsidRPr="001062D9">
        <w:rPr>
          <w:rFonts w:ascii="Courier New" w:eastAsia="Times New Roman" w:hAnsi="Courier New" w:cs="Courier New"/>
          <w:noProof/>
          <w:color w:val="E1EFFF"/>
          <w:sz w:val="20"/>
          <w:szCs w:val="20"/>
          <w:lang w:eastAsia="ru-RU"/>
        </w:rPr>
        <w:br/>
      </w:r>
      <w:r w:rsidRPr="001062D9">
        <w:rPr>
          <w:rFonts w:ascii="Courier New" w:eastAsia="Times New Roman" w:hAnsi="Courier New" w:cs="Courier New"/>
          <w:noProof/>
          <w:color w:val="E1EFFF"/>
          <w:sz w:val="20"/>
          <w:szCs w:val="20"/>
          <w:lang w:eastAsia="ru-RU"/>
        </w:rPr>
        <w:br/>
        <w:t xml:space="preserve">    &lt;</w:t>
      </w:r>
      <w:r w:rsidRPr="003C7DB9">
        <w:rPr>
          <w:rFonts w:ascii="Courier New" w:eastAsia="Times New Roman" w:hAnsi="Courier New" w:cs="Courier New"/>
          <w:noProof/>
          <w:color w:val="9EFFFF"/>
          <w:sz w:val="20"/>
          <w:szCs w:val="20"/>
          <w:lang w:val="en-US" w:eastAsia="ru-RU"/>
        </w:rPr>
        <w:t>tr</w:t>
      </w:r>
      <w:r w:rsidRPr="001062D9">
        <w:rPr>
          <w:rFonts w:ascii="Courier New" w:eastAsia="Times New Roman" w:hAnsi="Courier New" w:cs="Courier New"/>
          <w:noProof/>
          <w:color w:val="E1EFFF"/>
          <w:sz w:val="20"/>
          <w:szCs w:val="20"/>
          <w:lang w:eastAsia="ru-RU"/>
        </w:rPr>
        <w:t>&gt;</w:t>
      </w:r>
      <w:r w:rsidRPr="001062D9">
        <w:rPr>
          <w:rFonts w:ascii="Courier New" w:eastAsia="Times New Roman" w:hAnsi="Courier New" w:cs="Courier New"/>
          <w:noProof/>
          <w:color w:val="E1EFFF"/>
          <w:sz w:val="20"/>
          <w:szCs w:val="20"/>
          <w:lang w:eastAsia="ru-RU"/>
        </w:rPr>
        <w:br/>
        <w:t xml:space="preserve">        &lt;</w:t>
      </w:r>
      <w:r w:rsidRPr="003C7DB9">
        <w:rPr>
          <w:rFonts w:ascii="Courier New" w:eastAsia="Times New Roman" w:hAnsi="Courier New" w:cs="Courier New"/>
          <w:noProof/>
          <w:color w:val="9EFFFF"/>
          <w:sz w:val="20"/>
          <w:szCs w:val="20"/>
          <w:lang w:val="en-US" w:eastAsia="ru-RU"/>
        </w:rPr>
        <w:t>td</w:t>
      </w:r>
      <w:r w:rsidRPr="001062D9">
        <w:rPr>
          <w:rFonts w:ascii="Courier New" w:eastAsia="Times New Roman" w:hAnsi="Courier New" w:cs="Courier New"/>
          <w:noProof/>
          <w:color w:val="E1EFFF"/>
          <w:sz w:val="20"/>
          <w:szCs w:val="20"/>
          <w:lang w:eastAsia="ru-RU"/>
        </w:rPr>
        <w:t>&gt;</w:t>
      </w:r>
      <w:r w:rsidRPr="003C7DB9">
        <w:rPr>
          <w:rFonts w:ascii="Courier New" w:eastAsia="Times New Roman" w:hAnsi="Courier New" w:cs="Courier New"/>
          <w:b/>
          <w:bCs/>
          <w:noProof/>
          <w:color w:val="FFFFFF"/>
          <w:sz w:val="20"/>
          <w:szCs w:val="20"/>
          <w:lang w:val="en-US" w:eastAsia="ru-RU"/>
        </w:rPr>
        <w:t>Tatra</w:t>
      </w:r>
      <w:r w:rsidRPr="001062D9">
        <w:rPr>
          <w:rFonts w:ascii="Courier New" w:eastAsia="Times New Roman" w:hAnsi="Courier New" w:cs="Courier New"/>
          <w:noProof/>
          <w:color w:val="E1EFFF"/>
          <w:sz w:val="20"/>
          <w:szCs w:val="20"/>
          <w:lang w:eastAsia="ru-RU"/>
        </w:rPr>
        <w:t>&lt;/</w:t>
      </w:r>
      <w:r w:rsidRPr="003C7DB9">
        <w:rPr>
          <w:rFonts w:ascii="Courier New" w:eastAsia="Times New Roman" w:hAnsi="Courier New" w:cs="Courier New"/>
          <w:noProof/>
          <w:color w:val="9EFFFF"/>
          <w:sz w:val="20"/>
          <w:szCs w:val="20"/>
          <w:lang w:val="en-US" w:eastAsia="ru-RU"/>
        </w:rPr>
        <w:t>td</w:t>
      </w:r>
      <w:r w:rsidRPr="001062D9">
        <w:rPr>
          <w:rFonts w:ascii="Courier New" w:eastAsia="Times New Roman" w:hAnsi="Courier New" w:cs="Courier New"/>
          <w:noProof/>
          <w:color w:val="E1EFFF"/>
          <w:sz w:val="20"/>
          <w:szCs w:val="20"/>
          <w:lang w:eastAsia="ru-RU"/>
        </w:rPr>
        <w:t>&gt;</w:t>
      </w:r>
      <w:r w:rsidRPr="001062D9">
        <w:rPr>
          <w:rFonts w:ascii="Courier New" w:eastAsia="Times New Roman" w:hAnsi="Courier New" w:cs="Courier New"/>
          <w:noProof/>
          <w:color w:val="E1EFFF"/>
          <w:sz w:val="20"/>
          <w:szCs w:val="20"/>
          <w:lang w:eastAsia="ru-RU"/>
        </w:rPr>
        <w:br/>
        <w:t xml:space="preserve">        &lt;</w:t>
      </w:r>
      <w:r w:rsidRPr="003C7DB9">
        <w:rPr>
          <w:rFonts w:ascii="Courier New" w:eastAsia="Times New Roman" w:hAnsi="Courier New" w:cs="Courier New"/>
          <w:noProof/>
          <w:color w:val="9EFFFF"/>
          <w:sz w:val="20"/>
          <w:szCs w:val="20"/>
          <w:lang w:val="en-US" w:eastAsia="ru-RU"/>
        </w:rPr>
        <w:t>td</w:t>
      </w:r>
      <w:r w:rsidRPr="001062D9">
        <w:rPr>
          <w:rFonts w:ascii="Courier New" w:eastAsia="Times New Roman" w:hAnsi="Courier New" w:cs="Courier New"/>
          <w:noProof/>
          <w:color w:val="E1EFFF"/>
          <w:sz w:val="20"/>
          <w:szCs w:val="20"/>
          <w:lang w:eastAsia="ru-RU"/>
        </w:rPr>
        <w:t>&gt;</w:t>
      </w:r>
      <w:r w:rsidRPr="003C7DB9">
        <w:rPr>
          <w:rFonts w:ascii="Courier New" w:eastAsia="Times New Roman" w:hAnsi="Courier New" w:cs="Courier New"/>
          <w:b/>
          <w:bCs/>
          <w:noProof/>
          <w:color w:val="FFFFFF"/>
          <w:sz w:val="20"/>
          <w:szCs w:val="20"/>
          <w:lang w:val="en-US" w:eastAsia="ru-RU"/>
        </w:rPr>
        <w:t>Electron</w:t>
      </w:r>
      <w:r w:rsidRPr="001062D9">
        <w:rPr>
          <w:rFonts w:ascii="Courier New" w:eastAsia="Times New Roman" w:hAnsi="Courier New" w:cs="Courier New"/>
          <w:noProof/>
          <w:color w:val="E1EFFF"/>
          <w:sz w:val="20"/>
          <w:szCs w:val="20"/>
          <w:lang w:eastAsia="ru-RU"/>
        </w:rPr>
        <w:t>&lt;/</w:t>
      </w:r>
      <w:r w:rsidRPr="003C7DB9">
        <w:rPr>
          <w:rFonts w:ascii="Courier New" w:eastAsia="Times New Roman" w:hAnsi="Courier New" w:cs="Courier New"/>
          <w:noProof/>
          <w:color w:val="9EFFFF"/>
          <w:sz w:val="20"/>
          <w:szCs w:val="20"/>
          <w:lang w:val="en-US" w:eastAsia="ru-RU"/>
        </w:rPr>
        <w:t>td</w:t>
      </w:r>
      <w:r w:rsidRPr="001062D9">
        <w:rPr>
          <w:rFonts w:ascii="Courier New" w:eastAsia="Times New Roman" w:hAnsi="Courier New" w:cs="Courier New"/>
          <w:noProof/>
          <w:color w:val="E1EFFF"/>
          <w:sz w:val="20"/>
          <w:szCs w:val="20"/>
          <w:lang w:eastAsia="ru-RU"/>
        </w:rPr>
        <w:t>&gt;</w:t>
      </w:r>
      <w:r w:rsidRPr="001062D9">
        <w:rPr>
          <w:rFonts w:ascii="Courier New" w:eastAsia="Times New Roman" w:hAnsi="Courier New" w:cs="Courier New"/>
          <w:noProof/>
          <w:color w:val="E1EFFF"/>
          <w:sz w:val="20"/>
          <w:szCs w:val="20"/>
          <w:lang w:eastAsia="ru-RU"/>
        </w:rPr>
        <w:br/>
        <w:t xml:space="preserve">        &lt;</w:t>
      </w:r>
      <w:r w:rsidRPr="003C7DB9">
        <w:rPr>
          <w:rFonts w:ascii="Courier New" w:eastAsia="Times New Roman" w:hAnsi="Courier New" w:cs="Courier New"/>
          <w:noProof/>
          <w:color w:val="9EFFFF"/>
          <w:sz w:val="20"/>
          <w:szCs w:val="20"/>
          <w:lang w:val="en-US" w:eastAsia="ru-RU"/>
        </w:rPr>
        <w:t>td</w:t>
      </w:r>
      <w:r w:rsidRPr="001062D9">
        <w:rPr>
          <w:rFonts w:ascii="Courier New" w:eastAsia="Times New Roman" w:hAnsi="Courier New" w:cs="Courier New"/>
          <w:noProof/>
          <w:color w:val="E1EFFF"/>
          <w:sz w:val="20"/>
          <w:szCs w:val="20"/>
          <w:lang w:eastAsia="ru-RU"/>
        </w:rPr>
        <w:t>&gt;</w:t>
      </w:r>
      <w:r w:rsidRPr="003C7DB9">
        <w:rPr>
          <w:rFonts w:ascii="Courier New" w:eastAsia="Times New Roman" w:hAnsi="Courier New" w:cs="Courier New"/>
          <w:b/>
          <w:bCs/>
          <w:noProof/>
          <w:color w:val="FFFFFF"/>
          <w:sz w:val="20"/>
          <w:szCs w:val="20"/>
          <w:lang w:val="en-US" w:eastAsia="ru-RU"/>
        </w:rPr>
        <w:t>Skoda</w:t>
      </w:r>
      <w:r w:rsidRPr="001062D9">
        <w:rPr>
          <w:rFonts w:ascii="Courier New" w:eastAsia="Times New Roman" w:hAnsi="Courier New" w:cs="Courier New"/>
          <w:noProof/>
          <w:color w:val="E1EFFF"/>
          <w:sz w:val="20"/>
          <w:szCs w:val="20"/>
          <w:lang w:eastAsia="ru-RU"/>
        </w:rPr>
        <w:t>&lt;/</w:t>
      </w:r>
      <w:r w:rsidRPr="003C7DB9">
        <w:rPr>
          <w:rFonts w:ascii="Courier New" w:eastAsia="Times New Roman" w:hAnsi="Courier New" w:cs="Courier New"/>
          <w:noProof/>
          <w:color w:val="9EFFFF"/>
          <w:sz w:val="20"/>
          <w:szCs w:val="20"/>
          <w:lang w:val="en-US" w:eastAsia="ru-RU"/>
        </w:rPr>
        <w:t>td</w:t>
      </w:r>
      <w:r w:rsidRPr="001062D9">
        <w:rPr>
          <w:rFonts w:ascii="Courier New" w:eastAsia="Times New Roman" w:hAnsi="Courier New" w:cs="Courier New"/>
          <w:noProof/>
          <w:color w:val="E1EFFF"/>
          <w:sz w:val="20"/>
          <w:szCs w:val="20"/>
          <w:lang w:eastAsia="ru-RU"/>
        </w:rPr>
        <w:t>&gt;</w:t>
      </w:r>
      <w:r w:rsidRPr="001062D9">
        <w:rPr>
          <w:rFonts w:ascii="Courier New" w:eastAsia="Times New Roman" w:hAnsi="Courier New" w:cs="Courier New"/>
          <w:noProof/>
          <w:color w:val="E1EFFF"/>
          <w:sz w:val="20"/>
          <w:szCs w:val="20"/>
          <w:lang w:eastAsia="ru-RU"/>
        </w:rPr>
        <w:br/>
        <w:t xml:space="preserve">    &lt;/</w:t>
      </w:r>
      <w:r w:rsidRPr="003C7DB9">
        <w:rPr>
          <w:rFonts w:ascii="Courier New" w:eastAsia="Times New Roman" w:hAnsi="Courier New" w:cs="Courier New"/>
          <w:noProof/>
          <w:color w:val="9EFFFF"/>
          <w:sz w:val="20"/>
          <w:szCs w:val="20"/>
          <w:lang w:val="en-US" w:eastAsia="ru-RU"/>
        </w:rPr>
        <w:t>tr</w:t>
      </w:r>
      <w:r w:rsidRPr="001062D9">
        <w:rPr>
          <w:rFonts w:ascii="Courier New" w:eastAsia="Times New Roman" w:hAnsi="Courier New" w:cs="Courier New"/>
          <w:noProof/>
          <w:color w:val="E1EFFF"/>
          <w:sz w:val="20"/>
          <w:szCs w:val="20"/>
          <w:lang w:eastAsia="ru-RU"/>
        </w:rPr>
        <w:t>&gt;</w:t>
      </w:r>
      <w:r w:rsidRPr="001062D9">
        <w:rPr>
          <w:rFonts w:ascii="Courier New" w:eastAsia="Times New Roman" w:hAnsi="Courier New" w:cs="Courier New"/>
          <w:noProof/>
          <w:color w:val="E1EFFF"/>
          <w:sz w:val="20"/>
          <w:szCs w:val="20"/>
          <w:lang w:eastAsia="ru-RU"/>
        </w:rPr>
        <w:br/>
      </w:r>
      <w:r w:rsidRPr="001062D9">
        <w:rPr>
          <w:rFonts w:ascii="Courier New" w:eastAsia="Times New Roman" w:hAnsi="Courier New" w:cs="Courier New"/>
          <w:noProof/>
          <w:color w:val="E1EFFF"/>
          <w:sz w:val="20"/>
          <w:szCs w:val="20"/>
          <w:lang w:eastAsia="ru-RU"/>
        </w:rPr>
        <w:br/>
        <w:t>&lt;/</w:t>
      </w:r>
      <w:r w:rsidRPr="003C7DB9">
        <w:rPr>
          <w:rFonts w:ascii="Courier New" w:eastAsia="Times New Roman" w:hAnsi="Courier New" w:cs="Courier New"/>
          <w:noProof/>
          <w:color w:val="9EFFFF"/>
          <w:sz w:val="20"/>
          <w:szCs w:val="20"/>
          <w:lang w:val="en-US" w:eastAsia="ru-RU"/>
        </w:rPr>
        <w:t>table</w:t>
      </w:r>
      <w:r w:rsidRPr="001062D9">
        <w:rPr>
          <w:rFonts w:ascii="Courier New" w:eastAsia="Times New Roman" w:hAnsi="Courier New" w:cs="Courier New"/>
          <w:noProof/>
          <w:color w:val="E1EFFF"/>
          <w:sz w:val="20"/>
          <w:szCs w:val="20"/>
          <w:lang w:eastAsia="ru-RU"/>
        </w:rPr>
        <w:t>&gt;</w:t>
      </w:r>
    </w:p>
    <w:p w:rsidR="00B610A5" w:rsidRPr="001062D9" w:rsidRDefault="00B610A5" w:rsidP="00100F43">
      <w:pPr>
        <w:rPr>
          <w:rFonts w:cstheme="minorHAnsi"/>
          <w:b/>
          <w:noProof/>
          <w:color w:val="E36C0A" w:themeColor="accent6" w:themeShade="BF"/>
          <w:sz w:val="24"/>
          <w:szCs w:val="24"/>
        </w:rPr>
      </w:pPr>
    </w:p>
    <w:p w:rsidR="00502158" w:rsidRPr="003C7DB9" w:rsidRDefault="00B610A5" w:rsidP="00100F43">
      <w:pPr>
        <w:rPr>
          <w:rFonts w:cstheme="minorHAnsi"/>
          <w:b/>
          <w:noProof/>
          <w:color w:val="E36C0A" w:themeColor="accent6" w:themeShade="BF"/>
          <w:sz w:val="24"/>
          <w:szCs w:val="24"/>
          <w:lang w:val="en-US"/>
        </w:rPr>
      </w:pPr>
      <w:r w:rsidRPr="003C7DB9">
        <w:rPr>
          <w:rFonts w:cstheme="minorHAnsi"/>
          <w:b/>
          <w:noProof/>
          <w:color w:val="E36C0A" w:themeColor="accent6" w:themeShade="BF"/>
          <w:sz w:val="24"/>
          <w:szCs w:val="24"/>
          <w:lang w:val="en-US"/>
        </w:rPr>
        <w:t xml:space="preserve">Выведет: </w:t>
      </w:r>
    </w:p>
    <w:p w:rsidR="00B610A5" w:rsidRPr="003C7DB9" w:rsidRDefault="00B610A5" w:rsidP="00100F43">
      <w:pPr>
        <w:rPr>
          <w:rFonts w:cstheme="minorHAnsi"/>
          <w:b/>
          <w:noProof/>
          <w:color w:val="E36C0A" w:themeColor="accent6" w:themeShade="BF"/>
          <w:sz w:val="24"/>
          <w:szCs w:val="24"/>
          <w:lang w:val="en-US"/>
        </w:rPr>
      </w:pPr>
      <w:r w:rsidRPr="003C7DB9">
        <w:rPr>
          <w:rFonts w:cstheme="minorHAnsi"/>
          <w:b/>
          <w:noProof/>
          <w:color w:val="F79646" w:themeColor="accent6"/>
          <w:sz w:val="24"/>
          <w:szCs w:val="24"/>
          <w:lang w:eastAsia="ru-RU"/>
        </w:rPr>
        <w:drawing>
          <wp:inline distT="0" distB="0" distL="0" distR="0" wp14:anchorId="48136318" wp14:editId="2ACD715A">
            <wp:extent cx="4829175" cy="1200150"/>
            <wp:effectExtent l="0" t="0" r="9525" b="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27">
                      <a:extLst>
                        <a:ext uri="{28A0092B-C50C-407E-A947-70E740481C1C}">
                          <a14:useLocalDpi xmlns:a14="http://schemas.microsoft.com/office/drawing/2010/main" val="0"/>
                        </a:ext>
                      </a:extLst>
                    </a:blip>
                    <a:stretch>
                      <a:fillRect/>
                    </a:stretch>
                  </pic:blipFill>
                  <pic:spPr>
                    <a:xfrm>
                      <a:off x="0" y="0"/>
                      <a:ext cx="4829175" cy="1200150"/>
                    </a:xfrm>
                    <a:prstGeom prst="rect">
                      <a:avLst/>
                    </a:prstGeom>
                  </pic:spPr>
                </pic:pic>
              </a:graphicData>
            </a:graphic>
          </wp:inline>
        </w:drawing>
      </w:r>
    </w:p>
    <w:p w:rsidR="00FD0674" w:rsidRPr="001062D9" w:rsidRDefault="00FD0674" w:rsidP="00100F43">
      <w:pPr>
        <w:rPr>
          <w:rFonts w:cstheme="minorHAnsi"/>
          <w:noProof/>
          <w:sz w:val="24"/>
          <w:szCs w:val="24"/>
        </w:rPr>
      </w:pPr>
      <w:r w:rsidRPr="001062D9">
        <w:rPr>
          <w:rFonts w:cstheme="minorHAnsi"/>
          <w:noProof/>
          <w:sz w:val="24"/>
          <w:szCs w:val="24"/>
        </w:rPr>
        <w:t xml:space="preserve">Как видим, то что стояло внутри тегов </w:t>
      </w:r>
      <w:r w:rsidRPr="001062D9">
        <w:rPr>
          <w:rFonts w:cstheme="minorHAnsi"/>
          <w:b/>
          <w:noProof/>
          <w:sz w:val="24"/>
          <w:szCs w:val="24"/>
        </w:rPr>
        <w:t>&lt;</w:t>
      </w:r>
      <w:r w:rsidRPr="003C7DB9">
        <w:rPr>
          <w:rFonts w:cstheme="minorHAnsi"/>
          <w:b/>
          <w:noProof/>
          <w:sz w:val="24"/>
          <w:szCs w:val="24"/>
          <w:lang w:val="en-US"/>
        </w:rPr>
        <w:t>thead</w:t>
      </w:r>
      <w:r w:rsidRPr="001062D9">
        <w:rPr>
          <w:rFonts w:cstheme="minorHAnsi"/>
          <w:b/>
          <w:noProof/>
          <w:sz w:val="24"/>
          <w:szCs w:val="24"/>
        </w:rPr>
        <w:t>&gt;</w:t>
      </w:r>
      <w:r w:rsidRPr="001062D9">
        <w:rPr>
          <w:rFonts w:cstheme="minorHAnsi"/>
          <w:noProof/>
          <w:sz w:val="24"/>
          <w:szCs w:val="24"/>
        </w:rPr>
        <w:t xml:space="preserve"> стало выделенно жирным шрифтом и разместилось по-центру.</w:t>
      </w:r>
    </w:p>
    <w:p w:rsidR="00AF0625" w:rsidRPr="001062D9" w:rsidRDefault="00AF0625" w:rsidP="00100F43">
      <w:pPr>
        <w:rPr>
          <w:rFonts w:cstheme="minorHAnsi"/>
          <w:b/>
          <w:noProof/>
          <w:sz w:val="24"/>
          <w:szCs w:val="24"/>
        </w:rPr>
      </w:pPr>
      <w:r w:rsidRPr="001062D9">
        <w:rPr>
          <w:rFonts w:cstheme="minorHAnsi"/>
          <w:b/>
          <w:noProof/>
          <w:sz w:val="24"/>
          <w:szCs w:val="24"/>
        </w:rPr>
        <w:t xml:space="preserve">Чтобы создать основную часть таблицы – </w:t>
      </w:r>
      <w:r w:rsidRPr="001062D9">
        <w:rPr>
          <w:rFonts w:cstheme="minorHAnsi"/>
          <w:noProof/>
          <w:sz w:val="24"/>
          <w:szCs w:val="24"/>
        </w:rPr>
        <w:t>нужно использовать</w:t>
      </w:r>
      <w:r w:rsidRPr="001062D9">
        <w:rPr>
          <w:rFonts w:cstheme="minorHAnsi"/>
          <w:b/>
          <w:noProof/>
          <w:sz w:val="24"/>
          <w:szCs w:val="24"/>
        </w:rPr>
        <w:t xml:space="preserve"> теги </w:t>
      </w:r>
    </w:p>
    <w:p w:rsidR="00AF0625" w:rsidRPr="003C7DB9" w:rsidRDefault="00AF0625" w:rsidP="00100F43">
      <w:pPr>
        <w:rPr>
          <w:rFonts w:cstheme="minorHAnsi"/>
          <w:b/>
          <w:noProof/>
          <w:sz w:val="24"/>
          <w:szCs w:val="24"/>
          <w:lang w:val="en-US"/>
        </w:rPr>
      </w:pPr>
      <w:r w:rsidRPr="003C7DB9">
        <w:rPr>
          <w:rFonts w:cstheme="minorHAnsi"/>
          <w:b/>
          <w:noProof/>
          <w:sz w:val="24"/>
          <w:szCs w:val="24"/>
          <w:lang w:val="en-US"/>
        </w:rPr>
        <w:t>&lt;tbody&gt;&lt;/tbody&gt;</w:t>
      </w:r>
    </w:p>
    <w:p w:rsidR="00FD0674" w:rsidRPr="003C7DB9" w:rsidRDefault="00FD0674" w:rsidP="00FD0674">
      <w:pPr>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FFFFFF"/>
          <w:sz w:val="20"/>
          <w:szCs w:val="20"/>
          <w:lang w:val="en-US" w:eastAsia="ru-RU"/>
        </w:rPr>
      </w:pPr>
      <w:r w:rsidRPr="003C7DB9">
        <w:rPr>
          <w:rFonts w:ascii="Courier New" w:eastAsia="Times New Roman" w:hAnsi="Courier New" w:cs="Courier New"/>
          <w:noProof/>
          <w:color w:val="E1EFFF"/>
          <w:sz w:val="20"/>
          <w:szCs w:val="20"/>
          <w:lang w:val="en-US" w:eastAsia="ru-RU"/>
        </w:rPr>
        <w:t>&lt;</w:t>
      </w:r>
      <w:r w:rsidRPr="003C7DB9">
        <w:rPr>
          <w:rFonts w:ascii="Courier New" w:eastAsia="Times New Roman" w:hAnsi="Courier New" w:cs="Courier New"/>
          <w:noProof/>
          <w:color w:val="9EFFFF"/>
          <w:sz w:val="20"/>
          <w:szCs w:val="20"/>
          <w:lang w:val="en-US" w:eastAsia="ru-RU"/>
        </w:rPr>
        <w:t>tbody</w:t>
      </w:r>
      <w:r w:rsidRPr="003C7DB9">
        <w:rPr>
          <w:rFonts w:ascii="Courier New" w:eastAsia="Times New Roman" w:hAnsi="Courier New" w:cs="Courier New"/>
          <w:noProof/>
          <w:color w:val="E1EFFF"/>
          <w:sz w:val="20"/>
          <w:szCs w:val="20"/>
          <w:lang w:val="en-US" w:eastAsia="ru-RU"/>
        </w:rPr>
        <w:t>&gt;</w:t>
      </w:r>
      <w:r w:rsidRPr="003C7DB9">
        <w:rPr>
          <w:rFonts w:ascii="Courier New" w:eastAsia="Times New Roman" w:hAnsi="Courier New" w:cs="Courier New"/>
          <w:noProof/>
          <w:color w:val="E1EFFF"/>
          <w:sz w:val="20"/>
          <w:szCs w:val="20"/>
          <w:lang w:val="en-US" w:eastAsia="ru-RU"/>
        </w:rPr>
        <w:br/>
        <w:t>&lt;</w:t>
      </w:r>
      <w:r w:rsidRPr="003C7DB9">
        <w:rPr>
          <w:rFonts w:ascii="Courier New" w:eastAsia="Times New Roman" w:hAnsi="Courier New" w:cs="Courier New"/>
          <w:noProof/>
          <w:color w:val="9EFFFF"/>
          <w:sz w:val="20"/>
          <w:szCs w:val="20"/>
          <w:lang w:val="en-US" w:eastAsia="ru-RU"/>
        </w:rPr>
        <w:t>tr</w:t>
      </w:r>
      <w:r w:rsidRPr="003C7DB9">
        <w:rPr>
          <w:rFonts w:ascii="Courier New" w:eastAsia="Times New Roman" w:hAnsi="Courier New" w:cs="Courier New"/>
          <w:noProof/>
          <w:color w:val="E1EFFF"/>
          <w:sz w:val="20"/>
          <w:szCs w:val="20"/>
          <w:lang w:val="en-US" w:eastAsia="ru-RU"/>
        </w:rPr>
        <w:t>&gt;</w:t>
      </w:r>
      <w:r w:rsidRPr="003C7DB9">
        <w:rPr>
          <w:rFonts w:ascii="Courier New" w:eastAsia="Times New Roman" w:hAnsi="Courier New" w:cs="Courier New"/>
          <w:noProof/>
          <w:color w:val="E1EFFF"/>
          <w:sz w:val="20"/>
          <w:szCs w:val="20"/>
          <w:lang w:val="en-US" w:eastAsia="ru-RU"/>
        </w:rPr>
        <w:br/>
        <w:t xml:space="preserve">    &lt;</w:t>
      </w:r>
      <w:r w:rsidRPr="003C7DB9">
        <w:rPr>
          <w:rFonts w:ascii="Courier New" w:eastAsia="Times New Roman" w:hAnsi="Courier New" w:cs="Courier New"/>
          <w:noProof/>
          <w:color w:val="9EFFFF"/>
          <w:sz w:val="20"/>
          <w:szCs w:val="20"/>
          <w:lang w:val="en-US" w:eastAsia="ru-RU"/>
        </w:rPr>
        <w:t>td</w:t>
      </w:r>
      <w:r w:rsidRPr="003C7DB9">
        <w:rPr>
          <w:rFonts w:ascii="Courier New" w:eastAsia="Times New Roman" w:hAnsi="Courier New" w:cs="Courier New"/>
          <w:noProof/>
          <w:color w:val="E1EFFF"/>
          <w:sz w:val="20"/>
          <w:szCs w:val="20"/>
          <w:lang w:val="en-US" w:eastAsia="ru-RU"/>
        </w:rPr>
        <w:t>&gt;</w:t>
      </w:r>
      <w:r w:rsidRPr="003C7DB9">
        <w:rPr>
          <w:rFonts w:ascii="Courier New" w:eastAsia="Times New Roman" w:hAnsi="Courier New" w:cs="Courier New"/>
          <w:b/>
          <w:bCs/>
          <w:noProof/>
          <w:color w:val="FFFFFF"/>
          <w:sz w:val="20"/>
          <w:szCs w:val="20"/>
          <w:lang w:val="en-US" w:eastAsia="ru-RU"/>
        </w:rPr>
        <w:t>Solaris</w:t>
      </w:r>
      <w:r w:rsidRPr="003C7DB9">
        <w:rPr>
          <w:rFonts w:ascii="Courier New" w:eastAsia="Times New Roman" w:hAnsi="Courier New" w:cs="Courier New"/>
          <w:noProof/>
          <w:color w:val="E1EFFF"/>
          <w:sz w:val="20"/>
          <w:szCs w:val="20"/>
          <w:lang w:val="en-US" w:eastAsia="ru-RU"/>
        </w:rPr>
        <w:t>&lt;/</w:t>
      </w:r>
      <w:r w:rsidRPr="003C7DB9">
        <w:rPr>
          <w:rFonts w:ascii="Courier New" w:eastAsia="Times New Roman" w:hAnsi="Courier New" w:cs="Courier New"/>
          <w:noProof/>
          <w:color w:val="9EFFFF"/>
          <w:sz w:val="20"/>
          <w:szCs w:val="20"/>
          <w:lang w:val="en-US" w:eastAsia="ru-RU"/>
        </w:rPr>
        <w:t>td</w:t>
      </w:r>
      <w:r w:rsidRPr="003C7DB9">
        <w:rPr>
          <w:rFonts w:ascii="Courier New" w:eastAsia="Times New Roman" w:hAnsi="Courier New" w:cs="Courier New"/>
          <w:noProof/>
          <w:color w:val="E1EFFF"/>
          <w:sz w:val="20"/>
          <w:szCs w:val="20"/>
          <w:lang w:val="en-US" w:eastAsia="ru-RU"/>
        </w:rPr>
        <w:t>&gt;</w:t>
      </w:r>
      <w:r w:rsidRPr="003C7DB9">
        <w:rPr>
          <w:rFonts w:ascii="Courier New" w:eastAsia="Times New Roman" w:hAnsi="Courier New" w:cs="Courier New"/>
          <w:noProof/>
          <w:color w:val="E1EFFF"/>
          <w:sz w:val="20"/>
          <w:szCs w:val="20"/>
          <w:lang w:val="en-US" w:eastAsia="ru-RU"/>
        </w:rPr>
        <w:br/>
      </w:r>
      <w:r w:rsidRPr="003C7DB9">
        <w:rPr>
          <w:rFonts w:ascii="Courier New" w:eastAsia="Times New Roman" w:hAnsi="Courier New" w:cs="Courier New"/>
          <w:noProof/>
          <w:color w:val="E1EFFF"/>
          <w:sz w:val="20"/>
          <w:szCs w:val="20"/>
          <w:lang w:val="en-US" w:eastAsia="ru-RU"/>
        </w:rPr>
        <w:lastRenderedPageBreak/>
        <w:t xml:space="preserve">    &lt;</w:t>
      </w:r>
      <w:r w:rsidRPr="003C7DB9">
        <w:rPr>
          <w:rFonts w:ascii="Courier New" w:eastAsia="Times New Roman" w:hAnsi="Courier New" w:cs="Courier New"/>
          <w:noProof/>
          <w:color w:val="9EFFFF"/>
          <w:sz w:val="20"/>
          <w:szCs w:val="20"/>
          <w:lang w:val="en-US" w:eastAsia="ru-RU"/>
        </w:rPr>
        <w:t>td</w:t>
      </w:r>
      <w:r w:rsidRPr="003C7DB9">
        <w:rPr>
          <w:rFonts w:ascii="Courier New" w:eastAsia="Times New Roman" w:hAnsi="Courier New" w:cs="Courier New"/>
          <w:noProof/>
          <w:color w:val="E1EFFF"/>
          <w:sz w:val="20"/>
          <w:szCs w:val="20"/>
          <w:lang w:val="en-US" w:eastAsia="ru-RU"/>
        </w:rPr>
        <w:t>&gt;</w:t>
      </w:r>
      <w:r w:rsidRPr="003C7DB9">
        <w:rPr>
          <w:rFonts w:ascii="Courier New" w:eastAsia="Times New Roman" w:hAnsi="Courier New" w:cs="Courier New"/>
          <w:b/>
          <w:bCs/>
          <w:noProof/>
          <w:color w:val="FFFFFF"/>
          <w:sz w:val="20"/>
          <w:szCs w:val="20"/>
          <w:lang w:val="en-US" w:eastAsia="ru-RU"/>
        </w:rPr>
        <w:t>Man</w:t>
      </w:r>
      <w:r w:rsidRPr="003C7DB9">
        <w:rPr>
          <w:rFonts w:ascii="Courier New" w:eastAsia="Times New Roman" w:hAnsi="Courier New" w:cs="Courier New"/>
          <w:noProof/>
          <w:color w:val="E1EFFF"/>
          <w:sz w:val="20"/>
          <w:szCs w:val="20"/>
          <w:lang w:val="en-US" w:eastAsia="ru-RU"/>
        </w:rPr>
        <w:t>&lt;/</w:t>
      </w:r>
      <w:r w:rsidRPr="003C7DB9">
        <w:rPr>
          <w:rFonts w:ascii="Courier New" w:eastAsia="Times New Roman" w:hAnsi="Courier New" w:cs="Courier New"/>
          <w:noProof/>
          <w:color w:val="9EFFFF"/>
          <w:sz w:val="20"/>
          <w:szCs w:val="20"/>
          <w:lang w:val="en-US" w:eastAsia="ru-RU"/>
        </w:rPr>
        <w:t>td</w:t>
      </w:r>
      <w:r w:rsidRPr="003C7DB9">
        <w:rPr>
          <w:rFonts w:ascii="Courier New" w:eastAsia="Times New Roman" w:hAnsi="Courier New" w:cs="Courier New"/>
          <w:noProof/>
          <w:color w:val="E1EFFF"/>
          <w:sz w:val="20"/>
          <w:szCs w:val="20"/>
          <w:lang w:val="en-US" w:eastAsia="ru-RU"/>
        </w:rPr>
        <w:t>&gt;</w:t>
      </w:r>
      <w:r w:rsidRPr="003C7DB9">
        <w:rPr>
          <w:rFonts w:ascii="Courier New" w:eastAsia="Times New Roman" w:hAnsi="Courier New" w:cs="Courier New"/>
          <w:noProof/>
          <w:color w:val="E1EFFF"/>
          <w:sz w:val="20"/>
          <w:szCs w:val="20"/>
          <w:lang w:val="en-US" w:eastAsia="ru-RU"/>
        </w:rPr>
        <w:br/>
        <w:t xml:space="preserve">    &lt;</w:t>
      </w:r>
      <w:r w:rsidRPr="003C7DB9">
        <w:rPr>
          <w:rFonts w:ascii="Courier New" w:eastAsia="Times New Roman" w:hAnsi="Courier New" w:cs="Courier New"/>
          <w:noProof/>
          <w:color w:val="9EFFFF"/>
          <w:sz w:val="20"/>
          <w:szCs w:val="20"/>
          <w:lang w:val="en-US" w:eastAsia="ru-RU"/>
        </w:rPr>
        <w:t>td</w:t>
      </w:r>
      <w:r w:rsidRPr="003C7DB9">
        <w:rPr>
          <w:rFonts w:ascii="Courier New" w:eastAsia="Times New Roman" w:hAnsi="Courier New" w:cs="Courier New"/>
          <w:noProof/>
          <w:color w:val="E1EFFF"/>
          <w:sz w:val="20"/>
          <w:szCs w:val="20"/>
          <w:lang w:val="en-US" w:eastAsia="ru-RU"/>
        </w:rPr>
        <w:t>&gt;</w:t>
      </w:r>
      <w:r w:rsidRPr="003C7DB9">
        <w:rPr>
          <w:rFonts w:ascii="Courier New" w:eastAsia="Times New Roman" w:hAnsi="Courier New" w:cs="Courier New"/>
          <w:b/>
          <w:bCs/>
          <w:noProof/>
          <w:color w:val="FFFFFF"/>
          <w:sz w:val="20"/>
          <w:szCs w:val="20"/>
          <w:lang w:val="en-US" w:eastAsia="ru-RU"/>
        </w:rPr>
        <w:t>Corosa</w:t>
      </w:r>
      <w:r w:rsidRPr="003C7DB9">
        <w:rPr>
          <w:rFonts w:ascii="Courier New" w:eastAsia="Times New Roman" w:hAnsi="Courier New" w:cs="Courier New"/>
          <w:noProof/>
          <w:color w:val="E1EFFF"/>
          <w:sz w:val="20"/>
          <w:szCs w:val="20"/>
          <w:lang w:val="en-US" w:eastAsia="ru-RU"/>
        </w:rPr>
        <w:t>&lt;/</w:t>
      </w:r>
      <w:r w:rsidRPr="003C7DB9">
        <w:rPr>
          <w:rFonts w:ascii="Courier New" w:eastAsia="Times New Roman" w:hAnsi="Courier New" w:cs="Courier New"/>
          <w:noProof/>
          <w:color w:val="9EFFFF"/>
          <w:sz w:val="20"/>
          <w:szCs w:val="20"/>
          <w:lang w:val="en-US" w:eastAsia="ru-RU"/>
        </w:rPr>
        <w:t>td</w:t>
      </w:r>
      <w:r w:rsidRPr="003C7DB9">
        <w:rPr>
          <w:rFonts w:ascii="Courier New" w:eastAsia="Times New Roman" w:hAnsi="Courier New" w:cs="Courier New"/>
          <w:noProof/>
          <w:color w:val="E1EFFF"/>
          <w:sz w:val="20"/>
          <w:szCs w:val="20"/>
          <w:lang w:val="en-US" w:eastAsia="ru-RU"/>
        </w:rPr>
        <w:t>&gt;</w:t>
      </w:r>
      <w:r w:rsidRPr="003C7DB9">
        <w:rPr>
          <w:rFonts w:ascii="Courier New" w:eastAsia="Times New Roman" w:hAnsi="Courier New" w:cs="Courier New"/>
          <w:noProof/>
          <w:color w:val="E1EFFF"/>
          <w:sz w:val="20"/>
          <w:szCs w:val="20"/>
          <w:lang w:val="en-US" w:eastAsia="ru-RU"/>
        </w:rPr>
        <w:br/>
        <w:t>&lt;/</w:t>
      </w:r>
      <w:r w:rsidRPr="003C7DB9">
        <w:rPr>
          <w:rFonts w:ascii="Courier New" w:eastAsia="Times New Roman" w:hAnsi="Courier New" w:cs="Courier New"/>
          <w:noProof/>
          <w:color w:val="9EFFFF"/>
          <w:sz w:val="20"/>
          <w:szCs w:val="20"/>
          <w:lang w:val="en-US" w:eastAsia="ru-RU"/>
        </w:rPr>
        <w:t>tr</w:t>
      </w:r>
      <w:r w:rsidRPr="003C7DB9">
        <w:rPr>
          <w:rFonts w:ascii="Courier New" w:eastAsia="Times New Roman" w:hAnsi="Courier New" w:cs="Courier New"/>
          <w:noProof/>
          <w:color w:val="E1EFFF"/>
          <w:sz w:val="20"/>
          <w:szCs w:val="20"/>
          <w:lang w:val="en-US" w:eastAsia="ru-RU"/>
        </w:rPr>
        <w:t>&gt;</w:t>
      </w:r>
      <w:r w:rsidRPr="003C7DB9">
        <w:rPr>
          <w:rFonts w:ascii="Courier New" w:eastAsia="Times New Roman" w:hAnsi="Courier New" w:cs="Courier New"/>
          <w:noProof/>
          <w:color w:val="E1EFFF"/>
          <w:sz w:val="20"/>
          <w:szCs w:val="20"/>
          <w:lang w:val="en-US" w:eastAsia="ru-RU"/>
        </w:rPr>
        <w:br/>
      </w:r>
      <w:r w:rsidRPr="003C7DB9">
        <w:rPr>
          <w:rFonts w:ascii="Courier New" w:eastAsia="Times New Roman" w:hAnsi="Courier New" w:cs="Courier New"/>
          <w:noProof/>
          <w:color w:val="E1EFFF"/>
          <w:sz w:val="20"/>
          <w:szCs w:val="20"/>
          <w:lang w:val="en-US" w:eastAsia="ru-RU"/>
        </w:rPr>
        <w:br/>
        <w:t>&lt;</w:t>
      </w:r>
      <w:r w:rsidRPr="003C7DB9">
        <w:rPr>
          <w:rFonts w:ascii="Courier New" w:eastAsia="Times New Roman" w:hAnsi="Courier New" w:cs="Courier New"/>
          <w:noProof/>
          <w:color w:val="9EFFFF"/>
          <w:sz w:val="20"/>
          <w:szCs w:val="20"/>
          <w:lang w:val="en-US" w:eastAsia="ru-RU"/>
        </w:rPr>
        <w:t>tr</w:t>
      </w:r>
      <w:r w:rsidRPr="003C7DB9">
        <w:rPr>
          <w:rFonts w:ascii="Courier New" w:eastAsia="Times New Roman" w:hAnsi="Courier New" w:cs="Courier New"/>
          <w:noProof/>
          <w:color w:val="E1EFFF"/>
          <w:sz w:val="20"/>
          <w:szCs w:val="20"/>
          <w:lang w:val="en-US" w:eastAsia="ru-RU"/>
        </w:rPr>
        <w:t>&gt;</w:t>
      </w:r>
      <w:r w:rsidRPr="003C7DB9">
        <w:rPr>
          <w:rFonts w:ascii="Courier New" w:eastAsia="Times New Roman" w:hAnsi="Courier New" w:cs="Courier New"/>
          <w:noProof/>
          <w:color w:val="E1EFFF"/>
          <w:sz w:val="20"/>
          <w:szCs w:val="20"/>
          <w:lang w:val="en-US" w:eastAsia="ru-RU"/>
        </w:rPr>
        <w:br/>
        <w:t xml:space="preserve">    &lt;</w:t>
      </w:r>
      <w:r w:rsidRPr="003C7DB9">
        <w:rPr>
          <w:rFonts w:ascii="Courier New" w:eastAsia="Times New Roman" w:hAnsi="Courier New" w:cs="Courier New"/>
          <w:noProof/>
          <w:color w:val="9EFFFF"/>
          <w:sz w:val="20"/>
          <w:szCs w:val="20"/>
          <w:lang w:val="en-US" w:eastAsia="ru-RU"/>
        </w:rPr>
        <w:t>td</w:t>
      </w:r>
      <w:r w:rsidRPr="003C7DB9">
        <w:rPr>
          <w:rFonts w:ascii="Courier New" w:eastAsia="Times New Roman" w:hAnsi="Courier New" w:cs="Courier New"/>
          <w:noProof/>
          <w:color w:val="E1EFFF"/>
          <w:sz w:val="20"/>
          <w:szCs w:val="20"/>
          <w:lang w:val="en-US" w:eastAsia="ru-RU"/>
        </w:rPr>
        <w:t>&gt;</w:t>
      </w:r>
      <w:r w:rsidRPr="003C7DB9">
        <w:rPr>
          <w:rFonts w:ascii="Courier New" w:eastAsia="Times New Roman" w:hAnsi="Courier New" w:cs="Courier New"/>
          <w:b/>
          <w:bCs/>
          <w:noProof/>
          <w:color w:val="FFFFFF"/>
          <w:sz w:val="20"/>
          <w:szCs w:val="20"/>
          <w:lang w:val="en-US" w:eastAsia="ru-RU"/>
        </w:rPr>
        <w:t>Bogdan</w:t>
      </w:r>
      <w:r w:rsidRPr="003C7DB9">
        <w:rPr>
          <w:rFonts w:ascii="Courier New" w:eastAsia="Times New Roman" w:hAnsi="Courier New" w:cs="Courier New"/>
          <w:noProof/>
          <w:color w:val="E1EFFF"/>
          <w:sz w:val="20"/>
          <w:szCs w:val="20"/>
          <w:lang w:val="en-US" w:eastAsia="ru-RU"/>
        </w:rPr>
        <w:t>&lt;/</w:t>
      </w:r>
      <w:r w:rsidRPr="003C7DB9">
        <w:rPr>
          <w:rFonts w:ascii="Courier New" w:eastAsia="Times New Roman" w:hAnsi="Courier New" w:cs="Courier New"/>
          <w:noProof/>
          <w:color w:val="9EFFFF"/>
          <w:sz w:val="20"/>
          <w:szCs w:val="20"/>
          <w:lang w:val="en-US" w:eastAsia="ru-RU"/>
        </w:rPr>
        <w:t>td</w:t>
      </w:r>
      <w:r w:rsidRPr="003C7DB9">
        <w:rPr>
          <w:rFonts w:ascii="Courier New" w:eastAsia="Times New Roman" w:hAnsi="Courier New" w:cs="Courier New"/>
          <w:noProof/>
          <w:color w:val="E1EFFF"/>
          <w:sz w:val="20"/>
          <w:szCs w:val="20"/>
          <w:lang w:val="en-US" w:eastAsia="ru-RU"/>
        </w:rPr>
        <w:t>&gt;</w:t>
      </w:r>
      <w:r w:rsidRPr="003C7DB9">
        <w:rPr>
          <w:rFonts w:ascii="Courier New" w:eastAsia="Times New Roman" w:hAnsi="Courier New" w:cs="Courier New"/>
          <w:noProof/>
          <w:color w:val="E1EFFF"/>
          <w:sz w:val="20"/>
          <w:szCs w:val="20"/>
          <w:lang w:val="en-US" w:eastAsia="ru-RU"/>
        </w:rPr>
        <w:br/>
        <w:t xml:space="preserve">    &lt;</w:t>
      </w:r>
      <w:r w:rsidRPr="003C7DB9">
        <w:rPr>
          <w:rFonts w:ascii="Courier New" w:eastAsia="Times New Roman" w:hAnsi="Courier New" w:cs="Courier New"/>
          <w:noProof/>
          <w:color w:val="9EFFFF"/>
          <w:sz w:val="20"/>
          <w:szCs w:val="20"/>
          <w:lang w:val="en-US" w:eastAsia="ru-RU"/>
        </w:rPr>
        <w:t>td</w:t>
      </w:r>
      <w:r w:rsidRPr="003C7DB9">
        <w:rPr>
          <w:rFonts w:ascii="Courier New" w:eastAsia="Times New Roman" w:hAnsi="Courier New" w:cs="Courier New"/>
          <w:noProof/>
          <w:color w:val="E1EFFF"/>
          <w:sz w:val="20"/>
          <w:szCs w:val="20"/>
          <w:lang w:val="en-US" w:eastAsia="ru-RU"/>
        </w:rPr>
        <w:t>&gt;</w:t>
      </w:r>
      <w:r w:rsidRPr="003C7DB9">
        <w:rPr>
          <w:rFonts w:ascii="Courier New" w:eastAsia="Times New Roman" w:hAnsi="Courier New" w:cs="Courier New"/>
          <w:b/>
          <w:bCs/>
          <w:noProof/>
          <w:color w:val="FFFFFF"/>
          <w:sz w:val="20"/>
          <w:szCs w:val="20"/>
          <w:lang w:val="en-US" w:eastAsia="ru-RU"/>
        </w:rPr>
        <w:t>BKM-321</w:t>
      </w:r>
      <w:r w:rsidRPr="003C7DB9">
        <w:rPr>
          <w:rFonts w:ascii="Courier New" w:eastAsia="Times New Roman" w:hAnsi="Courier New" w:cs="Courier New"/>
          <w:noProof/>
          <w:color w:val="E1EFFF"/>
          <w:sz w:val="20"/>
          <w:szCs w:val="20"/>
          <w:lang w:val="en-US" w:eastAsia="ru-RU"/>
        </w:rPr>
        <w:t>&lt;/</w:t>
      </w:r>
      <w:r w:rsidRPr="003C7DB9">
        <w:rPr>
          <w:rFonts w:ascii="Courier New" w:eastAsia="Times New Roman" w:hAnsi="Courier New" w:cs="Courier New"/>
          <w:noProof/>
          <w:color w:val="9EFFFF"/>
          <w:sz w:val="20"/>
          <w:szCs w:val="20"/>
          <w:lang w:val="en-US" w:eastAsia="ru-RU"/>
        </w:rPr>
        <w:t>td</w:t>
      </w:r>
      <w:r w:rsidRPr="003C7DB9">
        <w:rPr>
          <w:rFonts w:ascii="Courier New" w:eastAsia="Times New Roman" w:hAnsi="Courier New" w:cs="Courier New"/>
          <w:noProof/>
          <w:color w:val="E1EFFF"/>
          <w:sz w:val="20"/>
          <w:szCs w:val="20"/>
          <w:lang w:val="en-US" w:eastAsia="ru-RU"/>
        </w:rPr>
        <w:t>&gt;</w:t>
      </w:r>
      <w:r w:rsidRPr="003C7DB9">
        <w:rPr>
          <w:rFonts w:ascii="Courier New" w:eastAsia="Times New Roman" w:hAnsi="Courier New" w:cs="Courier New"/>
          <w:noProof/>
          <w:color w:val="E1EFFF"/>
          <w:sz w:val="20"/>
          <w:szCs w:val="20"/>
          <w:lang w:val="en-US" w:eastAsia="ru-RU"/>
        </w:rPr>
        <w:br/>
        <w:t xml:space="preserve">    &lt;</w:t>
      </w:r>
      <w:r w:rsidRPr="003C7DB9">
        <w:rPr>
          <w:rFonts w:ascii="Courier New" w:eastAsia="Times New Roman" w:hAnsi="Courier New" w:cs="Courier New"/>
          <w:noProof/>
          <w:color w:val="9EFFFF"/>
          <w:sz w:val="20"/>
          <w:szCs w:val="20"/>
          <w:lang w:val="en-US" w:eastAsia="ru-RU"/>
        </w:rPr>
        <w:t>td</w:t>
      </w:r>
      <w:r w:rsidRPr="003C7DB9">
        <w:rPr>
          <w:rFonts w:ascii="Courier New" w:eastAsia="Times New Roman" w:hAnsi="Courier New" w:cs="Courier New"/>
          <w:noProof/>
          <w:color w:val="E1EFFF"/>
          <w:sz w:val="20"/>
          <w:szCs w:val="20"/>
          <w:lang w:val="en-US" w:eastAsia="ru-RU"/>
        </w:rPr>
        <w:t>&gt;</w:t>
      </w:r>
      <w:r w:rsidRPr="003C7DB9">
        <w:rPr>
          <w:rFonts w:ascii="Courier New" w:eastAsia="Times New Roman" w:hAnsi="Courier New" w:cs="Courier New"/>
          <w:b/>
          <w:bCs/>
          <w:noProof/>
          <w:color w:val="FFFFFF"/>
          <w:sz w:val="20"/>
          <w:szCs w:val="20"/>
          <w:lang w:val="en-US" w:eastAsia="ru-RU"/>
        </w:rPr>
        <w:t>Etalon</w:t>
      </w:r>
      <w:r w:rsidRPr="003C7DB9">
        <w:rPr>
          <w:rFonts w:ascii="Courier New" w:eastAsia="Times New Roman" w:hAnsi="Courier New" w:cs="Courier New"/>
          <w:noProof/>
          <w:color w:val="E1EFFF"/>
          <w:sz w:val="20"/>
          <w:szCs w:val="20"/>
          <w:lang w:val="en-US" w:eastAsia="ru-RU"/>
        </w:rPr>
        <w:t>&lt;/</w:t>
      </w:r>
      <w:r w:rsidRPr="003C7DB9">
        <w:rPr>
          <w:rFonts w:ascii="Courier New" w:eastAsia="Times New Roman" w:hAnsi="Courier New" w:cs="Courier New"/>
          <w:noProof/>
          <w:color w:val="9EFFFF"/>
          <w:sz w:val="20"/>
          <w:szCs w:val="20"/>
          <w:lang w:val="en-US" w:eastAsia="ru-RU"/>
        </w:rPr>
        <w:t>td</w:t>
      </w:r>
      <w:r w:rsidRPr="003C7DB9">
        <w:rPr>
          <w:rFonts w:ascii="Courier New" w:eastAsia="Times New Roman" w:hAnsi="Courier New" w:cs="Courier New"/>
          <w:noProof/>
          <w:color w:val="E1EFFF"/>
          <w:sz w:val="20"/>
          <w:szCs w:val="20"/>
          <w:lang w:val="en-US" w:eastAsia="ru-RU"/>
        </w:rPr>
        <w:t>&gt;</w:t>
      </w:r>
      <w:r w:rsidRPr="003C7DB9">
        <w:rPr>
          <w:rFonts w:ascii="Courier New" w:eastAsia="Times New Roman" w:hAnsi="Courier New" w:cs="Courier New"/>
          <w:noProof/>
          <w:color w:val="E1EFFF"/>
          <w:sz w:val="20"/>
          <w:szCs w:val="20"/>
          <w:lang w:val="en-US" w:eastAsia="ru-RU"/>
        </w:rPr>
        <w:br/>
        <w:t>&lt;/</w:t>
      </w:r>
      <w:r w:rsidRPr="003C7DB9">
        <w:rPr>
          <w:rFonts w:ascii="Courier New" w:eastAsia="Times New Roman" w:hAnsi="Courier New" w:cs="Courier New"/>
          <w:noProof/>
          <w:color w:val="9EFFFF"/>
          <w:sz w:val="20"/>
          <w:szCs w:val="20"/>
          <w:lang w:val="en-US" w:eastAsia="ru-RU"/>
        </w:rPr>
        <w:t>tr</w:t>
      </w:r>
      <w:r w:rsidRPr="003C7DB9">
        <w:rPr>
          <w:rFonts w:ascii="Courier New" w:eastAsia="Times New Roman" w:hAnsi="Courier New" w:cs="Courier New"/>
          <w:noProof/>
          <w:color w:val="E1EFFF"/>
          <w:sz w:val="20"/>
          <w:szCs w:val="20"/>
          <w:lang w:val="en-US" w:eastAsia="ru-RU"/>
        </w:rPr>
        <w:t>&gt;</w:t>
      </w:r>
      <w:r w:rsidRPr="003C7DB9">
        <w:rPr>
          <w:rFonts w:ascii="Courier New" w:eastAsia="Times New Roman" w:hAnsi="Courier New" w:cs="Courier New"/>
          <w:noProof/>
          <w:color w:val="E1EFFF"/>
          <w:sz w:val="20"/>
          <w:szCs w:val="20"/>
          <w:lang w:val="en-US" w:eastAsia="ru-RU"/>
        </w:rPr>
        <w:br/>
        <w:t>&lt;/</w:t>
      </w:r>
      <w:r w:rsidRPr="003C7DB9">
        <w:rPr>
          <w:rFonts w:ascii="Courier New" w:eastAsia="Times New Roman" w:hAnsi="Courier New" w:cs="Courier New"/>
          <w:noProof/>
          <w:color w:val="9EFFFF"/>
          <w:sz w:val="20"/>
          <w:szCs w:val="20"/>
          <w:lang w:val="en-US" w:eastAsia="ru-RU"/>
        </w:rPr>
        <w:t>tbody</w:t>
      </w:r>
      <w:r w:rsidRPr="003C7DB9">
        <w:rPr>
          <w:rFonts w:ascii="Courier New" w:eastAsia="Times New Roman" w:hAnsi="Courier New" w:cs="Courier New"/>
          <w:noProof/>
          <w:color w:val="E1EFFF"/>
          <w:sz w:val="20"/>
          <w:szCs w:val="20"/>
          <w:lang w:val="en-US" w:eastAsia="ru-RU"/>
        </w:rPr>
        <w:t>&gt;</w:t>
      </w:r>
    </w:p>
    <w:p w:rsidR="00FD0674" w:rsidRPr="003C7DB9" w:rsidRDefault="00FD0674" w:rsidP="00100F43">
      <w:pPr>
        <w:rPr>
          <w:rFonts w:cstheme="minorHAnsi"/>
          <w:b/>
          <w:noProof/>
          <w:sz w:val="24"/>
          <w:szCs w:val="24"/>
          <w:lang w:val="en-US"/>
        </w:rPr>
      </w:pPr>
    </w:p>
    <w:p w:rsidR="00AF0625" w:rsidRPr="001062D9" w:rsidRDefault="00AF0625" w:rsidP="00100F43">
      <w:pPr>
        <w:rPr>
          <w:rFonts w:cstheme="minorHAnsi"/>
          <w:b/>
          <w:noProof/>
          <w:sz w:val="24"/>
          <w:szCs w:val="24"/>
        </w:rPr>
      </w:pPr>
      <w:r w:rsidRPr="001062D9">
        <w:rPr>
          <w:rFonts w:cstheme="minorHAnsi"/>
          <w:b/>
          <w:noProof/>
          <w:sz w:val="24"/>
          <w:szCs w:val="24"/>
        </w:rPr>
        <w:t xml:space="preserve">Чтобы создать нижнюю часть таблицы – </w:t>
      </w:r>
      <w:r w:rsidRPr="001062D9">
        <w:rPr>
          <w:rFonts w:cstheme="minorHAnsi"/>
          <w:noProof/>
          <w:sz w:val="24"/>
          <w:szCs w:val="24"/>
        </w:rPr>
        <w:t>используем</w:t>
      </w:r>
      <w:r w:rsidRPr="001062D9">
        <w:rPr>
          <w:rFonts w:cstheme="minorHAnsi"/>
          <w:b/>
          <w:noProof/>
          <w:sz w:val="24"/>
          <w:szCs w:val="24"/>
        </w:rPr>
        <w:t xml:space="preserve"> теги</w:t>
      </w:r>
    </w:p>
    <w:p w:rsidR="00AF0625" w:rsidRPr="003C7DB9" w:rsidRDefault="00AF0625" w:rsidP="00100F43">
      <w:pPr>
        <w:rPr>
          <w:rFonts w:cstheme="minorHAnsi"/>
          <w:b/>
          <w:noProof/>
          <w:sz w:val="24"/>
          <w:szCs w:val="24"/>
          <w:lang w:val="en-US"/>
        </w:rPr>
      </w:pPr>
      <w:r w:rsidRPr="003C7DB9">
        <w:rPr>
          <w:rFonts w:cstheme="minorHAnsi"/>
          <w:b/>
          <w:noProof/>
          <w:sz w:val="24"/>
          <w:szCs w:val="24"/>
          <w:lang w:val="en-US"/>
        </w:rPr>
        <w:t xml:space="preserve">&lt;tfoot&gt;&lt;/tfoot&gt; </w:t>
      </w:r>
    </w:p>
    <w:p w:rsidR="00FD0674" w:rsidRPr="003C7DB9" w:rsidRDefault="00FD0674" w:rsidP="00FD0674">
      <w:pPr>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FFFFFF"/>
          <w:sz w:val="20"/>
          <w:szCs w:val="20"/>
          <w:lang w:val="en-US" w:eastAsia="ru-RU"/>
        </w:rPr>
      </w:pPr>
      <w:r w:rsidRPr="003C7DB9">
        <w:rPr>
          <w:rFonts w:ascii="Courier New" w:eastAsia="Times New Roman" w:hAnsi="Courier New" w:cs="Courier New"/>
          <w:noProof/>
          <w:color w:val="E1EFFF"/>
          <w:sz w:val="20"/>
          <w:szCs w:val="20"/>
          <w:lang w:val="en-US" w:eastAsia="ru-RU"/>
        </w:rPr>
        <w:t>&lt;</w:t>
      </w:r>
      <w:r w:rsidRPr="003C7DB9">
        <w:rPr>
          <w:rFonts w:ascii="Courier New" w:eastAsia="Times New Roman" w:hAnsi="Courier New" w:cs="Courier New"/>
          <w:noProof/>
          <w:color w:val="9EFFFF"/>
          <w:sz w:val="20"/>
          <w:szCs w:val="20"/>
          <w:lang w:val="en-US" w:eastAsia="ru-RU"/>
        </w:rPr>
        <w:t>tfoot</w:t>
      </w:r>
      <w:r w:rsidRPr="003C7DB9">
        <w:rPr>
          <w:rFonts w:ascii="Courier New" w:eastAsia="Times New Roman" w:hAnsi="Courier New" w:cs="Courier New"/>
          <w:noProof/>
          <w:color w:val="E1EFFF"/>
          <w:sz w:val="20"/>
          <w:szCs w:val="20"/>
          <w:lang w:val="en-US" w:eastAsia="ru-RU"/>
        </w:rPr>
        <w:t>&gt;</w:t>
      </w:r>
      <w:r w:rsidRPr="003C7DB9">
        <w:rPr>
          <w:rFonts w:ascii="Courier New" w:eastAsia="Times New Roman" w:hAnsi="Courier New" w:cs="Courier New"/>
          <w:noProof/>
          <w:color w:val="E1EFFF"/>
          <w:sz w:val="20"/>
          <w:szCs w:val="20"/>
          <w:lang w:val="en-US" w:eastAsia="ru-RU"/>
        </w:rPr>
        <w:br/>
        <w:t>&lt;</w:t>
      </w:r>
      <w:r w:rsidRPr="003C7DB9">
        <w:rPr>
          <w:rFonts w:ascii="Courier New" w:eastAsia="Times New Roman" w:hAnsi="Courier New" w:cs="Courier New"/>
          <w:noProof/>
          <w:color w:val="9EFFFF"/>
          <w:sz w:val="20"/>
          <w:szCs w:val="20"/>
          <w:lang w:val="en-US" w:eastAsia="ru-RU"/>
        </w:rPr>
        <w:t>tr</w:t>
      </w:r>
      <w:r w:rsidRPr="003C7DB9">
        <w:rPr>
          <w:rFonts w:ascii="Courier New" w:eastAsia="Times New Roman" w:hAnsi="Courier New" w:cs="Courier New"/>
          <w:noProof/>
          <w:color w:val="E1EFFF"/>
          <w:sz w:val="20"/>
          <w:szCs w:val="20"/>
          <w:lang w:val="en-US" w:eastAsia="ru-RU"/>
        </w:rPr>
        <w:t>&gt;</w:t>
      </w:r>
      <w:r w:rsidRPr="003C7DB9">
        <w:rPr>
          <w:rFonts w:ascii="Courier New" w:eastAsia="Times New Roman" w:hAnsi="Courier New" w:cs="Courier New"/>
          <w:noProof/>
          <w:color w:val="E1EFFF"/>
          <w:sz w:val="20"/>
          <w:szCs w:val="20"/>
          <w:lang w:val="en-US" w:eastAsia="ru-RU"/>
        </w:rPr>
        <w:br/>
        <w:t xml:space="preserve">    &lt;</w:t>
      </w:r>
      <w:r w:rsidRPr="003C7DB9">
        <w:rPr>
          <w:rFonts w:ascii="Courier New" w:eastAsia="Times New Roman" w:hAnsi="Courier New" w:cs="Courier New"/>
          <w:noProof/>
          <w:color w:val="9EFFFF"/>
          <w:sz w:val="20"/>
          <w:szCs w:val="20"/>
          <w:lang w:val="en-US" w:eastAsia="ru-RU"/>
        </w:rPr>
        <w:t>td</w:t>
      </w:r>
      <w:r w:rsidRPr="003C7DB9">
        <w:rPr>
          <w:rFonts w:ascii="Courier New" w:eastAsia="Times New Roman" w:hAnsi="Courier New" w:cs="Courier New"/>
          <w:noProof/>
          <w:color w:val="E1EFFF"/>
          <w:sz w:val="20"/>
          <w:szCs w:val="20"/>
          <w:lang w:val="en-US" w:eastAsia="ru-RU"/>
        </w:rPr>
        <w:t>&gt;</w:t>
      </w:r>
      <w:r w:rsidRPr="003C7DB9">
        <w:rPr>
          <w:rFonts w:ascii="Courier New" w:eastAsia="Times New Roman" w:hAnsi="Courier New" w:cs="Courier New"/>
          <w:b/>
          <w:bCs/>
          <w:noProof/>
          <w:color w:val="FFFFFF"/>
          <w:sz w:val="20"/>
          <w:szCs w:val="20"/>
          <w:lang w:val="en-US" w:eastAsia="ru-RU"/>
        </w:rPr>
        <w:t>Tatra</w:t>
      </w:r>
      <w:r w:rsidRPr="003C7DB9">
        <w:rPr>
          <w:rFonts w:ascii="Courier New" w:eastAsia="Times New Roman" w:hAnsi="Courier New" w:cs="Courier New"/>
          <w:noProof/>
          <w:color w:val="E1EFFF"/>
          <w:sz w:val="20"/>
          <w:szCs w:val="20"/>
          <w:lang w:val="en-US" w:eastAsia="ru-RU"/>
        </w:rPr>
        <w:t>&lt;/</w:t>
      </w:r>
      <w:r w:rsidRPr="003C7DB9">
        <w:rPr>
          <w:rFonts w:ascii="Courier New" w:eastAsia="Times New Roman" w:hAnsi="Courier New" w:cs="Courier New"/>
          <w:noProof/>
          <w:color w:val="9EFFFF"/>
          <w:sz w:val="20"/>
          <w:szCs w:val="20"/>
          <w:lang w:val="en-US" w:eastAsia="ru-RU"/>
        </w:rPr>
        <w:t>td</w:t>
      </w:r>
      <w:r w:rsidRPr="003C7DB9">
        <w:rPr>
          <w:rFonts w:ascii="Courier New" w:eastAsia="Times New Roman" w:hAnsi="Courier New" w:cs="Courier New"/>
          <w:noProof/>
          <w:color w:val="E1EFFF"/>
          <w:sz w:val="20"/>
          <w:szCs w:val="20"/>
          <w:lang w:val="en-US" w:eastAsia="ru-RU"/>
        </w:rPr>
        <w:t>&gt;</w:t>
      </w:r>
      <w:r w:rsidRPr="003C7DB9">
        <w:rPr>
          <w:rFonts w:ascii="Courier New" w:eastAsia="Times New Roman" w:hAnsi="Courier New" w:cs="Courier New"/>
          <w:noProof/>
          <w:color w:val="E1EFFF"/>
          <w:sz w:val="20"/>
          <w:szCs w:val="20"/>
          <w:lang w:val="en-US" w:eastAsia="ru-RU"/>
        </w:rPr>
        <w:br/>
        <w:t xml:space="preserve">    &lt;</w:t>
      </w:r>
      <w:r w:rsidRPr="003C7DB9">
        <w:rPr>
          <w:rFonts w:ascii="Courier New" w:eastAsia="Times New Roman" w:hAnsi="Courier New" w:cs="Courier New"/>
          <w:noProof/>
          <w:color w:val="9EFFFF"/>
          <w:sz w:val="20"/>
          <w:szCs w:val="20"/>
          <w:lang w:val="en-US" w:eastAsia="ru-RU"/>
        </w:rPr>
        <w:t>td</w:t>
      </w:r>
      <w:r w:rsidRPr="003C7DB9">
        <w:rPr>
          <w:rFonts w:ascii="Courier New" w:eastAsia="Times New Roman" w:hAnsi="Courier New" w:cs="Courier New"/>
          <w:noProof/>
          <w:color w:val="E1EFFF"/>
          <w:sz w:val="20"/>
          <w:szCs w:val="20"/>
          <w:lang w:val="en-US" w:eastAsia="ru-RU"/>
        </w:rPr>
        <w:t>&gt;</w:t>
      </w:r>
      <w:r w:rsidRPr="003C7DB9">
        <w:rPr>
          <w:rFonts w:ascii="Courier New" w:eastAsia="Times New Roman" w:hAnsi="Courier New" w:cs="Courier New"/>
          <w:b/>
          <w:bCs/>
          <w:noProof/>
          <w:color w:val="FFFFFF"/>
          <w:sz w:val="20"/>
          <w:szCs w:val="20"/>
          <w:lang w:val="en-US" w:eastAsia="ru-RU"/>
        </w:rPr>
        <w:t>Electron</w:t>
      </w:r>
      <w:r w:rsidRPr="003C7DB9">
        <w:rPr>
          <w:rFonts w:ascii="Courier New" w:eastAsia="Times New Roman" w:hAnsi="Courier New" w:cs="Courier New"/>
          <w:noProof/>
          <w:color w:val="E1EFFF"/>
          <w:sz w:val="20"/>
          <w:szCs w:val="20"/>
          <w:lang w:val="en-US" w:eastAsia="ru-RU"/>
        </w:rPr>
        <w:t>&lt;/</w:t>
      </w:r>
      <w:r w:rsidRPr="003C7DB9">
        <w:rPr>
          <w:rFonts w:ascii="Courier New" w:eastAsia="Times New Roman" w:hAnsi="Courier New" w:cs="Courier New"/>
          <w:noProof/>
          <w:color w:val="9EFFFF"/>
          <w:sz w:val="20"/>
          <w:szCs w:val="20"/>
          <w:lang w:val="en-US" w:eastAsia="ru-RU"/>
        </w:rPr>
        <w:t>td</w:t>
      </w:r>
      <w:r w:rsidRPr="003C7DB9">
        <w:rPr>
          <w:rFonts w:ascii="Courier New" w:eastAsia="Times New Roman" w:hAnsi="Courier New" w:cs="Courier New"/>
          <w:noProof/>
          <w:color w:val="E1EFFF"/>
          <w:sz w:val="20"/>
          <w:szCs w:val="20"/>
          <w:lang w:val="en-US" w:eastAsia="ru-RU"/>
        </w:rPr>
        <w:t>&gt;</w:t>
      </w:r>
      <w:r w:rsidRPr="003C7DB9">
        <w:rPr>
          <w:rFonts w:ascii="Courier New" w:eastAsia="Times New Roman" w:hAnsi="Courier New" w:cs="Courier New"/>
          <w:noProof/>
          <w:color w:val="E1EFFF"/>
          <w:sz w:val="20"/>
          <w:szCs w:val="20"/>
          <w:lang w:val="en-US" w:eastAsia="ru-RU"/>
        </w:rPr>
        <w:br/>
        <w:t xml:space="preserve">    &lt;</w:t>
      </w:r>
      <w:r w:rsidRPr="003C7DB9">
        <w:rPr>
          <w:rFonts w:ascii="Courier New" w:eastAsia="Times New Roman" w:hAnsi="Courier New" w:cs="Courier New"/>
          <w:noProof/>
          <w:color w:val="9EFFFF"/>
          <w:sz w:val="20"/>
          <w:szCs w:val="20"/>
          <w:lang w:val="en-US" w:eastAsia="ru-RU"/>
        </w:rPr>
        <w:t>td</w:t>
      </w:r>
      <w:r w:rsidRPr="003C7DB9">
        <w:rPr>
          <w:rFonts w:ascii="Courier New" w:eastAsia="Times New Roman" w:hAnsi="Courier New" w:cs="Courier New"/>
          <w:noProof/>
          <w:color w:val="E1EFFF"/>
          <w:sz w:val="20"/>
          <w:szCs w:val="20"/>
          <w:lang w:val="en-US" w:eastAsia="ru-RU"/>
        </w:rPr>
        <w:t>&gt;</w:t>
      </w:r>
      <w:r w:rsidRPr="003C7DB9">
        <w:rPr>
          <w:rFonts w:ascii="Courier New" w:eastAsia="Times New Roman" w:hAnsi="Courier New" w:cs="Courier New"/>
          <w:b/>
          <w:bCs/>
          <w:noProof/>
          <w:color w:val="FFFFFF"/>
          <w:sz w:val="20"/>
          <w:szCs w:val="20"/>
          <w:lang w:val="en-US" w:eastAsia="ru-RU"/>
        </w:rPr>
        <w:t>Skoda</w:t>
      </w:r>
      <w:r w:rsidRPr="003C7DB9">
        <w:rPr>
          <w:rFonts w:ascii="Courier New" w:eastAsia="Times New Roman" w:hAnsi="Courier New" w:cs="Courier New"/>
          <w:noProof/>
          <w:color w:val="E1EFFF"/>
          <w:sz w:val="20"/>
          <w:szCs w:val="20"/>
          <w:lang w:val="en-US" w:eastAsia="ru-RU"/>
        </w:rPr>
        <w:t>&lt;/</w:t>
      </w:r>
      <w:r w:rsidRPr="003C7DB9">
        <w:rPr>
          <w:rFonts w:ascii="Courier New" w:eastAsia="Times New Roman" w:hAnsi="Courier New" w:cs="Courier New"/>
          <w:noProof/>
          <w:color w:val="9EFFFF"/>
          <w:sz w:val="20"/>
          <w:szCs w:val="20"/>
          <w:lang w:val="en-US" w:eastAsia="ru-RU"/>
        </w:rPr>
        <w:t>td</w:t>
      </w:r>
      <w:r w:rsidRPr="003C7DB9">
        <w:rPr>
          <w:rFonts w:ascii="Courier New" w:eastAsia="Times New Roman" w:hAnsi="Courier New" w:cs="Courier New"/>
          <w:noProof/>
          <w:color w:val="E1EFFF"/>
          <w:sz w:val="20"/>
          <w:szCs w:val="20"/>
          <w:lang w:val="en-US" w:eastAsia="ru-RU"/>
        </w:rPr>
        <w:t>&gt;</w:t>
      </w:r>
      <w:r w:rsidRPr="003C7DB9">
        <w:rPr>
          <w:rFonts w:ascii="Courier New" w:eastAsia="Times New Roman" w:hAnsi="Courier New" w:cs="Courier New"/>
          <w:noProof/>
          <w:color w:val="E1EFFF"/>
          <w:sz w:val="20"/>
          <w:szCs w:val="20"/>
          <w:lang w:val="en-US" w:eastAsia="ru-RU"/>
        </w:rPr>
        <w:br/>
        <w:t>&lt;/</w:t>
      </w:r>
      <w:r w:rsidRPr="003C7DB9">
        <w:rPr>
          <w:rFonts w:ascii="Courier New" w:eastAsia="Times New Roman" w:hAnsi="Courier New" w:cs="Courier New"/>
          <w:noProof/>
          <w:color w:val="9EFFFF"/>
          <w:sz w:val="20"/>
          <w:szCs w:val="20"/>
          <w:lang w:val="en-US" w:eastAsia="ru-RU"/>
        </w:rPr>
        <w:t>tr</w:t>
      </w:r>
      <w:r w:rsidRPr="003C7DB9">
        <w:rPr>
          <w:rFonts w:ascii="Courier New" w:eastAsia="Times New Roman" w:hAnsi="Courier New" w:cs="Courier New"/>
          <w:noProof/>
          <w:color w:val="E1EFFF"/>
          <w:sz w:val="20"/>
          <w:szCs w:val="20"/>
          <w:lang w:val="en-US" w:eastAsia="ru-RU"/>
        </w:rPr>
        <w:t>&gt;</w:t>
      </w:r>
      <w:r w:rsidRPr="003C7DB9">
        <w:rPr>
          <w:rFonts w:ascii="Courier New" w:eastAsia="Times New Roman" w:hAnsi="Courier New" w:cs="Courier New"/>
          <w:noProof/>
          <w:color w:val="E1EFFF"/>
          <w:sz w:val="20"/>
          <w:szCs w:val="20"/>
          <w:lang w:val="en-US" w:eastAsia="ru-RU"/>
        </w:rPr>
        <w:br/>
        <w:t>&lt;/</w:t>
      </w:r>
      <w:r w:rsidRPr="003C7DB9">
        <w:rPr>
          <w:rFonts w:ascii="Courier New" w:eastAsia="Times New Roman" w:hAnsi="Courier New" w:cs="Courier New"/>
          <w:noProof/>
          <w:color w:val="9EFFFF"/>
          <w:sz w:val="20"/>
          <w:szCs w:val="20"/>
          <w:lang w:val="en-US" w:eastAsia="ru-RU"/>
        </w:rPr>
        <w:t>tfoot</w:t>
      </w:r>
      <w:r w:rsidRPr="003C7DB9">
        <w:rPr>
          <w:rFonts w:ascii="Courier New" w:eastAsia="Times New Roman" w:hAnsi="Courier New" w:cs="Courier New"/>
          <w:noProof/>
          <w:color w:val="E1EFFF"/>
          <w:sz w:val="20"/>
          <w:szCs w:val="20"/>
          <w:lang w:val="en-US" w:eastAsia="ru-RU"/>
        </w:rPr>
        <w:t>&gt;</w:t>
      </w:r>
    </w:p>
    <w:p w:rsidR="00FD0674" w:rsidRPr="003C7DB9" w:rsidRDefault="00FD0674" w:rsidP="00100F43">
      <w:pPr>
        <w:rPr>
          <w:rFonts w:cstheme="minorHAnsi"/>
          <w:b/>
          <w:noProof/>
          <w:sz w:val="24"/>
          <w:szCs w:val="24"/>
          <w:lang w:val="en-US"/>
        </w:rPr>
      </w:pPr>
    </w:p>
    <w:p w:rsidR="009B0B00" w:rsidRPr="001062D9" w:rsidRDefault="00FD0674" w:rsidP="00100F43">
      <w:pPr>
        <w:rPr>
          <w:rFonts w:cstheme="minorHAnsi"/>
          <w:b/>
          <w:noProof/>
          <w:sz w:val="24"/>
          <w:szCs w:val="24"/>
        </w:rPr>
      </w:pPr>
      <w:r w:rsidRPr="001062D9">
        <w:rPr>
          <w:rFonts w:cstheme="minorHAnsi"/>
          <w:b/>
          <w:noProof/>
          <w:sz w:val="24"/>
          <w:szCs w:val="24"/>
        </w:rPr>
        <w:t xml:space="preserve">Чтобы создать заголовок всей таблице </w:t>
      </w:r>
      <w:r w:rsidRPr="001062D9">
        <w:rPr>
          <w:rFonts w:cstheme="minorHAnsi"/>
          <w:noProof/>
          <w:sz w:val="24"/>
          <w:szCs w:val="24"/>
        </w:rPr>
        <w:t>– используем</w:t>
      </w:r>
      <w:r w:rsidRPr="001062D9">
        <w:rPr>
          <w:rFonts w:cstheme="minorHAnsi"/>
          <w:b/>
          <w:noProof/>
          <w:sz w:val="24"/>
          <w:szCs w:val="24"/>
        </w:rPr>
        <w:t xml:space="preserve"> теги &lt;</w:t>
      </w:r>
      <w:r w:rsidRPr="003C7DB9">
        <w:rPr>
          <w:rFonts w:cstheme="minorHAnsi"/>
          <w:b/>
          <w:noProof/>
          <w:sz w:val="24"/>
          <w:szCs w:val="24"/>
          <w:lang w:val="en-US"/>
        </w:rPr>
        <w:t>caption</w:t>
      </w:r>
      <w:r w:rsidRPr="001062D9">
        <w:rPr>
          <w:rFonts w:cstheme="minorHAnsi"/>
          <w:b/>
          <w:noProof/>
          <w:sz w:val="24"/>
          <w:szCs w:val="24"/>
        </w:rPr>
        <w:t>&gt;Имя&lt;/</w:t>
      </w:r>
      <w:r w:rsidRPr="003C7DB9">
        <w:rPr>
          <w:rFonts w:cstheme="minorHAnsi"/>
          <w:b/>
          <w:noProof/>
          <w:sz w:val="24"/>
          <w:szCs w:val="24"/>
          <w:lang w:val="en-US"/>
        </w:rPr>
        <w:t>caption</w:t>
      </w:r>
      <w:r w:rsidRPr="001062D9">
        <w:rPr>
          <w:rFonts w:cstheme="minorHAnsi"/>
          <w:b/>
          <w:noProof/>
          <w:sz w:val="24"/>
          <w:szCs w:val="24"/>
        </w:rPr>
        <w:t>&gt;</w:t>
      </w:r>
    </w:p>
    <w:p w:rsidR="000B5A99" w:rsidRPr="001062D9" w:rsidRDefault="00FD0674" w:rsidP="000B5A99">
      <w:pPr>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FFFFFF"/>
          <w:sz w:val="20"/>
          <w:szCs w:val="20"/>
          <w:lang w:eastAsia="ru-RU"/>
        </w:rPr>
      </w:pPr>
      <w:r w:rsidRPr="001062D9">
        <w:rPr>
          <w:rFonts w:ascii="Courier New" w:eastAsia="Times New Roman" w:hAnsi="Courier New" w:cs="Courier New"/>
          <w:noProof/>
          <w:color w:val="E1EFFF"/>
          <w:sz w:val="20"/>
          <w:szCs w:val="20"/>
          <w:lang w:eastAsia="ru-RU"/>
        </w:rPr>
        <w:t>&lt;</w:t>
      </w:r>
      <w:r w:rsidRPr="003C7DB9">
        <w:rPr>
          <w:rFonts w:ascii="Courier New" w:eastAsia="Times New Roman" w:hAnsi="Courier New" w:cs="Courier New"/>
          <w:noProof/>
          <w:color w:val="9EFFFF"/>
          <w:sz w:val="20"/>
          <w:szCs w:val="20"/>
          <w:lang w:val="en-US" w:eastAsia="ru-RU"/>
        </w:rPr>
        <w:t>table</w:t>
      </w:r>
      <w:r w:rsidRPr="001062D9">
        <w:rPr>
          <w:rFonts w:ascii="Courier New" w:eastAsia="Times New Roman" w:hAnsi="Courier New" w:cs="Courier New"/>
          <w:noProof/>
          <w:color w:val="9EFFFF"/>
          <w:sz w:val="20"/>
          <w:szCs w:val="20"/>
          <w:lang w:eastAsia="ru-RU"/>
        </w:rPr>
        <w:t xml:space="preserve"> </w:t>
      </w:r>
      <w:r w:rsidRPr="003C7DB9">
        <w:rPr>
          <w:rFonts w:ascii="Courier New" w:eastAsia="Times New Roman" w:hAnsi="Courier New" w:cs="Courier New"/>
          <w:noProof/>
          <w:color w:val="FFDD00"/>
          <w:sz w:val="20"/>
          <w:szCs w:val="20"/>
          <w:lang w:val="en-US" w:eastAsia="ru-RU"/>
        </w:rPr>
        <w:t>width</w:t>
      </w:r>
      <w:r w:rsidRPr="001062D9">
        <w:rPr>
          <w:rFonts w:ascii="Courier New" w:eastAsia="Times New Roman" w:hAnsi="Courier New" w:cs="Courier New"/>
          <w:noProof/>
          <w:color w:val="FFDD00"/>
          <w:sz w:val="20"/>
          <w:szCs w:val="20"/>
          <w:lang w:eastAsia="ru-RU"/>
        </w:rPr>
        <w:t>=</w:t>
      </w:r>
      <w:r w:rsidRPr="001062D9">
        <w:rPr>
          <w:rFonts w:ascii="Courier New" w:eastAsia="Times New Roman" w:hAnsi="Courier New" w:cs="Courier New"/>
          <w:b/>
          <w:bCs/>
          <w:noProof/>
          <w:color w:val="3AD900"/>
          <w:sz w:val="20"/>
          <w:szCs w:val="20"/>
          <w:lang w:eastAsia="ru-RU"/>
        </w:rPr>
        <w:t>"500"</w:t>
      </w:r>
      <w:r w:rsidRPr="001062D9">
        <w:rPr>
          <w:rFonts w:ascii="Courier New" w:eastAsia="Times New Roman" w:hAnsi="Courier New" w:cs="Courier New"/>
          <w:noProof/>
          <w:color w:val="E1EFFF"/>
          <w:sz w:val="20"/>
          <w:szCs w:val="20"/>
          <w:lang w:eastAsia="ru-RU"/>
        </w:rPr>
        <w:t>&gt;</w:t>
      </w:r>
      <w:r w:rsidRPr="001062D9">
        <w:rPr>
          <w:rFonts w:ascii="Courier New" w:eastAsia="Times New Roman" w:hAnsi="Courier New" w:cs="Courier New"/>
          <w:noProof/>
          <w:color w:val="E1EFFF"/>
          <w:sz w:val="20"/>
          <w:szCs w:val="20"/>
          <w:lang w:eastAsia="ru-RU"/>
        </w:rPr>
        <w:br/>
      </w:r>
      <w:r w:rsidRPr="001062D9">
        <w:rPr>
          <w:rFonts w:ascii="Courier New" w:eastAsia="Times New Roman" w:hAnsi="Courier New" w:cs="Courier New"/>
          <w:noProof/>
          <w:color w:val="E1EFFF"/>
          <w:sz w:val="20"/>
          <w:szCs w:val="20"/>
          <w:lang w:eastAsia="ru-RU"/>
        </w:rPr>
        <w:br/>
        <w:t xml:space="preserve">    &lt;</w:t>
      </w:r>
      <w:r w:rsidRPr="003C7DB9">
        <w:rPr>
          <w:rFonts w:ascii="Courier New" w:eastAsia="Times New Roman" w:hAnsi="Courier New" w:cs="Courier New"/>
          <w:noProof/>
          <w:color w:val="9EFFFF"/>
          <w:sz w:val="20"/>
          <w:szCs w:val="20"/>
          <w:lang w:val="en-US" w:eastAsia="ru-RU"/>
        </w:rPr>
        <w:t>caption</w:t>
      </w:r>
      <w:r w:rsidRPr="001062D9">
        <w:rPr>
          <w:rFonts w:ascii="Courier New" w:eastAsia="Times New Roman" w:hAnsi="Courier New" w:cs="Courier New"/>
          <w:noProof/>
          <w:color w:val="E1EFFF"/>
          <w:sz w:val="20"/>
          <w:szCs w:val="20"/>
          <w:lang w:eastAsia="ru-RU"/>
        </w:rPr>
        <w:t>&gt;</w:t>
      </w:r>
      <w:r w:rsidRPr="001062D9">
        <w:rPr>
          <w:rFonts w:ascii="Courier New" w:eastAsia="Times New Roman" w:hAnsi="Courier New" w:cs="Courier New"/>
          <w:b/>
          <w:bCs/>
          <w:noProof/>
          <w:color w:val="FFFFFF"/>
          <w:sz w:val="20"/>
          <w:szCs w:val="20"/>
          <w:lang w:eastAsia="ru-RU"/>
        </w:rPr>
        <w:t>Список ОТ</w:t>
      </w:r>
      <w:r w:rsidRPr="001062D9">
        <w:rPr>
          <w:rFonts w:ascii="Courier New" w:eastAsia="Times New Roman" w:hAnsi="Courier New" w:cs="Courier New"/>
          <w:noProof/>
          <w:color w:val="E1EFFF"/>
          <w:sz w:val="20"/>
          <w:szCs w:val="20"/>
          <w:lang w:eastAsia="ru-RU"/>
        </w:rPr>
        <w:t>&lt;/</w:t>
      </w:r>
      <w:r w:rsidRPr="003C7DB9">
        <w:rPr>
          <w:rFonts w:ascii="Courier New" w:eastAsia="Times New Roman" w:hAnsi="Courier New" w:cs="Courier New"/>
          <w:noProof/>
          <w:color w:val="9EFFFF"/>
          <w:sz w:val="20"/>
          <w:szCs w:val="20"/>
          <w:lang w:val="en-US" w:eastAsia="ru-RU"/>
        </w:rPr>
        <w:t>caption</w:t>
      </w:r>
      <w:r w:rsidRPr="001062D9">
        <w:rPr>
          <w:rFonts w:ascii="Courier New" w:eastAsia="Times New Roman" w:hAnsi="Courier New" w:cs="Courier New"/>
          <w:noProof/>
          <w:color w:val="E1EFFF"/>
          <w:sz w:val="20"/>
          <w:szCs w:val="20"/>
          <w:lang w:eastAsia="ru-RU"/>
        </w:rPr>
        <w:t>&gt;</w:t>
      </w:r>
      <w:r w:rsidRPr="001062D9">
        <w:rPr>
          <w:rFonts w:ascii="Courier New" w:eastAsia="Times New Roman" w:hAnsi="Courier New" w:cs="Courier New"/>
          <w:noProof/>
          <w:color w:val="E1EFFF"/>
          <w:sz w:val="20"/>
          <w:szCs w:val="20"/>
          <w:lang w:eastAsia="ru-RU"/>
        </w:rPr>
        <w:br/>
      </w:r>
      <w:r w:rsidRPr="001062D9">
        <w:rPr>
          <w:rFonts w:ascii="Courier New" w:eastAsia="Times New Roman" w:hAnsi="Courier New" w:cs="Courier New"/>
          <w:noProof/>
          <w:color w:val="E1EFFF"/>
          <w:sz w:val="20"/>
          <w:szCs w:val="20"/>
          <w:lang w:eastAsia="ru-RU"/>
        </w:rPr>
        <w:br/>
        <w:t xml:space="preserve">    &lt;</w:t>
      </w:r>
      <w:r w:rsidRPr="003C7DB9">
        <w:rPr>
          <w:rFonts w:ascii="Courier New" w:eastAsia="Times New Roman" w:hAnsi="Courier New" w:cs="Courier New"/>
          <w:noProof/>
          <w:color w:val="9EFFFF"/>
          <w:sz w:val="20"/>
          <w:szCs w:val="20"/>
          <w:lang w:val="en-US" w:eastAsia="ru-RU"/>
        </w:rPr>
        <w:t>thead</w:t>
      </w:r>
      <w:r w:rsidRPr="001062D9">
        <w:rPr>
          <w:rFonts w:ascii="Courier New" w:eastAsia="Times New Roman" w:hAnsi="Courier New" w:cs="Courier New"/>
          <w:noProof/>
          <w:color w:val="E1EFFF"/>
          <w:sz w:val="20"/>
          <w:szCs w:val="20"/>
          <w:lang w:eastAsia="ru-RU"/>
        </w:rPr>
        <w:t>&gt;</w:t>
      </w:r>
      <w:r w:rsidRPr="001062D9">
        <w:rPr>
          <w:rFonts w:ascii="Courier New" w:eastAsia="Times New Roman" w:hAnsi="Courier New" w:cs="Courier New"/>
          <w:noProof/>
          <w:color w:val="E1EFFF"/>
          <w:sz w:val="20"/>
          <w:szCs w:val="20"/>
          <w:lang w:eastAsia="ru-RU"/>
        </w:rPr>
        <w:br/>
        <w:t xml:space="preserve">    &lt;</w:t>
      </w:r>
      <w:r w:rsidRPr="003C7DB9">
        <w:rPr>
          <w:rFonts w:ascii="Courier New" w:eastAsia="Times New Roman" w:hAnsi="Courier New" w:cs="Courier New"/>
          <w:noProof/>
          <w:color w:val="9EFFFF"/>
          <w:sz w:val="20"/>
          <w:szCs w:val="20"/>
          <w:lang w:val="en-US" w:eastAsia="ru-RU"/>
        </w:rPr>
        <w:t>tr</w:t>
      </w:r>
      <w:r w:rsidRPr="001062D9">
        <w:rPr>
          <w:rFonts w:ascii="Courier New" w:eastAsia="Times New Roman" w:hAnsi="Courier New" w:cs="Courier New"/>
          <w:noProof/>
          <w:color w:val="E1EFFF"/>
          <w:sz w:val="20"/>
          <w:szCs w:val="20"/>
          <w:lang w:eastAsia="ru-RU"/>
        </w:rPr>
        <w:t>&gt;</w:t>
      </w:r>
      <w:r w:rsidRPr="001062D9">
        <w:rPr>
          <w:rFonts w:ascii="Courier New" w:eastAsia="Times New Roman" w:hAnsi="Courier New" w:cs="Courier New"/>
          <w:noProof/>
          <w:color w:val="E1EFFF"/>
          <w:sz w:val="20"/>
          <w:szCs w:val="20"/>
          <w:lang w:eastAsia="ru-RU"/>
        </w:rPr>
        <w:br/>
        <w:t xml:space="preserve">        &lt;</w:t>
      </w:r>
      <w:r w:rsidRPr="003C7DB9">
        <w:rPr>
          <w:rFonts w:ascii="Courier New" w:eastAsia="Times New Roman" w:hAnsi="Courier New" w:cs="Courier New"/>
          <w:noProof/>
          <w:color w:val="9EFFFF"/>
          <w:sz w:val="20"/>
          <w:szCs w:val="20"/>
          <w:lang w:val="en-US" w:eastAsia="ru-RU"/>
        </w:rPr>
        <w:t>th</w:t>
      </w:r>
      <w:r w:rsidRPr="001062D9">
        <w:rPr>
          <w:rFonts w:ascii="Courier New" w:eastAsia="Times New Roman" w:hAnsi="Courier New" w:cs="Courier New"/>
          <w:noProof/>
          <w:color w:val="E1EFFF"/>
          <w:sz w:val="20"/>
          <w:szCs w:val="20"/>
          <w:lang w:eastAsia="ru-RU"/>
        </w:rPr>
        <w:t>&gt;</w:t>
      </w:r>
      <w:r w:rsidRPr="001062D9">
        <w:rPr>
          <w:rFonts w:ascii="Courier New" w:eastAsia="Times New Roman" w:hAnsi="Courier New" w:cs="Courier New"/>
          <w:b/>
          <w:bCs/>
          <w:noProof/>
          <w:color w:val="FFFFFF"/>
          <w:sz w:val="20"/>
          <w:szCs w:val="20"/>
          <w:lang w:eastAsia="ru-RU"/>
        </w:rPr>
        <w:t>Автобусы</w:t>
      </w:r>
      <w:r w:rsidRPr="001062D9">
        <w:rPr>
          <w:rFonts w:ascii="Courier New" w:eastAsia="Times New Roman" w:hAnsi="Courier New" w:cs="Courier New"/>
          <w:noProof/>
          <w:color w:val="E1EFFF"/>
          <w:sz w:val="20"/>
          <w:szCs w:val="20"/>
          <w:lang w:eastAsia="ru-RU"/>
        </w:rPr>
        <w:t>&lt;/</w:t>
      </w:r>
      <w:r w:rsidRPr="003C7DB9">
        <w:rPr>
          <w:rFonts w:ascii="Courier New" w:eastAsia="Times New Roman" w:hAnsi="Courier New" w:cs="Courier New"/>
          <w:noProof/>
          <w:color w:val="9EFFFF"/>
          <w:sz w:val="20"/>
          <w:szCs w:val="20"/>
          <w:lang w:val="en-US" w:eastAsia="ru-RU"/>
        </w:rPr>
        <w:t>th</w:t>
      </w:r>
      <w:r w:rsidRPr="001062D9">
        <w:rPr>
          <w:rFonts w:ascii="Courier New" w:eastAsia="Times New Roman" w:hAnsi="Courier New" w:cs="Courier New"/>
          <w:noProof/>
          <w:color w:val="E1EFFF"/>
          <w:sz w:val="20"/>
          <w:szCs w:val="20"/>
          <w:lang w:eastAsia="ru-RU"/>
        </w:rPr>
        <w:t>&gt;</w:t>
      </w:r>
      <w:r w:rsidRPr="001062D9">
        <w:rPr>
          <w:rFonts w:ascii="Courier New" w:eastAsia="Times New Roman" w:hAnsi="Courier New" w:cs="Courier New"/>
          <w:noProof/>
          <w:color w:val="E1EFFF"/>
          <w:sz w:val="20"/>
          <w:szCs w:val="20"/>
          <w:lang w:eastAsia="ru-RU"/>
        </w:rPr>
        <w:br/>
        <w:t xml:space="preserve">        &lt;</w:t>
      </w:r>
      <w:r w:rsidRPr="003C7DB9">
        <w:rPr>
          <w:rFonts w:ascii="Courier New" w:eastAsia="Times New Roman" w:hAnsi="Courier New" w:cs="Courier New"/>
          <w:noProof/>
          <w:color w:val="9EFFFF"/>
          <w:sz w:val="20"/>
          <w:szCs w:val="20"/>
          <w:lang w:val="en-US" w:eastAsia="ru-RU"/>
        </w:rPr>
        <w:t>th</w:t>
      </w:r>
      <w:r w:rsidRPr="001062D9">
        <w:rPr>
          <w:rFonts w:ascii="Courier New" w:eastAsia="Times New Roman" w:hAnsi="Courier New" w:cs="Courier New"/>
          <w:noProof/>
          <w:color w:val="E1EFFF"/>
          <w:sz w:val="20"/>
          <w:szCs w:val="20"/>
          <w:lang w:eastAsia="ru-RU"/>
        </w:rPr>
        <w:t>&gt;</w:t>
      </w:r>
      <w:r w:rsidRPr="001062D9">
        <w:rPr>
          <w:rFonts w:ascii="Courier New" w:eastAsia="Times New Roman" w:hAnsi="Courier New" w:cs="Courier New"/>
          <w:b/>
          <w:bCs/>
          <w:noProof/>
          <w:color w:val="FFFFFF"/>
          <w:sz w:val="20"/>
          <w:szCs w:val="20"/>
          <w:lang w:eastAsia="ru-RU"/>
        </w:rPr>
        <w:t>Троллейбусы</w:t>
      </w:r>
      <w:r w:rsidRPr="001062D9">
        <w:rPr>
          <w:rFonts w:ascii="Courier New" w:eastAsia="Times New Roman" w:hAnsi="Courier New" w:cs="Courier New"/>
          <w:noProof/>
          <w:color w:val="E1EFFF"/>
          <w:sz w:val="20"/>
          <w:szCs w:val="20"/>
          <w:lang w:eastAsia="ru-RU"/>
        </w:rPr>
        <w:t>&lt;/</w:t>
      </w:r>
      <w:r w:rsidRPr="003C7DB9">
        <w:rPr>
          <w:rFonts w:ascii="Courier New" w:eastAsia="Times New Roman" w:hAnsi="Courier New" w:cs="Courier New"/>
          <w:noProof/>
          <w:color w:val="9EFFFF"/>
          <w:sz w:val="20"/>
          <w:szCs w:val="20"/>
          <w:lang w:val="en-US" w:eastAsia="ru-RU"/>
        </w:rPr>
        <w:t>th</w:t>
      </w:r>
      <w:r w:rsidRPr="001062D9">
        <w:rPr>
          <w:rFonts w:ascii="Courier New" w:eastAsia="Times New Roman" w:hAnsi="Courier New" w:cs="Courier New"/>
          <w:noProof/>
          <w:color w:val="E1EFFF"/>
          <w:sz w:val="20"/>
          <w:szCs w:val="20"/>
          <w:lang w:eastAsia="ru-RU"/>
        </w:rPr>
        <w:t>&gt;</w:t>
      </w:r>
      <w:r w:rsidRPr="001062D9">
        <w:rPr>
          <w:rFonts w:ascii="Courier New" w:eastAsia="Times New Roman" w:hAnsi="Courier New" w:cs="Courier New"/>
          <w:noProof/>
          <w:color w:val="E1EFFF"/>
          <w:sz w:val="20"/>
          <w:szCs w:val="20"/>
          <w:lang w:eastAsia="ru-RU"/>
        </w:rPr>
        <w:br/>
        <w:t xml:space="preserve">        &lt;</w:t>
      </w:r>
      <w:r w:rsidRPr="003C7DB9">
        <w:rPr>
          <w:rFonts w:ascii="Courier New" w:eastAsia="Times New Roman" w:hAnsi="Courier New" w:cs="Courier New"/>
          <w:noProof/>
          <w:color w:val="9EFFFF"/>
          <w:sz w:val="20"/>
          <w:szCs w:val="20"/>
          <w:lang w:val="en-US" w:eastAsia="ru-RU"/>
        </w:rPr>
        <w:t>th</w:t>
      </w:r>
      <w:r w:rsidRPr="001062D9">
        <w:rPr>
          <w:rFonts w:ascii="Courier New" w:eastAsia="Times New Roman" w:hAnsi="Courier New" w:cs="Courier New"/>
          <w:noProof/>
          <w:color w:val="E1EFFF"/>
          <w:sz w:val="20"/>
          <w:szCs w:val="20"/>
          <w:lang w:eastAsia="ru-RU"/>
        </w:rPr>
        <w:t>&gt;</w:t>
      </w:r>
      <w:r w:rsidRPr="001062D9">
        <w:rPr>
          <w:rFonts w:ascii="Courier New" w:eastAsia="Times New Roman" w:hAnsi="Courier New" w:cs="Courier New"/>
          <w:b/>
          <w:bCs/>
          <w:noProof/>
          <w:color w:val="FFFFFF"/>
          <w:sz w:val="20"/>
          <w:szCs w:val="20"/>
          <w:lang w:eastAsia="ru-RU"/>
        </w:rPr>
        <w:t>Трамваи</w:t>
      </w:r>
      <w:r w:rsidRPr="001062D9">
        <w:rPr>
          <w:rFonts w:ascii="Courier New" w:eastAsia="Times New Roman" w:hAnsi="Courier New" w:cs="Courier New"/>
          <w:noProof/>
          <w:color w:val="E1EFFF"/>
          <w:sz w:val="20"/>
          <w:szCs w:val="20"/>
          <w:lang w:eastAsia="ru-RU"/>
        </w:rPr>
        <w:t>&lt;/</w:t>
      </w:r>
      <w:r w:rsidRPr="003C7DB9">
        <w:rPr>
          <w:rFonts w:ascii="Courier New" w:eastAsia="Times New Roman" w:hAnsi="Courier New" w:cs="Courier New"/>
          <w:noProof/>
          <w:color w:val="9EFFFF"/>
          <w:sz w:val="20"/>
          <w:szCs w:val="20"/>
          <w:lang w:val="en-US" w:eastAsia="ru-RU"/>
        </w:rPr>
        <w:t>th</w:t>
      </w:r>
      <w:r w:rsidRPr="001062D9">
        <w:rPr>
          <w:rFonts w:ascii="Courier New" w:eastAsia="Times New Roman" w:hAnsi="Courier New" w:cs="Courier New"/>
          <w:noProof/>
          <w:color w:val="E1EFFF"/>
          <w:sz w:val="20"/>
          <w:szCs w:val="20"/>
          <w:lang w:eastAsia="ru-RU"/>
        </w:rPr>
        <w:t>&gt;</w:t>
      </w:r>
      <w:r w:rsidRPr="001062D9">
        <w:rPr>
          <w:rFonts w:ascii="Courier New" w:eastAsia="Times New Roman" w:hAnsi="Courier New" w:cs="Courier New"/>
          <w:noProof/>
          <w:color w:val="E1EFFF"/>
          <w:sz w:val="20"/>
          <w:szCs w:val="20"/>
          <w:lang w:eastAsia="ru-RU"/>
        </w:rPr>
        <w:br/>
        <w:t xml:space="preserve">    &lt;/</w:t>
      </w:r>
      <w:r w:rsidRPr="003C7DB9">
        <w:rPr>
          <w:rFonts w:ascii="Courier New" w:eastAsia="Times New Roman" w:hAnsi="Courier New" w:cs="Courier New"/>
          <w:noProof/>
          <w:color w:val="9EFFFF"/>
          <w:sz w:val="20"/>
          <w:szCs w:val="20"/>
          <w:lang w:val="en-US" w:eastAsia="ru-RU"/>
        </w:rPr>
        <w:t>tr</w:t>
      </w:r>
      <w:r w:rsidRPr="001062D9">
        <w:rPr>
          <w:rFonts w:ascii="Courier New" w:eastAsia="Times New Roman" w:hAnsi="Courier New" w:cs="Courier New"/>
          <w:noProof/>
          <w:color w:val="E1EFFF"/>
          <w:sz w:val="20"/>
          <w:szCs w:val="20"/>
          <w:lang w:eastAsia="ru-RU"/>
        </w:rPr>
        <w:t>&gt;</w:t>
      </w:r>
      <w:r w:rsidRPr="001062D9">
        <w:rPr>
          <w:rFonts w:ascii="Courier New" w:eastAsia="Times New Roman" w:hAnsi="Courier New" w:cs="Courier New"/>
          <w:noProof/>
          <w:color w:val="E1EFFF"/>
          <w:sz w:val="20"/>
          <w:szCs w:val="20"/>
          <w:lang w:eastAsia="ru-RU"/>
        </w:rPr>
        <w:br/>
        <w:t xml:space="preserve">    &lt;/</w:t>
      </w:r>
      <w:r w:rsidRPr="003C7DB9">
        <w:rPr>
          <w:rFonts w:ascii="Courier New" w:eastAsia="Times New Roman" w:hAnsi="Courier New" w:cs="Courier New"/>
          <w:noProof/>
          <w:color w:val="9EFFFF"/>
          <w:sz w:val="20"/>
          <w:szCs w:val="20"/>
          <w:lang w:val="en-US" w:eastAsia="ru-RU"/>
        </w:rPr>
        <w:t>thead</w:t>
      </w:r>
      <w:r w:rsidRPr="001062D9">
        <w:rPr>
          <w:rFonts w:ascii="Courier New" w:eastAsia="Times New Roman" w:hAnsi="Courier New" w:cs="Courier New"/>
          <w:noProof/>
          <w:color w:val="E1EFFF"/>
          <w:sz w:val="20"/>
          <w:szCs w:val="20"/>
          <w:lang w:eastAsia="ru-RU"/>
        </w:rPr>
        <w:t>&gt;</w:t>
      </w:r>
      <w:r w:rsidRPr="001062D9">
        <w:rPr>
          <w:rFonts w:ascii="Courier New" w:eastAsia="Times New Roman" w:hAnsi="Courier New" w:cs="Courier New"/>
          <w:noProof/>
          <w:color w:val="E1EFFF"/>
          <w:sz w:val="20"/>
          <w:szCs w:val="20"/>
          <w:lang w:eastAsia="ru-RU"/>
        </w:rPr>
        <w:br/>
      </w:r>
      <w:r w:rsidRPr="001062D9">
        <w:rPr>
          <w:rFonts w:ascii="Courier New" w:eastAsia="Times New Roman" w:hAnsi="Courier New" w:cs="Courier New"/>
          <w:noProof/>
          <w:color w:val="E1EFFF"/>
          <w:sz w:val="20"/>
          <w:szCs w:val="20"/>
          <w:lang w:eastAsia="ru-RU"/>
        </w:rPr>
        <w:br/>
        <w:t xml:space="preserve">    &lt;</w:t>
      </w:r>
      <w:r w:rsidRPr="003C7DB9">
        <w:rPr>
          <w:rFonts w:ascii="Courier New" w:eastAsia="Times New Roman" w:hAnsi="Courier New" w:cs="Courier New"/>
          <w:noProof/>
          <w:color w:val="9EFFFF"/>
          <w:sz w:val="20"/>
          <w:szCs w:val="20"/>
          <w:lang w:val="en-US" w:eastAsia="ru-RU"/>
        </w:rPr>
        <w:t>tbody</w:t>
      </w:r>
      <w:r w:rsidRPr="001062D9">
        <w:rPr>
          <w:rFonts w:ascii="Courier New" w:eastAsia="Times New Roman" w:hAnsi="Courier New" w:cs="Courier New"/>
          <w:noProof/>
          <w:color w:val="E1EFFF"/>
          <w:sz w:val="20"/>
          <w:szCs w:val="20"/>
          <w:lang w:eastAsia="ru-RU"/>
        </w:rPr>
        <w:t>&gt;</w:t>
      </w:r>
      <w:r w:rsidRPr="001062D9">
        <w:rPr>
          <w:rFonts w:ascii="Courier New" w:eastAsia="Times New Roman" w:hAnsi="Courier New" w:cs="Courier New"/>
          <w:noProof/>
          <w:color w:val="E1EFFF"/>
          <w:sz w:val="20"/>
          <w:szCs w:val="20"/>
          <w:lang w:eastAsia="ru-RU"/>
        </w:rPr>
        <w:br/>
        <w:t xml:space="preserve">    &lt;</w:t>
      </w:r>
      <w:r w:rsidRPr="003C7DB9">
        <w:rPr>
          <w:rFonts w:ascii="Courier New" w:eastAsia="Times New Roman" w:hAnsi="Courier New" w:cs="Courier New"/>
          <w:noProof/>
          <w:color w:val="9EFFFF"/>
          <w:sz w:val="20"/>
          <w:szCs w:val="20"/>
          <w:lang w:val="en-US" w:eastAsia="ru-RU"/>
        </w:rPr>
        <w:t>tr</w:t>
      </w:r>
      <w:r w:rsidRPr="001062D9">
        <w:rPr>
          <w:rFonts w:ascii="Courier New" w:eastAsia="Times New Roman" w:hAnsi="Courier New" w:cs="Courier New"/>
          <w:noProof/>
          <w:color w:val="E1EFFF"/>
          <w:sz w:val="20"/>
          <w:szCs w:val="20"/>
          <w:lang w:eastAsia="ru-RU"/>
        </w:rPr>
        <w:t>&gt;</w:t>
      </w:r>
      <w:r w:rsidRPr="001062D9">
        <w:rPr>
          <w:rFonts w:ascii="Courier New" w:eastAsia="Times New Roman" w:hAnsi="Courier New" w:cs="Courier New"/>
          <w:noProof/>
          <w:color w:val="E1EFFF"/>
          <w:sz w:val="20"/>
          <w:szCs w:val="20"/>
          <w:lang w:eastAsia="ru-RU"/>
        </w:rPr>
        <w:br/>
        <w:t xml:space="preserve">        &lt;</w:t>
      </w:r>
      <w:r w:rsidRPr="003C7DB9">
        <w:rPr>
          <w:rFonts w:ascii="Courier New" w:eastAsia="Times New Roman" w:hAnsi="Courier New" w:cs="Courier New"/>
          <w:noProof/>
          <w:color w:val="9EFFFF"/>
          <w:sz w:val="20"/>
          <w:szCs w:val="20"/>
          <w:lang w:val="en-US" w:eastAsia="ru-RU"/>
        </w:rPr>
        <w:t>td</w:t>
      </w:r>
      <w:r w:rsidRPr="001062D9">
        <w:rPr>
          <w:rFonts w:ascii="Courier New" w:eastAsia="Times New Roman" w:hAnsi="Courier New" w:cs="Courier New"/>
          <w:noProof/>
          <w:color w:val="E1EFFF"/>
          <w:sz w:val="20"/>
          <w:szCs w:val="20"/>
          <w:lang w:eastAsia="ru-RU"/>
        </w:rPr>
        <w:t>&gt;</w:t>
      </w:r>
      <w:r w:rsidRPr="003C7DB9">
        <w:rPr>
          <w:rFonts w:ascii="Courier New" w:eastAsia="Times New Roman" w:hAnsi="Courier New" w:cs="Courier New"/>
          <w:b/>
          <w:bCs/>
          <w:noProof/>
          <w:color w:val="FFFFFF"/>
          <w:sz w:val="20"/>
          <w:szCs w:val="20"/>
          <w:lang w:val="en-US" w:eastAsia="ru-RU"/>
        </w:rPr>
        <w:t>Solaris</w:t>
      </w:r>
      <w:r w:rsidRPr="001062D9">
        <w:rPr>
          <w:rFonts w:ascii="Courier New" w:eastAsia="Times New Roman" w:hAnsi="Courier New" w:cs="Courier New"/>
          <w:noProof/>
          <w:color w:val="E1EFFF"/>
          <w:sz w:val="20"/>
          <w:szCs w:val="20"/>
          <w:lang w:eastAsia="ru-RU"/>
        </w:rPr>
        <w:t>&lt;/</w:t>
      </w:r>
      <w:r w:rsidRPr="003C7DB9">
        <w:rPr>
          <w:rFonts w:ascii="Courier New" w:eastAsia="Times New Roman" w:hAnsi="Courier New" w:cs="Courier New"/>
          <w:noProof/>
          <w:color w:val="9EFFFF"/>
          <w:sz w:val="20"/>
          <w:szCs w:val="20"/>
          <w:lang w:val="en-US" w:eastAsia="ru-RU"/>
        </w:rPr>
        <w:t>td</w:t>
      </w:r>
      <w:r w:rsidRPr="001062D9">
        <w:rPr>
          <w:rFonts w:ascii="Courier New" w:eastAsia="Times New Roman" w:hAnsi="Courier New" w:cs="Courier New"/>
          <w:noProof/>
          <w:color w:val="E1EFFF"/>
          <w:sz w:val="20"/>
          <w:szCs w:val="20"/>
          <w:lang w:eastAsia="ru-RU"/>
        </w:rPr>
        <w:t>&gt;</w:t>
      </w:r>
      <w:r w:rsidRPr="001062D9">
        <w:rPr>
          <w:rFonts w:ascii="Courier New" w:eastAsia="Times New Roman" w:hAnsi="Courier New" w:cs="Courier New"/>
          <w:noProof/>
          <w:color w:val="E1EFFF"/>
          <w:sz w:val="20"/>
          <w:szCs w:val="20"/>
          <w:lang w:eastAsia="ru-RU"/>
        </w:rPr>
        <w:br/>
        <w:t xml:space="preserve">        &lt;</w:t>
      </w:r>
      <w:r w:rsidRPr="003C7DB9">
        <w:rPr>
          <w:rFonts w:ascii="Courier New" w:eastAsia="Times New Roman" w:hAnsi="Courier New" w:cs="Courier New"/>
          <w:noProof/>
          <w:color w:val="9EFFFF"/>
          <w:sz w:val="20"/>
          <w:szCs w:val="20"/>
          <w:lang w:val="en-US" w:eastAsia="ru-RU"/>
        </w:rPr>
        <w:t>td</w:t>
      </w:r>
      <w:r w:rsidRPr="001062D9">
        <w:rPr>
          <w:rFonts w:ascii="Courier New" w:eastAsia="Times New Roman" w:hAnsi="Courier New" w:cs="Courier New"/>
          <w:noProof/>
          <w:color w:val="E1EFFF"/>
          <w:sz w:val="20"/>
          <w:szCs w:val="20"/>
          <w:lang w:eastAsia="ru-RU"/>
        </w:rPr>
        <w:t>&gt;</w:t>
      </w:r>
      <w:r w:rsidRPr="003C7DB9">
        <w:rPr>
          <w:rFonts w:ascii="Courier New" w:eastAsia="Times New Roman" w:hAnsi="Courier New" w:cs="Courier New"/>
          <w:b/>
          <w:bCs/>
          <w:noProof/>
          <w:color w:val="FFFFFF"/>
          <w:sz w:val="20"/>
          <w:szCs w:val="20"/>
          <w:lang w:val="en-US" w:eastAsia="ru-RU"/>
        </w:rPr>
        <w:t>Man</w:t>
      </w:r>
      <w:r w:rsidRPr="001062D9">
        <w:rPr>
          <w:rFonts w:ascii="Courier New" w:eastAsia="Times New Roman" w:hAnsi="Courier New" w:cs="Courier New"/>
          <w:noProof/>
          <w:color w:val="E1EFFF"/>
          <w:sz w:val="20"/>
          <w:szCs w:val="20"/>
          <w:lang w:eastAsia="ru-RU"/>
        </w:rPr>
        <w:t>&lt;/</w:t>
      </w:r>
      <w:r w:rsidRPr="003C7DB9">
        <w:rPr>
          <w:rFonts w:ascii="Courier New" w:eastAsia="Times New Roman" w:hAnsi="Courier New" w:cs="Courier New"/>
          <w:noProof/>
          <w:color w:val="9EFFFF"/>
          <w:sz w:val="20"/>
          <w:szCs w:val="20"/>
          <w:lang w:val="en-US" w:eastAsia="ru-RU"/>
        </w:rPr>
        <w:t>td</w:t>
      </w:r>
      <w:r w:rsidRPr="001062D9">
        <w:rPr>
          <w:rFonts w:ascii="Courier New" w:eastAsia="Times New Roman" w:hAnsi="Courier New" w:cs="Courier New"/>
          <w:noProof/>
          <w:color w:val="E1EFFF"/>
          <w:sz w:val="20"/>
          <w:szCs w:val="20"/>
          <w:lang w:eastAsia="ru-RU"/>
        </w:rPr>
        <w:t>&gt;</w:t>
      </w:r>
      <w:r w:rsidRPr="001062D9">
        <w:rPr>
          <w:rFonts w:ascii="Courier New" w:eastAsia="Times New Roman" w:hAnsi="Courier New" w:cs="Courier New"/>
          <w:noProof/>
          <w:color w:val="E1EFFF"/>
          <w:sz w:val="20"/>
          <w:szCs w:val="20"/>
          <w:lang w:eastAsia="ru-RU"/>
        </w:rPr>
        <w:br/>
        <w:t xml:space="preserve">        &lt;</w:t>
      </w:r>
      <w:r w:rsidRPr="003C7DB9">
        <w:rPr>
          <w:rFonts w:ascii="Courier New" w:eastAsia="Times New Roman" w:hAnsi="Courier New" w:cs="Courier New"/>
          <w:noProof/>
          <w:color w:val="9EFFFF"/>
          <w:sz w:val="20"/>
          <w:szCs w:val="20"/>
          <w:lang w:val="en-US" w:eastAsia="ru-RU"/>
        </w:rPr>
        <w:t>td</w:t>
      </w:r>
      <w:r w:rsidRPr="001062D9">
        <w:rPr>
          <w:rFonts w:ascii="Courier New" w:eastAsia="Times New Roman" w:hAnsi="Courier New" w:cs="Courier New"/>
          <w:noProof/>
          <w:color w:val="E1EFFF"/>
          <w:sz w:val="20"/>
          <w:szCs w:val="20"/>
          <w:lang w:eastAsia="ru-RU"/>
        </w:rPr>
        <w:t>&gt;</w:t>
      </w:r>
      <w:r w:rsidRPr="003C7DB9">
        <w:rPr>
          <w:rFonts w:ascii="Courier New" w:eastAsia="Times New Roman" w:hAnsi="Courier New" w:cs="Courier New"/>
          <w:b/>
          <w:bCs/>
          <w:noProof/>
          <w:color w:val="FFFFFF"/>
          <w:sz w:val="20"/>
          <w:szCs w:val="20"/>
          <w:lang w:val="en-US" w:eastAsia="ru-RU"/>
        </w:rPr>
        <w:t>Corosa</w:t>
      </w:r>
      <w:r w:rsidRPr="001062D9">
        <w:rPr>
          <w:rFonts w:ascii="Courier New" w:eastAsia="Times New Roman" w:hAnsi="Courier New" w:cs="Courier New"/>
          <w:noProof/>
          <w:color w:val="E1EFFF"/>
          <w:sz w:val="20"/>
          <w:szCs w:val="20"/>
          <w:lang w:eastAsia="ru-RU"/>
        </w:rPr>
        <w:t>&lt;/</w:t>
      </w:r>
      <w:r w:rsidRPr="003C7DB9">
        <w:rPr>
          <w:rFonts w:ascii="Courier New" w:eastAsia="Times New Roman" w:hAnsi="Courier New" w:cs="Courier New"/>
          <w:noProof/>
          <w:color w:val="9EFFFF"/>
          <w:sz w:val="20"/>
          <w:szCs w:val="20"/>
          <w:lang w:val="en-US" w:eastAsia="ru-RU"/>
        </w:rPr>
        <w:t>td</w:t>
      </w:r>
      <w:r w:rsidRPr="001062D9">
        <w:rPr>
          <w:rFonts w:ascii="Courier New" w:eastAsia="Times New Roman" w:hAnsi="Courier New" w:cs="Courier New"/>
          <w:noProof/>
          <w:color w:val="E1EFFF"/>
          <w:sz w:val="20"/>
          <w:szCs w:val="20"/>
          <w:lang w:eastAsia="ru-RU"/>
        </w:rPr>
        <w:t>&gt;</w:t>
      </w:r>
      <w:r w:rsidRPr="001062D9">
        <w:rPr>
          <w:rFonts w:ascii="Courier New" w:eastAsia="Times New Roman" w:hAnsi="Courier New" w:cs="Courier New"/>
          <w:noProof/>
          <w:color w:val="E1EFFF"/>
          <w:sz w:val="20"/>
          <w:szCs w:val="20"/>
          <w:lang w:eastAsia="ru-RU"/>
        </w:rPr>
        <w:br/>
        <w:t xml:space="preserve">    &lt;/</w:t>
      </w:r>
      <w:r w:rsidRPr="003C7DB9">
        <w:rPr>
          <w:rFonts w:ascii="Courier New" w:eastAsia="Times New Roman" w:hAnsi="Courier New" w:cs="Courier New"/>
          <w:noProof/>
          <w:color w:val="9EFFFF"/>
          <w:sz w:val="20"/>
          <w:szCs w:val="20"/>
          <w:lang w:val="en-US" w:eastAsia="ru-RU"/>
        </w:rPr>
        <w:t>tr</w:t>
      </w:r>
      <w:r w:rsidRPr="001062D9">
        <w:rPr>
          <w:rFonts w:ascii="Courier New" w:eastAsia="Times New Roman" w:hAnsi="Courier New" w:cs="Courier New"/>
          <w:noProof/>
          <w:color w:val="E1EFFF"/>
          <w:sz w:val="20"/>
          <w:szCs w:val="20"/>
          <w:lang w:eastAsia="ru-RU"/>
        </w:rPr>
        <w:t>&gt;</w:t>
      </w:r>
      <w:r w:rsidRPr="001062D9">
        <w:rPr>
          <w:rFonts w:ascii="Courier New" w:eastAsia="Times New Roman" w:hAnsi="Courier New" w:cs="Courier New"/>
          <w:noProof/>
          <w:color w:val="E1EFFF"/>
          <w:sz w:val="20"/>
          <w:szCs w:val="20"/>
          <w:lang w:eastAsia="ru-RU"/>
        </w:rPr>
        <w:br/>
      </w:r>
      <w:r w:rsidRPr="001062D9">
        <w:rPr>
          <w:rFonts w:ascii="Courier New" w:eastAsia="Times New Roman" w:hAnsi="Courier New" w:cs="Courier New"/>
          <w:noProof/>
          <w:color w:val="E1EFFF"/>
          <w:sz w:val="20"/>
          <w:szCs w:val="20"/>
          <w:lang w:eastAsia="ru-RU"/>
        </w:rPr>
        <w:br/>
        <w:t xml:space="preserve">    &lt;</w:t>
      </w:r>
      <w:r w:rsidRPr="003C7DB9">
        <w:rPr>
          <w:rFonts w:ascii="Courier New" w:eastAsia="Times New Roman" w:hAnsi="Courier New" w:cs="Courier New"/>
          <w:noProof/>
          <w:color w:val="9EFFFF"/>
          <w:sz w:val="20"/>
          <w:szCs w:val="20"/>
          <w:lang w:val="en-US" w:eastAsia="ru-RU"/>
        </w:rPr>
        <w:t>tr</w:t>
      </w:r>
      <w:r w:rsidRPr="001062D9">
        <w:rPr>
          <w:rFonts w:ascii="Courier New" w:eastAsia="Times New Roman" w:hAnsi="Courier New" w:cs="Courier New"/>
          <w:noProof/>
          <w:color w:val="E1EFFF"/>
          <w:sz w:val="20"/>
          <w:szCs w:val="20"/>
          <w:lang w:eastAsia="ru-RU"/>
        </w:rPr>
        <w:t>&gt;</w:t>
      </w:r>
      <w:r w:rsidRPr="001062D9">
        <w:rPr>
          <w:rFonts w:ascii="Courier New" w:eastAsia="Times New Roman" w:hAnsi="Courier New" w:cs="Courier New"/>
          <w:noProof/>
          <w:color w:val="E1EFFF"/>
          <w:sz w:val="20"/>
          <w:szCs w:val="20"/>
          <w:lang w:eastAsia="ru-RU"/>
        </w:rPr>
        <w:br/>
        <w:t xml:space="preserve">        &lt;</w:t>
      </w:r>
      <w:r w:rsidRPr="003C7DB9">
        <w:rPr>
          <w:rFonts w:ascii="Courier New" w:eastAsia="Times New Roman" w:hAnsi="Courier New" w:cs="Courier New"/>
          <w:noProof/>
          <w:color w:val="9EFFFF"/>
          <w:sz w:val="20"/>
          <w:szCs w:val="20"/>
          <w:lang w:val="en-US" w:eastAsia="ru-RU"/>
        </w:rPr>
        <w:t>td</w:t>
      </w:r>
      <w:r w:rsidRPr="001062D9">
        <w:rPr>
          <w:rFonts w:ascii="Courier New" w:eastAsia="Times New Roman" w:hAnsi="Courier New" w:cs="Courier New"/>
          <w:noProof/>
          <w:color w:val="E1EFFF"/>
          <w:sz w:val="20"/>
          <w:szCs w:val="20"/>
          <w:lang w:eastAsia="ru-RU"/>
        </w:rPr>
        <w:t>&gt;</w:t>
      </w:r>
      <w:r w:rsidRPr="003C7DB9">
        <w:rPr>
          <w:rFonts w:ascii="Courier New" w:eastAsia="Times New Roman" w:hAnsi="Courier New" w:cs="Courier New"/>
          <w:b/>
          <w:bCs/>
          <w:noProof/>
          <w:color w:val="FFFFFF"/>
          <w:sz w:val="20"/>
          <w:szCs w:val="20"/>
          <w:lang w:val="en-US" w:eastAsia="ru-RU"/>
        </w:rPr>
        <w:t>Bogdan</w:t>
      </w:r>
      <w:r w:rsidRPr="001062D9">
        <w:rPr>
          <w:rFonts w:ascii="Courier New" w:eastAsia="Times New Roman" w:hAnsi="Courier New" w:cs="Courier New"/>
          <w:noProof/>
          <w:color w:val="E1EFFF"/>
          <w:sz w:val="20"/>
          <w:szCs w:val="20"/>
          <w:lang w:eastAsia="ru-RU"/>
        </w:rPr>
        <w:t>&lt;/</w:t>
      </w:r>
      <w:r w:rsidRPr="003C7DB9">
        <w:rPr>
          <w:rFonts w:ascii="Courier New" w:eastAsia="Times New Roman" w:hAnsi="Courier New" w:cs="Courier New"/>
          <w:noProof/>
          <w:color w:val="9EFFFF"/>
          <w:sz w:val="20"/>
          <w:szCs w:val="20"/>
          <w:lang w:val="en-US" w:eastAsia="ru-RU"/>
        </w:rPr>
        <w:t>td</w:t>
      </w:r>
      <w:r w:rsidRPr="001062D9">
        <w:rPr>
          <w:rFonts w:ascii="Courier New" w:eastAsia="Times New Roman" w:hAnsi="Courier New" w:cs="Courier New"/>
          <w:noProof/>
          <w:color w:val="E1EFFF"/>
          <w:sz w:val="20"/>
          <w:szCs w:val="20"/>
          <w:lang w:eastAsia="ru-RU"/>
        </w:rPr>
        <w:t>&gt;</w:t>
      </w:r>
      <w:r w:rsidRPr="001062D9">
        <w:rPr>
          <w:rFonts w:ascii="Courier New" w:eastAsia="Times New Roman" w:hAnsi="Courier New" w:cs="Courier New"/>
          <w:noProof/>
          <w:color w:val="E1EFFF"/>
          <w:sz w:val="20"/>
          <w:szCs w:val="20"/>
          <w:lang w:eastAsia="ru-RU"/>
        </w:rPr>
        <w:br/>
        <w:t xml:space="preserve">        &lt;</w:t>
      </w:r>
      <w:r w:rsidRPr="003C7DB9">
        <w:rPr>
          <w:rFonts w:ascii="Courier New" w:eastAsia="Times New Roman" w:hAnsi="Courier New" w:cs="Courier New"/>
          <w:noProof/>
          <w:color w:val="9EFFFF"/>
          <w:sz w:val="20"/>
          <w:szCs w:val="20"/>
          <w:lang w:val="en-US" w:eastAsia="ru-RU"/>
        </w:rPr>
        <w:t>td</w:t>
      </w:r>
      <w:r w:rsidRPr="001062D9">
        <w:rPr>
          <w:rFonts w:ascii="Courier New" w:eastAsia="Times New Roman" w:hAnsi="Courier New" w:cs="Courier New"/>
          <w:noProof/>
          <w:color w:val="E1EFFF"/>
          <w:sz w:val="20"/>
          <w:szCs w:val="20"/>
          <w:lang w:eastAsia="ru-RU"/>
        </w:rPr>
        <w:t>&gt;</w:t>
      </w:r>
      <w:r w:rsidRPr="003C7DB9">
        <w:rPr>
          <w:rFonts w:ascii="Courier New" w:eastAsia="Times New Roman" w:hAnsi="Courier New" w:cs="Courier New"/>
          <w:b/>
          <w:bCs/>
          <w:noProof/>
          <w:color w:val="FFFFFF"/>
          <w:sz w:val="20"/>
          <w:szCs w:val="20"/>
          <w:lang w:val="en-US" w:eastAsia="ru-RU"/>
        </w:rPr>
        <w:t>BKM</w:t>
      </w:r>
      <w:r w:rsidRPr="001062D9">
        <w:rPr>
          <w:rFonts w:ascii="Courier New" w:eastAsia="Times New Roman" w:hAnsi="Courier New" w:cs="Courier New"/>
          <w:b/>
          <w:bCs/>
          <w:noProof/>
          <w:color w:val="FFFFFF"/>
          <w:sz w:val="20"/>
          <w:szCs w:val="20"/>
          <w:lang w:eastAsia="ru-RU"/>
        </w:rPr>
        <w:t>-321</w:t>
      </w:r>
      <w:r w:rsidRPr="001062D9">
        <w:rPr>
          <w:rFonts w:ascii="Courier New" w:eastAsia="Times New Roman" w:hAnsi="Courier New" w:cs="Courier New"/>
          <w:noProof/>
          <w:color w:val="E1EFFF"/>
          <w:sz w:val="20"/>
          <w:szCs w:val="20"/>
          <w:lang w:eastAsia="ru-RU"/>
        </w:rPr>
        <w:t>&lt;/</w:t>
      </w:r>
      <w:r w:rsidRPr="003C7DB9">
        <w:rPr>
          <w:rFonts w:ascii="Courier New" w:eastAsia="Times New Roman" w:hAnsi="Courier New" w:cs="Courier New"/>
          <w:noProof/>
          <w:color w:val="9EFFFF"/>
          <w:sz w:val="20"/>
          <w:szCs w:val="20"/>
          <w:lang w:val="en-US" w:eastAsia="ru-RU"/>
        </w:rPr>
        <w:t>td</w:t>
      </w:r>
      <w:r w:rsidRPr="001062D9">
        <w:rPr>
          <w:rFonts w:ascii="Courier New" w:eastAsia="Times New Roman" w:hAnsi="Courier New" w:cs="Courier New"/>
          <w:noProof/>
          <w:color w:val="E1EFFF"/>
          <w:sz w:val="20"/>
          <w:szCs w:val="20"/>
          <w:lang w:eastAsia="ru-RU"/>
        </w:rPr>
        <w:t>&gt;</w:t>
      </w:r>
      <w:r w:rsidRPr="001062D9">
        <w:rPr>
          <w:rFonts w:ascii="Courier New" w:eastAsia="Times New Roman" w:hAnsi="Courier New" w:cs="Courier New"/>
          <w:noProof/>
          <w:color w:val="E1EFFF"/>
          <w:sz w:val="20"/>
          <w:szCs w:val="20"/>
          <w:lang w:eastAsia="ru-RU"/>
        </w:rPr>
        <w:br/>
        <w:t xml:space="preserve">        &lt;</w:t>
      </w:r>
      <w:r w:rsidRPr="003C7DB9">
        <w:rPr>
          <w:rFonts w:ascii="Courier New" w:eastAsia="Times New Roman" w:hAnsi="Courier New" w:cs="Courier New"/>
          <w:noProof/>
          <w:color w:val="9EFFFF"/>
          <w:sz w:val="20"/>
          <w:szCs w:val="20"/>
          <w:lang w:val="en-US" w:eastAsia="ru-RU"/>
        </w:rPr>
        <w:t>td</w:t>
      </w:r>
      <w:r w:rsidRPr="001062D9">
        <w:rPr>
          <w:rFonts w:ascii="Courier New" w:eastAsia="Times New Roman" w:hAnsi="Courier New" w:cs="Courier New"/>
          <w:noProof/>
          <w:color w:val="E1EFFF"/>
          <w:sz w:val="20"/>
          <w:szCs w:val="20"/>
          <w:lang w:eastAsia="ru-RU"/>
        </w:rPr>
        <w:t>&gt;</w:t>
      </w:r>
      <w:r w:rsidRPr="003C7DB9">
        <w:rPr>
          <w:rFonts w:ascii="Courier New" w:eastAsia="Times New Roman" w:hAnsi="Courier New" w:cs="Courier New"/>
          <w:b/>
          <w:bCs/>
          <w:noProof/>
          <w:color w:val="FFFFFF"/>
          <w:sz w:val="20"/>
          <w:szCs w:val="20"/>
          <w:lang w:val="en-US" w:eastAsia="ru-RU"/>
        </w:rPr>
        <w:t>Etalon</w:t>
      </w:r>
      <w:r w:rsidRPr="001062D9">
        <w:rPr>
          <w:rFonts w:ascii="Courier New" w:eastAsia="Times New Roman" w:hAnsi="Courier New" w:cs="Courier New"/>
          <w:noProof/>
          <w:color w:val="E1EFFF"/>
          <w:sz w:val="20"/>
          <w:szCs w:val="20"/>
          <w:lang w:eastAsia="ru-RU"/>
        </w:rPr>
        <w:t>&lt;/</w:t>
      </w:r>
      <w:r w:rsidRPr="003C7DB9">
        <w:rPr>
          <w:rFonts w:ascii="Courier New" w:eastAsia="Times New Roman" w:hAnsi="Courier New" w:cs="Courier New"/>
          <w:noProof/>
          <w:color w:val="9EFFFF"/>
          <w:sz w:val="20"/>
          <w:szCs w:val="20"/>
          <w:lang w:val="en-US" w:eastAsia="ru-RU"/>
        </w:rPr>
        <w:t>td</w:t>
      </w:r>
      <w:r w:rsidRPr="001062D9">
        <w:rPr>
          <w:rFonts w:ascii="Courier New" w:eastAsia="Times New Roman" w:hAnsi="Courier New" w:cs="Courier New"/>
          <w:noProof/>
          <w:color w:val="E1EFFF"/>
          <w:sz w:val="20"/>
          <w:szCs w:val="20"/>
          <w:lang w:eastAsia="ru-RU"/>
        </w:rPr>
        <w:t>&gt;</w:t>
      </w:r>
      <w:r w:rsidRPr="001062D9">
        <w:rPr>
          <w:rFonts w:ascii="Courier New" w:eastAsia="Times New Roman" w:hAnsi="Courier New" w:cs="Courier New"/>
          <w:noProof/>
          <w:color w:val="E1EFFF"/>
          <w:sz w:val="20"/>
          <w:szCs w:val="20"/>
          <w:lang w:eastAsia="ru-RU"/>
        </w:rPr>
        <w:br/>
        <w:t xml:space="preserve">    &lt;/</w:t>
      </w:r>
      <w:r w:rsidRPr="003C7DB9">
        <w:rPr>
          <w:rFonts w:ascii="Courier New" w:eastAsia="Times New Roman" w:hAnsi="Courier New" w:cs="Courier New"/>
          <w:noProof/>
          <w:color w:val="9EFFFF"/>
          <w:sz w:val="20"/>
          <w:szCs w:val="20"/>
          <w:lang w:val="en-US" w:eastAsia="ru-RU"/>
        </w:rPr>
        <w:t>tr</w:t>
      </w:r>
      <w:r w:rsidRPr="001062D9">
        <w:rPr>
          <w:rFonts w:ascii="Courier New" w:eastAsia="Times New Roman" w:hAnsi="Courier New" w:cs="Courier New"/>
          <w:noProof/>
          <w:color w:val="E1EFFF"/>
          <w:sz w:val="20"/>
          <w:szCs w:val="20"/>
          <w:lang w:eastAsia="ru-RU"/>
        </w:rPr>
        <w:t>&gt;</w:t>
      </w:r>
      <w:r w:rsidRPr="001062D9">
        <w:rPr>
          <w:rFonts w:ascii="Courier New" w:eastAsia="Times New Roman" w:hAnsi="Courier New" w:cs="Courier New"/>
          <w:noProof/>
          <w:color w:val="E1EFFF"/>
          <w:sz w:val="20"/>
          <w:szCs w:val="20"/>
          <w:lang w:eastAsia="ru-RU"/>
        </w:rPr>
        <w:br/>
        <w:t xml:space="preserve">    &lt;/</w:t>
      </w:r>
      <w:r w:rsidRPr="003C7DB9">
        <w:rPr>
          <w:rFonts w:ascii="Courier New" w:eastAsia="Times New Roman" w:hAnsi="Courier New" w:cs="Courier New"/>
          <w:noProof/>
          <w:color w:val="9EFFFF"/>
          <w:sz w:val="20"/>
          <w:szCs w:val="20"/>
          <w:lang w:val="en-US" w:eastAsia="ru-RU"/>
        </w:rPr>
        <w:t>tbody</w:t>
      </w:r>
      <w:r w:rsidRPr="001062D9">
        <w:rPr>
          <w:rFonts w:ascii="Courier New" w:eastAsia="Times New Roman" w:hAnsi="Courier New" w:cs="Courier New"/>
          <w:noProof/>
          <w:color w:val="E1EFFF"/>
          <w:sz w:val="20"/>
          <w:szCs w:val="20"/>
          <w:lang w:eastAsia="ru-RU"/>
        </w:rPr>
        <w:t>&gt;</w:t>
      </w:r>
      <w:r w:rsidRPr="001062D9">
        <w:rPr>
          <w:rFonts w:ascii="Courier New" w:eastAsia="Times New Roman" w:hAnsi="Courier New" w:cs="Courier New"/>
          <w:noProof/>
          <w:color w:val="E1EFFF"/>
          <w:sz w:val="20"/>
          <w:szCs w:val="20"/>
          <w:lang w:eastAsia="ru-RU"/>
        </w:rPr>
        <w:br/>
      </w:r>
      <w:r w:rsidRPr="001062D9">
        <w:rPr>
          <w:rFonts w:ascii="Courier New" w:eastAsia="Times New Roman" w:hAnsi="Courier New" w:cs="Courier New"/>
          <w:noProof/>
          <w:color w:val="E1EFFF"/>
          <w:sz w:val="20"/>
          <w:szCs w:val="20"/>
          <w:lang w:eastAsia="ru-RU"/>
        </w:rPr>
        <w:br/>
        <w:t xml:space="preserve">    &lt;</w:t>
      </w:r>
      <w:r w:rsidRPr="003C7DB9">
        <w:rPr>
          <w:rFonts w:ascii="Courier New" w:eastAsia="Times New Roman" w:hAnsi="Courier New" w:cs="Courier New"/>
          <w:noProof/>
          <w:color w:val="9EFFFF"/>
          <w:sz w:val="20"/>
          <w:szCs w:val="20"/>
          <w:lang w:val="en-US" w:eastAsia="ru-RU"/>
        </w:rPr>
        <w:t>tfoot</w:t>
      </w:r>
      <w:r w:rsidRPr="001062D9">
        <w:rPr>
          <w:rFonts w:ascii="Courier New" w:eastAsia="Times New Roman" w:hAnsi="Courier New" w:cs="Courier New"/>
          <w:noProof/>
          <w:color w:val="E1EFFF"/>
          <w:sz w:val="20"/>
          <w:szCs w:val="20"/>
          <w:lang w:eastAsia="ru-RU"/>
        </w:rPr>
        <w:t>&gt;</w:t>
      </w:r>
      <w:r w:rsidRPr="001062D9">
        <w:rPr>
          <w:rFonts w:ascii="Courier New" w:eastAsia="Times New Roman" w:hAnsi="Courier New" w:cs="Courier New"/>
          <w:noProof/>
          <w:color w:val="E1EFFF"/>
          <w:sz w:val="20"/>
          <w:szCs w:val="20"/>
          <w:lang w:eastAsia="ru-RU"/>
        </w:rPr>
        <w:br/>
        <w:t xml:space="preserve">    &lt;</w:t>
      </w:r>
      <w:r w:rsidRPr="003C7DB9">
        <w:rPr>
          <w:rFonts w:ascii="Courier New" w:eastAsia="Times New Roman" w:hAnsi="Courier New" w:cs="Courier New"/>
          <w:noProof/>
          <w:color w:val="9EFFFF"/>
          <w:sz w:val="20"/>
          <w:szCs w:val="20"/>
          <w:lang w:val="en-US" w:eastAsia="ru-RU"/>
        </w:rPr>
        <w:t>tr</w:t>
      </w:r>
      <w:r w:rsidRPr="001062D9">
        <w:rPr>
          <w:rFonts w:ascii="Courier New" w:eastAsia="Times New Roman" w:hAnsi="Courier New" w:cs="Courier New"/>
          <w:noProof/>
          <w:color w:val="E1EFFF"/>
          <w:sz w:val="20"/>
          <w:szCs w:val="20"/>
          <w:lang w:eastAsia="ru-RU"/>
        </w:rPr>
        <w:t>&gt;</w:t>
      </w:r>
      <w:r w:rsidRPr="001062D9">
        <w:rPr>
          <w:rFonts w:ascii="Courier New" w:eastAsia="Times New Roman" w:hAnsi="Courier New" w:cs="Courier New"/>
          <w:noProof/>
          <w:color w:val="E1EFFF"/>
          <w:sz w:val="20"/>
          <w:szCs w:val="20"/>
          <w:lang w:eastAsia="ru-RU"/>
        </w:rPr>
        <w:br/>
        <w:t xml:space="preserve">        &lt;</w:t>
      </w:r>
      <w:r w:rsidRPr="003C7DB9">
        <w:rPr>
          <w:rFonts w:ascii="Courier New" w:eastAsia="Times New Roman" w:hAnsi="Courier New" w:cs="Courier New"/>
          <w:noProof/>
          <w:color w:val="9EFFFF"/>
          <w:sz w:val="20"/>
          <w:szCs w:val="20"/>
          <w:lang w:val="en-US" w:eastAsia="ru-RU"/>
        </w:rPr>
        <w:t>td</w:t>
      </w:r>
      <w:r w:rsidRPr="001062D9">
        <w:rPr>
          <w:rFonts w:ascii="Courier New" w:eastAsia="Times New Roman" w:hAnsi="Courier New" w:cs="Courier New"/>
          <w:noProof/>
          <w:color w:val="E1EFFF"/>
          <w:sz w:val="20"/>
          <w:szCs w:val="20"/>
          <w:lang w:eastAsia="ru-RU"/>
        </w:rPr>
        <w:t>&gt;</w:t>
      </w:r>
      <w:r w:rsidRPr="003C7DB9">
        <w:rPr>
          <w:rFonts w:ascii="Courier New" w:eastAsia="Times New Roman" w:hAnsi="Courier New" w:cs="Courier New"/>
          <w:b/>
          <w:bCs/>
          <w:noProof/>
          <w:color w:val="FFFFFF"/>
          <w:sz w:val="20"/>
          <w:szCs w:val="20"/>
          <w:lang w:val="en-US" w:eastAsia="ru-RU"/>
        </w:rPr>
        <w:t>Tatra</w:t>
      </w:r>
      <w:r w:rsidRPr="001062D9">
        <w:rPr>
          <w:rFonts w:ascii="Courier New" w:eastAsia="Times New Roman" w:hAnsi="Courier New" w:cs="Courier New"/>
          <w:noProof/>
          <w:color w:val="E1EFFF"/>
          <w:sz w:val="20"/>
          <w:szCs w:val="20"/>
          <w:lang w:eastAsia="ru-RU"/>
        </w:rPr>
        <w:t>&lt;/</w:t>
      </w:r>
      <w:r w:rsidRPr="003C7DB9">
        <w:rPr>
          <w:rFonts w:ascii="Courier New" w:eastAsia="Times New Roman" w:hAnsi="Courier New" w:cs="Courier New"/>
          <w:noProof/>
          <w:color w:val="9EFFFF"/>
          <w:sz w:val="20"/>
          <w:szCs w:val="20"/>
          <w:lang w:val="en-US" w:eastAsia="ru-RU"/>
        </w:rPr>
        <w:t>td</w:t>
      </w:r>
      <w:r w:rsidRPr="001062D9">
        <w:rPr>
          <w:rFonts w:ascii="Courier New" w:eastAsia="Times New Roman" w:hAnsi="Courier New" w:cs="Courier New"/>
          <w:noProof/>
          <w:color w:val="E1EFFF"/>
          <w:sz w:val="20"/>
          <w:szCs w:val="20"/>
          <w:lang w:eastAsia="ru-RU"/>
        </w:rPr>
        <w:t>&gt;</w:t>
      </w:r>
      <w:r w:rsidRPr="001062D9">
        <w:rPr>
          <w:rFonts w:ascii="Courier New" w:eastAsia="Times New Roman" w:hAnsi="Courier New" w:cs="Courier New"/>
          <w:noProof/>
          <w:color w:val="E1EFFF"/>
          <w:sz w:val="20"/>
          <w:szCs w:val="20"/>
          <w:lang w:eastAsia="ru-RU"/>
        </w:rPr>
        <w:br/>
        <w:t xml:space="preserve">        &lt;</w:t>
      </w:r>
      <w:r w:rsidRPr="003C7DB9">
        <w:rPr>
          <w:rFonts w:ascii="Courier New" w:eastAsia="Times New Roman" w:hAnsi="Courier New" w:cs="Courier New"/>
          <w:noProof/>
          <w:color w:val="9EFFFF"/>
          <w:sz w:val="20"/>
          <w:szCs w:val="20"/>
          <w:lang w:val="en-US" w:eastAsia="ru-RU"/>
        </w:rPr>
        <w:t>td</w:t>
      </w:r>
      <w:r w:rsidRPr="001062D9">
        <w:rPr>
          <w:rFonts w:ascii="Courier New" w:eastAsia="Times New Roman" w:hAnsi="Courier New" w:cs="Courier New"/>
          <w:noProof/>
          <w:color w:val="E1EFFF"/>
          <w:sz w:val="20"/>
          <w:szCs w:val="20"/>
          <w:lang w:eastAsia="ru-RU"/>
        </w:rPr>
        <w:t>&gt;</w:t>
      </w:r>
      <w:r w:rsidRPr="003C7DB9">
        <w:rPr>
          <w:rFonts w:ascii="Courier New" w:eastAsia="Times New Roman" w:hAnsi="Courier New" w:cs="Courier New"/>
          <w:b/>
          <w:bCs/>
          <w:noProof/>
          <w:color w:val="FFFFFF"/>
          <w:sz w:val="20"/>
          <w:szCs w:val="20"/>
          <w:lang w:val="en-US" w:eastAsia="ru-RU"/>
        </w:rPr>
        <w:t>Electron</w:t>
      </w:r>
      <w:r w:rsidRPr="001062D9">
        <w:rPr>
          <w:rFonts w:ascii="Courier New" w:eastAsia="Times New Roman" w:hAnsi="Courier New" w:cs="Courier New"/>
          <w:noProof/>
          <w:color w:val="E1EFFF"/>
          <w:sz w:val="20"/>
          <w:szCs w:val="20"/>
          <w:lang w:eastAsia="ru-RU"/>
        </w:rPr>
        <w:t>&lt;/</w:t>
      </w:r>
      <w:r w:rsidRPr="003C7DB9">
        <w:rPr>
          <w:rFonts w:ascii="Courier New" w:eastAsia="Times New Roman" w:hAnsi="Courier New" w:cs="Courier New"/>
          <w:noProof/>
          <w:color w:val="9EFFFF"/>
          <w:sz w:val="20"/>
          <w:szCs w:val="20"/>
          <w:lang w:val="en-US" w:eastAsia="ru-RU"/>
        </w:rPr>
        <w:t>td</w:t>
      </w:r>
      <w:r w:rsidRPr="001062D9">
        <w:rPr>
          <w:rFonts w:ascii="Courier New" w:eastAsia="Times New Roman" w:hAnsi="Courier New" w:cs="Courier New"/>
          <w:noProof/>
          <w:color w:val="E1EFFF"/>
          <w:sz w:val="20"/>
          <w:szCs w:val="20"/>
          <w:lang w:eastAsia="ru-RU"/>
        </w:rPr>
        <w:t>&gt;</w:t>
      </w:r>
      <w:r w:rsidRPr="001062D9">
        <w:rPr>
          <w:rFonts w:ascii="Courier New" w:eastAsia="Times New Roman" w:hAnsi="Courier New" w:cs="Courier New"/>
          <w:noProof/>
          <w:color w:val="E1EFFF"/>
          <w:sz w:val="20"/>
          <w:szCs w:val="20"/>
          <w:lang w:eastAsia="ru-RU"/>
        </w:rPr>
        <w:br/>
        <w:t xml:space="preserve">        &lt;</w:t>
      </w:r>
      <w:r w:rsidRPr="003C7DB9">
        <w:rPr>
          <w:rFonts w:ascii="Courier New" w:eastAsia="Times New Roman" w:hAnsi="Courier New" w:cs="Courier New"/>
          <w:noProof/>
          <w:color w:val="9EFFFF"/>
          <w:sz w:val="20"/>
          <w:szCs w:val="20"/>
          <w:lang w:val="en-US" w:eastAsia="ru-RU"/>
        </w:rPr>
        <w:t>td</w:t>
      </w:r>
      <w:r w:rsidRPr="001062D9">
        <w:rPr>
          <w:rFonts w:ascii="Courier New" w:eastAsia="Times New Roman" w:hAnsi="Courier New" w:cs="Courier New"/>
          <w:noProof/>
          <w:color w:val="E1EFFF"/>
          <w:sz w:val="20"/>
          <w:szCs w:val="20"/>
          <w:lang w:eastAsia="ru-RU"/>
        </w:rPr>
        <w:t>&gt;</w:t>
      </w:r>
      <w:r w:rsidRPr="003C7DB9">
        <w:rPr>
          <w:rFonts w:ascii="Courier New" w:eastAsia="Times New Roman" w:hAnsi="Courier New" w:cs="Courier New"/>
          <w:b/>
          <w:bCs/>
          <w:noProof/>
          <w:color w:val="FFFFFF"/>
          <w:sz w:val="20"/>
          <w:szCs w:val="20"/>
          <w:lang w:val="en-US" w:eastAsia="ru-RU"/>
        </w:rPr>
        <w:t>Skoda</w:t>
      </w:r>
      <w:r w:rsidRPr="001062D9">
        <w:rPr>
          <w:rFonts w:ascii="Courier New" w:eastAsia="Times New Roman" w:hAnsi="Courier New" w:cs="Courier New"/>
          <w:noProof/>
          <w:color w:val="E1EFFF"/>
          <w:sz w:val="20"/>
          <w:szCs w:val="20"/>
          <w:lang w:eastAsia="ru-RU"/>
        </w:rPr>
        <w:t>&lt;/</w:t>
      </w:r>
      <w:r w:rsidRPr="003C7DB9">
        <w:rPr>
          <w:rFonts w:ascii="Courier New" w:eastAsia="Times New Roman" w:hAnsi="Courier New" w:cs="Courier New"/>
          <w:noProof/>
          <w:color w:val="9EFFFF"/>
          <w:sz w:val="20"/>
          <w:szCs w:val="20"/>
          <w:lang w:val="en-US" w:eastAsia="ru-RU"/>
        </w:rPr>
        <w:t>td</w:t>
      </w:r>
      <w:r w:rsidRPr="001062D9">
        <w:rPr>
          <w:rFonts w:ascii="Courier New" w:eastAsia="Times New Roman" w:hAnsi="Courier New" w:cs="Courier New"/>
          <w:noProof/>
          <w:color w:val="E1EFFF"/>
          <w:sz w:val="20"/>
          <w:szCs w:val="20"/>
          <w:lang w:eastAsia="ru-RU"/>
        </w:rPr>
        <w:t>&gt;</w:t>
      </w:r>
      <w:r w:rsidRPr="001062D9">
        <w:rPr>
          <w:rFonts w:ascii="Courier New" w:eastAsia="Times New Roman" w:hAnsi="Courier New" w:cs="Courier New"/>
          <w:noProof/>
          <w:color w:val="E1EFFF"/>
          <w:sz w:val="20"/>
          <w:szCs w:val="20"/>
          <w:lang w:eastAsia="ru-RU"/>
        </w:rPr>
        <w:br/>
        <w:t xml:space="preserve">    &lt;/</w:t>
      </w:r>
      <w:r w:rsidRPr="003C7DB9">
        <w:rPr>
          <w:rFonts w:ascii="Courier New" w:eastAsia="Times New Roman" w:hAnsi="Courier New" w:cs="Courier New"/>
          <w:noProof/>
          <w:color w:val="9EFFFF"/>
          <w:sz w:val="20"/>
          <w:szCs w:val="20"/>
          <w:lang w:val="en-US" w:eastAsia="ru-RU"/>
        </w:rPr>
        <w:t>tr</w:t>
      </w:r>
      <w:r w:rsidRPr="001062D9">
        <w:rPr>
          <w:rFonts w:ascii="Courier New" w:eastAsia="Times New Roman" w:hAnsi="Courier New" w:cs="Courier New"/>
          <w:noProof/>
          <w:color w:val="E1EFFF"/>
          <w:sz w:val="20"/>
          <w:szCs w:val="20"/>
          <w:lang w:eastAsia="ru-RU"/>
        </w:rPr>
        <w:t>&gt;</w:t>
      </w:r>
      <w:r w:rsidRPr="001062D9">
        <w:rPr>
          <w:rFonts w:ascii="Courier New" w:eastAsia="Times New Roman" w:hAnsi="Courier New" w:cs="Courier New"/>
          <w:noProof/>
          <w:color w:val="E1EFFF"/>
          <w:sz w:val="20"/>
          <w:szCs w:val="20"/>
          <w:lang w:eastAsia="ru-RU"/>
        </w:rPr>
        <w:br/>
        <w:t xml:space="preserve">    &lt;/</w:t>
      </w:r>
      <w:r w:rsidRPr="003C7DB9">
        <w:rPr>
          <w:rFonts w:ascii="Courier New" w:eastAsia="Times New Roman" w:hAnsi="Courier New" w:cs="Courier New"/>
          <w:noProof/>
          <w:color w:val="9EFFFF"/>
          <w:sz w:val="20"/>
          <w:szCs w:val="20"/>
          <w:lang w:val="en-US" w:eastAsia="ru-RU"/>
        </w:rPr>
        <w:t>tfoot</w:t>
      </w:r>
      <w:r w:rsidRPr="001062D9">
        <w:rPr>
          <w:rFonts w:ascii="Courier New" w:eastAsia="Times New Roman" w:hAnsi="Courier New" w:cs="Courier New"/>
          <w:noProof/>
          <w:color w:val="E1EFFF"/>
          <w:sz w:val="20"/>
          <w:szCs w:val="20"/>
          <w:lang w:eastAsia="ru-RU"/>
        </w:rPr>
        <w:t>&gt;</w:t>
      </w:r>
      <w:r w:rsidRPr="001062D9">
        <w:rPr>
          <w:rFonts w:ascii="Courier New" w:eastAsia="Times New Roman" w:hAnsi="Courier New" w:cs="Courier New"/>
          <w:noProof/>
          <w:color w:val="E1EFFF"/>
          <w:sz w:val="20"/>
          <w:szCs w:val="20"/>
          <w:lang w:eastAsia="ru-RU"/>
        </w:rPr>
        <w:br/>
      </w:r>
      <w:r w:rsidRPr="001062D9">
        <w:rPr>
          <w:rFonts w:ascii="Courier New" w:eastAsia="Times New Roman" w:hAnsi="Courier New" w:cs="Courier New"/>
          <w:noProof/>
          <w:color w:val="E1EFFF"/>
          <w:sz w:val="20"/>
          <w:szCs w:val="20"/>
          <w:lang w:eastAsia="ru-RU"/>
        </w:rPr>
        <w:br/>
        <w:t>&lt;/</w:t>
      </w:r>
      <w:r w:rsidRPr="003C7DB9">
        <w:rPr>
          <w:rFonts w:ascii="Courier New" w:eastAsia="Times New Roman" w:hAnsi="Courier New" w:cs="Courier New"/>
          <w:noProof/>
          <w:color w:val="9EFFFF"/>
          <w:sz w:val="20"/>
          <w:szCs w:val="20"/>
          <w:lang w:val="en-US" w:eastAsia="ru-RU"/>
        </w:rPr>
        <w:t>table</w:t>
      </w:r>
      <w:r w:rsidRPr="001062D9">
        <w:rPr>
          <w:rFonts w:ascii="Courier New" w:eastAsia="Times New Roman" w:hAnsi="Courier New" w:cs="Courier New"/>
          <w:noProof/>
          <w:color w:val="E1EFFF"/>
          <w:sz w:val="20"/>
          <w:szCs w:val="20"/>
          <w:lang w:eastAsia="ru-RU"/>
        </w:rPr>
        <w:t>&gt;</w:t>
      </w:r>
    </w:p>
    <w:p w:rsidR="000B5A99" w:rsidRPr="003C7DB9" w:rsidRDefault="000B5A99" w:rsidP="00100F43">
      <w:pPr>
        <w:rPr>
          <w:rFonts w:cstheme="minorHAnsi"/>
          <w:b/>
          <w:noProof/>
          <w:sz w:val="24"/>
          <w:szCs w:val="24"/>
          <w:lang w:val="en-US"/>
        </w:rPr>
      </w:pPr>
      <w:r w:rsidRPr="003C7DB9">
        <w:rPr>
          <w:rFonts w:cstheme="minorHAnsi"/>
          <w:b/>
          <w:noProof/>
          <w:sz w:val="24"/>
          <w:szCs w:val="24"/>
          <w:lang w:val="en-US"/>
        </w:rPr>
        <w:t>Выведет:</w:t>
      </w:r>
    </w:p>
    <w:p w:rsidR="000B5A99" w:rsidRPr="003C7DB9" w:rsidRDefault="000B5A99" w:rsidP="00100F43">
      <w:pPr>
        <w:rPr>
          <w:rFonts w:cstheme="minorHAnsi"/>
          <w:b/>
          <w:noProof/>
          <w:sz w:val="24"/>
          <w:szCs w:val="24"/>
          <w:lang w:val="en-US"/>
        </w:rPr>
      </w:pPr>
      <w:r w:rsidRPr="003C7DB9">
        <w:rPr>
          <w:rFonts w:cstheme="minorHAnsi"/>
          <w:b/>
          <w:noProof/>
          <w:sz w:val="24"/>
          <w:szCs w:val="24"/>
          <w:lang w:eastAsia="ru-RU"/>
        </w:rPr>
        <w:lastRenderedPageBreak/>
        <w:drawing>
          <wp:inline distT="0" distB="0" distL="0" distR="0" wp14:anchorId="2682572C" wp14:editId="715705C7">
            <wp:extent cx="4924425" cy="1323975"/>
            <wp:effectExtent l="0" t="0" r="9525" b="9525"/>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28">
                      <a:extLst>
                        <a:ext uri="{28A0092B-C50C-407E-A947-70E740481C1C}">
                          <a14:useLocalDpi xmlns:a14="http://schemas.microsoft.com/office/drawing/2010/main" val="0"/>
                        </a:ext>
                      </a:extLst>
                    </a:blip>
                    <a:stretch>
                      <a:fillRect/>
                    </a:stretch>
                  </pic:blipFill>
                  <pic:spPr>
                    <a:xfrm>
                      <a:off x="0" y="0"/>
                      <a:ext cx="4924425" cy="1323975"/>
                    </a:xfrm>
                    <a:prstGeom prst="rect">
                      <a:avLst/>
                    </a:prstGeom>
                  </pic:spPr>
                </pic:pic>
              </a:graphicData>
            </a:graphic>
          </wp:inline>
        </w:drawing>
      </w:r>
    </w:p>
    <w:p w:rsidR="000B5A99" w:rsidRPr="001062D9" w:rsidRDefault="000B5A99" w:rsidP="000B5A99">
      <w:pPr>
        <w:rPr>
          <w:noProof/>
          <w:sz w:val="24"/>
          <w:szCs w:val="24"/>
        </w:rPr>
      </w:pPr>
      <w:r w:rsidRPr="001062D9">
        <w:rPr>
          <w:rFonts w:cstheme="minorHAnsi"/>
          <w:b/>
          <w:noProof/>
          <w:sz w:val="24"/>
          <w:szCs w:val="24"/>
        </w:rPr>
        <w:t xml:space="preserve">Чтобы объеденить ячейки в одном ряду </w:t>
      </w:r>
      <w:r w:rsidRPr="001062D9">
        <w:rPr>
          <w:rFonts w:cstheme="minorHAnsi"/>
          <w:noProof/>
          <w:sz w:val="24"/>
          <w:szCs w:val="24"/>
        </w:rPr>
        <w:t>– используем</w:t>
      </w:r>
      <w:r w:rsidRPr="001062D9">
        <w:rPr>
          <w:rFonts w:cstheme="minorHAnsi"/>
          <w:b/>
          <w:noProof/>
          <w:sz w:val="24"/>
          <w:szCs w:val="24"/>
        </w:rPr>
        <w:t xml:space="preserve"> атрибут </w:t>
      </w:r>
      <w:r w:rsidRPr="001062D9">
        <w:rPr>
          <w:b/>
          <w:noProof/>
          <w:sz w:val="24"/>
          <w:szCs w:val="24"/>
        </w:rPr>
        <w:t>&lt;</w:t>
      </w:r>
      <w:r w:rsidRPr="003C7DB9">
        <w:rPr>
          <w:b/>
          <w:noProof/>
          <w:sz w:val="24"/>
          <w:szCs w:val="24"/>
          <w:lang w:val="en-US"/>
        </w:rPr>
        <w:t>td</w:t>
      </w:r>
      <w:r w:rsidRPr="001062D9">
        <w:rPr>
          <w:b/>
          <w:noProof/>
          <w:sz w:val="24"/>
          <w:szCs w:val="24"/>
        </w:rPr>
        <w:t xml:space="preserve"> </w:t>
      </w:r>
      <w:r w:rsidRPr="003C7DB9">
        <w:rPr>
          <w:b/>
          <w:noProof/>
          <w:color w:val="E36C0A" w:themeColor="accent6" w:themeShade="BF"/>
          <w:sz w:val="24"/>
          <w:szCs w:val="24"/>
          <w:lang w:val="en-US"/>
        </w:rPr>
        <w:t>colspan</w:t>
      </w:r>
      <w:r w:rsidRPr="001062D9">
        <w:rPr>
          <w:b/>
          <w:noProof/>
          <w:sz w:val="24"/>
          <w:szCs w:val="24"/>
        </w:rPr>
        <w:t>=”4”&gt;&lt;/</w:t>
      </w:r>
      <w:r w:rsidRPr="003C7DB9">
        <w:rPr>
          <w:b/>
          <w:noProof/>
          <w:sz w:val="24"/>
          <w:szCs w:val="24"/>
          <w:lang w:val="en-US"/>
        </w:rPr>
        <w:t>td</w:t>
      </w:r>
      <w:r w:rsidRPr="001062D9">
        <w:rPr>
          <w:b/>
          <w:noProof/>
          <w:sz w:val="24"/>
          <w:szCs w:val="24"/>
        </w:rPr>
        <w:t xml:space="preserve">&gt; </w:t>
      </w:r>
      <w:r w:rsidRPr="001062D9">
        <w:rPr>
          <w:noProof/>
          <w:sz w:val="24"/>
          <w:szCs w:val="24"/>
        </w:rPr>
        <w:t>соединяем 4 ячейки по горизонтали в одну, при этом мы ОБЯЗЯАТЕЛЬНО удаляем все нижестоящие ячейки в этом ряду.</w:t>
      </w:r>
    </w:p>
    <w:p w:rsidR="00D95BC4" w:rsidRPr="003C7DB9" w:rsidRDefault="00D95BC4" w:rsidP="00D95BC4">
      <w:pPr>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FFFFFF"/>
          <w:sz w:val="20"/>
          <w:szCs w:val="20"/>
          <w:lang w:val="en-US" w:eastAsia="ru-RU"/>
        </w:rPr>
      </w:pPr>
      <w:r w:rsidRPr="003C7DB9">
        <w:rPr>
          <w:rFonts w:ascii="Courier New" w:eastAsia="Times New Roman" w:hAnsi="Courier New" w:cs="Courier New"/>
          <w:noProof/>
          <w:color w:val="E1EFFF"/>
          <w:sz w:val="20"/>
          <w:szCs w:val="20"/>
          <w:lang w:val="en-US" w:eastAsia="ru-RU"/>
        </w:rPr>
        <w:t>&lt;</w:t>
      </w:r>
      <w:r w:rsidRPr="003C7DB9">
        <w:rPr>
          <w:rFonts w:ascii="Courier New" w:eastAsia="Times New Roman" w:hAnsi="Courier New" w:cs="Courier New"/>
          <w:noProof/>
          <w:color w:val="9EFFFF"/>
          <w:sz w:val="20"/>
          <w:szCs w:val="20"/>
          <w:lang w:val="en-US" w:eastAsia="ru-RU"/>
        </w:rPr>
        <w:t>tr</w:t>
      </w:r>
      <w:r w:rsidRPr="003C7DB9">
        <w:rPr>
          <w:rFonts w:ascii="Courier New" w:eastAsia="Times New Roman" w:hAnsi="Courier New" w:cs="Courier New"/>
          <w:noProof/>
          <w:color w:val="E1EFFF"/>
          <w:sz w:val="20"/>
          <w:szCs w:val="20"/>
          <w:lang w:val="en-US" w:eastAsia="ru-RU"/>
        </w:rPr>
        <w:t>&gt;</w:t>
      </w:r>
      <w:r w:rsidRPr="003C7DB9">
        <w:rPr>
          <w:rFonts w:ascii="Courier New" w:eastAsia="Times New Roman" w:hAnsi="Courier New" w:cs="Courier New"/>
          <w:noProof/>
          <w:color w:val="E1EFFF"/>
          <w:sz w:val="20"/>
          <w:szCs w:val="20"/>
          <w:lang w:val="en-US" w:eastAsia="ru-RU"/>
        </w:rPr>
        <w:br/>
        <w:t xml:space="preserve">    &lt;</w:t>
      </w:r>
      <w:r w:rsidRPr="003C7DB9">
        <w:rPr>
          <w:rFonts w:ascii="Courier New" w:eastAsia="Times New Roman" w:hAnsi="Courier New" w:cs="Courier New"/>
          <w:noProof/>
          <w:color w:val="9EFFFF"/>
          <w:sz w:val="20"/>
          <w:szCs w:val="20"/>
          <w:lang w:val="en-US" w:eastAsia="ru-RU"/>
        </w:rPr>
        <w:t xml:space="preserve">td </w:t>
      </w:r>
      <w:r w:rsidRPr="003C7DB9">
        <w:rPr>
          <w:rFonts w:ascii="Courier New" w:eastAsia="Times New Roman" w:hAnsi="Courier New" w:cs="Courier New"/>
          <w:noProof/>
          <w:color w:val="FFDD00"/>
          <w:sz w:val="20"/>
          <w:szCs w:val="20"/>
          <w:lang w:val="en-US" w:eastAsia="ru-RU"/>
        </w:rPr>
        <w:t>colspan=</w:t>
      </w:r>
      <w:r w:rsidRPr="003C7DB9">
        <w:rPr>
          <w:rFonts w:ascii="Courier New" w:eastAsia="Times New Roman" w:hAnsi="Courier New" w:cs="Courier New"/>
          <w:b/>
          <w:bCs/>
          <w:noProof/>
          <w:color w:val="3AD900"/>
          <w:sz w:val="20"/>
          <w:szCs w:val="20"/>
          <w:lang w:val="en-US" w:eastAsia="ru-RU"/>
        </w:rPr>
        <w:t>"3"</w:t>
      </w:r>
      <w:r w:rsidRPr="003C7DB9">
        <w:rPr>
          <w:rFonts w:ascii="Courier New" w:eastAsia="Times New Roman" w:hAnsi="Courier New" w:cs="Courier New"/>
          <w:noProof/>
          <w:color w:val="E1EFFF"/>
          <w:sz w:val="20"/>
          <w:szCs w:val="20"/>
          <w:lang w:val="en-US" w:eastAsia="ru-RU"/>
        </w:rPr>
        <w:t>&gt;</w:t>
      </w:r>
      <w:r w:rsidRPr="003C7DB9">
        <w:rPr>
          <w:rFonts w:ascii="Courier New" w:eastAsia="Times New Roman" w:hAnsi="Courier New" w:cs="Courier New"/>
          <w:b/>
          <w:bCs/>
          <w:noProof/>
          <w:color w:val="FFFFFF"/>
          <w:sz w:val="20"/>
          <w:szCs w:val="20"/>
          <w:lang w:val="en-US" w:eastAsia="ru-RU"/>
        </w:rPr>
        <w:t>Tatra</w:t>
      </w:r>
      <w:r w:rsidRPr="003C7DB9">
        <w:rPr>
          <w:rFonts w:ascii="Courier New" w:eastAsia="Times New Roman" w:hAnsi="Courier New" w:cs="Courier New"/>
          <w:noProof/>
          <w:color w:val="E1EFFF"/>
          <w:sz w:val="20"/>
          <w:szCs w:val="20"/>
          <w:lang w:val="en-US" w:eastAsia="ru-RU"/>
        </w:rPr>
        <w:t>&lt;/</w:t>
      </w:r>
      <w:r w:rsidRPr="003C7DB9">
        <w:rPr>
          <w:rFonts w:ascii="Courier New" w:eastAsia="Times New Roman" w:hAnsi="Courier New" w:cs="Courier New"/>
          <w:noProof/>
          <w:color w:val="9EFFFF"/>
          <w:sz w:val="20"/>
          <w:szCs w:val="20"/>
          <w:lang w:val="en-US" w:eastAsia="ru-RU"/>
        </w:rPr>
        <w:t>td</w:t>
      </w:r>
      <w:r w:rsidRPr="003C7DB9">
        <w:rPr>
          <w:rFonts w:ascii="Courier New" w:eastAsia="Times New Roman" w:hAnsi="Courier New" w:cs="Courier New"/>
          <w:noProof/>
          <w:color w:val="E1EFFF"/>
          <w:sz w:val="20"/>
          <w:szCs w:val="20"/>
          <w:lang w:val="en-US" w:eastAsia="ru-RU"/>
        </w:rPr>
        <w:t>&gt;</w:t>
      </w:r>
      <w:r w:rsidRPr="003C7DB9">
        <w:rPr>
          <w:rFonts w:ascii="Courier New" w:eastAsia="Times New Roman" w:hAnsi="Courier New" w:cs="Courier New"/>
          <w:noProof/>
          <w:color w:val="E1EFFF"/>
          <w:sz w:val="20"/>
          <w:szCs w:val="20"/>
          <w:lang w:val="en-US" w:eastAsia="ru-RU"/>
        </w:rPr>
        <w:br/>
        <w:t>&lt;/</w:t>
      </w:r>
      <w:r w:rsidRPr="003C7DB9">
        <w:rPr>
          <w:rFonts w:ascii="Courier New" w:eastAsia="Times New Roman" w:hAnsi="Courier New" w:cs="Courier New"/>
          <w:noProof/>
          <w:color w:val="9EFFFF"/>
          <w:sz w:val="20"/>
          <w:szCs w:val="20"/>
          <w:lang w:val="en-US" w:eastAsia="ru-RU"/>
        </w:rPr>
        <w:t>tr</w:t>
      </w:r>
      <w:r w:rsidRPr="003C7DB9">
        <w:rPr>
          <w:rFonts w:ascii="Courier New" w:eastAsia="Times New Roman" w:hAnsi="Courier New" w:cs="Courier New"/>
          <w:noProof/>
          <w:color w:val="E1EFFF"/>
          <w:sz w:val="20"/>
          <w:szCs w:val="20"/>
          <w:lang w:val="en-US" w:eastAsia="ru-RU"/>
        </w:rPr>
        <w:t>&gt;</w:t>
      </w:r>
    </w:p>
    <w:p w:rsidR="00D95BC4" w:rsidRPr="003C7DB9" w:rsidRDefault="00D95BC4" w:rsidP="000B5A99">
      <w:pPr>
        <w:rPr>
          <w:noProof/>
          <w:sz w:val="24"/>
          <w:szCs w:val="24"/>
          <w:lang w:val="en-US"/>
        </w:rPr>
      </w:pPr>
    </w:p>
    <w:p w:rsidR="00D95BC4" w:rsidRPr="003C7DB9" w:rsidRDefault="00D95BC4" w:rsidP="000B5A99">
      <w:pPr>
        <w:rPr>
          <w:noProof/>
          <w:sz w:val="24"/>
          <w:szCs w:val="24"/>
          <w:lang w:val="en-US"/>
        </w:rPr>
      </w:pPr>
      <w:r w:rsidRPr="003C7DB9">
        <w:rPr>
          <w:noProof/>
          <w:sz w:val="24"/>
          <w:szCs w:val="24"/>
          <w:lang w:val="en-US"/>
        </w:rPr>
        <w:t>Выведет:</w:t>
      </w:r>
    </w:p>
    <w:p w:rsidR="00D95BC4" w:rsidRPr="003C7DB9" w:rsidRDefault="00D95BC4" w:rsidP="000B5A99">
      <w:pPr>
        <w:rPr>
          <w:noProof/>
          <w:sz w:val="24"/>
          <w:szCs w:val="24"/>
          <w:lang w:val="en-US"/>
        </w:rPr>
      </w:pPr>
      <w:r w:rsidRPr="003C7DB9">
        <w:rPr>
          <w:noProof/>
          <w:sz w:val="24"/>
          <w:szCs w:val="24"/>
          <w:lang w:eastAsia="ru-RU"/>
        </w:rPr>
        <w:drawing>
          <wp:inline distT="0" distB="0" distL="0" distR="0" wp14:anchorId="3285987B" wp14:editId="4A3783D2">
            <wp:extent cx="4905375" cy="1314450"/>
            <wp:effectExtent l="0" t="0" r="9525" b="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29">
                      <a:extLst>
                        <a:ext uri="{28A0092B-C50C-407E-A947-70E740481C1C}">
                          <a14:useLocalDpi xmlns:a14="http://schemas.microsoft.com/office/drawing/2010/main" val="0"/>
                        </a:ext>
                      </a:extLst>
                    </a:blip>
                    <a:stretch>
                      <a:fillRect/>
                    </a:stretch>
                  </pic:blipFill>
                  <pic:spPr>
                    <a:xfrm>
                      <a:off x="0" y="0"/>
                      <a:ext cx="4905375" cy="1314450"/>
                    </a:xfrm>
                    <a:prstGeom prst="rect">
                      <a:avLst/>
                    </a:prstGeom>
                  </pic:spPr>
                </pic:pic>
              </a:graphicData>
            </a:graphic>
          </wp:inline>
        </w:drawing>
      </w:r>
    </w:p>
    <w:p w:rsidR="00D95BC4" w:rsidRPr="001062D9" w:rsidRDefault="00D95BC4" w:rsidP="00D95BC4">
      <w:pPr>
        <w:rPr>
          <w:b/>
          <w:noProof/>
          <w:sz w:val="24"/>
          <w:szCs w:val="24"/>
        </w:rPr>
      </w:pPr>
      <w:r w:rsidRPr="001062D9">
        <w:rPr>
          <w:b/>
          <w:noProof/>
          <w:sz w:val="24"/>
          <w:szCs w:val="24"/>
        </w:rPr>
        <w:t>Чтобы выровнять текст по центру одной конкретной ячейки</w:t>
      </w:r>
      <w:r w:rsidRPr="001062D9">
        <w:rPr>
          <w:noProof/>
          <w:sz w:val="24"/>
          <w:szCs w:val="24"/>
        </w:rPr>
        <w:t xml:space="preserve"> - применяем </w:t>
      </w:r>
      <w:r w:rsidRPr="001062D9">
        <w:rPr>
          <w:b/>
          <w:noProof/>
          <w:sz w:val="24"/>
          <w:szCs w:val="24"/>
        </w:rPr>
        <w:t>атрибут  &lt;</w:t>
      </w:r>
      <w:r w:rsidRPr="003C7DB9">
        <w:rPr>
          <w:b/>
          <w:noProof/>
          <w:sz w:val="24"/>
          <w:szCs w:val="24"/>
          <w:lang w:val="en-US"/>
        </w:rPr>
        <w:t>td</w:t>
      </w:r>
      <w:r w:rsidRPr="001062D9">
        <w:rPr>
          <w:b/>
          <w:noProof/>
          <w:sz w:val="24"/>
          <w:szCs w:val="24"/>
        </w:rPr>
        <w:t xml:space="preserve"> </w:t>
      </w:r>
      <w:r w:rsidRPr="003C7DB9">
        <w:rPr>
          <w:b/>
          <w:noProof/>
          <w:color w:val="E36C0A" w:themeColor="accent6" w:themeShade="BF"/>
          <w:sz w:val="24"/>
          <w:szCs w:val="24"/>
          <w:lang w:val="en-US"/>
        </w:rPr>
        <w:t>align</w:t>
      </w:r>
      <w:r w:rsidRPr="001062D9">
        <w:rPr>
          <w:b/>
          <w:noProof/>
          <w:sz w:val="24"/>
          <w:szCs w:val="24"/>
        </w:rPr>
        <w:t>=”</w:t>
      </w:r>
      <w:r w:rsidRPr="003C7DB9">
        <w:rPr>
          <w:b/>
          <w:noProof/>
          <w:sz w:val="24"/>
          <w:szCs w:val="24"/>
          <w:lang w:val="en-US"/>
        </w:rPr>
        <w:t>center</w:t>
      </w:r>
      <w:r w:rsidRPr="001062D9">
        <w:rPr>
          <w:b/>
          <w:noProof/>
          <w:sz w:val="24"/>
          <w:szCs w:val="24"/>
        </w:rPr>
        <w:t>”&gt;&lt;/</w:t>
      </w:r>
      <w:r w:rsidRPr="003C7DB9">
        <w:rPr>
          <w:b/>
          <w:noProof/>
          <w:sz w:val="24"/>
          <w:szCs w:val="24"/>
          <w:lang w:val="en-US"/>
        </w:rPr>
        <w:t>td</w:t>
      </w:r>
      <w:r w:rsidRPr="001062D9">
        <w:rPr>
          <w:b/>
          <w:noProof/>
          <w:sz w:val="24"/>
          <w:szCs w:val="24"/>
        </w:rPr>
        <w:t>&gt;</w:t>
      </w:r>
    </w:p>
    <w:p w:rsidR="00D95BC4" w:rsidRPr="003C7DB9" w:rsidRDefault="00D95BC4" w:rsidP="001769C6">
      <w:pPr>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FFFFFF"/>
          <w:sz w:val="20"/>
          <w:szCs w:val="20"/>
          <w:lang w:val="en-US" w:eastAsia="ru-RU"/>
        </w:rPr>
      </w:pPr>
      <w:r w:rsidRPr="003C7DB9">
        <w:rPr>
          <w:rFonts w:ascii="Courier New" w:eastAsia="Times New Roman" w:hAnsi="Courier New" w:cs="Courier New"/>
          <w:noProof/>
          <w:color w:val="E1EFFF"/>
          <w:sz w:val="20"/>
          <w:szCs w:val="20"/>
          <w:lang w:val="en-US" w:eastAsia="ru-RU"/>
        </w:rPr>
        <w:t>&lt;</w:t>
      </w:r>
      <w:r w:rsidRPr="003C7DB9">
        <w:rPr>
          <w:rFonts w:ascii="Courier New" w:eastAsia="Times New Roman" w:hAnsi="Courier New" w:cs="Courier New"/>
          <w:noProof/>
          <w:color w:val="9EFFFF"/>
          <w:sz w:val="20"/>
          <w:szCs w:val="20"/>
          <w:lang w:val="en-US" w:eastAsia="ru-RU"/>
        </w:rPr>
        <w:t>tr</w:t>
      </w:r>
      <w:r w:rsidRPr="003C7DB9">
        <w:rPr>
          <w:rFonts w:ascii="Courier New" w:eastAsia="Times New Roman" w:hAnsi="Courier New" w:cs="Courier New"/>
          <w:noProof/>
          <w:color w:val="E1EFFF"/>
          <w:sz w:val="20"/>
          <w:szCs w:val="20"/>
          <w:lang w:val="en-US" w:eastAsia="ru-RU"/>
        </w:rPr>
        <w:t>&gt;</w:t>
      </w:r>
      <w:r w:rsidRPr="003C7DB9">
        <w:rPr>
          <w:rFonts w:ascii="Courier New" w:eastAsia="Times New Roman" w:hAnsi="Courier New" w:cs="Courier New"/>
          <w:noProof/>
          <w:color w:val="E1EFFF"/>
          <w:sz w:val="20"/>
          <w:szCs w:val="20"/>
          <w:lang w:val="en-US" w:eastAsia="ru-RU"/>
        </w:rPr>
        <w:br/>
        <w:t xml:space="preserve">    &lt;</w:t>
      </w:r>
      <w:r w:rsidRPr="003C7DB9">
        <w:rPr>
          <w:rFonts w:ascii="Courier New" w:eastAsia="Times New Roman" w:hAnsi="Courier New" w:cs="Courier New"/>
          <w:noProof/>
          <w:color w:val="9EFFFF"/>
          <w:sz w:val="20"/>
          <w:szCs w:val="20"/>
          <w:lang w:val="en-US" w:eastAsia="ru-RU"/>
        </w:rPr>
        <w:t xml:space="preserve">td </w:t>
      </w:r>
      <w:r w:rsidRPr="003C7DB9">
        <w:rPr>
          <w:rFonts w:ascii="Courier New" w:eastAsia="Times New Roman" w:hAnsi="Courier New" w:cs="Courier New"/>
          <w:noProof/>
          <w:color w:val="FFDD00"/>
          <w:sz w:val="20"/>
          <w:szCs w:val="20"/>
          <w:lang w:val="en-US" w:eastAsia="ru-RU"/>
        </w:rPr>
        <w:t>colspan=</w:t>
      </w:r>
      <w:r w:rsidRPr="003C7DB9">
        <w:rPr>
          <w:rFonts w:ascii="Courier New" w:eastAsia="Times New Roman" w:hAnsi="Courier New" w:cs="Courier New"/>
          <w:b/>
          <w:bCs/>
          <w:noProof/>
          <w:color w:val="3AD900"/>
          <w:sz w:val="20"/>
          <w:szCs w:val="20"/>
          <w:lang w:val="en-US" w:eastAsia="ru-RU"/>
        </w:rPr>
        <w:t xml:space="preserve">"3" </w:t>
      </w:r>
      <w:r w:rsidRPr="003C7DB9">
        <w:rPr>
          <w:rFonts w:ascii="Courier New" w:eastAsia="Times New Roman" w:hAnsi="Courier New" w:cs="Courier New"/>
          <w:noProof/>
          <w:color w:val="FFDD00"/>
          <w:sz w:val="20"/>
          <w:szCs w:val="20"/>
          <w:lang w:val="en-US" w:eastAsia="ru-RU"/>
        </w:rPr>
        <w:t>align=</w:t>
      </w:r>
      <w:r w:rsidRPr="003C7DB9">
        <w:rPr>
          <w:rFonts w:ascii="Courier New" w:eastAsia="Times New Roman" w:hAnsi="Courier New" w:cs="Courier New"/>
          <w:b/>
          <w:bCs/>
          <w:noProof/>
          <w:color w:val="3AD900"/>
          <w:sz w:val="20"/>
          <w:szCs w:val="20"/>
          <w:lang w:val="en-US" w:eastAsia="ru-RU"/>
        </w:rPr>
        <w:t>"center"</w:t>
      </w:r>
      <w:r w:rsidRPr="003C7DB9">
        <w:rPr>
          <w:rFonts w:ascii="Courier New" w:eastAsia="Times New Roman" w:hAnsi="Courier New" w:cs="Courier New"/>
          <w:noProof/>
          <w:color w:val="E1EFFF"/>
          <w:sz w:val="20"/>
          <w:szCs w:val="20"/>
          <w:lang w:val="en-US" w:eastAsia="ru-RU"/>
        </w:rPr>
        <w:t>&gt;</w:t>
      </w:r>
      <w:r w:rsidRPr="003C7DB9">
        <w:rPr>
          <w:rFonts w:ascii="Courier New" w:eastAsia="Times New Roman" w:hAnsi="Courier New" w:cs="Courier New"/>
          <w:b/>
          <w:bCs/>
          <w:noProof/>
          <w:color w:val="FFFFFF"/>
          <w:sz w:val="20"/>
          <w:szCs w:val="20"/>
          <w:lang w:val="en-US" w:eastAsia="ru-RU"/>
        </w:rPr>
        <w:t>Tatra</w:t>
      </w:r>
      <w:r w:rsidRPr="003C7DB9">
        <w:rPr>
          <w:rFonts w:ascii="Courier New" w:eastAsia="Times New Roman" w:hAnsi="Courier New" w:cs="Courier New"/>
          <w:noProof/>
          <w:color w:val="E1EFFF"/>
          <w:sz w:val="20"/>
          <w:szCs w:val="20"/>
          <w:lang w:val="en-US" w:eastAsia="ru-RU"/>
        </w:rPr>
        <w:t>&lt;/</w:t>
      </w:r>
      <w:r w:rsidRPr="003C7DB9">
        <w:rPr>
          <w:rFonts w:ascii="Courier New" w:eastAsia="Times New Roman" w:hAnsi="Courier New" w:cs="Courier New"/>
          <w:noProof/>
          <w:color w:val="9EFFFF"/>
          <w:sz w:val="20"/>
          <w:szCs w:val="20"/>
          <w:lang w:val="en-US" w:eastAsia="ru-RU"/>
        </w:rPr>
        <w:t>td</w:t>
      </w:r>
      <w:r w:rsidRPr="003C7DB9">
        <w:rPr>
          <w:rFonts w:ascii="Courier New" w:eastAsia="Times New Roman" w:hAnsi="Courier New" w:cs="Courier New"/>
          <w:noProof/>
          <w:color w:val="E1EFFF"/>
          <w:sz w:val="20"/>
          <w:szCs w:val="20"/>
          <w:lang w:val="en-US" w:eastAsia="ru-RU"/>
        </w:rPr>
        <w:t>&gt;</w:t>
      </w:r>
      <w:r w:rsidRPr="003C7DB9">
        <w:rPr>
          <w:rFonts w:ascii="Courier New" w:eastAsia="Times New Roman" w:hAnsi="Courier New" w:cs="Courier New"/>
          <w:noProof/>
          <w:color w:val="E1EFFF"/>
          <w:sz w:val="20"/>
          <w:szCs w:val="20"/>
          <w:lang w:val="en-US" w:eastAsia="ru-RU"/>
        </w:rPr>
        <w:br/>
        <w:t>&lt;/</w:t>
      </w:r>
      <w:r w:rsidRPr="003C7DB9">
        <w:rPr>
          <w:rFonts w:ascii="Courier New" w:eastAsia="Times New Roman" w:hAnsi="Courier New" w:cs="Courier New"/>
          <w:noProof/>
          <w:color w:val="9EFFFF"/>
          <w:sz w:val="20"/>
          <w:szCs w:val="20"/>
          <w:lang w:val="en-US" w:eastAsia="ru-RU"/>
        </w:rPr>
        <w:t>tr</w:t>
      </w:r>
      <w:r w:rsidRPr="003C7DB9">
        <w:rPr>
          <w:rFonts w:ascii="Courier New" w:eastAsia="Times New Roman" w:hAnsi="Courier New" w:cs="Courier New"/>
          <w:noProof/>
          <w:color w:val="E1EFFF"/>
          <w:sz w:val="20"/>
          <w:szCs w:val="20"/>
          <w:lang w:val="en-US" w:eastAsia="ru-RU"/>
        </w:rPr>
        <w:t>&gt;</w:t>
      </w:r>
    </w:p>
    <w:p w:rsidR="00D95BC4" w:rsidRPr="003C7DB9" w:rsidRDefault="00D95BC4" w:rsidP="00D95BC4">
      <w:pPr>
        <w:rPr>
          <w:b/>
          <w:noProof/>
          <w:sz w:val="24"/>
          <w:szCs w:val="24"/>
          <w:lang w:val="en-US"/>
        </w:rPr>
      </w:pPr>
      <w:r w:rsidRPr="003C7DB9">
        <w:rPr>
          <w:b/>
          <w:noProof/>
          <w:sz w:val="24"/>
          <w:szCs w:val="24"/>
          <w:lang w:val="en-US"/>
        </w:rPr>
        <w:t>Выведет:</w:t>
      </w:r>
    </w:p>
    <w:p w:rsidR="00D95BC4" w:rsidRPr="003C7DB9" w:rsidRDefault="00D95BC4" w:rsidP="000B5A99">
      <w:pPr>
        <w:rPr>
          <w:b/>
          <w:noProof/>
          <w:sz w:val="24"/>
          <w:szCs w:val="24"/>
          <w:lang w:val="en-US"/>
        </w:rPr>
      </w:pPr>
      <w:r w:rsidRPr="003C7DB9">
        <w:rPr>
          <w:b/>
          <w:noProof/>
          <w:sz w:val="24"/>
          <w:szCs w:val="24"/>
          <w:lang w:eastAsia="ru-RU"/>
        </w:rPr>
        <w:drawing>
          <wp:inline distT="0" distB="0" distL="0" distR="0" wp14:anchorId="4EC8E0A9" wp14:editId="0B5F9747">
            <wp:extent cx="4857750" cy="1343025"/>
            <wp:effectExtent l="0" t="0" r="0" b="9525"/>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30">
                      <a:extLst>
                        <a:ext uri="{28A0092B-C50C-407E-A947-70E740481C1C}">
                          <a14:useLocalDpi xmlns:a14="http://schemas.microsoft.com/office/drawing/2010/main" val="0"/>
                        </a:ext>
                      </a:extLst>
                    </a:blip>
                    <a:stretch>
                      <a:fillRect/>
                    </a:stretch>
                  </pic:blipFill>
                  <pic:spPr>
                    <a:xfrm>
                      <a:off x="0" y="0"/>
                      <a:ext cx="4857750" cy="1343025"/>
                    </a:xfrm>
                    <a:prstGeom prst="rect">
                      <a:avLst/>
                    </a:prstGeom>
                  </pic:spPr>
                </pic:pic>
              </a:graphicData>
            </a:graphic>
          </wp:inline>
        </w:drawing>
      </w:r>
    </w:p>
    <w:p w:rsidR="000B5A99" w:rsidRPr="001062D9" w:rsidRDefault="000B5A99" w:rsidP="000B5A99">
      <w:pPr>
        <w:rPr>
          <w:noProof/>
          <w:sz w:val="24"/>
          <w:szCs w:val="24"/>
        </w:rPr>
      </w:pPr>
      <w:r w:rsidRPr="001062D9">
        <w:rPr>
          <w:rFonts w:cstheme="minorHAnsi"/>
          <w:b/>
          <w:noProof/>
          <w:sz w:val="24"/>
          <w:szCs w:val="24"/>
        </w:rPr>
        <w:t xml:space="preserve">Чтобы объеденить ячейки в одном столбце </w:t>
      </w:r>
      <w:r w:rsidRPr="001062D9">
        <w:rPr>
          <w:rFonts w:cstheme="minorHAnsi"/>
          <w:noProof/>
          <w:sz w:val="24"/>
          <w:szCs w:val="24"/>
        </w:rPr>
        <w:t>– используем</w:t>
      </w:r>
      <w:r w:rsidRPr="001062D9">
        <w:rPr>
          <w:rFonts w:cstheme="minorHAnsi"/>
          <w:b/>
          <w:noProof/>
          <w:sz w:val="24"/>
          <w:szCs w:val="24"/>
        </w:rPr>
        <w:t xml:space="preserve"> атрибут </w:t>
      </w:r>
      <w:r w:rsidRPr="001062D9">
        <w:rPr>
          <w:b/>
          <w:noProof/>
          <w:sz w:val="24"/>
          <w:szCs w:val="24"/>
        </w:rPr>
        <w:t>&lt;</w:t>
      </w:r>
      <w:r w:rsidRPr="003C7DB9">
        <w:rPr>
          <w:b/>
          <w:noProof/>
          <w:sz w:val="24"/>
          <w:szCs w:val="24"/>
          <w:lang w:val="en-US"/>
        </w:rPr>
        <w:t>td</w:t>
      </w:r>
      <w:r w:rsidRPr="001062D9">
        <w:rPr>
          <w:b/>
          <w:noProof/>
          <w:sz w:val="24"/>
          <w:szCs w:val="24"/>
        </w:rPr>
        <w:t xml:space="preserve"> </w:t>
      </w:r>
      <w:r w:rsidRPr="003C7DB9">
        <w:rPr>
          <w:b/>
          <w:noProof/>
          <w:color w:val="E36C0A" w:themeColor="accent6" w:themeShade="BF"/>
          <w:sz w:val="24"/>
          <w:szCs w:val="24"/>
          <w:lang w:val="en-US"/>
        </w:rPr>
        <w:t>rowspan</w:t>
      </w:r>
      <w:r w:rsidR="00D95BC4" w:rsidRPr="001062D9">
        <w:rPr>
          <w:b/>
          <w:noProof/>
          <w:sz w:val="24"/>
          <w:szCs w:val="24"/>
        </w:rPr>
        <w:t>=”3</w:t>
      </w:r>
      <w:r w:rsidRPr="001062D9">
        <w:rPr>
          <w:b/>
          <w:noProof/>
          <w:sz w:val="24"/>
          <w:szCs w:val="24"/>
        </w:rPr>
        <w:t>”&gt;&lt;/</w:t>
      </w:r>
      <w:r w:rsidRPr="003C7DB9">
        <w:rPr>
          <w:b/>
          <w:noProof/>
          <w:sz w:val="24"/>
          <w:szCs w:val="24"/>
          <w:lang w:val="en-US"/>
        </w:rPr>
        <w:t>td</w:t>
      </w:r>
      <w:r w:rsidRPr="001062D9">
        <w:rPr>
          <w:b/>
          <w:noProof/>
          <w:sz w:val="24"/>
          <w:szCs w:val="24"/>
        </w:rPr>
        <w:t>&gt;</w:t>
      </w:r>
      <w:r w:rsidR="008F1576" w:rsidRPr="001062D9">
        <w:rPr>
          <w:b/>
          <w:noProof/>
          <w:sz w:val="24"/>
          <w:szCs w:val="24"/>
        </w:rPr>
        <w:t>,</w:t>
      </w:r>
      <w:r w:rsidRPr="001062D9">
        <w:rPr>
          <w:noProof/>
          <w:sz w:val="24"/>
          <w:szCs w:val="24"/>
        </w:rPr>
        <w:t xml:space="preserve"> при это</w:t>
      </w:r>
      <w:r w:rsidR="008F1576" w:rsidRPr="001062D9">
        <w:rPr>
          <w:noProof/>
          <w:sz w:val="24"/>
          <w:szCs w:val="24"/>
        </w:rPr>
        <w:t>м</w:t>
      </w:r>
      <w:r w:rsidRPr="001062D9">
        <w:rPr>
          <w:noProof/>
          <w:sz w:val="24"/>
          <w:szCs w:val="24"/>
        </w:rPr>
        <w:t xml:space="preserve"> мы ОБЯЗАТЕЛЬНО удаляем ячейки со всех нижестоящих строк.</w:t>
      </w:r>
    </w:p>
    <w:p w:rsidR="001769C6" w:rsidRPr="003C7DB9" w:rsidRDefault="001769C6" w:rsidP="000B5A99">
      <w:pPr>
        <w:rPr>
          <w:noProof/>
          <w:sz w:val="24"/>
          <w:szCs w:val="24"/>
          <w:lang w:val="en-US"/>
        </w:rPr>
      </w:pPr>
      <w:r w:rsidRPr="003C7DB9">
        <w:rPr>
          <w:noProof/>
          <w:sz w:val="24"/>
          <w:szCs w:val="24"/>
          <w:lang w:eastAsia="ru-RU"/>
        </w:rPr>
        <w:lastRenderedPageBreak/>
        <w:drawing>
          <wp:inline distT="0" distB="0" distL="0" distR="0" wp14:anchorId="6D3B3723" wp14:editId="13BF2A56">
            <wp:extent cx="6646936" cy="2943225"/>
            <wp:effectExtent l="0" t="0" r="1905" b="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31">
                      <a:extLst>
                        <a:ext uri="{28A0092B-C50C-407E-A947-70E740481C1C}">
                          <a14:useLocalDpi xmlns:a14="http://schemas.microsoft.com/office/drawing/2010/main" val="0"/>
                        </a:ext>
                      </a:extLst>
                    </a:blip>
                    <a:stretch>
                      <a:fillRect/>
                    </a:stretch>
                  </pic:blipFill>
                  <pic:spPr>
                    <a:xfrm>
                      <a:off x="0" y="0"/>
                      <a:ext cx="6645910" cy="2942770"/>
                    </a:xfrm>
                    <a:prstGeom prst="rect">
                      <a:avLst/>
                    </a:prstGeom>
                  </pic:spPr>
                </pic:pic>
              </a:graphicData>
            </a:graphic>
          </wp:inline>
        </w:drawing>
      </w:r>
    </w:p>
    <w:p w:rsidR="000B5A99" w:rsidRPr="003C7DB9" w:rsidRDefault="001769C6" w:rsidP="00100F43">
      <w:pPr>
        <w:rPr>
          <w:rFonts w:cstheme="minorHAnsi"/>
          <w:noProof/>
          <w:sz w:val="24"/>
          <w:szCs w:val="24"/>
          <w:lang w:val="en-US"/>
        </w:rPr>
      </w:pPr>
      <w:r w:rsidRPr="003C7DB9">
        <w:rPr>
          <w:rFonts w:cstheme="minorHAnsi"/>
          <w:noProof/>
          <w:sz w:val="24"/>
          <w:szCs w:val="24"/>
          <w:lang w:val="en-US"/>
        </w:rPr>
        <w:t xml:space="preserve">Выведет: </w:t>
      </w:r>
    </w:p>
    <w:p w:rsidR="001769C6" w:rsidRPr="003C7DB9" w:rsidRDefault="001769C6" w:rsidP="00100F43">
      <w:pPr>
        <w:rPr>
          <w:rFonts w:ascii="Arial Black" w:hAnsi="Arial Black" w:cs="Arial"/>
          <w:b/>
          <w:noProof/>
          <w:color w:val="FF0000"/>
          <w:sz w:val="36"/>
          <w:szCs w:val="36"/>
          <w:lang w:val="en-US"/>
        </w:rPr>
      </w:pPr>
      <w:r w:rsidRPr="003C7DB9">
        <w:rPr>
          <w:rFonts w:ascii="Arial Black" w:hAnsi="Arial Black" w:cs="Arial"/>
          <w:b/>
          <w:noProof/>
          <w:color w:val="FF0000"/>
          <w:sz w:val="36"/>
          <w:szCs w:val="36"/>
          <w:lang w:eastAsia="ru-RU"/>
        </w:rPr>
        <w:drawing>
          <wp:inline distT="0" distB="0" distL="0" distR="0" wp14:anchorId="27C7D905" wp14:editId="38DD5C00">
            <wp:extent cx="5000625" cy="1352550"/>
            <wp:effectExtent l="0" t="0" r="9525" b="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32">
                      <a:extLst>
                        <a:ext uri="{28A0092B-C50C-407E-A947-70E740481C1C}">
                          <a14:useLocalDpi xmlns:a14="http://schemas.microsoft.com/office/drawing/2010/main" val="0"/>
                        </a:ext>
                      </a:extLst>
                    </a:blip>
                    <a:stretch>
                      <a:fillRect/>
                    </a:stretch>
                  </pic:blipFill>
                  <pic:spPr>
                    <a:xfrm>
                      <a:off x="0" y="0"/>
                      <a:ext cx="5000625" cy="1352550"/>
                    </a:xfrm>
                    <a:prstGeom prst="rect">
                      <a:avLst/>
                    </a:prstGeom>
                  </pic:spPr>
                </pic:pic>
              </a:graphicData>
            </a:graphic>
          </wp:inline>
        </w:drawing>
      </w:r>
    </w:p>
    <w:p w:rsidR="007467A5" w:rsidRPr="003C7DB9" w:rsidRDefault="007467A5" w:rsidP="00100F43">
      <w:pPr>
        <w:rPr>
          <w:rFonts w:ascii="Arial Black" w:hAnsi="Arial Black" w:cstheme="minorHAnsi"/>
          <w:noProof/>
          <w:color w:val="00B050"/>
          <w:sz w:val="28"/>
          <w:szCs w:val="28"/>
          <w:lang w:val="en-US"/>
        </w:rPr>
      </w:pPr>
    </w:p>
    <w:p w:rsidR="007467A5" w:rsidRPr="003C7DB9" w:rsidRDefault="007467A5" w:rsidP="00100F43">
      <w:pPr>
        <w:rPr>
          <w:rFonts w:ascii="Arial Black" w:hAnsi="Arial Black" w:cstheme="minorHAnsi"/>
          <w:noProof/>
          <w:color w:val="00B050"/>
          <w:sz w:val="28"/>
          <w:szCs w:val="28"/>
          <w:lang w:val="en-US"/>
        </w:rPr>
      </w:pPr>
    </w:p>
    <w:p w:rsidR="007467A5" w:rsidRPr="003C7DB9" w:rsidRDefault="007467A5" w:rsidP="00100F43">
      <w:pPr>
        <w:rPr>
          <w:rFonts w:ascii="Arial Black" w:hAnsi="Arial Black" w:cstheme="minorHAnsi"/>
          <w:noProof/>
          <w:color w:val="00B050"/>
          <w:sz w:val="28"/>
          <w:szCs w:val="28"/>
          <w:lang w:val="en-US"/>
        </w:rPr>
      </w:pPr>
    </w:p>
    <w:p w:rsidR="007467A5" w:rsidRPr="003C7DB9" w:rsidRDefault="007467A5" w:rsidP="00100F43">
      <w:pPr>
        <w:rPr>
          <w:rFonts w:ascii="Arial Black" w:hAnsi="Arial Black" w:cstheme="minorHAnsi"/>
          <w:noProof/>
          <w:color w:val="00B050"/>
          <w:sz w:val="28"/>
          <w:szCs w:val="28"/>
          <w:lang w:val="en-US"/>
        </w:rPr>
      </w:pPr>
    </w:p>
    <w:p w:rsidR="00121390" w:rsidRPr="003C7DB9" w:rsidRDefault="00121390" w:rsidP="00100F43">
      <w:pPr>
        <w:rPr>
          <w:rFonts w:ascii="Arial Black" w:hAnsi="Arial Black" w:cstheme="minorHAnsi"/>
          <w:noProof/>
          <w:color w:val="00B050"/>
          <w:sz w:val="28"/>
          <w:szCs w:val="28"/>
          <w:lang w:val="en-US"/>
        </w:rPr>
      </w:pPr>
    </w:p>
    <w:p w:rsidR="00121390" w:rsidRPr="003C7DB9" w:rsidRDefault="00121390" w:rsidP="00100F43">
      <w:pPr>
        <w:rPr>
          <w:rFonts w:ascii="Arial Black" w:hAnsi="Arial Black" w:cstheme="minorHAnsi"/>
          <w:noProof/>
          <w:color w:val="00B050"/>
          <w:sz w:val="28"/>
          <w:szCs w:val="28"/>
          <w:lang w:val="en-US"/>
        </w:rPr>
      </w:pPr>
    </w:p>
    <w:p w:rsidR="00121390" w:rsidRPr="003C7DB9" w:rsidRDefault="00121390" w:rsidP="00100F43">
      <w:pPr>
        <w:rPr>
          <w:rFonts w:ascii="Arial Black" w:hAnsi="Arial Black" w:cstheme="minorHAnsi"/>
          <w:noProof/>
          <w:color w:val="00B050"/>
          <w:sz w:val="28"/>
          <w:szCs w:val="28"/>
          <w:lang w:val="en-US"/>
        </w:rPr>
      </w:pPr>
    </w:p>
    <w:p w:rsidR="00121390" w:rsidRPr="003C7DB9" w:rsidRDefault="00121390" w:rsidP="00100F43">
      <w:pPr>
        <w:rPr>
          <w:rFonts w:ascii="Arial Black" w:hAnsi="Arial Black" w:cstheme="minorHAnsi"/>
          <w:noProof/>
          <w:color w:val="00B050"/>
          <w:sz w:val="28"/>
          <w:szCs w:val="28"/>
          <w:lang w:val="en-US"/>
        </w:rPr>
      </w:pPr>
    </w:p>
    <w:p w:rsidR="00121390" w:rsidRPr="003C7DB9" w:rsidRDefault="00121390" w:rsidP="00100F43">
      <w:pPr>
        <w:rPr>
          <w:rFonts w:ascii="Arial Black" w:hAnsi="Arial Black" w:cstheme="minorHAnsi"/>
          <w:noProof/>
          <w:color w:val="00B050"/>
          <w:sz w:val="28"/>
          <w:szCs w:val="28"/>
          <w:lang w:val="en-US"/>
        </w:rPr>
      </w:pPr>
    </w:p>
    <w:p w:rsidR="00121390" w:rsidRPr="003C7DB9" w:rsidRDefault="00121390" w:rsidP="00100F43">
      <w:pPr>
        <w:rPr>
          <w:rFonts w:ascii="Arial Black" w:hAnsi="Arial Black" w:cstheme="minorHAnsi"/>
          <w:noProof/>
          <w:color w:val="00B050"/>
          <w:sz w:val="28"/>
          <w:szCs w:val="28"/>
          <w:lang w:val="en-US"/>
        </w:rPr>
      </w:pPr>
    </w:p>
    <w:p w:rsidR="00121390" w:rsidRPr="003C7DB9" w:rsidRDefault="00121390" w:rsidP="00100F43">
      <w:pPr>
        <w:rPr>
          <w:rFonts w:ascii="Arial Black" w:hAnsi="Arial Black" w:cstheme="minorHAnsi"/>
          <w:noProof/>
          <w:color w:val="00B050"/>
          <w:sz w:val="28"/>
          <w:szCs w:val="28"/>
          <w:lang w:val="en-US"/>
        </w:rPr>
      </w:pPr>
    </w:p>
    <w:p w:rsidR="000B5A99" w:rsidRPr="001062D9" w:rsidRDefault="008532C1" w:rsidP="00100F43">
      <w:pPr>
        <w:rPr>
          <w:rFonts w:ascii="Arial Black" w:hAnsi="Arial Black" w:cstheme="minorHAnsi"/>
          <w:noProof/>
          <w:color w:val="00B050"/>
          <w:sz w:val="28"/>
          <w:szCs w:val="28"/>
        </w:rPr>
      </w:pPr>
      <w:r w:rsidRPr="001062D9">
        <w:rPr>
          <w:rFonts w:ascii="Arial Black" w:hAnsi="Arial Black" w:cstheme="minorHAnsi"/>
          <w:noProof/>
          <w:color w:val="00B050"/>
          <w:sz w:val="28"/>
          <w:szCs w:val="28"/>
        </w:rPr>
        <w:lastRenderedPageBreak/>
        <w:t>Формы</w:t>
      </w:r>
    </w:p>
    <w:p w:rsidR="008532C1" w:rsidRPr="001062D9" w:rsidRDefault="008532C1" w:rsidP="00100F43">
      <w:pPr>
        <w:rPr>
          <w:rFonts w:cstheme="minorHAnsi"/>
          <w:b/>
          <w:noProof/>
          <w:sz w:val="24"/>
          <w:szCs w:val="24"/>
        </w:rPr>
      </w:pPr>
      <w:r w:rsidRPr="001062D9">
        <w:rPr>
          <w:rFonts w:cstheme="minorHAnsi"/>
          <w:b/>
          <w:noProof/>
          <w:color w:val="E36C0A" w:themeColor="accent6" w:themeShade="BF"/>
          <w:sz w:val="24"/>
          <w:szCs w:val="24"/>
        </w:rPr>
        <w:t>используються для:</w:t>
      </w:r>
    </w:p>
    <w:p w:rsidR="008532C1" w:rsidRPr="001062D9" w:rsidRDefault="008532C1" w:rsidP="00100F43">
      <w:pPr>
        <w:rPr>
          <w:rFonts w:cstheme="minorHAnsi"/>
          <w:noProof/>
          <w:sz w:val="24"/>
          <w:szCs w:val="24"/>
        </w:rPr>
      </w:pPr>
      <w:r w:rsidRPr="001062D9">
        <w:rPr>
          <w:rFonts w:cstheme="minorHAnsi"/>
          <w:noProof/>
          <w:sz w:val="24"/>
          <w:szCs w:val="24"/>
        </w:rPr>
        <w:t>- поиска</w:t>
      </w:r>
    </w:p>
    <w:p w:rsidR="008532C1" w:rsidRPr="001062D9" w:rsidRDefault="008532C1" w:rsidP="00100F43">
      <w:pPr>
        <w:rPr>
          <w:rFonts w:cstheme="minorHAnsi"/>
          <w:noProof/>
          <w:sz w:val="24"/>
          <w:szCs w:val="24"/>
        </w:rPr>
      </w:pPr>
      <w:r w:rsidRPr="001062D9">
        <w:rPr>
          <w:rFonts w:cstheme="minorHAnsi"/>
          <w:noProof/>
          <w:sz w:val="24"/>
          <w:szCs w:val="24"/>
        </w:rPr>
        <w:t>- регистрации</w:t>
      </w:r>
      <w:bookmarkStart w:id="0" w:name="_GoBack"/>
      <w:bookmarkEnd w:id="0"/>
    </w:p>
    <w:p w:rsidR="008532C1" w:rsidRPr="001062D9" w:rsidRDefault="008532C1" w:rsidP="00100F43">
      <w:pPr>
        <w:rPr>
          <w:rFonts w:cstheme="minorHAnsi"/>
          <w:noProof/>
          <w:sz w:val="24"/>
          <w:szCs w:val="24"/>
        </w:rPr>
      </w:pPr>
      <w:r w:rsidRPr="001062D9">
        <w:rPr>
          <w:rFonts w:cstheme="minorHAnsi"/>
          <w:noProof/>
          <w:sz w:val="24"/>
          <w:szCs w:val="24"/>
        </w:rPr>
        <w:t>- авторизации</w:t>
      </w:r>
    </w:p>
    <w:p w:rsidR="008532C1" w:rsidRPr="001062D9" w:rsidRDefault="005051D0" w:rsidP="00100F43">
      <w:pPr>
        <w:rPr>
          <w:rFonts w:cstheme="minorHAnsi"/>
          <w:noProof/>
          <w:sz w:val="24"/>
          <w:szCs w:val="24"/>
        </w:rPr>
      </w:pPr>
      <w:r w:rsidRPr="001062D9">
        <w:rPr>
          <w:rFonts w:cstheme="minorHAnsi"/>
          <w:noProof/>
          <w:sz w:val="24"/>
          <w:szCs w:val="24"/>
        </w:rPr>
        <w:t>Подробней, то формы н</w:t>
      </w:r>
      <w:r w:rsidR="008532C1" w:rsidRPr="001062D9">
        <w:rPr>
          <w:rFonts w:cstheme="minorHAnsi"/>
          <w:noProof/>
          <w:sz w:val="24"/>
          <w:szCs w:val="24"/>
        </w:rPr>
        <w:t>е</w:t>
      </w:r>
      <w:r w:rsidRPr="001062D9">
        <w:rPr>
          <w:rFonts w:cstheme="minorHAnsi"/>
          <w:noProof/>
          <w:sz w:val="24"/>
          <w:szCs w:val="24"/>
        </w:rPr>
        <w:t>о</w:t>
      </w:r>
      <w:r w:rsidR="008532C1" w:rsidRPr="001062D9">
        <w:rPr>
          <w:rFonts w:cstheme="minorHAnsi"/>
          <w:noProof/>
          <w:sz w:val="24"/>
          <w:szCs w:val="24"/>
        </w:rPr>
        <w:t>бходимы для заполнения информации от клиента в браузере, и после нажатия на кнопку – отправление данных на сервер для дальнейшей обработки.</w:t>
      </w:r>
    </w:p>
    <w:p w:rsidR="008532C1" w:rsidRPr="001062D9" w:rsidRDefault="008532C1" w:rsidP="00100F43">
      <w:pPr>
        <w:rPr>
          <w:rFonts w:cstheme="minorHAnsi"/>
          <w:noProof/>
          <w:sz w:val="24"/>
          <w:szCs w:val="24"/>
        </w:rPr>
      </w:pPr>
      <w:r w:rsidRPr="001062D9">
        <w:rPr>
          <w:rFonts w:cstheme="minorHAnsi"/>
          <w:noProof/>
          <w:sz w:val="24"/>
          <w:szCs w:val="24"/>
        </w:rPr>
        <w:t>Начинаются с тегов &lt;</w:t>
      </w:r>
      <w:r w:rsidRPr="003C7DB9">
        <w:rPr>
          <w:rFonts w:cstheme="minorHAnsi"/>
          <w:noProof/>
          <w:sz w:val="24"/>
          <w:szCs w:val="24"/>
          <w:lang w:val="en-US"/>
        </w:rPr>
        <w:t>form</w:t>
      </w:r>
      <w:r w:rsidRPr="001062D9">
        <w:rPr>
          <w:rFonts w:cstheme="minorHAnsi"/>
          <w:noProof/>
          <w:sz w:val="24"/>
          <w:szCs w:val="24"/>
        </w:rPr>
        <w:t>&gt;&lt;/</w:t>
      </w:r>
      <w:r w:rsidRPr="003C7DB9">
        <w:rPr>
          <w:rFonts w:cstheme="minorHAnsi"/>
          <w:noProof/>
          <w:sz w:val="24"/>
          <w:szCs w:val="24"/>
          <w:lang w:val="en-US"/>
        </w:rPr>
        <w:t>form</w:t>
      </w:r>
      <w:r w:rsidRPr="001062D9">
        <w:rPr>
          <w:rFonts w:cstheme="minorHAnsi"/>
          <w:noProof/>
          <w:sz w:val="24"/>
          <w:szCs w:val="24"/>
        </w:rPr>
        <w:t>&gt;</w:t>
      </w:r>
    </w:p>
    <w:p w:rsidR="008532C1" w:rsidRPr="001062D9" w:rsidRDefault="008532C1" w:rsidP="00100F43">
      <w:pPr>
        <w:rPr>
          <w:rFonts w:cstheme="minorHAnsi"/>
          <w:b/>
          <w:noProof/>
          <w:color w:val="E36C0A" w:themeColor="accent6" w:themeShade="BF"/>
          <w:sz w:val="24"/>
          <w:szCs w:val="24"/>
        </w:rPr>
      </w:pPr>
      <w:r w:rsidRPr="001062D9">
        <w:rPr>
          <w:rFonts w:cstheme="minorHAnsi"/>
          <w:b/>
          <w:noProof/>
          <w:color w:val="E36C0A" w:themeColor="accent6" w:themeShade="BF"/>
          <w:sz w:val="24"/>
          <w:szCs w:val="24"/>
        </w:rPr>
        <w:t>Обязательными атрибутами формы являются:</w:t>
      </w:r>
    </w:p>
    <w:p w:rsidR="008532C1" w:rsidRPr="001062D9" w:rsidRDefault="008532C1" w:rsidP="00100F43">
      <w:pPr>
        <w:rPr>
          <w:rFonts w:cstheme="minorHAnsi"/>
          <w:noProof/>
          <w:sz w:val="24"/>
          <w:szCs w:val="24"/>
        </w:rPr>
      </w:pPr>
      <w:r w:rsidRPr="003C7DB9">
        <w:rPr>
          <w:rFonts w:cstheme="minorHAnsi"/>
          <w:b/>
          <w:noProof/>
          <w:sz w:val="24"/>
          <w:szCs w:val="24"/>
          <w:lang w:val="en-US"/>
        </w:rPr>
        <w:t>name</w:t>
      </w:r>
      <w:r w:rsidRPr="001062D9">
        <w:rPr>
          <w:rFonts w:cstheme="minorHAnsi"/>
          <w:noProof/>
          <w:sz w:val="24"/>
          <w:szCs w:val="24"/>
        </w:rPr>
        <w:t xml:space="preserve"> – имя формы</w:t>
      </w:r>
      <w:r w:rsidR="002E28B3" w:rsidRPr="001062D9">
        <w:rPr>
          <w:rFonts w:cstheme="minorHAnsi"/>
          <w:noProof/>
          <w:sz w:val="24"/>
          <w:szCs w:val="24"/>
        </w:rPr>
        <w:t>, которое задаеться для дальнейшей обработки в файле.</w:t>
      </w:r>
    </w:p>
    <w:p w:rsidR="008532C1" w:rsidRPr="001062D9" w:rsidRDefault="008532C1" w:rsidP="00100F43">
      <w:pPr>
        <w:rPr>
          <w:rFonts w:cstheme="minorHAnsi"/>
          <w:noProof/>
          <w:sz w:val="24"/>
          <w:szCs w:val="24"/>
        </w:rPr>
      </w:pPr>
      <w:r w:rsidRPr="003C7DB9">
        <w:rPr>
          <w:rFonts w:cstheme="minorHAnsi"/>
          <w:b/>
          <w:noProof/>
          <w:sz w:val="24"/>
          <w:szCs w:val="24"/>
          <w:lang w:val="en-US"/>
        </w:rPr>
        <w:t>action</w:t>
      </w:r>
      <w:r w:rsidRPr="001062D9">
        <w:rPr>
          <w:rFonts w:cstheme="minorHAnsi"/>
          <w:noProof/>
          <w:sz w:val="24"/>
          <w:szCs w:val="24"/>
        </w:rPr>
        <w:t xml:space="preserve"> – файл</w:t>
      </w:r>
      <w:r w:rsidR="00961A83" w:rsidRPr="001062D9">
        <w:rPr>
          <w:rFonts w:cstheme="minorHAnsi"/>
          <w:noProof/>
          <w:sz w:val="24"/>
          <w:szCs w:val="24"/>
        </w:rPr>
        <w:t xml:space="preserve"> со скриптом</w:t>
      </w:r>
      <w:r w:rsidRPr="001062D9">
        <w:rPr>
          <w:rFonts w:cstheme="minorHAnsi"/>
          <w:noProof/>
          <w:sz w:val="24"/>
          <w:szCs w:val="24"/>
        </w:rPr>
        <w:t>, куда будут пересылаться данные с</w:t>
      </w:r>
      <w:r w:rsidR="00961A83" w:rsidRPr="001062D9">
        <w:rPr>
          <w:rFonts w:cstheme="minorHAnsi"/>
          <w:noProof/>
          <w:sz w:val="24"/>
          <w:szCs w:val="24"/>
        </w:rPr>
        <w:t xml:space="preserve"> формы</w:t>
      </w:r>
      <w:r w:rsidRPr="001062D9">
        <w:rPr>
          <w:rFonts w:cstheme="minorHAnsi"/>
          <w:noProof/>
          <w:sz w:val="24"/>
          <w:szCs w:val="24"/>
        </w:rPr>
        <w:t xml:space="preserve"> и обрабатываться</w:t>
      </w:r>
      <w:r w:rsidR="00961A83" w:rsidRPr="001062D9">
        <w:rPr>
          <w:rFonts w:cstheme="minorHAnsi"/>
          <w:noProof/>
          <w:sz w:val="24"/>
          <w:szCs w:val="24"/>
        </w:rPr>
        <w:t>.</w:t>
      </w:r>
    </w:p>
    <w:p w:rsidR="008532C1" w:rsidRPr="001062D9" w:rsidRDefault="008532C1" w:rsidP="00100F43">
      <w:pPr>
        <w:rPr>
          <w:rFonts w:cstheme="minorHAnsi"/>
          <w:noProof/>
          <w:sz w:val="24"/>
          <w:szCs w:val="24"/>
        </w:rPr>
      </w:pPr>
      <w:r w:rsidRPr="003C7DB9">
        <w:rPr>
          <w:rFonts w:cstheme="minorHAnsi"/>
          <w:b/>
          <w:noProof/>
          <w:sz w:val="24"/>
          <w:szCs w:val="24"/>
          <w:lang w:val="en-US"/>
        </w:rPr>
        <w:t>method</w:t>
      </w:r>
      <w:r w:rsidRPr="001062D9">
        <w:rPr>
          <w:rFonts w:cstheme="minorHAnsi"/>
          <w:noProof/>
          <w:sz w:val="24"/>
          <w:szCs w:val="24"/>
        </w:rPr>
        <w:t xml:space="preserve"> – способ отправки данных формы.</w:t>
      </w:r>
    </w:p>
    <w:p w:rsidR="001F7EE5" w:rsidRPr="003C7DB9" w:rsidRDefault="001F7EE5" w:rsidP="001F7EE5">
      <w:pPr>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E1EFFF"/>
          <w:sz w:val="20"/>
          <w:szCs w:val="20"/>
          <w:lang w:val="en-US" w:eastAsia="ru-RU"/>
        </w:rPr>
      </w:pPr>
      <w:r w:rsidRPr="003C7DB9">
        <w:rPr>
          <w:rFonts w:ascii="Courier New" w:eastAsia="Times New Roman" w:hAnsi="Courier New" w:cs="Courier New"/>
          <w:noProof/>
          <w:color w:val="9EFFFF"/>
          <w:sz w:val="20"/>
          <w:szCs w:val="20"/>
          <w:lang w:val="en-US" w:eastAsia="ru-RU"/>
        </w:rPr>
        <w:t xml:space="preserve">form </w:t>
      </w:r>
      <w:r w:rsidRPr="003C7DB9">
        <w:rPr>
          <w:rFonts w:ascii="Courier New" w:eastAsia="Times New Roman" w:hAnsi="Courier New" w:cs="Courier New"/>
          <w:noProof/>
          <w:color w:val="FFDD00"/>
          <w:sz w:val="20"/>
          <w:szCs w:val="20"/>
          <w:lang w:val="en-US" w:eastAsia="ru-RU"/>
        </w:rPr>
        <w:t xml:space="preserve">method = </w:t>
      </w:r>
      <w:r w:rsidRPr="003C7DB9">
        <w:rPr>
          <w:rFonts w:ascii="Courier New" w:eastAsia="Times New Roman" w:hAnsi="Courier New" w:cs="Courier New"/>
          <w:b/>
          <w:bCs/>
          <w:noProof/>
          <w:color w:val="3AD900"/>
          <w:sz w:val="20"/>
          <w:szCs w:val="20"/>
          <w:lang w:val="en-US" w:eastAsia="ru-RU"/>
        </w:rPr>
        <w:t xml:space="preserve">"POST" </w:t>
      </w:r>
      <w:r w:rsidRPr="003C7DB9">
        <w:rPr>
          <w:rFonts w:ascii="Courier New" w:eastAsia="Times New Roman" w:hAnsi="Courier New" w:cs="Courier New"/>
          <w:noProof/>
          <w:color w:val="FFDD00"/>
          <w:sz w:val="20"/>
          <w:szCs w:val="20"/>
          <w:lang w:val="en-US" w:eastAsia="ru-RU"/>
        </w:rPr>
        <w:t>action=</w:t>
      </w:r>
      <w:r w:rsidR="00F36350" w:rsidRPr="003C7DB9">
        <w:rPr>
          <w:rFonts w:ascii="Courier New" w:eastAsia="Times New Roman" w:hAnsi="Courier New" w:cs="Courier New"/>
          <w:b/>
          <w:bCs/>
          <w:noProof/>
          <w:color w:val="3AD900"/>
          <w:sz w:val="20"/>
          <w:szCs w:val="20"/>
          <w:lang w:val="en-US" w:eastAsia="ru-RU"/>
        </w:rPr>
        <w:t>"signup.php</w:t>
      </w:r>
      <w:r w:rsidRPr="003C7DB9">
        <w:rPr>
          <w:rFonts w:ascii="Courier New" w:eastAsia="Times New Roman" w:hAnsi="Courier New" w:cs="Courier New"/>
          <w:b/>
          <w:bCs/>
          <w:noProof/>
          <w:color w:val="3AD900"/>
          <w:sz w:val="20"/>
          <w:szCs w:val="20"/>
          <w:lang w:val="en-US" w:eastAsia="ru-RU"/>
        </w:rPr>
        <w:t xml:space="preserve">"  </w:t>
      </w:r>
      <w:r w:rsidRPr="003C7DB9">
        <w:rPr>
          <w:rFonts w:ascii="Courier New" w:eastAsia="Times New Roman" w:hAnsi="Courier New" w:cs="Courier New"/>
          <w:noProof/>
          <w:color w:val="FFDD00"/>
          <w:sz w:val="20"/>
          <w:szCs w:val="20"/>
          <w:lang w:val="en-US" w:eastAsia="ru-RU"/>
        </w:rPr>
        <w:t>name=</w:t>
      </w:r>
      <w:r w:rsidRPr="003C7DB9">
        <w:rPr>
          <w:rFonts w:ascii="Courier New" w:eastAsia="Times New Roman" w:hAnsi="Courier New" w:cs="Courier New"/>
          <w:b/>
          <w:bCs/>
          <w:noProof/>
          <w:color w:val="3AD900"/>
          <w:sz w:val="20"/>
          <w:szCs w:val="20"/>
          <w:lang w:val="en-US" w:eastAsia="ru-RU"/>
        </w:rPr>
        <w:t>"</w:t>
      </w:r>
      <w:r w:rsidR="00F36350" w:rsidRPr="003C7DB9">
        <w:rPr>
          <w:rFonts w:ascii="Courier New" w:eastAsia="Times New Roman" w:hAnsi="Courier New" w:cs="Courier New"/>
          <w:b/>
          <w:bCs/>
          <w:noProof/>
          <w:color w:val="3AD900"/>
          <w:sz w:val="20"/>
          <w:szCs w:val="20"/>
          <w:lang w:val="en-US" w:eastAsia="ru-RU"/>
        </w:rPr>
        <w:t>user</w:t>
      </w:r>
      <w:r w:rsidRPr="003C7DB9">
        <w:rPr>
          <w:rFonts w:ascii="Courier New" w:eastAsia="Times New Roman" w:hAnsi="Courier New" w:cs="Courier New"/>
          <w:b/>
          <w:bCs/>
          <w:noProof/>
          <w:color w:val="3AD900"/>
          <w:sz w:val="20"/>
          <w:szCs w:val="20"/>
          <w:lang w:val="en-US" w:eastAsia="ru-RU"/>
        </w:rPr>
        <w:t>"</w:t>
      </w:r>
      <w:r w:rsidRPr="003C7DB9">
        <w:rPr>
          <w:rFonts w:ascii="Courier New" w:eastAsia="Times New Roman" w:hAnsi="Courier New" w:cs="Courier New"/>
          <w:noProof/>
          <w:color w:val="E1EFFF"/>
          <w:sz w:val="20"/>
          <w:szCs w:val="20"/>
          <w:lang w:val="en-US" w:eastAsia="ru-RU"/>
        </w:rPr>
        <w:t>&gt;</w:t>
      </w:r>
    </w:p>
    <w:p w:rsidR="001F7EE5" w:rsidRPr="003C7DB9" w:rsidRDefault="001F7EE5" w:rsidP="001F7EE5">
      <w:pPr>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E1EFFF"/>
          <w:sz w:val="20"/>
          <w:szCs w:val="20"/>
          <w:lang w:val="en-US" w:eastAsia="ru-RU"/>
        </w:rPr>
      </w:pPr>
    </w:p>
    <w:p w:rsidR="001F7EE5" w:rsidRPr="001062D9" w:rsidRDefault="001F7EE5" w:rsidP="001F7EE5">
      <w:pPr>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FFFFFF"/>
          <w:sz w:val="20"/>
          <w:szCs w:val="20"/>
          <w:lang w:eastAsia="ru-RU"/>
        </w:rPr>
      </w:pPr>
      <w:r w:rsidRPr="001062D9">
        <w:rPr>
          <w:rFonts w:ascii="Courier New" w:eastAsia="Times New Roman" w:hAnsi="Courier New" w:cs="Courier New"/>
          <w:noProof/>
          <w:color w:val="E1EFFF"/>
          <w:sz w:val="20"/>
          <w:szCs w:val="20"/>
          <w:lang w:eastAsia="ru-RU"/>
        </w:rPr>
        <w:t>&lt;/</w:t>
      </w:r>
      <w:r w:rsidRPr="003C7DB9">
        <w:rPr>
          <w:rFonts w:ascii="Courier New" w:eastAsia="Times New Roman" w:hAnsi="Courier New" w:cs="Courier New"/>
          <w:noProof/>
          <w:color w:val="9EFFFF"/>
          <w:sz w:val="20"/>
          <w:szCs w:val="20"/>
          <w:lang w:val="en-US" w:eastAsia="ru-RU"/>
        </w:rPr>
        <w:t>form</w:t>
      </w:r>
      <w:r w:rsidRPr="001062D9">
        <w:rPr>
          <w:rFonts w:ascii="Courier New" w:eastAsia="Times New Roman" w:hAnsi="Courier New" w:cs="Courier New"/>
          <w:noProof/>
          <w:color w:val="E1EFFF"/>
          <w:sz w:val="20"/>
          <w:szCs w:val="20"/>
          <w:lang w:eastAsia="ru-RU"/>
        </w:rPr>
        <w:t>&gt;</w:t>
      </w:r>
    </w:p>
    <w:p w:rsidR="0020013E" w:rsidRPr="001062D9" w:rsidRDefault="0020013E" w:rsidP="00100F43">
      <w:pPr>
        <w:rPr>
          <w:rFonts w:cstheme="minorHAnsi"/>
          <w:b/>
          <w:noProof/>
          <w:color w:val="E36C0A" w:themeColor="accent6" w:themeShade="BF"/>
          <w:sz w:val="24"/>
          <w:szCs w:val="24"/>
        </w:rPr>
      </w:pPr>
    </w:p>
    <w:p w:rsidR="008532C1" w:rsidRPr="001062D9" w:rsidRDefault="001062EE" w:rsidP="00100F43">
      <w:pPr>
        <w:rPr>
          <w:rFonts w:cstheme="minorHAnsi"/>
          <w:b/>
          <w:noProof/>
          <w:color w:val="E36C0A" w:themeColor="accent6" w:themeShade="BF"/>
          <w:sz w:val="24"/>
          <w:szCs w:val="24"/>
        </w:rPr>
      </w:pPr>
      <w:r w:rsidRPr="001062D9">
        <w:rPr>
          <w:rFonts w:cstheme="minorHAnsi"/>
          <w:b/>
          <w:noProof/>
          <w:color w:val="E36C0A" w:themeColor="accent6" w:themeShade="BF"/>
          <w:sz w:val="24"/>
          <w:szCs w:val="24"/>
        </w:rPr>
        <w:t>Форма с</w:t>
      </w:r>
      <w:r w:rsidR="008532C1" w:rsidRPr="001062D9">
        <w:rPr>
          <w:rFonts w:cstheme="minorHAnsi"/>
          <w:b/>
          <w:noProof/>
          <w:color w:val="E36C0A" w:themeColor="accent6" w:themeShade="BF"/>
          <w:sz w:val="24"/>
          <w:szCs w:val="24"/>
        </w:rPr>
        <w:t>остоит из эл</w:t>
      </w:r>
      <w:r w:rsidRPr="001062D9">
        <w:rPr>
          <w:rFonts w:cstheme="minorHAnsi"/>
          <w:b/>
          <w:noProof/>
          <w:color w:val="E36C0A" w:themeColor="accent6" w:themeShade="BF"/>
          <w:sz w:val="24"/>
          <w:szCs w:val="24"/>
        </w:rPr>
        <w:t>ементов:</w:t>
      </w:r>
    </w:p>
    <w:p w:rsidR="001062EE" w:rsidRPr="001062D9" w:rsidRDefault="001062EE" w:rsidP="00100F43">
      <w:pPr>
        <w:rPr>
          <w:rFonts w:cstheme="minorHAnsi"/>
          <w:b/>
          <w:noProof/>
          <w:sz w:val="24"/>
          <w:szCs w:val="24"/>
        </w:rPr>
      </w:pPr>
      <w:r w:rsidRPr="001062D9">
        <w:rPr>
          <w:rFonts w:cstheme="minorHAnsi"/>
          <w:b/>
          <w:noProof/>
          <w:color w:val="000000" w:themeColor="text1"/>
          <w:sz w:val="24"/>
          <w:szCs w:val="24"/>
        </w:rPr>
        <w:t xml:space="preserve"> &lt;</w:t>
      </w:r>
      <w:r w:rsidRPr="003C7DB9">
        <w:rPr>
          <w:rFonts w:cstheme="minorHAnsi"/>
          <w:b/>
          <w:noProof/>
          <w:color w:val="000000" w:themeColor="text1"/>
          <w:sz w:val="24"/>
          <w:szCs w:val="24"/>
          <w:lang w:val="en-US"/>
        </w:rPr>
        <w:t>input</w:t>
      </w:r>
      <w:r w:rsidRPr="001062D9">
        <w:rPr>
          <w:rFonts w:cstheme="minorHAnsi"/>
          <w:b/>
          <w:noProof/>
          <w:color w:val="000000" w:themeColor="text1"/>
          <w:sz w:val="24"/>
          <w:szCs w:val="24"/>
        </w:rPr>
        <w:t xml:space="preserve"> </w:t>
      </w:r>
      <w:r w:rsidRPr="001062D9">
        <w:rPr>
          <w:rFonts w:cstheme="minorHAnsi"/>
          <w:noProof/>
          <w:sz w:val="24"/>
          <w:szCs w:val="24"/>
        </w:rPr>
        <w:t>с обязательными атрибутами</w:t>
      </w:r>
      <w:r w:rsidRPr="001062D9">
        <w:rPr>
          <w:rFonts w:cstheme="minorHAnsi"/>
          <w:b/>
          <w:noProof/>
          <w:sz w:val="24"/>
          <w:szCs w:val="24"/>
        </w:rPr>
        <w:t xml:space="preserve"> </w:t>
      </w:r>
      <w:r w:rsidRPr="003C7DB9">
        <w:rPr>
          <w:rFonts w:cstheme="minorHAnsi"/>
          <w:b/>
          <w:noProof/>
          <w:color w:val="E36C0A" w:themeColor="accent6" w:themeShade="BF"/>
          <w:sz w:val="24"/>
          <w:szCs w:val="24"/>
          <w:lang w:val="en-US"/>
        </w:rPr>
        <w:t>type</w:t>
      </w:r>
      <w:r w:rsidRPr="001062D9">
        <w:rPr>
          <w:rFonts w:cstheme="minorHAnsi"/>
          <w:b/>
          <w:noProof/>
          <w:color w:val="E36C0A" w:themeColor="accent6" w:themeShade="BF"/>
          <w:sz w:val="24"/>
          <w:szCs w:val="24"/>
        </w:rPr>
        <w:t xml:space="preserve">=” ” </w:t>
      </w:r>
      <w:r w:rsidRPr="001062D9">
        <w:rPr>
          <w:rFonts w:cstheme="minorHAnsi"/>
          <w:noProof/>
          <w:sz w:val="24"/>
          <w:szCs w:val="24"/>
        </w:rPr>
        <w:t>и</w:t>
      </w:r>
      <w:r w:rsidRPr="001062D9">
        <w:rPr>
          <w:rFonts w:cstheme="minorHAnsi"/>
          <w:b/>
          <w:noProof/>
          <w:color w:val="E36C0A" w:themeColor="accent6" w:themeShade="BF"/>
          <w:sz w:val="24"/>
          <w:szCs w:val="24"/>
        </w:rPr>
        <w:t xml:space="preserve"> </w:t>
      </w:r>
      <w:r w:rsidRPr="003C7DB9">
        <w:rPr>
          <w:rFonts w:cstheme="minorHAnsi"/>
          <w:b/>
          <w:noProof/>
          <w:color w:val="E36C0A" w:themeColor="accent6" w:themeShade="BF"/>
          <w:sz w:val="24"/>
          <w:szCs w:val="24"/>
          <w:lang w:val="en-US"/>
        </w:rPr>
        <w:t>name</w:t>
      </w:r>
      <w:r w:rsidRPr="001062D9">
        <w:rPr>
          <w:rFonts w:cstheme="minorHAnsi"/>
          <w:b/>
          <w:noProof/>
          <w:color w:val="E36C0A" w:themeColor="accent6" w:themeShade="BF"/>
          <w:sz w:val="24"/>
          <w:szCs w:val="24"/>
        </w:rPr>
        <w:t>=” ”</w:t>
      </w:r>
      <w:r w:rsidRPr="001062D9">
        <w:rPr>
          <w:rFonts w:cstheme="minorHAnsi"/>
          <w:b/>
          <w:noProof/>
          <w:sz w:val="24"/>
          <w:szCs w:val="24"/>
        </w:rPr>
        <w:t>&gt;</w:t>
      </w:r>
    </w:p>
    <w:p w:rsidR="001F7EE5" w:rsidRPr="001062D9" w:rsidRDefault="001F7EE5" w:rsidP="00100F43">
      <w:pPr>
        <w:rPr>
          <w:rFonts w:cstheme="minorHAnsi"/>
          <w:noProof/>
          <w:sz w:val="24"/>
          <w:szCs w:val="24"/>
        </w:rPr>
      </w:pPr>
      <w:r w:rsidRPr="001062D9">
        <w:rPr>
          <w:rFonts w:cstheme="minorHAnsi"/>
          <w:b/>
          <w:noProof/>
          <w:sz w:val="24"/>
          <w:szCs w:val="24"/>
        </w:rPr>
        <w:t>1</w:t>
      </w:r>
      <w:r w:rsidRPr="001062D9">
        <w:rPr>
          <w:rFonts w:cstheme="minorHAnsi"/>
          <w:b/>
          <w:noProof/>
          <w:color w:val="000000" w:themeColor="text1"/>
          <w:sz w:val="24"/>
          <w:szCs w:val="24"/>
        </w:rPr>
        <w:t>)</w:t>
      </w:r>
      <w:r w:rsidR="001062EE" w:rsidRPr="001062D9">
        <w:rPr>
          <w:rFonts w:cstheme="minorHAnsi"/>
          <w:b/>
          <w:noProof/>
          <w:color w:val="000000" w:themeColor="text1"/>
          <w:sz w:val="24"/>
          <w:szCs w:val="24"/>
        </w:rPr>
        <w:t xml:space="preserve"> </w:t>
      </w:r>
      <w:r w:rsidR="001062EE" w:rsidRPr="003C7DB9">
        <w:rPr>
          <w:rFonts w:cstheme="minorHAnsi"/>
          <w:b/>
          <w:noProof/>
          <w:color w:val="E36C0A" w:themeColor="accent6" w:themeShade="BF"/>
          <w:sz w:val="24"/>
          <w:szCs w:val="24"/>
          <w:lang w:val="en-US"/>
        </w:rPr>
        <w:t>type</w:t>
      </w:r>
      <w:r w:rsidR="001062EE" w:rsidRPr="001062D9">
        <w:rPr>
          <w:rFonts w:cstheme="minorHAnsi"/>
          <w:b/>
          <w:noProof/>
          <w:color w:val="E36C0A" w:themeColor="accent6" w:themeShade="BF"/>
          <w:sz w:val="24"/>
          <w:szCs w:val="24"/>
        </w:rPr>
        <w:t xml:space="preserve"> </w:t>
      </w:r>
      <w:r w:rsidR="001062EE" w:rsidRPr="001062D9">
        <w:rPr>
          <w:rFonts w:cstheme="minorHAnsi"/>
          <w:noProof/>
          <w:sz w:val="24"/>
          <w:szCs w:val="24"/>
        </w:rPr>
        <w:t>–</w:t>
      </w:r>
      <w:r w:rsidR="001062EE" w:rsidRPr="001062D9">
        <w:rPr>
          <w:rFonts w:cstheme="minorHAnsi"/>
          <w:b/>
          <w:noProof/>
          <w:sz w:val="24"/>
          <w:szCs w:val="24"/>
        </w:rPr>
        <w:t xml:space="preserve"> </w:t>
      </w:r>
      <w:r w:rsidR="001062EE" w:rsidRPr="001062D9">
        <w:rPr>
          <w:rFonts w:cstheme="minorHAnsi"/>
          <w:noProof/>
          <w:sz w:val="24"/>
          <w:szCs w:val="24"/>
        </w:rPr>
        <w:t>указывает</w:t>
      </w:r>
      <w:r w:rsidR="00197D37" w:rsidRPr="001062D9">
        <w:rPr>
          <w:rFonts w:cstheme="minorHAnsi"/>
          <w:noProof/>
          <w:sz w:val="24"/>
          <w:szCs w:val="24"/>
        </w:rPr>
        <w:t>, к какому типу относиться элемент формы</w:t>
      </w:r>
      <w:r w:rsidR="0020013E" w:rsidRPr="001062D9">
        <w:rPr>
          <w:rFonts w:cstheme="minorHAnsi"/>
          <w:noProof/>
          <w:sz w:val="24"/>
          <w:szCs w:val="24"/>
        </w:rPr>
        <w:t>:</w:t>
      </w:r>
    </w:p>
    <w:p w:rsidR="0020013E" w:rsidRPr="003C7DB9" w:rsidRDefault="0020013E" w:rsidP="00100F43">
      <w:pPr>
        <w:rPr>
          <w:rFonts w:cstheme="minorHAnsi"/>
          <w:b/>
          <w:noProof/>
          <w:sz w:val="24"/>
          <w:szCs w:val="24"/>
          <w:lang w:val="en-US"/>
        </w:rPr>
      </w:pPr>
      <w:r w:rsidRPr="003C7DB9">
        <w:rPr>
          <w:rFonts w:cstheme="minorHAnsi"/>
          <w:b/>
          <w:noProof/>
          <w:sz w:val="24"/>
          <w:szCs w:val="24"/>
          <w:lang w:eastAsia="ru-RU"/>
        </w:rPr>
        <w:drawing>
          <wp:inline distT="0" distB="0" distL="0" distR="0" wp14:anchorId="1F1F34E8" wp14:editId="0B3D7802">
            <wp:extent cx="6638925" cy="3533775"/>
            <wp:effectExtent l="0" t="0" r="9525" b="9525"/>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33">
                      <a:extLst>
                        <a:ext uri="{28A0092B-C50C-407E-A947-70E740481C1C}">
                          <a14:useLocalDpi xmlns:a14="http://schemas.microsoft.com/office/drawing/2010/main" val="0"/>
                        </a:ext>
                      </a:extLst>
                    </a:blip>
                    <a:stretch>
                      <a:fillRect/>
                    </a:stretch>
                  </pic:blipFill>
                  <pic:spPr>
                    <a:xfrm>
                      <a:off x="0" y="0"/>
                      <a:ext cx="6645910" cy="3537493"/>
                    </a:xfrm>
                    <a:prstGeom prst="rect">
                      <a:avLst/>
                    </a:prstGeom>
                  </pic:spPr>
                </pic:pic>
              </a:graphicData>
            </a:graphic>
          </wp:inline>
        </w:drawing>
      </w:r>
    </w:p>
    <w:p w:rsidR="001F7EE5" w:rsidRPr="001062D9" w:rsidRDefault="001F7EE5" w:rsidP="001F7EE5">
      <w:pPr>
        <w:rPr>
          <w:noProof/>
          <w:sz w:val="24"/>
          <w:szCs w:val="24"/>
        </w:rPr>
      </w:pPr>
      <w:r w:rsidRPr="001062D9">
        <w:rPr>
          <w:rFonts w:cstheme="minorHAnsi"/>
          <w:b/>
          <w:noProof/>
          <w:sz w:val="24"/>
          <w:szCs w:val="24"/>
        </w:rPr>
        <w:lastRenderedPageBreak/>
        <w:t xml:space="preserve">2) </w:t>
      </w:r>
      <w:r w:rsidRPr="003C7DB9">
        <w:rPr>
          <w:rFonts w:cstheme="minorHAnsi"/>
          <w:b/>
          <w:noProof/>
          <w:color w:val="E36C0A" w:themeColor="accent6" w:themeShade="BF"/>
          <w:sz w:val="24"/>
          <w:szCs w:val="24"/>
          <w:lang w:val="en-US"/>
        </w:rPr>
        <w:t>name</w:t>
      </w:r>
      <w:r w:rsidRPr="001062D9">
        <w:rPr>
          <w:rFonts w:cstheme="minorHAnsi"/>
          <w:noProof/>
          <w:sz w:val="24"/>
          <w:szCs w:val="24"/>
        </w:rPr>
        <w:t xml:space="preserve"> – присваивает </w:t>
      </w:r>
      <w:r w:rsidR="001062EE" w:rsidRPr="001062D9">
        <w:rPr>
          <w:rFonts w:cstheme="minorHAnsi"/>
          <w:noProof/>
          <w:sz w:val="24"/>
          <w:szCs w:val="24"/>
        </w:rPr>
        <w:t xml:space="preserve"> </w:t>
      </w:r>
      <w:r w:rsidRPr="001062D9">
        <w:rPr>
          <w:noProof/>
          <w:sz w:val="24"/>
          <w:szCs w:val="24"/>
        </w:rPr>
        <w:t xml:space="preserve">элементу формы имя для того, чтобы иметь возможность обрабатывать данные в </w:t>
      </w:r>
      <w:r w:rsidRPr="003C7DB9">
        <w:rPr>
          <w:noProof/>
          <w:sz w:val="24"/>
          <w:szCs w:val="24"/>
          <w:lang w:val="en-US"/>
        </w:rPr>
        <w:t>PHP</w:t>
      </w:r>
      <w:r w:rsidRPr="001062D9">
        <w:rPr>
          <w:noProof/>
          <w:sz w:val="24"/>
          <w:szCs w:val="24"/>
        </w:rPr>
        <w:t xml:space="preserve"> скрипте</w:t>
      </w:r>
    </w:p>
    <w:p w:rsidR="001F7EE5" w:rsidRPr="003C7DB9" w:rsidRDefault="001F7EE5" w:rsidP="001F7EE5">
      <w:pPr>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FFFFFF"/>
          <w:sz w:val="20"/>
          <w:szCs w:val="20"/>
          <w:lang w:val="en-US" w:eastAsia="ru-RU"/>
        </w:rPr>
      </w:pPr>
      <w:r w:rsidRPr="003C7DB9">
        <w:rPr>
          <w:rFonts w:ascii="Courier New" w:eastAsia="Times New Roman" w:hAnsi="Courier New" w:cs="Courier New"/>
          <w:noProof/>
          <w:color w:val="E1EFFF"/>
          <w:sz w:val="20"/>
          <w:szCs w:val="20"/>
          <w:lang w:val="en-US" w:eastAsia="ru-RU"/>
        </w:rPr>
        <w:t>&lt;</w:t>
      </w:r>
      <w:r w:rsidRPr="003C7DB9">
        <w:rPr>
          <w:rFonts w:ascii="Courier New" w:eastAsia="Times New Roman" w:hAnsi="Courier New" w:cs="Courier New"/>
          <w:noProof/>
          <w:color w:val="9EFFFF"/>
          <w:sz w:val="20"/>
          <w:szCs w:val="20"/>
          <w:lang w:val="en-US" w:eastAsia="ru-RU"/>
        </w:rPr>
        <w:t xml:space="preserve">input </w:t>
      </w:r>
      <w:r w:rsidRPr="003C7DB9">
        <w:rPr>
          <w:rFonts w:ascii="Courier New" w:eastAsia="Times New Roman" w:hAnsi="Courier New" w:cs="Courier New"/>
          <w:noProof/>
          <w:color w:val="FFDD00"/>
          <w:sz w:val="20"/>
          <w:szCs w:val="20"/>
          <w:lang w:val="en-US" w:eastAsia="ru-RU"/>
        </w:rPr>
        <w:t>type=</w:t>
      </w:r>
      <w:r w:rsidRPr="003C7DB9">
        <w:rPr>
          <w:rFonts w:ascii="Courier New" w:eastAsia="Times New Roman" w:hAnsi="Courier New" w:cs="Courier New"/>
          <w:b/>
          <w:bCs/>
          <w:noProof/>
          <w:color w:val="3AD900"/>
          <w:sz w:val="20"/>
          <w:szCs w:val="20"/>
          <w:lang w:val="en-US" w:eastAsia="ru-RU"/>
        </w:rPr>
        <w:t xml:space="preserve">"text" </w:t>
      </w:r>
      <w:r w:rsidRPr="003C7DB9">
        <w:rPr>
          <w:rFonts w:ascii="Courier New" w:eastAsia="Times New Roman" w:hAnsi="Courier New" w:cs="Courier New"/>
          <w:noProof/>
          <w:color w:val="FFDD00"/>
          <w:sz w:val="20"/>
          <w:szCs w:val="20"/>
          <w:lang w:val="en-US" w:eastAsia="ru-RU"/>
        </w:rPr>
        <w:t>name=</w:t>
      </w:r>
      <w:r w:rsidRPr="003C7DB9">
        <w:rPr>
          <w:rFonts w:ascii="Courier New" w:eastAsia="Times New Roman" w:hAnsi="Courier New" w:cs="Courier New"/>
          <w:b/>
          <w:bCs/>
          <w:noProof/>
          <w:color w:val="3AD900"/>
          <w:sz w:val="20"/>
          <w:szCs w:val="20"/>
          <w:lang w:val="en-US" w:eastAsia="ru-RU"/>
        </w:rPr>
        <w:t>"name"</w:t>
      </w:r>
      <w:r w:rsidRPr="003C7DB9">
        <w:rPr>
          <w:rFonts w:ascii="Courier New" w:eastAsia="Times New Roman" w:hAnsi="Courier New" w:cs="Courier New"/>
          <w:noProof/>
          <w:color w:val="E1EFFF"/>
          <w:sz w:val="20"/>
          <w:szCs w:val="20"/>
          <w:lang w:val="en-US" w:eastAsia="ru-RU"/>
        </w:rPr>
        <w:t>&gt;</w:t>
      </w:r>
    </w:p>
    <w:p w:rsidR="001F7EE5" w:rsidRPr="003C7DB9" w:rsidRDefault="001F7EE5" w:rsidP="001F7EE5">
      <w:pPr>
        <w:rPr>
          <w:b/>
          <w:noProof/>
          <w:color w:val="FF0000"/>
          <w:sz w:val="24"/>
          <w:szCs w:val="24"/>
          <w:lang w:val="en-US"/>
        </w:rPr>
      </w:pPr>
    </w:p>
    <w:p w:rsidR="00A00B09" w:rsidRPr="001062D9" w:rsidRDefault="00A00B09" w:rsidP="001F7EE5">
      <w:pPr>
        <w:rPr>
          <w:b/>
          <w:noProof/>
          <w:color w:val="000000" w:themeColor="text1"/>
          <w:sz w:val="24"/>
          <w:szCs w:val="24"/>
        </w:rPr>
      </w:pPr>
      <w:r w:rsidRPr="001062D9">
        <w:rPr>
          <w:b/>
          <w:noProof/>
          <w:color w:val="000000" w:themeColor="text1"/>
          <w:sz w:val="24"/>
          <w:szCs w:val="24"/>
        </w:rPr>
        <w:t>&lt;</w:t>
      </w:r>
      <w:r w:rsidRPr="003C7DB9">
        <w:rPr>
          <w:b/>
          <w:noProof/>
          <w:color w:val="000000" w:themeColor="text1"/>
          <w:sz w:val="24"/>
          <w:szCs w:val="24"/>
          <w:lang w:val="en-US"/>
        </w:rPr>
        <w:t>input</w:t>
      </w:r>
      <w:r w:rsidRPr="001062D9">
        <w:rPr>
          <w:b/>
          <w:noProof/>
          <w:color w:val="000000" w:themeColor="text1"/>
          <w:sz w:val="24"/>
          <w:szCs w:val="24"/>
        </w:rPr>
        <w:t xml:space="preserve"> </w:t>
      </w:r>
      <w:r w:rsidRPr="001062D9">
        <w:rPr>
          <w:noProof/>
          <w:color w:val="000000" w:themeColor="text1"/>
          <w:sz w:val="24"/>
          <w:szCs w:val="24"/>
        </w:rPr>
        <w:t>с другими атрибутами</w:t>
      </w:r>
      <w:r w:rsidRPr="001062D9">
        <w:rPr>
          <w:b/>
          <w:noProof/>
          <w:color w:val="000000" w:themeColor="text1"/>
          <w:sz w:val="24"/>
          <w:szCs w:val="24"/>
        </w:rPr>
        <w:t>&gt;</w:t>
      </w:r>
    </w:p>
    <w:p w:rsidR="001F7EE5" w:rsidRPr="001062D9" w:rsidRDefault="00A00B09" w:rsidP="00A00B09">
      <w:pPr>
        <w:rPr>
          <w:noProof/>
          <w:sz w:val="24"/>
          <w:szCs w:val="24"/>
        </w:rPr>
      </w:pPr>
      <w:r w:rsidRPr="001062D9">
        <w:rPr>
          <w:b/>
          <w:noProof/>
          <w:color w:val="000000" w:themeColor="text1"/>
          <w:sz w:val="24"/>
          <w:szCs w:val="24"/>
        </w:rPr>
        <w:t xml:space="preserve">3) </w:t>
      </w:r>
      <w:r w:rsidR="001F7EE5" w:rsidRPr="001062D9">
        <w:rPr>
          <w:b/>
          <w:noProof/>
          <w:color w:val="E36C0A" w:themeColor="accent6" w:themeShade="BF"/>
          <w:sz w:val="24"/>
          <w:szCs w:val="24"/>
        </w:rPr>
        <w:t xml:space="preserve"> </w:t>
      </w:r>
      <w:r w:rsidRPr="003C7DB9">
        <w:rPr>
          <w:b/>
          <w:noProof/>
          <w:color w:val="E36C0A" w:themeColor="accent6" w:themeShade="BF"/>
          <w:sz w:val="24"/>
          <w:szCs w:val="24"/>
          <w:lang w:val="en-US"/>
        </w:rPr>
        <w:t>placeholder</w:t>
      </w:r>
      <w:r w:rsidRPr="001062D9">
        <w:rPr>
          <w:noProof/>
          <w:sz w:val="24"/>
          <w:szCs w:val="24"/>
        </w:rPr>
        <w:t xml:space="preserve"> – подсказывает пользователю, что именно ему сделать с данной формой</w:t>
      </w:r>
      <w:r w:rsidR="007B7F83" w:rsidRPr="001062D9">
        <w:rPr>
          <w:noProof/>
          <w:sz w:val="24"/>
          <w:szCs w:val="24"/>
        </w:rPr>
        <w:t>. А именно: пишет в поле подсказку.</w:t>
      </w:r>
    </w:p>
    <w:p w:rsidR="00A00B09" w:rsidRPr="001062D9" w:rsidRDefault="001F7EE5" w:rsidP="00100F43">
      <w:pPr>
        <w:rPr>
          <w:rFonts w:cstheme="minorHAnsi"/>
          <w:noProof/>
          <w:color w:val="E36C0A" w:themeColor="accent6" w:themeShade="BF"/>
          <w:sz w:val="24"/>
          <w:szCs w:val="24"/>
        </w:rPr>
      </w:pPr>
      <w:r w:rsidRPr="001062D9">
        <w:rPr>
          <w:rFonts w:cstheme="minorHAnsi"/>
          <w:noProof/>
          <w:sz w:val="24"/>
          <w:szCs w:val="24"/>
        </w:rPr>
        <w:t xml:space="preserve"> </w:t>
      </w:r>
      <w:r w:rsidR="00A00B09" w:rsidRPr="001062D9">
        <w:rPr>
          <w:rFonts w:cstheme="minorHAnsi"/>
          <w:b/>
          <w:noProof/>
          <w:sz w:val="24"/>
          <w:szCs w:val="24"/>
        </w:rPr>
        <w:t xml:space="preserve">Чтобы рядом с полем был текст с тем, что нужно заполнить в нем -  </w:t>
      </w:r>
      <w:r w:rsidR="00A00B09" w:rsidRPr="001062D9">
        <w:rPr>
          <w:rFonts w:cstheme="minorHAnsi"/>
          <w:noProof/>
          <w:sz w:val="24"/>
          <w:szCs w:val="24"/>
        </w:rPr>
        <w:t xml:space="preserve">нужно добавить тег </w:t>
      </w:r>
      <w:r w:rsidR="00A00B09" w:rsidRPr="001062D9">
        <w:rPr>
          <w:rFonts w:cstheme="minorHAnsi"/>
          <w:b/>
          <w:noProof/>
          <w:color w:val="E36C0A" w:themeColor="accent6" w:themeShade="BF"/>
          <w:sz w:val="24"/>
          <w:szCs w:val="24"/>
        </w:rPr>
        <w:t>&lt;</w:t>
      </w:r>
      <w:r w:rsidR="00A00B09" w:rsidRPr="003C7DB9">
        <w:rPr>
          <w:rFonts w:cstheme="minorHAnsi"/>
          <w:b/>
          <w:noProof/>
          <w:color w:val="E36C0A" w:themeColor="accent6" w:themeShade="BF"/>
          <w:sz w:val="24"/>
          <w:szCs w:val="24"/>
          <w:lang w:val="en-US"/>
        </w:rPr>
        <w:t>label</w:t>
      </w:r>
      <w:r w:rsidR="00A00B09" w:rsidRPr="001062D9">
        <w:rPr>
          <w:rFonts w:cstheme="minorHAnsi"/>
          <w:b/>
          <w:noProof/>
          <w:color w:val="E36C0A" w:themeColor="accent6" w:themeShade="BF"/>
          <w:sz w:val="24"/>
          <w:szCs w:val="24"/>
        </w:rPr>
        <w:t>&gt;</w:t>
      </w:r>
      <w:r w:rsidR="0011537E" w:rsidRPr="003C7DB9">
        <w:rPr>
          <w:rFonts w:cstheme="minorHAnsi"/>
          <w:b/>
          <w:noProof/>
          <w:sz w:val="24"/>
          <w:szCs w:val="24"/>
          <w:lang w:val="en-US"/>
        </w:rPr>
        <w:t>Your</w:t>
      </w:r>
      <w:r w:rsidR="0011537E" w:rsidRPr="001062D9">
        <w:rPr>
          <w:rFonts w:cstheme="minorHAnsi"/>
          <w:b/>
          <w:noProof/>
          <w:sz w:val="24"/>
          <w:szCs w:val="24"/>
        </w:rPr>
        <w:t xml:space="preserve"> </w:t>
      </w:r>
      <w:r w:rsidR="0011537E" w:rsidRPr="003C7DB9">
        <w:rPr>
          <w:rFonts w:cstheme="minorHAnsi"/>
          <w:b/>
          <w:noProof/>
          <w:sz w:val="24"/>
          <w:szCs w:val="24"/>
          <w:lang w:val="en-US"/>
        </w:rPr>
        <w:t>name</w:t>
      </w:r>
      <w:r w:rsidR="00A00B09" w:rsidRPr="001062D9">
        <w:rPr>
          <w:rFonts w:cstheme="minorHAnsi"/>
          <w:b/>
          <w:noProof/>
          <w:color w:val="E36C0A" w:themeColor="accent6" w:themeShade="BF"/>
          <w:sz w:val="24"/>
          <w:szCs w:val="24"/>
        </w:rPr>
        <w:t>&lt;/</w:t>
      </w:r>
      <w:r w:rsidR="00A00B09" w:rsidRPr="003C7DB9">
        <w:rPr>
          <w:rFonts w:cstheme="minorHAnsi"/>
          <w:b/>
          <w:noProof/>
          <w:color w:val="E36C0A" w:themeColor="accent6" w:themeShade="BF"/>
          <w:sz w:val="24"/>
          <w:szCs w:val="24"/>
          <w:lang w:val="en-US"/>
        </w:rPr>
        <w:t>label</w:t>
      </w:r>
      <w:r w:rsidR="00A00B09" w:rsidRPr="001062D9">
        <w:rPr>
          <w:rFonts w:cstheme="minorHAnsi"/>
          <w:b/>
          <w:noProof/>
          <w:color w:val="E36C0A" w:themeColor="accent6" w:themeShade="BF"/>
          <w:sz w:val="24"/>
          <w:szCs w:val="24"/>
        </w:rPr>
        <w:t>&gt;</w:t>
      </w:r>
      <w:r w:rsidR="00A00B09" w:rsidRPr="001062D9">
        <w:rPr>
          <w:rFonts w:cstheme="minorHAnsi"/>
          <w:noProof/>
          <w:color w:val="E36C0A" w:themeColor="accent6" w:themeShade="BF"/>
          <w:sz w:val="24"/>
          <w:szCs w:val="24"/>
        </w:rPr>
        <w:t xml:space="preserve"> </w:t>
      </w:r>
    </w:p>
    <w:p w:rsidR="0011537E" w:rsidRPr="003C7DB9" w:rsidRDefault="0011537E" w:rsidP="0011537E">
      <w:pPr>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FFFFFF"/>
          <w:sz w:val="20"/>
          <w:szCs w:val="20"/>
          <w:lang w:val="en-US" w:eastAsia="ru-RU"/>
        </w:rPr>
      </w:pPr>
      <w:r w:rsidRPr="003C7DB9">
        <w:rPr>
          <w:rFonts w:ascii="Courier New" w:eastAsia="Times New Roman" w:hAnsi="Courier New" w:cs="Courier New"/>
          <w:noProof/>
          <w:color w:val="E1EFFF"/>
          <w:sz w:val="20"/>
          <w:szCs w:val="20"/>
          <w:lang w:val="en-US" w:eastAsia="ru-RU"/>
        </w:rPr>
        <w:t>&lt;</w:t>
      </w:r>
      <w:r w:rsidRPr="003C7DB9">
        <w:rPr>
          <w:rFonts w:ascii="Courier New" w:eastAsia="Times New Roman" w:hAnsi="Courier New" w:cs="Courier New"/>
          <w:noProof/>
          <w:color w:val="9EFFFF"/>
          <w:sz w:val="20"/>
          <w:szCs w:val="20"/>
          <w:lang w:val="en-US" w:eastAsia="ru-RU"/>
        </w:rPr>
        <w:t>label</w:t>
      </w:r>
      <w:r w:rsidRPr="003C7DB9">
        <w:rPr>
          <w:rFonts w:ascii="Courier New" w:eastAsia="Times New Roman" w:hAnsi="Courier New" w:cs="Courier New"/>
          <w:noProof/>
          <w:color w:val="E1EFFF"/>
          <w:sz w:val="20"/>
          <w:szCs w:val="20"/>
          <w:lang w:val="en-US" w:eastAsia="ru-RU"/>
        </w:rPr>
        <w:t>&gt;</w:t>
      </w:r>
      <w:r w:rsidRPr="003C7DB9">
        <w:rPr>
          <w:rFonts w:ascii="Courier New" w:eastAsia="Times New Roman" w:hAnsi="Courier New" w:cs="Courier New"/>
          <w:b/>
          <w:bCs/>
          <w:noProof/>
          <w:color w:val="FFFFFF"/>
          <w:sz w:val="20"/>
          <w:szCs w:val="20"/>
          <w:lang w:val="en-US" w:eastAsia="ru-RU"/>
        </w:rPr>
        <w:t>Your name</w:t>
      </w:r>
      <w:r w:rsidRPr="003C7DB9">
        <w:rPr>
          <w:rFonts w:ascii="Courier New" w:eastAsia="Times New Roman" w:hAnsi="Courier New" w:cs="Courier New"/>
          <w:noProof/>
          <w:color w:val="E1EFFF"/>
          <w:sz w:val="20"/>
          <w:szCs w:val="20"/>
          <w:lang w:val="en-US" w:eastAsia="ru-RU"/>
        </w:rPr>
        <w:t>&lt;/</w:t>
      </w:r>
      <w:r w:rsidRPr="003C7DB9">
        <w:rPr>
          <w:rFonts w:ascii="Courier New" w:eastAsia="Times New Roman" w:hAnsi="Courier New" w:cs="Courier New"/>
          <w:noProof/>
          <w:color w:val="9EFFFF"/>
          <w:sz w:val="20"/>
          <w:szCs w:val="20"/>
          <w:lang w:val="en-US" w:eastAsia="ru-RU"/>
        </w:rPr>
        <w:t>label</w:t>
      </w:r>
      <w:r w:rsidRPr="003C7DB9">
        <w:rPr>
          <w:rFonts w:ascii="Courier New" w:eastAsia="Times New Roman" w:hAnsi="Courier New" w:cs="Courier New"/>
          <w:noProof/>
          <w:color w:val="E1EFFF"/>
          <w:sz w:val="20"/>
          <w:szCs w:val="20"/>
          <w:lang w:val="en-US" w:eastAsia="ru-RU"/>
        </w:rPr>
        <w:t>&gt;</w:t>
      </w:r>
      <w:r w:rsidRPr="003C7DB9">
        <w:rPr>
          <w:rFonts w:ascii="Courier New" w:eastAsia="Times New Roman" w:hAnsi="Courier New" w:cs="Courier New"/>
          <w:noProof/>
          <w:color w:val="E1EFFF"/>
          <w:sz w:val="20"/>
          <w:szCs w:val="20"/>
          <w:lang w:val="en-US" w:eastAsia="ru-RU"/>
        </w:rPr>
        <w:br/>
        <w:t>&lt;</w:t>
      </w:r>
      <w:r w:rsidRPr="003C7DB9">
        <w:rPr>
          <w:rFonts w:ascii="Courier New" w:eastAsia="Times New Roman" w:hAnsi="Courier New" w:cs="Courier New"/>
          <w:noProof/>
          <w:color w:val="9EFFFF"/>
          <w:sz w:val="20"/>
          <w:szCs w:val="20"/>
          <w:lang w:val="en-US" w:eastAsia="ru-RU"/>
        </w:rPr>
        <w:t xml:space="preserve">input </w:t>
      </w:r>
      <w:r w:rsidRPr="003C7DB9">
        <w:rPr>
          <w:rFonts w:ascii="Courier New" w:eastAsia="Times New Roman" w:hAnsi="Courier New" w:cs="Courier New"/>
          <w:noProof/>
          <w:color w:val="FFDD00"/>
          <w:sz w:val="20"/>
          <w:szCs w:val="20"/>
          <w:lang w:val="en-US" w:eastAsia="ru-RU"/>
        </w:rPr>
        <w:t>type=</w:t>
      </w:r>
      <w:r w:rsidRPr="003C7DB9">
        <w:rPr>
          <w:rFonts w:ascii="Courier New" w:eastAsia="Times New Roman" w:hAnsi="Courier New" w:cs="Courier New"/>
          <w:b/>
          <w:bCs/>
          <w:noProof/>
          <w:color w:val="3AD900"/>
          <w:sz w:val="20"/>
          <w:szCs w:val="20"/>
          <w:lang w:val="en-US" w:eastAsia="ru-RU"/>
        </w:rPr>
        <w:t xml:space="preserve">"text" </w:t>
      </w:r>
      <w:r w:rsidRPr="003C7DB9">
        <w:rPr>
          <w:rFonts w:ascii="Courier New" w:eastAsia="Times New Roman" w:hAnsi="Courier New" w:cs="Courier New"/>
          <w:noProof/>
          <w:color w:val="FFDD00"/>
          <w:sz w:val="20"/>
          <w:szCs w:val="20"/>
          <w:lang w:val="en-US" w:eastAsia="ru-RU"/>
        </w:rPr>
        <w:t>name=</w:t>
      </w:r>
      <w:r w:rsidRPr="003C7DB9">
        <w:rPr>
          <w:rFonts w:ascii="Courier New" w:eastAsia="Times New Roman" w:hAnsi="Courier New" w:cs="Courier New"/>
          <w:b/>
          <w:bCs/>
          <w:noProof/>
          <w:color w:val="3AD900"/>
          <w:sz w:val="20"/>
          <w:szCs w:val="20"/>
          <w:lang w:val="en-US" w:eastAsia="ru-RU"/>
        </w:rPr>
        <w:t xml:space="preserve">"name" </w:t>
      </w:r>
      <w:r w:rsidRPr="003C7DB9">
        <w:rPr>
          <w:rFonts w:ascii="Courier New" w:eastAsia="Times New Roman" w:hAnsi="Courier New" w:cs="Courier New"/>
          <w:noProof/>
          <w:color w:val="FFDD00"/>
          <w:sz w:val="20"/>
          <w:szCs w:val="20"/>
          <w:lang w:val="en-US" w:eastAsia="ru-RU"/>
        </w:rPr>
        <w:t>placeholder=</w:t>
      </w:r>
      <w:r w:rsidRPr="003C7DB9">
        <w:rPr>
          <w:rFonts w:ascii="Courier New" w:eastAsia="Times New Roman" w:hAnsi="Courier New" w:cs="Courier New"/>
          <w:b/>
          <w:bCs/>
          <w:noProof/>
          <w:color w:val="3AD900"/>
          <w:sz w:val="20"/>
          <w:szCs w:val="20"/>
          <w:lang w:val="en-US" w:eastAsia="ru-RU"/>
        </w:rPr>
        <w:t>"Enter your name"</w:t>
      </w:r>
      <w:r w:rsidRPr="003C7DB9">
        <w:rPr>
          <w:rFonts w:ascii="Courier New" w:eastAsia="Times New Roman" w:hAnsi="Courier New" w:cs="Courier New"/>
          <w:noProof/>
          <w:color w:val="E1EFFF"/>
          <w:sz w:val="20"/>
          <w:szCs w:val="20"/>
          <w:lang w:val="en-US" w:eastAsia="ru-RU"/>
        </w:rPr>
        <w:t>&gt;</w:t>
      </w:r>
    </w:p>
    <w:p w:rsidR="0011537E" w:rsidRPr="003C7DB9" w:rsidRDefault="0011537E" w:rsidP="0011537E">
      <w:pPr>
        <w:spacing w:line="240" w:lineRule="auto"/>
        <w:rPr>
          <w:rFonts w:cstheme="minorHAnsi"/>
          <w:b/>
          <w:noProof/>
          <w:sz w:val="24"/>
          <w:szCs w:val="24"/>
          <w:lang w:val="en-US"/>
        </w:rPr>
      </w:pPr>
      <w:r w:rsidRPr="003C7DB9">
        <w:rPr>
          <w:rFonts w:cstheme="minorHAnsi"/>
          <w:b/>
          <w:noProof/>
          <w:sz w:val="24"/>
          <w:szCs w:val="24"/>
          <w:lang w:val="en-US"/>
        </w:rPr>
        <w:t xml:space="preserve">Выведет: </w:t>
      </w:r>
    </w:p>
    <w:p w:rsidR="0011537E" w:rsidRPr="003C7DB9" w:rsidRDefault="0011537E" w:rsidP="0011537E">
      <w:pPr>
        <w:spacing w:line="240" w:lineRule="auto"/>
        <w:rPr>
          <w:rFonts w:cstheme="minorHAnsi"/>
          <w:noProof/>
          <w:sz w:val="24"/>
          <w:szCs w:val="24"/>
          <w:lang w:val="en-US"/>
        </w:rPr>
      </w:pPr>
      <w:r w:rsidRPr="003C7DB9">
        <w:rPr>
          <w:rFonts w:cstheme="minorHAnsi"/>
          <w:noProof/>
          <w:sz w:val="24"/>
          <w:szCs w:val="24"/>
          <w:lang w:eastAsia="ru-RU"/>
        </w:rPr>
        <w:drawing>
          <wp:inline distT="0" distB="0" distL="0" distR="0" wp14:anchorId="5031A264" wp14:editId="1B2FC2FA">
            <wp:extent cx="2457450" cy="323850"/>
            <wp:effectExtent l="0" t="0" r="0" b="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34">
                      <a:extLst>
                        <a:ext uri="{28A0092B-C50C-407E-A947-70E740481C1C}">
                          <a14:useLocalDpi xmlns:a14="http://schemas.microsoft.com/office/drawing/2010/main" val="0"/>
                        </a:ext>
                      </a:extLst>
                    </a:blip>
                    <a:stretch>
                      <a:fillRect/>
                    </a:stretch>
                  </pic:blipFill>
                  <pic:spPr>
                    <a:xfrm>
                      <a:off x="0" y="0"/>
                      <a:ext cx="2457450" cy="323850"/>
                    </a:xfrm>
                    <a:prstGeom prst="rect">
                      <a:avLst/>
                    </a:prstGeom>
                  </pic:spPr>
                </pic:pic>
              </a:graphicData>
            </a:graphic>
          </wp:inline>
        </w:drawing>
      </w:r>
    </w:p>
    <w:p w:rsidR="0011537E" w:rsidRPr="003C7DB9" w:rsidRDefault="0011537E" w:rsidP="00100F43">
      <w:pPr>
        <w:rPr>
          <w:rFonts w:cstheme="minorHAnsi"/>
          <w:noProof/>
          <w:sz w:val="24"/>
          <w:szCs w:val="24"/>
          <w:lang w:val="en-US"/>
        </w:rPr>
      </w:pPr>
    </w:p>
    <w:p w:rsidR="00546974" w:rsidRPr="001062D9" w:rsidRDefault="00562559" w:rsidP="00100F43">
      <w:pPr>
        <w:rPr>
          <w:rFonts w:cstheme="minorHAnsi"/>
          <w:noProof/>
          <w:sz w:val="24"/>
          <w:szCs w:val="24"/>
        </w:rPr>
      </w:pPr>
      <w:r w:rsidRPr="001062D9">
        <w:rPr>
          <w:rFonts w:cstheme="minorHAnsi"/>
          <w:b/>
          <w:noProof/>
          <w:sz w:val="24"/>
          <w:szCs w:val="24"/>
        </w:rPr>
        <w:t>4)</w:t>
      </w:r>
      <w:r w:rsidRPr="001062D9">
        <w:rPr>
          <w:rFonts w:cstheme="minorHAnsi"/>
          <w:noProof/>
          <w:sz w:val="24"/>
          <w:szCs w:val="24"/>
        </w:rPr>
        <w:t xml:space="preserve"> </w:t>
      </w:r>
      <w:r w:rsidR="00A00B09" w:rsidRPr="001062D9">
        <w:rPr>
          <w:rFonts w:cstheme="minorHAnsi"/>
          <w:noProof/>
          <w:sz w:val="24"/>
          <w:szCs w:val="24"/>
        </w:rPr>
        <w:t xml:space="preserve">А для того, чтобы </w:t>
      </w:r>
      <w:r w:rsidR="00A00B09" w:rsidRPr="001062D9">
        <w:rPr>
          <w:rFonts w:cstheme="minorHAnsi"/>
          <w:b/>
          <w:noProof/>
          <w:color w:val="E36C0A" w:themeColor="accent6" w:themeShade="BF"/>
          <w:sz w:val="24"/>
          <w:szCs w:val="24"/>
        </w:rPr>
        <w:t>тег &lt;</w:t>
      </w:r>
      <w:r w:rsidR="00A00B09" w:rsidRPr="003C7DB9">
        <w:rPr>
          <w:rFonts w:cstheme="minorHAnsi"/>
          <w:b/>
          <w:noProof/>
          <w:color w:val="E36C0A" w:themeColor="accent6" w:themeShade="BF"/>
          <w:sz w:val="24"/>
          <w:szCs w:val="24"/>
          <w:lang w:val="en-US"/>
        </w:rPr>
        <w:t>label</w:t>
      </w:r>
      <w:r w:rsidR="00A00B09" w:rsidRPr="001062D9">
        <w:rPr>
          <w:rFonts w:cstheme="minorHAnsi"/>
          <w:b/>
          <w:noProof/>
          <w:color w:val="E36C0A" w:themeColor="accent6" w:themeShade="BF"/>
          <w:sz w:val="24"/>
          <w:szCs w:val="24"/>
        </w:rPr>
        <w:t>&gt;</w:t>
      </w:r>
      <w:r w:rsidR="00A00B09" w:rsidRPr="001062D9">
        <w:rPr>
          <w:rFonts w:cstheme="minorHAnsi"/>
          <w:noProof/>
          <w:color w:val="E36C0A" w:themeColor="accent6" w:themeShade="BF"/>
          <w:sz w:val="24"/>
          <w:szCs w:val="24"/>
        </w:rPr>
        <w:t xml:space="preserve"> </w:t>
      </w:r>
      <w:r w:rsidR="00A00B09" w:rsidRPr="001062D9">
        <w:rPr>
          <w:rFonts w:cstheme="minorHAnsi"/>
          <w:b/>
          <w:noProof/>
          <w:sz w:val="24"/>
          <w:szCs w:val="24"/>
        </w:rPr>
        <w:t>привязал текст к полю (при нажатии на текст – появилась мигающий указатель в поле)</w:t>
      </w:r>
      <w:r w:rsidR="00A00B09" w:rsidRPr="001062D9">
        <w:rPr>
          <w:rFonts w:cstheme="minorHAnsi"/>
          <w:noProof/>
          <w:sz w:val="24"/>
          <w:szCs w:val="24"/>
        </w:rPr>
        <w:t xml:space="preserve"> нужно</w:t>
      </w:r>
      <w:r w:rsidR="00546974" w:rsidRPr="001062D9">
        <w:rPr>
          <w:rFonts w:cstheme="minorHAnsi"/>
          <w:noProof/>
          <w:sz w:val="24"/>
          <w:szCs w:val="24"/>
        </w:rPr>
        <w:t>:</w:t>
      </w:r>
    </w:p>
    <w:p w:rsidR="001062EE" w:rsidRPr="001062D9" w:rsidRDefault="00A00B09" w:rsidP="00100F43">
      <w:pPr>
        <w:rPr>
          <w:rFonts w:cstheme="minorHAnsi"/>
          <w:noProof/>
          <w:sz w:val="24"/>
          <w:szCs w:val="24"/>
        </w:rPr>
      </w:pPr>
      <w:r w:rsidRPr="001062D9">
        <w:rPr>
          <w:rFonts w:cstheme="minorHAnsi"/>
          <w:noProof/>
          <w:sz w:val="24"/>
          <w:szCs w:val="24"/>
        </w:rPr>
        <w:t xml:space="preserve"> </w:t>
      </w:r>
      <w:r w:rsidR="0011537E" w:rsidRPr="001062D9">
        <w:rPr>
          <w:rFonts w:cstheme="minorHAnsi"/>
          <w:noProof/>
          <w:sz w:val="24"/>
          <w:szCs w:val="24"/>
        </w:rPr>
        <w:t>записать в нем –</w:t>
      </w:r>
      <w:r w:rsidRPr="001062D9">
        <w:rPr>
          <w:rFonts w:cstheme="minorHAnsi"/>
          <w:noProof/>
          <w:sz w:val="24"/>
          <w:szCs w:val="24"/>
        </w:rPr>
        <w:t xml:space="preserve"> </w:t>
      </w:r>
      <w:r w:rsidR="0011537E" w:rsidRPr="001062D9">
        <w:rPr>
          <w:rFonts w:cstheme="minorHAnsi"/>
          <w:noProof/>
          <w:sz w:val="24"/>
          <w:szCs w:val="24"/>
        </w:rPr>
        <w:t xml:space="preserve">атрибут </w:t>
      </w:r>
      <w:r w:rsidR="0011537E" w:rsidRPr="003C7DB9">
        <w:rPr>
          <w:rFonts w:cstheme="minorHAnsi"/>
          <w:b/>
          <w:noProof/>
          <w:color w:val="E36C0A" w:themeColor="accent6" w:themeShade="BF"/>
          <w:sz w:val="24"/>
          <w:szCs w:val="24"/>
          <w:lang w:val="en-US"/>
        </w:rPr>
        <w:t>for</w:t>
      </w:r>
      <w:r w:rsidR="0011537E" w:rsidRPr="001062D9">
        <w:rPr>
          <w:rFonts w:cstheme="minorHAnsi"/>
          <w:b/>
          <w:noProof/>
          <w:color w:val="E36C0A" w:themeColor="accent6" w:themeShade="BF"/>
          <w:sz w:val="24"/>
          <w:szCs w:val="24"/>
        </w:rPr>
        <w:t xml:space="preserve"> = “</w:t>
      </w:r>
      <w:r w:rsidR="0011537E" w:rsidRPr="003C7DB9">
        <w:rPr>
          <w:rFonts w:cstheme="minorHAnsi"/>
          <w:b/>
          <w:noProof/>
          <w:color w:val="E36C0A" w:themeColor="accent6" w:themeShade="BF"/>
          <w:sz w:val="24"/>
          <w:szCs w:val="24"/>
          <w:lang w:val="en-US"/>
        </w:rPr>
        <w:t>user</w:t>
      </w:r>
      <w:r w:rsidR="0011537E" w:rsidRPr="001062D9">
        <w:rPr>
          <w:rFonts w:cstheme="minorHAnsi"/>
          <w:b/>
          <w:noProof/>
          <w:color w:val="E36C0A" w:themeColor="accent6" w:themeShade="BF"/>
          <w:sz w:val="24"/>
          <w:szCs w:val="24"/>
        </w:rPr>
        <w:t>_</w:t>
      </w:r>
      <w:r w:rsidR="0011537E" w:rsidRPr="003C7DB9">
        <w:rPr>
          <w:rFonts w:cstheme="minorHAnsi"/>
          <w:b/>
          <w:noProof/>
          <w:color w:val="E36C0A" w:themeColor="accent6" w:themeShade="BF"/>
          <w:sz w:val="24"/>
          <w:szCs w:val="24"/>
          <w:lang w:val="en-US"/>
        </w:rPr>
        <w:t>name</w:t>
      </w:r>
      <w:r w:rsidR="0011537E" w:rsidRPr="001062D9">
        <w:rPr>
          <w:rFonts w:cstheme="minorHAnsi"/>
          <w:b/>
          <w:noProof/>
          <w:color w:val="E36C0A" w:themeColor="accent6" w:themeShade="BF"/>
          <w:sz w:val="24"/>
          <w:szCs w:val="24"/>
        </w:rPr>
        <w:t>”</w:t>
      </w:r>
      <w:r w:rsidR="0011537E" w:rsidRPr="001062D9">
        <w:rPr>
          <w:rFonts w:cstheme="minorHAnsi"/>
          <w:noProof/>
          <w:sz w:val="24"/>
          <w:szCs w:val="24"/>
        </w:rPr>
        <w:t xml:space="preserve">, а в </w:t>
      </w:r>
      <w:r w:rsidR="0011537E" w:rsidRPr="001062D9">
        <w:rPr>
          <w:rFonts w:cstheme="minorHAnsi"/>
          <w:b/>
          <w:noProof/>
          <w:sz w:val="24"/>
          <w:szCs w:val="24"/>
        </w:rPr>
        <w:t>элементе &lt;</w:t>
      </w:r>
      <w:r w:rsidR="0011537E" w:rsidRPr="003C7DB9">
        <w:rPr>
          <w:rFonts w:cstheme="minorHAnsi"/>
          <w:b/>
          <w:noProof/>
          <w:sz w:val="24"/>
          <w:szCs w:val="24"/>
          <w:lang w:val="en-US"/>
        </w:rPr>
        <w:t>input</w:t>
      </w:r>
      <w:r w:rsidR="0011537E" w:rsidRPr="001062D9">
        <w:rPr>
          <w:rFonts w:cstheme="minorHAnsi"/>
          <w:b/>
          <w:noProof/>
          <w:color w:val="E36C0A" w:themeColor="accent6" w:themeShade="BF"/>
          <w:sz w:val="24"/>
          <w:szCs w:val="24"/>
        </w:rPr>
        <w:t xml:space="preserve"> </w:t>
      </w:r>
      <w:r w:rsidR="00562559" w:rsidRPr="001062D9">
        <w:rPr>
          <w:rFonts w:cstheme="minorHAnsi"/>
          <w:noProof/>
          <w:sz w:val="24"/>
          <w:szCs w:val="24"/>
        </w:rPr>
        <w:t>указать</w:t>
      </w:r>
      <w:r w:rsidR="00562559" w:rsidRPr="001062D9">
        <w:rPr>
          <w:rFonts w:cstheme="minorHAnsi"/>
          <w:b/>
          <w:noProof/>
          <w:color w:val="E36C0A" w:themeColor="accent6" w:themeShade="BF"/>
          <w:sz w:val="24"/>
          <w:szCs w:val="24"/>
        </w:rPr>
        <w:t xml:space="preserve"> </w:t>
      </w:r>
      <w:r w:rsidR="0011537E" w:rsidRPr="001062D9">
        <w:rPr>
          <w:rFonts w:cstheme="minorHAnsi"/>
          <w:b/>
          <w:noProof/>
          <w:color w:val="E36C0A" w:themeColor="accent6" w:themeShade="BF"/>
          <w:sz w:val="24"/>
          <w:szCs w:val="24"/>
        </w:rPr>
        <w:t xml:space="preserve">атрибут </w:t>
      </w:r>
      <w:r w:rsidR="0011537E" w:rsidRPr="003C7DB9">
        <w:rPr>
          <w:rFonts w:cstheme="minorHAnsi"/>
          <w:b/>
          <w:noProof/>
          <w:color w:val="E36C0A" w:themeColor="accent6" w:themeShade="BF"/>
          <w:sz w:val="24"/>
          <w:szCs w:val="24"/>
          <w:lang w:val="en-US"/>
        </w:rPr>
        <w:t>id</w:t>
      </w:r>
      <w:r w:rsidR="0011537E" w:rsidRPr="001062D9">
        <w:rPr>
          <w:rFonts w:cstheme="minorHAnsi"/>
          <w:b/>
          <w:noProof/>
          <w:color w:val="E36C0A" w:themeColor="accent6" w:themeShade="BF"/>
          <w:sz w:val="24"/>
          <w:szCs w:val="24"/>
        </w:rPr>
        <w:t xml:space="preserve"> = “</w:t>
      </w:r>
      <w:r w:rsidR="0011537E" w:rsidRPr="003C7DB9">
        <w:rPr>
          <w:rFonts w:cstheme="minorHAnsi"/>
          <w:b/>
          <w:noProof/>
          <w:color w:val="E36C0A" w:themeColor="accent6" w:themeShade="BF"/>
          <w:sz w:val="24"/>
          <w:szCs w:val="24"/>
          <w:lang w:val="en-US"/>
        </w:rPr>
        <w:t>user</w:t>
      </w:r>
      <w:r w:rsidR="0011537E" w:rsidRPr="001062D9">
        <w:rPr>
          <w:rFonts w:cstheme="minorHAnsi"/>
          <w:b/>
          <w:noProof/>
          <w:color w:val="E36C0A" w:themeColor="accent6" w:themeShade="BF"/>
          <w:sz w:val="24"/>
          <w:szCs w:val="24"/>
        </w:rPr>
        <w:t>_</w:t>
      </w:r>
      <w:r w:rsidR="0011537E" w:rsidRPr="003C7DB9">
        <w:rPr>
          <w:rFonts w:cstheme="minorHAnsi"/>
          <w:b/>
          <w:noProof/>
          <w:color w:val="E36C0A" w:themeColor="accent6" w:themeShade="BF"/>
          <w:sz w:val="24"/>
          <w:szCs w:val="24"/>
          <w:lang w:val="en-US"/>
        </w:rPr>
        <w:t>name</w:t>
      </w:r>
      <w:r w:rsidR="0011537E" w:rsidRPr="001062D9">
        <w:rPr>
          <w:rFonts w:cstheme="minorHAnsi"/>
          <w:b/>
          <w:noProof/>
          <w:color w:val="E36C0A" w:themeColor="accent6" w:themeShade="BF"/>
          <w:sz w:val="24"/>
          <w:szCs w:val="24"/>
        </w:rPr>
        <w:t>”&gt;</w:t>
      </w:r>
    </w:p>
    <w:p w:rsidR="0011537E" w:rsidRPr="003C7DB9" w:rsidRDefault="0011537E" w:rsidP="0011537E">
      <w:pPr>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FFFFFF"/>
          <w:sz w:val="20"/>
          <w:szCs w:val="20"/>
          <w:lang w:val="en-US" w:eastAsia="ru-RU"/>
        </w:rPr>
      </w:pPr>
      <w:r w:rsidRPr="003C7DB9">
        <w:rPr>
          <w:rFonts w:ascii="Courier New" w:eastAsia="Times New Roman" w:hAnsi="Courier New" w:cs="Courier New"/>
          <w:noProof/>
          <w:color w:val="E1EFFF"/>
          <w:sz w:val="20"/>
          <w:szCs w:val="20"/>
          <w:lang w:val="en-US" w:eastAsia="ru-RU"/>
        </w:rPr>
        <w:t>&lt;</w:t>
      </w:r>
      <w:r w:rsidRPr="003C7DB9">
        <w:rPr>
          <w:rFonts w:ascii="Courier New" w:eastAsia="Times New Roman" w:hAnsi="Courier New" w:cs="Courier New"/>
          <w:noProof/>
          <w:color w:val="9EFFFF"/>
          <w:sz w:val="20"/>
          <w:szCs w:val="20"/>
          <w:lang w:val="en-US" w:eastAsia="ru-RU"/>
        </w:rPr>
        <w:t xml:space="preserve">label </w:t>
      </w:r>
      <w:r w:rsidRPr="003C7DB9">
        <w:rPr>
          <w:rFonts w:ascii="Courier New" w:eastAsia="Times New Roman" w:hAnsi="Courier New" w:cs="Courier New"/>
          <w:noProof/>
          <w:color w:val="FFDD00"/>
          <w:sz w:val="20"/>
          <w:szCs w:val="20"/>
          <w:lang w:val="en-US" w:eastAsia="ru-RU"/>
        </w:rPr>
        <w:t>for=</w:t>
      </w:r>
      <w:r w:rsidRPr="003C7DB9">
        <w:rPr>
          <w:rFonts w:ascii="Courier New" w:eastAsia="Times New Roman" w:hAnsi="Courier New" w:cs="Courier New"/>
          <w:b/>
          <w:bCs/>
          <w:noProof/>
          <w:color w:val="3AD900"/>
          <w:sz w:val="20"/>
          <w:szCs w:val="20"/>
          <w:lang w:val="en-US" w:eastAsia="ru-RU"/>
        </w:rPr>
        <w:t>"user_name"</w:t>
      </w:r>
      <w:r w:rsidRPr="003C7DB9">
        <w:rPr>
          <w:rFonts w:ascii="Courier New" w:eastAsia="Times New Roman" w:hAnsi="Courier New" w:cs="Courier New"/>
          <w:noProof/>
          <w:color w:val="E1EFFF"/>
          <w:sz w:val="20"/>
          <w:szCs w:val="20"/>
          <w:lang w:val="en-US" w:eastAsia="ru-RU"/>
        </w:rPr>
        <w:t>&gt;</w:t>
      </w:r>
      <w:r w:rsidRPr="003C7DB9">
        <w:rPr>
          <w:rFonts w:ascii="Courier New" w:eastAsia="Times New Roman" w:hAnsi="Courier New" w:cs="Courier New"/>
          <w:b/>
          <w:bCs/>
          <w:noProof/>
          <w:color w:val="FFFFFF"/>
          <w:sz w:val="20"/>
          <w:szCs w:val="20"/>
          <w:lang w:val="en-US" w:eastAsia="ru-RU"/>
        </w:rPr>
        <w:t>Your name:</w:t>
      </w:r>
      <w:r w:rsidRPr="003C7DB9">
        <w:rPr>
          <w:rFonts w:ascii="Courier New" w:eastAsia="Times New Roman" w:hAnsi="Courier New" w:cs="Courier New"/>
          <w:noProof/>
          <w:color w:val="E1EFFF"/>
          <w:sz w:val="20"/>
          <w:szCs w:val="20"/>
          <w:lang w:val="en-US" w:eastAsia="ru-RU"/>
        </w:rPr>
        <w:t>&lt;/</w:t>
      </w:r>
      <w:r w:rsidRPr="003C7DB9">
        <w:rPr>
          <w:rFonts w:ascii="Courier New" w:eastAsia="Times New Roman" w:hAnsi="Courier New" w:cs="Courier New"/>
          <w:noProof/>
          <w:color w:val="9EFFFF"/>
          <w:sz w:val="20"/>
          <w:szCs w:val="20"/>
          <w:lang w:val="en-US" w:eastAsia="ru-RU"/>
        </w:rPr>
        <w:t>label</w:t>
      </w:r>
      <w:r w:rsidRPr="003C7DB9">
        <w:rPr>
          <w:rFonts w:ascii="Courier New" w:eastAsia="Times New Roman" w:hAnsi="Courier New" w:cs="Courier New"/>
          <w:noProof/>
          <w:color w:val="E1EFFF"/>
          <w:sz w:val="20"/>
          <w:szCs w:val="20"/>
          <w:lang w:val="en-US" w:eastAsia="ru-RU"/>
        </w:rPr>
        <w:t>&gt;</w:t>
      </w:r>
      <w:r w:rsidRPr="003C7DB9">
        <w:rPr>
          <w:rFonts w:ascii="Courier New" w:eastAsia="Times New Roman" w:hAnsi="Courier New" w:cs="Courier New"/>
          <w:noProof/>
          <w:color w:val="E1EFFF"/>
          <w:sz w:val="20"/>
          <w:szCs w:val="20"/>
          <w:lang w:val="en-US" w:eastAsia="ru-RU"/>
        </w:rPr>
        <w:br/>
        <w:t>&lt;</w:t>
      </w:r>
      <w:r w:rsidRPr="003C7DB9">
        <w:rPr>
          <w:rFonts w:ascii="Courier New" w:eastAsia="Times New Roman" w:hAnsi="Courier New" w:cs="Courier New"/>
          <w:noProof/>
          <w:color w:val="9EFFFF"/>
          <w:sz w:val="20"/>
          <w:szCs w:val="20"/>
          <w:lang w:val="en-US" w:eastAsia="ru-RU"/>
        </w:rPr>
        <w:t xml:space="preserve">input </w:t>
      </w:r>
      <w:r w:rsidRPr="003C7DB9">
        <w:rPr>
          <w:rFonts w:ascii="Courier New" w:eastAsia="Times New Roman" w:hAnsi="Courier New" w:cs="Courier New"/>
          <w:noProof/>
          <w:color w:val="FFDD00"/>
          <w:sz w:val="20"/>
          <w:szCs w:val="20"/>
          <w:lang w:val="en-US" w:eastAsia="ru-RU"/>
        </w:rPr>
        <w:t>type=</w:t>
      </w:r>
      <w:r w:rsidRPr="003C7DB9">
        <w:rPr>
          <w:rFonts w:ascii="Courier New" w:eastAsia="Times New Roman" w:hAnsi="Courier New" w:cs="Courier New"/>
          <w:b/>
          <w:bCs/>
          <w:noProof/>
          <w:color w:val="3AD900"/>
          <w:sz w:val="20"/>
          <w:szCs w:val="20"/>
          <w:lang w:val="en-US" w:eastAsia="ru-RU"/>
        </w:rPr>
        <w:t xml:space="preserve">"text" </w:t>
      </w:r>
      <w:r w:rsidRPr="003C7DB9">
        <w:rPr>
          <w:rFonts w:ascii="Courier New" w:eastAsia="Times New Roman" w:hAnsi="Courier New" w:cs="Courier New"/>
          <w:noProof/>
          <w:color w:val="FFDD00"/>
          <w:sz w:val="20"/>
          <w:szCs w:val="20"/>
          <w:lang w:val="en-US" w:eastAsia="ru-RU"/>
        </w:rPr>
        <w:t>name=</w:t>
      </w:r>
      <w:r w:rsidRPr="003C7DB9">
        <w:rPr>
          <w:rFonts w:ascii="Courier New" w:eastAsia="Times New Roman" w:hAnsi="Courier New" w:cs="Courier New"/>
          <w:b/>
          <w:bCs/>
          <w:noProof/>
          <w:color w:val="3AD900"/>
          <w:sz w:val="20"/>
          <w:szCs w:val="20"/>
          <w:lang w:val="en-US" w:eastAsia="ru-RU"/>
        </w:rPr>
        <w:t xml:space="preserve">"name" </w:t>
      </w:r>
      <w:r w:rsidRPr="003C7DB9">
        <w:rPr>
          <w:rFonts w:ascii="Courier New" w:eastAsia="Times New Roman" w:hAnsi="Courier New" w:cs="Courier New"/>
          <w:noProof/>
          <w:color w:val="FFDD00"/>
          <w:sz w:val="20"/>
          <w:szCs w:val="20"/>
          <w:lang w:val="en-US" w:eastAsia="ru-RU"/>
        </w:rPr>
        <w:t>placeholder=</w:t>
      </w:r>
      <w:r w:rsidRPr="003C7DB9">
        <w:rPr>
          <w:rFonts w:ascii="Courier New" w:eastAsia="Times New Roman" w:hAnsi="Courier New" w:cs="Courier New"/>
          <w:b/>
          <w:bCs/>
          <w:noProof/>
          <w:color w:val="3AD900"/>
          <w:sz w:val="20"/>
          <w:szCs w:val="20"/>
          <w:lang w:val="en-US" w:eastAsia="ru-RU"/>
        </w:rPr>
        <w:t xml:space="preserve">"Enter your name" </w:t>
      </w:r>
      <w:r w:rsidRPr="003C7DB9">
        <w:rPr>
          <w:rFonts w:ascii="Courier New" w:eastAsia="Times New Roman" w:hAnsi="Courier New" w:cs="Courier New"/>
          <w:noProof/>
          <w:color w:val="FFDD00"/>
          <w:sz w:val="20"/>
          <w:szCs w:val="20"/>
          <w:lang w:val="en-US" w:eastAsia="ru-RU"/>
        </w:rPr>
        <w:t>id=</w:t>
      </w:r>
      <w:r w:rsidRPr="003C7DB9">
        <w:rPr>
          <w:rFonts w:ascii="Courier New" w:eastAsia="Times New Roman" w:hAnsi="Courier New" w:cs="Courier New"/>
          <w:b/>
          <w:bCs/>
          <w:noProof/>
          <w:color w:val="3AD900"/>
          <w:sz w:val="20"/>
          <w:szCs w:val="20"/>
          <w:lang w:val="en-US" w:eastAsia="ru-RU"/>
        </w:rPr>
        <w:t>"user_name"</w:t>
      </w:r>
      <w:r w:rsidRPr="003C7DB9">
        <w:rPr>
          <w:rFonts w:ascii="Courier New" w:eastAsia="Times New Roman" w:hAnsi="Courier New" w:cs="Courier New"/>
          <w:noProof/>
          <w:color w:val="E1EFFF"/>
          <w:sz w:val="20"/>
          <w:szCs w:val="20"/>
          <w:lang w:val="en-US" w:eastAsia="ru-RU"/>
        </w:rPr>
        <w:t>&gt;</w:t>
      </w:r>
    </w:p>
    <w:p w:rsidR="0011537E" w:rsidRPr="001062D9" w:rsidRDefault="00546974" w:rsidP="00100F43">
      <w:pPr>
        <w:rPr>
          <w:rFonts w:cstheme="minorHAnsi"/>
          <w:b/>
          <w:noProof/>
          <w:sz w:val="24"/>
          <w:szCs w:val="24"/>
        </w:rPr>
      </w:pPr>
      <w:r w:rsidRPr="001062D9">
        <w:rPr>
          <w:rFonts w:cstheme="minorHAnsi"/>
          <w:b/>
          <w:noProof/>
          <w:sz w:val="24"/>
          <w:szCs w:val="24"/>
        </w:rPr>
        <w:t>Выведет:</w:t>
      </w:r>
    </w:p>
    <w:p w:rsidR="00546974" w:rsidRPr="001062D9" w:rsidRDefault="00B321E1" w:rsidP="00100F43">
      <w:pPr>
        <w:rPr>
          <w:rFonts w:cstheme="minorHAnsi"/>
          <w:b/>
          <w:noProof/>
          <w:sz w:val="24"/>
          <w:szCs w:val="24"/>
        </w:rPr>
      </w:pPr>
      <w:r w:rsidRPr="001062D9">
        <w:rPr>
          <w:rFonts w:cstheme="minorHAnsi"/>
          <w:noProof/>
          <w:sz w:val="24"/>
          <w:szCs w:val="24"/>
        </w:rPr>
        <w:t xml:space="preserve"> </w:t>
      </w:r>
      <w:r w:rsidR="00546974" w:rsidRPr="003C7DB9">
        <w:rPr>
          <w:rFonts w:cstheme="minorHAnsi"/>
          <w:b/>
          <w:noProof/>
          <w:sz w:val="24"/>
          <w:szCs w:val="24"/>
          <w:lang w:eastAsia="ru-RU"/>
        </w:rPr>
        <w:drawing>
          <wp:inline distT="0" distB="0" distL="0" distR="0" wp14:anchorId="1257B2D6" wp14:editId="49747031">
            <wp:extent cx="2676525" cy="1304925"/>
            <wp:effectExtent l="0" t="0" r="9525" b="9525"/>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35">
                      <a:extLst>
                        <a:ext uri="{28A0092B-C50C-407E-A947-70E740481C1C}">
                          <a14:useLocalDpi xmlns:a14="http://schemas.microsoft.com/office/drawing/2010/main" val="0"/>
                        </a:ext>
                      </a:extLst>
                    </a:blip>
                    <a:stretch>
                      <a:fillRect/>
                    </a:stretch>
                  </pic:blipFill>
                  <pic:spPr>
                    <a:xfrm>
                      <a:off x="0" y="0"/>
                      <a:ext cx="2676525" cy="1304925"/>
                    </a:xfrm>
                    <a:prstGeom prst="rect">
                      <a:avLst/>
                    </a:prstGeom>
                  </pic:spPr>
                </pic:pic>
              </a:graphicData>
            </a:graphic>
          </wp:inline>
        </w:drawing>
      </w:r>
      <w:r w:rsidR="00562559" w:rsidRPr="001062D9">
        <w:rPr>
          <w:rFonts w:cstheme="minorHAnsi"/>
          <w:b/>
          <w:noProof/>
          <w:sz w:val="24"/>
          <w:szCs w:val="24"/>
        </w:rPr>
        <w:t xml:space="preserve"> </w:t>
      </w:r>
    </w:p>
    <w:p w:rsidR="00197D37" w:rsidRPr="001062D9" w:rsidRDefault="00B321E1" w:rsidP="00197D37">
      <w:pPr>
        <w:pStyle w:val="a8"/>
        <w:shd w:val="clear" w:color="auto" w:fill="FFFFFF"/>
        <w:spacing w:before="150" w:beforeAutospacing="0" w:after="240" w:afterAutospacing="0"/>
        <w:ind w:left="450"/>
        <w:rPr>
          <w:rFonts w:ascii="Arial" w:hAnsi="Arial" w:cs="Arial"/>
          <w:noProof/>
          <w:color w:val="000000"/>
          <w:sz w:val="22"/>
          <w:szCs w:val="22"/>
        </w:rPr>
      </w:pPr>
      <w:r w:rsidRPr="001062D9">
        <w:rPr>
          <w:rFonts w:cstheme="minorHAnsi"/>
          <w:b/>
          <w:noProof/>
        </w:rPr>
        <w:t>5)</w:t>
      </w:r>
      <w:r w:rsidRPr="001062D9">
        <w:rPr>
          <w:rFonts w:cstheme="minorHAnsi"/>
          <w:noProof/>
        </w:rPr>
        <w:t xml:space="preserve"> </w:t>
      </w:r>
      <w:r w:rsidR="00D13CE9" w:rsidRPr="003C7DB9">
        <w:rPr>
          <w:rFonts w:cstheme="minorHAnsi"/>
          <w:b/>
          <w:noProof/>
          <w:color w:val="E36C0A" w:themeColor="accent6" w:themeShade="BF"/>
          <w:lang w:val="en-US"/>
        </w:rPr>
        <w:t>value</w:t>
      </w:r>
      <w:r w:rsidR="00D13CE9" w:rsidRPr="001062D9">
        <w:rPr>
          <w:rFonts w:cstheme="minorHAnsi"/>
          <w:b/>
          <w:noProof/>
          <w:color w:val="E36C0A" w:themeColor="accent6" w:themeShade="BF"/>
        </w:rPr>
        <w:t xml:space="preserve"> - </w:t>
      </w:r>
      <w:r w:rsidR="00197D37" w:rsidRPr="001062D9">
        <w:rPr>
          <w:rFonts w:ascii="Arial" w:hAnsi="Arial" w:cs="Arial"/>
          <w:noProof/>
          <w:color w:val="000000"/>
          <w:sz w:val="22"/>
          <w:szCs w:val="22"/>
        </w:rPr>
        <w:t>определяет значение элемента формы, которое будет отправлено на сервер. На сервер отправляется пара «имя=значение», где имя задается атрибутом</w:t>
      </w:r>
      <w:r w:rsidR="00197D37" w:rsidRPr="003C7DB9">
        <w:rPr>
          <w:rFonts w:ascii="Arial" w:hAnsi="Arial" w:cs="Arial"/>
          <w:noProof/>
          <w:color w:val="000000"/>
          <w:sz w:val="22"/>
          <w:szCs w:val="22"/>
          <w:lang w:val="en-US"/>
        </w:rPr>
        <w:t> </w:t>
      </w:r>
      <w:r w:rsidR="00197D37" w:rsidRPr="003C7DB9">
        <w:rPr>
          <w:rFonts w:ascii="Arial" w:hAnsi="Arial" w:cs="Arial"/>
          <w:noProof/>
          <w:color w:val="B61039"/>
          <w:sz w:val="22"/>
          <w:szCs w:val="22"/>
          <w:bdr w:val="none" w:sz="0" w:space="0" w:color="auto" w:frame="1"/>
          <w:lang w:val="en-US"/>
        </w:rPr>
        <w:t>name</w:t>
      </w:r>
      <w:r w:rsidR="00197D37" w:rsidRPr="003C7DB9">
        <w:rPr>
          <w:rFonts w:ascii="Arial" w:hAnsi="Arial" w:cs="Arial"/>
          <w:noProof/>
          <w:color w:val="000000"/>
          <w:sz w:val="22"/>
          <w:szCs w:val="22"/>
          <w:lang w:val="en-US"/>
        </w:rPr>
        <w:t> </w:t>
      </w:r>
      <w:r w:rsidR="00197D37" w:rsidRPr="001062D9">
        <w:rPr>
          <w:rFonts w:ascii="Arial" w:hAnsi="Arial" w:cs="Arial"/>
          <w:noProof/>
          <w:color w:val="000000"/>
          <w:sz w:val="22"/>
          <w:szCs w:val="22"/>
        </w:rPr>
        <w:t>тега</w:t>
      </w:r>
      <w:r w:rsidR="00197D37" w:rsidRPr="003C7DB9">
        <w:rPr>
          <w:rFonts w:ascii="Arial" w:hAnsi="Arial" w:cs="Arial"/>
          <w:noProof/>
          <w:color w:val="000000"/>
          <w:sz w:val="22"/>
          <w:szCs w:val="22"/>
          <w:lang w:val="en-US"/>
        </w:rPr>
        <w:t> </w:t>
      </w:r>
      <w:r w:rsidR="00197D37" w:rsidRPr="001062D9">
        <w:rPr>
          <w:rFonts w:ascii="Courier New" w:hAnsi="Courier New" w:cs="Courier New"/>
          <w:b/>
          <w:bCs/>
          <w:noProof/>
          <w:color w:val="006699"/>
          <w:sz w:val="22"/>
          <w:szCs w:val="22"/>
        </w:rPr>
        <w:t>&lt;</w:t>
      </w:r>
      <w:r w:rsidR="00197D37" w:rsidRPr="003C7DB9">
        <w:rPr>
          <w:rFonts w:ascii="Courier New" w:hAnsi="Courier New" w:cs="Courier New"/>
          <w:b/>
          <w:bCs/>
          <w:noProof/>
          <w:color w:val="006699"/>
          <w:sz w:val="22"/>
          <w:szCs w:val="22"/>
          <w:lang w:val="en-US"/>
        </w:rPr>
        <w:t>input</w:t>
      </w:r>
      <w:r w:rsidR="00197D37" w:rsidRPr="001062D9">
        <w:rPr>
          <w:rFonts w:ascii="Courier New" w:hAnsi="Courier New" w:cs="Courier New"/>
          <w:b/>
          <w:bCs/>
          <w:noProof/>
          <w:color w:val="006699"/>
          <w:sz w:val="22"/>
          <w:szCs w:val="22"/>
        </w:rPr>
        <w:t>&gt;</w:t>
      </w:r>
      <w:r w:rsidR="00197D37" w:rsidRPr="001062D9">
        <w:rPr>
          <w:rFonts w:ascii="Arial" w:hAnsi="Arial" w:cs="Arial"/>
          <w:noProof/>
          <w:color w:val="000000"/>
          <w:sz w:val="22"/>
          <w:szCs w:val="22"/>
        </w:rPr>
        <w:t>, а значение</w:t>
      </w:r>
      <w:r w:rsidR="00197D37" w:rsidRPr="003C7DB9">
        <w:rPr>
          <w:rFonts w:ascii="Arial" w:hAnsi="Arial" w:cs="Arial"/>
          <w:noProof/>
          <w:color w:val="000000"/>
          <w:sz w:val="22"/>
          <w:szCs w:val="22"/>
          <w:lang w:val="en-US"/>
        </w:rPr>
        <w:t> </w:t>
      </w:r>
      <w:r w:rsidR="00197D37" w:rsidRPr="001062D9">
        <w:rPr>
          <w:rFonts w:ascii="Arial" w:hAnsi="Arial" w:cs="Arial"/>
          <w:noProof/>
          <w:color w:val="000000"/>
          <w:sz w:val="22"/>
          <w:szCs w:val="22"/>
        </w:rPr>
        <w:t>— атрибутом</w:t>
      </w:r>
      <w:r w:rsidR="00197D37" w:rsidRPr="003C7DB9">
        <w:rPr>
          <w:rFonts w:ascii="Arial" w:hAnsi="Arial" w:cs="Arial"/>
          <w:noProof/>
          <w:color w:val="000000"/>
          <w:sz w:val="22"/>
          <w:szCs w:val="22"/>
          <w:lang w:val="en-US"/>
        </w:rPr>
        <w:t> </w:t>
      </w:r>
      <w:r w:rsidR="00197D37" w:rsidRPr="003C7DB9">
        <w:rPr>
          <w:rFonts w:ascii="Arial" w:hAnsi="Arial" w:cs="Arial"/>
          <w:noProof/>
          <w:color w:val="B61039"/>
          <w:sz w:val="22"/>
          <w:szCs w:val="22"/>
          <w:bdr w:val="none" w:sz="0" w:space="0" w:color="auto" w:frame="1"/>
          <w:lang w:val="en-US"/>
        </w:rPr>
        <w:t>value</w:t>
      </w:r>
      <w:r w:rsidR="00197D37" w:rsidRPr="001062D9">
        <w:rPr>
          <w:rFonts w:ascii="Arial" w:hAnsi="Arial" w:cs="Arial"/>
          <w:noProof/>
          <w:color w:val="000000"/>
          <w:sz w:val="22"/>
          <w:szCs w:val="22"/>
        </w:rPr>
        <w:t>.</w:t>
      </w:r>
    </w:p>
    <w:p w:rsidR="00197D37" w:rsidRPr="001062D9" w:rsidRDefault="00197D37" w:rsidP="00197D37">
      <w:pPr>
        <w:shd w:val="clear" w:color="auto" w:fill="FFFFFF"/>
        <w:spacing w:before="240" w:after="240" w:line="240" w:lineRule="auto"/>
        <w:ind w:left="450"/>
        <w:rPr>
          <w:rFonts w:ascii="Arial" w:eastAsia="Times New Roman" w:hAnsi="Arial" w:cs="Arial"/>
          <w:noProof/>
          <w:color w:val="000000"/>
          <w:lang w:eastAsia="ru-RU"/>
        </w:rPr>
      </w:pPr>
      <w:r w:rsidRPr="001062D9">
        <w:rPr>
          <w:rFonts w:ascii="Arial" w:eastAsia="Times New Roman" w:hAnsi="Arial" w:cs="Arial"/>
          <w:noProof/>
          <w:color w:val="000000"/>
          <w:lang w:eastAsia="ru-RU"/>
        </w:rPr>
        <w:t>В зависимости от типа элемента атрибут</w:t>
      </w:r>
      <w:r w:rsidRPr="003C7DB9">
        <w:rPr>
          <w:rFonts w:ascii="Arial" w:eastAsia="Times New Roman" w:hAnsi="Arial" w:cs="Arial"/>
          <w:noProof/>
          <w:color w:val="000000"/>
          <w:lang w:val="en-US" w:eastAsia="ru-RU"/>
        </w:rPr>
        <w:t> </w:t>
      </w:r>
      <w:r w:rsidRPr="003C7DB9">
        <w:rPr>
          <w:rFonts w:ascii="Arial" w:eastAsia="Times New Roman" w:hAnsi="Arial" w:cs="Arial"/>
          <w:noProof/>
          <w:color w:val="B61039"/>
          <w:bdr w:val="none" w:sz="0" w:space="0" w:color="auto" w:frame="1"/>
          <w:lang w:val="en-US" w:eastAsia="ru-RU"/>
        </w:rPr>
        <w:t>value</w:t>
      </w:r>
      <w:r w:rsidRPr="003C7DB9">
        <w:rPr>
          <w:rFonts w:ascii="Arial" w:eastAsia="Times New Roman" w:hAnsi="Arial" w:cs="Arial"/>
          <w:noProof/>
          <w:color w:val="000000"/>
          <w:lang w:val="en-US" w:eastAsia="ru-RU"/>
        </w:rPr>
        <w:t> </w:t>
      </w:r>
      <w:r w:rsidRPr="001062D9">
        <w:rPr>
          <w:rFonts w:ascii="Arial" w:eastAsia="Times New Roman" w:hAnsi="Arial" w:cs="Arial"/>
          <w:noProof/>
          <w:color w:val="000000"/>
          <w:lang w:eastAsia="ru-RU"/>
        </w:rPr>
        <w:t>выступает в следующей роли:</w:t>
      </w:r>
    </w:p>
    <w:p w:rsidR="00197D37" w:rsidRPr="001062D9" w:rsidRDefault="00197D37" w:rsidP="00197D37">
      <w:pPr>
        <w:numPr>
          <w:ilvl w:val="0"/>
          <w:numId w:val="37"/>
        </w:numPr>
        <w:shd w:val="clear" w:color="auto" w:fill="FFFFFF"/>
        <w:spacing w:before="100" w:beforeAutospacing="1" w:after="100" w:afterAutospacing="1" w:line="240" w:lineRule="auto"/>
        <w:ind w:left="675"/>
        <w:rPr>
          <w:rFonts w:ascii="Arial" w:eastAsia="Times New Roman" w:hAnsi="Arial" w:cs="Arial"/>
          <w:noProof/>
          <w:color w:val="000000"/>
          <w:lang w:eastAsia="ru-RU"/>
        </w:rPr>
      </w:pPr>
      <w:r w:rsidRPr="001062D9">
        <w:rPr>
          <w:rFonts w:ascii="Arial" w:eastAsia="Times New Roman" w:hAnsi="Arial" w:cs="Arial"/>
          <w:noProof/>
          <w:color w:val="000000"/>
          <w:lang w:eastAsia="ru-RU"/>
        </w:rPr>
        <w:t>для кнопок (</w:t>
      </w:r>
      <w:r w:rsidRPr="003C7DB9">
        <w:rPr>
          <w:rFonts w:ascii="Courier New" w:eastAsia="Times New Roman" w:hAnsi="Courier New" w:cs="Courier New"/>
          <w:noProof/>
          <w:color w:val="000000"/>
          <w:lang w:val="en-US" w:eastAsia="ru-RU"/>
        </w:rPr>
        <w:t>input</w:t>
      </w:r>
      <w:r w:rsidRPr="001062D9">
        <w:rPr>
          <w:rFonts w:ascii="Courier New" w:eastAsia="Times New Roman" w:hAnsi="Courier New" w:cs="Courier New"/>
          <w:noProof/>
          <w:color w:val="000000"/>
          <w:lang w:eastAsia="ru-RU"/>
        </w:rPr>
        <w:t xml:space="preserve"> </w:t>
      </w:r>
      <w:r w:rsidRPr="003C7DB9">
        <w:rPr>
          <w:rFonts w:ascii="Courier New" w:eastAsia="Times New Roman" w:hAnsi="Courier New" w:cs="Courier New"/>
          <w:noProof/>
          <w:color w:val="000000"/>
          <w:lang w:val="en-US" w:eastAsia="ru-RU"/>
        </w:rPr>
        <w:t>type</w:t>
      </w:r>
      <w:r w:rsidRPr="001062D9">
        <w:rPr>
          <w:rFonts w:ascii="Courier New" w:eastAsia="Times New Roman" w:hAnsi="Courier New" w:cs="Courier New"/>
          <w:noProof/>
          <w:color w:val="000000"/>
          <w:lang w:eastAsia="ru-RU"/>
        </w:rPr>
        <w:t>="</w:t>
      </w:r>
      <w:r w:rsidRPr="003C7DB9">
        <w:rPr>
          <w:rFonts w:ascii="Courier New" w:eastAsia="Times New Roman" w:hAnsi="Courier New" w:cs="Courier New"/>
          <w:noProof/>
          <w:color w:val="000000"/>
          <w:lang w:val="en-US" w:eastAsia="ru-RU"/>
        </w:rPr>
        <w:t>button</w:t>
      </w:r>
      <w:r w:rsidRPr="001062D9">
        <w:rPr>
          <w:rFonts w:ascii="Courier New" w:eastAsia="Times New Roman" w:hAnsi="Courier New" w:cs="Courier New"/>
          <w:noProof/>
          <w:color w:val="000000"/>
          <w:lang w:eastAsia="ru-RU"/>
        </w:rPr>
        <w:t xml:space="preserve"> | </w:t>
      </w:r>
      <w:r w:rsidRPr="003C7DB9">
        <w:rPr>
          <w:rFonts w:ascii="Courier New" w:eastAsia="Times New Roman" w:hAnsi="Courier New" w:cs="Courier New"/>
          <w:noProof/>
          <w:color w:val="000000"/>
          <w:lang w:val="en-US" w:eastAsia="ru-RU"/>
        </w:rPr>
        <w:t>reset</w:t>
      </w:r>
      <w:r w:rsidRPr="001062D9">
        <w:rPr>
          <w:rFonts w:ascii="Courier New" w:eastAsia="Times New Roman" w:hAnsi="Courier New" w:cs="Courier New"/>
          <w:noProof/>
          <w:color w:val="000000"/>
          <w:lang w:eastAsia="ru-RU"/>
        </w:rPr>
        <w:t xml:space="preserve"> | </w:t>
      </w:r>
      <w:r w:rsidRPr="003C7DB9">
        <w:rPr>
          <w:rFonts w:ascii="Courier New" w:eastAsia="Times New Roman" w:hAnsi="Courier New" w:cs="Courier New"/>
          <w:noProof/>
          <w:color w:val="000000"/>
          <w:lang w:val="en-US" w:eastAsia="ru-RU"/>
        </w:rPr>
        <w:t>submit</w:t>
      </w:r>
      <w:r w:rsidRPr="001062D9">
        <w:rPr>
          <w:rFonts w:ascii="Courier New" w:eastAsia="Times New Roman" w:hAnsi="Courier New" w:cs="Courier New"/>
          <w:noProof/>
          <w:color w:val="000000"/>
          <w:lang w:eastAsia="ru-RU"/>
        </w:rPr>
        <w:t>"</w:t>
      </w:r>
      <w:r w:rsidRPr="001062D9">
        <w:rPr>
          <w:rFonts w:ascii="Arial" w:eastAsia="Times New Roman" w:hAnsi="Arial" w:cs="Arial"/>
          <w:noProof/>
          <w:color w:val="000000"/>
          <w:lang w:eastAsia="ru-RU"/>
        </w:rPr>
        <w:t>) устанавливает текстовую надпись на них;</w:t>
      </w:r>
    </w:p>
    <w:p w:rsidR="00197D37" w:rsidRPr="001062D9" w:rsidRDefault="00197D37" w:rsidP="00197D37">
      <w:pPr>
        <w:numPr>
          <w:ilvl w:val="0"/>
          <w:numId w:val="37"/>
        </w:numPr>
        <w:shd w:val="clear" w:color="auto" w:fill="FFFFFF"/>
        <w:spacing w:before="100" w:beforeAutospacing="1" w:after="100" w:afterAutospacing="1" w:line="240" w:lineRule="auto"/>
        <w:ind w:left="675"/>
        <w:rPr>
          <w:rFonts w:ascii="Arial" w:eastAsia="Times New Roman" w:hAnsi="Arial" w:cs="Arial"/>
          <w:noProof/>
          <w:color w:val="000000"/>
          <w:lang w:eastAsia="ru-RU"/>
        </w:rPr>
      </w:pPr>
      <w:r w:rsidRPr="001062D9">
        <w:rPr>
          <w:rFonts w:ascii="Arial" w:eastAsia="Times New Roman" w:hAnsi="Arial" w:cs="Arial"/>
          <w:noProof/>
          <w:color w:val="000000"/>
          <w:lang w:eastAsia="ru-RU"/>
        </w:rPr>
        <w:t>для текстовых полей (</w:t>
      </w:r>
      <w:r w:rsidRPr="003C7DB9">
        <w:rPr>
          <w:rFonts w:ascii="Courier New" w:eastAsia="Times New Roman" w:hAnsi="Courier New" w:cs="Courier New"/>
          <w:noProof/>
          <w:color w:val="000000"/>
          <w:lang w:val="en-US" w:eastAsia="ru-RU"/>
        </w:rPr>
        <w:t>input</w:t>
      </w:r>
      <w:r w:rsidRPr="001062D9">
        <w:rPr>
          <w:rFonts w:ascii="Courier New" w:eastAsia="Times New Roman" w:hAnsi="Courier New" w:cs="Courier New"/>
          <w:noProof/>
          <w:color w:val="000000"/>
          <w:lang w:eastAsia="ru-RU"/>
        </w:rPr>
        <w:t xml:space="preserve"> </w:t>
      </w:r>
      <w:r w:rsidRPr="003C7DB9">
        <w:rPr>
          <w:rFonts w:ascii="Courier New" w:eastAsia="Times New Roman" w:hAnsi="Courier New" w:cs="Courier New"/>
          <w:noProof/>
          <w:color w:val="000000"/>
          <w:lang w:val="en-US" w:eastAsia="ru-RU"/>
        </w:rPr>
        <w:t>type</w:t>
      </w:r>
      <w:r w:rsidRPr="001062D9">
        <w:rPr>
          <w:rFonts w:ascii="Courier New" w:eastAsia="Times New Roman" w:hAnsi="Courier New" w:cs="Courier New"/>
          <w:noProof/>
          <w:color w:val="000000"/>
          <w:lang w:eastAsia="ru-RU"/>
        </w:rPr>
        <w:t>="</w:t>
      </w:r>
      <w:r w:rsidRPr="003C7DB9">
        <w:rPr>
          <w:rFonts w:ascii="Courier New" w:eastAsia="Times New Roman" w:hAnsi="Courier New" w:cs="Courier New"/>
          <w:noProof/>
          <w:color w:val="000000"/>
          <w:lang w:val="en-US" w:eastAsia="ru-RU"/>
        </w:rPr>
        <w:t>password</w:t>
      </w:r>
      <w:r w:rsidRPr="001062D9">
        <w:rPr>
          <w:rFonts w:ascii="Courier New" w:eastAsia="Times New Roman" w:hAnsi="Courier New" w:cs="Courier New"/>
          <w:noProof/>
          <w:color w:val="000000"/>
          <w:lang w:eastAsia="ru-RU"/>
        </w:rPr>
        <w:t xml:space="preserve"> | </w:t>
      </w:r>
      <w:r w:rsidRPr="003C7DB9">
        <w:rPr>
          <w:rFonts w:ascii="Courier New" w:eastAsia="Times New Roman" w:hAnsi="Courier New" w:cs="Courier New"/>
          <w:noProof/>
          <w:color w:val="000000"/>
          <w:lang w:val="en-US" w:eastAsia="ru-RU"/>
        </w:rPr>
        <w:t>text</w:t>
      </w:r>
      <w:r w:rsidRPr="001062D9">
        <w:rPr>
          <w:rFonts w:ascii="Courier New" w:eastAsia="Times New Roman" w:hAnsi="Courier New" w:cs="Courier New"/>
          <w:noProof/>
          <w:color w:val="000000"/>
          <w:lang w:eastAsia="ru-RU"/>
        </w:rPr>
        <w:t>"</w:t>
      </w:r>
      <w:r w:rsidRPr="001062D9">
        <w:rPr>
          <w:rFonts w:ascii="Arial" w:eastAsia="Times New Roman" w:hAnsi="Arial" w:cs="Arial"/>
          <w:noProof/>
          <w:color w:val="000000"/>
          <w:lang w:eastAsia="ru-RU"/>
        </w:rPr>
        <w:t xml:space="preserve">) указывает предварительно введенную строку. Пользователь может стирать текст и вводить свои символы, но при использовании в форме кнопки </w:t>
      </w:r>
      <w:r w:rsidRPr="003C7DB9">
        <w:rPr>
          <w:rFonts w:ascii="Arial" w:eastAsia="Times New Roman" w:hAnsi="Arial" w:cs="Arial"/>
          <w:noProof/>
          <w:color w:val="000000"/>
          <w:lang w:val="en-US" w:eastAsia="ru-RU"/>
        </w:rPr>
        <w:t>Reset</w:t>
      </w:r>
      <w:r w:rsidRPr="001062D9">
        <w:rPr>
          <w:rFonts w:ascii="Arial" w:eastAsia="Times New Roman" w:hAnsi="Arial" w:cs="Arial"/>
          <w:noProof/>
          <w:color w:val="000000"/>
          <w:lang w:eastAsia="ru-RU"/>
        </w:rPr>
        <w:t xml:space="preserve"> пользовательский текст очищается и восстанавливается введенный в атрибуте</w:t>
      </w:r>
      <w:r w:rsidRPr="003C7DB9">
        <w:rPr>
          <w:rFonts w:ascii="Arial" w:eastAsia="Times New Roman" w:hAnsi="Arial" w:cs="Arial"/>
          <w:noProof/>
          <w:color w:val="000000"/>
          <w:lang w:val="en-US" w:eastAsia="ru-RU"/>
        </w:rPr>
        <w:t> </w:t>
      </w:r>
      <w:r w:rsidRPr="003C7DB9">
        <w:rPr>
          <w:rFonts w:ascii="Arial" w:eastAsia="Times New Roman" w:hAnsi="Arial" w:cs="Arial"/>
          <w:noProof/>
          <w:color w:val="B61039"/>
          <w:bdr w:val="none" w:sz="0" w:space="0" w:color="auto" w:frame="1"/>
          <w:lang w:val="en-US" w:eastAsia="ru-RU"/>
        </w:rPr>
        <w:t>value</w:t>
      </w:r>
      <w:r w:rsidRPr="001062D9">
        <w:rPr>
          <w:rFonts w:ascii="Arial" w:eastAsia="Times New Roman" w:hAnsi="Arial" w:cs="Arial"/>
          <w:noProof/>
          <w:color w:val="000000"/>
          <w:lang w:eastAsia="ru-RU"/>
        </w:rPr>
        <w:t>;</w:t>
      </w:r>
    </w:p>
    <w:p w:rsidR="00197D37" w:rsidRPr="001062D9" w:rsidRDefault="00197D37" w:rsidP="00197D37">
      <w:pPr>
        <w:numPr>
          <w:ilvl w:val="0"/>
          <w:numId w:val="37"/>
        </w:numPr>
        <w:shd w:val="clear" w:color="auto" w:fill="FFFFFF"/>
        <w:spacing w:before="100" w:beforeAutospacing="1" w:after="100" w:afterAutospacing="1" w:line="240" w:lineRule="auto"/>
        <w:ind w:left="675"/>
        <w:rPr>
          <w:rFonts w:ascii="Arial" w:eastAsia="Times New Roman" w:hAnsi="Arial" w:cs="Arial"/>
          <w:noProof/>
          <w:color w:val="000000"/>
          <w:lang w:eastAsia="ru-RU"/>
        </w:rPr>
      </w:pPr>
      <w:r w:rsidRPr="001062D9">
        <w:rPr>
          <w:rFonts w:ascii="Arial" w:eastAsia="Times New Roman" w:hAnsi="Arial" w:cs="Arial"/>
          <w:noProof/>
          <w:color w:val="000000"/>
          <w:lang w:eastAsia="ru-RU"/>
        </w:rPr>
        <w:t>для флажков и переключателей (</w:t>
      </w:r>
      <w:r w:rsidRPr="003C7DB9">
        <w:rPr>
          <w:rFonts w:ascii="Courier New" w:eastAsia="Times New Roman" w:hAnsi="Courier New" w:cs="Courier New"/>
          <w:noProof/>
          <w:color w:val="000000"/>
          <w:lang w:val="en-US" w:eastAsia="ru-RU"/>
        </w:rPr>
        <w:t>input</w:t>
      </w:r>
      <w:r w:rsidRPr="001062D9">
        <w:rPr>
          <w:rFonts w:ascii="Courier New" w:eastAsia="Times New Roman" w:hAnsi="Courier New" w:cs="Courier New"/>
          <w:noProof/>
          <w:color w:val="000000"/>
          <w:lang w:eastAsia="ru-RU"/>
        </w:rPr>
        <w:t xml:space="preserve"> </w:t>
      </w:r>
      <w:r w:rsidRPr="003C7DB9">
        <w:rPr>
          <w:rFonts w:ascii="Courier New" w:eastAsia="Times New Roman" w:hAnsi="Courier New" w:cs="Courier New"/>
          <w:noProof/>
          <w:color w:val="000000"/>
          <w:lang w:val="en-US" w:eastAsia="ru-RU"/>
        </w:rPr>
        <w:t>type</w:t>
      </w:r>
      <w:r w:rsidRPr="001062D9">
        <w:rPr>
          <w:rFonts w:ascii="Courier New" w:eastAsia="Times New Roman" w:hAnsi="Courier New" w:cs="Courier New"/>
          <w:noProof/>
          <w:color w:val="000000"/>
          <w:lang w:eastAsia="ru-RU"/>
        </w:rPr>
        <w:t>="</w:t>
      </w:r>
      <w:r w:rsidRPr="003C7DB9">
        <w:rPr>
          <w:rFonts w:ascii="Courier New" w:eastAsia="Times New Roman" w:hAnsi="Courier New" w:cs="Courier New"/>
          <w:noProof/>
          <w:color w:val="000000"/>
          <w:lang w:val="en-US" w:eastAsia="ru-RU"/>
        </w:rPr>
        <w:t>checkbox</w:t>
      </w:r>
      <w:r w:rsidRPr="001062D9">
        <w:rPr>
          <w:rFonts w:ascii="Courier New" w:eastAsia="Times New Roman" w:hAnsi="Courier New" w:cs="Courier New"/>
          <w:noProof/>
          <w:color w:val="000000"/>
          <w:lang w:eastAsia="ru-RU"/>
        </w:rPr>
        <w:t xml:space="preserve"> | </w:t>
      </w:r>
      <w:r w:rsidRPr="003C7DB9">
        <w:rPr>
          <w:rFonts w:ascii="Courier New" w:eastAsia="Times New Roman" w:hAnsi="Courier New" w:cs="Courier New"/>
          <w:noProof/>
          <w:color w:val="000000"/>
          <w:lang w:val="en-US" w:eastAsia="ru-RU"/>
        </w:rPr>
        <w:t>radio</w:t>
      </w:r>
      <w:r w:rsidRPr="001062D9">
        <w:rPr>
          <w:rFonts w:ascii="Courier New" w:eastAsia="Times New Roman" w:hAnsi="Courier New" w:cs="Courier New"/>
          <w:noProof/>
          <w:color w:val="000000"/>
          <w:lang w:eastAsia="ru-RU"/>
        </w:rPr>
        <w:t>"</w:t>
      </w:r>
      <w:r w:rsidRPr="001062D9">
        <w:rPr>
          <w:rFonts w:ascii="Arial" w:eastAsia="Times New Roman" w:hAnsi="Arial" w:cs="Arial"/>
          <w:noProof/>
          <w:color w:val="000000"/>
          <w:lang w:eastAsia="ru-RU"/>
        </w:rPr>
        <w:t>) уникально определяет каждый элемент, с тем, чтобы клиентская или серверная программа могла однозначно установить, какой пункт выбрал пользователь.</w:t>
      </w:r>
    </w:p>
    <w:p w:rsidR="0020013E" w:rsidRPr="001062D9" w:rsidRDefault="00197D37" w:rsidP="00197D37">
      <w:pPr>
        <w:numPr>
          <w:ilvl w:val="0"/>
          <w:numId w:val="37"/>
        </w:numPr>
        <w:shd w:val="clear" w:color="auto" w:fill="FFFFFF"/>
        <w:spacing w:before="100" w:beforeAutospacing="1" w:after="100" w:afterAutospacing="1" w:line="240" w:lineRule="auto"/>
        <w:ind w:left="675"/>
        <w:rPr>
          <w:rFonts w:ascii="Arial" w:eastAsia="Times New Roman" w:hAnsi="Arial" w:cs="Arial"/>
          <w:noProof/>
          <w:color w:val="000000"/>
          <w:lang w:eastAsia="ru-RU"/>
        </w:rPr>
      </w:pPr>
      <w:r w:rsidRPr="001062D9">
        <w:rPr>
          <w:rFonts w:ascii="Arial" w:eastAsia="Times New Roman" w:hAnsi="Arial" w:cs="Arial"/>
          <w:noProof/>
          <w:color w:val="000000"/>
          <w:lang w:eastAsia="ru-RU"/>
        </w:rPr>
        <w:t>для файлового поля (</w:t>
      </w:r>
      <w:r w:rsidRPr="003C7DB9">
        <w:rPr>
          <w:rFonts w:ascii="Courier New" w:eastAsia="Times New Roman" w:hAnsi="Courier New" w:cs="Courier New"/>
          <w:noProof/>
          <w:color w:val="000000"/>
          <w:lang w:val="en-US" w:eastAsia="ru-RU"/>
        </w:rPr>
        <w:t>input</w:t>
      </w:r>
      <w:r w:rsidRPr="001062D9">
        <w:rPr>
          <w:rFonts w:ascii="Courier New" w:eastAsia="Times New Roman" w:hAnsi="Courier New" w:cs="Courier New"/>
          <w:noProof/>
          <w:color w:val="000000"/>
          <w:lang w:eastAsia="ru-RU"/>
        </w:rPr>
        <w:t xml:space="preserve"> </w:t>
      </w:r>
      <w:r w:rsidRPr="003C7DB9">
        <w:rPr>
          <w:rFonts w:ascii="Courier New" w:eastAsia="Times New Roman" w:hAnsi="Courier New" w:cs="Courier New"/>
          <w:noProof/>
          <w:color w:val="000000"/>
          <w:lang w:val="en-US" w:eastAsia="ru-RU"/>
        </w:rPr>
        <w:t>type</w:t>
      </w:r>
      <w:r w:rsidRPr="001062D9">
        <w:rPr>
          <w:rFonts w:ascii="Courier New" w:eastAsia="Times New Roman" w:hAnsi="Courier New" w:cs="Courier New"/>
          <w:noProof/>
          <w:color w:val="000000"/>
          <w:lang w:eastAsia="ru-RU"/>
        </w:rPr>
        <w:t>="</w:t>
      </w:r>
      <w:r w:rsidRPr="003C7DB9">
        <w:rPr>
          <w:rFonts w:ascii="Courier New" w:eastAsia="Times New Roman" w:hAnsi="Courier New" w:cs="Courier New"/>
          <w:noProof/>
          <w:color w:val="000000"/>
          <w:lang w:val="en-US" w:eastAsia="ru-RU"/>
        </w:rPr>
        <w:t>file</w:t>
      </w:r>
      <w:r w:rsidRPr="001062D9">
        <w:rPr>
          <w:rFonts w:ascii="Courier New" w:eastAsia="Times New Roman" w:hAnsi="Courier New" w:cs="Courier New"/>
          <w:noProof/>
          <w:color w:val="000000"/>
          <w:lang w:eastAsia="ru-RU"/>
        </w:rPr>
        <w:t>"</w:t>
      </w:r>
      <w:r w:rsidRPr="001062D9">
        <w:rPr>
          <w:rFonts w:ascii="Arial" w:eastAsia="Times New Roman" w:hAnsi="Arial" w:cs="Arial"/>
          <w:noProof/>
          <w:color w:val="000000"/>
          <w:lang w:eastAsia="ru-RU"/>
        </w:rPr>
        <w:t>) не оказывает влияние</w:t>
      </w:r>
    </w:p>
    <w:p w:rsidR="0020013E" w:rsidRPr="003C7DB9" w:rsidRDefault="0020013E" w:rsidP="0020013E">
      <w:pPr>
        <w:pStyle w:val="a3"/>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noProof/>
          <w:color w:val="FFFFFF"/>
          <w:sz w:val="20"/>
          <w:szCs w:val="20"/>
          <w:lang w:val="en-US" w:eastAsia="ru-RU"/>
        </w:rPr>
      </w:pPr>
      <w:r w:rsidRPr="003C7DB9">
        <w:rPr>
          <w:rFonts w:ascii="Courier New" w:eastAsia="Times New Roman" w:hAnsi="Courier New" w:cs="Courier New"/>
          <w:noProof/>
          <w:color w:val="E1EFFF"/>
          <w:sz w:val="20"/>
          <w:szCs w:val="20"/>
          <w:lang w:val="en-US" w:eastAsia="ru-RU"/>
        </w:rPr>
        <w:lastRenderedPageBreak/>
        <w:t>&lt;</w:t>
      </w:r>
      <w:r w:rsidRPr="003C7DB9">
        <w:rPr>
          <w:rFonts w:ascii="Courier New" w:eastAsia="Times New Roman" w:hAnsi="Courier New" w:cs="Courier New"/>
          <w:noProof/>
          <w:color w:val="9EFFFF"/>
          <w:sz w:val="20"/>
          <w:szCs w:val="20"/>
          <w:lang w:val="en-US" w:eastAsia="ru-RU"/>
        </w:rPr>
        <w:t xml:space="preserve">input </w:t>
      </w:r>
      <w:r w:rsidRPr="003C7DB9">
        <w:rPr>
          <w:rFonts w:ascii="Courier New" w:eastAsia="Times New Roman" w:hAnsi="Courier New" w:cs="Courier New"/>
          <w:noProof/>
          <w:color w:val="FFDD00"/>
          <w:sz w:val="20"/>
          <w:szCs w:val="20"/>
          <w:lang w:val="en-US" w:eastAsia="ru-RU"/>
        </w:rPr>
        <w:t>type=</w:t>
      </w:r>
      <w:r w:rsidRPr="003C7DB9">
        <w:rPr>
          <w:rFonts w:ascii="Courier New" w:eastAsia="Times New Roman" w:hAnsi="Courier New" w:cs="Courier New"/>
          <w:b/>
          <w:bCs/>
          <w:noProof/>
          <w:color w:val="3AD900"/>
          <w:sz w:val="20"/>
          <w:szCs w:val="20"/>
          <w:lang w:val="en-US" w:eastAsia="ru-RU"/>
        </w:rPr>
        <w:t xml:space="preserve">"radio" </w:t>
      </w:r>
      <w:r w:rsidRPr="003C7DB9">
        <w:rPr>
          <w:rFonts w:ascii="Courier New" w:eastAsia="Times New Roman" w:hAnsi="Courier New" w:cs="Courier New"/>
          <w:noProof/>
          <w:color w:val="FFDD00"/>
          <w:sz w:val="20"/>
          <w:szCs w:val="20"/>
          <w:lang w:val="en-US" w:eastAsia="ru-RU"/>
        </w:rPr>
        <w:t>name=</w:t>
      </w:r>
      <w:r w:rsidRPr="003C7DB9">
        <w:rPr>
          <w:rFonts w:ascii="Courier New" w:eastAsia="Times New Roman" w:hAnsi="Courier New" w:cs="Courier New"/>
          <w:b/>
          <w:bCs/>
          <w:noProof/>
          <w:color w:val="3AD900"/>
          <w:sz w:val="20"/>
          <w:szCs w:val="20"/>
          <w:lang w:val="en-US" w:eastAsia="ru-RU"/>
        </w:rPr>
        <w:t xml:space="preserve">"sex" </w:t>
      </w:r>
      <w:r w:rsidRPr="003C7DB9">
        <w:rPr>
          <w:rFonts w:ascii="Courier New" w:eastAsia="Times New Roman" w:hAnsi="Courier New" w:cs="Courier New"/>
          <w:noProof/>
          <w:color w:val="FFDD00"/>
          <w:sz w:val="20"/>
          <w:szCs w:val="20"/>
          <w:lang w:val="en-US" w:eastAsia="ru-RU"/>
        </w:rPr>
        <w:t>value=</w:t>
      </w:r>
      <w:r w:rsidRPr="003C7DB9">
        <w:rPr>
          <w:rFonts w:ascii="Courier New" w:eastAsia="Times New Roman" w:hAnsi="Courier New" w:cs="Courier New"/>
          <w:b/>
          <w:bCs/>
          <w:noProof/>
          <w:color w:val="3AD900"/>
          <w:sz w:val="20"/>
          <w:szCs w:val="20"/>
          <w:lang w:val="en-US" w:eastAsia="ru-RU"/>
        </w:rPr>
        <w:t>"male"</w:t>
      </w:r>
      <w:r w:rsidRPr="003C7DB9">
        <w:rPr>
          <w:rFonts w:ascii="Courier New" w:eastAsia="Times New Roman" w:hAnsi="Courier New" w:cs="Courier New"/>
          <w:noProof/>
          <w:color w:val="E1EFFF"/>
          <w:sz w:val="20"/>
          <w:szCs w:val="20"/>
          <w:lang w:val="en-US" w:eastAsia="ru-RU"/>
        </w:rPr>
        <w:t>&gt;</w:t>
      </w:r>
      <w:r w:rsidRPr="003C7DB9">
        <w:rPr>
          <w:rFonts w:ascii="Courier New" w:eastAsia="Times New Roman" w:hAnsi="Courier New" w:cs="Courier New"/>
          <w:b/>
          <w:bCs/>
          <w:noProof/>
          <w:color w:val="FFFFFF"/>
          <w:sz w:val="20"/>
          <w:szCs w:val="20"/>
          <w:lang w:val="en-US" w:eastAsia="ru-RU"/>
        </w:rPr>
        <w:t>Male</w:t>
      </w:r>
      <w:r w:rsidRPr="003C7DB9">
        <w:rPr>
          <w:rFonts w:ascii="Courier New" w:eastAsia="Times New Roman" w:hAnsi="Courier New" w:cs="Courier New"/>
          <w:b/>
          <w:bCs/>
          <w:noProof/>
          <w:color w:val="FFFFFF"/>
          <w:sz w:val="20"/>
          <w:szCs w:val="20"/>
          <w:lang w:val="en-US" w:eastAsia="ru-RU"/>
        </w:rPr>
        <w:br/>
      </w:r>
      <w:r w:rsidRPr="003C7DB9">
        <w:rPr>
          <w:rFonts w:ascii="Courier New" w:eastAsia="Times New Roman" w:hAnsi="Courier New" w:cs="Courier New"/>
          <w:noProof/>
          <w:color w:val="E1EFFF"/>
          <w:sz w:val="20"/>
          <w:szCs w:val="20"/>
          <w:lang w:val="en-US" w:eastAsia="ru-RU"/>
        </w:rPr>
        <w:t>&lt;</w:t>
      </w:r>
      <w:r w:rsidRPr="003C7DB9">
        <w:rPr>
          <w:rFonts w:ascii="Courier New" w:eastAsia="Times New Roman" w:hAnsi="Courier New" w:cs="Courier New"/>
          <w:noProof/>
          <w:color w:val="9EFFFF"/>
          <w:sz w:val="20"/>
          <w:szCs w:val="20"/>
          <w:lang w:val="en-US" w:eastAsia="ru-RU"/>
        </w:rPr>
        <w:t xml:space="preserve">input </w:t>
      </w:r>
      <w:r w:rsidRPr="003C7DB9">
        <w:rPr>
          <w:rFonts w:ascii="Courier New" w:eastAsia="Times New Roman" w:hAnsi="Courier New" w:cs="Courier New"/>
          <w:noProof/>
          <w:color w:val="FFDD00"/>
          <w:sz w:val="20"/>
          <w:szCs w:val="20"/>
          <w:lang w:val="en-US" w:eastAsia="ru-RU"/>
        </w:rPr>
        <w:t>type=</w:t>
      </w:r>
      <w:r w:rsidRPr="003C7DB9">
        <w:rPr>
          <w:rFonts w:ascii="Courier New" w:eastAsia="Times New Roman" w:hAnsi="Courier New" w:cs="Courier New"/>
          <w:b/>
          <w:bCs/>
          <w:noProof/>
          <w:color w:val="3AD900"/>
          <w:sz w:val="20"/>
          <w:szCs w:val="20"/>
          <w:lang w:val="en-US" w:eastAsia="ru-RU"/>
        </w:rPr>
        <w:t xml:space="preserve">"radio" </w:t>
      </w:r>
      <w:r w:rsidRPr="003C7DB9">
        <w:rPr>
          <w:rFonts w:ascii="Courier New" w:eastAsia="Times New Roman" w:hAnsi="Courier New" w:cs="Courier New"/>
          <w:noProof/>
          <w:color w:val="FFDD00"/>
          <w:sz w:val="20"/>
          <w:szCs w:val="20"/>
          <w:lang w:val="en-US" w:eastAsia="ru-RU"/>
        </w:rPr>
        <w:t>name=</w:t>
      </w:r>
      <w:r w:rsidRPr="003C7DB9">
        <w:rPr>
          <w:rFonts w:ascii="Courier New" w:eastAsia="Times New Roman" w:hAnsi="Courier New" w:cs="Courier New"/>
          <w:b/>
          <w:bCs/>
          <w:noProof/>
          <w:color w:val="3AD900"/>
          <w:sz w:val="20"/>
          <w:szCs w:val="20"/>
          <w:lang w:val="en-US" w:eastAsia="ru-RU"/>
        </w:rPr>
        <w:t xml:space="preserve">"sex" </w:t>
      </w:r>
      <w:r w:rsidRPr="003C7DB9">
        <w:rPr>
          <w:rFonts w:ascii="Courier New" w:eastAsia="Times New Roman" w:hAnsi="Courier New" w:cs="Courier New"/>
          <w:noProof/>
          <w:color w:val="FFDD00"/>
          <w:sz w:val="20"/>
          <w:szCs w:val="20"/>
          <w:lang w:val="en-US" w:eastAsia="ru-RU"/>
        </w:rPr>
        <w:t>value=</w:t>
      </w:r>
      <w:r w:rsidRPr="003C7DB9">
        <w:rPr>
          <w:rFonts w:ascii="Courier New" w:eastAsia="Times New Roman" w:hAnsi="Courier New" w:cs="Courier New"/>
          <w:b/>
          <w:bCs/>
          <w:noProof/>
          <w:color w:val="3AD900"/>
          <w:sz w:val="20"/>
          <w:szCs w:val="20"/>
          <w:lang w:val="en-US" w:eastAsia="ru-RU"/>
        </w:rPr>
        <w:t>"female"</w:t>
      </w:r>
      <w:r w:rsidRPr="003C7DB9">
        <w:rPr>
          <w:rFonts w:ascii="Courier New" w:eastAsia="Times New Roman" w:hAnsi="Courier New" w:cs="Courier New"/>
          <w:noProof/>
          <w:color w:val="E1EFFF"/>
          <w:sz w:val="20"/>
          <w:szCs w:val="20"/>
          <w:lang w:val="en-US" w:eastAsia="ru-RU"/>
        </w:rPr>
        <w:t>&gt;</w:t>
      </w:r>
      <w:r w:rsidRPr="003C7DB9">
        <w:rPr>
          <w:rFonts w:ascii="Courier New" w:eastAsia="Times New Roman" w:hAnsi="Courier New" w:cs="Courier New"/>
          <w:b/>
          <w:bCs/>
          <w:noProof/>
          <w:color w:val="FFFFFF"/>
          <w:sz w:val="20"/>
          <w:szCs w:val="20"/>
          <w:lang w:val="en-US" w:eastAsia="ru-RU"/>
        </w:rPr>
        <w:t>Female</w:t>
      </w:r>
    </w:p>
    <w:p w:rsidR="0020013E" w:rsidRPr="003C7DB9" w:rsidRDefault="0020013E" w:rsidP="00D13CE9">
      <w:pPr>
        <w:rPr>
          <w:noProof/>
          <w:color w:val="000000" w:themeColor="text1"/>
          <w:sz w:val="24"/>
          <w:szCs w:val="24"/>
          <w:lang w:val="en-US"/>
        </w:rPr>
      </w:pPr>
    </w:p>
    <w:p w:rsidR="0020013E" w:rsidRPr="003C7DB9" w:rsidRDefault="0020013E" w:rsidP="00D13CE9">
      <w:pPr>
        <w:rPr>
          <w:noProof/>
          <w:color w:val="000000" w:themeColor="text1"/>
          <w:sz w:val="24"/>
          <w:szCs w:val="24"/>
          <w:lang w:val="en-US"/>
        </w:rPr>
      </w:pPr>
      <w:r w:rsidRPr="003C7DB9">
        <w:rPr>
          <w:noProof/>
          <w:color w:val="000000" w:themeColor="text1"/>
          <w:sz w:val="24"/>
          <w:szCs w:val="24"/>
          <w:lang w:val="en-US"/>
        </w:rPr>
        <w:t xml:space="preserve">Выведет: </w:t>
      </w:r>
    </w:p>
    <w:p w:rsidR="0020013E" w:rsidRPr="003C7DB9" w:rsidRDefault="0020013E" w:rsidP="00D13CE9">
      <w:pPr>
        <w:rPr>
          <w:b/>
          <w:noProof/>
          <w:sz w:val="24"/>
          <w:szCs w:val="24"/>
          <w:lang w:val="en-US"/>
        </w:rPr>
      </w:pPr>
      <w:r w:rsidRPr="003C7DB9">
        <w:rPr>
          <w:noProof/>
          <w:color w:val="000000" w:themeColor="text1"/>
          <w:sz w:val="24"/>
          <w:szCs w:val="24"/>
          <w:lang w:eastAsia="ru-RU"/>
        </w:rPr>
        <w:drawing>
          <wp:inline distT="0" distB="0" distL="0" distR="0" wp14:anchorId="1300E756" wp14:editId="24B7986C">
            <wp:extent cx="1371600" cy="352425"/>
            <wp:effectExtent l="0" t="0" r="0" b="9525"/>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36">
                      <a:extLst>
                        <a:ext uri="{28A0092B-C50C-407E-A947-70E740481C1C}">
                          <a14:useLocalDpi xmlns:a14="http://schemas.microsoft.com/office/drawing/2010/main" val="0"/>
                        </a:ext>
                      </a:extLst>
                    </a:blip>
                    <a:stretch>
                      <a:fillRect/>
                    </a:stretch>
                  </pic:blipFill>
                  <pic:spPr>
                    <a:xfrm>
                      <a:off x="0" y="0"/>
                      <a:ext cx="1371600" cy="352425"/>
                    </a:xfrm>
                    <a:prstGeom prst="rect">
                      <a:avLst/>
                    </a:prstGeom>
                  </pic:spPr>
                </pic:pic>
              </a:graphicData>
            </a:graphic>
          </wp:inline>
        </w:drawing>
      </w:r>
    </w:p>
    <w:p w:rsidR="001E7E33" w:rsidRPr="001062D9" w:rsidRDefault="001E7E33" w:rsidP="00D13CE9">
      <w:pPr>
        <w:rPr>
          <w:b/>
          <w:noProof/>
          <w:sz w:val="24"/>
          <w:szCs w:val="24"/>
        </w:rPr>
      </w:pPr>
      <w:r w:rsidRPr="001062D9">
        <w:rPr>
          <w:b/>
          <w:noProof/>
          <w:sz w:val="24"/>
          <w:szCs w:val="24"/>
        </w:rPr>
        <w:t>Чтобы пользователь мог</w:t>
      </w:r>
      <w:r w:rsidR="002F36ED" w:rsidRPr="001062D9">
        <w:rPr>
          <w:b/>
          <w:noProof/>
          <w:sz w:val="24"/>
          <w:szCs w:val="24"/>
        </w:rPr>
        <w:t xml:space="preserve"> поставить галочку</w:t>
      </w:r>
      <w:r w:rsidRPr="001062D9">
        <w:rPr>
          <w:b/>
          <w:noProof/>
          <w:sz w:val="24"/>
          <w:szCs w:val="24"/>
        </w:rPr>
        <w:t xml:space="preserve"> – </w:t>
      </w:r>
      <w:r w:rsidRPr="001062D9">
        <w:rPr>
          <w:noProof/>
          <w:sz w:val="24"/>
          <w:szCs w:val="24"/>
        </w:rPr>
        <w:t xml:space="preserve">используем элемент </w:t>
      </w:r>
      <w:r w:rsidRPr="003C7DB9">
        <w:rPr>
          <w:noProof/>
          <w:sz w:val="24"/>
          <w:szCs w:val="24"/>
          <w:lang w:val="en-US"/>
        </w:rPr>
        <w:t>checkbox</w:t>
      </w:r>
      <w:r w:rsidRPr="001062D9">
        <w:rPr>
          <w:noProof/>
          <w:sz w:val="24"/>
          <w:szCs w:val="24"/>
        </w:rPr>
        <w:t>.</w:t>
      </w:r>
      <w:r w:rsidRPr="001062D9">
        <w:rPr>
          <w:b/>
          <w:noProof/>
          <w:sz w:val="24"/>
          <w:szCs w:val="24"/>
        </w:rPr>
        <w:t xml:space="preserve"> </w:t>
      </w:r>
    </w:p>
    <w:p w:rsidR="002F36ED" w:rsidRPr="003C7DB9" w:rsidRDefault="002F36ED" w:rsidP="002F36ED">
      <w:pPr>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FFFFFF"/>
          <w:sz w:val="20"/>
          <w:szCs w:val="20"/>
          <w:lang w:val="en-US" w:eastAsia="ru-RU"/>
        </w:rPr>
      </w:pPr>
      <w:r w:rsidRPr="003C7DB9">
        <w:rPr>
          <w:rFonts w:ascii="Courier New" w:eastAsia="Times New Roman" w:hAnsi="Courier New" w:cs="Courier New"/>
          <w:noProof/>
          <w:color w:val="E1EFFF"/>
          <w:sz w:val="20"/>
          <w:szCs w:val="20"/>
          <w:lang w:val="en-US" w:eastAsia="ru-RU"/>
        </w:rPr>
        <w:t>&lt;</w:t>
      </w:r>
      <w:r w:rsidRPr="003C7DB9">
        <w:rPr>
          <w:rFonts w:ascii="Courier New" w:eastAsia="Times New Roman" w:hAnsi="Courier New" w:cs="Courier New"/>
          <w:noProof/>
          <w:color w:val="9EFFFF"/>
          <w:sz w:val="20"/>
          <w:szCs w:val="20"/>
          <w:lang w:val="en-US" w:eastAsia="ru-RU"/>
        </w:rPr>
        <w:t xml:space="preserve">form </w:t>
      </w:r>
      <w:r w:rsidRPr="003C7DB9">
        <w:rPr>
          <w:rFonts w:ascii="Courier New" w:eastAsia="Times New Roman" w:hAnsi="Courier New" w:cs="Courier New"/>
          <w:noProof/>
          <w:color w:val="FFDD00"/>
          <w:sz w:val="20"/>
          <w:szCs w:val="20"/>
          <w:lang w:val="en-US" w:eastAsia="ru-RU"/>
        </w:rPr>
        <w:t>method=</w:t>
      </w:r>
      <w:r w:rsidRPr="003C7DB9">
        <w:rPr>
          <w:rFonts w:ascii="Courier New" w:eastAsia="Times New Roman" w:hAnsi="Courier New" w:cs="Courier New"/>
          <w:b/>
          <w:bCs/>
          <w:noProof/>
          <w:color w:val="3AD900"/>
          <w:sz w:val="20"/>
          <w:szCs w:val="20"/>
          <w:lang w:val="en-US" w:eastAsia="ru-RU"/>
        </w:rPr>
        <w:t xml:space="preserve">"post" </w:t>
      </w:r>
      <w:r w:rsidRPr="003C7DB9">
        <w:rPr>
          <w:rFonts w:ascii="Courier New" w:eastAsia="Times New Roman" w:hAnsi="Courier New" w:cs="Courier New"/>
          <w:noProof/>
          <w:color w:val="FFDD00"/>
          <w:sz w:val="20"/>
          <w:szCs w:val="20"/>
          <w:lang w:val="en-US" w:eastAsia="ru-RU"/>
        </w:rPr>
        <w:t>action=</w:t>
      </w:r>
      <w:r w:rsidRPr="003C7DB9">
        <w:rPr>
          <w:rFonts w:ascii="Courier New" w:eastAsia="Times New Roman" w:hAnsi="Courier New" w:cs="Courier New"/>
          <w:b/>
          <w:bCs/>
          <w:noProof/>
          <w:color w:val="3AD900"/>
          <w:sz w:val="20"/>
          <w:szCs w:val="20"/>
          <w:lang w:val="en-US" w:eastAsia="ru-RU"/>
        </w:rPr>
        <w:t xml:space="preserve">"index.html" </w:t>
      </w:r>
      <w:r w:rsidRPr="003C7DB9">
        <w:rPr>
          <w:rFonts w:ascii="Courier New" w:eastAsia="Times New Roman" w:hAnsi="Courier New" w:cs="Courier New"/>
          <w:noProof/>
          <w:color w:val="FFDD00"/>
          <w:sz w:val="20"/>
          <w:szCs w:val="20"/>
          <w:lang w:val="en-US" w:eastAsia="ru-RU"/>
        </w:rPr>
        <w:t>name=</w:t>
      </w:r>
      <w:r w:rsidRPr="003C7DB9">
        <w:rPr>
          <w:rFonts w:ascii="Courier New" w:eastAsia="Times New Roman" w:hAnsi="Courier New" w:cs="Courier New"/>
          <w:b/>
          <w:bCs/>
          <w:noProof/>
          <w:color w:val="3AD900"/>
          <w:sz w:val="20"/>
          <w:szCs w:val="20"/>
          <w:lang w:val="en-US" w:eastAsia="ru-RU"/>
        </w:rPr>
        <w:t>"user"</w:t>
      </w:r>
      <w:r w:rsidRPr="003C7DB9">
        <w:rPr>
          <w:rFonts w:ascii="Courier New" w:eastAsia="Times New Roman" w:hAnsi="Courier New" w:cs="Courier New"/>
          <w:noProof/>
          <w:color w:val="E1EFFF"/>
          <w:sz w:val="20"/>
          <w:szCs w:val="20"/>
          <w:lang w:val="en-US" w:eastAsia="ru-RU"/>
        </w:rPr>
        <w:t>&gt;</w:t>
      </w:r>
      <w:r w:rsidRPr="003C7DB9">
        <w:rPr>
          <w:rFonts w:ascii="Courier New" w:eastAsia="Times New Roman" w:hAnsi="Courier New" w:cs="Courier New"/>
          <w:noProof/>
          <w:color w:val="E1EFFF"/>
          <w:sz w:val="20"/>
          <w:szCs w:val="20"/>
          <w:lang w:val="en-US" w:eastAsia="ru-RU"/>
        </w:rPr>
        <w:br/>
        <w:t xml:space="preserve">    &lt;</w:t>
      </w:r>
      <w:r w:rsidRPr="003C7DB9">
        <w:rPr>
          <w:rFonts w:ascii="Courier New" w:eastAsia="Times New Roman" w:hAnsi="Courier New" w:cs="Courier New"/>
          <w:noProof/>
          <w:color w:val="9EFFFF"/>
          <w:sz w:val="20"/>
          <w:szCs w:val="20"/>
          <w:lang w:val="en-US" w:eastAsia="ru-RU"/>
        </w:rPr>
        <w:t>label</w:t>
      </w:r>
      <w:r w:rsidRPr="003C7DB9">
        <w:rPr>
          <w:rFonts w:ascii="Courier New" w:eastAsia="Times New Roman" w:hAnsi="Courier New" w:cs="Courier New"/>
          <w:noProof/>
          <w:color w:val="E1EFFF"/>
          <w:sz w:val="20"/>
          <w:szCs w:val="20"/>
          <w:lang w:val="en-US" w:eastAsia="ru-RU"/>
        </w:rPr>
        <w:t>&gt;</w:t>
      </w:r>
      <w:r w:rsidRPr="003C7DB9">
        <w:rPr>
          <w:rFonts w:ascii="Courier New" w:eastAsia="Times New Roman" w:hAnsi="Courier New" w:cs="Courier New"/>
          <w:b/>
          <w:bCs/>
          <w:noProof/>
          <w:color w:val="FFFFFF"/>
          <w:sz w:val="20"/>
          <w:szCs w:val="20"/>
          <w:lang w:val="en-US" w:eastAsia="ru-RU"/>
        </w:rPr>
        <w:t>Agree with rules:</w:t>
      </w:r>
      <w:r w:rsidRPr="003C7DB9">
        <w:rPr>
          <w:rFonts w:ascii="Courier New" w:eastAsia="Times New Roman" w:hAnsi="Courier New" w:cs="Courier New"/>
          <w:noProof/>
          <w:color w:val="E1EFFF"/>
          <w:sz w:val="20"/>
          <w:szCs w:val="20"/>
          <w:lang w:val="en-US" w:eastAsia="ru-RU"/>
        </w:rPr>
        <w:t>&lt;/</w:t>
      </w:r>
      <w:r w:rsidRPr="003C7DB9">
        <w:rPr>
          <w:rFonts w:ascii="Courier New" w:eastAsia="Times New Roman" w:hAnsi="Courier New" w:cs="Courier New"/>
          <w:noProof/>
          <w:color w:val="9EFFFF"/>
          <w:sz w:val="20"/>
          <w:szCs w:val="20"/>
          <w:lang w:val="en-US" w:eastAsia="ru-RU"/>
        </w:rPr>
        <w:t>label</w:t>
      </w:r>
      <w:r w:rsidRPr="003C7DB9">
        <w:rPr>
          <w:rFonts w:ascii="Courier New" w:eastAsia="Times New Roman" w:hAnsi="Courier New" w:cs="Courier New"/>
          <w:noProof/>
          <w:color w:val="E1EFFF"/>
          <w:sz w:val="20"/>
          <w:szCs w:val="20"/>
          <w:lang w:val="en-US" w:eastAsia="ru-RU"/>
        </w:rPr>
        <w:t>&gt;</w:t>
      </w:r>
      <w:r w:rsidRPr="003C7DB9">
        <w:rPr>
          <w:rFonts w:ascii="Courier New" w:eastAsia="Times New Roman" w:hAnsi="Courier New" w:cs="Courier New"/>
          <w:noProof/>
          <w:color w:val="E1EFFF"/>
          <w:sz w:val="20"/>
          <w:szCs w:val="20"/>
          <w:lang w:val="en-US" w:eastAsia="ru-RU"/>
        </w:rPr>
        <w:br/>
        <w:t xml:space="preserve">    &lt;</w:t>
      </w:r>
      <w:r w:rsidRPr="003C7DB9">
        <w:rPr>
          <w:rFonts w:ascii="Courier New" w:eastAsia="Times New Roman" w:hAnsi="Courier New" w:cs="Courier New"/>
          <w:noProof/>
          <w:color w:val="9EFFFF"/>
          <w:sz w:val="20"/>
          <w:szCs w:val="20"/>
          <w:lang w:val="en-US" w:eastAsia="ru-RU"/>
        </w:rPr>
        <w:t xml:space="preserve">input </w:t>
      </w:r>
      <w:r w:rsidRPr="003C7DB9">
        <w:rPr>
          <w:rFonts w:ascii="Courier New" w:eastAsia="Times New Roman" w:hAnsi="Courier New" w:cs="Courier New"/>
          <w:noProof/>
          <w:color w:val="FFDD00"/>
          <w:sz w:val="20"/>
          <w:szCs w:val="20"/>
          <w:lang w:val="en-US" w:eastAsia="ru-RU"/>
        </w:rPr>
        <w:t>type=</w:t>
      </w:r>
      <w:r w:rsidRPr="003C7DB9">
        <w:rPr>
          <w:rFonts w:ascii="Courier New" w:eastAsia="Times New Roman" w:hAnsi="Courier New" w:cs="Courier New"/>
          <w:b/>
          <w:bCs/>
          <w:noProof/>
          <w:color w:val="3AD900"/>
          <w:sz w:val="20"/>
          <w:szCs w:val="20"/>
          <w:lang w:val="en-US" w:eastAsia="ru-RU"/>
        </w:rPr>
        <w:t xml:space="preserve">"checkbox" </w:t>
      </w:r>
      <w:r w:rsidRPr="003C7DB9">
        <w:rPr>
          <w:rFonts w:ascii="Courier New" w:eastAsia="Times New Roman" w:hAnsi="Courier New" w:cs="Courier New"/>
          <w:noProof/>
          <w:color w:val="FFDD00"/>
          <w:sz w:val="20"/>
          <w:szCs w:val="20"/>
          <w:lang w:val="en-US" w:eastAsia="ru-RU"/>
        </w:rPr>
        <w:t>name=</w:t>
      </w:r>
      <w:r w:rsidRPr="003C7DB9">
        <w:rPr>
          <w:rFonts w:ascii="Courier New" w:eastAsia="Times New Roman" w:hAnsi="Courier New" w:cs="Courier New"/>
          <w:b/>
          <w:bCs/>
          <w:noProof/>
          <w:color w:val="3AD900"/>
          <w:sz w:val="20"/>
          <w:szCs w:val="20"/>
          <w:lang w:val="en-US" w:eastAsia="ru-RU"/>
        </w:rPr>
        <w:t>"agree"</w:t>
      </w:r>
      <w:r w:rsidRPr="003C7DB9">
        <w:rPr>
          <w:rFonts w:ascii="Courier New" w:eastAsia="Times New Roman" w:hAnsi="Courier New" w:cs="Courier New"/>
          <w:noProof/>
          <w:color w:val="E1EFFF"/>
          <w:sz w:val="20"/>
          <w:szCs w:val="20"/>
          <w:lang w:val="en-US" w:eastAsia="ru-RU"/>
        </w:rPr>
        <w:t>&gt;</w:t>
      </w:r>
      <w:r w:rsidRPr="003C7DB9">
        <w:rPr>
          <w:rFonts w:ascii="Courier New" w:eastAsia="Times New Roman" w:hAnsi="Courier New" w:cs="Courier New"/>
          <w:noProof/>
          <w:color w:val="E1EFFF"/>
          <w:sz w:val="20"/>
          <w:szCs w:val="20"/>
          <w:lang w:val="en-US" w:eastAsia="ru-RU"/>
        </w:rPr>
        <w:br/>
        <w:t>&lt;/</w:t>
      </w:r>
      <w:r w:rsidRPr="003C7DB9">
        <w:rPr>
          <w:rFonts w:ascii="Courier New" w:eastAsia="Times New Roman" w:hAnsi="Courier New" w:cs="Courier New"/>
          <w:noProof/>
          <w:color w:val="9EFFFF"/>
          <w:sz w:val="20"/>
          <w:szCs w:val="20"/>
          <w:lang w:val="en-US" w:eastAsia="ru-RU"/>
        </w:rPr>
        <w:t>form</w:t>
      </w:r>
      <w:r w:rsidRPr="003C7DB9">
        <w:rPr>
          <w:rFonts w:ascii="Courier New" w:eastAsia="Times New Roman" w:hAnsi="Courier New" w:cs="Courier New"/>
          <w:noProof/>
          <w:color w:val="E1EFFF"/>
          <w:sz w:val="20"/>
          <w:szCs w:val="20"/>
          <w:lang w:val="en-US" w:eastAsia="ru-RU"/>
        </w:rPr>
        <w:t>&gt;</w:t>
      </w:r>
    </w:p>
    <w:p w:rsidR="002F36ED" w:rsidRPr="003C7DB9" w:rsidRDefault="002F36ED" w:rsidP="00D13CE9">
      <w:pPr>
        <w:rPr>
          <w:b/>
          <w:noProof/>
          <w:sz w:val="24"/>
          <w:szCs w:val="24"/>
          <w:lang w:val="en-US"/>
        </w:rPr>
      </w:pPr>
    </w:p>
    <w:p w:rsidR="002F36ED" w:rsidRPr="003C7DB9" w:rsidRDefault="002F36ED" w:rsidP="00D13CE9">
      <w:pPr>
        <w:rPr>
          <w:b/>
          <w:noProof/>
          <w:sz w:val="24"/>
          <w:szCs w:val="24"/>
          <w:lang w:val="en-US"/>
        </w:rPr>
      </w:pPr>
      <w:r w:rsidRPr="003C7DB9">
        <w:rPr>
          <w:b/>
          <w:noProof/>
          <w:sz w:val="24"/>
          <w:szCs w:val="24"/>
          <w:lang w:eastAsia="ru-RU"/>
        </w:rPr>
        <w:drawing>
          <wp:inline distT="0" distB="0" distL="0" distR="0" wp14:anchorId="325F3A55" wp14:editId="0A4D9338">
            <wp:extent cx="1428750" cy="400050"/>
            <wp:effectExtent l="0" t="0" r="0" b="0"/>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37">
                      <a:extLst>
                        <a:ext uri="{28A0092B-C50C-407E-A947-70E740481C1C}">
                          <a14:useLocalDpi xmlns:a14="http://schemas.microsoft.com/office/drawing/2010/main" val="0"/>
                        </a:ext>
                      </a:extLst>
                    </a:blip>
                    <a:stretch>
                      <a:fillRect/>
                    </a:stretch>
                  </pic:blipFill>
                  <pic:spPr>
                    <a:xfrm>
                      <a:off x="0" y="0"/>
                      <a:ext cx="1428750" cy="400050"/>
                    </a:xfrm>
                    <a:prstGeom prst="rect">
                      <a:avLst/>
                    </a:prstGeom>
                  </pic:spPr>
                </pic:pic>
              </a:graphicData>
            </a:graphic>
          </wp:inline>
        </w:drawing>
      </w:r>
    </w:p>
    <w:p w:rsidR="0020013E" w:rsidRPr="001062D9" w:rsidRDefault="005E17FF" w:rsidP="00D13CE9">
      <w:pPr>
        <w:rPr>
          <w:b/>
          <w:noProof/>
          <w:color w:val="E36C0A" w:themeColor="accent6" w:themeShade="BF"/>
          <w:sz w:val="24"/>
          <w:szCs w:val="24"/>
        </w:rPr>
      </w:pPr>
      <w:r w:rsidRPr="001062D9">
        <w:rPr>
          <w:b/>
          <w:noProof/>
          <w:color w:val="000000" w:themeColor="text1"/>
          <w:sz w:val="24"/>
          <w:szCs w:val="24"/>
        </w:rPr>
        <w:t>Чтобы пользователь имел возможность выбрать что-нибудь из выпадающего списка</w:t>
      </w:r>
      <w:r w:rsidRPr="001062D9">
        <w:rPr>
          <w:noProof/>
          <w:color w:val="000000" w:themeColor="text1"/>
          <w:sz w:val="24"/>
          <w:szCs w:val="24"/>
        </w:rPr>
        <w:t xml:space="preserve"> – существует </w:t>
      </w:r>
      <w:r w:rsidRPr="001062D9">
        <w:rPr>
          <w:b/>
          <w:noProof/>
          <w:color w:val="E36C0A" w:themeColor="accent6" w:themeShade="BF"/>
          <w:sz w:val="24"/>
          <w:szCs w:val="24"/>
        </w:rPr>
        <w:t>элемент &lt;</w:t>
      </w:r>
      <w:r w:rsidRPr="003C7DB9">
        <w:rPr>
          <w:b/>
          <w:noProof/>
          <w:color w:val="E36C0A" w:themeColor="accent6" w:themeShade="BF"/>
          <w:sz w:val="24"/>
          <w:szCs w:val="24"/>
          <w:lang w:val="en-US"/>
        </w:rPr>
        <w:t>select</w:t>
      </w:r>
      <w:r w:rsidRPr="001062D9">
        <w:rPr>
          <w:b/>
          <w:noProof/>
          <w:color w:val="E36C0A" w:themeColor="accent6" w:themeShade="BF"/>
          <w:sz w:val="24"/>
          <w:szCs w:val="24"/>
        </w:rPr>
        <w:t>&gt;&lt;/</w:t>
      </w:r>
      <w:r w:rsidRPr="003C7DB9">
        <w:rPr>
          <w:b/>
          <w:noProof/>
          <w:color w:val="E36C0A" w:themeColor="accent6" w:themeShade="BF"/>
          <w:sz w:val="24"/>
          <w:szCs w:val="24"/>
          <w:lang w:val="en-US"/>
        </w:rPr>
        <w:t>select</w:t>
      </w:r>
      <w:r w:rsidRPr="001062D9">
        <w:rPr>
          <w:b/>
          <w:noProof/>
          <w:color w:val="E36C0A" w:themeColor="accent6" w:themeShade="BF"/>
          <w:sz w:val="24"/>
          <w:szCs w:val="24"/>
        </w:rPr>
        <w:t>&gt;</w:t>
      </w:r>
    </w:p>
    <w:p w:rsidR="005E17FF" w:rsidRPr="001062D9" w:rsidRDefault="005E17FF" w:rsidP="00D13CE9">
      <w:pPr>
        <w:rPr>
          <w:noProof/>
          <w:sz w:val="24"/>
          <w:szCs w:val="24"/>
        </w:rPr>
      </w:pPr>
      <w:r w:rsidRPr="001062D9">
        <w:rPr>
          <w:noProof/>
          <w:sz w:val="24"/>
          <w:szCs w:val="24"/>
        </w:rPr>
        <w:t xml:space="preserve">В него вводиться </w:t>
      </w:r>
      <w:r w:rsidRPr="001062D9">
        <w:rPr>
          <w:b/>
          <w:noProof/>
          <w:color w:val="E36C0A" w:themeColor="accent6" w:themeShade="BF"/>
          <w:sz w:val="24"/>
          <w:szCs w:val="24"/>
        </w:rPr>
        <w:t xml:space="preserve">атрибут </w:t>
      </w:r>
      <w:r w:rsidRPr="003C7DB9">
        <w:rPr>
          <w:b/>
          <w:noProof/>
          <w:color w:val="E36C0A" w:themeColor="accent6" w:themeShade="BF"/>
          <w:sz w:val="24"/>
          <w:szCs w:val="24"/>
          <w:lang w:val="en-US"/>
        </w:rPr>
        <w:t>name</w:t>
      </w:r>
      <w:r w:rsidRPr="001062D9">
        <w:rPr>
          <w:noProof/>
          <w:sz w:val="24"/>
          <w:szCs w:val="24"/>
        </w:rPr>
        <w:t xml:space="preserve">, которому потом присваиваеться то значение, которое выберет пользователь из списка. Сам список создается с помощью </w:t>
      </w:r>
      <w:r w:rsidRPr="001062D9">
        <w:rPr>
          <w:b/>
          <w:noProof/>
          <w:color w:val="E36C0A" w:themeColor="accent6" w:themeShade="BF"/>
          <w:sz w:val="24"/>
          <w:szCs w:val="24"/>
        </w:rPr>
        <w:t>элементов &lt;</w:t>
      </w:r>
      <w:r w:rsidRPr="003C7DB9">
        <w:rPr>
          <w:b/>
          <w:noProof/>
          <w:color w:val="E36C0A" w:themeColor="accent6" w:themeShade="BF"/>
          <w:sz w:val="24"/>
          <w:szCs w:val="24"/>
          <w:lang w:val="en-US"/>
        </w:rPr>
        <w:t>option</w:t>
      </w:r>
      <w:r w:rsidRPr="001062D9">
        <w:rPr>
          <w:b/>
          <w:noProof/>
          <w:color w:val="E36C0A" w:themeColor="accent6" w:themeShade="BF"/>
          <w:sz w:val="24"/>
          <w:szCs w:val="24"/>
        </w:rPr>
        <w:t>&gt;&lt;/</w:t>
      </w:r>
      <w:r w:rsidRPr="003C7DB9">
        <w:rPr>
          <w:b/>
          <w:noProof/>
          <w:color w:val="E36C0A" w:themeColor="accent6" w:themeShade="BF"/>
          <w:sz w:val="24"/>
          <w:szCs w:val="24"/>
          <w:lang w:val="en-US"/>
        </w:rPr>
        <w:t>option</w:t>
      </w:r>
      <w:r w:rsidRPr="001062D9">
        <w:rPr>
          <w:b/>
          <w:noProof/>
          <w:color w:val="E36C0A" w:themeColor="accent6" w:themeShade="BF"/>
          <w:sz w:val="24"/>
          <w:szCs w:val="24"/>
        </w:rPr>
        <w:t>&gt;</w:t>
      </w:r>
      <w:r w:rsidRPr="001062D9">
        <w:rPr>
          <w:noProof/>
          <w:sz w:val="24"/>
          <w:szCs w:val="24"/>
        </w:rPr>
        <w:t>, в котором указ</w:t>
      </w:r>
      <w:r w:rsidR="009E4479" w:rsidRPr="001062D9">
        <w:rPr>
          <w:noProof/>
          <w:sz w:val="24"/>
          <w:szCs w:val="24"/>
        </w:rPr>
        <w:t>ывают</w:t>
      </w:r>
      <w:r w:rsidRPr="001062D9">
        <w:rPr>
          <w:noProof/>
          <w:sz w:val="24"/>
          <w:szCs w:val="24"/>
        </w:rPr>
        <w:t>ся атрибуты с выбором значений.</w:t>
      </w:r>
    </w:p>
    <w:p w:rsidR="009E4479" w:rsidRPr="003C7DB9" w:rsidRDefault="009E4479" w:rsidP="009E4479">
      <w:pPr>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FFFFFF"/>
          <w:sz w:val="20"/>
          <w:szCs w:val="20"/>
          <w:lang w:val="en-US" w:eastAsia="ru-RU"/>
        </w:rPr>
      </w:pPr>
      <w:r w:rsidRPr="003C7DB9">
        <w:rPr>
          <w:rFonts w:ascii="Courier New" w:eastAsia="Times New Roman" w:hAnsi="Courier New" w:cs="Courier New"/>
          <w:noProof/>
          <w:color w:val="E1EFFF"/>
          <w:sz w:val="20"/>
          <w:szCs w:val="20"/>
          <w:lang w:val="en-US" w:eastAsia="ru-RU"/>
        </w:rPr>
        <w:t>&lt;</w:t>
      </w:r>
      <w:r w:rsidRPr="003C7DB9">
        <w:rPr>
          <w:rFonts w:ascii="Courier New" w:eastAsia="Times New Roman" w:hAnsi="Courier New" w:cs="Courier New"/>
          <w:noProof/>
          <w:color w:val="9EFFFF"/>
          <w:sz w:val="20"/>
          <w:szCs w:val="20"/>
          <w:lang w:val="en-US" w:eastAsia="ru-RU"/>
        </w:rPr>
        <w:t xml:space="preserve">select </w:t>
      </w:r>
      <w:r w:rsidRPr="003C7DB9">
        <w:rPr>
          <w:rFonts w:ascii="Courier New" w:eastAsia="Times New Roman" w:hAnsi="Courier New" w:cs="Courier New"/>
          <w:noProof/>
          <w:color w:val="FFDD00"/>
          <w:sz w:val="20"/>
          <w:szCs w:val="20"/>
          <w:lang w:val="en-US" w:eastAsia="ru-RU"/>
        </w:rPr>
        <w:t>name=</w:t>
      </w:r>
      <w:r w:rsidRPr="003C7DB9">
        <w:rPr>
          <w:rFonts w:ascii="Courier New" w:eastAsia="Times New Roman" w:hAnsi="Courier New" w:cs="Courier New"/>
          <w:b/>
          <w:bCs/>
          <w:noProof/>
          <w:color w:val="3AD900"/>
          <w:sz w:val="20"/>
          <w:szCs w:val="20"/>
          <w:lang w:val="en-US" w:eastAsia="ru-RU"/>
        </w:rPr>
        <w:t>"city"</w:t>
      </w:r>
      <w:r w:rsidRPr="003C7DB9">
        <w:rPr>
          <w:rFonts w:ascii="Courier New" w:eastAsia="Times New Roman" w:hAnsi="Courier New" w:cs="Courier New"/>
          <w:noProof/>
          <w:color w:val="E1EFFF"/>
          <w:sz w:val="20"/>
          <w:szCs w:val="20"/>
          <w:lang w:val="en-US" w:eastAsia="ru-RU"/>
        </w:rPr>
        <w:t>&gt;</w:t>
      </w:r>
      <w:r w:rsidRPr="003C7DB9">
        <w:rPr>
          <w:rFonts w:ascii="Courier New" w:eastAsia="Times New Roman" w:hAnsi="Courier New" w:cs="Courier New"/>
          <w:noProof/>
          <w:color w:val="E1EFFF"/>
          <w:sz w:val="20"/>
          <w:szCs w:val="20"/>
          <w:lang w:val="en-US" w:eastAsia="ru-RU"/>
        </w:rPr>
        <w:br/>
        <w:t xml:space="preserve">    &lt;</w:t>
      </w:r>
      <w:r w:rsidRPr="003C7DB9">
        <w:rPr>
          <w:rFonts w:ascii="Courier New" w:eastAsia="Times New Roman" w:hAnsi="Courier New" w:cs="Courier New"/>
          <w:noProof/>
          <w:color w:val="9EFFFF"/>
          <w:sz w:val="20"/>
          <w:szCs w:val="20"/>
          <w:lang w:val="en-US" w:eastAsia="ru-RU"/>
        </w:rPr>
        <w:t xml:space="preserve">option </w:t>
      </w:r>
      <w:r w:rsidRPr="003C7DB9">
        <w:rPr>
          <w:rFonts w:ascii="Courier New" w:eastAsia="Times New Roman" w:hAnsi="Courier New" w:cs="Courier New"/>
          <w:noProof/>
          <w:color w:val="FFDD00"/>
          <w:sz w:val="20"/>
          <w:szCs w:val="20"/>
          <w:lang w:val="en-US" w:eastAsia="ru-RU"/>
        </w:rPr>
        <w:t>value=</w:t>
      </w:r>
      <w:r w:rsidRPr="003C7DB9">
        <w:rPr>
          <w:rFonts w:ascii="Courier New" w:eastAsia="Times New Roman" w:hAnsi="Courier New" w:cs="Courier New"/>
          <w:b/>
          <w:bCs/>
          <w:noProof/>
          <w:color w:val="3AD900"/>
          <w:sz w:val="20"/>
          <w:szCs w:val="20"/>
          <w:lang w:val="en-US" w:eastAsia="ru-RU"/>
        </w:rPr>
        <w:t>"Kyiv"</w:t>
      </w:r>
      <w:r w:rsidRPr="003C7DB9">
        <w:rPr>
          <w:rFonts w:ascii="Courier New" w:eastAsia="Times New Roman" w:hAnsi="Courier New" w:cs="Courier New"/>
          <w:noProof/>
          <w:color w:val="E1EFFF"/>
          <w:sz w:val="20"/>
          <w:szCs w:val="20"/>
          <w:lang w:val="en-US" w:eastAsia="ru-RU"/>
        </w:rPr>
        <w:t>&gt;</w:t>
      </w:r>
      <w:r w:rsidRPr="003C7DB9">
        <w:rPr>
          <w:rFonts w:ascii="Courier New" w:eastAsia="Times New Roman" w:hAnsi="Courier New" w:cs="Courier New"/>
          <w:b/>
          <w:bCs/>
          <w:noProof/>
          <w:color w:val="FFFFFF"/>
          <w:sz w:val="20"/>
          <w:szCs w:val="20"/>
          <w:lang w:val="en-US" w:eastAsia="ru-RU"/>
        </w:rPr>
        <w:t>Kyiv</w:t>
      </w:r>
      <w:r w:rsidRPr="003C7DB9">
        <w:rPr>
          <w:rFonts w:ascii="Courier New" w:eastAsia="Times New Roman" w:hAnsi="Courier New" w:cs="Courier New"/>
          <w:noProof/>
          <w:color w:val="E1EFFF"/>
          <w:sz w:val="20"/>
          <w:szCs w:val="20"/>
          <w:lang w:val="en-US" w:eastAsia="ru-RU"/>
        </w:rPr>
        <w:t>&lt;/</w:t>
      </w:r>
      <w:r w:rsidRPr="003C7DB9">
        <w:rPr>
          <w:rFonts w:ascii="Courier New" w:eastAsia="Times New Roman" w:hAnsi="Courier New" w:cs="Courier New"/>
          <w:noProof/>
          <w:color w:val="9EFFFF"/>
          <w:sz w:val="20"/>
          <w:szCs w:val="20"/>
          <w:lang w:val="en-US" w:eastAsia="ru-RU"/>
        </w:rPr>
        <w:t>option</w:t>
      </w:r>
      <w:r w:rsidRPr="003C7DB9">
        <w:rPr>
          <w:rFonts w:ascii="Courier New" w:eastAsia="Times New Roman" w:hAnsi="Courier New" w:cs="Courier New"/>
          <w:noProof/>
          <w:color w:val="E1EFFF"/>
          <w:sz w:val="20"/>
          <w:szCs w:val="20"/>
          <w:lang w:val="en-US" w:eastAsia="ru-RU"/>
        </w:rPr>
        <w:t>&gt;</w:t>
      </w:r>
      <w:r w:rsidRPr="003C7DB9">
        <w:rPr>
          <w:rFonts w:ascii="Courier New" w:eastAsia="Times New Roman" w:hAnsi="Courier New" w:cs="Courier New"/>
          <w:noProof/>
          <w:color w:val="E1EFFF"/>
          <w:sz w:val="20"/>
          <w:szCs w:val="20"/>
          <w:lang w:val="en-US" w:eastAsia="ru-RU"/>
        </w:rPr>
        <w:br/>
        <w:t xml:space="preserve">    &lt;</w:t>
      </w:r>
      <w:r w:rsidRPr="003C7DB9">
        <w:rPr>
          <w:rFonts w:ascii="Courier New" w:eastAsia="Times New Roman" w:hAnsi="Courier New" w:cs="Courier New"/>
          <w:noProof/>
          <w:color w:val="9EFFFF"/>
          <w:sz w:val="20"/>
          <w:szCs w:val="20"/>
          <w:lang w:val="en-US" w:eastAsia="ru-RU"/>
        </w:rPr>
        <w:t xml:space="preserve">option </w:t>
      </w:r>
      <w:r w:rsidRPr="003C7DB9">
        <w:rPr>
          <w:rFonts w:ascii="Courier New" w:eastAsia="Times New Roman" w:hAnsi="Courier New" w:cs="Courier New"/>
          <w:noProof/>
          <w:color w:val="FFDD00"/>
          <w:sz w:val="20"/>
          <w:szCs w:val="20"/>
          <w:lang w:val="en-US" w:eastAsia="ru-RU"/>
        </w:rPr>
        <w:t>value=</w:t>
      </w:r>
      <w:r w:rsidRPr="003C7DB9">
        <w:rPr>
          <w:rFonts w:ascii="Courier New" w:eastAsia="Times New Roman" w:hAnsi="Courier New" w:cs="Courier New"/>
          <w:b/>
          <w:bCs/>
          <w:noProof/>
          <w:color w:val="3AD900"/>
          <w:sz w:val="20"/>
          <w:szCs w:val="20"/>
          <w:lang w:val="en-US" w:eastAsia="ru-RU"/>
        </w:rPr>
        <w:t>"Sumy"</w:t>
      </w:r>
      <w:r w:rsidRPr="003C7DB9">
        <w:rPr>
          <w:rFonts w:ascii="Courier New" w:eastAsia="Times New Roman" w:hAnsi="Courier New" w:cs="Courier New"/>
          <w:noProof/>
          <w:color w:val="E1EFFF"/>
          <w:sz w:val="20"/>
          <w:szCs w:val="20"/>
          <w:lang w:val="en-US" w:eastAsia="ru-RU"/>
        </w:rPr>
        <w:t>&gt;</w:t>
      </w:r>
      <w:r w:rsidRPr="003C7DB9">
        <w:rPr>
          <w:rFonts w:ascii="Courier New" w:eastAsia="Times New Roman" w:hAnsi="Courier New" w:cs="Courier New"/>
          <w:b/>
          <w:bCs/>
          <w:noProof/>
          <w:color w:val="FFFFFF"/>
          <w:sz w:val="20"/>
          <w:szCs w:val="20"/>
          <w:lang w:val="en-US" w:eastAsia="ru-RU"/>
        </w:rPr>
        <w:t>Sumy</w:t>
      </w:r>
      <w:r w:rsidRPr="003C7DB9">
        <w:rPr>
          <w:rFonts w:ascii="Courier New" w:eastAsia="Times New Roman" w:hAnsi="Courier New" w:cs="Courier New"/>
          <w:noProof/>
          <w:color w:val="E1EFFF"/>
          <w:sz w:val="20"/>
          <w:szCs w:val="20"/>
          <w:lang w:val="en-US" w:eastAsia="ru-RU"/>
        </w:rPr>
        <w:t>&lt;/</w:t>
      </w:r>
      <w:r w:rsidRPr="003C7DB9">
        <w:rPr>
          <w:rFonts w:ascii="Courier New" w:eastAsia="Times New Roman" w:hAnsi="Courier New" w:cs="Courier New"/>
          <w:noProof/>
          <w:color w:val="9EFFFF"/>
          <w:sz w:val="20"/>
          <w:szCs w:val="20"/>
          <w:lang w:val="en-US" w:eastAsia="ru-RU"/>
        </w:rPr>
        <w:t>option</w:t>
      </w:r>
      <w:r w:rsidRPr="003C7DB9">
        <w:rPr>
          <w:rFonts w:ascii="Courier New" w:eastAsia="Times New Roman" w:hAnsi="Courier New" w:cs="Courier New"/>
          <w:noProof/>
          <w:color w:val="E1EFFF"/>
          <w:sz w:val="20"/>
          <w:szCs w:val="20"/>
          <w:lang w:val="en-US" w:eastAsia="ru-RU"/>
        </w:rPr>
        <w:t>&gt;</w:t>
      </w:r>
      <w:r w:rsidRPr="003C7DB9">
        <w:rPr>
          <w:rFonts w:ascii="Courier New" w:eastAsia="Times New Roman" w:hAnsi="Courier New" w:cs="Courier New"/>
          <w:noProof/>
          <w:color w:val="E1EFFF"/>
          <w:sz w:val="20"/>
          <w:szCs w:val="20"/>
          <w:lang w:val="en-US" w:eastAsia="ru-RU"/>
        </w:rPr>
        <w:br/>
        <w:t xml:space="preserve">    &lt;</w:t>
      </w:r>
      <w:r w:rsidRPr="003C7DB9">
        <w:rPr>
          <w:rFonts w:ascii="Courier New" w:eastAsia="Times New Roman" w:hAnsi="Courier New" w:cs="Courier New"/>
          <w:noProof/>
          <w:color w:val="9EFFFF"/>
          <w:sz w:val="20"/>
          <w:szCs w:val="20"/>
          <w:lang w:val="en-US" w:eastAsia="ru-RU"/>
        </w:rPr>
        <w:t xml:space="preserve">option </w:t>
      </w:r>
      <w:r w:rsidRPr="003C7DB9">
        <w:rPr>
          <w:rFonts w:ascii="Courier New" w:eastAsia="Times New Roman" w:hAnsi="Courier New" w:cs="Courier New"/>
          <w:noProof/>
          <w:color w:val="FFDD00"/>
          <w:sz w:val="20"/>
          <w:szCs w:val="20"/>
          <w:lang w:val="en-US" w:eastAsia="ru-RU"/>
        </w:rPr>
        <w:t>value=</w:t>
      </w:r>
      <w:r w:rsidRPr="003C7DB9">
        <w:rPr>
          <w:rFonts w:ascii="Courier New" w:eastAsia="Times New Roman" w:hAnsi="Courier New" w:cs="Courier New"/>
          <w:b/>
          <w:bCs/>
          <w:noProof/>
          <w:color w:val="3AD900"/>
          <w:sz w:val="20"/>
          <w:szCs w:val="20"/>
          <w:lang w:val="en-US" w:eastAsia="ru-RU"/>
        </w:rPr>
        <w:t>"Lviv"</w:t>
      </w:r>
      <w:r w:rsidRPr="003C7DB9">
        <w:rPr>
          <w:rFonts w:ascii="Courier New" w:eastAsia="Times New Roman" w:hAnsi="Courier New" w:cs="Courier New"/>
          <w:noProof/>
          <w:color w:val="E1EFFF"/>
          <w:sz w:val="20"/>
          <w:szCs w:val="20"/>
          <w:lang w:val="en-US" w:eastAsia="ru-RU"/>
        </w:rPr>
        <w:t>&gt;</w:t>
      </w:r>
      <w:r w:rsidRPr="003C7DB9">
        <w:rPr>
          <w:rFonts w:ascii="Courier New" w:eastAsia="Times New Roman" w:hAnsi="Courier New" w:cs="Courier New"/>
          <w:b/>
          <w:bCs/>
          <w:noProof/>
          <w:color w:val="FFFFFF"/>
          <w:sz w:val="20"/>
          <w:szCs w:val="20"/>
          <w:lang w:val="en-US" w:eastAsia="ru-RU"/>
        </w:rPr>
        <w:t>Lviv</w:t>
      </w:r>
      <w:r w:rsidRPr="003C7DB9">
        <w:rPr>
          <w:rFonts w:ascii="Courier New" w:eastAsia="Times New Roman" w:hAnsi="Courier New" w:cs="Courier New"/>
          <w:noProof/>
          <w:color w:val="E1EFFF"/>
          <w:sz w:val="20"/>
          <w:szCs w:val="20"/>
          <w:lang w:val="en-US" w:eastAsia="ru-RU"/>
        </w:rPr>
        <w:t>&lt;/</w:t>
      </w:r>
      <w:r w:rsidRPr="003C7DB9">
        <w:rPr>
          <w:rFonts w:ascii="Courier New" w:eastAsia="Times New Roman" w:hAnsi="Courier New" w:cs="Courier New"/>
          <w:noProof/>
          <w:color w:val="9EFFFF"/>
          <w:sz w:val="20"/>
          <w:szCs w:val="20"/>
          <w:lang w:val="en-US" w:eastAsia="ru-RU"/>
        </w:rPr>
        <w:t>option</w:t>
      </w:r>
      <w:r w:rsidRPr="003C7DB9">
        <w:rPr>
          <w:rFonts w:ascii="Courier New" w:eastAsia="Times New Roman" w:hAnsi="Courier New" w:cs="Courier New"/>
          <w:noProof/>
          <w:color w:val="E1EFFF"/>
          <w:sz w:val="20"/>
          <w:szCs w:val="20"/>
          <w:lang w:val="en-US" w:eastAsia="ru-RU"/>
        </w:rPr>
        <w:t>&gt;</w:t>
      </w:r>
      <w:r w:rsidRPr="003C7DB9">
        <w:rPr>
          <w:rFonts w:ascii="Courier New" w:eastAsia="Times New Roman" w:hAnsi="Courier New" w:cs="Courier New"/>
          <w:noProof/>
          <w:color w:val="E1EFFF"/>
          <w:sz w:val="20"/>
          <w:szCs w:val="20"/>
          <w:lang w:val="en-US" w:eastAsia="ru-RU"/>
        </w:rPr>
        <w:br/>
        <w:t>&lt;/</w:t>
      </w:r>
      <w:r w:rsidRPr="003C7DB9">
        <w:rPr>
          <w:rFonts w:ascii="Courier New" w:eastAsia="Times New Roman" w:hAnsi="Courier New" w:cs="Courier New"/>
          <w:noProof/>
          <w:color w:val="9EFFFF"/>
          <w:sz w:val="20"/>
          <w:szCs w:val="20"/>
          <w:lang w:val="en-US" w:eastAsia="ru-RU"/>
        </w:rPr>
        <w:t>select</w:t>
      </w:r>
      <w:r w:rsidRPr="003C7DB9">
        <w:rPr>
          <w:rFonts w:ascii="Courier New" w:eastAsia="Times New Roman" w:hAnsi="Courier New" w:cs="Courier New"/>
          <w:noProof/>
          <w:color w:val="E1EFFF"/>
          <w:sz w:val="20"/>
          <w:szCs w:val="20"/>
          <w:lang w:val="en-US" w:eastAsia="ru-RU"/>
        </w:rPr>
        <w:t>&gt;</w:t>
      </w:r>
    </w:p>
    <w:p w:rsidR="0020013E" w:rsidRPr="003C7DB9" w:rsidRDefault="009E4479" w:rsidP="00D13CE9">
      <w:pPr>
        <w:rPr>
          <w:b/>
          <w:noProof/>
          <w:sz w:val="24"/>
          <w:szCs w:val="24"/>
          <w:lang w:val="en-US"/>
        </w:rPr>
      </w:pPr>
      <w:r w:rsidRPr="003C7DB9">
        <w:rPr>
          <w:b/>
          <w:noProof/>
          <w:sz w:val="24"/>
          <w:szCs w:val="24"/>
          <w:lang w:val="en-US"/>
        </w:rPr>
        <w:t>Выведет:</w:t>
      </w:r>
    </w:p>
    <w:p w:rsidR="009E4479" w:rsidRPr="003C7DB9" w:rsidRDefault="009E4479" w:rsidP="00D13CE9">
      <w:pPr>
        <w:rPr>
          <w:noProof/>
          <w:color w:val="000000" w:themeColor="text1"/>
          <w:sz w:val="24"/>
          <w:szCs w:val="24"/>
          <w:lang w:val="en-US"/>
        </w:rPr>
      </w:pPr>
      <w:r w:rsidRPr="003C7DB9">
        <w:rPr>
          <w:noProof/>
          <w:color w:val="000000" w:themeColor="text1"/>
          <w:sz w:val="24"/>
          <w:szCs w:val="24"/>
          <w:lang w:eastAsia="ru-RU"/>
        </w:rPr>
        <w:drawing>
          <wp:inline distT="0" distB="0" distL="0" distR="0" wp14:anchorId="5D1571A1" wp14:editId="1AB526BA">
            <wp:extent cx="723900" cy="914400"/>
            <wp:effectExtent l="0" t="0" r="0" b="0"/>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38">
                      <a:extLst>
                        <a:ext uri="{28A0092B-C50C-407E-A947-70E740481C1C}">
                          <a14:useLocalDpi xmlns:a14="http://schemas.microsoft.com/office/drawing/2010/main" val="0"/>
                        </a:ext>
                      </a:extLst>
                    </a:blip>
                    <a:stretch>
                      <a:fillRect/>
                    </a:stretch>
                  </pic:blipFill>
                  <pic:spPr>
                    <a:xfrm>
                      <a:off x="0" y="0"/>
                      <a:ext cx="723900" cy="914400"/>
                    </a:xfrm>
                    <a:prstGeom prst="rect">
                      <a:avLst/>
                    </a:prstGeom>
                  </pic:spPr>
                </pic:pic>
              </a:graphicData>
            </a:graphic>
          </wp:inline>
        </w:drawing>
      </w:r>
    </w:p>
    <w:p w:rsidR="009E4479" w:rsidRPr="001062D9" w:rsidRDefault="009E4479" w:rsidP="00D13CE9">
      <w:pPr>
        <w:rPr>
          <w:noProof/>
          <w:color w:val="000000" w:themeColor="text1"/>
          <w:sz w:val="24"/>
          <w:szCs w:val="24"/>
        </w:rPr>
      </w:pPr>
      <w:r w:rsidRPr="001062D9">
        <w:rPr>
          <w:b/>
          <w:noProof/>
          <w:color w:val="000000" w:themeColor="text1"/>
          <w:sz w:val="24"/>
          <w:szCs w:val="24"/>
        </w:rPr>
        <w:t xml:space="preserve">Чтобы пользователь имел возможнось отправить сообщение </w:t>
      </w:r>
      <w:r w:rsidRPr="001062D9">
        <w:rPr>
          <w:noProof/>
          <w:color w:val="000000" w:themeColor="text1"/>
          <w:sz w:val="24"/>
          <w:szCs w:val="24"/>
        </w:rPr>
        <w:t>– используем элемент &lt;</w:t>
      </w:r>
      <w:r w:rsidRPr="003C7DB9">
        <w:rPr>
          <w:noProof/>
          <w:color w:val="000000" w:themeColor="text1"/>
          <w:sz w:val="24"/>
          <w:szCs w:val="24"/>
          <w:lang w:val="en-US"/>
        </w:rPr>
        <w:t>textarea</w:t>
      </w:r>
      <w:r w:rsidRPr="001062D9">
        <w:rPr>
          <w:noProof/>
          <w:color w:val="000000" w:themeColor="text1"/>
          <w:sz w:val="24"/>
          <w:szCs w:val="24"/>
        </w:rPr>
        <w:t>&gt;&lt;/</w:t>
      </w:r>
      <w:r w:rsidRPr="003C7DB9">
        <w:rPr>
          <w:noProof/>
          <w:color w:val="000000" w:themeColor="text1"/>
          <w:sz w:val="24"/>
          <w:szCs w:val="24"/>
          <w:lang w:val="en-US"/>
        </w:rPr>
        <w:t>textarea</w:t>
      </w:r>
      <w:r w:rsidRPr="001062D9">
        <w:rPr>
          <w:noProof/>
          <w:color w:val="000000" w:themeColor="text1"/>
          <w:sz w:val="24"/>
          <w:szCs w:val="24"/>
        </w:rPr>
        <w:t xml:space="preserve">&gt; </w:t>
      </w:r>
    </w:p>
    <w:p w:rsidR="00961A83" w:rsidRPr="001062D9" w:rsidRDefault="009E4479" w:rsidP="00D13CE9">
      <w:pPr>
        <w:rPr>
          <w:noProof/>
          <w:color w:val="000000" w:themeColor="text1"/>
          <w:sz w:val="24"/>
          <w:szCs w:val="24"/>
        </w:rPr>
      </w:pPr>
      <w:r w:rsidRPr="001062D9">
        <w:rPr>
          <w:noProof/>
          <w:color w:val="000000" w:themeColor="text1"/>
          <w:sz w:val="24"/>
          <w:szCs w:val="24"/>
        </w:rPr>
        <w:t xml:space="preserve">В него вводиться атрибут </w:t>
      </w:r>
      <w:r w:rsidRPr="003C7DB9">
        <w:rPr>
          <w:noProof/>
          <w:color w:val="000000" w:themeColor="text1"/>
          <w:sz w:val="24"/>
          <w:szCs w:val="24"/>
          <w:lang w:val="en-US"/>
        </w:rPr>
        <w:t>name</w:t>
      </w:r>
      <w:r w:rsidRPr="001062D9">
        <w:rPr>
          <w:noProof/>
          <w:color w:val="000000" w:themeColor="text1"/>
          <w:sz w:val="24"/>
          <w:szCs w:val="24"/>
        </w:rPr>
        <w:t>, которому потом присваиваеться сообщение из поля.</w:t>
      </w:r>
    </w:p>
    <w:p w:rsidR="00961A83" w:rsidRPr="003C7DB9" w:rsidRDefault="00961A83" w:rsidP="00961A83">
      <w:pPr>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FFFFFF"/>
          <w:sz w:val="20"/>
          <w:szCs w:val="20"/>
          <w:lang w:val="en-US" w:eastAsia="ru-RU"/>
        </w:rPr>
      </w:pPr>
      <w:r w:rsidRPr="003C7DB9">
        <w:rPr>
          <w:rFonts w:ascii="Courier New" w:eastAsia="Times New Roman" w:hAnsi="Courier New" w:cs="Courier New"/>
          <w:noProof/>
          <w:color w:val="E1EFFF"/>
          <w:sz w:val="20"/>
          <w:szCs w:val="20"/>
          <w:lang w:val="en-US" w:eastAsia="ru-RU"/>
        </w:rPr>
        <w:t>&lt;</w:t>
      </w:r>
      <w:r w:rsidRPr="003C7DB9">
        <w:rPr>
          <w:rFonts w:ascii="Courier New" w:eastAsia="Times New Roman" w:hAnsi="Courier New" w:cs="Courier New"/>
          <w:noProof/>
          <w:color w:val="9EFFFF"/>
          <w:sz w:val="20"/>
          <w:szCs w:val="20"/>
          <w:lang w:val="en-US" w:eastAsia="ru-RU"/>
        </w:rPr>
        <w:t xml:space="preserve">label </w:t>
      </w:r>
      <w:r w:rsidRPr="003C7DB9">
        <w:rPr>
          <w:rFonts w:ascii="Courier New" w:eastAsia="Times New Roman" w:hAnsi="Courier New" w:cs="Courier New"/>
          <w:noProof/>
          <w:color w:val="FFDD00"/>
          <w:sz w:val="20"/>
          <w:szCs w:val="20"/>
          <w:lang w:val="en-US" w:eastAsia="ru-RU"/>
        </w:rPr>
        <w:t>for=</w:t>
      </w:r>
      <w:r w:rsidRPr="003C7DB9">
        <w:rPr>
          <w:rFonts w:ascii="Courier New" w:eastAsia="Times New Roman" w:hAnsi="Courier New" w:cs="Courier New"/>
          <w:b/>
          <w:bCs/>
          <w:noProof/>
          <w:color w:val="3AD900"/>
          <w:sz w:val="20"/>
          <w:szCs w:val="20"/>
          <w:lang w:val="en-US" w:eastAsia="ru-RU"/>
        </w:rPr>
        <w:t>"message"</w:t>
      </w:r>
      <w:r w:rsidRPr="003C7DB9">
        <w:rPr>
          <w:rFonts w:ascii="Courier New" w:eastAsia="Times New Roman" w:hAnsi="Courier New" w:cs="Courier New"/>
          <w:noProof/>
          <w:color w:val="E1EFFF"/>
          <w:sz w:val="20"/>
          <w:szCs w:val="20"/>
          <w:lang w:val="en-US" w:eastAsia="ru-RU"/>
        </w:rPr>
        <w:t>&gt;</w:t>
      </w:r>
      <w:r w:rsidRPr="003C7DB9">
        <w:rPr>
          <w:rFonts w:ascii="Courier New" w:eastAsia="Times New Roman" w:hAnsi="Courier New" w:cs="Courier New"/>
          <w:b/>
          <w:bCs/>
          <w:noProof/>
          <w:color w:val="FFFFFF"/>
          <w:sz w:val="20"/>
          <w:szCs w:val="20"/>
          <w:lang w:val="en-US" w:eastAsia="ru-RU"/>
        </w:rPr>
        <w:t>Send a message</w:t>
      </w:r>
      <w:r w:rsidRPr="003C7DB9">
        <w:rPr>
          <w:rFonts w:ascii="Courier New" w:eastAsia="Times New Roman" w:hAnsi="Courier New" w:cs="Courier New"/>
          <w:noProof/>
          <w:color w:val="E1EFFF"/>
          <w:sz w:val="20"/>
          <w:szCs w:val="20"/>
          <w:lang w:val="en-US" w:eastAsia="ru-RU"/>
        </w:rPr>
        <w:t>&lt;/</w:t>
      </w:r>
      <w:r w:rsidRPr="003C7DB9">
        <w:rPr>
          <w:rFonts w:ascii="Courier New" w:eastAsia="Times New Roman" w:hAnsi="Courier New" w:cs="Courier New"/>
          <w:noProof/>
          <w:color w:val="9EFFFF"/>
          <w:sz w:val="20"/>
          <w:szCs w:val="20"/>
          <w:lang w:val="en-US" w:eastAsia="ru-RU"/>
        </w:rPr>
        <w:t>label</w:t>
      </w:r>
      <w:r w:rsidRPr="003C7DB9">
        <w:rPr>
          <w:rFonts w:ascii="Courier New" w:eastAsia="Times New Roman" w:hAnsi="Courier New" w:cs="Courier New"/>
          <w:noProof/>
          <w:color w:val="E1EFFF"/>
          <w:sz w:val="20"/>
          <w:szCs w:val="20"/>
          <w:lang w:val="en-US" w:eastAsia="ru-RU"/>
        </w:rPr>
        <w:t>&gt;</w:t>
      </w:r>
      <w:r w:rsidRPr="003C7DB9">
        <w:rPr>
          <w:rFonts w:ascii="Courier New" w:eastAsia="Times New Roman" w:hAnsi="Courier New" w:cs="Courier New"/>
          <w:noProof/>
          <w:color w:val="E1EFFF"/>
          <w:sz w:val="20"/>
          <w:szCs w:val="20"/>
          <w:lang w:val="en-US" w:eastAsia="ru-RU"/>
        </w:rPr>
        <w:br/>
        <w:t>&lt;</w:t>
      </w:r>
      <w:r w:rsidRPr="003C7DB9">
        <w:rPr>
          <w:rFonts w:ascii="Courier New" w:eastAsia="Times New Roman" w:hAnsi="Courier New" w:cs="Courier New"/>
          <w:noProof/>
          <w:color w:val="9EFFFF"/>
          <w:sz w:val="20"/>
          <w:szCs w:val="20"/>
          <w:lang w:val="en-US" w:eastAsia="ru-RU"/>
        </w:rPr>
        <w:t xml:space="preserve">textarea </w:t>
      </w:r>
      <w:r w:rsidRPr="003C7DB9">
        <w:rPr>
          <w:rFonts w:ascii="Courier New" w:eastAsia="Times New Roman" w:hAnsi="Courier New" w:cs="Courier New"/>
          <w:noProof/>
          <w:color w:val="FFDD00"/>
          <w:sz w:val="20"/>
          <w:szCs w:val="20"/>
          <w:lang w:val="en-US" w:eastAsia="ru-RU"/>
        </w:rPr>
        <w:t>name=</w:t>
      </w:r>
      <w:r w:rsidRPr="003C7DB9">
        <w:rPr>
          <w:rFonts w:ascii="Courier New" w:eastAsia="Times New Roman" w:hAnsi="Courier New" w:cs="Courier New"/>
          <w:b/>
          <w:bCs/>
          <w:noProof/>
          <w:color w:val="3AD900"/>
          <w:sz w:val="20"/>
          <w:szCs w:val="20"/>
          <w:lang w:val="en-US" w:eastAsia="ru-RU"/>
        </w:rPr>
        <w:t xml:space="preserve">"message" </w:t>
      </w:r>
      <w:r w:rsidRPr="003C7DB9">
        <w:rPr>
          <w:rFonts w:ascii="Courier New" w:eastAsia="Times New Roman" w:hAnsi="Courier New" w:cs="Courier New"/>
          <w:noProof/>
          <w:color w:val="FFDD00"/>
          <w:sz w:val="20"/>
          <w:szCs w:val="20"/>
          <w:lang w:val="en-US" w:eastAsia="ru-RU"/>
        </w:rPr>
        <w:t>id=</w:t>
      </w:r>
      <w:r w:rsidRPr="003C7DB9">
        <w:rPr>
          <w:rFonts w:ascii="Courier New" w:eastAsia="Times New Roman" w:hAnsi="Courier New" w:cs="Courier New"/>
          <w:b/>
          <w:bCs/>
          <w:noProof/>
          <w:color w:val="3AD900"/>
          <w:sz w:val="20"/>
          <w:szCs w:val="20"/>
          <w:lang w:val="en-US" w:eastAsia="ru-RU"/>
        </w:rPr>
        <w:t>"message"</w:t>
      </w:r>
      <w:r w:rsidRPr="003C7DB9">
        <w:rPr>
          <w:rFonts w:ascii="Courier New" w:eastAsia="Times New Roman" w:hAnsi="Courier New" w:cs="Courier New"/>
          <w:noProof/>
          <w:color w:val="E1EFFF"/>
          <w:sz w:val="20"/>
          <w:szCs w:val="20"/>
          <w:lang w:val="en-US" w:eastAsia="ru-RU"/>
        </w:rPr>
        <w:t>&gt;&lt;/</w:t>
      </w:r>
      <w:r w:rsidRPr="003C7DB9">
        <w:rPr>
          <w:rFonts w:ascii="Courier New" w:eastAsia="Times New Roman" w:hAnsi="Courier New" w:cs="Courier New"/>
          <w:noProof/>
          <w:color w:val="9EFFFF"/>
          <w:sz w:val="20"/>
          <w:szCs w:val="20"/>
          <w:lang w:val="en-US" w:eastAsia="ru-RU"/>
        </w:rPr>
        <w:t>textarea</w:t>
      </w:r>
      <w:r w:rsidRPr="003C7DB9">
        <w:rPr>
          <w:rFonts w:ascii="Courier New" w:eastAsia="Times New Roman" w:hAnsi="Courier New" w:cs="Courier New"/>
          <w:noProof/>
          <w:color w:val="E1EFFF"/>
          <w:sz w:val="20"/>
          <w:szCs w:val="20"/>
          <w:lang w:val="en-US" w:eastAsia="ru-RU"/>
        </w:rPr>
        <w:t>&gt;</w:t>
      </w:r>
    </w:p>
    <w:p w:rsidR="00D13CE9" w:rsidRPr="003C7DB9" w:rsidRDefault="009E4479" w:rsidP="00D13CE9">
      <w:pPr>
        <w:rPr>
          <w:b/>
          <w:noProof/>
          <w:color w:val="000000" w:themeColor="text1"/>
          <w:sz w:val="24"/>
          <w:szCs w:val="24"/>
          <w:lang w:val="en-US"/>
        </w:rPr>
      </w:pPr>
      <w:r w:rsidRPr="003C7DB9">
        <w:rPr>
          <w:noProof/>
          <w:color w:val="000000" w:themeColor="text1"/>
          <w:sz w:val="24"/>
          <w:szCs w:val="24"/>
          <w:lang w:val="en-US"/>
        </w:rPr>
        <w:t xml:space="preserve"> </w:t>
      </w:r>
      <w:r w:rsidR="00961A83" w:rsidRPr="003C7DB9">
        <w:rPr>
          <w:b/>
          <w:noProof/>
          <w:color w:val="000000" w:themeColor="text1"/>
          <w:sz w:val="24"/>
          <w:szCs w:val="24"/>
          <w:lang w:val="en-US"/>
        </w:rPr>
        <w:t>Выведет:</w:t>
      </w:r>
    </w:p>
    <w:p w:rsidR="001062EE" w:rsidRPr="003C7DB9" w:rsidRDefault="00961A83" w:rsidP="00100F43">
      <w:pPr>
        <w:rPr>
          <w:rFonts w:ascii="Arial Black" w:hAnsi="Arial Black" w:cs="Arial"/>
          <w:b/>
          <w:noProof/>
          <w:color w:val="E36C0A" w:themeColor="accent6" w:themeShade="BF"/>
          <w:sz w:val="36"/>
          <w:szCs w:val="36"/>
          <w:lang w:val="en-US"/>
        </w:rPr>
      </w:pPr>
      <w:r w:rsidRPr="003C7DB9">
        <w:rPr>
          <w:rFonts w:ascii="Arial Black" w:hAnsi="Arial Black" w:cs="Arial"/>
          <w:b/>
          <w:noProof/>
          <w:color w:val="F79646" w:themeColor="accent6"/>
          <w:sz w:val="36"/>
          <w:szCs w:val="36"/>
          <w:lang w:eastAsia="ru-RU"/>
        </w:rPr>
        <w:drawing>
          <wp:inline distT="0" distB="0" distL="0" distR="0" wp14:anchorId="329B5D00" wp14:editId="0D4BA205">
            <wp:extent cx="2733675" cy="571500"/>
            <wp:effectExtent l="0" t="0" r="9525" b="0"/>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39">
                      <a:extLst>
                        <a:ext uri="{28A0092B-C50C-407E-A947-70E740481C1C}">
                          <a14:useLocalDpi xmlns:a14="http://schemas.microsoft.com/office/drawing/2010/main" val="0"/>
                        </a:ext>
                      </a:extLst>
                    </a:blip>
                    <a:stretch>
                      <a:fillRect/>
                    </a:stretch>
                  </pic:blipFill>
                  <pic:spPr>
                    <a:xfrm>
                      <a:off x="0" y="0"/>
                      <a:ext cx="2733675" cy="571500"/>
                    </a:xfrm>
                    <a:prstGeom prst="rect">
                      <a:avLst/>
                    </a:prstGeom>
                  </pic:spPr>
                </pic:pic>
              </a:graphicData>
            </a:graphic>
          </wp:inline>
        </w:drawing>
      </w:r>
    </w:p>
    <w:p w:rsidR="00961A83" w:rsidRPr="001062D9" w:rsidRDefault="0097302A" w:rsidP="00100F43">
      <w:pPr>
        <w:rPr>
          <w:rFonts w:cstheme="minorHAnsi"/>
          <w:noProof/>
          <w:sz w:val="24"/>
          <w:szCs w:val="24"/>
        </w:rPr>
      </w:pPr>
      <w:r w:rsidRPr="001062D9">
        <w:rPr>
          <w:rFonts w:cstheme="minorHAnsi"/>
          <w:noProof/>
          <w:sz w:val="24"/>
          <w:szCs w:val="24"/>
        </w:rPr>
        <w:t xml:space="preserve">Чтобы пользователь мог отправить форму на файл со скриптом (на сервере) – используем атрибут </w:t>
      </w:r>
      <w:r w:rsidRPr="003C7DB9">
        <w:rPr>
          <w:rFonts w:cstheme="minorHAnsi"/>
          <w:noProof/>
          <w:sz w:val="24"/>
          <w:szCs w:val="24"/>
          <w:lang w:val="en-US"/>
        </w:rPr>
        <w:t>submit</w:t>
      </w:r>
      <w:r w:rsidRPr="001062D9">
        <w:rPr>
          <w:rFonts w:cstheme="minorHAnsi"/>
          <w:noProof/>
          <w:sz w:val="24"/>
          <w:szCs w:val="24"/>
        </w:rPr>
        <w:t xml:space="preserve"> и </w:t>
      </w:r>
      <w:r w:rsidRPr="003C7DB9">
        <w:rPr>
          <w:rFonts w:cstheme="minorHAnsi"/>
          <w:noProof/>
          <w:sz w:val="24"/>
          <w:szCs w:val="24"/>
          <w:lang w:val="en-US"/>
        </w:rPr>
        <w:t>name</w:t>
      </w:r>
      <w:r w:rsidRPr="001062D9">
        <w:rPr>
          <w:rFonts w:cstheme="minorHAnsi"/>
          <w:noProof/>
          <w:sz w:val="24"/>
          <w:szCs w:val="24"/>
        </w:rPr>
        <w:t>:</w:t>
      </w:r>
    </w:p>
    <w:p w:rsidR="0097302A" w:rsidRPr="003C7DB9" w:rsidRDefault="0097302A" w:rsidP="0097302A">
      <w:pPr>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FFFFFF"/>
          <w:sz w:val="20"/>
          <w:szCs w:val="20"/>
          <w:lang w:val="en-US" w:eastAsia="ru-RU"/>
        </w:rPr>
      </w:pPr>
      <w:r w:rsidRPr="003C7DB9">
        <w:rPr>
          <w:rFonts w:ascii="Courier New" w:eastAsia="Times New Roman" w:hAnsi="Courier New" w:cs="Courier New"/>
          <w:noProof/>
          <w:color w:val="E1EFFF"/>
          <w:sz w:val="20"/>
          <w:szCs w:val="20"/>
          <w:lang w:val="en-US" w:eastAsia="ru-RU"/>
        </w:rPr>
        <w:lastRenderedPageBreak/>
        <w:t>&lt;</w:t>
      </w:r>
      <w:r w:rsidRPr="003C7DB9">
        <w:rPr>
          <w:rFonts w:ascii="Courier New" w:eastAsia="Times New Roman" w:hAnsi="Courier New" w:cs="Courier New"/>
          <w:noProof/>
          <w:color w:val="9EFFFF"/>
          <w:sz w:val="20"/>
          <w:szCs w:val="20"/>
          <w:lang w:val="en-US" w:eastAsia="ru-RU"/>
        </w:rPr>
        <w:t xml:space="preserve">input </w:t>
      </w:r>
      <w:r w:rsidRPr="003C7DB9">
        <w:rPr>
          <w:rFonts w:ascii="Courier New" w:eastAsia="Times New Roman" w:hAnsi="Courier New" w:cs="Courier New"/>
          <w:noProof/>
          <w:color w:val="FFDD00"/>
          <w:sz w:val="20"/>
          <w:szCs w:val="20"/>
          <w:lang w:val="en-US" w:eastAsia="ru-RU"/>
        </w:rPr>
        <w:t>type=</w:t>
      </w:r>
      <w:r w:rsidRPr="003C7DB9">
        <w:rPr>
          <w:rFonts w:ascii="Courier New" w:eastAsia="Times New Roman" w:hAnsi="Courier New" w:cs="Courier New"/>
          <w:b/>
          <w:bCs/>
          <w:noProof/>
          <w:color w:val="3AD900"/>
          <w:sz w:val="20"/>
          <w:szCs w:val="20"/>
          <w:lang w:val="en-US" w:eastAsia="ru-RU"/>
        </w:rPr>
        <w:t xml:space="preserve">"submit" </w:t>
      </w:r>
      <w:r w:rsidRPr="003C7DB9">
        <w:rPr>
          <w:rFonts w:ascii="Courier New" w:eastAsia="Times New Roman" w:hAnsi="Courier New" w:cs="Courier New"/>
          <w:noProof/>
          <w:color w:val="FFDD00"/>
          <w:sz w:val="20"/>
          <w:szCs w:val="20"/>
          <w:lang w:val="en-US" w:eastAsia="ru-RU"/>
        </w:rPr>
        <w:t>name=</w:t>
      </w:r>
      <w:r w:rsidR="007B7F83" w:rsidRPr="003C7DB9">
        <w:rPr>
          <w:rFonts w:ascii="Courier New" w:eastAsia="Times New Roman" w:hAnsi="Courier New" w:cs="Courier New"/>
          <w:b/>
          <w:bCs/>
          <w:noProof/>
          <w:color w:val="3AD900"/>
          <w:sz w:val="20"/>
          <w:szCs w:val="20"/>
          <w:lang w:val="en-US" w:eastAsia="ru-RU"/>
        </w:rPr>
        <w:t>"do_signup</w:t>
      </w:r>
      <w:r w:rsidRPr="003C7DB9">
        <w:rPr>
          <w:rFonts w:ascii="Courier New" w:eastAsia="Times New Roman" w:hAnsi="Courier New" w:cs="Courier New"/>
          <w:b/>
          <w:bCs/>
          <w:noProof/>
          <w:color w:val="3AD900"/>
          <w:sz w:val="20"/>
          <w:szCs w:val="20"/>
          <w:lang w:val="en-US" w:eastAsia="ru-RU"/>
        </w:rPr>
        <w:t>"</w:t>
      </w:r>
      <w:r w:rsidR="007B7F83" w:rsidRPr="003C7DB9">
        <w:rPr>
          <w:rFonts w:ascii="Courier New" w:eastAsia="Times New Roman" w:hAnsi="Courier New" w:cs="Courier New"/>
          <w:b/>
          <w:bCs/>
          <w:noProof/>
          <w:color w:val="3AD900"/>
          <w:sz w:val="20"/>
          <w:szCs w:val="20"/>
          <w:lang w:val="en-US" w:eastAsia="ru-RU"/>
        </w:rPr>
        <w:t xml:space="preserve"> </w:t>
      </w:r>
      <w:r w:rsidRPr="003C7DB9">
        <w:rPr>
          <w:rFonts w:ascii="Courier New" w:eastAsia="Times New Roman" w:hAnsi="Courier New" w:cs="Courier New"/>
          <w:noProof/>
          <w:color w:val="FFDD00"/>
          <w:sz w:val="20"/>
          <w:szCs w:val="20"/>
          <w:lang w:val="en-US" w:eastAsia="ru-RU"/>
        </w:rPr>
        <w:t>value=</w:t>
      </w:r>
      <w:r w:rsidRPr="003C7DB9">
        <w:rPr>
          <w:rFonts w:ascii="Courier New" w:eastAsia="Times New Roman" w:hAnsi="Courier New" w:cs="Courier New"/>
          <w:b/>
          <w:bCs/>
          <w:noProof/>
          <w:color w:val="3AD900"/>
          <w:sz w:val="20"/>
          <w:szCs w:val="20"/>
          <w:lang w:val="en-US" w:eastAsia="ru-RU"/>
        </w:rPr>
        <w:t>"Sighup"</w:t>
      </w:r>
      <w:r w:rsidRPr="003C7DB9">
        <w:rPr>
          <w:rFonts w:ascii="Courier New" w:eastAsia="Times New Roman" w:hAnsi="Courier New" w:cs="Courier New"/>
          <w:noProof/>
          <w:color w:val="E1EFFF"/>
          <w:sz w:val="20"/>
          <w:szCs w:val="20"/>
          <w:lang w:val="en-US" w:eastAsia="ru-RU"/>
        </w:rPr>
        <w:t>&gt;</w:t>
      </w:r>
    </w:p>
    <w:p w:rsidR="0097302A" w:rsidRPr="003C7DB9" w:rsidRDefault="0097302A" w:rsidP="00100F43">
      <w:pPr>
        <w:rPr>
          <w:rFonts w:cstheme="minorHAnsi"/>
          <w:noProof/>
          <w:sz w:val="24"/>
          <w:szCs w:val="24"/>
          <w:lang w:val="en-US"/>
        </w:rPr>
      </w:pPr>
      <w:r w:rsidRPr="003C7DB9">
        <w:rPr>
          <w:rFonts w:cstheme="minorHAnsi"/>
          <w:noProof/>
          <w:sz w:val="24"/>
          <w:szCs w:val="24"/>
          <w:lang w:val="en-US"/>
        </w:rPr>
        <w:t>Выведет:</w:t>
      </w:r>
    </w:p>
    <w:p w:rsidR="0097302A" w:rsidRPr="003C7DB9" w:rsidRDefault="0097302A" w:rsidP="00100F43">
      <w:pPr>
        <w:rPr>
          <w:rFonts w:cstheme="minorHAnsi"/>
          <w:noProof/>
          <w:sz w:val="24"/>
          <w:szCs w:val="24"/>
          <w:lang w:val="en-US"/>
        </w:rPr>
      </w:pPr>
      <w:r w:rsidRPr="003C7DB9">
        <w:rPr>
          <w:rFonts w:cstheme="minorHAnsi"/>
          <w:noProof/>
          <w:sz w:val="24"/>
          <w:szCs w:val="24"/>
          <w:lang w:eastAsia="ru-RU"/>
        </w:rPr>
        <w:drawing>
          <wp:inline distT="0" distB="0" distL="0" distR="0" wp14:anchorId="29934534" wp14:editId="11D295E3">
            <wp:extent cx="752475" cy="390525"/>
            <wp:effectExtent l="0" t="0" r="9525" b="9525"/>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40">
                      <a:extLst>
                        <a:ext uri="{28A0092B-C50C-407E-A947-70E740481C1C}">
                          <a14:useLocalDpi xmlns:a14="http://schemas.microsoft.com/office/drawing/2010/main" val="0"/>
                        </a:ext>
                      </a:extLst>
                    </a:blip>
                    <a:stretch>
                      <a:fillRect/>
                    </a:stretch>
                  </pic:blipFill>
                  <pic:spPr>
                    <a:xfrm>
                      <a:off x="0" y="0"/>
                      <a:ext cx="752475" cy="390525"/>
                    </a:xfrm>
                    <a:prstGeom prst="rect">
                      <a:avLst/>
                    </a:prstGeom>
                  </pic:spPr>
                </pic:pic>
              </a:graphicData>
            </a:graphic>
          </wp:inline>
        </w:drawing>
      </w:r>
    </w:p>
    <w:p w:rsidR="0097302A" w:rsidRPr="001062D9" w:rsidRDefault="0097302A" w:rsidP="00100F43">
      <w:pPr>
        <w:rPr>
          <w:rFonts w:cstheme="minorHAnsi"/>
          <w:b/>
          <w:noProof/>
          <w:sz w:val="24"/>
          <w:szCs w:val="24"/>
        </w:rPr>
      </w:pPr>
      <w:r w:rsidRPr="001062D9">
        <w:rPr>
          <w:rFonts w:cstheme="minorHAnsi"/>
          <w:b/>
          <w:noProof/>
          <w:sz w:val="24"/>
          <w:szCs w:val="24"/>
        </w:rPr>
        <w:t>Разница между методом отправки формы:</w:t>
      </w:r>
    </w:p>
    <w:p w:rsidR="0097302A" w:rsidRPr="001062D9" w:rsidRDefault="0097302A" w:rsidP="00100F43">
      <w:pPr>
        <w:rPr>
          <w:rFonts w:cstheme="minorHAnsi"/>
          <w:noProof/>
          <w:sz w:val="24"/>
          <w:szCs w:val="24"/>
        </w:rPr>
      </w:pPr>
      <w:r w:rsidRPr="003C7DB9">
        <w:rPr>
          <w:rFonts w:cstheme="minorHAnsi"/>
          <w:b/>
          <w:noProof/>
          <w:color w:val="E36C0A" w:themeColor="accent6" w:themeShade="BF"/>
          <w:sz w:val="24"/>
          <w:szCs w:val="24"/>
          <w:lang w:val="en-US"/>
        </w:rPr>
        <w:t>GET</w:t>
      </w:r>
      <w:r w:rsidRPr="001062D9">
        <w:rPr>
          <w:rFonts w:cstheme="minorHAnsi"/>
          <w:noProof/>
          <w:sz w:val="24"/>
          <w:szCs w:val="24"/>
        </w:rPr>
        <w:t xml:space="preserve"> – видно всю инфу в адресной строке в браузере.</w:t>
      </w:r>
    </w:p>
    <w:p w:rsidR="0097302A" w:rsidRPr="003C7DB9" w:rsidRDefault="00FB7499" w:rsidP="00100F43">
      <w:pPr>
        <w:rPr>
          <w:rFonts w:cstheme="minorHAnsi"/>
          <w:noProof/>
          <w:sz w:val="24"/>
          <w:szCs w:val="24"/>
          <w:lang w:val="en-US"/>
        </w:rPr>
      </w:pPr>
      <w:r w:rsidRPr="003C7DB9">
        <w:rPr>
          <w:rFonts w:cstheme="minorHAnsi"/>
          <w:noProof/>
          <w:sz w:val="24"/>
          <w:szCs w:val="24"/>
          <w:lang w:eastAsia="ru-RU"/>
        </w:rPr>
        <w:drawing>
          <wp:inline distT="0" distB="0" distL="0" distR="0" wp14:anchorId="56CCEF91" wp14:editId="0F0F802B">
            <wp:extent cx="6645910" cy="2791460"/>
            <wp:effectExtent l="0" t="0" r="2540" b="889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41">
                      <a:extLst>
                        <a:ext uri="{28A0092B-C50C-407E-A947-70E740481C1C}">
                          <a14:useLocalDpi xmlns:a14="http://schemas.microsoft.com/office/drawing/2010/main" val="0"/>
                        </a:ext>
                      </a:extLst>
                    </a:blip>
                    <a:stretch>
                      <a:fillRect/>
                    </a:stretch>
                  </pic:blipFill>
                  <pic:spPr>
                    <a:xfrm>
                      <a:off x="0" y="0"/>
                      <a:ext cx="6645910" cy="2791460"/>
                    </a:xfrm>
                    <a:prstGeom prst="rect">
                      <a:avLst/>
                    </a:prstGeom>
                  </pic:spPr>
                </pic:pic>
              </a:graphicData>
            </a:graphic>
          </wp:inline>
        </w:drawing>
      </w:r>
    </w:p>
    <w:p w:rsidR="008532C1" w:rsidRPr="001062D9" w:rsidRDefault="0097302A" w:rsidP="00100F43">
      <w:pPr>
        <w:rPr>
          <w:rFonts w:cstheme="minorHAnsi"/>
          <w:noProof/>
          <w:sz w:val="24"/>
          <w:szCs w:val="24"/>
        </w:rPr>
      </w:pPr>
      <w:r w:rsidRPr="003C7DB9">
        <w:rPr>
          <w:rFonts w:cstheme="minorHAnsi"/>
          <w:b/>
          <w:noProof/>
          <w:color w:val="E36C0A" w:themeColor="accent6" w:themeShade="BF"/>
          <w:sz w:val="24"/>
          <w:szCs w:val="24"/>
          <w:lang w:val="en-US"/>
        </w:rPr>
        <w:t>POST</w:t>
      </w:r>
      <w:r w:rsidRPr="001062D9">
        <w:rPr>
          <w:rFonts w:cstheme="minorHAnsi"/>
          <w:noProof/>
          <w:sz w:val="24"/>
          <w:szCs w:val="24"/>
        </w:rPr>
        <w:t xml:space="preserve"> – не видно. </w:t>
      </w:r>
    </w:p>
    <w:p w:rsidR="008532C1" w:rsidRPr="001062D9" w:rsidRDefault="00FB7499" w:rsidP="00100F43">
      <w:pPr>
        <w:rPr>
          <w:rFonts w:cstheme="minorHAnsi"/>
          <w:b/>
          <w:noProof/>
          <w:sz w:val="24"/>
          <w:szCs w:val="24"/>
        </w:rPr>
      </w:pPr>
      <w:r w:rsidRPr="001062D9">
        <w:rPr>
          <w:rFonts w:cstheme="minorHAnsi"/>
          <w:b/>
          <w:noProof/>
          <w:sz w:val="24"/>
          <w:szCs w:val="24"/>
        </w:rPr>
        <w:t>Чтобы закомментировать в &lt;</w:t>
      </w:r>
      <w:r w:rsidRPr="003C7DB9">
        <w:rPr>
          <w:rFonts w:cstheme="minorHAnsi"/>
          <w:b/>
          <w:noProof/>
          <w:sz w:val="24"/>
          <w:szCs w:val="24"/>
          <w:lang w:val="en-US"/>
        </w:rPr>
        <w:t>html</w:t>
      </w:r>
      <w:r w:rsidRPr="001062D9">
        <w:rPr>
          <w:rFonts w:cstheme="minorHAnsi"/>
          <w:b/>
          <w:noProof/>
          <w:sz w:val="24"/>
          <w:szCs w:val="24"/>
        </w:rPr>
        <w:t xml:space="preserve">&gt; - </w:t>
      </w:r>
      <w:r w:rsidRPr="001062D9">
        <w:rPr>
          <w:rFonts w:cstheme="minorHAnsi"/>
          <w:noProof/>
          <w:sz w:val="24"/>
          <w:szCs w:val="24"/>
        </w:rPr>
        <w:t xml:space="preserve">используем </w:t>
      </w:r>
      <w:r w:rsidRPr="001062D9">
        <w:rPr>
          <w:rFonts w:cstheme="minorHAnsi"/>
          <w:b/>
          <w:noProof/>
          <w:color w:val="E36C0A" w:themeColor="accent6" w:themeShade="BF"/>
          <w:sz w:val="24"/>
          <w:szCs w:val="24"/>
        </w:rPr>
        <w:t>&lt;!--</w:t>
      </w:r>
      <w:r w:rsidRPr="003C7DB9">
        <w:rPr>
          <w:rFonts w:cstheme="minorHAnsi"/>
          <w:b/>
          <w:noProof/>
          <w:color w:val="E36C0A" w:themeColor="accent6" w:themeShade="BF"/>
          <w:sz w:val="24"/>
          <w:szCs w:val="24"/>
          <w:lang w:val="en-US"/>
        </w:rPr>
        <w:t>Comments</w:t>
      </w:r>
      <w:r w:rsidRPr="001062D9">
        <w:rPr>
          <w:rFonts w:cstheme="minorHAnsi"/>
          <w:b/>
          <w:noProof/>
          <w:color w:val="E36C0A" w:themeColor="accent6" w:themeShade="BF"/>
          <w:sz w:val="24"/>
          <w:szCs w:val="24"/>
        </w:rPr>
        <w:t xml:space="preserve"> --&gt;</w:t>
      </w:r>
    </w:p>
    <w:p w:rsidR="008532C1" w:rsidRPr="001062D9" w:rsidRDefault="008532C1" w:rsidP="00100F43">
      <w:pPr>
        <w:rPr>
          <w:rFonts w:cstheme="minorHAnsi"/>
          <w:noProof/>
          <w:sz w:val="24"/>
          <w:szCs w:val="24"/>
        </w:rPr>
      </w:pPr>
    </w:p>
    <w:p w:rsidR="007467A5" w:rsidRPr="001062D9" w:rsidRDefault="007467A5" w:rsidP="00BA35FA">
      <w:pPr>
        <w:rPr>
          <w:rFonts w:ascii="Arial Black" w:hAnsi="Arial Black" w:cstheme="minorHAnsi"/>
          <w:noProof/>
          <w:color w:val="00B050"/>
          <w:sz w:val="28"/>
          <w:szCs w:val="28"/>
        </w:rPr>
      </w:pPr>
    </w:p>
    <w:p w:rsidR="007467A5" w:rsidRPr="001062D9" w:rsidRDefault="007467A5" w:rsidP="00BA35FA">
      <w:pPr>
        <w:rPr>
          <w:rFonts w:ascii="Arial Black" w:hAnsi="Arial Black" w:cstheme="minorHAnsi"/>
          <w:noProof/>
          <w:color w:val="00B050"/>
          <w:sz w:val="28"/>
          <w:szCs w:val="28"/>
        </w:rPr>
      </w:pPr>
    </w:p>
    <w:p w:rsidR="007467A5" w:rsidRPr="001062D9" w:rsidRDefault="007467A5" w:rsidP="00BA35FA">
      <w:pPr>
        <w:rPr>
          <w:rFonts w:ascii="Arial Black" w:hAnsi="Arial Black" w:cstheme="minorHAnsi"/>
          <w:noProof/>
          <w:color w:val="00B050"/>
          <w:sz w:val="28"/>
          <w:szCs w:val="28"/>
        </w:rPr>
      </w:pPr>
    </w:p>
    <w:p w:rsidR="007467A5" w:rsidRPr="001062D9" w:rsidRDefault="007467A5" w:rsidP="00BA35FA">
      <w:pPr>
        <w:rPr>
          <w:rFonts w:ascii="Arial Black" w:hAnsi="Arial Black" w:cstheme="minorHAnsi"/>
          <w:noProof/>
          <w:color w:val="00B050"/>
          <w:sz w:val="28"/>
          <w:szCs w:val="28"/>
        </w:rPr>
      </w:pPr>
    </w:p>
    <w:p w:rsidR="007467A5" w:rsidRPr="001062D9" w:rsidRDefault="007467A5" w:rsidP="00BA35FA">
      <w:pPr>
        <w:rPr>
          <w:rFonts w:ascii="Arial Black" w:hAnsi="Arial Black" w:cstheme="minorHAnsi"/>
          <w:noProof/>
          <w:color w:val="00B050"/>
          <w:sz w:val="28"/>
          <w:szCs w:val="28"/>
        </w:rPr>
      </w:pPr>
    </w:p>
    <w:p w:rsidR="007467A5" w:rsidRPr="001062D9" w:rsidRDefault="007467A5" w:rsidP="00BA35FA">
      <w:pPr>
        <w:rPr>
          <w:rFonts w:ascii="Arial Black" w:hAnsi="Arial Black" w:cstheme="minorHAnsi"/>
          <w:noProof/>
          <w:color w:val="00B050"/>
          <w:sz w:val="28"/>
          <w:szCs w:val="28"/>
        </w:rPr>
      </w:pPr>
    </w:p>
    <w:p w:rsidR="007467A5" w:rsidRPr="001062D9" w:rsidRDefault="007467A5" w:rsidP="00BA35FA">
      <w:pPr>
        <w:rPr>
          <w:rFonts w:ascii="Arial Black" w:hAnsi="Arial Black" w:cstheme="minorHAnsi"/>
          <w:noProof/>
          <w:color w:val="00B050"/>
          <w:sz w:val="28"/>
          <w:szCs w:val="28"/>
        </w:rPr>
      </w:pPr>
    </w:p>
    <w:p w:rsidR="007467A5" w:rsidRPr="001062D9" w:rsidRDefault="007467A5" w:rsidP="00BA35FA">
      <w:pPr>
        <w:rPr>
          <w:rFonts w:ascii="Arial Black" w:hAnsi="Arial Black" w:cstheme="minorHAnsi"/>
          <w:noProof/>
          <w:color w:val="00B050"/>
          <w:sz w:val="28"/>
          <w:szCs w:val="28"/>
        </w:rPr>
      </w:pPr>
    </w:p>
    <w:p w:rsidR="007467A5" w:rsidRPr="001062D9" w:rsidRDefault="007467A5" w:rsidP="00BA35FA">
      <w:pPr>
        <w:rPr>
          <w:rFonts w:ascii="Arial Black" w:hAnsi="Arial Black" w:cstheme="minorHAnsi"/>
          <w:noProof/>
          <w:color w:val="00B050"/>
          <w:sz w:val="28"/>
          <w:szCs w:val="28"/>
        </w:rPr>
      </w:pPr>
    </w:p>
    <w:p w:rsidR="00BA35FA" w:rsidRPr="001062D9" w:rsidRDefault="00B216C4" w:rsidP="00BA35FA">
      <w:pPr>
        <w:rPr>
          <w:rFonts w:ascii="Arial Black" w:hAnsi="Arial Black" w:cstheme="minorHAnsi"/>
          <w:noProof/>
          <w:color w:val="00B050"/>
          <w:sz w:val="28"/>
          <w:szCs w:val="28"/>
        </w:rPr>
      </w:pPr>
      <w:r w:rsidRPr="001062D9">
        <w:rPr>
          <w:rFonts w:ascii="Arial Black" w:hAnsi="Arial Black" w:cstheme="minorHAnsi"/>
          <w:noProof/>
          <w:color w:val="00B050"/>
          <w:sz w:val="28"/>
          <w:szCs w:val="28"/>
        </w:rPr>
        <w:lastRenderedPageBreak/>
        <w:t>Типы элементов:</w:t>
      </w:r>
    </w:p>
    <w:p w:rsidR="00FB7499" w:rsidRPr="001062D9" w:rsidRDefault="00BA35FA" w:rsidP="00100F43">
      <w:pPr>
        <w:rPr>
          <w:rFonts w:cstheme="minorHAnsi"/>
          <w:noProof/>
          <w:sz w:val="24"/>
          <w:szCs w:val="24"/>
        </w:rPr>
      </w:pPr>
      <w:r w:rsidRPr="001062D9">
        <w:rPr>
          <w:rFonts w:cstheme="minorHAnsi"/>
          <w:b/>
          <w:noProof/>
          <w:sz w:val="24"/>
          <w:szCs w:val="24"/>
        </w:rPr>
        <w:t xml:space="preserve">Блочный элемент </w:t>
      </w:r>
      <w:r w:rsidRPr="001062D9">
        <w:rPr>
          <w:rFonts w:cstheme="minorHAnsi"/>
          <w:noProof/>
          <w:sz w:val="24"/>
          <w:szCs w:val="24"/>
        </w:rPr>
        <w:t>– это блок информации, который может быть</w:t>
      </w:r>
      <w:r w:rsidR="00050388" w:rsidRPr="001062D9">
        <w:rPr>
          <w:rFonts w:cstheme="minorHAnsi"/>
          <w:noProof/>
          <w:sz w:val="24"/>
          <w:szCs w:val="24"/>
        </w:rPr>
        <w:t xml:space="preserve"> в</w:t>
      </w:r>
      <w:r w:rsidRPr="001062D9">
        <w:rPr>
          <w:rFonts w:cstheme="minorHAnsi"/>
          <w:noProof/>
          <w:sz w:val="24"/>
          <w:szCs w:val="24"/>
        </w:rPr>
        <w:t xml:space="preserve"> виде заголовка, параграфа, формы, таблицы.</w:t>
      </w:r>
    </w:p>
    <w:p w:rsidR="00BA35FA" w:rsidRPr="001062D9" w:rsidRDefault="00BA35FA" w:rsidP="00100F43">
      <w:pPr>
        <w:rPr>
          <w:rFonts w:cstheme="minorHAnsi"/>
          <w:noProof/>
          <w:sz w:val="24"/>
          <w:szCs w:val="24"/>
        </w:rPr>
      </w:pPr>
      <w:r w:rsidRPr="001062D9">
        <w:rPr>
          <w:rFonts w:cstheme="minorHAnsi"/>
          <w:noProof/>
          <w:sz w:val="24"/>
          <w:szCs w:val="24"/>
        </w:rPr>
        <w:t>Другими словами – это любой &lt;</w:t>
      </w:r>
      <w:r w:rsidRPr="003C7DB9">
        <w:rPr>
          <w:rFonts w:cstheme="minorHAnsi"/>
          <w:noProof/>
          <w:sz w:val="24"/>
          <w:szCs w:val="24"/>
          <w:lang w:val="en-US"/>
        </w:rPr>
        <w:t>html</w:t>
      </w:r>
      <w:r w:rsidRPr="001062D9">
        <w:rPr>
          <w:rFonts w:cstheme="minorHAnsi"/>
          <w:noProof/>
          <w:sz w:val="24"/>
          <w:szCs w:val="24"/>
        </w:rPr>
        <w:t>&gt; элемент, который начинается с нового ряда</w:t>
      </w:r>
      <w:r w:rsidR="005703D9" w:rsidRPr="001062D9">
        <w:rPr>
          <w:rFonts w:cstheme="minorHAnsi"/>
          <w:noProof/>
          <w:sz w:val="24"/>
          <w:szCs w:val="24"/>
        </w:rPr>
        <w:t>.</w:t>
      </w:r>
    </w:p>
    <w:p w:rsidR="00BA35FA" w:rsidRPr="001062D9" w:rsidRDefault="00BA35FA" w:rsidP="00100F43">
      <w:pPr>
        <w:rPr>
          <w:rFonts w:cstheme="minorHAnsi"/>
          <w:noProof/>
          <w:sz w:val="24"/>
          <w:szCs w:val="24"/>
        </w:rPr>
      </w:pPr>
      <w:r w:rsidRPr="001062D9">
        <w:rPr>
          <w:rFonts w:cstheme="minorHAnsi"/>
          <w:b/>
          <w:noProof/>
          <w:sz w:val="24"/>
          <w:szCs w:val="24"/>
        </w:rPr>
        <w:t>Линейный элемент</w:t>
      </w:r>
      <w:r w:rsidRPr="001062D9">
        <w:rPr>
          <w:rFonts w:cstheme="minorHAnsi"/>
          <w:noProof/>
          <w:sz w:val="24"/>
          <w:szCs w:val="24"/>
        </w:rPr>
        <w:t xml:space="preserve"> – это элементы форматирования текста, такие как: &lt;</w:t>
      </w:r>
      <w:r w:rsidRPr="003C7DB9">
        <w:rPr>
          <w:rFonts w:cstheme="minorHAnsi"/>
          <w:noProof/>
          <w:sz w:val="24"/>
          <w:szCs w:val="24"/>
          <w:lang w:val="en-US"/>
        </w:rPr>
        <w:t>strong</w:t>
      </w:r>
      <w:r w:rsidRPr="001062D9">
        <w:rPr>
          <w:rFonts w:cstheme="minorHAnsi"/>
          <w:noProof/>
          <w:sz w:val="24"/>
          <w:szCs w:val="24"/>
        </w:rPr>
        <w:t>&gt;, &lt;</w:t>
      </w:r>
      <w:r w:rsidRPr="003C7DB9">
        <w:rPr>
          <w:rFonts w:cstheme="minorHAnsi"/>
          <w:noProof/>
          <w:sz w:val="24"/>
          <w:szCs w:val="24"/>
          <w:lang w:val="en-US"/>
        </w:rPr>
        <w:t>it</w:t>
      </w:r>
      <w:r w:rsidRPr="001062D9">
        <w:rPr>
          <w:rFonts w:cstheme="minorHAnsi"/>
          <w:noProof/>
          <w:sz w:val="24"/>
          <w:szCs w:val="24"/>
        </w:rPr>
        <w:t>&gt;, &lt;</w:t>
      </w:r>
      <w:r w:rsidRPr="003C7DB9">
        <w:rPr>
          <w:rFonts w:cstheme="minorHAnsi"/>
          <w:noProof/>
          <w:sz w:val="24"/>
          <w:szCs w:val="24"/>
          <w:lang w:val="en-US"/>
        </w:rPr>
        <w:t>sup</w:t>
      </w:r>
      <w:r w:rsidRPr="001062D9">
        <w:rPr>
          <w:rFonts w:cstheme="minorHAnsi"/>
          <w:noProof/>
          <w:sz w:val="24"/>
          <w:szCs w:val="24"/>
        </w:rPr>
        <w:t>&gt;, гиперлинки, картинки и тд. Эти элем</w:t>
      </w:r>
      <w:r w:rsidR="005703D9" w:rsidRPr="001062D9">
        <w:rPr>
          <w:rFonts w:cstheme="minorHAnsi"/>
          <w:noProof/>
          <w:sz w:val="24"/>
          <w:szCs w:val="24"/>
        </w:rPr>
        <w:t>е</w:t>
      </w:r>
      <w:r w:rsidRPr="001062D9">
        <w:rPr>
          <w:rFonts w:cstheme="minorHAnsi"/>
          <w:noProof/>
          <w:sz w:val="24"/>
          <w:szCs w:val="24"/>
        </w:rPr>
        <w:t>нты находятся в середине строки и не начинаются с нового ряда.</w:t>
      </w:r>
    </w:p>
    <w:p w:rsidR="00BA35FA" w:rsidRPr="001062D9" w:rsidRDefault="00BA35FA" w:rsidP="00100F43">
      <w:pPr>
        <w:rPr>
          <w:rFonts w:cstheme="minorHAnsi"/>
          <w:noProof/>
          <w:sz w:val="24"/>
          <w:szCs w:val="24"/>
        </w:rPr>
      </w:pPr>
      <w:r w:rsidRPr="001062D9">
        <w:rPr>
          <w:rFonts w:cstheme="minorHAnsi"/>
          <w:b/>
          <w:noProof/>
          <w:sz w:val="24"/>
          <w:szCs w:val="24"/>
        </w:rPr>
        <w:t>Элемент &lt;</w:t>
      </w:r>
      <w:r w:rsidRPr="003C7DB9">
        <w:rPr>
          <w:rFonts w:cstheme="minorHAnsi"/>
          <w:b/>
          <w:noProof/>
          <w:sz w:val="24"/>
          <w:szCs w:val="24"/>
          <w:lang w:val="en-US"/>
        </w:rPr>
        <w:t>div</w:t>
      </w:r>
      <w:r w:rsidRPr="001062D9">
        <w:rPr>
          <w:rFonts w:cstheme="minorHAnsi"/>
          <w:b/>
          <w:noProof/>
          <w:sz w:val="24"/>
          <w:szCs w:val="24"/>
        </w:rPr>
        <w:t>&gt;&lt;/</w:t>
      </w:r>
      <w:r w:rsidRPr="003C7DB9">
        <w:rPr>
          <w:rFonts w:cstheme="minorHAnsi"/>
          <w:b/>
          <w:noProof/>
          <w:sz w:val="24"/>
          <w:szCs w:val="24"/>
          <w:lang w:val="en-US"/>
        </w:rPr>
        <w:t>div</w:t>
      </w:r>
      <w:r w:rsidRPr="001062D9">
        <w:rPr>
          <w:rFonts w:cstheme="minorHAnsi"/>
          <w:b/>
          <w:noProof/>
          <w:sz w:val="24"/>
          <w:szCs w:val="24"/>
        </w:rPr>
        <w:t xml:space="preserve">&gt; - </w:t>
      </w:r>
      <w:r w:rsidRPr="001062D9">
        <w:rPr>
          <w:rFonts w:cstheme="minorHAnsi"/>
          <w:noProof/>
          <w:sz w:val="24"/>
          <w:szCs w:val="24"/>
        </w:rPr>
        <w:t>это блочный элемент, в который можно д</w:t>
      </w:r>
      <w:r w:rsidR="005703D9" w:rsidRPr="001062D9">
        <w:rPr>
          <w:rFonts w:cstheme="minorHAnsi"/>
          <w:noProof/>
          <w:sz w:val="24"/>
          <w:szCs w:val="24"/>
        </w:rPr>
        <w:t>обавлять любое содержимое: текст, изображение  и</w:t>
      </w:r>
      <w:r w:rsidR="002E28B3" w:rsidRPr="001062D9">
        <w:rPr>
          <w:rFonts w:cstheme="minorHAnsi"/>
          <w:noProof/>
          <w:sz w:val="24"/>
          <w:szCs w:val="24"/>
        </w:rPr>
        <w:t xml:space="preserve"> тд. </w:t>
      </w:r>
    </w:p>
    <w:p w:rsidR="00BA35FA" w:rsidRPr="001062D9" w:rsidRDefault="005703D9" w:rsidP="00100F43">
      <w:pPr>
        <w:rPr>
          <w:rFonts w:cstheme="minorHAnsi"/>
          <w:noProof/>
          <w:sz w:val="24"/>
          <w:szCs w:val="24"/>
        </w:rPr>
      </w:pPr>
      <w:r w:rsidRPr="001062D9">
        <w:rPr>
          <w:rFonts w:cstheme="minorHAnsi"/>
          <w:b/>
          <w:noProof/>
          <w:sz w:val="24"/>
          <w:szCs w:val="24"/>
        </w:rPr>
        <w:t>Элемент &lt;</w:t>
      </w:r>
      <w:r w:rsidRPr="003C7DB9">
        <w:rPr>
          <w:rFonts w:cstheme="minorHAnsi"/>
          <w:b/>
          <w:noProof/>
          <w:sz w:val="24"/>
          <w:szCs w:val="24"/>
          <w:lang w:val="en-US"/>
        </w:rPr>
        <w:t>span</w:t>
      </w:r>
      <w:r w:rsidRPr="001062D9">
        <w:rPr>
          <w:rFonts w:cstheme="minorHAnsi"/>
          <w:b/>
          <w:noProof/>
          <w:sz w:val="24"/>
          <w:szCs w:val="24"/>
        </w:rPr>
        <w:t>&gt;&lt;/</w:t>
      </w:r>
      <w:r w:rsidRPr="003C7DB9">
        <w:rPr>
          <w:rFonts w:cstheme="minorHAnsi"/>
          <w:b/>
          <w:noProof/>
          <w:sz w:val="24"/>
          <w:szCs w:val="24"/>
          <w:lang w:val="en-US"/>
        </w:rPr>
        <w:t>span</w:t>
      </w:r>
      <w:r w:rsidRPr="001062D9">
        <w:rPr>
          <w:rFonts w:cstheme="minorHAnsi"/>
          <w:b/>
          <w:noProof/>
          <w:sz w:val="24"/>
          <w:szCs w:val="24"/>
        </w:rPr>
        <w:t xml:space="preserve">&gt; </w:t>
      </w:r>
      <w:r w:rsidRPr="001062D9">
        <w:rPr>
          <w:rFonts w:cstheme="minorHAnsi"/>
          <w:noProof/>
          <w:sz w:val="24"/>
          <w:szCs w:val="24"/>
        </w:rPr>
        <w:t>- это элемент, который нужен, чтобы выделить часть тек</w:t>
      </w:r>
      <w:r w:rsidR="00BC4089" w:rsidRPr="001062D9">
        <w:rPr>
          <w:rFonts w:cstheme="minorHAnsi"/>
          <w:noProof/>
          <w:sz w:val="24"/>
          <w:szCs w:val="24"/>
        </w:rPr>
        <w:t>ста из общего и задать ему стили</w:t>
      </w:r>
      <w:r w:rsidRPr="001062D9">
        <w:rPr>
          <w:rFonts w:cstheme="minorHAnsi"/>
          <w:noProof/>
          <w:sz w:val="24"/>
          <w:szCs w:val="24"/>
        </w:rPr>
        <w:t>, которые отличаются от остального текста.</w:t>
      </w:r>
      <w:r w:rsidR="00BA35FA" w:rsidRPr="001062D9">
        <w:rPr>
          <w:rFonts w:cstheme="minorHAnsi"/>
          <w:noProof/>
          <w:sz w:val="24"/>
          <w:szCs w:val="24"/>
        </w:rPr>
        <w:t xml:space="preserve"> </w:t>
      </w:r>
    </w:p>
    <w:p w:rsidR="00562B91" w:rsidRPr="003C7DB9" w:rsidRDefault="00562B91" w:rsidP="00100F43">
      <w:pPr>
        <w:rPr>
          <w:rFonts w:cstheme="minorHAnsi"/>
          <w:noProof/>
          <w:sz w:val="24"/>
          <w:szCs w:val="24"/>
          <w:lang w:val="en-US"/>
        </w:rPr>
      </w:pPr>
      <w:r w:rsidRPr="003C7DB9">
        <w:rPr>
          <w:rFonts w:cstheme="minorHAnsi"/>
          <w:noProof/>
          <w:sz w:val="24"/>
          <w:szCs w:val="24"/>
          <w:lang w:eastAsia="ru-RU"/>
        </w:rPr>
        <w:drawing>
          <wp:inline distT="0" distB="0" distL="0" distR="0" wp14:anchorId="60B4BA13" wp14:editId="10535D8C">
            <wp:extent cx="6645910" cy="2752090"/>
            <wp:effectExtent l="0" t="0" r="2540" b="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42">
                      <a:extLst>
                        <a:ext uri="{28A0092B-C50C-407E-A947-70E740481C1C}">
                          <a14:useLocalDpi xmlns:a14="http://schemas.microsoft.com/office/drawing/2010/main" val="0"/>
                        </a:ext>
                      </a:extLst>
                    </a:blip>
                    <a:stretch>
                      <a:fillRect/>
                    </a:stretch>
                  </pic:blipFill>
                  <pic:spPr>
                    <a:xfrm>
                      <a:off x="0" y="0"/>
                      <a:ext cx="6645910" cy="2752090"/>
                    </a:xfrm>
                    <a:prstGeom prst="rect">
                      <a:avLst/>
                    </a:prstGeom>
                  </pic:spPr>
                </pic:pic>
              </a:graphicData>
            </a:graphic>
          </wp:inline>
        </w:drawing>
      </w:r>
    </w:p>
    <w:p w:rsidR="00FB7499" w:rsidRPr="003C7DB9" w:rsidRDefault="00562B91" w:rsidP="00100F43">
      <w:pPr>
        <w:rPr>
          <w:rFonts w:cstheme="minorHAnsi"/>
          <w:noProof/>
          <w:sz w:val="24"/>
          <w:szCs w:val="24"/>
          <w:lang w:val="en-US"/>
        </w:rPr>
      </w:pPr>
      <w:r w:rsidRPr="003C7DB9">
        <w:rPr>
          <w:rFonts w:cstheme="minorHAnsi"/>
          <w:noProof/>
          <w:sz w:val="24"/>
          <w:szCs w:val="24"/>
          <w:lang w:val="en-US"/>
        </w:rPr>
        <w:t>Вывевело:</w:t>
      </w:r>
    </w:p>
    <w:p w:rsidR="00B216C4" w:rsidRPr="003C7DB9" w:rsidRDefault="00562B91" w:rsidP="00100F43">
      <w:pPr>
        <w:rPr>
          <w:rFonts w:cstheme="minorHAnsi"/>
          <w:noProof/>
          <w:sz w:val="24"/>
          <w:szCs w:val="24"/>
          <w:lang w:val="en-US"/>
        </w:rPr>
      </w:pPr>
      <w:r w:rsidRPr="003C7DB9">
        <w:rPr>
          <w:rFonts w:cstheme="minorHAnsi"/>
          <w:noProof/>
          <w:sz w:val="24"/>
          <w:szCs w:val="24"/>
          <w:lang w:eastAsia="ru-RU"/>
        </w:rPr>
        <w:drawing>
          <wp:inline distT="0" distB="0" distL="0" distR="0" wp14:anchorId="693873E3" wp14:editId="35C2B5DD">
            <wp:extent cx="5800725" cy="771525"/>
            <wp:effectExtent l="0" t="0" r="9525" b="9525"/>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43">
                      <a:extLst>
                        <a:ext uri="{28A0092B-C50C-407E-A947-70E740481C1C}">
                          <a14:useLocalDpi xmlns:a14="http://schemas.microsoft.com/office/drawing/2010/main" val="0"/>
                        </a:ext>
                      </a:extLst>
                    </a:blip>
                    <a:stretch>
                      <a:fillRect/>
                    </a:stretch>
                  </pic:blipFill>
                  <pic:spPr>
                    <a:xfrm>
                      <a:off x="0" y="0"/>
                      <a:ext cx="5800725" cy="771525"/>
                    </a:xfrm>
                    <a:prstGeom prst="rect">
                      <a:avLst/>
                    </a:prstGeom>
                  </pic:spPr>
                </pic:pic>
              </a:graphicData>
            </a:graphic>
          </wp:inline>
        </w:drawing>
      </w:r>
    </w:p>
    <w:p w:rsidR="00B216C4" w:rsidRPr="001062D9" w:rsidRDefault="00B216C4" w:rsidP="00100F43">
      <w:pPr>
        <w:rPr>
          <w:rFonts w:cstheme="minorHAnsi"/>
          <w:noProof/>
          <w:sz w:val="24"/>
          <w:szCs w:val="24"/>
        </w:rPr>
      </w:pPr>
      <w:r w:rsidRPr="001062D9">
        <w:rPr>
          <w:rFonts w:cstheme="minorHAnsi"/>
          <w:noProof/>
          <w:sz w:val="24"/>
          <w:szCs w:val="24"/>
        </w:rPr>
        <w:t xml:space="preserve">С помощью свойства </w:t>
      </w:r>
      <w:r w:rsidRPr="003C7DB9">
        <w:rPr>
          <w:rFonts w:cstheme="minorHAnsi"/>
          <w:b/>
          <w:noProof/>
          <w:sz w:val="24"/>
          <w:szCs w:val="24"/>
          <w:lang w:val="en-US"/>
        </w:rPr>
        <w:t>di</w:t>
      </w:r>
      <w:r w:rsidR="009D4EFD" w:rsidRPr="003C7DB9">
        <w:rPr>
          <w:rFonts w:cstheme="minorHAnsi"/>
          <w:b/>
          <w:noProof/>
          <w:sz w:val="24"/>
          <w:szCs w:val="24"/>
          <w:lang w:val="en-US"/>
        </w:rPr>
        <w:t>s</w:t>
      </w:r>
      <w:r w:rsidRPr="003C7DB9">
        <w:rPr>
          <w:rFonts w:cstheme="minorHAnsi"/>
          <w:b/>
          <w:noProof/>
          <w:sz w:val="24"/>
          <w:szCs w:val="24"/>
          <w:lang w:val="en-US"/>
        </w:rPr>
        <w:t>play</w:t>
      </w:r>
      <w:r w:rsidRPr="001062D9">
        <w:rPr>
          <w:rFonts w:cstheme="minorHAnsi"/>
          <w:noProof/>
          <w:sz w:val="24"/>
          <w:szCs w:val="24"/>
        </w:rPr>
        <w:t>, которое мы задаем</w:t>
      </w:r>
      <w:r w:rsidR="006F066F" w:rsidRPr="001062D9">
        <w:rPr>
          <w:rFonts w:cstheme="minorHAnsi"/>
          <w:noProof/>
          <w:sz w:val="24"/>
          <w:szCs w:val="24"/>
        </w:rPr>
        <w:t xml:space="preserve"> внутри селектора, блочный элемент можно поменять на строчный</w:t>
      </w:r>
      <w:r w:rsidRPr="001062D9">
        <w:rPr>
          <w:rFonts w:cstheme="minorHAnsi"/>
          <w:noProof/>
          <w:sz w:val="24"/>
          <w:szCs w:val="24"/>
        </w:rPr>
        <w:t xml:space="preserve"> и наоборот.</w:t>
      </w:r>
      <w:r w:rsidR="009A5DBB" w:rsidRPr="001062D9">
        <w:rPr>
          <w:rFonts w:cstheme="minorHAnsi"/>
          <w:noProof/>
          <w:sz w:val="24"/>
          <w:szCs w:val="24"/>
        </w:rPr>
        <w:t xml:space="preserve"> А если свойству </w:t>
      </w:r>
      <w:r w:rsidR="009A5DBB" w:rsidRPr="003C7DB9">
        <w:rPr>
          <w:rFonts w:cstheme="minorHAnsi"/>
          <w:b/>
          <w:noProof/>
          <w:sz w:val="24"/>
          <w:szCs w:val="24"/>
          <w:lang w:val="en-US"/>
        </w:rPr>
        <w:t>display</w:t>
      </w:r>
      <w:r w:rsidR="009A5DBB" w:rsidRPr="001062D9">
        <w:rPr>
          <w:rFonts w:cstheme="minorHAnsi"/>
          <w:b/>
          <w:noProof/>
          <w:sz w:val="24"/>
          <w:szCs w:val="24"/>
        </w:rPr>
        <w:t xml:space="preserve"> </w:t>
      </w:r>
      <w:r w:rsidR="009A5DBB" w:rsidRPr="001062D9">
        <w:rPr>
          <w:rFonts w:cstheme="minorHAnsi"/>
          <w:noProof/>
          <w:sz w:val="24"/>
          <w:szCs w:val="24"/>
        </w:rPr>
        <w:t xml:space="preserve">задать значение </w:t>
      </w:r>
      <w:r w:rsidR="009A5DBB" w:rsidRPr="003C7DB9">
        <w:rPr>
          <w:rFonts w:cstheme="minorHAnsi"/>
          <w:b/>
          <w:noProof/>
          <w:sz w:val="24"/>
          <w:szCs w:val="24"/>
          <w:lang w:val="en-US"/>
        </w:rPr>
        <w:t>none</w:t>
      </w:r>
      <w:r w:rsidR="009A5DBB" w:rsidRPr="001062D9">
        <w:rPr>
          <w:rFonts w:cstheme="minorHAnsi"/>
          <w:b/>
          <w:noProof/>
          <w:sz w:val="24"/>
          <w:szCs w:val="24"/>
        </w:rPr>
        <w:t xml:space="preserve"> (</w:t>
      </w:r>
      <w:r w:rsidR="009A5DBB" w:rsidRPr="003C7DB9">
        <w:rPr>
          <w:rFonts w:cstheme="minorHAnsi"/>
          <w:b/>
          <w:noProof/>
          <w:sz w:val="24"/>
          <w:szCs w:val="24"/>
          <w:lang w:val="en-US"/>
        </w:rPr>
        <w:t>display</w:t>
      </w:r>
      <w:r w:rsidR="009A5DBB" w:rsidRPr="001062D9">
        <w:rPr>
          <w:rFonts w:cstheme="minorHAnsi"/>
          <w:b/>
          <w:noProof/>
          <w:sz w:val="24"/>
          <w:szCs w:val="24"/>
        </w:rPr>
        <w:t>:</w:t>
      </w:r>
      <w:r w:rsidR="009A5DBB" w:rsidRPr="003C7DB9">
        <w:rPr>
          <w:rFonts w:cstheme="minorHAnsi"/>
          <w:b/>
          <w:noProof/>
          <w:sz w:val="24"/>
          <w:szCs w:val="24"/>
          <w:lang w:val="en-US"/>
        </w:rPr>
        <w:t>none</w:t>
      </w:r>
      <w:r w:rsidR="009A5DBB" w:rsidRPr="001062D9">
        <w:rPr>
          <w:rFonts w:cstheme="minorHAnsi"/>
          <w:b/>
          <w:noProof/>
          <w:sz w:val="24"/>
          <w:szCs w:val="24"/>
        </w:rPr>
        <w:t>)</w:t>
      </w:r>
      <w:r w:rsidR="009A5DBB" w:rsidRPr="001062D9">
        <w:rPr>
          <w:rFonts w:cstheme="minorHAnsi"/>
          <w:noProof/>
          <w:sz w:val="24"/>
          <w:szCs w:val="24"/>
        </w:rPr>
        <w:t xml:space="preserve"> –тогда блок (элемент) можно скрыть с экрана и он не будет занимать места на странице. </w:t>
      </w:r>
      <w:r w:rsidR="009A5DBB" w:rsidRPr="001062D9">
        <w:rPr>
          <w:rFonts w:cstheme="minorHAnsi"/>
          <w:noProof/>
          <w:color w:val="333333"/>
          <w:sz w:val="24"/>
          <w:szCs w:val="24"/>
          <w:shd w:val="clear" w:color="auto" w:fill="FFFFFF"/>
        </w:rPr>
        <w:t>Данное свойство применяется при создании выпадающих меню, динамических галерей, переключающихся вкладок и</w:t>
      </w:r>
      <w:r w:rsidR="009A5DBB" w:rsidRPr="003C7DB9">
        <w:rPr>
          <w:rFonts w:cstheme="minorHAnsi"/>
          <w:noProof/>
          <w:color w:val="333333"/>
          <w:sz w:val="24"/>
          <w:szCs w:val="24"/>
          <w:shd w:val="clear" w:color="auto" w:fill="FFFFFF"/>
          <w:lang w:val="en-US"/>
        </w:rPr>
        <w:t> </w:t>
      </w:r>
      <w:r w:rsidR="009A5DBB" w:rsidRPr="001062D9">
        <w:rPr>
          <w:rFonts w:cstheme="minorHAnsi"/>
          <w:noProof/>
          <w:color w:val="333333"/>
          <w:sz w:val="24"/>
          <w:szCs w:val="24"/>
          <w:shd w:val="clear" w:color="auto" w:fill="FFFFFF"/>
        </w:rPr>
        <w:t>много где еще.</w:t>
      </w:r>
    </w:p>
    <w:p w:rsidR="00B216C4" w:rsidRPr="001062D9" w:rsidRDefault="00B216C4" w:rsidP="00100F43">
      <w:pPr>
        <w:rPr>
          <w:rFonts w:cstheme="minorHAnsi"/>
          <w:noProof/>
          <w:sz w:val="24"/>
          <w:szCs w:val="24"/>
        </w:rPr>
      </w:pPr>
      <w:r w:rsidRPr="001062D9">
        <w:rPr>
          <w:rFonts w:cstheme="minorHAnsi"/>
          <w:noProof/>
          <w:sz w:val="24"/>
          <w:szCs w:val="24"/>
        </w:rPr>
        <w:t xml:space="preserve">Например: в </w:t>
      </w:r>
      <w:r w:rsidRPr="003C7DB9">
        <w:rPr>
          <w:rFonts w:cstheme="minorHAnsi"/>
          <w:b/>
          <w:noProof/>
          <w:sz w:val="24"/>
          <w:szCs w:val="24"/>
          <w:lang w:val="en-US"/>
        </w:rPr>
        <w:t>html</w:t>
      </w:r>
      <w:r w:rsidRPr="001062D9">
        <w:rPr>
          <w:rFonts w:cstheme="minorHAnsi"/>
          <w:noProof/>
          <w:sz w:val="24"/>
          <w:szCs w:val="24"/>
        </w:rPr>
        <w:t>-файле есть список:</w:t>
      </w:r>
    </w:p>
    <w:p w:rsidR="00B216C4" w:rsidRPr="003C7DB9" w:rsidRDefault="00B216C4" w:rsidP="00B216C4">
      <w:pPr>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FFFFFF"/>
          <w:sz w:val="20"/>
          <w:szCs w:val="20"/>
          <w:lang w:val="en-US" w:eastAsia="ru-RU"/>
        </w:rPr>
      </w:pPr>
      <w:r w:rsidRPr="003C7DB9">
        <w:rPr>
          <w:rFonts w:ascii="Courier New" w:eastAsia="Times New Roman" w:hAnsi="Courier New" w:cs="Courier New"/>
          <w:noProof/>
          <w:color w:val="E1EFFF"/>
          <w:sz w:val="20"/>
          <w:szCs w:val="20"/>
          <w:lang w:val="en-US" w:eastAsia="ru-RU"/>
        </w:rPr>
        <w:t>&lt;</w:t>
      </w:r>
      <w:r w:rsidRPr="003C7DB9">
        <w:rPr>
          <w:rFonts w:ascii="Courier New" w:eastAsia="Times New Roman" w:hAnsi="Courier New" w:cs="Courier New"/>
          <w:noProof/>
          <w:color w:val="9EFFFF"/>
          <w:sz w:val="20"/>
          <w:szCs w:val="20"/>
          <w:lang w:val="en-US" w:eastAsia="ru-RU"/>
        </w:rPr>
        <w:t>ul</w:t>
      </w:r>
      <w:r w:rsidRPr="003C7DB9">
        <w:rPr>
          <w:rFonts w:ascii="Courier New" w:eastAsia="Times New Roman" w:hAnsi="Courier New" w:cs="Courier New"/>
          <w:noProof/>
          <w:color w:val="E1EFFF"/>
          <w:sz w:val="20"/>
          <w:szCs w:val="20"/>
          <w:lang w:val="en-US" w:eastAsia="ru-RU"/>
        </w:rPr>
        <w:t>&gt;</w:t>
      </w:r>
      <w:r w:rsidRPr="003C7DB9">
        <w:rPr>
          <w:rFonts w:ascii="Courier New" w:eastAsia="Times New Roman" w:hAnsi="Courier New" w:cs="Courier New"/>
          <w:noProof/>
          <w:color w:val="E1EFFF"/>
          <w:sz w:val="20"/>
          <w:szCs w:val="20"/>
          <w:lang w:val="en-US" w:eastAsia="ru-RU"/>
        </w:rPr>
        <w:br/>
        <w:t xml:space="preserve">    &lt;</w:t>
      </w:r>
      <w:r w:rsidRPr="003C7DB9">
        <w:rPr>
          <w:rFonts w:ascii="Courier New" w:eastAsia="Times New Roman" w:hAnsi="Courier New" w:cs="Courier New"/>
          <w:noProof/>
          <w:color w:val="9EFFFF"/>
          <w:sz w:val="20"/>
          <w:szCs w:val="20"/>
          <w:lang w:val="en-US" w:eastAsia="ru-RU"/>
        </w:rPr>
        <w:t>li</w:t>
      </w:r>
      <w:r w:rsidRPr="003C7DB9">
        <w:rPr>
          <w:rFonts w:ascii="Courier New" w:eastAsia="Times New Roman" w:hAnsi="Courier New" w:cs="Courier New"/>
          <w:noProof/>
          <w:color w:val="E1EFFF"/>
          <w:sz w:val="20"/>
          <w:szCs w:val="20"/>
          <w:lang w:val="en-US" w:eastAsia="ru-RU"/>
        </w:rPr>
        <w:t>&gt;&lt;</w:t>
      </w:r>
      <w:r w:rsidRPr="003C7DB9">
        <w:rPr>
          <w:rFonts w:ascii="Courier New" w:eastAsia="Times New Roman" w:hAnsi="Courier New" w:cs="Courier New"/>
          <w:noProof/>
          <w:color w:val="9EFFFF"/>
          <w:sz w:val="20"/>
          <w:szCs w:val="20"/>
          <w:lang w:val="en-US" w:eastAsia="ru-RU"/>
        </w:rPr>
        <w:t xml:space="preserve">a </w:t>
      </w:r>
      <w:r w:rsidRPr="003C7DB9">
        <w:rPr>
          <w:rFonts w:ascii="Courier New" w:eastAsia="Times New Roman" w:hAnsi="Courier New" w:cs="Courier New"/>
          <w:noProof/>
          <w:color w:val="FFDD00"/>
          <w:sz w:val="20"/>
          <w:szCs w:val="20"/>
          <w:lang w:val="en-US" w:eastAsia="ru-RU"/>
        </w:rPr>
        <w:t>href=</w:t>
      </w:r>
      <w:r w:rsidRPr="003C7DB9">
        <w:rPr>
          <w:rFonts w:ascii="Courier New" w:eastAsia="Times New Roman" w:hAnsi="Courier New" w:cs="Courier New"/>
          <w:b/>
          <w:bCs/>
          <w:noProof/>
          <w:color w:val="3AD900"/>
          <w:sz w:val="20"/>
          <w:szCs w:val="20"/>
          <w:lang w:val="en-US" w:eastAsia="ru-RU"/>
        </w:rPr>
        <w:t>"#"</w:t>
      </w:r>
      <w:r w:rsidRPr="003C7DB9">
        <w:rPr>
          <w:rFonts w:ascii="Courier New" w:eastAsia="Times New Roman" w:hAnsi="Courier New" w:cs="Courier New"/>
          <w:noProof/>
          <w:color w:val="E1EFFF"/>
          <w:sz w:val="20"/>
          <w:szCs w:val="20"/>
          <w:lang w:val="en-US" w:eastAsia="ru-RU"/>
        </w:rPr>
        <w:t>&gt;</w:t>
      </w:r>
      <w:r w:rsidRPr="003C7DB9">
        <w:rPr>
          <w:rFonts w:ascii="Courier New" w:eastAsia="Times New Roman" w:hAnsi="Courier New" w:cs="Courier New"/>
          <w:b/>
          <w:bCs/>
          <w:noProof/>
          <w:color w:val="FFFFFF"/>
          <w:sz w:val="20"/>
          <w:szCs w:val="20"/>
          <w:lang w:val="en-US" w:eastAsia="ru-RU"/>
        </w:rPr>
        <w:t>Текст</w:t>
      </w:r>
      <w:r w:rsidRPr="003C7DB9">
        <w:rPr>
          <w:rFonts w:ascii="Courier New" w:eastAsia="Times New Roman" w:hAnsi="Courier New" w:cs="Courier New"/>
          <w:noProof/>
          <w:color w:val="E1EFFF"/>
          <w:sz w:val="20"/>
          <w:szCs w:val="20"/>
          <w:lang w:val="en-US" w:eastAsia="ru-RU"/>
        </w:rPr>
        <w:t>&lt;/</w:t>
      </w:r>
      <w:r w:rsidRPr="003C7DB9">
        <w:rPr>
          <w:rFonts w:ascii="Courier New" w:eastAsia="Times New Roman" w:hAnsi="Courier New" w:cs="Courier New"/>
          <w:noProof/>
          <w:color w:val="9EFFFF"/>
          <w:sz w:val="20"/>
          <w:szCs w:val="20"/>
          <w:lang w:val="en-US" w:eastAsia="ru-RU"/>
        </w:rPr>
        <w:t>a</w:t>
      </w:r>
      <w:r w:rsidRPr="003C7DB9">
        <w:rPr>
          <w:rFonts w:ascii="Courier New" w:eastAsia="Times New Roman" w:hAnsi="Courier New" w:cs="Courier New"/>
          <w:noProof/>
          <w:color w:val="E1EFFF"/>
          <w:sz w:val="20"/>
          <w:szCs w:val="20"/>
          <w:lang w:val="en-US" w:eastAsia="ru-RU"/>
        </w:rPr>
        <w:t>&gt;&lt;/</w:t>
      </w:r>
      <w:r w:rsidRPr="003C7DB9">
        <w:rPr>
          <w:rFonts w:ascii="Courier New" w:eastAsia="Times New Roman" w:hAnsi="Courier New" w:cs="Courier New"/>
          <w:noProof/>
          <w:color w:val="9EFFFF"/>
          <w:sz w:val="20"/>
          <w:szCs w:val="20"/>
          <w:lang w:val="en-US" w:eastAsia="ru-RU"/>
        </w:rPr>
        <w:t>li</w:t>
      </w:r>
      <w:r w:rsidRPr="003C7DB9">
        <w:rPr>
          <w:rFonts w:ascii="Courier New" w:eastAsia="Times New Roman" w:hAnsi="Courier New" w:cs="Courier New"/>
          <w:noProof/>
          <w:color w:val="E1EFFF"/>
          <w:sz w:val="20"/>
          <w:szCs w:val="20"/>
          <w:lang w:val="en-US" w:eastAsia="ru-RU"/>
        </w:rPr>
        <w:t>&gt;</w:t>
      </w:r>
      <w:r w:rsidRPr="003C7DB9">
        <w:rPr>
          <w:rFonts w:ascii="Courier New" w:eastAsia="Times New Roman" w:hAnsi="Courier New" w:cs="Courier New"/>
          <w:noProof/>
          <w:color w:val="E1EFFF"/>
          <w:sz w:val="20"/>
          <w:szCs w:val="20"/>
          <w:lang w:val="en-US" w:eastAsia="ru-RU"/>
        </w:rPr>
        <w:br/>
        <w:t xml:space="preserve">    &lt;</w:t>
      </w:r>
      <w:r w:rsidRPr="003C7DB9">
        <w:rPr>
          <w:rFonts w:ascii="Courier New" w:eastAsia="Times New Roman" w:hAnsi="Courier New" w:cs="Courier New"/>
          <w:noProof/>
          <w:color w:val="9EFFFF"/>
          <w:sz w:val="20"/>
          <w:szCs w:val="20"/>
          <w:lang w:val="en-US" w:eastAsia="ru-RU"/>
        </w:rPr>
        <w:t>li</w:t>
      </w:r>
      <w:r w:rsidRPr="003C7DB9">
        <w:rPr>
          <w:rFonts w:ascii="Courier New" w:eastAsia="Times New Roman" w:hAnsi="Courier New" w:cs="Courier New"/>
          <w:noProof/>
          <w:color w:val="E1EFFF"/>
          <w:sz w:val="20"/>
          <w:szCs w:val="20"/>
          <w:lang w:val="en-US" w:eastAsia="ru-RU"/>
        </w:rPr>
        <w:t>&gt;&lt;</w:t>
      </w:r>
      <w:r w:rsidRPr="003C7DB9">
        <w:rPr>
          <w:rFonts w:ascii="Courier New" w:eastAsia="Times New Roman" w:hAnsi="Courier New" w:cs="Courier New"/>
          <w:noProof/>
          <w:color w:val="9EFFFF"/>
          <w:sz w:val="20"/>
          <w:szCs w:val="20"/>
          <w:lang w:val="en-US" w:eastAsia="ru-RU"/>
        </w:rPr>
        <w:t xml:space="preserve">a </w:t>
      </w:r>
      <w:r w:rsidRPr="003C7DB9">
        <w:rPr>
          <w:rFonts w:ascii="Courier New" w:eastAsia="Times New Roman" w:hAnsi="Courier New" w:cs="Courier New"/>
          <w:noProof/>
          <w:color w:val="FFDD00"/>
          <w:sz w:val="20"/>
          <w:szCs w:val="20"/>
          <w:lang w:val="en-US" w:eastAsia="ru-RU"/>
        </w:rPr>
        <w:t>href=</w:t>
      </w:r>
      <w:r w:rsidRPr="003C7DB9">
        <w:rPr>
          <w:rFonts w:ascii="Courier New" w:eastAsia="Times New Roman" w:hAnsi="Courier New" w:cs="Courier New"/>
          <w:b/>
          <w:bCs/>
          <w:noProof/>
          <w:color w:val="3AD900"/>
          <w:sz w:val="20"/>
          <w:szCs w:val="20"/>
          <w:lang w:val="en-US" w:eastAsia="ru-RU"/>
        </w:rPr>
        <w:t>"#"</w:t>
      </w:r>
      <w:r w:rsidRPr="003C7DB9">
        <w:rPr>
          <w:rFonts w:ascii="Courier New" w:eastAsia="Times New Roman" w:hAnsi="Courier New" w:cs="Courier New"/>
          <w:noProof/>
          <w:color w:val="E1EFFF"/>
          <w:sz w:val="20"/>
          <w:szCs w:val="20"/>
          <w:lang w:val="en-US" w:eastAsia="ru-RU"/>
        </w:rPr>
        <w:t>&gt;</w:t>
      </w:r>
      <w:r w:rsidRPr="003C7DB9">
        <w:rPr>
          <w:rFonts w:ascii="Courier New" w:eastAsia="Times New Roman" w:hAnsi="Courier New" w:cs="Courier New"/>
          <w:b/>
          <w:bCs/>
          <w:noProof/>
          <w:color w:val="FFFFFF"/>
          <w:sz w:val="20"/>
          <w:szCs w:val="20"/>
          <w:lang w:val="en-US" w:eastAsia="ru-RU"/>
        </w:rPr>
        <w:t>Текст</w:t>
      </w:r>
      <w:r w:rsidRPr="003C7DB9">
        <w:rPr>
          <w:rFonts w:ascii="Courier New" w:eastAsia="Times New Roman" w:hAnsi="Courier New" w:cs="Courier New"/>
          <w:noProof/>
          <w:color w:val="E1EFFF"/>
          <w:sz w:val="20"/>
          <w:szCs w:val="20"/>
          <w:lang w:val="en-US" w:eastAsia="ru-RU"/>
        </w:rPr>
        <w:t>&lt;/</w:t>
      </w:r>
      <w:r w:rsidRPr="003C7DB9">
        <w:rPr>
          <w:rFonts w:ascii="Courier New" w:eastAsia="Times New Roman" w:hAnsi="Courier New" w:cs="Courier New"/>
          <w:noProof/>
          <w:color w:val="9EFFFF"/>
          <w:sz w:val="20"/>
          <w:szCs w:val="20"/>
          <w:lang w:val="en-US" w:eastAsia="ru-RU"/>
        </w:rPr>
        <w:t>a</w:t>
      </w:r>
      <w:r w:rsidRPr="003C7DB9">
        <w:rPr>
          <w:rFonts w:ascii="Courier New" w:eastAsia="Times New Roman" w:hAnsi="Courier New" w:cs="Courier New"/>
          <w:noProof/>
          <w:color w:val="E1EFFF"/>
          <w:sz w:val="20"/>
          <w:szCs w:val="20"/>
          <w:lang w:val="en-US" w:eastAsia="ru-RU"/>
        </w:rPr>
        <w:t>&gt;&lt;/</w:t>
      </w:r>
      <w:r w:rsidRPr="003C7DB9">
        <w:rPr>
          <w:rFonts w:ascii="Courier New" w:eastAsia="Times New Roman" w:hAnsi="Courier New" w:cs="Courier New"/>
          <w:noProof/>
          <w:color w:val="9EFFFF"/>
          <w:sz w:val="20"/>
          <w:szCs w:val="20"/>
          <w:lang w:val="en-US" w:eastAsia="ru-RU"/>
        </w:rPr>
        <w:t>li</w:t>
      </w:r>
      <w:r w:rsidRPr="003C7DB9">
        <w:rPr>
          <w:rFonts w:ascii="Courier New" w:eastAsia="Times New Roman" w:hAnsi="Courier New" w:cs="Courier New"/>
          <w:noProof/>
          <w:color w:val="E1EFFF"/>
          <w:sz w:val="20"/>
          <w:szCs w:val="20"/>
          <w:lang w:val="en-US" w:eastAsia="ru-RU"/>
        </w:rPr>
        <w:t>&gt;</w:t>
      </w:r>
      <w:r w:rsidRPr="003C7DB9">
        <w:rPr>
          <w:rFonts w:ascii="Courier New" w:eastAsia="Times New Roman" w:hAnsi="Courier New" w:cs="Courier New"/>
          <w:noProof/>
          <w:color w:val="E1EFFF"/>
          <w:sz w:val="20"/>
          <w:szCs w:val="20"/>
          <w:lang w:val="en-US" w:eastAsia="ru-RU"/>
        </w:rPr>
        <w:br/>
        <w:t xml:space="preserve">    &lt;</w:t>
      </w:r>
      <w:r w:rsidRPr="003C7DB9">
        <w:rPr>
          <w:rFonts w:ascii="Courier New" w:eastAsia="Times New Roman" w:hAnsi="Courier New" w:cs="Courier New"/>
          <w:noProof/>
          <w:color w:val="9EFFFF"/>
          <w:sz w:val="20"/>
          <w:szCs w:val="20"/>
          <w:lang w:val="en-US" w:eastAsia="ru-RU"/>
        </w:rPr>
        <w:t>li</w:t>
      </w:r>
      <w:r w:rsidRPr="003C7DB9">
        <w:rPr>
          <w:rFonts w:ascii="Courier New" w:eastAsia="Times New Roman" w:hAnsi="Courier New" w:cs="Courier New"/>
          <w:noProof/>
          <w:color w:val="E1EFFF"/>
          <w:sz w:val="20"/>
          <w:szCs w:val="20"/>
          <w:lang w:val="en-US" w:eastAsia="ru-RU"/>
        </w:rPr>
        <w:t>&gt;&lt;</w:t>
      </w:r>
      <w:r w:rsidRPr="003C7DB9">
        <w:rPr>
          <w:rFonts w:ascii="Courier New" w:eastAsia="Times New Roman" w:hAnsi="Courier New" w:cs="Courier New"/>
          <w:noProof/>
          <w:color w:val="9EFFFF"/>
          <w:sz w:val="20"/>
          <w:szCs w:val="20"/>
          <w:lang w:val="en-US" w:eastAsia="ru-RU"/>
        </w:rPr>
        <w:t xml:space="preserve">a </w:t>
      </w:r>
      <w:r w:rsidRPr="003C7DB9">
        <w:rPr>
          <w:rFonts w:ascii="Courier New" w:eastAsia="Times New Roman" w:hAnsi="Courier New" w:cs="Courier New"/>
          <w:noProof/>
          <w:color w:val="FFDD00"/>
          <w:sz w:val="20"/>
          <w:szCs w:val="20"/>
          <w:lang w:val="en-US" w:eastAsia="ru-RU"/>
        </w:rPr>
        <w:t>href=</w:t>
      </w:r>
      <w:r w:rsidRPr="003C7DB9">
        <w:rPr>
          <w:rFonts w:ascii="Courier New" w:eastAsia="Times New Roman" w:hAnsi="Courier New" w:cs="Courier New"/>
          <w:b/>
          <w:bCs/>
          <w:noProof/>
          <w:color w:val="3AD900"/>
          <w:sz w:val="20"/>
          <w:szCs w:val="20"/>
          <w:lang w:val="en-US" w:eastAsia="ru-RU"/>
        </w:rPr>
        <w:t>"#"</w:t>
      </w:r>
      <w:r w:rsidRPr="003C7DB9">
        <w:rPr>
          <w:rFonts w:ascii="Courier New" w:eastAsia="Times New Roman" w:hAnsi="Courier New" w:cs="Courier New"/>
          <w:noProof/>
          <w:color w:val="E1EFFF"/>
          <w:sz w:val="20"/>
          <w:szCs w:val="20"/>
          <w:lang w:val="en-US" w:eastAsia="ru-RU"/>
        </w:rPr>
        <w:t>&gt;</w:t>
      </w:r>
      <w:r w:rsidRPr="003C7DB9">
        <w:rPr>
          <w:rFonts w:ascii="Courier New" w:eastAsia="Times New Roman" w:hAnsi="Courier New" w:cs="Courier New"/>
          <w:b/>
          <w:bCs/>
          <w:noProof/>
          <w:color w:val="FFFFFF"/>
          <w:sz w:val="20"/>
          <w:szCs w:val="20"/>
          <w:lang w:val="en-US" w:eastAsia="ru-RU"/>
        </w:rPr>
        <w:t>Текст</w:t>
      </w:r>
      <w:r w:rsidRPr="003C7DB9">
        <w:rPr>
          <w:rFonts w:ascii="Courier New" w:eastAsia="Times New Roman" w:hAnsi="Courier New" w:cs="Courier New"/>
          <w:noProof/>
          <w:color w:val="E1EFFF"/>
          <w:sz w:val="20"/>
          <w:szCs w:val="20"/>
          <w:lang w:val="en-US" w:eastAsia="ru-RU"/>
        </w:rPr>
        <w:t>&lt;/</w:t>
      </w:r>
      <w:r w:rsidRPr="003C7DB9">
        <w:rPr>
          <w:rFonts w:ascii="Courier New" w:eastAsia="Times New Roman" w:hAnsi="Courier New" w:cs="Courier New"/>
          <w:noProof/>
          <w:color w:val="9EFFFF"/>
          <w:sz w:val="20"/>
          <w:szCs w:val="20"/>
          <w:lang w:val="en-US" w:eastAsia="ru-RU"/>
        </w:rPr>
        <w:t>a</w:t>
      </w:r>
      <w:r w:rsidRPr="003C7DB9">
        <w:rPr>
          <w:rFonts w:ascii="Courier New" w:eastAsia="Times New Roman" w:hAnsi="Courier New" w:cs="Courier New"/>
          <w:noProof/>
          <w:color w:val="E1EFFF"/>
          <w:sz w:val="20"/>
          <w:szCs w:val="20"/>
          <w:lang w:val="en-US" w:eastAsia="ru-RU"/>
        </w:rPr>
        <w:t>&gt;&lt;/</w:t>
      </w:r>
      <w:r w:rsidRPr="003C7DB9">
        <w:rPr>
          <w:rFonts w:ascii="Courier New" w:eastAsia="Times New Roman" w:hAnsi="Courier New" w:cs="Courier New"/>
          <w:noProof/>
          <w:color w:val="9EFFFF"/>
          <w:sz w:val="20"/>
          <w:szCs w:val="20"/>
          <w:lang w:val="en-US" w:eastAsia="ru-RU"/>
        </w:rPr>
        <w:t>li</w:t>
      </w:r>
      <w:r w:rsidRPr="003C7DB9">
        <w:rPr>
          <w:rFonts w:ascii="Courier New" w:eastAsia="Times New Roman" w:hAnsi="Courier New" w:cs="Courier New"/>
          <w:noProof/>
          <w:color w:val="E1EFFF"/>
          <w:sz w:val="20"/>
          <w:szCs w:val="20"/>
          <w:lang w:val="en-US" w:eastAsia="ru-RU"/>
        </w:rPr>
        <w:t>&gt;</w:t>
      </w:r>
      <w:r w:rsidRPr="003C7DB9">
        <w:rPr>
          <w:rFonts w:ascii="Courier New" w:eastAsia="Times New Roman" w:hAnsi="Courier New" w:cs="Courier New"/>
          <w:noProof/>
          <w:color w:val="E1EFFF"/>
          <w:sz w:val="20"/>
          <w:szCs w:val="20"/>
          <w:lang w:val="en-US" w:eastAsia="ru-RU"/>
        </w:rPr>
        <w:br/>
        <w:t>&lt;/</w:t>
      </w:r>
      <w:r w:rsidRPr="003C7DB9">
        <w:rPr>
          <w:rFonts w:ascii="Courier New" w:eastAsia="Times New Roman" w:hAnsi="Courier New" w:cs="Courier New"/>
          <w:noProof/>
          <w:color w:val="9EFFFF"/>
          <w:sz w:val="20"/>
          <w:szCs w:val="20"/>
          <w:lang w:val="en-US" w:eastAsia="ru-RU"/>
        </w:rPr>
        <w:t>ul</w:t>
      </w:r>
      <w:r w:rsidRPr="003C7DB9">
        <w:rPr>
          <w:rFonts w:ascii="Courier New" w:eastAsia="Times New Roman" w:hAnsi="Courier New" w:cs="Courier New"/>
          <w:noProof/>
          <w:color w:val="E1EFFF"/>
          <w:sz w:val="20"/>
          <w:szCs w:val="20"/>
          <w:lang w:val="en-US" w:eastAsia="ru-RU"/>
        </w:rPr>
        <w:t>&gt;</w:t>
      </w:r>
    </w:p>
    <w:p w:rsidR="00B216C4" w:rsidRPr="001062D9" w:rsidRDefault="00B216C4" w:rsidP="00100F43">
      <w:pPr>
        <w:rPr>
          <w:rFonts w:cstheme="minorHAnsi"/>
          <w:noProof/>
          <w:sz w:val="24"/>
          <w:szCs w:val="24"/>
        </w:rPr>
      </w:pPr>
      <w:r w:rsidRPr="003C7DB9">
        <w:rPr>
          <w:rFonts w:cstheme="minorHAnsi"/>
          <w:noProof/>
          <w:sz w:val="24"/>
          <w:szCs w:val="24"/>
          <w:lang w:val="en-US"/>
        </w:rPr>
        <w:lastRenderedPageBreak/>
        <w:t xml:space="preserve"> </w:t>
      </w:r>
      <w:r w:rsidRPr="001062D9">
        <w:rPr>
          <w:rFonts w:cstheme="minorHAnsi"/>
          <w:noProof/>
          <w:sz w:val="24"/>
          <w:szCs w:val="24"/>
        </w:rPr>
        <w:t>Мы можем сделать так, чтобы он шел не сверху-вниз, а в один ряд.</w:t>
      </w:r>
      <w:r w:rsidR="006F066F" w:rsidRPr="001062D9">
        <w:rPr>
          <w:rFonts w:cstheme="minorHAnsi"/>
          <w:noProof/>
          <w:sz w:val="24"/>
          <w:szCs w:val="24"/>
        </w:rPr>
        <w:t xml:space="preserve"> </w:t>
      </w:r>
      <w:r w:rsidRPr="001062D9">
        <w:rPr>
          <w:rFonts w:cstheme="minorHAnsi"/>
          <w:noProof/>
          <w:sz w:val="24"/>
          <w:szCs w:val="24"/>
        </w:rPr>
        <w:t xml:space="preserve"> Для этого используем в </w:t>
      </w:r>
      <w:r w:rsidRPr="003C7DB9">
        <w:rPr>
          <w:rFonts w:cstheme="minorHAnsi"/>
          <w:b/>
          <w:noProof/>
          <w:sz w:val="24"/>
          <w:szCs w:val="24"/>
          <w:lang w:val="en-US"/>
        </w:rPr>
        <w:t>css</w:t>
      </w:r>
      <w:r w:rsidRPr="001062D9">
        <w:rPr>
          <w:rFonts w:cstheme="minorHAnsi"/>
          <w:noProof/>
          <w:sz w:val="24"/>
          <w:szCs w:val="24"/>
        </w:rPr>
        <w:t xml:space="preserve">-файле внутри селектора </w:t>
      </w:r>
      <w:r w:rsidRPr="003C7DB9">
        <w:rPr>
          <w:rFonts w:cstheme="minorHAnsi"/>
          <w:b/>
          <w:noProof/>
          <w:sz w:val="24"/>
          <w:szCs w:val="24"/>
          <w:lang w:val="en-US"/>
        </w:rPr>
        <w:t>li</w:t>
      </w:r>
      <w:r w:rsidRPr="001062D9">
        <w:rPr>
          <w:rFonts w:cstheme="minorHAnsi"/>
          <w:noProof/>
          <w:sz w:val="24"/>
          <w:szCs w:val="24"/>
        </w:rPr>
        <w:t xml:space="preserve"> свойство </w:t>
      </w:r>
      <w:r w:rsidR="00FE2575" w:rsidRPr="003C7DB9">
        <w:rPr>
          <w:rFonts w:cstheme="minorHAnsi"/>
          <w:b/>
          <w:noProof/>
          <w:sz w:val="24"/>
          <w:szCs w:val="24"/>
          <w:lang w:val="en-US"/>
        </w:rPr>
        <w:t>display</w:t>
      </w:r>
      <w:r w:rsidR="00FE2575" w:rsidRPr="001062D9">
        <w:rPr>
          <w:rFonts w:cstheme="minorHAnsi"/>
          <w:b/>
          <w:noProof/>
          <w:sz w:val="24"/>
          <w:szCs w:val="24"/>
        </w:rPr>
        <w:t xml:space="preserve"> </w:t>
      </w:r>
      <w:r w:rsidR="00FE2575" w:rsidRPr="001062D9">
        <w:rPr>
          <w:rFonts w:cstheme="minorHAnsi"/>
          <w:noProof/>
          <w:sz w:val="24"/>
          <w:szCs w:val="24"/>
        </w:rPr>
        <w:t xml:space="preserve">со значением </w:t>
      </w:r>
      <w:r w:rsidRPr="003C7DB9">
        <w:rPr>
          <w:rFonts w:cstheme="minorHAnsi"/>
          <w:b/>
          <w:noProof/>
          <w:sz w:val="24"/>
          <w:szCs w:val="24"/>
          <w:lang w:val="en-US"/>
        </w:rPr>
        <w:t>inline</w:t>
      </w:r>
      <w:r w:rsidRPr="001062D9">
        <w:rPr>
          <w:rFonts w:cstheme="minorHAnsi"/>
          <w:b/>
          <w:noProof/>
          <w:sz w:val="24"/>
          <w:szCs w:val="24"/>
        </w:rPr>
        <w:t>-</w:t>
      </w:r>
      <w:r w:rsidRPr="003C7DB9">
        <w:rPr>
          <w:rFonts w:cstheme="minorHAnsi"/>
          <w:b/>
          <w:noProof/>
          <w:sz w:val="24"/>
          <w:szCs w:val="24"/>
          <w:lang w:val="en-US"/>
        </w:rPr>
        <w:t>block</w:t>
      </w:r>
      <w:r w:rsidR="00FE2575" w:rsidRPr="001062D9">
        <w:rPr>
          <w:rFonts w:cstheme="minorHAnsi"/>
          <w:b/>
          <w:noProof/>
          <w:sz w:val="24"/>
          <w:szCs w:val="24"/>
        </w:rPr>
        <w:t>.</w:t>
      </w:r>
      <w:r w:rsidR="006F066F" w:rsidRPr="001062D9">
        <w:rPr>
          <w:rFonts w:cstheme="minorHAnsi"/>
          <w:b/>
          <w:noProof/>
          <w:sz w:val="24"/>
          <w:szCs w:val="24"/>
        </w:rPr>
        <w:t xml:space="preserve"> </w:t>
      </w:r>
      <w:r w:rsidR="006F066F" w:rsidRPr="001062D9">
        <w:rPr>
          <w:rFonts w:cstheme="minorHAnsi"/>
          <w:noProof/>
          <w:sz w:val="24"/>
          <w:szCs w:val="24"/>
        </w:rPr>
        <w:t>Таким образом блочные элементы &lt;</w:t>
      </w:r>
      <w:r w:rsidR="006F066F" w:rsidRPr="003C7DB9">
        <w:rPr>
          <w:rFonts w:cstheme="minorHAnsi"/>
          <w:noProof/>
          <w:sz w:val="24"/>
          <w:szCs w:val="24"/>
          <w:lang w:val="en-US"/>
        </w:rPr>
        <w:t>li</w:t>
      </w:r>
      <w:r w:rsidR="006F066F" w:rsidRPr="001062D9">
        <w:rPr>
          <w:rFonts w:cstheme="minorHAnsi"/>
          <w:noProof/>
          <w:sz w:val="24"/>
          <w:szCs w:val="24"/>
        </w:rPr>
        <w:t>&gt; станут строчными</w:t>
      </w:r>
    </w:p>
    <w:p w:rsidR="00B216C4" w:rsidRPr="001062D9" w:rsidRDefault="00B216C4" w:rsidP="00B216C4">
      <w:pPr>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FFFFFF"/>
          <w:sz w:val="20"/>
          <w:szCs w:val="20"/>
          <w:lang w:eastAsia="ru-RU"/>
        </w:rPr>
      </w:pPr>
      <w:r w:rsidRPr="003C7DB9">
        <w:rPr>
          <w:rFonts w:ascii="Courier New" w:eastAsia="Times New Roman" w:hAnsi="Courier New" w:cs="Courier New"/>
          <w:noProof/>
          <w:color w:val="FFDD00"/>
          <w:sz w:val="20"/>
          <w:szCs w:val="20"/>
          <w:lang w:val="en-US" w:eastAsia="ru-RU"/>
        </w:rPr>
        <w:t>li</w:t>
      </w:r>
      <w:r w:rsidRPr="001062D9">
        <w:rPr>
          <w:rFonts w:ascii="Courier New" w:eastAsia="Times New Roman" w:hAnsi="Courier New" w:cs="Courier New"/>
          <w:noProof/>
          <w:color w:val="FFDD00"/>
          <w:sz w:val="20"/>
          <w:szCs w:val="20"/>
          <w:lang w:eastAsia="ru-RU"/>
        </w:rPr>
        <w:t xml:space="preserve"> </w:t>
      </w:r>
      <w:r w:rsidRPr="001062D9">
        <w:rPr>
          <w:rFonts w:ascii="Courier New" w:eastAsia="Times New Roman" w:hAnsi="Courier New" w:cs="Courier New"/>
          <w:noProof/>
          <w:color w:val="E1EFFF"/>
          <w:sz w:val="20"/>
          <w:szCs w:val="20"/>
          <w:lang w:eastAsia="ru-RU"/>
        </w:rPr>
        <w:t>{</w:t>
      </w:r>
      <w:r w:rsidRPr="001062D9">
        <w:rPr>
          <w:rFonts w:ascii="Courier New" w:eastAsia="Times New Roman" w:hAnsi="Courier New" w:cs="Courier New"/>
          <w:noProof/>
          <w:color w:val="E1EFFF"/>
          <w:sz w:val="20"/>
          <w:szCs w:val="20"/>
          <w:lang w:eastAsia="ru-RU"/>
        </w:rPr>
        <w:br/>
        <w:t xml:space="preserve">    </w:t>
      </w:r>
      <w:r w:rsidRPr="003C7DB9">
        <w:rPr>
          <w:rFonts w:ascii="Courier New" w:eastAsia="Times New Roman" w:hAnsi="Courier New" w:cs="Courier New"/>
          <w:noProof/>
          <w:color w:val="80FFBB"/>
          <w:sz w:val="20"/>
          <w:szCs w:val="20"/>
          <w:lang w:val="en-US" w:eastAsia="ru-RU"/>
        </w:rPr>
        <w:t>display</w:t>
      </w:r>
      <w:r w:rsidRPr="001062D9">
        <w:rPr>
          <w:rFonts w:ascii="Courier New" w:eastAsia="Times New Roman" w:hAnsi="Courier New" w:cs="Courier New"/>
          <w:noProof/>
          <w:color w:val="FFFFFF"/>
          <w:sz w:val="20"/>
          <w:szCs w:val="20"/>
          <w:lang w:eastAsia="ru-RU"/>
        </w:rPr>
        <w:t xml:space="preserve">: </w:t>
      </w:r>
      <w:r w:rsidRPr="003C7DB9">
        <w:rPr>
          <w:rFonts w:ascii="Courier New" w:eastAsia="Times New Roman" w:hAnsi="Courier New" w:cs="Courier New"/>
          <w:b/>
          <w:bCs/>
          <w:noProof/>
          <w:color w:val="68E868"/>
          <w:sz w:val="20"/>
          <w:szCs w:val="20"/>
          <w:lang w:val="en-US" w:eastAsia="ru-RU"/>
        </w:rPr>
        <w:t>inline</w:t>
      </w:r>
      <w:r w:rsidRPr="001062D9">
        <w:rPr>
          <w:rFonts w:ascii="Courier New" w:eastAsia="Times New Roman" w:hAnsi="Courier New" w:cs="Courier New"/>
          <w:b/>
          <w:bCs/>
          <w:noProof/>
          <w:color w:val="68E868"/>
          <w:sz w:val="20"/>
          <w:szCs w:val="20"/>
          <w:lang w:eastAsia="ru-RU"/>
        </w:rPr>
        <w:t>-</w:t>
      </w:r>
      <w:r w:rsidRPr="003C7DB9">
        <w:rPr>
          <w:rFonts w:ascii="Courier New" w:eastAsia="Times New Roman" w:hAnsi="Courier New" w:cs="Courier New"/>
          <w:b/>
          <w:bCs/>
          <w:noProof/>
          <w:color w:val="68E868"/>
          <w:sz w:val="20"/>
          <w:szCs w:val="20"/>
          <w:lang w:val="en-US" w:eastAsia="ru-RU"/>
        </w:rPr>
        <w:t>block</w:t>
      </w:r>
      <w:r w:rsidRPr="001062D9">
        <w:rPr>
          <w:rFonts w:ascii="Courier New" w:eastAsia="Times New Roman" w:hAnsi="Courier New" w:cs="Courier New"/>
          <w:noProof/>
          <w:color w:val="E1EFFF"/>
          <w:sz w:val="20"/>
          <w:szCs w:val="20"/>
          <w:lang w:eastAsia="ru-RU"/>
        </w:rPr>
        <w:t>;</w:t>
      </w:r>
      <w:r w:rsidRPr="001062D9">
        <w:rPr>
          <w:rFonts w:ascii="Courier New" w:eastAsia="Times New Roman" w:hAnsi="Courier New" w:cs="Courier New"/>
          <w:noProof/>
          <w:color w:val="E1EFFF"/>
          <w:sz w:val="20"/>
          <w:szCs w:val="20"/>
          <w:lang w:eastAsia="ru-RU"/>
        </w:rPr>
        <w:br/>
        <w:t xml:space="preserve">    </w:t>
      </w:r>
      <w:r w:rsidRPr="003C7DB9">
        <w:rPr>
          <w:rFonts w:ascii="Courier New" w:eastAsia="Times New Roman" w:hAnsi="Courier New" w:cs="Courier New"/>
          <w:noProof/>
          <w:color w:val="80FFBB"/>
          <w:sz w:val="20"/>
          <w:szCs w:val="20"/>
          <w:lang w:val="en-US" w:eastAsia="ru-RU"/>
        </w:rPr>
        <w:t>list</w:t>
      </w:r>
      <w:r w:rsidRPr="001062D9">
        <w:rPr>
          <w:rFonts w:ascii="Courier New" w:eastAsia="Times New Roman" w:hAnsi="Courier New" w:cs="Courier New"/>
          <w:noProof/>
          <w:color w:val="80FFBB"/>
          <w:sz w:val="20"/>
          <w:szCs w:val="20"/>
          <w:lang w:eastAsia="ru-RU"/>
        </w:rPr>
        <w:t>-</w:t>
      </w:r>
      <w:r w:rsidRPr="003C7DB9">
        <w:rPr>
          <w:rFonts w:ascii="Courier New" w:eastAsia="Times New Roman" w:hAnsi="Courier New" w:cs="Courier New"/>
          <w:noProof/>
          <w:color w:val="80FFBB"/>
          <w:sz w:val="20"/>
          <w:szCs w:val="20"/>
          <w:lang w:val="en-US" w:eastAsia="ru-RU"/>
        </w:rPr>
        <w:t>style</w:t>
      </w:r>
      <w:r w:rsidRPr="001062D9">
        <w:rPr>
          <w:rFonts w:ascii="Courier New" w:eastAsia="Times New Roman" w:hAnsi="Courier New" w:cs="Courier New"/>
          <w:noProof/>
          <w:color w:val="80FFBB"/>
          <w:sz w:val="20"/>
          <w:szCs w:val="20"/>
          <w:lang w:eastAsia="ru-RU"/>
        </w:rPr>
        <w:t>-</w:t>
      </w:r>
      <w:r w:rsidRPr="003C7DB9">
        <w:rPr>
          <w:rFonts w:ascii="Courier New" w:eastAsia="Times New Roman" w:hAnsi="Courier New" w:cs="Courier New"/>
          <w:noProof/>
          <w:color w:val="80FFBB"/>
          <w:sz w:val="20"/>
          <w:szCs w:val="20"/>
          <w:lang w:val="en-US" w:eastAsia="ru-RU"/>
        </w:rPr>
        <w:t>type</w:t>
      </w:r>
      <w:r w:rsidRPr="001062D9">
        <w:rPr>
          <w:rFonts w:ascii="Courier New" w:eastAsia="Times New Roman" w:hAnsi="Courier New" w:cs="Courier New"/>
          <w:noProof/>
          <w:color w:val="FFFFFF"/>
          <w:sz w:val="20"/>
          <w:szCs w:val="20"/>
          <w:lang w:eastAsia="ru-RU"/>
        </w:rPr>
        <w:t xml:space="preserve">: </w:t>
      </w:r>
      <w:r w:rsidRPr="003C7DB9">
        <w:rPr>
          <w:rFonts w:ascii="Courier New" w:eastAsia="Times New Roman" w:hAnsi="Courier New" w:cs="Courier New"/>
          <w:b/>
          <w:bCs/>
          <w:noProof/>
          <w:color w:val="68E868"/>
          <w:sz w:val="20"/>
          <w:szCs w:val="20"/>
          <w:lang w:val="en-US" w:eastAsia="ru-RU"/>
        </w:rPr>
        <w:t>none</w:t>
      </w:r>
      <w:r w:rsidRPr="001062D9">
        <w:rPr>
          <w:rFonts w:ascii="Courier New" w:eastAsia="Times New Roman" w:hAnsi="Courier New" w:cs="Courier New"/>
          <w:noProof/>
          <w:color w:val="E1EFFF"/>
          <w:sz w:val="20"/>
          <w:szCs w:val="20"/>
          <w:lang w:eastAsia="ru-RU"/>
        </w:rPr>
        <w:t>;</w:t>
      </w:r>
      <w:r w:rsidRPr="001062D9">
        <w:rPr>
          <w:rFonts w:ascii="Courier New" w:eastAsia="Times New Roman" w:hAnsi="Courier New" w:cs="Courier New"/>
          <w:noProof/>
          <w:color w:val="E1EFFF"/>
          <w:sz w:val="20"/>
          <w:szCs w:val="20"/>
          <w:lang w:eastAsia="ru-RU"/>
        </w:rPr>
        <w:br/>
        <w:t xml:space="preserve">    </w:t>
      </w:r>
      <w:r w:rsidRPr="003C7DB9">
        <w:rPr>
          <w:rFonts w:ascii="Courier New" w:eastAsia="Times New Roman" w:hAnsi="Courier New" w:cs="Courier New"/>
          <w:noProof/>
          <w:color w:val="80FFBB"/>
          <w:sz w:val="20"/>
          <w:szCs w:val="20"/>
          <w:lang w:val="en-US" w:eastAsia="ru-RU"/>
        </w:rPr>
        <w:t>padding</w:t>
      </w:r>
      <w:r w:rsidRPr="001062D9">
        <w:rPr>
          <w:rFonts w:ascii="Courier New" w:eastAsia="Times New Roman" w:hAnsi="Courier New" w:cs="Courier New"/>
          <w:noProof/>
          <w:color w:val="FFFFFF"/>
          <w:sz w:val="20"/>
          <w:szCs w:val="20"/>
          <w:lang w:eastAsia="ru-RU"/>
        </w:rPr>
        <w:t xml:space="preserve">: </w:t>
      </w:r>
      <w:r w:rsidRPr="001062D9">
        <w:rPr>
          <w:rFonts w:ascii="Courier New" w:eastAsia="Times New Roman" w:hAnsi="Courier New" w:cs="Courier New"/>
          <w:noProof/>
          <w:color w:val="FF628C"/>
          <w:sz w:val="20"/>
          <w:szCs w:val="20"/>
          <w:lang w:eastAsia="ru-RU"/>
        </w:rPr>
        <w:t>10</w:t>
      </w:r>
      <w:r w:rsidRPr="003C7DB9">
        <w:rPr>
          <w:rFonts w:ascii="Courier New" w:eastAsia="Times New Roman" w:hAnsi="Courier New" w:cs="Courier New"/>
          <w:b/>
          <w:bCs/>
          <w:noProof/>
          <w:color w:val="68E868"/>
          <w:sz w:val="20"/>
          <w:szCs w:val="20"/>
          <w:lang w:val="en-US" w:eastAsia="ru-RU"/>
        </w:rPr>
        <w:t>px</w:t>
      </w:r>
      <w:r w:rsidRPr="001062D9">
        <w:rPr>
          <w:rFonts w:ascii="Courier New" w:eastAsia="Times New Roman" w:hAnsi="Courier New" w:cs="Courier New"/>
          <w:noProof/>
          <w:color w:val="E1EFFF"/>
          <w:sz w:val="20"/>
          <w:szCs w:val="20"/>
          <w:lang w:eastAsia="ru-RU"/>
        </w:rPr>
        <w:t>;</w:t>
      </w:r>
      <w:r w:rsidRPr="001062D9">
        <w:rPr>
          <w:rFonts w:ascii="Courier New" w:eastAsia="Times New Roman" w:hAnsi="Courier New" w:cs="Courier New"/>
          <w:noProof/>
          <w:color w:val="E1EFFF"/>
          <w:sz w:val="20"/>
          <w:szCs w:val="20"/>
          <w:lang w:eastAsia="ru-RU"/>
        </w:rPr>
        <w:br/>
        <w:t xml:space="preserve">    </w:t>
      </w:r>
      <w:r w:rsidRPr="003C7DB9">
        <w:rPr>
          <w:rFonts w:ascii="Courier New" w:eastAsia="Times New Roman" w:hAnsi="Courier New" w:cs="Courier New"/>
          <w:noProof/>
          <w:color w:val="80FFBB"/>
          <w:sz w:val="20"/>
          <w:szCs w:val="20"/>
          <w:lang w:val="en-US" w:eastAsia="ru-RU"/>
        </w:rPr>
        <w:t>border</w:t>
      </w:r>
      <w:r w:rsidRPr="001062D9">
        <w:rPr>
          <w:rFonts w:ascii="Courier New" w:eastAsia="Times New Roman" w:hAnsi="Courier New" w:cs="Courier New"/>
          <w:noProof/>
          <w:color w:val="FFFFFF"/>
          <w:sz w:val="20"/>
          <w:szCs w:val="20"/>
          <w:lang w:eastAsia="ru-RU"/>
        </w:rPr>
        <w:t xml:space="preserve">: </w:t>
      </w:r>
      <w:r w:rsidRPr="001062D9">
        <w:rPr>
          <w:rFonts w:ascii="Courier New" w:eastAsia="Times New Roman" w:hAnsi="Courier New" w:cs="Courier New"/>
          <w:noProof/>
          <w:color w:val="FF628C"/>
          <w:sz w:val="20"/>
          <w:szCs w:val="20"/>
          <w:lang w:eastAsia="ru-RU"/>
        </w:rPr>
        <w:t>1</w:t>
      </w:r>
      <w:r w:rsidRPr="003C7DB9">
        <w:rPr>
          <w:rFonts w:ascii="Courier New" w:eastAsia="Times New Roman" w:hAnsi="Courier New" w:cs="Courier New"/>
          <w:b/>
          <w:bCs/>
          <w:noProof/>
          <w:color w:val="68E868"/>
          <w:sz w:val="20"/>
          <w:szCs w:val="20"/>
          <w:lang w:val="en-US" w:eastAsia="ru-RU"/>
        </w:rPr>
        <w:t>px</w:t>
      </w:r>
      <w:r w:rsidRPr="001062D9">
        <w:rPr>
          <w:rFonts w:ascii="Courier New" w:eastAsia="Times New Roman" w:hAnsi="Courier New" w:cs="Courier New"/>
          <w:b/>
          <w:bCs/>
          <w:noProof/>
          <w:color w:val="68E868"/>
          <w:sz w:val="20"/>
          <w:szCs w:val="20"/>
          <w:lang w:eastAsia="ru-RU"/>
        </w:rPr>
        <w:t xml:space="preserve"> </w:t>
      </w:r>
      <w:r w:rsidRPr="003C7DB9">
        <w:rPr>
          <w:rFonts w:ascii="Courier New" w:eastAsia="Times New Roman" w:hAnsi="Courier New" w:cs="Courier New"/>
          <w:b/>
          <w:bCs/>
          <w:noProof/>
          <w:color w:val="68E868"/>
          <w:sz w:val="20"/>
          <w:szCs w:val="20"/>
          <w:lang w:val="en-US" w:eastAsia="ru-RU"/>
        </w:rPr>
        <w:t>solid</w:t>
      </w:r>
      <w:r w:rsidRPr="001062D9">
        <w:rPr>
          <w:rFonts w:ascii="Courier New" w:eastAsia="Times New Roman" w:hAnsi="Courier New" w:cs="Courier New"/>
          <w:b/>
          <w:bCs/>
          <w:noProof/>
          <w:color w:val="68E868"/>
          <w:sz w:val="20"/>
          <w:szCs w:val="20"/>
          <w:lang w:eastAsia="ru-RU"/>
        </w:rPr>
        <w:t xml:space="preserve"> </w:t>
      </w:r>
      <w:r w:rsidRPr="003C7DB9">
        <w:rPr>
          <w:rFonts w:ascii="Courier New" w:eastAsia="Times New Roman" w:hAnsi="Courier New" w:cs="Courier New"/>
          <w:b/>
          <w:bCs/>
          <w:noProof/>
          <w:color w:val="68E868"/>
          <w:sz w:val="20"/>
          <w:szCs w:val="20"/>
          <w:lang w:val="en-US" w:eastAsia="ru-RU"/>
        </w:rPr>
        <w:t>white</w:t>
      </w:r>
      <w:r w:rsidRPr="001062D9">
        <w:rPr>
          <w:rFonts w:ascii="Courier New" w:eastAsia="Times New Roman" w:hAnsi="Courier New" w:cs="Courier New"/>
          <w:noProof/>
          <w:color w:val="E1EFFF"/>
          <w:sz w:val="20"/>
          <w:szCs w:val="20"/>
          <w:lang w:eastAsia="ru-RU"/>
        </w:rPr>
        <w:t>;</w:t>
      </w:r>
      <w:r w:rsidRPr="001062D9">
        <w:rPr>
          <w:rFonts w:ascii="Courier New" w:eastAsia="Times New Roman" w:hAnsi="Courier New" w:cs="Courier New"/>
          <w:noProof/>
          <w:color w:val="E1EFFF"/>
          <w:sz w:val="20"/>
          <w:szCs w:val="20"/>
          <w:lang w:eastAsia="ru-RU"/>
        </w:rPr>
        <w:br/>
        <w:t>}</w:t>
      </w:r>
    </w:p>
    <w:p w:rsidR="007467A5" w:rsidRPr="003C7DB9" w:rsidRDefault="00B216C4" w:rsidP="00100F43">
      <w:pPr>
        <w:rPr>
          <w:rFonts w:cstheme="minorHAnsi"/>
          <w:noProof/>
          <w:sz w:val="24"/>
          <w:szCs w:val="24"/>
          <w:lang w:val="en-US"/>
        </w:rPr>
      </w:pPr>
      <w:r w:rsidRPr="001062D9">
        <w:rPr>
          <w:rFonts w:cstheme="minorHAnsi"/>
          <w:noProof/>
          <w:sz w:val="24"/>
          <w:szCs w:val="24"/>
        </w:rPr>
        <w:t xml:space="preserve"> </w:t>
      </w:r>
      <w:r w:rsidR="00FE2575" w:rsidRPr="003C7DB9">
        <w:rPr>
          <w:rFonts w:cstheme="minorHAnsi"/>
          <w:noProof/>
          <w:sz w:val="24"/>
          <w:szCs w:val="24"/>
          <w:lang w:val="en-US"/>
        </w:rPr>
        <w:t>Выведет:</w:t>
      </w:r>
    </w:p>
    <w:p w:rsidR="007467A5" w:rsidRPr="003C7DB9" w:rsidRDefault="00FE2575" w:rsidP="00100F43">
      <w:pPr>
        <w:rPr>
          <w:rFonts w:cstheme="minorHAnsi"/>
          <w:noProof/>
          <w:sz w:val="24"/>
          <w:szCs w:val="24"/>
          <w:lang w:val="en-US"/>
        </w:rPr>
      </w:pPr>
      <w:r w:rsidRPr="003C7DB9">
        <w:rPr>
          <w:rFonts w:cstheme="minorHAnsi"/>
          <w:noProof/>
          <w:sz w:val="24"/>
          <w:szCs w:val="24"/>
          <w:lang w:eastAsia="ru-RU"/>
        </w:rPr>
        <w:drawing>
          <wp:inline distT="0" distB="0" distL="0" distR="0" wp14:anchorId="09C7B66E" wp14:editId="4DAE56F4">
            <wp:extent cx="3390900" cy="695325"/>
            <wp:effectExtent l="0" t="0" r="0" b="9525"/>
            <wp:docPr id="143" name="Рисунок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44">
                      <a:extLst>
                        <a:ext uri="{28A0092B-C50C-407E-A947-70E740481C1C}">
                          <a14:useLocalDpi xmlns:a14="http://schemas.microsoft.com/office/drawing/2010/main" val="0"/>
                        </a:ext>
                      </a:extLst>
                    </a:blip>
                    <a:stretch>
                      <a:fillRect/>
                    </a:stretch>
                  </pic:blipFill>
                  <pic:spPr>
                    <a:xfrm>
                      <a:off x="0" y="0"/>
                      <a:ext cx="3390900" cy="695325"/>
                    </a:xfrm>
                    <a:prstGeom prst="rect">
                      <a:avLst/>
                    </a:prstGeom>
                  </pic:spPr>
                </pic:pic>
              </a:graphicData>
            </a:graphic>
          </wp:inline>
        </w:drawing>
      </w:r>
    </w:p>
    <w:p w:rsidR="00FB7499" w:rsidRPr="001062D9" w:rsidRDefault="00562B91" w:rsidP="00100F43">
      <w:pPr>
        <w:rPr>
          <w:rFonts w:ascii="Arial Black" w:hAnsi="Arial Black" w:cstheme="minorHAnsi"/>
          <w:noProof/>
          <w:color w:val="00B050"/>
          <w:sz w:val="28"/>
          <w:szCs w:val="28"/>
        </w:rPr>
      </w:pPr>
      <w:r w:rsidRPr="001062D9">
        <w:rPr>
          <w:rFonts w:ascii="Arial Black" w:hAnsi="Arial Black" w:cstheme="minorHAnsi"/>
          <w:noProof/>
          <w:color w:val="00B050"/>
          <w:sz w:val="28"/>
          <w:szCs w:val="28"/>
        </w:rPr>
        <w:t xml:space="preserve">Семантика </w:t>
      </w:r>
    </w:p>
    <w:p w:rsidR="00562B91" w:rsidRPr="001062D9" w:rsidRDefault="00562B91" w:rsidP="00100F43">
      <w:pPr>
        <w:rPr>
          <w:rFonts w:cstheme="minorHAnsi"/>
          <w:noProof/>
          <w:sz w:val="24"/>
          <w:szCs w:val="24"/>
        </w:rPr>
      </w:pPr>
      <w:r w:rsidRPr="001062D9">
        <w:rPr>
          <w:rFonts w:cstheme="minorHAnsi"/>
          <w:b/>
          <w:noProof/>
          <w:sz w:val="24"/>
          <w:szCs w:val="24"/>
        </w:rPr>
        <w:t xml:space="preserve">Семантика – </w:t>
      </w:r>
      <w:r w:rsidRPr="001062D9">
        <w:rPr>
          <w:rFonts w:cstheme="minorHAnsi"/>
          <w:noProof/>
          <w:sz w:val="24"/>
          <w:szCs w:val="24"/>
        </w:rPr>
        <w:t>нужна для того, чтобы код разметки имел не только правильное физическое отображение, но и логическое наполнение.</w:t>
      </w:r>
    </w:p>
    <w:p w:rsidR="00D80FD6" w:rsidRPr="001062D9" w:rsidRDefault="00D80FD6" w:rsidP="00100F43">
      <w:pPr>
        <w:rPr>
          <w:rFonts w:cstheme="minorHAnsi"/>
          <w:noProof/>
          <w:sz w:val="24"/>
          <w:szCs w:val="24"/>
        </w:rPr>
      </w:pPr>
      <w:r w:rsidRPr="001062D9">
        <w:rPr>
          <w:rFonts w:cstheme="minorHAnsi"/>
          <w:noProof/>
          <w:sz w:val="24"/>
          <w:szCs w:val="24"/>
        </w:rPr>
        <w:t>Благодаря ей разработчики и поисковые системы могут быстрее и проще понимать код, так как семантические элем</w:t>
      </w:r>
      <w:r w:rsidR="009429D7" w:rsidRPr="001062D9">
        <w:rPr>
          <w:rFonts w:cstheme="minorHAnsi"/>
          <w:noProof/>
          <w:sz w:val="24"/>
          <w:szCs w:val="24"/>
        </w:rPr>
        <w:t>е</w:t>
      </w:r>
      <w:r w:rsidRPr="001062D9">
        <w:rPr>
          <w:rFonts w:cstheme="minorHAnsi"/>
          <w:noProof/>
          <w:sz w:val="24"/>
          <w:szCs w:val="24"/>
        </w:rPr>
        <w:t>нты разбивают его на логические части.</w:t>
      </w:r>
    </w:p>
    <w:p w:rsidR="00562B91" w:rsidRPr="001062D9" w:rsidRDefault="00562B91" w:rsidP="00100F43">
      <w:pPr>
        <w:rPr>
          <w:rFonts w:cstheme="minorHAnsi"/>
          <w:b/>
          <w:noProof/>
          <w:sz w:val="24"/>
          <w:szCs w:val="24"/>
        </w:rPr>
      </w:pPr>
      <w:r w:rsidRPr="001062D9">
        <w:rPr>
          <w:rFonts w:cstheme="minorHAnsi"/>
          <w:b/>
          <w:noProof/>
          <w:sz w:val="24"/>
          <w:szCs w:val="24"/>
        </w:rPr>
        <w:t>Виды семантический элементов:</w:t>
      </w:r>
    </w:p>
    <w:p w:rsidR="00562B91" w:rsidRPr="001062D9" w:rsidRDefault="00121390" w:rsidP="00100F43">
      <w:pPr>
        <w:rPr>
          <w:rFonts w:cstheme="minorHAnsi"/>
          <w:noProof/>
          <w:sz w:val="24"/>
          <w:szCs w:val="24"/>
        </w:rPr>
      </w:pPr>
      <w:r w:rsidRPr="001062D9">
        <w:rPr>
          <w:rFonts w:cstheme="minorHAnsi"/>
          <w:b/>
          <w:noProof/>
          <w:sz w:val="24"/>
          <w:szCs w:val="24"/>
        </w:rPr>
        <w:t>1)</w:t>
      </w:r>
      <w:r w:rsidR="00113C11" w:rsidRPr="001062D9">
        <w:rPr>
          <w:rFonts w:cstheme="minorHAnsi"/>
          <w:noProof/>
          <w:sz w:val="24"/>
          <w:szCs w:val="24"/>
        </w:rPr>
        <w:t xml:space="preserve"> </w:t>
      </w:r>
      <w:r w:rsidR="00DF122D" w:rsidRPr="001062D9">
        <w:rPr>
          <w:rFonts w:cstheme="minorHAnsi"/>
          <w:b/>
          <w:noProof/>
          <w:sz w:val="24"/>
          <w:szCs w:val="24"/>
        </w:rPr>
        <w:t>&lt;</w:t>
      </w:r>
      <w:r w:rsidR="00DF122D" w:rsidRPr="003C7DB9">
        <w:rPr>
          <w:rFonts w:cstheme="minorHAnsi"/>
          <w:b/>
          <w:noProof/>
          <w:sz w:val="24"/>
          <w:szCs w:val="24"/>
          <w:lang w:val="en-US"/>
        </w:rPr>
        <w:t>header</w:t>
      </w:r>
      <w:r w:rsidR="00DF122D" w:rsidRPr="001062D9">
        <w:rPr>
          <w:rFonts w:cstheme="minorHAnsi"/>
          <w:b/>
          <w:noProof/>
          <w:sz w:val="24"/>
          <w:szCs w:val="24"/>
        </w:rPr>
        <w:t>&gt;&lt;/</w:t>
      </w:r>
      <w:r w:rsidR="00DF122D" w:rsidRPr="003C7DB9">
        <w:rPr>
          <w:rFonts w:cstheme="minorHAnsi"/>
          <w:b/>
          <w:noProof/>
          <w:sz w:val="24"/>
          <w:szCs w:val="24"/>
          <w:lang w:val="en-US"/>
        </w:rPr>
        <w:t>header</w:t>
      </w:r>
      <w:r w:rsidR="00DF122D" w:rsidRPr="001062D9">
        <w:rPr>
          <w:rFonts w:cstheme="minorHAnsi"/>
          <w:b/>
          <w:noProof/>
          <w:sz w:val="24"/>
          <w:szCs w:val="24"/>
        </w:rPr>
        <w:t xml:space="preserve">&gt; </w:t>
      </w:r>
      <w:r w:rsidR="00DF122D" w:rsidRPr="001062D9">
        <w:rPr>
          <w:rFonts w:cstheme="minorHAnsi"/>
          <w:noProof/>
          <w:sz w:val="24"/>
          <w:szCs w:val="24"/>
        </w:rPr>
        <w:t xml:space="preserve">- шапка сайта или </w:t>
      </w:r>
      <w:r w:rsidR="006F066F" w:rsidRPr="001062D9">
        <w:rPr>
          <w:rFonts w:cstheme="minorHAnsi"/>
          <w:noProof/>
          <w:sz w:val="24"/>
          <w:szCs w:val="24"/>
        </w:rPr>
        <w:t>раздела, где находиться заголовок</w:t>
      </w:r>
      <w:r w:rsidR="00DF122D" w:rsidRPr="001062D9">
        <w:rPr>
          <w:rFonts w:cstheme="minorHAnsi"/>
          <w:noProof/>
          <w:sz w:val="24"/>
          <w:szCs w:val="24"/>
        </w:rPr>
        <w:t xml:space="preserve"> страницы </w:t>
      </w:r>
    </w:p>
    <w:p w:rsidR="006B1F06" w:rsidRPr="001062D9" w:rsidRDefault="00121390" w:rsidP="006B1F06">
      <w:pPr>
        <w:rPr>
          <w:rFonts w:cstheme="minorHAnsi"/>
          <w:noProof/>
          <w:sz w:val="24"/>
          <w:szCs w:val="24"/>
        </w:rPr>
      </w:pPr>
      <w:r w:rsidRPr="001062D9">
        <w:rPr>
          <w:rFonts w:cstheme="minorHAnsi"/>
          <w:b/>
          <w:noProof/>
          <w:sz w:val="24"/>
          <w:szCs w:val="24"/>
        </w:rPr>
        <w:t>2)</w:t>
      </w:r>
      <w:r w:rsidR="00113C11" w:rsidRPr="001062D9">
        <w:rPr>
          <w:rFonts w:cstheme="minorHAnsi"/>
          <w:noProof/>
          <w:sz w:val="24"/>
          <w:szCs w:val="24"/>
        </w:rPr>
        <w:t xml:space="preserve"> </w:t>
      </w:r>
      <w:r w:rsidR="006B1F06" w:rsidRPr="001062D9">
        <w:rPr>
          <w:rFonts w:cstheme="minorHAnsi"/>
          <w:b/>
          <w:noProof/>
          <w:sz w:val="24"/>
          <w:szCs w:val="24"/>
        </w:rPr>
        <w:t>&lt;</w:t>
      </w:r>
      <w:r w:rsidR="006B1F06" w:rsidRPr="003C7DB9">
        <w:rPr>
          <w:rFonts w:cstheme="minorHAnsi"/>
          <w:b/>
          <w:noProof/>
          <w:sz w:val="24"/>
          <w:szCs w:val="24"/>
          <w:lang w:val="en-US"/>
        </w:rPr>
        <w:t>nav</w:t>
      </w:r>
      <w:r w:rsidR="006B1F06" w:rsidRPr="001062D9">
        <w:rPr>
          <w:rFonts w:cstheme="minorHAnsi"/>
          <w:b/>
          <w:noProof/>
          <w:sz w:val="24"/>
          <w:szCs w:val="24"/>
        </w:rPr>
        <w:t>&gt;&lt;/</w:t>
      </w:r>
      <w:r w:rsidR="006B1F06" w:rsidRPr="003C7DB9">
        <w:rPr>
          <w:rFonts w:cstheme="minorHAnsi"/>
          <w:b/>
          <w:noProof/>
          <w:sz w:val="24"/>
          <w:szCs w:val="24"/>
          <w:lang w:val="en-US"/>
        </w:rPr>
        <w:t>nav</w:t>
      </w:r>
      <w:r w:rsidR="006B1F06" w:rsidRPr="001062D9">
        <w:rPr>
          <w:rFonts w:cstheme="minorHAnsi"/>
          <w:b/>
          <w:noProof/>
          <w:sz w:val="24"/>
          <w:szCs w:val="24"/>
        </w:rPr>
        <w:t xml:space="preserve">&gt; </w:t>
      </w:r>
      <w:r w:rsidR="006B1F06" w:rsidRPr="001062D9">
        <w:rPr>
          <w:rFonts w:cstheme="minorHAnsi"/>
          <w:noProof/>
          <w:sz w:val="24"/>
          <w:szCs w:val="24"/>
        </w:rPr>
        <w:t>- задает навигацию по сайту. Если на странице находятся несколько блоков с линками, то в данный элемент помещают самые приоритетные.</w:t>
      </w:r>
    </w:p>
    <w:p w:rsidR="00C41ECB" w:rsidRPr="001062D9" w:rsidRDefault="00121390" w:rsidP="00100F43">
      <w:pPr>
        <w:rPr>
          <w:rFonts w:cstheme="minorHAnsi"/>
          <w:noProof/>
          <w:sz w:val="24"/>
          <w:szCs w:val="24"/>
        </w:rPr>
      </w:pPr>
      <w:r w:rsidRPr="001062D9">
        <w:rPr>
          <w:rFonts w:cstheme="minorHAnsi"/>
          <w:b/>
          <w:noProof/>
          <w:sz w:val="24"/>
          <w:szCs w:val="24"/>
        </w:rPr>
        <w:t>3)</w:t>
      </w:r>
      <w:r w:rsidR="00C41ECB" w:rsidRPr="001062D9">
        <w:rPr>
          <w:rFonts w:cstheme="minorHAnsi"/>
          <w:noProof/>
          <w:sz w:val="24"/>
          <w:szCs w:val="24"/>
        </w:rPr>
        <w:t xml:space="preserve"> </w:t>
      </w:r>
      <w:r w:rsidR="006B1F06" w:rsidRPr="001062D9">
        <w:rPr>
          <w:rFonts w:cstheme="minorHAnsi"/>
          <w:b/>
          <w:noProof/>
          <w:sz w:val="24"/>
          <w:szCs w:val="24"/>
        </w:rPr>
        <w:t>&lt;</w:t>
      </w:r>
      <w:r w:rsidR="006B1F06" w:rsidRPr="003C7DB9">
        <w:rPr>
          <w:rFonts w:cstheme="minorHAnsi"/>
          <w:b/>
          <w:noProof/>
          <w:sz w:val="24"/>
          <w:szCs w:val="24"/>
          <w:lang w:val="en-US"/>
        </w:rPr>
        <w:t>main</w:t>
      </w:r>
      <w:r w:rsidR="006B1F06" w:rsidRPr="001062D9">
        <w:rPr>
          <w:rFonts w:cstheme="minorHAnsi"/>
          <w:b/>
          <w:noProof/>
          <w:sz w:val="24"/>
          <w:szCs w:val="24"/>
        </w:rPr>
        <w:t>&gt;&lt;/</w:t>
      </w:r>
      <w:r w:rsidR="006B1F06" w:rsidRPr="003C7DB9">
        <w:rPr>
          <w:rFonts w:cstheme="minorHAnsi"/>
          <w:b/>
          <w:noProof/>
          <w:sz w:val="24"/>
          <w:szCs w:val="24"/>
          <w:lang w:val="en-US"/>
        </w:rPr>
        <w:t>main</w:t>
      </w:r>
      <w:r w:rsidR="006B1F06" w:rsidRPr="001062D9">
        <w:rPr>
          <w:rFonts w:cstheme="minorHAnsi"/>
          <w:b/>
          <w:noProof/>
          <w:sz w:val="24"/>
          <w:szCs w:val="24"/>
        </w:rPr>
        <w:t xml:space="preserve">&gt; - </w:t>
      </w:r>
      <w:r w:rsidR="006B1F06" w:rsidRPr="001062D9">
        <w:rPr>
          <w:rFonts w:cstheme="minorHAnsi"/>
          <w:noProof/>
          <w:sz w:val="24"/>
          <w:szCs w:val="24"/>
        </w:rPr>
        <w:t>предназначен для размещения основного документа</w:t>
      </w:r>
    </w:p>
    <w:p w:rsidR="00113C11" w:rsidRPr="001062D9" w:rsidRDefault="00121390" w:rsidP="00100F43">
      <w:pPr>
        <w:rPr>
          <w:rFonts w:cstheme="minorHAnsi"/>
          <w:noProof/>
          <w:sz w:val="24"/>
          <w:szCs w:val="24"/>
        </w:rPr>
      </w:pPr>
      <w:r w:rsidRPr="001062D9">
        <w:rPr>
          <w:rFonts w:cstheme="minorHAnsi"/>
          <w:b/>
          <w:noProof/>
          <w:sz w:val="24"/>
          <w:szCs w:val="24"/>
        </w:rPr>
        <w:t>4)</w:t>
      </w:r>
      <w:r w:rsidR="00DF122D" w:rsidRPr="001062D9">
        <w:rPr>
          <w:rFonts w:cstheme="minorHAnsi"/>
          <w:noProof/>
          <w:sz w:val="24"/>
          <w:szCs w:val="24"/>
        </w:rPr>
        <w:t xml:space="preserve"> </w:t>
      </w:r>
      <w:r w:rsidR="00C41ECB" w:rsidRPr="001062D9">
        <w:rPr>
          <w:rFonts w:cstheme="minorHAnsi"/>
          <w:b/>
          <w:noProof/>
          <w:sz w:val="24"/>
          <w:szCs w:val="24"/>
        </w:rPr>
        <w:t>&lt;</w:t>
      </w:r>
      <w:r w:rsidR="00C41ECB" w:rsidRPr="003C7DB9">
        <w:rPr>
          <w:rFonts w:cstheme="minorHAnsi"/>
          <w:b/>
          <w:noProof/>
          <w:sz w:val="24"/>
          <w:szCs w:val="24"/>
          <w:lang w:val="en-US"/>
        </w:rPr>
        <w:t>aside</w:t>
      </w:r>
      <w:r w:rsidR="00C41ECB" w:rsidRPr="001062D9">
        <w:rPr>
          <w:rFonts w:cstheme="minorHAnsi"/>
          <w:b/>
          <w:noProof/>
          <w:sz w:val="24"/>
          <w:szCs w:val="24"/>
        </w:rPr>
        <w:t>&gt;&lt;/</w:t>
      </w:r>
      <w:r w:rsidR="00C41ECB" w:rsidRPr="003C7DB9">
        <w:rPr>
          <w:rFonts w:cstheme="minorHAnsi"/>
          <w:b/>
          <w:noProof/>
          <w:sz w:val="24"/>
          <w:szCs w:val="24"/>
          <w:lang w:val="en-US"/>
        </w:rPr>
        <w:t>aside</w:t>
      </w:r>
      <w:r w:rsidR="00C41ECB" w:rsidRPr="001062D9">
        <w:rPr>
          <w:rFonts w:cstheme="minorHAnsi"/>
          <w:b/>
          <w:noProof/>
          <w:sz w:val="24"/>
          <w:szCs w:val="24"/>
        </w:rPr>
        <w:t xml:space="preserve">&gt; </w:t>
      </w:r>
      <w:r w:rsidR="00C41ECB" w:rsidRPr="001062D9">
        <w:rPr>
          <w:rFonts w:cstheme="minorHAnsi"/>
          <w:noProof/>
          <w:sz w:val="24"/>
          <w:szCs w:val="24"/>
        </w:rPr>
        <w:t>- определяет блок сбоку для размещения рубрик и архивов</w:t>
      </w:r>
    </w:p>
    <w:p w:rsidR="00C41ECB" w:rsidRPr="001062D9" w:rsidRDefault="00121390" w:rsidP="00100F43">
      <w:pPr>
        <w:rPr>
          <w:rFonts w:cstheme="minorHAnsi"/>
          <w:noProof/>
          <w:sz w:val="24"/>
          <w:szCs w:val="24"/>
        </w:rPr>
      </w:pPr>
      <w:r w:rsidRPr="001062D9">
        <w:rPr>
          <w:rFonts w:cstheme="minorHAnsi"/>
          <w:b/>
          <w:noProof/>
          <w:sz w:val="24"/>
          <w:szCs w:val="24"/>
        </w:rPr>
        <w:t>5)</w:t>
      </w:r>
      <w:r w:rsidR="00C41ECB" w:rsidRPr="001062D9">
        <w:rPr>
          <w:rFonts w:cstheme="minorHAnsi"/>
          <w:noProof/>
          <w:sz w:val="24"/>
          <w:szCs w:val="24"/>
        </w:rPr>
        <w:t xml:space="preserve"> </w:t>
      </w:r>
      <w:r w:rsidR="00C41ECB" w:rsidRPr="001062D9">
        <w:rPr>
          <w:rFonts w:cstheme="minorHAnsi"/>
          <w:b/>
          <w:noProof/>
          <w:sz w:val="24"/>
          <w:szCs w:val="24"/>
        </w:rPr>
        <w:t>&lt;</w:t>
      </w:r>
      <w:r w:rsidR="00C41ECB" w:rsidRPr="003C7DB9">
        <w:rPr>
          <w:rFonts w:cstheme="minorHAnsi"/>
          <w:b/>
          <w:noProof/>
          <w:sz w:val="24"/>
          <w:szCs w:val="24"/>
          <w:lang w:val="en-US"/>
        </w:rPr>
        <w:t>section</w:t>
      </w:r>
      <w:r w:rsidR="00C41ECB" w:rsidRPr="001062D9">
        <w:rPr>
          <w:rFonts w:cstheme="minorHAnsi"/>
          <w:b/>
          <w:noProof/>
          <w:sz w:val="24"/>
          <w:szCs w:val="24"/>
        </w:rPr>
        <w:t>&gt;&lt;/</w:t>
      </w:r>
      <w:r w:rsidR="00C41ECB" w:rsidRPr="003C7DB9">
        <w:rPr>
          <w:rFonts w:cstheme="minorHAnsi"/>
          <w:b/>
          <w:noProof/>
          <w:sz w:val="24"/>
          <w:szCs w:val="24"/>
          <w:lang w:val="en-US"/>
        </w:rPr>
        <w:t>section</w:t>
      </w:r>
      <w:r w:rsidR="00C41ECB" w:rsidRPr="001062D9">
        <w:rPr>
          <w:rFonts w:cstheme="minorHAnsi"/>
          <w:b/>
          <w:noProof/>
          <w:sz w:val="24"/>
          <w:szCs w:val="24"/>
        </w:rPr>
        <w:t>&gt; -</w:t>
      </w:r>
      <w:r w:rsidR="00FE6B9D" w:rsidRPr="001062D9">
        <w:rPr>
          <w:rFonts w:cstheme="minorHAnsi"/>
          <w:b/>
          <w:noProof/>
          <w:sz w:val="24"/>
          <w:szCs w:val="24"/>
        </w:rPr>
        <w:t xml:space="preserve"> </w:t>
      </w:r>
      <w:r w:rsidR="00C41ECB" w:rsidRPr="001062D9">
        <w:rPr>
          <w:rFonts w:cstheme="minorHAnsi"/>
          <w:noProof/>
          <w:sz w:val="24"/>
          <w:szCs w:val="24"/>
        </w:rPr>
        <w:t>задает раздел документа</w:t>
      </w:r>
      <w:r w:rsidR="00FE6B9D" w:rsidRPr="001062D9">
        <w:rPr>
          <w:rFonts w:cstheme="minorHAnsi"/>
          <w:noProof/>
          <w:sz w:val="24"/>
          <w:szCs w:val="24"/>
        </w:rPr>
        <w:t>, который применяет</w:t>
      </w:r>
      <w:r w:rsidR="00C41ECB" w:rsidRPr="001062D9">
        <w:rPr>
          <w:rFonts w:cstheme="minorHAnsi"/>
          <w:noProof/>
          <w:sz w:val="24"/>
          <w:szCs w:val="24"/>
        </w:rPr>
        <w:t>ся для размещения блока новостей, разделов, контактной информации. Зачастую содержит в себе еще заглавие.</w:t>
      </w:r>
    </w:p>
    <w:p w:rsidR="00C41ECB" w:rsidRPr="001062D9" w:rsidRDefault="00121390" w:rsidP="00100F43">
      <w:pPr>
        <w:rPr>
          <w:rFonts w:cstheme="minorHAnsi"/>
          <w:noProof/>
          <w:sz w:val="24"/>
          <w:szCs w:val="24"/>
        </w:rPr>
      </w:pPr>
      <w:r w:rsidRPr="001062D9">
        <w:rPr>
          <w:rFonts w:cstheme="minorHAnsi"/>
          <w:b/>
          <w:noProof/>
          <w:sz w:val="24"/>
          <w:szCs w:val="24"/>
        </w:rPr>
        <w:t>6)</w:t>
      </w:r>
      <w:r w:rsidR="00C41ECB" w:rsidRPr="001062D9">
        <w:rPr>
          <w:rFonts w:cstheme="minorHAnsi"/>
          <w:noProof/>
          <w:sz w:val="24"/>
          <w:szCs w:val="24"/>
        </w:rPr>
        <w:t xml:space="preserve"> </w:t>
      </w:r>
      <w:r w:rsidR="006B1F06" w:rsidRPr="001062D9">
        <w:rPr>
          <w:rFonts w:cstheme="minorHAnsi"/>
          <w:b/>
          <w:noProof/>
          <w:sz w:val="24"/>
          <w:szCs w:val="24"/>
        </w:rPr>
        <w:t>&lt;</w:t>
      </w:r>
      <w:r w:rsidR="006B1F06" w:rsidRPr="003C7DB9">
        <w:rPr>
          <w:rFonts w:cstheme="minorHAnsi"/>
          <w:b/>
          <w:noProof/>
          <w:sz w:val="24"/>
          <w:szCs w:val="24"/>
          <w:lang w:val="en-US"/>
        </w:rPr>
        <w:t>article</w:t>
      </w:r>
      <w:r w:rsidR="006B1F06" w:rsidRPr="001062D9">
        <w:rPr>
          <w:rFonts w:cstheme="minorHAnsi"/>
          <w:b/>
          <w:noProof/>
          <w:sz w:val="24"/>
          <w:szCs w:val="24"/>
        </w:rPr>
        <w:t>&gt;&lt;/</w:t>
      </w:r>
      <w:r w:rsidR="006B1F06" w:rsidRPr="003C7DB9">
        <w:rPr>
          <w:rFonts w:cstheme="minorHAnsi"/>
          <w:b/>
          <w:noProof/>
          <w:sz w:val="24"/>
          <w:szCs w:val="24"/>
          <w:lang w:val="en-US"/>
        </w:rPr>
        <w:t>article</w:t>
      </w:r>
      <w:r w:rsidR="006B1F06" w:rsidRPr="001062D9">
        <w:rPr>
          <w:rFonts w:cstheme="minorHAnsi"/>
          <w:b/>
          <w:noProof/>
          <w:sz w:val="24"/>
          <w:szCs w:val="24"/>
        </w:rPr>
        <w:t>&gt;</w:t>
      </w:r>
      <w:r w:rsidR="006B1F06" w:rsidRPr="001062D9">
        <w:rPr>
          <w:rFonts w:cstheme="minorHAnsi"/>
          <w:noProof/>
          <w:sz w:val="24"/>
          <w:szCs w:val="24"/>
        </w:rPr>
        <w:t xml:space="preserve"> - содержит статьи, документы блога, форума.</w:t>
      </w:r>
    </w:p>
    <w:p w:rsidR="006B1F06" w:rsidRPr="001062D9" w:rsidRDefault="00121390" w:rsidP="00100F43">
      <w:pPr>
        <w:rPr>
          <w:rFonts w:cstheme="minorHAnsi"/>
          <w:noProof/>
          <w:sz w:val="24"/>
          <w:szCs w:val="24"/>
        </w:rPr>
      </w:pPr>
      <w:r w:rsidRPr="001062D9">
        <w:rPr>
          <w:rFonts w:cstheme="minorHAnsi"/>
          <w:b/>
          <w:noProof/>
          <w:sz w:val="24"/>
          <w:szCs w:val="24"/>
        </w:rPr>
        <w:t>7)</w:t>
      </w:r>
      <w:r w:rsidR="00C41ECB" w:rsidRPr="001062D9">
        <w:rPr>
          <w:rFonts w:cstheme="minorHAnsi"/>
          <w:noProof/>
          <w:sz w:val="24"/>
          <w:szCs w:val="24"/>
        </w:rPr>
        <w:t xml:space="preserve"> </w:t>
      </w:r>
      <w:r w:rsidR="006B1F06" w:rsidRPr="001062D9">
        <w:rPr>
          <w:rFonts w:cstheme="minorHAnsi"/>
          <w:b/>
          <w:noProof/>
          <w:sz w:val="24"/>
          <w:szCs w:val="24"/>
        </w:rPr>
        <w:t>&lt;</w:t>
      </w:r>
      <w:r w:rsidR="006B1F06" w:rsidRPr="003C7DB9">
        <w:rPr>
          <w:rFonts w:cstheme="minorHAnsi"/>
          <w:b/>
          <w:noProof/>
          <w:sz w:val="24"/>
          <w:szCs w:val="24"/>
          <w:lang w:val="en-US"/>
        </w:rPr>
        <w:t>footer</w:t>
      </w:r>
      <w:r w:rsidR="006B1F06" w:rsidRPr="001062D9">
        <w:rPr>
          <w:rFonts w:cstheme="minorHAnsi"/>
          <w:b/>
          <w:noProof/>
          <w:sz w:val="24"/>
          <w:szCs w:val="24"/>
        </w:rPr>
        <w:t>&gt;&lt;/</w:t>
      </w:r>
      <w:r w:rsidR="006B1F06" w:rsidRPr="003C7DB9">
        <w:rPr>
          <w:rFonts w:cstheme="minorHAnsi"/>
          <w:b/>
          <w:noProof/>
          <w:sz w:val="24"/>
          <w:szCs w:val="24"/>
          <w:lang w:val="en-US"/>
        </w:rPr>
        <w:t>footer</w:t>
      </w:r>
      <w:r w:rsidR="006B1F06" w:rsidRPr="001062D9">
        <w:rPr>
          <w:rFonts w:cstheme="minorHAnsi"/>
          <w:b/>
          <w:noProof/>
          <w:sz w:val="24"/>
          <w:szCs w:val="24"/>
        </w:rPr>
        <w:t xml:space="preserve">&gt; </w:t>
      </w:r>
      <w:r w:rsidR="006B1F06" w:rsidRPr="001062D9">
        <w:rPr>
          <w:rFonts w:cstheme="minorHAnsi"/>
          <w:noProof/>
          <w:sz w:val="24"/>
          <w:szCs w:val="24"/>
        </w:rPr>
        <w:t>- подвал сайта или раздела, где находяться в основном: имя автора, контактная информация, дата создания документа, правовая информация.</w:t>
      </w:r>
    </w:p>
    <w:p w:rsidR="00121390" w:rsidRPr="001062D9" w:rsidRDefault="00121390" w:rsidP="00121390">
      <w:pPr>
        <w:rPr>
          <w:rFonts w:cstheme="minorHAnsi"/>
          <w:b/>
          <w:noProof/>
          <w:sz w:val="24"/>
          <w:szCs w:val="24"/>
        </w:rPr>
      </w:pPr>
      <w:r w:rsidRPr="001062D9">
        <w:rPr>
          <w:rFonts w:cstheme="minorHAnsi"/>
          <w:b/>
          <w:noProof/>
          <w:sz w:val="24"/>
          <w:szCs w:val="24"/>
        </w:rPr>
        <w:t xml:space="preserve">8) мультимедийные: </w:t>
      </w:r>
    </w:p>
    <w:p w:rsidR="00121390" w:rsidRPr="001062D9" w:rsidRDefault="00121390" w:rsidP="00121390">
      <w:pPr>
        <w:rPr>
          <w:rFonts w:cstheme="minorHAnsi"/>
          <w:noProof/>
          <w:sz w:val="24"/>
          <w:szCs w:val="24"/>
          <w:shd w:val="clear" w:color="auto" w:fill="FFFFFF"/>
        </w:rPr>
      </w:pPr>
      <w:r w:rsidRPr="001062D9">
        <w:rPr>
          <w:rFonts w:cstheme="minorHAnsi"/>
          <w:noProof/>
          <w:sz w:val="24"/>
          <w:szCs w:val="24"/>
        </w:rPr>
        <w:t xml:space="preserve">- аудио : используються теги </w:t>
      </w:r>
      <w:r w:rsidRPr="001062D9">
        <w:rPr>
          <w:rFonts w:cstheme="minorHAnsi"/>
          <w:b/>
          <w:noProof/>
          <w:color w:val="E36C0A" w:themeColor="accent6" w:themeShade="BF"/>
          <w:sz w:val="24"/>
          <w:szCs w:val="24"/>
        </w:rPr>
        <w:t>&lt;</w:t>
      </w:r>
      <w:r w:rsidRPr="003C7DB9">
        <w:rPr>
          <w:rFonts w:cstheme="minorHAnsi"/>
          <w:b/>
          <w:noProof/>
          <w:color w:val="E36C0A" w:themeColor="accent6" w:themeShade="BF"/>
          <w:sz w:val="24"/>
          <w:szCs w:val="24"/>
          <w:lang w:val="en-US"/>
        </w:rPr>
        <w:t>audio</w:t>
      </w:r>
      <w:r w:rsidRPr="001062D9">
        <w:rPr>
          <w:rFonts w:cstheme="minorHAnsi"/>
          <w:b/>
          <w:noProof/>
          <w:color w:val="E36C0A" w:themeColor="accent6" w:themeShade="BF"/>
          <w:sz w:val="24"/>
          <w:szCs w:val="24"/>
        </w:rPr>
        <w:t>&gt;&lt;/</w:t>
      </w:r>
      <w:r w:rsidRPr="003C7DB9">
        <w:rPr>
          <w:rFonts w:cstheme="minorHAnsi"/>
          <w:b/>
          <w:noProof/>
          <w:color w:val="E36C0A" w:themeColor="accent6" w:themeShade="BF"/>
          <w:sz w:val="24"/>
          <w:szCs w:val="24"/>
          <w:lang w:val="en-US"/>
        </w:rPr>
        <w:t>audio</w:t>
      </w:r>
      <w:r w:rsidRPr="001062D9">
        <w:rPr>
          <w:rFonts w:cstheme="minorHAnsi"/>
          <w:b/>
          <w:noProof/>
          <w:color w:val="E36C0A" w:themeColor="accent6" w:themeShade="BF"/>
          <w:sz w:val="24"/>
          <w:szCs w:val="24"/>
        </w:rPr>
        <w:t>&gt;</w:t>
      </w:r>
      <w:r w:rsidRPr="001062D9">
        <w:rPr>
          <w:rFonts w:cstheme="minorHAnsi"/>
          <w:noProof/>
          <w:sz w:val="24"/>
          <w:szCs w:val="24"/>
        </w:rPr>
        <w:t xml:space="preserve">. В нем пишем атрибут </w:t>
      </w:r>
      <w:r w:rsidRPr="001062D9">
        <w:rPr>
          <w:rFonts w:cstheme="minorHAnsi"/>
          <w:b/>
          <w:noProof/>
          <w:color w:val="E36C0A" w:themeColor="accent6" w:themeShade="BF"/>
          <w:sz w:val="24"/>
          <w:szCs w:val="24"/>
        </w:rPr>
        <w:t>&lt;</w:t>
      </w:r>
      <w:r w:rsidRPr="003C7DB9">
        <w:rPr>
          <w:rFonts w:cstheme="minorHAnsi"/>
          <w:b/>
          <w:noProof/>
          <w:color w:val="E36C0A" w:themeColor="accent6" w:themeShade="BF"/>
          <w:sz w:val="24"/>
          <w:szCs w:val="24"/>
          <w:lang w:val="en-US"/>
        </w:rPr>
        <w:t>controls</w:t>
      </w:r>
      <w:r w:rsidRPr="001062D9">
        <w:rPr>
          <w:rFonts w:cstheme="minorHAnsi"/>
          <w:b/>
          <w:noProof/>
          <w:color w:val="E36C0A" w:themeColor="accent6" w:themeShade="BF"/>
          <w:sz w:val="24"/>
          <w:szCs w:val="24"/>
        </w:rPr>
        <w:t>&gt;</w:t>
      </w:r>
      <w:r w:rsidRPr="001062D9">
        <w:rPr>
          <w:rFonts w:cstheme="minorHAnsi"/>
          <w:noProof/>
          <w:sz w:val="24"/>
          <w:szCs w:val="24"/>
        </w:rPr>
        <w:t xml:space="preserve">, который добавляет панель управления к аудиофайлу. </w:t>
      </w:r>
      <w:r w:rsidRPr="001062D9">
        <w:rPr>
          <w:rFonts w:ascii="Arial" w:hAnsi="Arial" w:cs="Arial"/>
          <w:noProof/>
          <w:color w:val="000000"/>
          <w:shd w:val="clear" w:color="auto" w:fill="FFFFFF"/>
        </w:rPr>
        <w:t>Для универсального воспроизведения во всех популярных браузерах аудио кодируют с помощью разных кодеков и добавляют файлы одновременно через вложенных тег</w:t>
      </w:r>
      <w:r w:rsidRPr="003C7DB9">
        <w:rPr>
          <w:rFonts w:ascii="Arial" w:hAnsi="Arial" w:cs="Arial"/>
          <w:noProof/>
          <w:color w:val="000000"/>
          <w:shd w:val="clear" w:color="auto" w:fill="FFFFFF"/>
          <w:lang w:val="en-US"/>
        </w:rPr>
        <w:t> </w:t>
      </w:r>
      <w:r w:rsidRPr="001062D9">
        <w:rPr>
          <w:rStyle w:val="tag"/>
          <w:rFonts w:cstheme="minorHAnsi"/>
          <w:b/>
          <w:bCs/>
          <w:noProof/>
          <w:color w:val="E36C0A" w:themeColor="accent6" w:themeShade="BF"/>
          <w:sz w:val="24"/>
          <w:szCs w:val="24"/>
          <w:shd w:val="clear" w:color="auto" w:fill="FFFFFF"/>
        </w:rPr>
        <w:t>&lt;</w:t>
      </w:r>
      <w:r w:rsidRPr="003C7DB9">
        <w:rPr>
          <w:rStyle w:val="tag"/>
          <w:rFonts w:cstheme="minorHAnsi"/>
          <w:b/>
          <w:bCs/>
          <w:noProof/>
          <w:color w:val="E36C0A" w:themeColor="accent6" w:themeShade="BF"/>
          <w:sz w:val="24"/>
          <w:szCs w:val="24"/>
          <w:shd w:val="clear" w:color="auto" w:fill="FFFFFF"/>
          <w:lang w:val="en-US"/>
        </w:rPr>
        <w:t>source</w:t>
      </w:r>
      <w:r w:rsidRPr="001062D9">
        <w:rPr>
          <w:rStyle w:val="tag"/>
          <w:rFonts w:cstheme="minorHAnsi"/>
          <w:b/>
          <w:bCs/>
          <w:noProof/>
          <w:color w:val="E36C0A" w:themeColor="accent6" w:themeShade="BF"/>
          <w:sz w:val="24"/>
          <w:szCs w:val="24"/>
          <w:shd w:val="clear" w:color="auto" w:fill="FFFFFF"/>
        </w:rPr>
        <w:t>&gt;</w:t>
      </w:r>
      <w:r w:rsidRPr="001062D9">
        <w:rPr>
          <w:rFonts w:cstheme="minorHAnsi"/>
          <w:b/>
          <w:noProof/>
          <w:color w:val="E36C0A" w:themeColor="accent6" w:themeShade="BF"/>
          <w:sz w:val="24"/>
          <w:szCs w:val="24"/>
          <w:shd w:val="clear" w:color="auto" w:fill="FFFFFF"/>
        </w:rPr>
        <w:t xml:space="preserve">. </w:t>
      </w:r>
      <w:r w:rsidRPr="001062D9">
        <w:rPr>
          <w:rFonts w:cstheme="minorHAnsi"/>
          <w:noProof/>
          <w:sz w:val="24"/>
          <w:szCs w:val="24"/>
          <w:shd w:val="clear" w:color="auto" w:fill="FFFFFF"/>
        </w:rPr>
        <w:t xml:space="preserve">В нем указываем путь к аудио файлу с помощью </w:t>
      </w:r>
      <w:r w:rsidRPr="001062D9">
        <w:rPr>
          <w:rFonts w:cstheme="minorHAnsi"/>
          <w:b/>
          <w:noProof/>
          <w:color w:val="E36C0A" w:themeColor="accent6" w:themeShade="BF"/>
          <w:sz w:val="24"/>
          <w:szCs w:val="24"/>
          <w:shd w:val="clear" w:color="auto" w:fill="FFFFFF"/>
        </w:rPr>
        <w:t xml:space="preserve">атрибута </w:t>
      </w:r>
      <w:r w:rsidRPr="003C7DB9">
        <w:rPr>
          <w:rFonts w:cstheme="minorHAnsi"/>
          <w:b/>
          <w:noProof/>
          <w:color w:val="E36C0A" w:themeColor="accent6" w:themeShade="BF"/>
          <w:sz w:val="24"/>
          <w:szCs w:val="24"/>
          <w:shd w:val="clear" w:color="auto" w:fill="FFFFFF"/>
          <w:lang w:val="en-US"/>
        </w:rPr>
        <w:t>src</w:t>
      </w:r>
      <w:r w:rsidRPr="001062D9">
        <w:rPr>
          <w:rFonts w:cstheme="minorHAnsi"/>
          <w:b/>
          <w:noProof/>
          <w:color w:val="E36C0A" w:themeColor="accent6" w:themeShade="BF"/>
          <w:sz w:val="24"/>
          <w:szCs w:val="24"/>
          <w:shd w:val="clear" w:color="auto" w:fill="FFFFFF"/>
        </w:rPr>
        <w:t>=”</w:t>
      </w:r>
      <w:r w:rsidRPr="003C7DB9">
        <w:rPr>
          <w:rFonts w:cstheme="minorHAnsi"/>
          <w:b/>
          <w:noProof/>
          <w:color w:val="E36C0A" w:themeColor="accent6" w:themeShade="BF"/>
          <w:sz w:val="24"/>
          <w:szCs w:val="24"/>
          <w:shd w:val="clear" w:color="auto" w:fill="FFFFFF"/>
          <w:lang w:val="en-US"/>
        </w:rPr>
        <w:t>lesnik</w:t>
      </w:r>
      <w:r w:rsidRPr="001062D9">
        <w:rPr>
          <w:rFonts w:cstheme="minorHAnsi"/>
          <w:b/>
          <w:noProof/>
          <w:color w:val="E36C0A" w:themeColor="accent6" w:themeShade="BF"/>
          <w:sz w:val="24"/>
          <w:szCs w:val="24"/>
          <w:shd w:val="clear" w:color="auto" w:fill="FFFFFF"/>
        </w:rPr>
        <w:t>.</w:t>
      </w:r>
      <w:r w:rsidRPr="003C7DB9">
        <w:rPr>
          <w:rFonts w:cstheme="minorHAnsi"/>
          <w:b/>
          <w:noProof/>
          <w:color w:val="E36C0A" w:themeColor="accent6" w:themeShade="BF"/>
          <w:sz w:val="24"/>
          <w:szCs w:val="24"/>
          <w:shd w:val="clear" w:color="auto" w:fill="FFFFFF"/>
          <w:lang w:val="en-US"/>
        </w:rPr>
        <w:t>mp</w:t>
      </w:r>
      <w:r w:rsidRPr="001062D9">
        <w:rPr>
          <w:rFonts w:cstheme="minorHAnsi"/>
          <w:b/>
          <w:noProof/>
          <w:color w:val="E36C0A" w:themeColor="accent6" w:themeShade="BF"/>
          <w:sz w:val="24"/>
          <w:szCs w:val="24"/>
          <w:shd w:val="clear" w:color="auto" w:fill="FFFFFF"/>
        </w:rPr>
        <w:t>3”</w:t>
      </w:r>
      <w:r w:rsidRPr="001062D9">
        <w:rPr>
          <w:rFonts w:cstheme="minorHAnsi"/>
          <w:noProof/>
          <w:sz w:val="24"/>
          <w:szCs w:val="24"/>
          <w:shd w:val="clear" w:color="auto" w:fill="FFFFFF"/>
        </w:rPr>
        <w:t>.</w:t>
      </w:r>
    </w:p>
    <w:p w:rsidR="00121390" w:rsidRPr="001062D9" w:rsidRDefault="00121390" w:rsidP="00121390">
      <w:pPr>
        <w:rPr>
          <w:rFonts w:cstheme="minorHAnsi"/>
          <w:b/>
          <w:noProof/>
          <w:sz w:val="24"/>
          <w:szCs w:val="24"/>
          <w:shd w:val="clear" w:color="auto" w:fill="FFFFFF"/>
        </w:rPr>
      </w:pPr>
      <w:r w:rsidRPr="001062D9">
        <w:rPr>
          <w:rFonts w:cstheme="minorHAnsi"/>
          <w:noProof/>
          <w:sz w:val="24"/>
          <w:szCs w:val="24"/>
          <w:shd w:val="clear" w:color="auto" w:fill="FFFFFF"/>
        </w:rPr>
        <w:t xml:space="preserve">Но нужно добавить еще один формат кодировки, чтобы быть уверенным, что файл будет проигран в любой браузере - </w:t>
      </w:r>
      <w:r w:rsidRPr="001062D9">
        <w:rPr>
          <w:rFonts w:cstheme="minorHAnsi"/>
          <w:b/>
          <w:noProof/>
          <w:sz w:val="24"/>
          <w:szCs w:val="24"/>
          <w:shd w:val="clear" w:color="auto" w:fill="FFFFFF"/>
        </w:rPr>
        <w:t>&lt;</w:t>
      </w:r>
      <w:r w:rsidRPr="003C7DB9">
        <w:rPr>
          <w:rFonts w:cstheme="minorHAnsi"/>
          <w:b/>
          <w:noProof/>
          <w:sz w:val="24"/>
          <w:szCs w:val="24"/>
          <w:shd w:val="clear" w:color="auto" w:fill="FFFFFF"/>
          <w:lang w:val="en-US"/>
        </w:rPr>
        <w:t>source</w:t>
      </w:r>
      <w:r w:rsidRPr="001062D9">
        <w:rPr>
          <w:rFonts w:cstheme="minorHAnsi"/>
          <w:b/>
          <w:noProof/>
          <w:sz w:val="24"/>
          <w:szCs w:val="24"/>
          <w:shd w:val="clear" w:color="auto" w:fill="FFFFFF"/>
        </w:rPr>
        <w:t xml:space="preserve"> </w:t>
      </w:r>
      <w:r w:rsidRPr="003C7DB9">
        <w:rPr>
          <w:rFonts w:cstheme="minorHAnsi"/>
          <w:b/>
          <w:noProof/>
          <w:sz w:val="24"/>
          <w:szCs w:val="24"/>
          <w:shd w:val="clear" w:color="auto" w:fill="FFFFFF"/>
          <w:lang w:val="en-US"/>
        </w:rPr>
        <w:t>src</w:t>
      </w:r>
      <w:r w:rsidRPr="001062D9">
        <w:rPr>
          <w:rFonts w:cstheme="minorHAnsi"/>
          <w:b/>
          <w:noProof/>
          <w:sz w:val="24"/>
          <w:szCs w:val="24"/>
          <w:shd w:val="clear" w:color="auto" w:fill="FFFFFF"/>
        </w:rPr>
        <w:t>=”</w:t>
      </w:r>
      <w:r w:rsidRPr="003C7DB9">
        <w:rPr>
          <w:rFonts w:cstheme="minorHAnsi"/>
          <w:b/>
          <w:noProof/>
          <w:sz w:val="24"/>
          <w:szCs w:val="24"/>
          <w:shd w:val="clear" w:color="auto" w:fill="FFFFFF"/>
          <w:lang w:val="en-US"/>
        </w:rPr>
        <w:t>lesnik</w:t>
      </w:r>
      <w:r w:rsidRPr="001062D9">
        <w:rPr>
          <w:rFonts w:cstheme="minorHAnsi"/>
          <w:b/>
          <w:noProof/>
          <w:sz w:val="24"/>
          <w:szCs w:val="24"/>
          <w:shd w:val="clear" w:color="auto" w:fill="FFFFFF"/>
        </w:rPr>
        <w:t>.</w:t>
      </w:r>
      <w:r w:rsidRPr="003C7DB9">
        <w:rPr>
          <w:rFonts w:cstheme="minorHAnsi"/>
          <w:b/>
          <w:noProof/>
          <w:sz w:val="24"/>
          <w:szCs w:val="24"/>
          <w:shd w:val="clear" w:color="auto" w:fill="FFFFFF"/>
          <w:lang w:val="en-US"/>
        </w:rPr>
        <w:t>ogg</w:t>
      </w:r>
      <w:r w:rsidRPr="001062D9">
        <w:rPr>
          <w:rFonts w:cstheme="minorHAnsi"/>
          <w:b/>
          <w:noProof/>
          <w:sz w:val="24"/>
          <w:szCs w:val="24"/>
          <w:shd w:val="clear" w:color="auto" w:fill="FFFFFF"/>
        </w:rPr>
        <w:t xml:space="preserve">” </w:t>
      </w:r>
      <w:r w:rsidRPr="003C7DB9">
        <w:rPr>
          <w:rFonts w:cstheme="minorHAnsi"/>
          <w:b/>
          <w:noProof/>
          <w:sz w:val="24"/>
          <w:szCs w:val="24"/>
          <w:shd w:val="clear" w:color="auto" w:fill="FFFFFF"/>
          <w:lang w:val="en-US"/>
        </w:rPr>
        <w:t>type</w:t>
      </w:r>
      <w:r w:rsidRPr="001062D9">
        <w:rPr>
          <w:rFonts w:cstheme="minorHAnsi"/>
          <w:b/>
          <w:noProof/>
          <w:sz w:val="24"/>
          <w:szCs w:val="24"/>
          <w:shd w:val="clear" w:color="auto" w:fill="FFFFFF"/>
        </w:rPr>
        <w:t>=”</w:t>
      </w:r>
      <w:r w:rsidRPr="003C7DB9">
        <w:rPr>
          <w:rFonts w:cstheme="minorHAnsi"/>
          <w:b/>
          <w:noProof/>
          <w:sz w:val="24"/>
          <w:szCs w:val="24"/>
          <w:shd w:val="clear" w:color="auto" w:fill="FFFFFF"/>
          <w:lang w:val="en-US"/>
        </w:rPr>
        <w:t>audio</w:t>
      </w:r>
      <w:r w:rsidRPr="001062D9">
        <w:rPr>
          <w:rFonts w:cstheme="minorHAnsi"/>
          <w:b/>
          <w:noProof/>
          <w:sz w:val="24"/>
          <w:szCs w:val="24"/>
          <w:shd w:val="clear" w:color="auto" w:fill="FFFFFF"/>
        </w:rPr>
        <w:t>/</w:t>
      </w:r>
      <w:r w:rsidRPr="003C7DB9">
        <w:rPr>
          <w:rFonts w:cstheme="minorHAnsi"/>
          <w:b/>
          <w:noProof/>
          <w:sz w:val="24"/>
          <w:szCs w:val="24"/>
          <w:shd w:val="clear" w:color="auto" w:fill="FFFFFF"/>
          <w:lang w:val="en-US"/>
        </w:rPr>
        <w:t>ogg</w:t>
      </w:r>
      <w:r w:rsidRPr="001062D9">
        <w:rPr>
          <w:rFonts w:cstheme="minorHAnsi"/>
          <w:b/>
          <w:noProof/>
          <w:sz w:val="24"/>
          <w:szCs w:val="24"/>
          <w:shd w:val="clear" w:color="auto" w:fill="FFFFFF"/>
        </w:rPr>
        <w:t>”&gt;</w:t>
      </w:r>
    </w:p>
    <w:p w:rsidR="00121390" w:rsidRPr="001062D9" w:rsidRDefault="00121390" w:rsidP="00121390">
      <w:pPr>
        <w:rPr>
          <w:rFonts w:cstheme="minorHAnsi"/>
          <w:noProof/>
          <w:sz w:val="24"/>
          <w:szCs w:val="24"/>
          <w:shd w:val="clear" w:color="auto" w:fill="FFFFFF"/>
        </w:rPr>
      </w:pPr>
      <w:r w:rsidRPr="001062D9">
        <w:rPr>
          <w:rFonts w:cstheme="minorHAnsi"/>
          <w:noProof/>
          <w:sz w:val="24"/>
          <w:szCs w:val="24"/>
          <w:shd w:val="clear" w:color="auto" w:fill="FFFFFF"/>
        </w:rPr>
        <w:lastRenderedPageBreak/>
        <w:t>Также добавляем строку о том, что если браузер все-таки не смог прогиграть аудиофайл, то выведет сообщение об этом.</w:t>
      </w:r>
    </w:p>
    <w:p w:rsidR="00121390" w:rsidRPr="003C7DB9" w:rsidRDefault="00121390" w:rsidP="00121390">
      <w:pPr>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FFFFFF"/>
          <w:sz w:val="20"/>
          <w:szCs w:val="20"/>
          <w:lang w:val="en-US" w:eastAsia="ru-RU"/>
        </w:rPr>
      </w:pPr>
      <w:r w:rsidRPr="003C7DB9">
        <w:rPr>
          <w:rFonts w:ascii="Courier New" w:eastAsia="Times New Roman" w:hAnsi="Courier New" w:cs="Courier New"/>
          <w:noProof/>
          <w:color w:val="E1EFFF"/>
          <w:sz w:val="20"/>
          <w:szCs w:val="20"/>
          <w:lang w:val="en-US" w:eastAsia="ru-RU"/>
        </w:rPr>
        <w:t>&lt;</w:t>
      </w:r>
      <w:r w:rsidRPr="003C7DB9">
        <w:rPr>
          <w:rFonts w:ascii="Courier New" w:eastAsia="Times New Roman" w:hAnsi="Courier New" w:cs="Courier New"/>
          <w:noProof/>
          <w:color w:val="9EFFFF"/>
          <w:sz w:val="20"/>
          <w:szCs w:val="20"/>
          <w:lang w:val="en-US" w:eastAsia="ru-RU"/>
        </w:rPr>
        <w:t xml:space="preserve">audio </w:t>
      </w:r>
      <w:r w:rsidRPr="003C7DB9">
        <w:rPr>
          <w:rFonts w:ascii="Courier New" w:eastAsia="Times New Roman" w:hAnsi="Courier New" w:cs="Courier New"/>
          <w:noProof/>
          <w:color w:val="FFDD00"/>
          <w:sz w:val="20"/>
          <w:szCs w:val="20"/>
          <w:lang w:val="en-US" w:eastAsia="ru-RU"/>
        </w:rPr>
        <w:t>controls</w:t>
      </w:r>
      <w:r w:rsidRPr="003C7DB9">
        <w:rPr>
          <w:rFonts w:ascii="Courier New" w:eastAsia="Times New Roman" w:hAnsi="Courier New" w:cs="Courier New"/>
          <w:noProof/>
          <w:color w:val="E1EFFF"/>
          <w:sz w:val="20"/>
          <w:szCs w:val="20"/>
          <w:lang w:val="en-US" w:eastAsia="ru-RU"/>
        </w:rPr>
        <w:t>&gt;</w:t>
      </w:r>
      <w:r w:rsidRPr="003C7DB9">
        <w:rPr>
          <w:rFonts w:ascii="Courier New" w:eastAsia="Times New Roman" w:hAnsi="Courier New" w:cs="Courier New"/>
          <w:noProof/>
          <w:color w:val="E1EFFF"/>
          <w:sz w:val="20"/>
          <w:szCs w:val="20"/>
          <w:lang w:val="en-US" w:eastAsia="ru-RU"/>
        </w:rPr>
        <w:br/>
        <w:t xml:space="preserve">    &lt;</w:t>
      </w:r>
      <w:r w:rsidRPr="003C7DB9">
        <w:rPr>
          <w:rFonts w:ascii="Courier New" w:eastAsia="Times New Roman" w:hAnsi="Courier New" w:cs="Courier New"/>
          <w:noProof/>
          <w:color w:val="9EFFFF"/>
          <w:sz w:val="20"/>
          <w:szCs w:val="20"/>
          <w:lang w:val="en-US" w:eastAsia="ru-RU"/>
        </w:rPr>
        <w:t xml:space="preserve">source </w:t>
      </w:r>
      <w:r w:rsidRPr="003C7DB9">
        <w:rPr>
          <w:rFonts w:ascii="Courier New" w:eastAsia="Times New Roman" w:hAnsi="Courier New" w:cs="Courier New"/>
          <w:noProof/>
          <w:color w:val="FFDD00"/>
          <w:sz w:val="20"/>
          <w:szCs w:val="20"/>
          <w:lang w:val="en-US" w:eastAsia="ru-RU"/>
        </w:rPr>
        <w:t>src=</w:t>
      </w:r>
      <w:r w:rsidRPr="003C7DB9">
        <w:rPr>
          <w:rFonts w:ascii="Courier New" w:eastAsia="Times New Roman" w:hAnsi="Courier New" w:cs="Courier New"/>
          <w:b/>
          <w:bCs/>
          <w:noProof/>
          <w:color w:val="3AD900"/>
          <w:sz w:val="20"/>
          <w:szCs w:val="20"/>
          <w:lang w:val="en-US" w:eastAsia="ru-RU"/>
        </w:rPr>
        <w:t xml:space="preserve">"maroon 5 she will be loved.mp3" </w:t>
      </w:r>
      <w:r w:rsidRPr="003C7DB9">
        <w:rPr>
          <w:rFonts w:ascii="Courier New" w:eastAsia="Times New Roman" w:hAnsi="Courier New" w:cs="Courier New"/>
          <w:noProof/>
          <w:color w:val="FFDD00"/>
          <w:sz w:val="20"/>
          <w:szCs w:val="20"/>
          <w:lang w:val="en-US" w:eastAsia="ru-RU"/>
        </w:rPr>
        <w:t>type=</w:t>
      </w:r>
      <w:r w:rsidRPr="003C7DB9">
        <w:rPr>
          <w:rFonts w:ascii="Courier New" w:eastAsia="Times New Roman" w:hAnsi="Courier New" w:cs="Courier New"/>
          <w:b/>
          <w:bCs/>
          <w:noProof/>
          <w:color w:val="3AD900"/>
          <w:sz w:val="20"/>
          <w:szCs w:val="20"/>
          <w:lang w:val="en-US" w:eastAsia="ru-RU"/>
        </w:rPr>
        <w:t>"audio/mpeg"</w:t>
      </w:r>
      <w:r w:rsidRPr="003C7DB9">
        <w:rPr>
          <w:rFonts w:ascii="Courier New" w:eastAsia="Times New Roman" w:hAnsi="Courier New" w:cs="Courier New"/>
          <w:noProof/>
          <w:color w:val="E1EFFF"/>
          <w:sz w:val="20"/>
          <w:szCs w:val="20"/>
          <w:lang w:val="en-US" w:eastAsia="ru-RU"/>
        </w:rPr>
        <w:t>&gt;</w:t>
      </w:r>
      <w:r w:rsidRPr="003C7DB9">
        <w:rPr>
          <w:rFonts w:ascii="Courier New" w:eastAsia="Times New Roman" w:hAnsi="Courier New" w:cs="Courier New"/>
          <w:noProof/>
          <w:color w:val="E1EFFF"/>
          <w:sz w:val="20"/>
          <w:szCs w:val="20"/>
          <w:lang w:val="en-US" w:eastAsia="ru-RU"/>
        </w:rPr>
        <w:br/>
        <w:t xml:space="preserve">    &lt;</w:t>
      </w:r>
      <w:r w:rsidRPr="003C7DB9">
        <w:rPr>
          <w:rFonts w:ascii="Courier New" w:eastAsia="Times New Roman" w:hAnsi="Courier New" w:cs="Courier New"/>
          <w:noProof/>
          <w:color w:val="9EFFFF"/>
          <w:sz w:val="20"/>
          <w:szCs w:val="20"/>
          <w:lang w:val="en-US" w:eastAsia="ru-RU"/>
        </w:rPr>
        <w:t xml:space="preserve">source </w:t>
      </w:r>
      <w:r w:rsidRPr="003C7DB9">
        <w:rPr>
          <w:rFonts w:ascii="Courier New" w:eastAsia="Times New Roman" w:hAnsi="Courier New" w:cs="Courier New"/>
          <w:noProof/>
          <w:color w:val="FFDD00"/>
          <w:sz w:val="20"/>
          <w:szCs w:val="20"/>
          <w:lang w:val="en-US" w:eastAsia="ru-RU"/>
        </w:rPr>
        <w:t>src=</w:t>
      </w:r>
      <w:r w:rsidR="006F066F" w:rsidRPr="003C7DB9">
        <w:rPr>
          <w:rFonts w:ascii="Courier New" w:eastAsia="Times New Roman" w:hAnsi="Courier New" w:cs="Courier New"/>
          <w:b/>
          <w:bCs/>
          <w:noProof/>
          <w:color w:val="3AD900"/>
          <w:sz w:val="20"/>
          <w:szCs w:val="20"/>
          <w:lang w:val="en-US" w:eastAsia="ru-RU"/>
        </w:rPr>
        <w:t>"maroon 5 she will be loved.ogg</w:t>
      </w:r>
      <w:r w:rsidRPr="003C7DB9">
        <w:rPr>
          <w:rFonts w:ascii="Courier New" w:eastAsia="Times New Roman" w:hAnsi="Courier New" w:cs="Courier New"/>
          <w:b/>
          <w:bCs/>
          <w:noProof/>
          <w:color w:val="3AD900"/>
          <w:sz w:val="20"/>
          <w:szCs w:val="20"/>
          <w:lang w:val="en-US" w:eastAsia="ru-RU"/>
        </w:rPr>
        <w:t xml:space="preserve">" </w:t>
      </w:r>
      <w:r w:rsidRPr="003C7DB9">
        <w:rPr>
          <w:rFonts w:ascii="Courier New" w:eastAsia="Times New Roman" w:hAnsi="Courier New" w:cs="Courier New"/>
          <w:noProof/>
          <w:color w:val="FFDD00"/>
          <w:sz w:val="20"/>
          <w:szCs w:val="20"/>
          <w:lang w:val="en-US" w:eastAsia="ru-RU"/>
        </w:rPr>
        <w:t>type=</w:t>
      </w:r>
      <w:r w:rsidR="006F066F" w:rsidRPr="003C7DB9">
        <w:rPr>
          <w:rFonts w:ascii="Courier New" w:eastAsia="Times New Roman" w:hAnsi="Courier New" w:cs="Courier New"/>
          <w:b/>
          <w:bCs/>
          <w:noProof/>
          <w:color w:val="3AD900"/>
          <w:sz w:val="20"/>
          <w:szCs w:val="20"/>
          <w:lang w:val="en-US" w:eastAsia="ru-RU"/>
        </w:rPr>
        <w:t>"audio/ogg</w:t>
      </w:r>
      <w:r w:rsidRPr="003C7DB9">
        <w:rPr>
          <w:rFonts w:ascii="Courier New" w:eastAsia="Times New Roman" w:hAnsi="Courier New" w:cs="Courier New"/>
          <w:b/>
          <w:bCs/>
          <w:noProof/>
          <w:color w:val="3AD900"/>
          <w:sz w:val="20"/>
          <w:szCs w:val="20"/>
          <w:lang w:val="en-US" w:eastAsia="ru-RU"/>
        </w:rPr>
        <w:t>"</w:t>
      </w:r>
      <w:r w:rsidRPr="003C7DB9">
        <w:rPr>
          <w:rFonts w:ascii="Courier New" w:eastAsia="Times New Roman" w:hAnsi="Courier New" w:cs="Courier New"/>
          <w:noProof/>
          <w:color w:val="E1EFFF"/>
          <w:sz w:val="20"/>
          <w:szCs w:val="20"/>
          <w:lang w:val="en-US" w:eastAsia="ru-RU"/>
        </w:rPr>
        <w:t>&gt;</w:t>
      </w:r>
      <w:r w:rsidRPr="003C7DB9">
        <w:rPr>
          <w:rFonts w:ascii="Courier New" w:eastAsia="Times New Roman" w:hAnsi="Courier New" w:cs="Courier New"/>
          <w:noProof/>
          <w:color w:val="E1EFFF"/>
          <w:sz w:val="20"/>
          <w:szCs w:val="20"/>
          <w:lang w:val="en-US" w:eastAsia="ru-RU"/>
        </w:rPr>
        <w:br/>
        <w:t xml:space="preserve">    </w:t>
      </w:r>
      <w:r w:rsidRPr="003C7DB9">
        <w:rPr>
          <w:rFonts w:ascii="Courier New" w:eastAsia="Times New Roman" w:hAnsi="Courier New" w:cs="Courier New"/>
          <w:b/>
          <w:bCs/>
          <w:noProof/>
          <w:color w:val="FFFFFF"/>
          <w:sz w:val="20"/>
          <w:szCs w:val="20"/>
          <w:lang w:val="en-US" w:eastAsia="ru-RU"/>
        </w:rPr>
        <w:t>Your browser does not support the audio tag</w:t>
      </w:r>
      <w:r w:rsidRPr="003C7DB9">
        <w:rPr>
          <w:rFonts w:ascii="Courier New" w:eastAsia="Times New Roman" w:hAnsi="Courier New" w:cs="Courier New"/>
          <w:b/>
          <w:bCs/>
          <w:noProof/>
          <w:color w:val="FFFFFF"/>
          <w:sz w:val="20"/>
          <w:szCs w:val="20"/>
          <w:lang w:val="en-US" w:eastAsia="ru-RU"/>
        </w:rPr>
        <w:br/>
      </w:r>
      <w:r w:rsidRPr="003C7DB9">
        <w:rPr>
          <w:rFonts w:ascii="Courier New" w:eastAsia="Times New Roman" w:hAnsi="Courier New" w:cs="Courier New"/>
          <w:noProof/>
          <w:color w:val="E1EFFF"/>
          <w:sz w:val="20"/>
          <w:szCs w:val="20"/>
          <w:lang w:val="en-US" w:eastAsia="ru-RU"/>
        </w:rPr>
        <w:t>&lt;/</w:t>
      </w:r>
      <w:r w:rsidRPr="003C7DB9">
        <w:rPr>
          <w:rFonts w:ascii="Courier New" w:eastAsia="Times New Roman" w:hAnsi="Courier New" w:cs="Courier New"/>
          <w:noProof/>
          <w:color w:val="9EFFFF"/>
          <w:sz w:val="20"/>
          <w:szCs w:val="20"/>
          <w:lang w:val="en-US" w:eastAsia="ru-RU"/>
        </w:rPr>
        <w:t>audio</w:t>
      </w:r>
      <w:r w:rsidRPr="003C7DB9">
        <w:rPr>
          <w:rFonts w:ascii="Courier New" w:eastAsia="Times New Roman" w:hAnsi="Courier New" w:cs="Courier New"/>
          <w:noProof/>
          <w:color w:val="E1EFFF"/>
          <w:sz w:val="20"/>
          <w:szCs w:val="20"/>
          <w:lang w:val="en-US" w:eastAsia="ru-RU"/>
        </w:rPr>
        <w:t>&gt;</w:t>
      </w:r>
    </w:p>
    <w:p w:rsidR="00121390" w:rsidRPr="003C7DB9" w:rsidRDefault="00121390" w:rsidP="00121390">
      <w:pPr>
        <w:rPr>
          <w:rFonts w:cstheme="minorHAnsi"/>
          <w:noProof/>
          <w:sz w:val="24"/>
          <w:szCs w:val="24"/>
          <w:shd w:val="clear" w:color="auto" w:fill="FFFFFF"/>
          <w:lang w:val="en-US"/>
        </w:rPr>
      </w:pPr>
    </w:p>
    <w:p w:rsidR="00121390" w:rsidRPr="003C7DB9" w:rsidRDefault="00121390" w:rsidP="00121390">
      <w:pPr>
        <w:rPr>
          <w:rFonts w:cstheme="minorHAnsi"/>
          <w:noProof/>
          <w:sz w:val="24"/>
          <w:szCs w:val="24"/>
          <w:shd w:val="clear" w:color="auto" w:fill="FFFFFF"/>
          <w:lang w:val="en-US"/>
        </w:rPr>
      </w:pPr>
      <w:r w:rsidRPr="003C7DB9">
        <w:rPr>
          <w:rFonts w:cstheme="minorHAnsi"/>
          <w:noProof/>
          <w:sz w:val="24"/>
          <w:szCs w:val="24"/>
          <w:shd w:val="clear" w:color="auto" w:fill="FFFFFF"/>
          <w:lang w:eastAsia="ru-RU"/>
        </w:rPr>
        <w:drawing>
          <wp:inline distT="0" distB="0" distL="0" distR="0" wp14:anchorId="344AA2F0" wp14:editId="2E5991ED">
            <wp:extent cx="3000375" cy="752475"/>
            <wp:effectExtent l="0" t="0" r="9525" b="9525"/>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45">
                      <a:extLst>
                        <a:ext uri="{28A0092B-C50C-407E-A947-70E740481C1C}">
                          <a14:useLocalDpi xmlns:a14="http://schemas.microsoft.com/office/drawing/2010/main" val="0"/>
                        </a:ext>
                      </a:extLst>
                    </a:blip>
                    <a:stretch>
                      <a:fillRect/>
                    </a:stretch>
                  </pic:blipFill>
                  <pic:spPr>
                    <a:xfrm>
                      <a:off x="0" y="0"/>
                      <a:ext cx="3000375" cy="752475"/>
                    </a:xfrm>
                    <a:prstGeom prst="rect">
                      <a:avLst/>
                    </a:prstGeom>
                  </pic:spPr>
                </pic:pic>
              </a:graphicData>
            </a:graphic>
          </wp:inline>
        </w:drawing>
      </w:r>
    </w:p>
    <w:p w:rsidR="00121390" w:rsidRPr="001062D9" w:rsidRDefault="00121390" w:rsidP="00121390">
      <w:pPr>
        <w:rPr>
          <w:rFonts w:cstheme="minorHAnsi"/>
          <w:noProof/>
          <w:sz w:val="24"/>
          <w:szCs w:val="24"/>
        </w:rPr>
      </w:pPr>
      <w:r w:rsidRPr="001062D9">
        <w:rPr>
          <w:rFonts w:cstheme="minorHAnsi"/>
          <w:noProof/>
          <w:sz w:val="24"/>
          <w:szCs w:val="24"/>
        </w:rPr>
        <w:t xml:space="preserve"> - видео: используются теги &lt;</w:t>
      </w:r>
      <w:r w:rsidRPr="003C7DB9">
        <w:rPr>
          <w:rFonts w:cstheme="minorHAnsi"/>
          <w:noProof/>
          <w:sz w:val="24"/>
          <w:szCs w:val="24"/>
          <w:lang w:val="en-US"/>
        </w:rPr>
        <w:t>video</w:t>
      </w:r>
      <w:r w:rsidRPr="001062D9">
        <w:rPr>
          <w:rFonts w:cstheme="minorHAnsi"/>
          <w:noProof/>
          <w:sz w:val="24"/>
          <w:szCs w:val="24"/>
        </w:rPr>
        <w:t>&gt;&lt;/</w:t>
      </w:r>
      <w:r w:rsidRPr="003C7DB9">
        <w:rPr>
          <w:rFonts w:cstheme="minorHAnsi"/>
          <w:noProof/>
          <w:sz w:val="24"/>
          <w:szCs w:val="24"/>
          <w:lang w:val="en-US"/>
        </w:rPr>
        <w:t>video</w:t>
      </w:r>
      <w:r w:rsidRPr="001062D9">
        <w:rPr>
          <w:rFonts w:cstheme="minorHAnsi"/>
          <w:noProof/>
          <w:sz w:val="24"/>
          <w:szCs w:val="24"/>
        </w:rPr>
        <w:t xml:space="preserve">&gt;. В них указуем артибуты, отвечающие за формат экрана </w:t>
      </w:r>
      <w:r w:rsidRPr="003C7DB9">
        <w:rPr>
          <w:rFonts w:cstheme="minorHAnsi"/>
          <w:noProof/>
          <w:sz w:val="24"/>
          <w:szCs w:val="24"/>
          <w:lang w:val="en-US"/>
        </w:rPr>
        <w:t>width</w:t>
      </w:r>
      <w:r w:rsidRPr="001062D9">
        <w:rPr>
          <w:rFonts w:cstheme="minorHAnsi"/>
          <w:noProof/>
          <w:sz w:val="24"/>
          <w:szCs w:val="24"/>
        </w:rPr>
        <w:t xml:space="preserve">=”640” </w:t>
      </w:r>
      <w:r w:rsidRPr="003C7DB9">
        <w:rPr>
          <w:rFonts w:cstheme="minorHAnsi"/>
          <w:noProof/>
          <w:sz w:val="24"/>
          <w:szCs w:val="24"/>
          <w:lang w:val="en-US"/>
        </w:rPr>
        <w:t>height</w:t>
      </w:r>
      <w:r w:rsidRPr="001062D9">
        <w:rPr>
          <w:rFonts w:cstheme="minorHAnsi"/>
          <w:noProof/>
          <w:sz w:val="24"/>
          <w:szCs w:val="24"/>
        </w:rPr>
        <w:t xml:space="preserve">=”480”, а также атрибут, отвечающий за добавление окна проиграша видеофайлов </w:t>
      </w:r>
      <w:r w:rsidRPr="003C7DB9">
        <w:rPr>
          <w:rFonts w:cstheme="minorHAnsi"/>
          <w:noProof/>
          <w:sz w:val="24"/>
          <w:szCs w:val="24"/>
          <w:lang w:val="en-US"/>
        </w:rPr>
        <w:t>controls</w:t>
      </w:r>
      <w:r w:rsidRPr="001062D9">
        <w:rPr>
          <w:rFonts w:cstheme="minorHAnsi"/>
          <w:noProof/>
          <w:sz w:val="24"/>
          <w:szCs w:val="24"/>
        </w:rPr>
        <w:t>. По аналогии добавляем разные форматы кодировки, чтобы быть уверенным, что файл будет проигран в любом браузере и сообщение, если все-таки браузер не сможет проиграть наш видеофайл.</w:t>
      </w:r>
    </w:p>
    <w:p w:rsidR="00121390" w:rsidRPr="003C7DB9" w:rsidRDefault="00121390" w:rsidP="00121390">
      <w:pPr>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FFFFFF"/>
          <w:sz w:val="20"/>
          <w:szCs w:val="20"/>
          <w:lang w:val="en-US" w:eastAsia="ru-RU"/>
        </w:rPr>
      </w:pPr>
      <w:r w:rsidRPr="003C7DB9">
        <w:rPr>
          <w:rFonts w:ascii="Courier New" w:eastAsia="Times New Roman" w:hAnsi="Courier New" w:cs="Courier New"/>
          <w:noProof/>
          <w:color w:val="E1EFFF"/>
          <w:sz w:val="20"/>
          <w:szCs w:val="20"/>
          <w:lang w:val="en-US" w:eastAsia="ru-RU"/>
        </w:rPr>
        <w:t>&lt;</w:t>
      </w:r>
      <w:r w:rsidRPr="003C7DB9">
        <w:rPr>
          <w:rFonts w:ascii="Courier New" w:eastAsia="Times New Roman" w:hAnsi="Courier New" w:cs="Courier New"/>
          <w:noProof/>
          <w:color w:val="9EFFFF"/>
          <w:sz w:val="20"/>
          <w:szCs w:val="20"/>
          <w:lang w:val="en-US" w:eastAsia="ru-RU"/>
        </w:rPr>
        <w:t xml:space="preserve">video </w:t>
      </w:r>
      <w:r w:rsidRPr="003C7DB9">
        <w:rPr>
          <w:rFonts w:ascii="Courier New" w:eastAsia="Times New Roman" w:hAnsi="Courier New" w:cs="Courier New"/>
          <w:noProof/>
          <w:color w:val="FFDD00"/>
          <w:sz w:val="20"/>
          <w:szCs w:val="20"/>
          <w:lang w:val="en-US" w:eastAsia="ru-RU"/>
        </w:rPr>
        <w:t>width=</w:t>
      </w:r>
      <w:r w:rsidRPr="003C7DB9">
        <w:rPr>
          <w:rFonts w:ascii="Courier New" w:eastAsia="Times New Roman" w:hAnsi="Courier New" w:cs="Courier New"/>
          <w:b/>
          <w:bCs/>
          <w:noProof/>
          <w:color w:val="3AD900"/>
          <w:sz w:val="20"/>
          <w:szCs w:val="20"/>
          <w:lang w:val="en-US" w:eastAsia="ru-RU"/>
        </w:rPr>
        <w:t xml:space="preserve">"640" </w:t>
      </w:r>
      <w:r w:rsidRPr="003C7DB9">
        <w:rPr>
          <w:rFonts w:ascii="Courier New" w:eastAsia="Times New Roman" w:hAnsi="Courier New" w:cs="Courier New"/>
          <w:noProof/>
          <w:color w:val="FFDD00"/>
          <w:sz w:val="20"/>
          <w:szCs w:val="20"/>
          <w:lang w:val="en-US" w:eastAsia="ru-RU"/>
        </w:rPr>
        <w:t>height=</w:t>
      </w:r>
      <w:r w:rsidRPr="003C7DB9">
        <w:rPr>
          <w:rFonts w:ascii="Courier New" w:eastAsia="Times New Roman" w:hAnsi="Courier New" w:cs="Courier New"/>
          <w:b/>
          <w:bCs/>
          <w:noProof/>
          <w:color w:val="3AD900"/>
          <w:sz w:val="20"/>
          <w:szCs w:val="20"/>
          <w:lang w:val="en-US" w:eastAsia="ru-RU"/>
        </w:rPr>
        <w:t xml:space="preserve">"480" </w:t>
      </w:r>
      <w:r w:rsidRPr="003C7DB9">
        <w:rPr>
          <w:rFonts w:ascii="Courier New" w:eastAsia="Times New Roman" w:hAnsi="Courier New" w:cs="Courier New"/>
          <w:noProof/>
          <w:color w:val="FFDD00"/>
          <w:sz w:val="20"/>
          <w:szCs w:val="20"/>
          <w:lang w:val="en-US" w:eastAsia="ru-RU"/>
        </w:rPr>
        <w:t>controls</w:t>
      </w:r>
      <w:r w:rsidRPr="003C7DB9">
        <w:rPr>
          <w:rFonts w:ascii="Courier New" w:eastAsia="Times New Roman" w:hAnsi="Courier New" w:cs="Courier New"/>
          <w:noProof/>
          <w:color w:val="E1EFFF"/>
          <w:sz w:val="20"/>
          <w:szCs w:val="20"/>
          <w:lang w:val="en-US" w:eastAsia="ru-RU"/>
        </w:rPr>
        <w:t>&gt;</w:t>
      </w:r>
      <w:r w:rsidRPr="003C7DB9">
        <w:rPr>
          <w:rFonts w:ascii="Courier New" w:eastAsia="Times New Roman" w:hAnsi="Courier New" w:cs="Courier New"/>
          <w:noProof/>
          <w:color w:val="E1EFFF"/>
          <w:sz w:val="20"/>
          <w:szCs w:val="20"/>
          <w:lang w:val="en-US" w:eastAsia="ru-RU"/>
        </w:rPr>
        <w:br/>
        <w:t xml:space="preserve">    &lt;</w:t>
      </w:r>
      <w:r w:rsidRPr="003C7DB9">
        <w:rPr>
          <w:rFonts w:ascii="Courier New" w:eastAsia="Times New Roman" w:hAnsi="Courier New" w:cs="Courier New"/>
          <w:noProof/>
          <w:color w:val="9EFFFF"/>
          <w:sz w:val="20"/>
          <w:szCs w:val="20"/>
          <w:lang w:val="en-US" w:eastAsia="ru-RU"/>
        </w:rPr>
        <w:t xml:space="preserve">source </w:t>
      </w:r>
      <w:r w:rsidRPr="003C7DB9">
        <w:rPr>
          <w:rFonts w:ascii="Courier New" w:eastAsia="Times New Roman" w:hAnsi="Courier New" w:cs="Courier New"/>
          <w:noProof/>
          <w:color w:val="FFDD00"/>
          <w:sz w:val="20"/>
          <w:szCs w:val="20"/>
          <w:lang w:val="en-US" w:eastAsia="ru-RU"/>
        </w:rPr>
        <w:t>src=</w:t>
      </w:r>
      <w:r w:rsidRPr="003C7DB9">
        <w:rPr>
          <w:rFonts w:ascii="Courier New" w:eastAsia="Times New Roman" w:hAnsi="Courier New" w:cs="Courier New"/>
          <w:b/>
          <w:bCs/>
          <w:noProof/>
          <w:color w:val="3AD900"/>
          <w:sz w:val="20"/>
          <w:szCs w:val="20"/>
          <w:lang w:val="en-US" w:eastAsia="ru-RU"/>
        </w:rPr>
        <w:t xml:space="preserve">"movie.mp4" </w:t>
      </w:r>
      <w:r w:rsidRPr="003C7DB9">
        <w:rPr>
          <w:rFonts w:ascii="Courier New" w:eastAsia="Times New Roman" w:hAnsi="Courier New" w:cs="Courier New"/>
          <w:noProof/>
          <w:color w:val="FFDD00"/>
          <w:sz w:val="20"/>
          <w:szCs w:val="20"/>
          <w:lang w:val="en-US" w:eastAsia="ru-RU"/>
        </w:rPr>
        <w:t>type=</w:t>
      </w:r>
      <w:r w:rsidRPr="003C7DB9">
        <w:rPr>
          <w:rFonts w:ascii="Courier New" w:eastAsia="Times New Roman" w:hAnsi="Courier New" w:cs="Courier New"/>
          <w:b/>
          <w:bCs/>
          <w:noProof/>
          <w:color w:val="3AD900"/>
          <w:sz w:val="20"/>
          <w:szCs w:val="20"/>
          <w:lang w:val="en-US" w:eastAsia="ru-RU"/>
        </w:rPr>
        <w:t>"movie/mp4"</w:t>
      </w:r>
      <w:r w:rsidRPr="003C7DB9">
        <w:rPr>
          <w:rFonts w:ascii="Courier New" w:eastAsia="Times New Roman" w:hAnsi="Courier New" w:cs="Courier New"/>
          <w:noProof/>
          <w:color w:val="E1EFFF"/>
          <w:sz w:val="20"/>
          <w:szCs w:val="20"/>
          <w:lang w:val="en-US" w:eastAsia="ru-RU"/>
        </w:rPr>
        <w:t>&gt;</w:t>
      </w:r>
      <w:r w:rsidRPr="003C7DB9">
        <w:rPr>
          <w:rFonts w:ascii="Courier New" w:eastAsia="Times New Roman" w:hAnsi="Courier New" w:cs="Courier New"/>
          <w:noProof/>
          <w:color w:val="E1EFFF"/>
          <w:sz w:val="20"/>
          <w:szCs w:val="20"/>
          <w:lang w:val="en-US" w:eastAsia="ru-RU"/>
        </w:rPr>
        <w:br/>
        <w:t xml:space="preserve">    &lt;</w:t>
      </w:r>
      <w:r w:rsidRPr="003C7DB9">
        <w:rPr>
          <w:rFonts w:ascii="Courier New" w:eastAsia="Times New Roman" w:hAnsi="Courier New" w:cs="Courier New"/>
          <w:noProof/>
          <w:color w:val="9EFFFF"/>
          <w:sz w:val="20"/>
          <w:szCs w:val="20"/>
          <w:lang w:val="en-US" w:eastAsia="ru-RU"/>
        </w:rPr>
        <w:t xml:space="preserve">source </w:t>
      </w:r>
      <w:r w:rsidRPr="003C7DB9">
        <w:rPr>
          <w:rFonts w:ascii="Courier New" w:eastAsia="Times New Roman" w:hAnsi="Courier New" w:cs="Courier New"/>
          <w:noProof/>
          <w:color w:val="FFDD00"/>
          <w:sz w:val="20"/>
          <w:szCs w:val="20"/>
          <w:lang w:val="en-US" w:eastAsia="ru-RU"/>
        </w:rPr>
        <w:t>src=</w:t>
      </w:r>
      <w:r w:rsidRPr="003C7DB9">
        <w:rPr>
          <w:rFonts w:ascii="Courier New" w:eastAsia="Times New Roman" w:hAnsi="Courier New" w:cs="Courier New"/>
          <w:b/>
          <w:bCs/>
          <w:noProof/>
          <w:color w:val="3AD900"/>
          <w:sz w:val="20"/>
          <w:szCs w:val="20"/>
          <w:lang w:val="en-US" w:eastAsia="ru-RU"/>
        </w:rPr>
        <w:t xml:space="preserve">"movie.ogg" </w:t>
      </w:r>
      <w:r w:rsidRPr="003C7DB9">
        <w:rPr>
          <w:rFonts w:ascii="Courier New" w:eastAsia="Times New Roman" w:hAnsi="Courier New" w:cs="Courier New"/>
          <w:noProof/>
          <w:color w:val="FFDD00"/>
          <w:sz w:val="20"/>
          <w:szCs w:val="20"/>
          <w:lang w:val="en-US" w:eastAsia="ru-RU"/>
        </w:rPr>
        <w:t>type=</w:t>
      </w:r>
      <w:r w:rsidRPr="003C7DB9">
        <w:rPr>
          <w:rFonts w:ascii="Courier New" w:eastAsia="Times New Roman" w:hAnsi="Courier New" w:cs="Courier New"/>
          <w:b/>
          <w:bCs/>
          <w:noProof/>
          <w:color w:val="3AD900"/>
          <w:sz w:val="20"/>
          <w:szCs w:val="20"/>
          <w:lang w:val="en-US" w:eastAsia="ru-RU"/>
        </w:rPr>
        <w:t>"movie/ogg"</w:t>
      </w:r>
      <w:r w:rsidRPr="003C7DB9">
        <w:rPr>
          <w:rFonts w:ascii="Courier New" w:eastAsia="Times New Roman" w:hAnsi="Courier New" w:cs="Courier New"/>
          <w:noProof/>
          <w:color w:val="E1EFFF"/>
          <w:sz w:val="20"/>
          <w:szCs w:val="20"/>
          <w:lang w:val="en-US" w:eastAsia="ru-RU"/>
        </w:rPr>
        <w:t>&gt;</w:t>
      </w:r>
      <w:r w:rsidRPr="003C7DB9">
        <w:rPr>
          <w:rFonts w:ascii="Courier New" w:eastAsia="Times New Roman" w:hAnsi="Courier New" w:cs="Courier New"/>
          <w:noProof/>
          <w:color w:val="E1EFFF"/>
          <w:sz w:val="20"/>
          <w:szCs w:val="20"/>
          <w:lang w:val="en-US" w:eastAsia="ru-RU"/>
        </w:rPr>
        <w:br/>
        <w:t xml:space="preserve">    </w:t>
      </w:r>
      <w:r w:rsidRPr="003C7DB9">
        <w:rPr>
          <w:rFonts w:ascii="Courier New" w:eastAsia="Times New Roman" w:hAnsi="Courier New" w:cs="Courier New"/>
          <w:b/>
          <w:bCs/>
          <w:noProof/>
          <w:color w:val="FFFFFF"/>
          <w:sz w:val="20"/>
          <w:szCs w:val="20"/>
          <w:lang w:val="en-US" w:eastAsia="ru-RU"/>
        </w:rPr>
        <w:t>Your browser does not support the video tag</w:t>
      </w:r>
      <w:r w:rsidRPr="003C7DB9">
        <w:rPr>
          <w:rFonts w:ascii="Courier New" w:eastAsia="Times New Roman" w:hAnsi="Courier New" w:cs="Courier New"/>
          <w:b/>
          <w:bCs/>
          <w:noProof/>
          <w:color w:val="FFFFFF"/>
          <w:sz w:val="20"/>
          <w:szCs w:val="20"/>
          <w:lang w:val="en-US" w:eastAsia="ru-RU"/>
        </w:rPr>
        <w:br/>
      </w:r>
      <w:r w:rsidRPr="003C7DB9">
        <w:rPr>
          <w:rFonts w:ascii="Courier New" w:eastAsia="Times New Roman" w:hAnsi="Courier New" w:cs="Courier New"/>
          <w:noProof/>
          <w:color w:val="E1EFFF"/>
          <w:sz w:val="20"/>
          <w:szCs w:val="20"/>
          <w:lang w:val="en-US" w:eastAsia="ru-RU"/>
        </w:rPr>
        <w:t>&lt;/</w:t>
      </w:r>
      <w:r w:rsidRPr="003C7DB9">
        <w:rPr>
          <w:rFonts w:ascii="Courier New" w:eastAsia="Times New Roman" w:hAnsi="Courier New" w:cs="Courier New"/>
          <w:noProof/>
          <w:color w:val="9EFFFF"/>
          <w:sz w:val="20"/>
          <w:szCs w:val="20"/>
          <w:lang w:val="en-US" w:eastAsia="ru-RU"/>
        </w:rPr>
        <w:t>video</w:t>
      </w:r>
      <w:r w:rsidRPr="003C7DB9">
        <w:rPr>
          <w:rFonts w:ascii="Courier New" w:eastAsia="Times New Roman" w:hAnsi="Courier New" w:cs="Courier New"/>
          <w:noProof/>
          <w:color w:val="E1EFFF"/>
          <w:sz w:val="20"/>
          <w:szCs w:val="20"/>
          <w:lang w:val="en-US" w:eastAsia="ru-RU"/>
        </w:rPr>
        <w:t>&gt;</w:t>
      </w:r>
    </w:p>
    <w:p w:rsidR="00121390" w:rsidRPr="003C7DB9" w:rsidRDefault="00121390" w:rsidP="00121390">
      <w:pPr>
        <w:rPr>
          <w:rFonts w:cstheme="minorHAnsi"/>
          <w:noProof/>
          <w:sz w:val="24"/>
          <w:szCs w:val="24"/>
          <w:lang w:val="en-US"/>
        </w:rPr>
      </w:pPr>
    </w:p>
    <w:p w:rsidR="004A609C" w:rsidRPr="003C7DB9" w:rsidRDefault="004A609C" w:rsidP="00121390">
      <w:pPr>
        <w:rPr>
          <w:rFonts w:cstheme="minorHAnsi"/>
          <w:noProof/>
          <w:sz w:val="24"/>
          <w:szCs w:val="24"/>
          <w:lang w:val="en-US"/>
        </w:rPr>
      </w:pPr>
    </w:p>
    <w:p w:rsidR="00121390" w:rsidRPr="003C7DB9" w:rsidRDefault="004A609C" w:rsidP="004A609C">
      <w:pPr>
        <w:pStyle w:val="ae"/>
        <w:rPr>
          <w:noProof/>
          <w:lang w:val="en-US"/>
        </w:rPr>
      </w:pPr>
      <w:r w:rsidRPr="003C7DB9">
        <w:rPr>
          <w:noProof/>
          <w:lang w:val="en-US"/>
        </w:rPr>
        <w:t>Анимация</w:t>
      </w:r>
    </w:p>
    <w:p w:rsidR="004A609C" w:rsidRPr="001062D9" w:rsidRDefault="004A609C" w:rsidP="00100F43">
      <w:pPr>
        <w:rPr>
          <w:rFonts w:cstheme="minorHAnsi"/>
          <w:b/>
          <w:noProof/>
          <w:sz w:val="24"/>
          <w:szCs w:val="24"/>
        </w:rPr>
      </w:pPr>
      <w:r w:rsidRPr="001062D9">
        <w:rPr>
          <w:rFonts w:cstheme="minorHAnsi"/>
          <w:noProof/>
          <w:sz w:val="24"/>
          <w:szCs w:val="24"/>
        </w:rPr>
        <w:t xml:space="preserve">Анимировать в </w:t>
      </w:r>
      <w:r w:rsidRPr="003C7DB9">
        <w:rPr>
          <w:rFonts w:cstheme="minorHAnsi"/>
          <w:noProof/>
          <w:sz w:val="24"/>
          <w:szCs w:val="24"/>
          <w:lang w:val="en-US"/>
        </w:rPr>
        <w:t>CSS</w:t>
      </w:r>
      <w:r w:rsidR="00830009" w:rsidRPr="001062D9">
        <w:rPr>
          <w:rFonts w:cstheme="minorHAnsi"/>
          <w:noProof/>
          <w:sz w:val="24"/>
          <w:szCs w:val="24"/>
        </w:rPr>
        <w:t xml:space="preserve"> можно все свой</w:t>
      </w:r>
      <w:r w:rsidRPr="001062D9">
        <w:rPr>
          <w:rFonts w:cstheme="minorHAnsi"/>
          <w:noProof/>
          <w:sz w:val="24"/>
          <w:szCs w:val="24"/>
        </w:rPr>
        <w:t>с</w:t>
      </w:r>
      <w:r w:rsidR="00830009" w:rsidRPr="001062D9">
        <w:rPr>
          <w:rFonts w:cstheme="minorHAnsi"/>
          <w:noProof/>
          <w:sz w:val="24"/>
          <w:szCs w:val="24"/>
        </w:rPr>
        <w:t>т</w:t>
      </w:r>
      <w:r w:rsidRPr="001062D9">
        <w:rPr>
          <w:rFonts w:cstheme="minorHAnsi"/>
          <w:noProof/>
          <w:sz w:val="24"/>
          <w:szCs w:val="24"/>
        </w:rPr>
        <w:t>ва, значения  которых можно задать числами. Например, ширину, высоту, отступы.</w:t>
      </w:r>
      <w:r w:rsidR="00830009" w:rsidRPr="001062D9">
        <w:rPr>
          <w:rFonts w:cstheme="minorHAnsi"/>
          <w:noProof/>
          <w:sz w:val="24"/>
          <w:szCs w:val="24"/>
        </w:rPr>
        <w:t xml:space="preserve"> Нельзя анимировать </w:t>
      </w:r>
      <w:r w:rsidR="00830009" w:rsidRPr="001062D9">
        <w:rPr>
          <w:rFonts w:cstheme="minorHAnsi"/>
          <w:b/>
          <w:noProof/>
          <w:sz w:val="24"/>
          <w:szCs w:val="24"/>
        </w:rPr>
        <w:t>дискретные</w:t>
      </w:r>
      <w:r w:rsidR="00830009" w:rsidRPr="001062D9">
        <w:rPr>
          <w:rFonts w:cstheme="minorHAnsi"/>
          <w:noProof/>
          <w:sz w:val="24"/>
          <w:szCs w:val="24"/>
        </w:rPr>
        <w:t xml:space="preserve"> элементы, как </w:t>
      </w:r>
      <w:r w:rsidR="00830009" w:rsidRPr="003C7DB9">
        <w:rPr>
          <w:rFonts w:cstheme="minorHAnsi"/>
          <w:noProof/>
          <w:sz w:val="24"/>
          <w:szCs w:val="24"/>
          <w:lang w:val="en-US"/>
        </w:rPr>
        <w:t>display</w:t>
      </w:r>
      <w:r w:rsidR="00830009" w:rsidRPr="001062D9">
        <w:rPr>
          <w:rFonts w:cstheme="minorHAnsi"/>
          <w:noProof/>
          <w:sz w:val="24"/>
          <w:szCs w:val="24"/>
        </w:rPr>
        <w:t xml:space="preserve">, так как они не числовые и поэтому не имеют промежуточных этапов (1…10…100). А только значение </w:t>
      </w:r>
      <w:r w:rsidR="00830009" w:rsidRPr="003C7DB9">
        <w:rPr>
          <w:rFonts w:cstheme="minorHAnsi"/>
          <w:b/>
          <w:noProof/>
          <w:sz w:val="24"/>
          <w:szCs w:val="24"/>
          <w:lang w:val="en-US"/>
        </w:rPr>
        <w:t>none</w:t>
      </w:r>
      <w:r w:rsidR="00830009" w:rsidRPr="001062D9">
        <w:rPr>
          <w:rFonts w:cstheme="minorHAnsi"/>
          <w:b/>
          <w:noProof/>
          <w:sz w:val="24"/>
          <w:szCs w:val="24"/>
        </w:rPr>
        <w:t xml:space="preserve">, </w:t>
      </w:r>
      <w:r w:rsidR="00830009" w:rsidRPr="003C7DB9">
        <w:rPr>
          <w:rFonts w:cstheme="minorHAnsi"/>
          <w:b/>
          <w:noProof/>
          <w:sz w:val="24"/>
          <w:szCs w:val="24"/>
          <w:lang w:val="en-US"/>
        </w:rPr>
        <w:t>inline</w:t>
      </w:r>
      <w:r w:rsidR="00830009" w:rsidRPr="001062D9">
        <w:rPr>
          <w:rFonts w:cstheme="minorHAnsi"/>
          <w:noProof/>
          <w:sz w:val="24"/>
          <w:szCs w:val="24"/>
        </w:rPr>
        <w:t xml:space="preserve">. нельзя же сделать, чтобы блок было наполовину </w:t>
      </w:r>
      <w:r w:rsidR="00830009" w:rsidRPr="003C7DB9">
        <w:rPr>
          <w:rFonts w:cstheme="minorHAnsi"/>
          <w:noProof/>
          <w:sz w:val="24"/>
          <w:szCs w:val="24"/>
          <w:lang w:val="en-US"/>
        </w:rPr>
        <w:t>none</w:t>
      </w:r>
      <w:r w:rsidR="00830009" w:rsidRPr="001062D9">
        <w:rPr>
          <w:rFonts w:cstheme="minorHAnsi"/>
          <w:noProof/>
          <w:sz w:val="24"/>
          <w:szCs w:val="24"/>
        </w:rPr>
        <w:t xml:space="preserve"> или наполовину в ряд.</w:t>
      </w:r>
      <w:r w:rsidR="00830009" w:rsidRPr="001062D9">
        <w:rPr>
          <w:rFonts w:cstheme="minorHAnsi"/>
          <w:b/>
          <w:noProof/>
          <w:sz w:val="24"/>
          <w:szCs w:val="24"/>
        </w:rPr>
        <w:t xml:space="preserve"> </w:t>
      </w:r>
    </w:p>
    <w:p w:rsidR="004D4CF2" w:rsidRPr="003C7DB9" w:rsidRDefault="004A609C" w:rsidP="00100F43">
      <w:pPr>
        <w:rPr>
          <w:rFonts w:cstheme="minorHAnsi"/>
          <w:noProof/>
          <w:sz w:val="24"/>
          <w:szCs w:val="24"/>
          <w:lang w:val="en-US"/>
        </w:rPr>
      </w:pPr>
      <w:r w:rsidRPr="001062D9">
        <w:rPr>
          <w:rFonts w:cstheme="minorHAnsi"/>
          <w:noProof/>
          <w:sz w:val="24"/>
          <w:szCs w:val="24"/>
        </w:rPr>
        <w:t xml:space="preserve">Не желательно анимировать свойства в велечине, отличающейся от уже заданной. Например, если в стилях блок был задан в %, то не стоит анимировать его в пикселях. </w:t>
      </w:r>
      <w:r w:rsidRPr="003C7DB9">
        <w:rPr>
          <w:rFonts w:cstheme="minorHAnsi"/>
          <w:noProof/>
          <w:sz w:val="24"/>
          <w:szCs w:val="24"/>
          <w:lang w:val="en-US"/>
        </w:rPr>
        <w:t>Также желательно избегать велечину auto.</w:t>
      </w:r>
    </w:p>
    <w:p w:rsidR="004D4CF2" w:rsidRPr="003C7DB9" w:rsidRDefault="004D4CF2" w:rsidP="004D4CF2">
      <w:pPr>
        <w:pStyle w:val="1"/>
        <w:rPr>
          <w:noProof/>
          <w:lang w:val="en-US"/>
        </w:rPr>
      </w:pPr>
      <w:r w:rsidRPr="003C7DB9">
        <w:rPr>
          <w:noProof/>
          <w:lang w:val="en-US"/>
        </w:rPr>
        <w:t>Этапы написания анимации:</w:t>
      </w:r>
    </w:p>
    <w:p w:rsidR="00830009" w:rsidRPr="003C7DB9" w:rsidRDefault="00830009" w:rsidP="00830009">
      <w:pPr>
        <w:rPr>
          <w:noProof/>
          <w:lang w:val="en-US"/>
        </w:rPr>
      </w:pPr>
    </w:p>
    <w:p w:rsidR="00830009" w:rsidRPr="001062D9" w:rsidRDefault="00830009" w:rsidP="00830009">
      <w:pPr>
        <w:rPr>
          <w:b/>
          <w:noProof/>
        </w:rPr>
      </w:pPr>
      <w:r w:rsidRPr="003C7DB9">
        <w:rPr>
          <w:noProof/>
          <w:lang w:val="en-US"/>
        </w:rPr>
        <w:t xml:space="preserve"> </w:t>
      </w:r>
      <w:r w:rsidRPr="001062D9">
        <w:rPr>
          <w:b/>
          <w:noProof/>
        </w:rPr>
        <w:t>Для использования</w:t>
      </w:r>
      <w:r w:rsidR="002242B7" w:rsidRPr="001062D9">
        <w:rPr>
          <w:b/>
          <w:noProof/>
        </w:rPr>
        <w:t xml:space="preserve"> анимации используют два свойства</w:t>
      </w:r>
      <w:r w:rsidRPr="001062D9">
        <w:rPr>
          <w:b/>
          <w:noProof/>
        </w:rPr>
        <w:t>:</w:t>
      </w:r>
    </w:p>
    <w:p w:rsidR="00830009" w:rsidRPr="003C7DB9" w:rsidRDefault="00E270C9" w:rsidP="00830009">
      <w:pPr>
        <w:pStyle w:val="a3"/>
        <w:numPr>
          <w:ilvl w:val="0"/>
          <w:numId w:val="40"/>
        </w:numPr>
        <w:rPr>
          <w:b/>
          <w:noProof/>
          <w:lang w:val="en-US"/>
        </w:rPr>
      </w:pPr>
      <w:r w:rsidRPr="003C7DB9">
        <w:rPr>
          <w:b/>
          <w:noProof/>
          <w:lang w:val="en-US"/>
        </w:rPr>
        <w:t>transition</w:t>
      </w:r>
    </w:p>
    <w:p w:rsidR="00E270C9" w:rsidRPr="003C7DB9" w:rsidRDefault="00E270C9" w:rsidP="00830009">
      <w:pPr>
        <w:pStyle w:val="a3"/>
        <w:numPr>
          <w:ilvl w:val="0"/>
          <w:numId w:val="40"/>
        </w:numPr>
        <w:rPr>
          <w:b/>
          <w:noProof/>
          <w:lang w:val="en-US"/>
        </w:rPr>
      </w:pPr>
      <w:r w:rsidRPr="003C7DB9">
        <w:rPr>
          <w:b/>
          <w:noProof/>
          <w:lang w:val="en-US"/>
        </w:rPr>
        <w:t>animation</w:t>
      </w:r>
    </w:p>
    <w:p w:rsidR="00E270C9" w:rsidRPr="001062D9" w:rsidRDefault="00E270C9" w:rsidP="00E270C9">
      <w:pPr>
        <w:pStyle w:val="a3"/>
        <w:rPr>
          <w:noProof/>
        </w:rPr>
      </w:pPr>
      <w:r w:rsidRPr="001062D9">
        <w:rPr>
          <w:noProof/>
        </w:rPr>
        <w:t xml:space="preserve">Разницу между ними можно прочитать по ссылке: </w:t>
      </w:r>
      <w:hyperlink r:id="rId46" w:history="1">
        <w:r w:rsidRPr="003C7DB9">
          <w:rPr>
            <w:rStyle w:val="a9"/>
            <w:noProof/>
            <w:lang w:val="en-US"/>
          </w:rPr>
          <w:t>https</w:t>
        </w:r>
        <w:r w:rsidRPr="001062D9">
          <w:rPr>
            <w:rStyle w:val="a9"/>
            <w:noProof/>
          </w:rPr>
          <w:t>://</w:t>
        </w:r>
        <w:r w:rsidRPr="003C7DB9">
          <w:rPr>
            <w:rStyle w:val="a9"/>
            <w:noProof/>
            <w:lang w:val="en-US"/>
          </w:rPr>
          <w:t>cssanimation</w:t>
        </w:r>
        <w:r w:rsidRPr="001062D9">
          <w:rPr>
            <w:rStyle w:val="a9"/>
            <w:noProof/>
          </w:rPr>
          <w:t>.</w:t>
        </w:r>
        <w:r w:rsidRPr="003C7DB9">
          <w:rPr>
            <w:rStyle w:val="a9"/>
            <w:noProof/>
            <w:lang w:val="en-US"/>
          </w:rPr>
          <w:t>rocks</w:t>
        </w:r>
        <w:r w:rsidRPr="001062D9">
          <w:rPr>
            <w:rStyle w:val="a9"/>
            <w:noProof/>
          </w:rPr>
          <w:t>/</w:t>
        </w:r>
        <w:r w:rsidRPr="003C7DB9">
          <w:rPr>
            <w:rStyle w:val="a9"/>
            <w:noProof/>
            <w:lang w:val="en-US"/>
          </w:rPr>
          <w:t>ru</w:t>
        </w:r>
        <w:r w:rsidRPr="001062D9">
          <w:rPr>
            <w:rStyle w:val="a9"/>
            <w:noProof/>
          </w:rPr>
          <w:t>/</w:t>
        </w:r>
        <w:r w:rsidRPr="003C7DB9">
          <w:rPr>
            <w:rStyle w:val="a9"/>
            <w:noProof/>
            <w:lang w:val="en-US"/>
          </w:rPr>
          <w:t>transition</w:t>
        </w:r>
        <w:r w:rsidRPr="001062D9">
          <w:rPr>
            <w:rStyle w:val="a9"/>
            <w:noProof/>
          </w:rPr>
          <w:t>-</w:t>
        </w:r>
        <w:r w:rsidRPr="003C7DB9">
          <w:rPr>
            <w:rStyle w:val="a9"/>
            <w:noProof/>
            <w:lang w:val="en-US"/>
          </w:rPr>
          <w:t>vs</w:t>
        </w:r>
        <w:r w:rsidRPr="001062D9">
          <w:rPr>
            <w:rStyle w:val="a9"/>
            <w:noProof/>
          </w:rPr>
          <w:t>-</w:t>
        </w:r>
        <w:r w:rsidRPr="003C7DB9">
          <w:rPr>
            <w:rStyle w:val="a9"/>
            <w:noProof/>
            <w:lang w:val="en-US"/>
          </w:rPr>
          <w:t>animation</w:t>
        </w:r>
        <w:r w:rsidRPr="001062D9">
          <w:rPr>
            <w:rStyle w:val="a9"/>
            <w:noProof/>
          </w:rPr>
          <w:t>/</w:t>
        </w:r>
      </w:hyperlink>
    </w:p>
    <w:p w:rsidR="00E270C9" w:rsidRPr="001062D9" w:rsidRDefault="00E270C9" w:rsidP="00E270C9">
      <w:pPr>
        <w:pStyle w:val="a3"/>
        <w:rPr>
          <w:noProof/>
        </w:rPr>
      </w:pPr>
      <w:r w:rsidRPr="001062D9">
        <w:rPr>
          <w:noProof/>
        </w:rPr>
        <w:t>Но в двух словах:</w:t>
      </w:r>
    </w:p>
    <w:p w:rsidR="00E270C9" w:rsidRPr="003C7DB9" w:rsidRDefault="00E270C9" w:rsidP="00E270C9">
      <w:pPr>
        <w:pStyle w:val="a3"/>
        <w:rPr>
          <w:noProof/>
          <w:lang w:val="en-US"/>
        </w:rPr>
      </w:pPr>
      <w:r w:rsidRPr="003C7DB9">
        <w:rPr>
          <w:b/>
          <w:noProof/>
          <w:lang w:val="en-US"/>
        </w:rPr>
        <w:t>Transmission</w:t>
      </w:r>
      <w:r w:rsidRPr="001062D9">
        <w:rPr>
          <w:b/>
          <w:noProof/>
        </w:rPr>
        <w:t xml:space="preserve"> – </w:t>
      </w:r>
      <w:r w:rsidR="002242B7" w:rsidRPr="001062D9">
        <w:rPr>
          <w:b/>
          <w:noProof/>
        </w:rPr>
        <w:t xml:space="preserve">свойство </w:t>
      </w:r>
      <w:r w:rsidRPr="001062D9">
        <w:rPr>
          <w:noProof/>
        </w:rPr>
        <w:t xml:space="preserve">для двух этапов начальный и конечный. </w:t>
      </w:r>
      <w:r w:rsidRPr="003C7DB9">
        <w:rPr>
          <w:noProof/>
          <w:lang w:val="en-US"/>
        </w:rPr>
        <w:t xml:space="preserve">Используется через  </w:t>
      </w:r>
      <w:r w:rsidRPr="003C7DB9">
        <w:rPr>
          <w:b/>
          <w:noProof/>
          <w:lang w:val="en-US"/>
        </w:rPr>
        <w:t>:hover{}</w:t>
      </w:r>
      <w:r w:rsidRPr="003C7DB9">
        <w:rPr>
          <w:noProof/>
          <w:lang w:val="en-US"/>
        </w:rPr>
        <w:t xml:space="preserve"> </w:t>
      </w:r>
    </w:p>
    <w:p w:rsidR="00E270C9" w:rsidRPr="001062D9" w:rsidRDefault="00E270C9" w:rsidP="00E270C9">
      <w:pPr>
        <w:pStyle w:val="a3"/>
        <w:rPr>
          <w:b/>
          <w:noProof/>
        </w:rPr>
      </w:pPr>
      <w:r w:rsidRPr="003C7DB9">
        <w:rPr>
          <w:b/>
          <w:noProof/>
          <w:lang w:val="en-US"/>
        </w:rPr>
        <w:lastRenderedPageBreak/>
        <w:t>Animation</w:t>
      </w:r>
      <w:r w:rsidRPr="001062D9">
        <w:rPr>
          <w:b/>
          <w:noProof/>
        </w:rPr>
        <w:t xml:space="preserve"> – </w:t>
      </w:r>
      <w:r w:rsidR="002242B7" w:rsidRPr="001062D9">
        <w:rPr>
          <w:b/>
          <w:noProof/>
        </w:rPr>
        <w:t xml:space="preserve">свойство </w:t>
      </w:r>
      <w:r w:rsidRPr="001062D9">
        <w:rPr>
          <w:noProof/>
        </w:rPr>
        <w:t>для более сложных переходов с использованием нескольких этапов. Используется через @</w:t>
      </w:r>
      <w:r w:rsidRPr="003C7DB9">
        <w:rPr>
          <w:b/>
          <w:noProof/>
          <w:lang w:val="en-US"/>
        </w:rPr>
        <w:t>keyframes</w:t>
      </w:r>
      <w:r w:rsidRPr="001062D9">
        <w:rPr>
          <w:b/>
          <w:noProof/>
        </w:rPr>
        <w:t>{</w:t>
      </w:r>
      <w:r w:rsidR="00341777" w:rsidRPr="001062D9">
        <w:rPr>
          <w:b/>
          <w:noProof/>
        </w:rPr>
        <w:t xml:space="preserve"> </w:t>
      </w:r>
      <w:r w:rsidRPr="001062D9">
        <w:rPr>
          <w:b/>
          <w:noProof/>
        </w:rPr>
        <w:t>}</w:t>
      </w:r>
    </w:p>
    <w:p w:rsidR="004D4CF2" w:rsidRPr="001062D9" w:rsidRDefault="00E270C9" w:rsidP="004D4CF2">
      <w:pPr>
        <w:rPr>
          <w:b/>
          <w:noProof/>
          <w:sz w:val="24"/>
          <w:szCs w:val="24"/>
        </w:rPr>
      </w:pPr>
      <w:r w:rsidRPr="001062D9">
        <w:rPr>
          <w:noProof/>
        </w:rPr>
        <w:t xml:space="preserve">1. Работа с </w:t>
      </w:r>
      <w:r w:rsidR="002242B7" w:rsidRPr="001062D9">
        <w:rPr>
          <w:noProof/>
        </w:rPr>
        <w:t xml:space="preserve">свойством </w:t>
      </w:r>
      <w:r w:rsidRPr="003C7DB9">
        <w:rPr>
          <w:b/>
          <w:noProof/>
          <w:sz w:val="24"/>
          <w:szCs w:val="24"/>
          <w:lang w:val="en-US"/>
        </w:rPr>
        <w:t>transition</w:t>
      </w:r>
    </w:p>
    <w:p w:rsidR="00E270C9" w:rsidRPr="001062D9" w:rsidRDefault="00E270C9" w:rsidP="00E270C9">
      <w:pPr>
        <w:pStyle w:val="a3"/>
        <w:ind w:left="0"/>
        <w:rPr>
          <w:noProof/>
          <w:sz w:val="24"/>
          <w:szCs w:val="24"/>
        </w:rPr>
      </w:pPr>
      <w:r w:rsidRPr="001062D9">
        <w:rPr>
          <w:noProof/>
          <w:sz w:val="24"/>
          <w:szCs w:val="24"/>
        </w:rPr>
        <w:t xml:space="preserve">Свойство плавного перехода (изменения) </w:t>
      </w:r>
      <w:r w:rsidRPr="003C7DB9">
        <w:rPr>
          <w:b/>
          <w:noProof/>
          <w:sz w:val="24"/>
          <w:szCs w:val="24"/>
          <w:lang w:val="en-US"/>
        </w:rPr>
        <w:t>transition</w:t>
      </w:r>
      <w:r w:rsidRPr="001062D9">
        <w:rPr>
          <w:noProof/>
          <w:sz w:val="24"/>
          <w:szCs w:val="24"/>
        </w:rPr>
        <w:t xml:space="preserve"> содержит </w:t>
      </w:r>
      <w:r w:rsidRPr="001062D9">
        <w:rPr>
          <w:b/>
          <w:noProof/>
          <w:sz w:val="24"/>
          <w:szCs w:val="24"/>
        </w:rPr>
        <w:t xml:space="preserve">подсвойства, </w:t>
      </w:r>
      <w:r w:rsidRPr="001062D9">
        <w:rPr>
          <w:noProof/>
          <w:sz w:val="24"/>
          <w:szCs w:val="24"/>
        </w:rPr>
        <w:t>которые нужны</w:t>
      </w:r>
      <w:r w:rsidRPr="001062D9">
        <w:rPr>
          <w:b/>
          <w:noProof/>
          <w:sz w:val="24"/>
          <w:szCs w:val="24"/>
        </w:rPr>
        <w:t xml:space="preserve"> </w:t>
      </w:r>
      <w:r w:rsidRPr="001062D9">
        <w:rPr>
          <w:noProof/>
          <w:sz w:val="24"/>
          <w:szCs w:val="24"/>
        </w:rPr>
        <w:t>для контроля параметров перехода:</w:t>
      </w:r>
    </w:p>
    <w:p w:rsidR="00E270C9" w:rsidRPr="001062D9" w:rsidRDefault="00E270C9" w:rsidP="00E270C9">
      <w:pPr>
        <w:pStyle w:val="a3"/>
        <w:numPr>
          <w:ilvl w:val="1"/>
          <w:numId w:val="39"/>
        </w:numPr>
        <w:rPr>
          <w:noProof/>
          <w:sz w:val="24"/>
          <w:szCs w:val="24"/>
        </w:rPr>
      </w:pPr>
      <w:r w:rsidRPr="003C7DB9">
        <w:rPr>
          <w:b/>
          <w:noProof/>
          <w:sz w:val="24"/>
          <w:szCs w:val="24"/>
          <w:lang w:val="en-US"/>
        </w:rPr>
        <w:t>transition</w:t>
      </w:r>
      <w:r w:rsidRPr="001062D9">
        <w:rPr>
          <w:b/>
          <w:noProof/>
          <w:sz w:val="24"/>
          <w:szCs w:val="24"/>
        </w:rPr>
        <w:t>-</w:t>
      </w:r>
      <w:r w:rsidRPr="003C7DB9">
        <w:rPr>
          <w:b/>
          <w:noProof/>
          <w:sz w:val="24"/>
          <w:szCs w:val="24"/>
          <w:lang w:val="en-US"/>
        </w:rPr>
        <w:t>property</w:t>
      </w:r>
      <w:r w:rsidRPr="001062D9">
        <w:rPr>
          <w:b/>
          <w:noProof/>
          <w:sz w:val="24"/>
          <w:szCs w:val="24"/>
        </w:rPr>
        <w:t xml:space="preserve">: </w:t>
      </w:r>
      <w:r w:rsidRPr="001062D9">
        <w:rPr>
          <w:noProof/>
          <w:sz w:val="24"/>
          <w:szCs w:val="24"/>
        </w:rPr>
        <w:t>в его значении указываем имя или имена свойств,  которое мы анимируем</w:t>
      </w:r>
    </w:p>
    <w:p w:rsidR="00E270C9" w:rsidRPr="001062D9" w:rsidRDefault="00E270C9" w:rsidP="00E270C9">
      <w:pPr>
        <w:pStyle w:val="a3"/>
        <w:numPr>
          <w:ilvl w:val="1"/>
          <w:numId w:val="39"/>
        </w:numPr>
        <w:rPr>
          <w:noProof/>
          <w:sz w:val="24"/>
          <w:szCs w:val="24"/>
        </w:rPr>
      </w:pPr>
      <w:r w:rsidRPr="003C7DB9">
        <w:rPr>
          <w:b/>
          <w:noProof/>
          <w:sz w:val="24"/>
          <w:szCs w:val="24"/>
          <w:lang w:val="en-US"/>
        </w:rPr>
        <w:t>transition</w:t>
      </w:r>
      <w:r w:rsidRPr="001062D9">
        <w:rPr>
          <w:b/>
          <w:noProof/>
          <w:sz w:val="24"/>
          <w:szCs w:val="24"/>
        </w:rPr>
        <w:t>-</w:t>
      </w:r>
      <w:r w:rsidRPr="003C7DB9">
        <w:rPr>
          <w:b/>
          <w:noProof/>
          <w:sz w:val="24"/>
          <w:szCs w:val="24"/>
          <w:lang w:val="en-US"/>
        </w:rPr>
        <w:t>duration</w:t>
      </w:r>
      <w:r w:rsidRPr="001062D9">
        <w:rPr>
          <w:b/>
          <w:noProof/>
          <w:sz w:val="24"/>
          <w:szCs w:val="24"/>
        </w:rPr>
        <w:t xml:space="preserve">: </w:t>
      </w:r>
      <w:r w:rsidRPr="001062D9">
        <w:rPr>
          <w:noProof/>
          <w:sz w:val="24"/>
          <w:szCs w:val="24"/>
        </w:rPr>
        <w:t>определяет</w:t>
      </w:r>
      <w:r w:rsidRPr="001062D9">
        <w:rPr>
          <w:b/>
          <w:noProof/>
          <w:sz w:val="24"/>
          <w:szCs w:val="24"/>
        </w:rPr>
        <w:t xml:space="preserve"> </w:t>
      </w:r>
      <w:r w:rsidRPr="001062D9">
        <w:rPr>
          <w:noProof/>
          <w:sz w:val="24"/>
          <w:szCs w:val="24"/>
        </w:rPr>
        <w:t>время, за которое происходит переход анимации</w:t>
      </w:r>
    </w:p>
    <w:p w:rsidR="00E270C9" w:rsidRPr="001062D9" w:rsidRDefault="00E270C9" w:rsidP="00E270C9">
      <w:pPr>
        <w:pStyle w:val="a3"/>
        <w:numPr>
          <w:ilvl w:val="1"/>
          <w:numId w:val="39"/>
        </w:numPr>
        <w:rPr>
          <w:noProof/>
          <w:sz w:val="24"/>
          <w:szCs w:val="24"/>
        </w:rPr>
      </w:pPr>
      <w:r w:rsidRPr="003C7DB9">
        <w:rPr>
          <w:b/>
          <w:noProof/>
          <w:sz w:val="24"/>
          <w:szCs w:val="24"/>
          <w:lang w:val="en-US"/>
        </w:rPr>
        <w:t>transition</w:t>
      </w:r>
      <w:r w:rsidRPr="001062D9">
        <w:rPr>
          <w:b/>
          <w:noProof/>
          <w:sz w:val="24"/>
          <w:szCs w:val="24"/>
        </w:rPr>
        <w:t>-</w:t>
      </w:r>
      <w:r w:rsidRPr="003C7DB9">
        <w:rPr>
          <w:b/>
          <w:noProof/>
          <w:sz w:val="24"/>
          <w:szCs w:val="24"/>
          <w:lang w:val="en-US"/>
        </w:rPr>
        <w:t>timing</w:t>
      </w:r>
      <w:r w:rsidRPr="001062D9">
        <w:rPr>
          <w:b/>
          <w:noProof/>
          <w:sz w:val="24"/>
          <w:szCs w:val="24"/>
        </w:rPr>
        <w:t>-</w:t>
      </w:r>
      <w:r w:rsidRPr="003C7DB9">
        <w:rPr>
          <w:b/>
          <w:noProof/>
          <w:sz w:val="24"/>
          <w:szCs w:val="24"/>
          <w:lang w:val="en-US"/>
        </w:rPr>
        <w:t>function</w:t>
      </w:r>
      <w:r w:rsidRPr="001062D9">
        <w:rPr>
          <w:b/>
          <w:noProof/>
          <w:sz w:val="24"/>
          <w:szCs w:val="24"/>
        </w:rPr>
        <w:t xml:space="preserve">: </w:t>
      </w:r>
      <w:r w:rsidRPr="001062D9">
        <w:rPr>
          <w:noProof/>
          <w:sz w:val="24"/>
          <w:szCs w:val="24"/>
        </w:rPr>
        <w:t>функция, которая отвечает за количество этапов анимации</w:t>
      </w:r>
    </w:p>
    <w:p w:rsidR="00E270C9" w:rsidRPr="001062D9" w:rsidRDefault="00E270C9" w:rsidP="00E270C9">
      <w:pPr>
        <w:pStyle w:val="a3"/>
        <w:numPr>
          <w:ilvl w:val="1"/>
          <w:numId w:val="39"/>
        </w:numPr>
        <w:rPr>
          <w:noProof/>
          <w:sz w:val="24"/>
          <w:szCs w:val="24"/>
        </w:rPr>
      </w:pPr>
      <w:r w:rsidRPr="003C7DB9">
        <w:rPr>
          <w:b/>
          <w:noProof/>
          <w:sz w:val="24"/>
          <w:szCs w:val="24"/>
          <w:lang w:val="en-US"/>
        </w:rPr>
        <w:t>transition</w:t>
      </w:r>
      <w:r w:rsidRPr="001062D9">
        <w:rPr>
          <w:b/>
          <w:noProof/>
          <w:sz w:val="24"/>
          <w:szCs w:val="24"/>
        </w:rPr>
        <w:t>-</w:t>
      </w:r>
      <w:r w:rsidRPr="003C7DB9">
        <w:rPr>
          <w:b/>
          <w:noProof/>
          <w:sz w:val="24"/>
          <w:szCs w:val="24"/>
          <w:lang w:val="en-US"/>
        </w:rPr>
        <w:t>delay</w:t>
      </w:r>
      <w:r w:rsidRPr="001062D9">
        <w:rPr>
          <w:b/>
          <w:noProof/>
          <w:sz w:val="24"/>
          <w:szCs w:val="24"/>
        </w:rPr>
        <w:t xml:space="preserve">: </w:t>
      </w:r>
      <w:r w:rsidRPr="001062D9">
        <w:rPr>
          <w:noProof/>
          <w:sz w:val="24"/>
          <w:szCs w:val="24"/>
        </w:rPr>
        <w:t>определяет, сколько времени должно пройти до того, как начнется анимация</w:t>
      </w:r>
    </w:p>
    <w:p w:rsidR="00E270C9" w:rsidRPr="001062D9" w:rsidRDefault="00E270C9" w:rsidP="00E270C9">
      <w:pPr>
        <w:ind w:left="1080"/>
        <w:rPr>
          <w:noProof/>
          <w:sz w:val="24"/>
          <w:szCs w:val="24"/>
        </w:rPr>
      </w:pPr>
      <w:r w:rsidRPr="001062D9">
        <w:rPr>
          <w:noProof/>
          <w:sz w:val="24"/>
          <w:szCs w:val="24"/>
        </w:rPr>
        <w:t xml:space="preserve">Самый простой пример, когда квадрат при наведении курсора на него – поменяет </w:t>
      </w:r>
      <w:r w:rsidRPr="003C7DB9">
        <w:rPr>
          <w:noProof/>
          <w:sz w:val="24"/>
          <w:szCs w:val="24"/>
          <w:lang w:val="en-US"/>
        </w:rPr>
        <w:t>background</w:t>
      </w:r>
      <w:r w:rsidRPr="001062D9">
        <w:rPr>
          <w:noProof/>
          <w:sz w:val="24"/>
          <w:szCs w:val="24"/>
        </w:rPr>
        <w:t xml:space="preserve"> за 3 секунды:</w:t>
      </w:r>
    </w:p>
    <w:p w:rsidR="00A15B04" w:rsidRPr="003C7DB9" w:rsidRDefault="00E270C9" w:rsidP="00E270C9">
      <w:pPr>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E1EFFF"/>
          <w:sz w:val="20"/>
          <w:szCs w:val="20"/>
          <w:lang w:val="en-US" w:eastAsia="ru-RU"/>
        </w:rPr>
      </w:pPr>
      <w:r w:rsidRPr="001062D9">
        <w:rPr>
          <w:rFonts w:ascii="Courier New" w:eastAsia="Times New Roman" w:hAnsi="Courier New" w:cs="Courier New"/>
          <w:noProof/>
          <w:color w:val="FFDD00"/>
          <w:sz w:val="20"/>
          <w:szCs w:val="20"/>
          <w:lang w:eastAsia="ru-RU"/>
        </w:rPr>
        <w:t xml:space="preserve">        </w:t>
      </w:r>
      <w:r w:rsidRPr="003C7DB9">
        <w:rPr>
          <w:rFonts w:ascii="Courier New" w:eastAsia="Times New Roman" w:hAnsi="Courier New" w:cs="Courier New"/>
          <w:noProof/>
          <w:color w:val="FFDD00"/>
          <w:sz w:val="20"/>
          <w:szCs w:val="20"/>
          <w:lang w:val="en-US" w:eastAsia="ru-RU"/>
        </w:rPr>
        <w:t>#</w:t>
      </w:r>
      <w:r w:rsidR="00A15B04" w:rsidRPr="003C7DB9">
        <w:rPr>
          <w:rFonts w:ascii="Courier New" w:eastAsia="Times New Roman" w:hAnsi="Courier New" w:cs="Courier New"/>
          <w:noProof/>
          <w:color w:val="FFDD00"/>
          <w:sz w:val="20"/>
          <w:szCs w:val="20"/>
          <w:lang w:val="en-US" w:eastAsia="ru-RU"/>
        </w:rPr>
        <w:t>foursquare</w:t>
      </w:r>
      <w:r w:rsidR="00A15B04" w:rsidRPr="003C7DB9">
        <w:rPr>
          <w:rFonts w:ascii="Courier New" w:eastAsia="Times New Roman" w:hAnsi="Courier New" w:cs="Courier New"/>
          <w:noProof/>
          <w:color w:val="E1EFFF"/>
          <w:sz w:val="20"/>
          <w:szCs w:val="20"/>
          <w:lang w:val="en-US" w:eastAsia="ru-RU"/>
        </w:rPr>
        <w:t xml:space="preserve"> {</w:t>
      </w:r>
      <w:r w:rsidRPr="003C7DB9">
        <w:rPr>
          <w:rFonts w:ascii="Courier New" w:eastAsia="Times New Roman" w:hAnsi="Courier New" w:cs="Courier New"/>
          <w:noProof/>
          <w:color w:val="E1EFFF"/>
          <w:sz w:val="20"/>
          <w:szCs w:val="20"/>
          <w:lang w:val="en-US" w:eastAsia="ru-RU"/>
        </w:rPr>
        <w:br/>
      </w:r>
      <w:r w:rsidRPr="003C7DB9">
        <w:rPr>
          <w:rFonts w:ascii="Courier New" w:eastAsia="Times New Roman" w:hAnsi="Courier New" w:cs="Courier New"/>
          <w:noProof/>
          <w:color w:val="E1EFFF"/>
          <w:sz w:val="20"/>
          <w:szCs w:val="20"/>
          <w:lang w:val="en-US" w:eastAsia="ru-RU"/>
        </w:rPr>
        <w:br/>
        <w:t xml:space="preserve">            </w:t>
      </w:r>
      <w:r w:rsidRPr="003C7DB9">
        <w:rPr>
          <w:rFonts w:ascii="Courier New" w:eastAsia="Times New Roman" w:hAnsi="Courier New" w:cs="Courier New"/>
          <w:noProof/>
          <w:color w:val="80FFBB"/>
          <w:sz w:val="20"/>
          <w:szCs w:val="20"/>
          <w:lang w:val="en-US" w:eastAsia="ru-RU"/>
        </w:rPr>
        <w:t>width</w:t>
      </w:r>
      <w:r w:rsidRPr="003C7DB9">
        <w:rPr>
          <w:rFonts w:ascii="Courier New" w:eastAsia="Times New Roman" w:hAnsi="Courier New" w:cs="Courier New"/>
          <w:noProof/>
          <w:color w:val="FFFFFF"/>
          <w:sz w:val="20"/>
          <w:szCs w:val="20"/>
          <w:lang w:val="en-US" w:eastAsia="ru-RU"/>
        </w:rPr>
        <w:t>:</w:t>
      </w:r>
      <w:r w:rsidRPr="003C7DB9">
        <w:rPr>
          <w:rFonts w:ascii="Courier New" w:eastAsia="Times New Roman" w:hAnsi="Courier New" w:cs="Courier New"/>
          <w:noProof/>
          <w:color w:val="FF628C"/>
          <w:sz w:val="20"/>
          <w:szCs w:val="20"/>
          <w:lang w:val="en-US" w:eastAsia="ru-RU"/>
        </w:rPr>
        <w:t>100</w:t>
      </w:r>
      <w:r w:rsidRPr="003C7DB9">
        <w:rPr>
          <w:rFonts w:ascii="Courier New" w:eastAsia="Times New Roman" w:hAnsi="Courier New" w:cs="Courier New"/>
          <w:b/>
          <w:bCs/>
          <w:noProof/>
          <w:color w:val="68E868"/>
          <w:sz w:val="20"/>
          <w:szCs w:val="20"/>
          <w:lang w:val="en-US" w:eastAsia="ru-RU"/>
        </w:rPr>
        <w:t>px</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E1EFFF"/>
          <w:sz w:val="20"/>
          <w:szCs w:val="20"/>
          <w:lang w:val="en-US" w:eastAsia="ru-RU"/>
        </w:rPr>
        <w:br/>
        <w:t xml:space="preserve">            </w:t>
      </w:r>
      <w:r w:rsidRPr="003C7DB9">
        <w:rPr>
          <w:rFonts w:ascii="Courier New" w:eastAsia="Times New Roman" w:hAnsi="Courier New" w:cs="Courier New"/>
          <w:noProof/>
          <w:color w:val="80FFBB"/>
          <w:sz w:val="20"/>
          <w:szCs w:val="20"/>
          <w:lang w:val="en-US" w:eastAsia="ru-RU"/>
        </w:rPr>
        <w:t>height</w:t>
      </w:r>
      <w:r w:rsidRPr="003C7DB9">
        <w:rPr>
          <w:rFonts w:ascii="Courier New" w:eastAsia="Times New Roman" w:hAnsi="Courier New" w:cs="Courier New"/>
          <w:noProof/>
          <w:color w:val="FFFFFF"/>
          <w:sz w:val="20"/>
          <w:szCs w:val="20"/>
          <w:lang w:val="en-US" w:eastAsia="ru-RU"/>
        </w:rPr>
        <w:t xml:space="preserve">: </w:t>
      </w:r>
      <w:r w:rsidRPr="003C7DB9">
        <w:rPr>
          <w:rFonts w:ascii="Courier New" w:eastAsia="Times New Roman" w:hAnsi="Courier New" w:cs="Courier New"/>
          <w:noProof/>
          <w:color w:val="FF628C"/>
          <w:sz w:val="20"/>
          <w:szCs w:val="20"/>
          <w:lang w:val="en-US" w:eastAsia="ru-RU"/>
        </w:rPr>
        <w:t>100</w:t>
      </w:r>
      <w:r w:rsidRPr="003C7DB9">
        <w:rPr>
          <w:rFonts w:ascii="Courier New" w:eastAsia="Times New Roman" w:hAnsi="Courier New" w:cs="Courier New"/>
          <w:b/>
          <w:bCs/>
          <w:noProof/>
          <w:color w:val="68E868"/>
          <w:sz w:val="20"/>
          <w:szCs w:val="20"/>
          <w:lang w:val="en-US" w:eastAsia="ru-RU"/>
        </w:rPr>
        <w:t>px</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E1EFFF"/>
          <w:sz w:val="20"/>
          <w:szCs w:val="20"/>
          <w:lang w:val="en-US" w:eastAsia="ru-RU"/>
        </w:rPr>
        <w:br/>
        <w:t xml:space="preserve">            </w:t>
      </w:r>
      <w:r w:rsidRPr="003C7DB9">
        <w:rPr>
          <w:rFonts w:ascii="Courier New" w:eastAsia="Times New Roman" w:hAnsi="Courier New" w:cs="Courier New"/>
          <w:noProof/>
          <w:color w:val="80FFBB"/>
          <w:sz w:val="20"/>
          <w:szCs w:val="20"/>
          <w:lang w:val="en-US" w:eastAsia="ru-RU"/>
        </w:rPr>
        <w:t>background-color</w:t>
      </w:r>
      <w:r w:rsidRPr="003C7DB9">
        <w:rPr>
          <w:rFonts w:ascii="Courier New" w:eastAsia="Times New Roman" w:hAnsi="Courier New" w:cs="Courier New"/>
          <w:noProof/>
          <w:color w:val="FFFFFF"/>
          <w:sz w:val="20"/>
          <w:szCs w:val="20"/>
          <w:lang w:val="en-US" w:eastAsia="ru-RU"/>
        </w:rPr>
        <w:t xml:space="preserve">: </w:t>
      </w:r>
      <w:r w:rsidRPr="003C7DB9">
        <w:rPr>
          <w:rFonts w:ascii="Courier New" w:eastAsia="Times New Roman" w:hAnsi="Courier New" w:cs="Courier New"/>
          <w:b/>
          <w:bCs/>
          <w:noProof/>
          <w:color w:val="68E868"/>
          <w:sz w:val="20"/>
          <w:szCs w:val="20"/>
          <w:lang w:val="en-US" w:eastAsia="ru-RU"/>
        </w:rPr>
        <w:t>yellow</w:t>
      </w:r>
      <w:r w:rsidRPr="003C7DB9">
        <w:rPr>
          <w:rFonts w:ascii="Courier New" w:eastAsia="Times New Roman" w:hAnsi="Courier New" w:cs="Courier New"/>
          <w:noProof/>
          <w:color w:val="E1EFFF"/>
          <w:sz w:val="20"/>
          <w:szCs w:val="20"/>
          <w:lang w:val="en-US" w:eastAsia="ru-RU"/>
        </w:rPr>
        <w:t>;</w:t>
      </w:r>
    </w:p>
    <w:p w:rsidR="00E270C9" w:rsidRPr="003C7DB9" w:rsidRDefault="00A15B04" w:rsidP="00E270C9">
      <w:pPr>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FFFFFF"/>
          <w:sz w:val="20"/>
          <w:szCs w:val="20"/>
          <w:lang w:val="en-US" w:eastAsia="ru-RU"/>
        </w:rPr>
      </w:pPr>
      <w:r w:rsidRPr="003C7DB9">
        <w:rPr>
          <w:rFonts w:ascii="Courier New" w:eastAsia="Times New Roman" w:hAnsi="Courier New" w:cs="Courier New"/>
          <w:noProof/>
          <w:color w:val="80FFBB"/>
          <w:sz w:val="20"/>
          <w:szCs w:val="20"/>
          <w:lang w:val="en-US" w:eastAsia="ru-RU"/>
        </w:rPr>
        <w:t xml:space="preserve">            transition-property</w:t>
      </w:r>
      <w:r w:rsidRPr="003C7DB9">
        <w:rPr>
          <w:rFonts w:ascii="Courier New" w:eastAsia="Times New Roman" w:hAnsi="Courier New" w:cs="Courier New"/>
          <w:noProof/>
          <w:color w:val="FFFFFF"/>
          <w:sz w:val="20"/>
          <w:szCs w:val="20"/>
          <w:lang w:val="en-US" w:eastAsia="ru-RU"/>
        </w:rPr>
        <w:t xml:space="preserve">: </w:t>
      </w:r>
      <w:r w:rsidRPr="003C7DB9">
        <w:rPr>
          <w:rFonts w:ascii="Courier New" w:eastAsia="Times New Roman" w:hAnsi="Courier New" w:cs="Courier New"/>
          <w:b/>
          <w:bCs/>
          <w:noProof/>
          <w:color w:val="68E868"/>
          <w:sz w:val="20"/>
          <w:szCs w:val="20"/>
          <w:lang w:val="en-US" w:eastAsia="ru-RU"/>
        </w:rPr>
        <w:t>background-color</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E1EFFF"/>
          <w:sz w:val="20"/>
          <w:szCs w:val="20"/>
          <w:lang w:val="en-US" w:eastAsia="ru-RU"/>
        </w:rPr>
        <w:br/>
        <w:t xml:space="preserve">            </w:t>
      </w:r>
      <w:r w:rsidRPr="003C7DB9">
        <w:rPr>
          <w:rFonts w:ascii="Courier New" w:eastAsia="Times New Roman" w:hAnsi="Courier New" w:cs="Courier New"/>
          <w:noProof/>
          <w:color w:val="80FFBB"/>
          <w:sz w:val="20"/>
          <w:szCs w:val="20"/>
          <w:lang w:val="en-US" w:eastAsia="ru-RU"/>
        </w:rPr>
        <w:t>transition-duration</w:t>
      </w:r>
      <w:r w:rsidRPr="003C7DB9">
        <w:rPr>
          <w:rFonts w:ascii="Courier New" w:eastAsia="Times New Roman" w:hAnsi="Courier New" w:cs="Courier New"/>
          <w:noProof/>
          <w:color w:val="FFFFFF"/>
          <w:sz w:val="20"/>
          <w:szCs w:val="20"/>
          <w:lang w:val="en-US" w:eastAsia="ru-RU"/>
        </w:rPr>
        <w:t xml:space="preserve">: </w:t>
      </w:r>
      <w:r w:rsidRPr="003C7DB9">
        <w:rPr>
          <w:rFonts w:ascii="Courier New" w:eastAsia="Times New Roman" w:hAnsi="Courier New" w:cs="Courier New"/>
          <w:noProof/>
          <w:color w:val="FF628C"/>
          <w:sz w:val="20"/>
          <w:szCs w:val="20"/>
          <w:lang w:val="en-US" w:eastAsia="ru-RU"/>
        </w:rPr>
        <w:t>3</w:t>
      </w:r>
      <w:r w:rsidRPr="003C7DB9">
        <w:rPr>
          <w:rFonts w:ascii="Courier New" w:eastAsia="Times New Roman" w:hAnsi="Courier New" w:cs="Courier New"/>
          <w:b/>
          <w:bCs/>
          <w:noProof/>
          <w:color w:val="68E868"/>
          <w:sz w:val="20"/>
          <w:szCs w:val="20"/>
          <w:lang w:val="en-US" w:eastAsia="ru-RU"/>
        </w:rPr>
        <w:t>s</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E1EFFF"/>
          <w:sz w:val="20"/>
          <w:szCs w:val="20"/>
          <w:lang w:val="en-US" w:eastAsia="ru-RU"/>
        </w:rPr>
        <w:br/>
      </w:r>
      <w:r w:rsidR="00E270C9" w:rsidRPr="003C7DB9">
        <w:rPr>
          <w:rFonts w:ascii="Courier New" w:eastAsia="Times New Roman" w:hAnsi="Courier New" w:cs="Courier New"/>
          <w:noProof/>
          <w:color w:val="E1EFFF"/>
          <w:sz w:val="20"/>
          <w:szCs w:val="20"/>
          <w:lang w:val="en-US" w:eastAsia="ru-RU"/>
        </w:rPr>
        <w:br/>
        <w:t xml:space="preserve">        }</w:t>
      </w:r>
      <w:r w:rsidR="00E270C9" w:rsidRPr="003C7DB9">
        <w:rPr>
          <w:rFonts w:ascii="Courier New" w:eastAsia="Times New Roman" w:hAnsi="Courier New" w:cs="Courier New"/>
          <w:noProof/>
          <w:color w:val="E1EFFF"/>
          <w:sz w:val="20"/>
          <w:szCs w:val="20"/>
          <w:lang w:val="en-US" w:eastAsia="ru-RU"/>
        </w:rPr>
        <w:br/>
      </w:r>
      <w:r w:rsidR="00E270C9" w:rsidRPr="003C7DB9">
        <w:rPr>
          <w:rFonts w:ascii="Courier New" w:eastAsia="Times New Roman" w:hAnsi="Courier New" w:cs="Courier New"/>
          <w:noProof/>
          <w:color w:val="E1EFFF"/>
          <w:sz w:val="20"/>
          <w:szCs w:val="20"/>
          <w:lang w:val="en-US" w:eastAsia="ru-RU"/>
        </w:rPr>
        <w:br/>
        <w:t xml:space="preserve">        </w:t>
      </w:r>
      <w:r w:rsidR="00E270C9" w:rsidRPr="003C7DB9">
        <w:rPr>
          <w:rFonts w:ascii="Courier New" w:eastAsia="Times New Roman" w:hAnsi="Courier New" w:cs="Courier New"/>
          <w:noProof/>
          <w:color w:val="FFDD00"/>
          <w:sz w:val="20"/>
          <w:szCs w:val="20"/>
          <w:lang w:val="en-US" w:eastAsia="ru-RU"/>
        </w:rPr>
        <w:t>#foursquare</w:t>
      </w:r>
      <w:r w:rsidR="00E270C9" w:rsidRPr="003C7DB9">
        <w:rPr>
          <w:rFonts w:ascii="Courier New" w:eastAsia="Times New Roman" w:hAnsi="Courier New" w:cs="Courier New"/>
          <w:noProof/>
          <w:color w:val="FFFFFF"/>
          <w:sz w:val="20"/>
          <w:szCs w:val="20"/>
          <w:lang w:val="en-US" w:eastAsia="ru-RU"/>
        </w:rPr>
        <w:t>:</w:t>
      </w:r>
      <w:r w:rsidR="00E270C9" w:rsidRPr="003C7DB9">
        <w:rPr>
          <w:rFonts w:ascii="Courier New" w:eastAsia="Times New Roman" w:hAnsi="Courier New" w:cs="Courier New"/>
          <w:noProof/>
          <w:color w:val="FFDD00"/>
          <w:sz w:val="20"/>
          <w:szCs w:val="20"/>
          <w:lang w:val="en-US" w:eastAsia="ru-RU"/>
        </w:rPr>
        <w:t>hover</w:t>
      </w:r>
      <w:r w:rsidR="00E270C9" w:rsidRPr="003C7DB9">
        <w:rPr>
          <w:rFonts w:ascii="Courier New" w:eastAsia="Times New Roman" w:hAnsi="Courier New" w:cs="Courier New"/>
          <w:noProof/>
          <w:color w:val="E1EFFF"/>
          <w:sz w:val="20"/>
          <w:szCs w:val="20"/>
          <w:lang w:val="en-US" w:eastAsia="ru-RU"/>
        </w:rPr>
        <w:t>{</w:t>
      </w:r>
      <w:r w:rsidR="00E270C9" w:rsidRPr="003C7DB9">
        <w:rPr>
          <w:rFonts w:ascii="Courier New" w:eastAsia="Times New Roman" w:hAnsi="Courier New" w:cs="Courier New"/>
          <w:noProof/>
          <w:color w:val="E1EFFF"/>
          <w:sz w:val="20"/>
          <w:szCs w:val="20"/>
          <w:lang w:val="en-US" w:eastAsia="ru-RU"/>
        </w:rPr>
        <w:br/>
        <w:t xml:space="preserve">            </w:t>
      </w:r>
      <w:r w:rsidR="00E270C9" w:rsidRPr="003C7DB9">
        <w:rPr>
          <w:rFonts w:ascii="Courier New" w:eastAsia="Times New Roman" w:hAnsi="Courier New" w:cs="Courier New"/>
          <w:noProof/>
          <w:color w:val="80FFBB"/>
          <w:sz w:val="20"/>
          <w:szCs w:val="20"/>
          <w:lang w:val="en-US" w:eastAsia="ru-RU"/>
        </w:rPr>
        <w:t>background-color</w:t>
      </w:r>
      <w:r w:rsidR="00E270C9" w:rsidRPr="003C7DB9">
        <w:rPr>
          <w:rFonts w:ascii="Courier New" w:eastAsia="Times New Roman" w:hAnsi="Courier New" w:cs="Courier New"/>
          <w:noProof/>
          <w:color w:val="FFFFFF"/>
          <w:sz w:val="20"/>
          <w:szCs w:val="20"/>
          <w:lang w:val="en-US" w:eastAsia="ru-RU"/>
        </w:rPr>
        <w:t xml:space="preserve">: </w:t>
      </w:r>
      <w:r w:rsidR="00E270C9" w:rsidRPr="003C7DB9">
        <w:rPr>
          <w:rFonts w:ascii="Courier New" w:eastAsia="Times New Roman" w:hAnsi="Courier New" w:cs="Courier New"/>
          <w:b/>
          <w:bCs/>
          <w:noProof/>
          <w:color w:val="68E868"/>
          <w:sz w:val="20"/>
          <w:szCs w:val="20"/>
          <w:lang w:val="en-US" w:eastAsia="ru-RU"/>
        </w:rPr>
        <w:t>red</w:t>
      </w:r>
      <w:r w:rsidR="00E270C9" w:rsidRPr="003C7DB9">
        <w:rPr>
          <w:rFonts w:ascii="Courier New" w:eastAsia="Times New Roman" w:hAnsi="Courier New" w:cs="Courier New"/>
          <w:noProof/>
          <w:color w:val="E1EFFF"/>
          <w:sz w:val="20"/>
          <w:szCs w:val="20"/>
          <w:lang w:val="en-US" w:eastAsia="ru-RU"/>
        </w:rPr>
        <w:t>;</w:t>
      </w:r>
      <w:r w:rsidR="00E270C9" w:rsidRPr="003C7DB9">
        <w:rPr>
          <w:rFonts w:ascii="Courier New" w:eastAsia="Times New Roman" w:hAnsi="Courier New" w:cs="Courier New"/>
          <w:noProof/>
          <w:color w:val="E1EFFF"/>
          <w:sz w:val="20"/>
          <w:szCs w:val="20"/>
          <w:lang w:val="en-US" w:eastAsia="ru-RU"/>
        </w:rPr>
        <w:br/>
        <w:t xml:space="preserve">        }</w:t>
      </w:r>
      <w:r w:rsidR="00E270C9" w:rsidRPr="003C7DB9">
        <w:rPr>
          <w:rFonts w:ascii="Courier New" w:eastAsia="Times New Roman" w:hAnsi="Courier New" w:cs="Courier New"/>
          <w:noProof/>
          <w:color w:val="E1EFFF"/>
          <w:sz w:val="20"/>
          <w:szCs w:val="20"/>
          <w:lang w:val="en-US" w:eastAsia="ru-RU"/>
        </w:rPr>
        <w:br/>
        <w:t xml:space="preserve">    &lt;/</w:t>
      </w:r>
      <w:r w:rsidR="00E270C9" w:rsidRPr="003C7DB9">
        <w:rPr>
          <w:rFonts w:ascii="Courier New" w:eastAsia="Times New Roman" w:hAnsi="Courier New" w:cs="Courier New"/>
          <w:noProof/>
          <w:color w:val="9EFFFF"/>
          <w:sz w:val="20"/>
          <w:szCs w:val="20"/>
          <w:lang w:val="en-US" w:eastAsia="ru-RU"/>
        </w:rPr>
        <w:t>style</w:t>
      </w:r>
      <w:r w:rsidR="00E270C9" w:rsidRPr="003C7DB9">
        <w:rPr>
          <w:rFonts w:ascii="Courier New" w:eastAsia="Times New Roman" w:hAnsi="Courier New" w:cs="Courier New"/>
          <w:noProof/>
          <w:color w:val="E1EFFF"/>
          <w:sz w:val="20"/>
          <w:szCs w:val="20"/>
          <w:lang w:val="en-US" w:eastAsia="ru-RU"/>
        </w:rPr>
        <w:t>&gt;</w:t>
      </w:r>
      <w:r w:rsidR="00E270C9" w:rsidRPr="003C7DB9">
        <w:rPr>
          <w:rFonts w:ascii="Courier New" w:eastAsia="Times New Roman" w:hAnsi="Courier New" w:cs="Courier New"/>
          <w:noProof/>
          <w:color w:val="E1EFFF"/>
          <w:sz w:val="20"/>
          <w:szCs w:val="20"/>
          <w:lang w:val="en-US" w:eastAsia="ru-RU"/>
        </w:rPr>
        <w:br/>
        <w:t>&lt;/</w:t>
      </w:r>
      <w:r w:rsidR="00E270C9" w:rsidRPr="003C7DB9">
        <w:rPr>
          <w:rFonts w:ascii="Courier New" w:eastAsia="Times New Roman" w:hAnsi="Courier New" w:cs="Courier New"/>
          <w:noProof/>
          <w:color w:val="9EFFFF"/>
          <w:sz w:val="20"/>
          <w:szCs w:val="20"/>
          <w:lang w:val="en-US" w:eastAsia="ru-RU"/>
        </w:rPr>
        <w:t>head</w:t>
      </w:r>
      <w:r w:rsidR="00E270C9" w:rsidRPr="003C7DB9">
        <w:rPr>
          <w:rFonts w:ascii="Courier New" w:eastAsia="Times New Roman" w:hAnsi="Courier New" w:cs="Courier New"/>
          <w:noProof/>
          <w:color w:val="E1EFFF"/>
          <w:sz w:val="20"/>
          <w:szCs w:val="20"/>
          <w:lang w:val="en-US" w:eastAsia="ru-RU"/>
        </w:rPr>
        <w:t>&gt;</w:t>
      </w:r>
      <w:r w:rsidR="00E270C9" w:rsidRPr="003C7DB9">
        <w:rPr>
          <w:rFonts w:ascii="Courier New" w:eastAsia="Times New Roman" w:hAnsi="Courier New" w:cs="Courier New"/>
          <w:noProof/>
          <w:color w:val="E1EFFF"/>
          <w:sz w:val="20"/>
          <w:szCs w:val="20"/>
          <w:lang w:val="en-US" w:eastAsia="ru-RU"/>
        </w:rPr>
        <w:br/>
        <w:t>&lt;</w:t>
      </w:r>
      <w:r w:rsidR="00E270C9" w:rsidRPr="003C7DB9">
        <w:rPr>
          <w:rFonts w:ascii="Courier New" w:eastAsia="Times New Roman" w:hAnsi="Courier New" w:cs="Courier New"/>
          <w:noProof/>
          <w:color w:val="9EFFFF"/>
          <w:sz w:val="20"/>
          <w:szCs w:val="20"/>
          <w:lang w:val="en-US" w:eastAsia="ru-RU"/>
        </w:rPr>
        <w:t>body</w:t>
      </w:r>
      <w:r w:rsidR="00E270C9" w:rsidRPr="003C7DB9">
        <w:rPr>
          <w:rFonts w:ascii="Courier New" w:eastAsia="Times New Roman" w:hAnsi="Courier New" w:cs="Courier New"/>
          <w:noProof/>
          <w:color w:val="E1EFFF"/>
          <w:sz w:val="20"/>
          <w:szCs w:val="20"/>
          <w:lang w:val="en-US" w:eastAsia="ru-RU"/>
        </w:rPr>
        <w:t>&gt;</w:t>
      </w:r>
      <w:r w:rsidR="00E270C9" w:rsidRPr="003C7DB9">
        <w:rPr>
          <w:rFonts w:ascii="Courier New" w:eastAsia="Times New Roman" w:hAnsi="Courier New" w:cs="Courier New"/>
          <w:noProof/>
          <w:color w:val="E1EFFF"/>
          <w:sz w:val="20"/>
          <w:szCs w:val="20"/>
          <w:lang w:val="en-US" w:eastAsia="ru-RU"/>
        </w:rPr>
        <w:br/>
        <w:t>&lt;</w:t>
      </w:r>
      <w:r w:rsidR="00E270C9" w:rsidRPr="003C7DB9">
        <w:rPr>
          <w:rFonts w:ascii="Courier New" w:eastAsia="Times New Roman" w:hAnsi="Courier New" w:cs="Courier New"/>
          <w:noProof/>
          <w:color w:val="9EFFFF"/>
          <w:sz w:val="20"/>
          <w:szCs w:val="20"/>
          <w:lang w:val="en-US" w:eastAsia="ru-RU"/>
        </w:rPr>
        <w:t xml:space="preserve">div </w:t>
      </w:r>
      <w:r w:rsidR="00E270C9" w:rsidRPr="003C7DB9">
        <w:rPr>
          <w:rFonts w:ascii="Courier New" w:eastAsia="Times New Roman" w:hAnsi="Courier New" w:cs="Courier New"/>
          <w:noProof/>
          <w:color w:val="FFDD00"/>
          <w:sz w:val="20"/>
          <w:szCs w:val="20"/>
          <w:lang w:val="en-US" w:eastAsia="ru-RU"/>
        </w:rPr>
        <w:t>id=</w:t>
      </w:r>
      <w:r w:rsidR="00E270C9" w:rsidRPr="003C7DB9">
        <w:rPr>
          <w:rFonts w:ascii="Courier New" w:eastAsia="Times New Roman" w:hAnsi="Courier New" w:cs="Courier New"/>
          <w:b/>
          <w:bCs/>
          <w:noProof/>
          <w:color w:val="3AD900"/>
          <w:sz w:val="20"/>
          <w:szCs w:val="20"/>
          <w:lang w:val="en-US" w:eastAsia="ru-RU"/>
        </w:rPr>
        <w:t xml:space="preserve">"foursquare" </w:t>
      </w:r>
      <w:r w:rsidR="00E270C9" w:rsidRPr="003C7DB9">
        <w:rPr>
          <w:rFonts w:ascii="Courier New" w:eastAsia="Times New Roman" w:hAnsi="Courier New" w:cs="Courier New"/>
          <w:noProof/>
          <w:color w:val="FFDD00"/>
          <w:sz w:val="20"/>
          <w:szCs w:val="20"/>
          <w:lang w:val="en-US" w:eastAsia="ru-RU"/>
        </w:rPr>
        <w:t>class=</w:t>
      </w:r>
      <w:r w:rsidR="00E270C9" w:rsidRPr="003C7DB9">
        <w:rPr>
          <w:rFonts w:ascii="Courier New" w:eastAsia="Times New Roman" w:hAnsi="Courier New" w:cs="Courier New"/>
          <w:b/>
          <w:bCs/>
          <w:noProof/>
          <w:color w:val="3AD900"/>
          <w:sz w:val="20"/>
          <w:szCs w:val="20"/>
          <w:lang w:val="en-US" w:eastAsia="ru-RU"/>
        </w:rPr>
        <w:t>"foursquare"</w:t>
      </w:r>
      <w:r w:rsidR="00E270C9" w:rsidRPr="003C7DB9">
        <w:rPr>
          <w:rFonts w:ascii="Courier New" w:eastAsia="Times New Roman" w:hAnsi="Courier New" w:cs="Courier New"/>
          <w:noProof/>
          <w:color w:val="E1EFFF"/>
          <w:sz w:val="20"/>
          <w:szCs w:val="20"/>
          <w:lang w:val="en-US" w:eastAsia="ru-RU"/>
        </w:rPr>
        <w:t>&gt;&lt;/</w:t>
      </w:r>
      <w:r w:rsidR="00E270C9" w:rsidRPr="003C7DB9">
        <w:rPr>
          <w:rFonts w:ascii="Courier New" w:eastAsia="Times New Roman" w:hAnsi="Courier New" w:cs="Courier New"/>
          <w:noProof/>
          <w:color w:val="9EFFFF"/>
          <w:sz w:val="20"/>
          <w:szCs w:val="20"/>
          <w:lang w:val="en-US" w:eastAsia="ru-RU"/>
        </w:rPr>
        <w:t>div</w:t>
      </w:r>
      <w:r w:rsidR="00E270C9" w:rsidRPr="003C7DB9">
        <w:rPr>
          <w:rFonts w:ascii="Courier New" w:eastAsia="Times New Roman" w:hAnsi="Courier New" w:cs="Courier New"/>
          <w:noProof/>
          <w:color w:val="E1EFFF"/>
          <w:sz w:val="20"/>
          <w:szCs w:val="20"/>
          <w:lang w:val="en-US" w:eastAsia="ru-RU"/>
        </w:rPr>
        <w:t>&gt;</w:t>
      </w:r>
    </w:p>
    <w:p w:rsidR="00E270C9" w:rsidRPr="001062D9" w:rsidRDefault="00E270C9" w:rsidP="00E270C9">
      <w:pPr>
        <w:ind w:left="1080"/>
        <w:rPr>
          <w:noProof/>
          <w:sz w:val="24"/>
          <w:szCs w:val="24"/>
        </w:rPr>
      </w:pPr>
      <w:r w:rsidRPr="001062D9">
        <w:rPr>
          <w:noProof/>
          <w:sz w:val="24"/>
          <w:szCs w:val="24"/>
        </w:rPr>
        <w:t>Теперь немного усложним код и добавим анимирование ширины и высоты, а также  отступы от верхнего и левого краев окна:</w:t>
      </w:r>
    </w:p>
    <w:p w:rsidR="00A15B04" w:rsidRPr="003C7DB9" w:rsidRDefault="00A15B04" w:rsidP="00A15B04">
      <w:pPr>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FFFFFF"/>
          <w:sz w:val="20"/>
          <w:szCs w:val="20"/>
          <w:lang w:val="en-US" w:eastAsia="ru-RU"/>
        </w:rPr>
      </w:pPr>
      <w:r w:rsidRPr="003C7DB9">
        <w:rPr>
          <w:rFonts w:ascii="Courier New" w:eastAsia="Times New Roman" w:hAnsi="Courier New" w:cs="Courier New"/>
          <w:noProof/>
          <w:color w:val="FFDD00"/>
          <w:sz w:val="20"/>
          <w:szCs w:val="20"/>
          <w:lang w:val="en-US" w:eastAsia="ru-RU"/>
        </w:rPr>
        <w:t>#foursquare</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E1EFFF"/>
          <w:sz w:val="20"/>
          <w:szCs w:val="20"/>
          <w:lang w:val="en-US" w:eastAsia="ru-RU"/>
        </w:rPr>
        <w:br/>
        <w:t xml:space="preserve">    </w:t>
      </w:r>
      <w:r w:rsidRPr="003C7DB9">
        <w:rPr>
          <w:rFonts w:ascii="Courier New" w:eastAsia="Times New Roman" w:hAnsi="Courier New" w:cs="Courier New"/>
          <w:noProof/>
          <w:color w:val="80FFBB"/>
          <w:sz w:val="20"/>
          <w:szCs w:val="20"/>
          <w:lang w:val="en-US" w:eastAsia="ru-RU"/>
        </w:rPr>
        <w:t>position</w:t>
      </w:r>
      <w:r w:rsidRPr="003C7DB9">
        <w:rPr>
          <w:rFonts w:ascii="Courier New" w:eastAsia="Times New Roman" w:hAnsi="Courier New" w:cs="Courier New"/>
          <w:noProof/>
          <w:color w:val="FFFFFF"/>
          <w:sz w:val="20"/>
          <w:szCs w:val="20"/>
          <w:lang w:val="en-US" w:eastAsia="ru-RU"/>
        </w:rPr>
        <w:t xml:space="preserve">: </w:t>
      </w:r>
      <w:r w:rsidRPr="003C7DB9">
        <w:rPr>
          <w:rFonts w:ascii="Courier New" w:eastAsia="Times New Roman" w:hAnsi="Courier New" w:cs="Courier New"/>
          <w:b/>
          <w:bCs/>
          <w:noProof/>
          <w:color w:val="68E868"/>
          <w:sz w:val="20"/>
          <w:szCs w:val="20"/>
          <w:lang w:val="en-US" w:eastAsia="ru-RU"/>
        </w:rPr>
        <w:t>absolute</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E1EFFF"/>
          <w:sz w:val="20"/>
          <w:szCs w:val="20"/>
          <w:lang w:val="en-US" w:eastAsia="ru-RU"/>
        </w:rPr>
        <w:br/>
        <w:t xml:space="preserve">    </w:t>
      </w:r>
      <w:r w:rsidRPr="003C7DB9">
        <w:rPr>
          <w:rFonts w:ascii="Courier New" w:eastAsia="Times New Roman" w:hAnsi="Courier New" w:cs="Courier New"/>
          <w:noProof/>
          <w:color w:val="80FFBB"/>
          <w:sz w:val="20"/>
          <w:szCs w:val="20"/>
          <w:lang w:val="en-US" w:eastAsia="ru-RU"/>
        </w:rPr>
        <w:t>background-color</w:t>
      </w:r>
      <w:r w:rsidRPr="003C7DB9">
        <w:rPr>
          <w:rFonts w:ascii="Courier New" w:eastAsia="Times New Roman" w:hAnsi="Courier New" w:cs="Courier New"/>
          <w:noProof/>
          <w:color w:val="FFFFFF"/>
          <w:sz w:val="20"/>
          <w:szCs w:val="20"/>
          <w:lang w:val="en-US" w:eastAsia="ru-RU"/>
        </w:rPr>
        <w:t xml:space="preserve">: </w:t>
      </w:r>
      <w:r w:rsidRPr="003C7DB9">
        <w:rPr>
          <w:rFonts w:ascii="Courier New" w:eastAsia="Times New Roman" w:hAnsi="Courier New" w:cs="Courier New"/>
          <w:b/>
          <w:bCs/>
          <w:noProof/>
          <w:color w:val="68E868"/>
          <w:sz w:val="20"/>
          <w:szCs w:val="20"/>
          <w:lang w:val="en-US" w:eastAsia="ru-RU"/>
        </w:rPr>
        <w:t>yellow</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E1EFFF"/>
          <w:sz w:val="20"/>
          <w:szCs w:val="20"/>
          <w:lang w:val="en-US" w:eastAsia="ru-RU"/>
        </w:rPr>
        <w:br/>
        <w:t xml:space="preserve">    </w:t>
      </w:r>
      <w:r w:rsidRPr="003C7DB9">
        <w:rPr>
          <w:rFonts w:ascii="Courier New" w:eastAsia="Times New Roman" w:hAnsi="Courier New" w:cs="Courier New"/>
          <w:noProof/>
          <w:color w:val="80FFBB"/>
          <w:sz w:val="20"/>
          <w:szCs w:val="20"/>
          <w:lang w:val="en-US" w:eastAsia="ru-RU"/>
        </w:rPr>
        <w:t>width</w:t>
      </w:r>
      <w:r w:rsidRPr="003C7DB9">
        <w:rPr>
          <w:rFonts w:ascii="Courier New" w:eastAsia="Times New Roman" w:hAnsi="Courier New" w:cs="Courier New"/>
          <w:noProof/>
          <w:color w:val="FFFFFF"/>
          <w:sz w:val="20"/>
          <w:szCs w:val="20"/>
          <w:lang w:val="en-US" w:eastAsia="ru-RU"/>
        </w:rPr>
        <w:t>:</w:t>
      </w:r>
      <w:r w:rsidRPr="003C7DB9">
        <w:rPr>
          <w:rFonts w:ascii="Courier New" w:eastAsia="Times New Roman" w:hAnsi="Courier New" w:cs="Courier New"/>
          <w:noProof/>
          <w:color w:val="FF628C"/>
          <w:sz w:val="20"/>
          <w:szCs w:val="20"/>
          <w:lang w:val="en-US" w:eastAsia="ru-RU"/>
        </w:rPr>
        <w:t>100</w:t>
      </w:r>
      <w:r w:rsidRPr="003C7DB9">
        <w:rPr>
          <w:rFonts w:ascii="Courier New" w:eastAsia="Times New Roman" w:hAnsi="Courier New" w:cs="Courier New"/>
          <w:b/>
          <w:bCs/>
          <w:noProof/>
          <w:color w:val="68E868"/>
          <w:sz w:val="20"/>
          <w:szCs w:val="20"/>
          <w:lang w:val="en-US" w:eastAsia="ru-RU"/>
        </w:rPr>
        <w:t>px</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E1EFFF"/>
          <w:sz w:val="20"/>
          <w:szCs w:val="20"/>
          <w:lang w:val="en-US" w:eastAsia="ru-RU"/>
        </w:rPr>
        <w:br/>
        <w:t xml:space="preserve">    </w:t>
      </w:r>
      <w:r w:rsidRPr="003C7DB9">
        <w:rPr>
          <w:rFonts w:ascii="Courier New" w:eastAsia="Times New Roman" w:hAnsi="Courier New" w:cs="Courier New"/>
          <w:noProof/>
          <w:color w:val="80FFBB"/>
          <w:sz w:val="20"/>
          <w:szCs w:val="20"/>
          <w:lang w:val="en-US" w:eastAsia="ru-RU"/>
        </w:rPr>
        <w:t>height</w:t>
      </w:r>
      <w:r w:rsidRPr="003C7DB9">
        <w:rPr>
          <w:rFonts w:ascii="Courier New" w:eastAsia="Times New Roman" w:hAnsi="Courier New" w:cs="Courier New"/>
          <w:noProof/>
          <w:color w:val="FFFFFF"/>
          <w:sz w:val="20"/>
          <w:szCs w:val="20"/>
          <w:lang w:val="en-US" w:eastAsia="ru-RU"/>
        </w:rPr>
        <w:t xml:space="preserve">: </w:t>
      </w:r>
      <w:r w:rsidRPr="003C7DB9">
        <w:rPr>
          <w:rFonts w:ascii="Courier New" w:eastAsia="Times New Roman" w:hAnsi="Courier New" w:cs="Courier New"/>
          <w:noProof/>
          <w:color w:val="FF628C"/>
          <w:sz w:val="20"/>
          <w:szCs w:val="20"/>
          <w:lang w:val="en-US" w:eastAsia="ru-RU"/>
        </w:rPr>
        <w:t>100</w:t>
      </w:r>
      <w:r w:rsidRPr="003C7DB9">
        <w:rPr>
          <w:rFonts w:ascii="Courier New" w:eastAsia="Times New Roman" w:hAnsi="Courier New" w:cs="Courier New"/>
          <w:b/>
          <w:bCs/>
          <w:noProof/>
          <w:color w:val="68E868"/>
          <w:sz w:val="20"/>
          <w:szCs w:val="20"/>
          <w:lang w:val="en-US" w:eastAsia="ru-RU"/>
        </w:rPr>
        <w:t>px</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E1EFFF"/>
          <w:sz w:val="20"/>
          <w:szCs w:val="20"/>
          <w:lang w:val="en-US" w:eastAsia="ru-RU"/>
        </w:rPr>
        <w:br/>
        <w:t xml:space="preserve">    </w:t>
      </w:r>
      <w:r w:rsidRPr="003C7DB9">
        <w:rPr>
          <w:rFonts w:ascii="Courier New" w:eastAsia="Times New Roman" w:hAnsi="Courier New" w:cs="Courier New"/>
          <w:noProof/>
          <w:color w:val="80FFBB"/>
          <w:sz w:val="20"/>
          <w:szCs w:val="20"/>
          <w:lang w:val="en-US" w:eastAsia="ru-RU"/>
        </w:rPr>
        <w:t>top</w:t>
      </w:r>
      <w:r w:rsidRPr="003C7DB9">
        <w:rPr>
          <w:rFonts w:ascii="Courier New" w:eastAsia="Times New Roman" w:hAnsi="Courier New" w:cs="Courier New"/>
          <w:noProof/>
          <w:color w:val="FFFFFF"/>
          <w:sz w:val="20"/>
          <w:szCs w:val="20"/>
          <w:lang w:val="en-US" w:eastAsia="ru-RU"/>
        </w:rPr>
        <w:t xml:space="preserve">: </w:t>
      </w:r>
      <w:r w:rsidRPr="003C7DB9">
        <w:rPr>
          <w:rFonts w:ascii="Courier New" w:eastAsia="Times New Roman" w:hAnsi="Courier New" w:cs="Courier New"/>
          <w:noProof/>
          <w:color w:val="FF628C"/>
          <w:sz w:val="20"/>
          <w:szCs w:val="20"/>
          <w:lang w:val="en-US" w:eastAsia="ru-RU"/>
        </w:rPr>
        <w:t>50</w:t>
      </w:r>
      <w:r w:rsidRPr="003C7DB9">
        <w:rPr>
          <w:rFonts w:ascii="Courier New" w:eastAsia="Times New Roman" w:hAnsi="Courier New" w:cs="Courier New"/>
          <w:b/>
          <w:bCs/>
          <w:noProof/>
          <w:color w:val="68E868"/>
          <w:sz w:val="20"/>
          <w:szCs w:val="20"/>
          <w:lang w:val="en-US" w:eastAsia="ru-RU"/>
        </w:rPr>
        <w:t>px</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E1EFFF"/>
          <w:sz w:val="20"/>
          <w:szCs w:val="20"/>
          <w:lang w:val="en-US" w:eastAsia="ru-RU"/>
        </w:rPr>
        <w:br/>
        <w:t xml:space="preserve">    </w:t>
      </w:r>
      <w:r w:rsidRPr="003C7DB9">
        <w:rPr>
          <w:rFonts w:ascii="Courier New" w:eastAsia="Times New Roman" w:hAnsi="Courier New" w:cs="Courier New"/>
          <w:noProof/>
          <w:color w:val="80FFBB"/>
          <w:sz w:val="20"/>
          <w:szCs w:val="20"/>
          <w:lang w:val="en-US" w:eastAsia="ru-RU"/>
        </w:rPr>
        <w:t>left</w:t>
      </w:r>
      <w:r w:rsidRPr="003C7DB9">
        <w:rPr>
          <w:rFonts w:ascii="Courier New" w:eastAsia="Times New Roman" w:hAnsi="Courier New" w:cs="Courier New"/>
          <w:noProof/>
          <w:color w:val="FFFFFF"/>
          <w:sz w:val="20"/>
          <w:szCs w:val="20"/>
          <w:lang w:val="en-US" w:eastAsia="ru-RU"/>
        </w:rPr>
        <w:t xml:space="preserve">: </w:t>
      </w:r>
      <w:r w:rsidRPr="003C7DB9">
        <w:rPr>
          <w:rFonts w:ascii="Courier New" w:eastAsia="Times New Roman" w:hAnsi="Courier New" w:cs="Courier New"/>
          <w:noProof/>
          <w:color w:val="FF628C"/>
          <w:sz w:val="20"/>
          <w:szCs w:val="20"/>
          <w:lang w:val="en-US" w:eastAsia="ru-RU"/>
        </w:rPr>
        <w:t>50</w:t>
      </w:r>
      <w:r w:rsidRPr="003C7DB9">
        <w:rPr>
          <w:rFonts w:ascii="Courier New" w:eastAsia="Times New Roman" w:hAnsi="Courier New" w:cs="Courier New"/>
          <w:b/>
          <w:bCs/>
          <w:noProof/>
          <w:color w:val="68E868"/>
          <w:sz w:val="20"/>
          <w:szCs w:val="20"/>
          <w:lang w:val="en-US" w:eastAsia="ru-RU"/>
        </w:rPr>
        <w:t>px</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E1EFFF"/>
          <w:sz w:val="20"/>
          <w:szCs w:val="20"/>
          <w:lang w:val="en-US" w:eastAsia="ru-RU"/>
        </w:rPr>
        <w:br/>
        <w:t xml:space="preserve">    </w:t>
      </w:r>
      <w:r w:rsidRPr="003C7DB9">
        <w:rPr>
          <w:rFonts w:ascii="Courier New" w:eastAsia="Times New Roman" w:hAnsi="Courier New" w:cs="Courier New"/>
          <w:noProof/>
          <w:color w:val="80FFBB"/>
          <w:sz w:val="20"/>
          <w:szCs w:val="20"/>
          <w:lang w:val="en-US" w:eastAsia="ru-RU"/>
        </w:rPr>
        <w:t>transition-property</w:t>
      </w:r>
      <w:r w:rsidRPr="003C7DB9">
        <w:rPr>
          <w:rFonts w:ascii="Courier New" w:eastAsia="Times New Roman" w:hAnsi="Courier New" w:cs="Courier New"/>
          <w:noProof/>
          <w:color w:val="FFFFFF"/>
          <w:sz w:val="20"/>
          <w:szCs w:val="20"/>
          <w:lang w:val="en-US" w:eastAsia="ru-RU"/>
        </w:rPr>
        <w:t xml:space="preserve">: </w:t>
      </w:r>
      <w:r w:rsidRPr="003C7DB9">
        <w:rPr>
          <w:rFonts w:ascii="Courier New" w:eastAsia="Times New Roman" w:hAnsi="Courier New" w:cs="Courier New"/>
          <w:b/>
          <w:bCs/>
          <w:noProof/>
          <w:color w:val="68E868"/>
          <w:sz w:val="20"/>
          <w:szCs w:val="20"/>
          <w:lang w:val="en-US" w:eastAsia="ru-RU"/>
        </w:rPr>
        <w:t>background-color</w:t>
      </w:r>
      <w:r w:rsidRPr="003C7DB9">
        <w:rPr>
          <w:rFonts w:ascii="Courier New" w:eastAsia="Times New Roman" w:hAnsi="Courier New" w:cs="Courier New"/>
          <w:noProof/>
          <w:color w:val="E1EFFF"/>
          <w:sz w:val="20"/>
          <w:szCs w:val="20"/>
          <w:lang w:val="en-US" w:eastAsia="ru-RU"/>
        </w:rPr>
        <w:t xml:space="preserve">, </w:t>
      </w:r>
      <w:r w:rsidRPr="003C7DB9">
        <w:rPr>
          <w:rFonts w:ascii="Courier New" w:eastAsia="Times New Roman" w:hAnsi="Courier New" w:cs="Courier New"/>
          <w:b/>
          <w:bCs/>
          <w:noProof/>
          <w:color w:val="68E868"/>
          <w:sz w:val="20"/>
          <w:szCs w:val="20"/>
          <w:lang w:val="en-US" w:eastAsia="ru-RU"/>
        </w:rPr>
        <w:t>width</w:t>
      </w:r>
      <w:r w:rsidRPr="003C7DB9">
        <w:rPr>
          <w:rFonts w:ascii="Courier New" w:eastAsia="Times New Roman" w:hAnsi="Courier New" w:cs="Courier New"/>
          <w:noProof/>
          <w:color w:val="E1EFFF"/>
          <w:sz w:val="20"/>
          <w:szCs w:val="20"/>
          <w:lang w:val="en-US" w:eastAsia="ru-RU"/>
        </w:rPr>
        <w:t xml:space="preserve">, </w:t>
      </w:r>
      <w:r w:rsidRPr="003C7DB9">
        <w:rPr>
          <w:rFonts w:ascii="Courier New" w:eastAsia="Times New Roman" w:hAnsi="Courier New" w:cs="Courier New"/>
          <w:b/>
          <w:bCs/>
          <w:noProof/>
          <w:color w:val="68E868"/>
          <w:sz w:val="20"/>
          <w:szCs w:val="20"/>
          <w:lang w:val="en-US" w:eastAsia="ru-RU"/>
        </w:rPr>
        <w:t>height</w:t>
      </w:r>
      <w:r w:rsidRPr="003C7DB9">
        <w:rPr>
          <w:rFonts w:ascii="Courier New" w:eastAsia="Times New Roman" w:hAnsi="Courier New" w:cs="Courier New"/>
          <w:noProof/>
          <w:color w:val="E1EFFF"/>
          <w:sz w:val="20"/>
          <w:szCs w:val="20"/>
          <w:lang w:val="en-US" w:eastAsia="ru-RU"/>
        </w:rPr>
        <w:t xml:space="preserve">, </w:t>
      </w:r>
      <w:r w:rsidRPr="003C7DB9">
        <w:rPr>
          <w:rFonts w:ascii="Courier New" w:eastAsia="Times New Roman" w:hAnsi="Courier New" w:cs="Courier New"/>
          <w:b/>
          <w:bCs/>
          <w:noProof/>
          <w:color w:val="68E868"/>
          <w:sz w:val="20"/>
          <w:szCs w:val="20"/>
          <w:lang w:val="en-US" w:eastAsia="ru-RU"/>
        </w:rPr>
        <w:t>top</w:t>
      </w:r>
      <w:r w:rsidRPr="003C7DB9">
        <w:rPr>
          <w:rFonts w:ascii="Courier New" w:eastAsia="Times New Roman" w:hAnsi="Courier New" w:cs="Courier New"/>
          <w:noProof/>
          <w:color w:val="E1EFFF"/>
          <w:sz w:val="20"/>
          <w:szCs w:val="20"/>
          <w:lang w:val="en-US" w:eastAsia="ru-RU"/>
        </w:rPr>
        <w:t xml:space="preserve">, </w:t>
      </w:r>
      <w:r w:rsidRPr="003C7DB9">
        <w:rPr>
          <w:rFonts w:ascii="Courier New" w:eastAsia="Times New Roman" w:hAnsi="Courier New" w:cs="Courier New"/>
          <w:b/>
          <w:bCs/>
          <w:noProof/>
          <w:color w:val="68E868"/>
          <w:sz w:val="20"/>
          <w:szCs w:val="20"/>
          <w:lang w:val="en-US" w:eastAsia="ru-RU"/>
        </w:rPr>
        <w:t>left</w:t>
      </w:r>
      <w:r w:rsidRPr="003C7DB9">
        <w:rPr>
          <w:rFonts w:ascii="Courier New" w:eastAsia="Times New Roman" w:hAnsi="Courier New" w:cs="Courier New"/>
          <w:b/>
          <w:bCs/>
          <w:noProof/>
          <w:color w:val="68E868"/>
          <w:sz w:val="20"/>
          <w:szCs w:val="20"/>
          <w:lang w:val="en-US" w:eastAsia="ru-RU"/>
        </w:rPr>
        <w:br/>
        <w:t xml:space="preserve">    </w:t>
      </w:r>
      <w:r w:rsidRPr="003C7DB9">
        <w:rPr>
          <w:rFonts w:ascii="Courier New" w:eastAsia="Times New Roman" w:hAnsi="Courier New" w:cs="Courier New"/>
          <w:noProof/>
          <w:color w:val="FFDD00"/>
          <w:sz w:val="20"/>
          <w:szCs w:val="20"/>
          <w:lang w:val="en-US" w:eastAsia="ru-RU"/>
        </w:rPr>
        <w:t>transition-duration</w:t>
      </w:r>
      <w:r w:rsidRPr="003C7DB9">
        <w:rPr>
          <w:rFonts w:ascii="Courier New" w:eastAsia="Times New Roman" w:hAnsi="Courier New" w:cs="Courier New"/>
          <w:noProof/>
          <w:color w:val="FFFFFF"/>
          <w:sz w:val="20"/>
          <w:szCs w:val="20"/>
          <w:lang w:val="en-US" w:eastAsia="ru-RU"/>
        </w:rPr>
        <w:t xml:space="preserve">: </w:t>
      </w:r>
      <w:r w:rsidRPr="003C7DB9">
        <w:rPr>
          <w:rFonts w:ascii="Courier New" w:eastAsia="Times New Roman" w:hAnsi="Courier New" w:cs="Courier New"/>
          <w:noProof/>
          <w:color w:val="FF628C"/>
          <w:sz w:val="20"/>
          <w:szCs w:val="20"/>
          <w:lang w:val="en-US" w:eastAsia="ru-RU"/>
        </w:rPr>
        <w:t>3</w:t>
      </w:r>
      <w:r w:rsidRPr="003C7DB9">
        <w:rPr>
          <w:rFonts w:ascii="Courier New" w:eastAsia="Times New Roman" w:hAnsi="Courier New" w:cs="Courier New"/>
          <w:b/>
          <w:bCs/>
          <w:noProof/>
          <w:color w:val="68E868"/>
          <w:sz w:val="20"/>
          <w:szCs w:val="20"/>
          <w:lang w:val="en-US" w:eastAsia="ru-RU"/>
        </w:rPr>
        <w:t>s</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E1EFFF"/>
          <w:sz w:val="20"/>
          <w:szCs w:val="20"/>
          <w:lang w:val="en-US" w:eastAsia="ru-RU"/>
        </w:rPr>
        <w:br/>
        <w:t>}</w:t>
      </w:r>
      <w:r w:rsidRPr="003C7DB9">
        <w:rPr>
          <w:rFonts w:ascii="Courier New" w:eastAsia="Times New Roman" w:hAnsi="Courier New" w:cs="Courier New"/>
          <w:noProof/>
          <w:color w:val="E1EFFF"/>
          <w:sz w:val="20"/>
          <w:szCs w:val="20"/>
          <w:lang w:val="en-US" w:eastAsia="ru-RU"/>
        </w:rPr>
        <w:br/>
      </w:r>
      <w:r w:rsidRPr="003C7DB9">
        <w:rPr>
          <w:rFonts w:ascii="Courier New" w:eastAsia="Times New Roman" w:hAnsi="Courier New" w:cs="Courier New"/>
          <w:noProof/>
          <w:color w:val="E1EFFF"/>
          <w:sz w:val="20"/>
          <w:szCs w:val="20"/>
          <w:lang w:val="en-US" w:eastAsia="ru-RU"/>
        </w:rPr>
        <w:br/>
      </w:r>
      <w:r w:rsidRPr="003C7DB9">
        <w:rPr>
          <w:rFonts w:ascii="Courier New" w:eastAsia="Times New Roman" w:hAnsi="Courier New" w:cs="Courier New"/>
          <w:noProof/>
          <w:color w:val="FFDD00"/>
          <w:sz w:val="20"/>
          <w:szCs w:val="20"/>
          <w:lang w:val="en-US" w:eastAsia="ru-RU"/>
        </w:rPr>
        <w:t>#foursquare</w:t>
      </w:r>
      <w:r w:rsidRPr="003C7DB9">
        <w:rPr>
          <w:rFonts w:ascii="Courier New" w:eastAsia="Times New Roman" w:hAnsi="Courier New" w:cs="Courier New"/>
          <w:noProof/>
          <w:color w:val="FFFFFF"/>
          <w:sz w:val="20"/>
          <w:szCs w:val="20"/>
          <w:lang w:val="en-US" w:eastAsia="ru-RU"/>
        </w:rPr>
        <w:t>:</w:t>
      </w:r>
      <w:r w:rsidRPr="003C7DB9">
        <w:rPr>
          <w:rFonts w:ascii="Courier New" w:eastAsia="Times New Roman" w:hAnsi="Courier New" w:cs="Courier New"/>
          <w:noProof/>
          <w:color w:val="FFDD00"/>
          <w:sz w:val="20"/>
          <w:szCs w:val="20"/>
          <w:lang w:val="en-US" w:eastAsia="ru-RU"/>
        </w:rPr>
        <w:t>hover</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E1EFFF"/>
          <w:sz w:val="20"/>
          <w:szCs w:val="20"/>
          <w:lang w:val="en-US" w:eastAsia="ru-RU"/>
        </w:rPr>
        <w:br/>
        <w:t xml:space="preserve">   </w:t>
      </w:r>
      <w:r w:rsidRPr="003C7DB9">
        <w:rPr>
          <w:rFonts w:ascii="Courier New" w:eastAsia="Times New Roman" w:hAnsi="Courier New" w:cs="Courier New"/>
          <w:noProof/>
          <w:color w:val="E1EFFF"/>
          <w:sz w:val="20"/>
          <w:szCs w:val="20"/>
          <w:lang w:val="en-US" w:eastAsia="ru-RU"/>
        </w:rPr>
        <w:br/>
        <w:t xml:space="preserve">    </w:t>
      </w:r>
      <w:r w:rsidRPr="003C7DB9">
        <w:rPr>
          <w:rFonts w:ascii="Courier New" w:eastAsia="Times New Roman" w:hAnsi="Courier New" w:cs="Courier New"/>
          <w:noProof/>
          <w:color w:val="80FFBB"/>
          <w:sz w:val="20"/>
          <w:szCs w:val="20"/>
          <w:lang w:val="en-US" w:eastAsia="ru-RU"/>
        </w:rPr>
        <w:t>background-color</w:t>
      </w:r>
      <w:r w:rsidRPr="003C7DB9">
        <w:rPr>
          <w:rFonts w:ascii="Courier New" w:eastAsia="Times New Roman" w:hAnsi="Courier New" w:cs="Courier New"/>
          <w:noProof/>
          <w:color w:val="FFFFFF"/>
          <w:sz w:val="20"/>
          <w:szCs w:val="20"/>
          <w:lang w:val="en-US" w:eastAsia="ru-RU"/>
        </w:rPr>
        <w:t xml:space="preserve">: </w:t>
      </w:r>
      <w:r w:rsidRPr="003C7DB9">
        <w:rPr>
          <w:rFonts w:ascii="Courier New" w:eastAsia="Times New Roman" w:hAnsi="Courier New" w:cs="Courier New"/>
          <w:b/>
          <w:bCs/>
          <w:noProof/>
          <w:color w:val="68E868"/>
          <w:sz w:val="20"/>
          <w:szCs w:val="20"/>
          <w:lang w:val="en-US" w:eastAsia="ru-RU"/>
        </w:rPr>
        <w:t>red</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E1EFFF"/>
          <w:sz w:val="20"/>
          <w:szCs w:val="20"/>
          <w:lang w:val="en-US" w:eastAsia="ru-RU"/>
        </w:rPr>
        <w:br/>
        <w:t xml:space="preserve">    </w:t>
      </w:r>
      <w:r w:rsidRPr="003C7DB9">
        <w:rPr>
          <w:rFonts w:ascii="Courier New" w:eastAsia="Times New Roman" w:hAnsi="Courier New" w:cs="Courier New"/>
          <w:noProof/>
          <w:color w:val="80FFBB"/>
          <w:sz w:val="20"/>
          <w:szCs w:val="20"/>
          <w:lang w:val="en-US" w:eastAsia="ru-RU"/>
        </w:rPr>
        <w:t>width</w:t>
      </w:r>
      <w:r w:rsidRPr="003C7DB9">
        <w:rPr>
          <w:rFonts w:ascii="Courier New" w:eastAsia="Times New Roman" w:hAnsi="Courier New" w:cs="Courier New"/>
          <w:noProof/>
          <w:color w:val="FFFFFF"/>
          <w:sz w:val="20"/>
          <w:szCs w:val="20"/>
          <w:lang w:val="en-US" w:eastAsia="ru-RU"/>
        </w:rPr>
        <w:t xml:space="preserve">: </w:t>
      </w:r>
      <w:r w:rsidRPr="003C7DB9">
        <w:rPr>
          <w:rFonts w:ascii="Courier New" w:eastAsia="Times New Roman" w:hAnsi="Courier New" w:cs="Courier New"/>
          <w:noProof/>
          <w:color w:val="FF628C"/>
          <w:sz w:val="20"/>
          <w:szCs w:val="20"/>
          <w:lang w:val="en-US" w:eastAsia="ru-RU"/>
        </w:rPr>
        <w:t>200</w:t>
      </w:r>
      <w:r w:rsidRPr="003C7DB9">
        <w:rPr>
          <w:rFonts w:ascii="Courier New" w:eastAsia="Times New Roman" w:hAnsi="Courier New" w:cs="Courier New"/>
          <w:b/>
          <w:bCs/>
          <w:noProof/>
          <w:color w:val="68E868"/>
          <w:sz w:val="20"/>
          <w:szCs w:val="20"/>
          <w:lang w:val="en-US" w:eastAsia="ru-RU"/>
        </w:rPr>
        <w:t>px</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E1EFFF"/>
          <w:sz w:val="20"/>
          <w:szCs w:val="20"/>
          <w:lang w:val="en-US" w:eastAsia="ru-RU"/>
        </w:rPr>
        <w:br/>
        <w:t xml:space="preserve">    </w:t>
      </w:r>
      <w:r w:rsidRPr="003C7DB9">
        <w:rPr>
          <w:rFonts w:ascii="Courier New" w:eastAsia="Times New Roman" w:hAnsi="Courier New" w:cs="Courier New"/>
          <w:noProof/>
          <w:color w:val="80FFBB"/>
          <w:sz w:val="20"/>
          <w:szCs w:val="20"/>
          <w:lang w:val="en-US" w:eastAsia="ru-RU"/>
        </w:rPr>
        <w:t>height</w:t>
      </w:r>
      <w:r w:rsidRPr="003C7DB9">
        <w:rPr>
          <w:rFonts w:ascii="Courier New" w:eastAsia="Times New Roman" w:hAnsi="Courier New" w:cs="Courier New"/>
          <w:noProof/>
          <w:color w:val="FFFFFF"/>
          <w:sz w:val="20"/>
          <w:szCs w:val="20"/>
          <w:lang w:val="en-US" w:eastAsia="ru-RU"/>
        </w:rPr>
        <w:t xml:space="preserve">: </w:t>
      </w:r>
      <w:r w:rsidRPr="003C7DB9">
        <w:rPr>
          <w:rFonts w:ascii="Courier New" w:eastAsia="Times New Roman" w:hAnsi="Courier New" w:cs="Courier New"/>
          <w:noProof/>
          <w:color w:val="FF628C"/>
          <w:sz w:val="20"/>
          <w:szCs w:val="20"/>
          <w:lang w:val="en-US" w:eastAsia="ru-RU"/>
        </w:rPr>
        <w:t>200</w:t>
      </w:r>
      <w:r w:rsidRPr="003C7DB9">
        <w:rPr>
          <w:rFonts w:ascii="Courier New" w:eastAsia="Times New Roman" w:hAnsi="Courier New" w:cs="Courier New"/>
          <w:b/>
          <w:bCs/>
          <w:noProof/>
          <w:color w:val="68E868"/>
          <w:sz w:val="20"/>
          <w:szCs w:val="20"/>
          <w:lang w:val="en-US" w:eastAsia="ru-RU"/>
        </w:rPr>
        <w:t>px</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E1EFFF"/>
          <w:sz w:val="20"/>
          <w:szCs w:val="20"/>
          <w:lang w:val="en-US" w:eastAsia="ru-RU"/>
        </w:rPr>
        <w:br/>
        <w:t xml:space="preserve">    </w:t>
      </w:r>
      <w:r w:rsidRPr="003C7DB9">
        <w:rPr>
          <w:rFonts w:ascii="Courier New" w:eastAsia="Times New Roman" w:hAnsi="Courier New" w:cs="Courier New"/>
          <w:noProof/>
          <w:color w:val="80FFBB"/>
          <w:sz w:val="20"/>
          <w:szCs w:val="20"/>
          <w:lang w:val="en-US" w:eastAsia="ru-RU"/>
        </w:rPr>
        <w:t>top</w:t>
      </w:r>
      <w:r w:rsidRPr="003C7DB9">
        <w:rPr>
          <w:rFonts w:ascii="Courier New" w:eastAsia="Times New Roman" w:hAnsi="Courier New" w:cs="Courier New"/>
          <w:noProof/>
          <w:color w:val="FFFFFF"/>
          <w:sz w:val="20"/>
          <w:szCs w:val="20"/>
          <w:lang w:val="en-US" w:eastAsia="ru-RU"/>
        </w:rPr>
        <w:t xml:space="preserve">: </w:t>
      </w:r>
      <w:r w:rsidRPr="003C7DB9">
        <w:rPr>
          <w:rFonts w:ascii="Courier New" w:eastAsia="Times New Roman" w:hAnsi="Courier New" w:cs="Courier New"/>
          <w:noProof/>
          <w:color w:val="FF628C"/>
          <w:sz w:val="20"/>
          <w:szCs w:val="20"/>
          <w:lang w:val="en-US" w:eastAsia="ru-RU"/>
        </w:rPr>
        <w:t>30</w:t>
      </w:r>
      <w:r w:rsidRPr="003C7DB9">
        <w:rPr>
          <w:rFonts w:ascii="Courier New" w:eastAsia="Times New Roman" w:hAnsi="Courier New" w:cs="Courier New"/>
          <w:b/>
          <w:bCs/>
          <w:noProof/>
          <w:color w:val="68E868"/>
          <w:sz w:val="20"/>
          <w:szCs w:val="20"/>
          <w:lang w:val="en-US" w:eastAsia="ru-RU"/>
        </w:rPr>
        <w:t>px</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E1EFFF"/>
          <w:sz w:val="20"/>
          <w:szCs w:val="20"/>
          <w:lang w:val="en-US" w:eastAsia="ru-RU"/>
        </w:rPr>
        <w:br/>
        <w:t xml:space="preserve">    </w:t>
      </w:r>
      <w:r w:rsidRPr="003C7DB9">
        <w:rPr>
          <w:rFonts w:ascii="Courier New" w:eastAsia="Times New Roman" w:hAnsi="Courier New" w:cs="Courier New"/>
          <w:noProof/>
          <w:color w:val="80FFBB"/>
          <w:sz w:val="20"/>
          <w:szCs w:val="20"/>
          <w:lang w:val="en-US" w:eastAsia="ru-RU"/>
        </w:rPr>
        <w:t>left</w:t>
      </w:r>
      <w:r w:rsidRPr="003C7DB9">
        <w:rPr>
          <w:rFonts w:ascii="Courier New" w:eastAsia="Times New Roman" w:hAnsi="Courier New" w:cs="Courier New"/>
          <w:noProof/>
          <w:color w:val="FFFFFF"/>
          <w:sz w:val="20"/>
          <w:szCs w:val="20"/>
          <w:lang w:val="en-US" w:eastAsia="ru-RU"/>
        </w:rPr>
        <w:t xml:space="preserve">: </w:t>
      </w:r>
      <w:r w:rsidRPr="003C7DB9">
        <w:rPr>
          <w:rFonts w:ascii="Courier New" w:eastAsia="Times New Roman" w:hAnsi="Courier New" w:cs="Courier New"/>
          <w:noProof/>
          <w:color w:val="FF628C"/>
          <w:sz w:val="20"/>
          <w:szCs w:val="20"/>
          <w:lang w:val="en-US" w:eastAsia="ru-RU"/>
        </w:rPr>
        <w:t>30</w:t>
      </w:r>
      <w:r w:rsidRPr="003C7DB9">
        <w:rPr>
          <w:rFonts w:ascii="Courier New" w:eastAsia="Times New Roman" w:hAnsi="Courier New" w:cs="Courier New"/>
          <w:b/>
          <w:bCs/>
          <w:noProof/>
          <w:color w:val="68E868"/>
          <w:sz w:val="20"/>
          <w:szCs w:val="20"/>
          <w:lang w:val="en-US" w:eastAsia="ru-RU"/>
        </w:rPr>
        <w:t>px</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E1EFFF"/>
          <w:sz w:val="20"/>
          <w:szCs w:val="20"/>
          <w:lang w:val="en-US" w:eastAsia="ru-RU"/>
        </w:rPr>
        <w:br/>
        <w:t>}</w:t>
      </w:r>
    </w:p>
    <w:p w:rsidR="00E270C9" w:rsidRPr="001062D9" w:rsidRDefault="005A28C5" w:rsidP="00E270C9">
      <w:pPr>
        <w:ind w:left="1080"/>
        <w:rPr>
          <w:b/>
          <w:noProof/>
          <w:sz w:val="24"/>
          <w:szCs w:val="24"/>
        </w:rPr>
      </w:pPr>
      <w:r w:rsidRPr="001062D9">
        <w:rPr>
          <w:noProof/>
          <w:sz w:val="24"/>
          <w:szCs w:val="24"/>
        </w:rPr>
        <w:t xml:space="preserve">Результат можно увидеть в исходнике </w:t>
      </w:r>
      <w:r w:rsidRPr="003C7DB9">
        <w:rPr>
          <w:b/>
          <w:noProof/>
          <w:sz w:val="24"/>
          <w:szCs w:val="24"/>
          <w:lang w:val="en-US"/>
        </w:rPr>
        <w:t>svalka</w:t>
      </w:r>
      <w:r w:rsidRPr="001062D9">
        <w:rPr>
          <w:b/>
          <w:noProof/>
          <w:sz w:val="24"/>
          <w:szCs w:val="24"/>
        </w:rPr>
        <w:t>2 или скопировав данный код.</w:t>
      </w:r>
    </w:p>
    <w:p w:rsidR="00E270C9" w:rsidRPr="001062D9" w:rsidRDefault="00E270C9" w:rsidP="00E270C9">
      <w:pPr>
        <w:pStyle w:val="a3"/>
        <w:ind w:left="1440"/>
        <w:rPr>
          <w:noProof/>
          <w:sz w:val="24"/>
          <w:szCs w:val="24"/>
        </w:rPr>
      </w:pPr>
      <w:r w:rsidRPr="001062D9">
        <w:rPr>
          <w:noProof/>
          <w:sz w:val="24"/>
          <w:szCs w:val="24"/>
        </w:rPr>
        <w:lastRenderedPageBreak/>
        <w:t xml:space="preserve">Еще примеры: </w:t>
      </w:r>
      <w:r w:rsidRPr="003C7DB9">
        <w:rPr>
          <w:noProof/>
          <w:sz w:val="24"/>
          <w:szCs w:val="24"/>
          <w:lang w:val="en-US"/>
        </w:rPr>
        <w:t>https</w:t>
      </w:r>
      <w:r w:rsidRPr="001062D9">
        <w:rPr>
          <w:noProof/>
          <w:sz w:val="24"/>
          <w:szCs w:val="24"/>
        </w:rPr>
        <w:t>://</w:t>
      </w:r>
      <w:r w:rsidRPr="003C7DB9">
        <w:rPr>
          <w:noProof/>
          <w:sz w:val="24"/>
          <w:szCs w:val="24"/>
          <w:lang w:val="en-US"/>
        </w:rPr>
        <w:t>developer</w:t>
      </w:r>
      <w:r w:rsidRPr="001062D9">
        <w:rPr>
          <w:noProof/>
          <w:sz w:val="24"/>
          <w:szCs w:val="24"/>
        </w:rPr>
        <w:t>.</w:t>
      </w:r>
      <w:r w:rsidRPr="003C7DB9">
        <w:rPr>
          <w:noProof/>
          <w:sz w:val="24"/>
          <w:szCs w:val="24"/>
          <w:lang w:val="en-US"/>
        </w:rPr>
        <w:t>mozilla</w:t>
      </w:r>
      <w:r w:rsidRPr="001062D9">
        <w:rPr>
          <w:noProof/>
          <w:sz w:val="24"/>
          <w:szCs w:val="24"/>
        </w:rPr>
        <w:t>.</w:t>
      </w:r>
      <w:r w:rsidRPr="003C7DB9">
        <w:rPr>
          <w:noProof/>
          <w:sz w:val="24"/>
          <w:szCs w:val="24"/>
          <w:lang w:val="en-US"/>
        </w:rPr>
        <w:t>org</w:t>
      </w:r>
      <w:r w:rsidRPr="001062D9">
        <w:rPr>
          <w:noProof/>
          <w:sz w:val="24"/>
          <w:szCs w:val="24"/>
        </w:rPr>
        <w:t>/</w:t>
      </w:r>
      <w:r w:rsidRPr="003C7DB9">
        <w:rPr>
          <w:noProof/>
          <w:sz w:val="24"/>
          <w:szCs w:val="24"/>
          <w:lang w:val="en-US"/>
        </w:rPr>
        <w:t>ru</w:t>
      </w:r>
      <w:r w:rsidRPr="001062D9">
        <w:rPr>
          <w:noProof/>
          <w:sz w:val="24"/>
          <w:szCs w:val="24"/>
        </w:rPr>
        <w:t>/</w:t>
      </w:r>
      <w:r w:rsidRPr="003C7DB9">
        <w:rPr>
          <w:noProof/>
          <w:sz w:val="24"/>
          <w:szCs w:val="24"/>
          <w:lang w:val="en-US"/>
        </w:rPr>
        <w:t>docs</w:t>
      </w:r>
      <w:r w:rsidRPr="001062D9">
        <w:rPr>
          <w:noProof/>
          <w:sz w:val="24"/>
          <w:szCs w:val="24"/>
        </w:rPr>
        <w:t>/</w:t>
      </w:r>
      <w:r w:rsidRPr="003C7DB9">
        <w:rPr>
          <w:noProof/>
          <w:sz w:val="24"/>
          <w:szCs w:val="24"/>
          <w:lang w:val="en-US"/>
        </w:rPr>
        <w:t>Web</w:t>
      </w:r>
      <w:r w:rsidRPr="001062D9">
        <w:rPr>
          <w:noProof/>
          <w:sz w:val="24"/>
          <w:szCs w:val="24"/>
        </w:rPr>
        <w:t>/</w:t>
      </w:r>
      <w:r w:rsidRPr="003C7DB9">
        <w:rPr>
          <w:noProof/>
          <w:sz w:val="24"/>
          <w:szCs w:val="24"/>
          <w:lang w:val="en-US"/>
        </w:rPr>
        <w:t>CSS</w:t>
      </w:r>
      <w:r w:rsidRPr="001062D9">
        <w:rPr>
          <w:noProof/>
          <w:sz w:val="24"/>
          <w:szCs w:val="24"/>
        </w:rPr>
        <w:t>/</w:t>
      </w:r>
      <w:r w:rsidRPr="003C7DB9">
        <w:rPr>
          <w:noProof/>
          <w:sz w:val="24"/>
          <w:szCs w:val="24"/>
          <w:lang w:val="en-US"/>
        </w:rPr>
        <w:t>CSS</w:t>
      </w:r>
      <w:r w:rsidRPr="001062D9">
        <w:rPr>
          <w:noProof/>
          <w:sz w:val="24"/>
          <w:szCs w:val="24"/>
        </w:rPr>
        <w:t>_</w:t>
      </w:r>
      <w:r w:rsidRPr="003C7DB9">
        <w:rPr>
          <w:noProof/>
          <w:sz w:val="24"/>
          <w:szCs w:val="24"/>
          <w:lang w:val="en-US"/>
        </w:rPr>
        <w:t>Transitions</w:t>
      </w:r>
      <w:r w:rsidRPr="001062D9">
        <w:rPr>
          <w:noProof/>
          <w:sz w:val="24"/>
          <w:szCs w:val="24"/>
        </w:rPr>
        <w:t>/</w:t>
      </w:r>
      <w:r w:rsidRPr="003C7DB9">
        <w:rPr>
          <w:noProof/>
          <w:sz w:val="24"/>
          <w:szCs w:val="24"/>
          <w:lang w:val="en-US"/>
        </w:rPr>
        <w:t>Using</w:t>
      </w:r>
      <w:r w:rsidRPr="001062D9">
        <w:rPr>
          <w:noProof/>
          <w:sz w:val="24"/>
          <w:szCs w:val="24"/>
        </w:rPr>
        <w:t>_</w:t>
      </w:r>
      <w:r w:rsidRPr="003C7DB9">
        <w:rPr>
          <w:noProof/>
          <w:sz w:val="24"/>
          <w:szCs w:val="24"/>
          <w:lang w:val="en-US"/>
        </w:rPr>
        <w:t>CSS</w:t>
      </w:r>
      <w:r w:rsidRPr="001062D9">
        <w:rPr>
          <w:noProof/>
          <w:sz w:val="24"/>
          <w:szCs w:val="24"/>
        </w:rPr>
        <w:t>_</w:t>
      </w:r>
      <w:r w:rsidRPr="003C7DB9">
        <w:rPr>
          <w:noProof/>
          <w:sz w:val="24"/>
          <w:szCs w:val="24"/>
          <w:lang w:val="en-US"/>
        </w:rPr>
        <w:t>transitions</w:t>
      </w:r>
    </w:p>
    <w:p w:rsidR="00E270C9" w:rsidRPr="001062D9" w:rsidRDefault="00E270C9" w:rsidP="004D4CF2">
      <w:pPr>
        <w:rPr>
          <w:b/>
          <w:noProof/>
        </w:rPr>
      </w:pPr>
    </w:p>
    <w:p w:rsidR="00E270C9" w:rsidRPr="001062D9" w:rsidRDefault="00E270C9" w:rsidP="004D4CF2">
      <w:pPr>
        <w:rPr>
          <w:b/>
          <w:noProof/>
          <w:sz w:val="24"/>
          <w:szCs w:val="24"/>
        </w:rPr>
      </w:pPr>
      <w:r w:rsidRPr="001062D9">
        <w:rPr>
          <w:noProof/>
          <w:sz w:val="24"/>
          <w:szCs w:val="24"/>
        </w:rPr>
        <w:t>2</w:t>
      </w:r>
      <w:r w:rsidR="004D4CF2" w:rsidRPr="001062D9">
        <w:rPr>
          <w:noProof/>
          <w:sz w:val="24"/>
          <w:szCs w:val="24"/>
        </w:rPr>
        <w:t xml:space="preserve">. </w:t>
      </w:r>
      <w:r w:rsidRPr="001062D9">
        <w:rPr>
          <w:noProof/>
          <w:sz w:val="24"/>
          <w:szCs w:val="24"/>
        </w:rPr>
        <w:t xml:space="preserve">Работа с </w:t>
      </w:r>
      <w:r w:rsidRPr="003C7DB9">
        <w:rPr>
          <w:b/>
          <w:noProof/>
          <w:sz w:val="24"/>
          <w:szCs w:val="24"/>
          <w:lang w:val="en-US"/>
        </w:rPr>
        <w:t>animation</w:t>
      </w:r>
      <w:r w:rsidRPr="001062D9">
        <w:rPr>
          <w:b/>
          <w:noProof/>
          <w:sz w:val="24"/>
          <w:szCs w:val="24"/>
        </w:rPr>
        <w:t xml:space="preserve"> </w:t>
      </w:r>
    </w:p>
    <w:p w:rsidR="004D4CF2" w:rsidRPr="001062D9" w:rsidRDefault="004D4CF2" w:rsidP="004D4CF2">
      <w:pPr>
        <w:rPr>
          <w:noProof/>
          <w:sz w:val="24"/>
          <w:szCs w:val="24"/>
        </w:rPr>
      </w:pPr>
      <w:r w:rsidRPr="001062D9">
        <w:rPr>
          <w:noProof/>
          <w:sz w:val="24"/>
          <w:szCs w:val="24"/>
        </w:rPr>
        <w:t>Создать код анимации</w:t>
      </w:r>
      <w:r w:rsidR="00940F72" w:rsidRPr="001062D9">
        <w:rPr>
          <w:noProof/>
          <w:sz w:val="24"/>
          <w:szCs w:val="24"/>
        </w:rPr>
        <w:t xml:space="preserve"> (исходник в файле </w:t>
      </w:r>
      <w:r w:rsidR="00940F72" w:rsidRPr="003C7DB9">
        <w:rPr>
          <w:b/>
          <w:noProof/>
          <w:sz w:val="24"/>
          <w:szCs w:val="24"/>
          <w:lang w:val="en-US"/>
        </w:rPr>
        <w:t>button</w:t>
      </w:r>
      <w:r w:rsidR="00940F72" w:rsidRPr="001062D9">
        <w:rPr>
          <w:b/>
          <w:noProof/>
          <w:sz w:val="24"/>
          <w:szCs w:val="24"/>
        </w:rPr>
        <w:t>_</w:t>
      </w:r>
      <w:r w:rsidR="00940F72" w:rsidRPr="003C7DB9">
        <w:rPr>
          <w:b/>
          <w:noProof/>
          <w:sz w:val="24"/>
          <w:szCs w:val="24"/>
          <w:lang w:val="en-US"/>
        </w:rPr>
        <w:t>map</w:t>
      </w:r>
      <w:r w:rsidR="00940F72" w:rsidRPr="001062D9">
        <w:rPr>
          <w:b/>
          <w:noProof/>
          <w:sz w:val="24"/>
          <w:szCs w:val="24"/>
        </w:rPr>
        <w:t>.</w:t>
      </w:r>
      <w:r w:rsidR="00940F72" w:rsidRPr="003C7DB9">
        <w:rPr>
          <w:b/>
          <w:noProof/>
          <w:sz w:val="24"/>
          <w:szCs w:val="24"/>
          <w:lang w:val="en-US"/>
        </w:rPr>
        <w:t>html</w:t>
      </w:r>
      <w:r w:rsidR="00940F72" w:rsidRPr="001062D9">
        <w:rPr>
          <w:noProof/>
          <w:sz w:val="24"/>
          <w:szCs w:val="24"/>
        </w:rPr>
        <w:t>)</w:t>
      </w:r>
    </w:p>
    <w:p w:rsidR="004D4CF2" w:rsidRPr="003C7DB9" w:rsidRDefault="004D4CF2" w:rsidP="004D4CF2">
      <w:pPr>
        <w:pStyle w:val="a3"/>
        <w:numPr>
          <w:ilvl w:val="0"/>
          <w:numId w:val="39"/>
        </w:numPr>
        <w:rPr>
          <w:noProof/>
          <w:sz w:val="24"/>
          <w:szCs w:val="24"/>
          <w:lang w:val="en-US"/>
        </w:rPr>
      </w:pPr>
      <w:r w:rsidRPr="003C7DB9">
        <w:rPr>
          <w:noProof/>
          <w:sz w:val="24"/>
          <w:szCs w:val="24"/>
          <w:lang w:val="en-US"/>
        </w:rPr>
        <w:t xml:space="preserve">задаем ключевое правило </w:t>
      </w:r>
      <w:r w:rsidRPr="003C7DB9">
        <w:rPr>
          <w:b/>
          <w:noProof/>
          <w:sz w:val="24"/>
          <w:szCs w:val="24"/>
          <w:lang w:val="en-US"/>
        </w:rPr>
        <w:t>@keyframes</w:t>
      </w:r>
    </w:p>
    <w:p w:rsidR="004D4CF2" w:rsidRPr="003C7DB9" w:rsidRDefault="004D4CF2" w:rsidP="004D4CF2">
      <w:pPr>
        <w:pStyle w:val="a3"/>
        <w:rPr>
          <w:noProof/>
          <w:sz w:val="24"/>
          <w:szCs w:val="24"/>
          <w:lang w:val="en-US"/>
        </w:rPr>
      </w:pPr>
      <w:r w:rsidRPr="003C7DB9">
        <w:rPr>
          <w:noProof/>
          <w:sz w:val="24"/>
          <w:szCs w:val="24"/>
          <w:lang w:val="en-US"/>
        </w:rPr>
        <w:t>Структура:</w:t>
      </w:r>
    </w:p>
    <w:p w:rsidR="004D4CF2" w:rsidRPr="003C7DB9" w:rsidRDefault="004D4CF2" w:rsidP="004D4CF2">
      <w:pPr>
        <w:pStyle w:val="a3"/>
        <w:rPr>
          <w:b/>
          <w:noProof/>
          <w:sz w:val="24"/>
          <w:szCs w:val="24"/>
          <w:lang w:val="en-US"/>
        </w:rPr>
      </w:pPr>
      <w:r w:rsidRPr="003C7DB9">
        <w:rPr>
          <w:b/>
          <w:noProof/>
          <w:sz w:val="24"/>
          <w:szCs w:val="24"/>
          <w:lang w:val="en-US"/>
        </w:rPr>
        <w:t>@keyframes имя{</w:t>
      </w:r>
    </w:p>
    <w:p w:rsidR="004D4CF2" w:rsidRPr="003C7DB9" w:rsidRDefault="004D4CF2" w:rsidP="004D4CF2">
      <w:pPr>
        <w:pStyle w:val="a3"/>
        <w:rPr>
          <w:b/>
          <w:noProof/>
          <w:sz w:val="24"/>
          <w:szCs w:val="24"/>
          <w:lang w:val="en-US"/>
        </w:rPr>
      </w:pPr>
      <w:r w:rsidRPr="003C7DB9">
        <w:rPr>
          <w:b/>
          <w:noProof/>
          <w:sz w:val="24"/>
          <w:szCs w:val="24"/>
          <w:lang w:val="en-US"/>
        </w:rPr>
        <w:t>{первый кадр анимации}</w:t>
      </w:r>
    </w:p>
    <w:p w:rsidR="004D4CF2" w:rsidRPr="003C7DB9" w:rsidRDefault="004D4CF2" w:rsidP="004D4CF2">
      <w:pPr>
        <w:pStyle w:val="a3"/>
        <w:rPr>
          <w:b/>
          <w:noProof/>
          <w:sz w:val="24"/>
          <w:szCs w:val="24"/>
          <w:lang w:val="en-US"/>
        </w:rPr>
      </w:pPr>
      <w:r w:rsidRPr="003C7DB9">
        <w:rPr>
          <w:b/>
          <w:noProof/>
          <w:sz w:val="24"/>
          <w:szCs w:val="24"/>
          <w:lang w:val="en-US"/>
        </w:rPr>
        <w:t>{последний кадр анимации}</w:t>
      </w:r>
    </w:p>
    <w:p w:rsidR="004D4CF2" w:rsidRPr="003C7DB9" w:rsidRDefault="004D4CF2" w:rsidP="004D4CF2">
      <w:pPr>
        <w:pStyle w:val="a3"/>
        <w:rPr>
          <w:b/>
          <w:noProof/>
          <w:sz w:val="24"/>
          <w:szCs w:val="24"/>
          <w:lang w:val="en-US"/>
        </w:rPr>
      </w:pPr>
      <w:r w:rsidRPr="003C7DB9">
        <w:rPr>
          <w:b/>
          <w:noProof/>
          <w:sz w:val="24"/>
          <w:szCs w:val="24"/>
          <w:lang w:val="en-US"/>
        </w:rPr>
        <w:t>}</w:t>
      </w:r>
    </w:p>
    <w:p w:rsidR="004D4CF2" w:rsidRPr="003C7DB9" w:rsidRDefault="004D4CF2" w:rsidP="004D4CF2">
      <w:pPr>
        <w:pStyle w:val="a3"/>
        <w:rPr>
          <w:noProof/>
          <w:sz w:val="24"/>
          <w:szCs w:val="24"/>
          <w:lang w:val="en-US"/>
        </w:rPr>
      </w:pPr>
    </w:p>
    <w:p w:rsidR="004D4CF2" w:rsidRPr="003C7DB9" w:rsidRDefault="004D4CF2" w:rsidP="004D4CF2">
      <w:pPr>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FFFFFF"/>
          <w:sz w:val="20"/>
          <w:szCs w:val="20"/>
          <w:lang w:val="en-US" w:eastAsia="ru-RU"/>
        </w:rPr>
      </w:pPr>
      <w:r w:rsidRPr="003C7DB9">
        <w:rPr>
          <w:rFonts w:ascii="Courier New" w:eastAsia="Times New Roman" w:hAnsi="Courier New" w:cs="Courier New"/>
          <w:noProof/>
          <w:color w:val="CC7832"/>
          <w:sz w:val="20"/>
          <w:szCs w:val="20"/>
          <w:lang w:val="en-US" w:eastAsia="ru-RU"/>
        </w:rPr>
        <w:t xml:space="preserve">@keyframes </w:t>
      </w:r>
      <w:r w:rsidRPr="003C7DB9">
        <w:rPr>
          <w:rFonts w:ascii="Courier New" w:eastAsia="Times New Roman" w:hAnsi="Courier New" w:cs="Courier New"/>
          <w:noProof/>
          <w:color w:val="FFDD00"/>
          <w:sz w:val="20"/>
          <w:szCs w:val="20"/>
          <w:lang w:val="en-US" w:eastAsia="ru-RU"/>
        </w:rPr>
        <w:t xml:space="preserve">getup </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E1EFFF"/>
          <w:sz w:val="20"/>
          <w:szCs w:val="20"/>
          <w:lang w:val="en-US" w:eastAsia="ru-RU"/>
        </w:rPr>
        <w:br/>
        <w:t xml:space="preserve">    </w:t>
      </w:r>
      <w:r w:rsidRPr="003C7DB9">
        <w:rPr>
          <w:rFonts w:ascii="Courier New" w:eastAsia="Times New Roman" w:hAnsi="Courier New" w:cs="Courier New"/>
          <w:noProof/>
          <w:color w:val="FFDD00"/>
          <w:sz w:val="20"/>
          <w:szCs w:val="20"/>
          <w:lang w:val="en-US" w:eastAsia="ru-RU"/>
        </w:rPr>
        <w:t xml:space="preserve">0% </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E1EFFF"/>
          <w:sz w:val="20"/>
          <w:szCs w:val="20"/>
          <w:lang w:val="en-US" w:eastAsia="ru-RU"/>
        </w:rPr>
        <w:br/>
        <w:t xml:space="preserve">        </w:t>
      </w:r>
      <w:r w:rsidRPr="003C7DB9">
        <w:rPr>
          <w:rFonts w:ascii="Courier New" w:eastAsia="Times New Roman" w:hAnsi="Courier New" w:cs="Courier New"/>
          <w:noProof/>
          <w:color w:val="80FFBB"/>
          <w:sz w:val="20"/>
          <w:szCs w:val="20"/>
          <w:lang w:val="en-US" w:eastAsia="ru-RU"/>
        </w:rPr>
        <w:t>width</w:t>
      </w:r>
      <w:r w:rsidRPr="003C7DB9">
        <w:rPr>
          <w:rFonts w:ascii="Courier New" w:eastAsia="Times New Roman" w:hAnsi="Courier New" w:cs="Courier New"/>
          <w:noProof/>
          <w:color w:val="FFFFFF"/>
          <w:sz w:val="20"/>
          <w:szCs w:val="20"/>
          <w:lang w:val="en-US" w:eastAsia="ru-RU"/>
        </w:rPr>
        <w:t xml:space="preserve">: </w:t>
      </w:r>
      <w:r w:rsidRPr="003C7DB9">
        <w:rPr>
          <w:rFonts w:ascii="Courier New" w:eastAsia="Times New Roman" w:hAnsi="Courier New" w:cs="Courier New"/>
          <w:noProof/>
          <w:color w:val="FF628C"/>
          <w:sz w:val="20"/>
          <w:szCs w:val="20"/>
          <w:lang w:val="en-US" w:eastAsia="ru-RU"/>
        </w:rPr>
        <w:t>0</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E1EFFF"/>
          <w:sz w:val="20"/>
          <w:szCs w:val="20"/>
          <w:lang w:val="en-US" w:eastAsia="ru-RU"/>
        </w:rPr>
        <w:br/>
        <w:t xml:space="preserve">    }</w:t>
      </w:r>
      <w:r w:rsidRPr="003C7DB9">
        <w:rPr>
          <w:rFonts w:ascii="Courier New" w:eastAsia="Times New Roman" w:hAnsi="Courier New" w:cs="Courier New"/>
          <w:noProof/>
          <w:color w:val="E1EFFF"/>
          <w:sz w:val="20"/>
          <w:szCs w:val="20"/>
          <w:lang w:val="en-US" w:eastAsia="ru-RU"/>
        </w:rPr>
        <w:br/>
      </w:r>
      <w:r w:rsidRPr="003C7DB9">
        <w:rPr>
          <w:rFonts w:ascii="Courier New" w:eastAsia="Times New Roman" w:hAnsi="Courier New" w:cs="Courier New"/>
          <w:noProof/>
          <w:color w:val="E1EFFF"/>
          <w:sz w:val="20"/>
          <w:szCs w:val="20"/>
          <w:lang w:val="en-US" w:eastAsia="ru-RU"/>
        </w:rPr>
        <w:br/>
        <w:t xml:space="preserve">    </w:t>
      </w:r>
      <w:r w:rsidRPr="003C7DB9">
        <w:rPr>
          <w:rFonts w:ascii="Courier New" w:eastAsia="Times New Roman" w:hAnsi="Courier New" w:cs="Courier New"/>
          <w:noProof/>
          <w:color w:val="FFDD00"/>
          <w:sz w:val="20"/>
          <w:szCs w:val="20"/>
          <w:lang w:val="en-US" w:eastAsia="ru-RU"/>
        </w:rPr>
        <w:t xml:space="preserve">100% </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E1EFFF"/>
          <w:sz w:val="20"/>
          <w:szCs w:val="20"/>
          <w:lang w:val="en-US" w:eastAsia="ru-RU"/>
        </w:rPr>
        <w:br/>
        <w:t xml:space="preserve">        </w:t>
      </w:r>
      <w:r w:rsidRPr="003C7DB9">
        <w:rPr>
          <w:rFonts w:ascii="Courier New" w:eastAsia="Times New Roman" w:hAnsi="Courier New" w:cs="Courier New"/>
          <w:noProof/>
          <w:color w:val="80FFBB"/>
          <w:sz w:val="20"/>
          <w:szCs w:val="20"/>
          <w:lang w:val="en-US" w:eastAsia="ru-RU"/>
        </w:rPr>
        <w:t>width</w:t>
      </w:r>
      <w:r w:rsidRPr="003C7DB9">
        <w:rPr>
          <w:rFonts w:ascii="Courier New" w:eastAsia="Times New Roman" w:hAnsi="Courier New" w:cs="Courier New"/>
          <w:noProof/>
          <w:color w:val="FFFFFF"/>
          <w:sz w:val="20"/>
          <w:szCs w:val="20"/>
          <w:lang w:val="en-US" w:eastAsia="ru-RU"/>
        </w:rPr>
        <w:t xml:space="preserve">: </w:t>
      </w:r>
      <w:r w:rsidRPr="003C7DB9">
        <w:rPr>
          <w:rFonts w:ascii="Courier New" w:eastAsia="Times New Roman" w:hAnsi="Courier New" w:cs="Courier New"/>
          <w:noProof/>
          <w:color w:val="FF628C"/>
          <w:sz w:val="20"/>
          <w:szCs w:val="20"/>
          <w:lang w:val="en-US" w:eastAsia="ru-RU"/>
        </w:rPr>
        <w:t>80</w:t>
      </w:r>
      <w:r w:rsidRPr="003C7DB9">
        <w:rPr>
          <w:rFonts w:ascii="Courier New" w:eastAsia="Times New Roman" w:hAnsi="Courier New" w:cs="Courier New"/>
          <w:noProof/>
          <w:color w:val="FF9D00"/>
          <w:sz w:val="20"/>
          <w:szCs w:val="20"/>
          <w:lang w:val="en-US" w:eastAsia="ru-RU"/>
        </w:rPr>
        <w:t>%</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E1EFFF"/>
          <w:sz w:val="20"/>
          <w:szCs w:val="20"/>
          <w:lang w:val="en-US" w:eastAsia="ru-RU"/>
        </w:rPr>
        <w:br/>
        <w:t xml:space="preserve">    }</w:t>
      </w:r>
      <w:r w:rsidRPr="003C7DB9">
        <w:rPr>
          <w:rFonts w:ascii="Courier New" w:eastAsia="Times New Roman" w:hAnsi="Courier New" w:cs="Courier New"/>
          <w:noProof/>
          <w:color w:val="E1EFFF"/>
          <w:sz w:val="20"/>
          <w:szCs w:val="20"/>
          <w:lang w:val="en-US" w:eastAsia="ru-RU"/>
        </w:rPr>
        <w:br/>
        <w:t>}</w:t>
      </w:r>
    </w:p>
    <w:p w:rsidR="004D4CF2" w:rsidRPr="001062D9" w:rsidRDefault="004C410C" w:rsidP="004D4CF2">
      <w:pPr>
        <w:pStyle w:val="a3"/>
        <w:rPr>
          <w:b/>
          <w:noProof/>
          <w:sz w:val="24"/>
          <w:szCs w:val="24"/>
        </w:rPr>
      </w:pPr>
      <w:r w:rsidRPr="001062D9">
        <w:rPr>
          <w:noProof/>
          <w:sz w:val="24"/>
          <w:szCs w:val="24"/>
        </w:rPr>
        <w:t xml:space="preserve">Также кадры анимации можно прописать вместо 0% и 100% - </w:t>
      </w:r>
      <w:r w:rsidRPr="003C7DB9">
        <w:rPr>
          <w:b/>
          <w:noProof/>
          <w:sz w:val="24"/>
          <w:szCs w:val="24"/>
          <w:lang w:val="en-US"/>
        </w:rPr>
        <w:t>from</w:t>
      </w:r>
      <w:r w:rsidRPr="001062D9">
        <w:rPr>
          <w:b/>
          <w:noProof/>
          <w:sz w:val="24"/>
          <w:szCs w:val="24"/>
        </w:rPr>
        <w:t xml:space="preserve"> </w:t>
      </w:r>
      <w:r w:rsidRPr="001062D9">
        <w:rPr>
          <w:noProof/>
          <w:sz w:val="24"/>
          <w:szCs w:val="24"/>
        </w:rPr>
        <w:t xml:space="preserve">и </w:t>
      </w:r>
      <w:r w:rsidRPr="003C7DB9">
        <w:rPr>
          <w:b/>
          <w:noProof/>
          <w:sz w:val="24"/>
          <w:szCs w:val="24"/>
          <w:lang w:val="en-US"/>
        </w:rPr>
        <w:t>to</w:t>
      </w:r>
    </w:p>
    <w:p w:rsidR="004D4CF2" w:rsidRPr="001062D9" w:rsidRDefault="004C410C" w:rsidP="004D4CF2">
      <w:pPr>
        <w:rPr>
          <w:noProof/>
          <w:sz w:val="24"/>
          <w:szCs w:val="24"/>
        </w:rPr>
      </w:pPr>
      <w:r w:rsidRPr="001062D9">
        <w:rPr>
          <w:noProof/>
          <w:sz w:val="24"/>
          <w:szCs w:val="24"/>
        </w:rPr>
        <w:t>2. Подключить</w:t>
      </w:r>
      <w:r w:rsidR="004D4CF2" w:rsidRPr="001062D9">
        <w:rPr>
          <w:noProof/>
          <w:sz w:val="24"/>
          <w:szCs w:val="24"/>
        </w:rPr>
        <w:t xml:space="preserve"> его к элементу</w:t>
      </w:r>
      <w:r w:rsidRPr="001062D9">
        <w:rPr>
          <w:noProof/>
          <w:sz w:val="24"/>
          <w:szCs w:val="24"/>
        </w:rPr>
        <w:t xml:space="preserve"> </w:t>
      </w:r>
      <w:r w:rsidR="00B4352E" w:rsidRPr="001062D9">
        <w:rPr>
          <w:noProof/>
          <w:sz w:val="24"/>
          <w:szCs w:val="24"/>
        </w:rPr>
        <w:t xml:space="preserve">по </w:t>
      </w:r>
      <w:r w:rsidR="00DF1DA1" w:rsidRPr="001062D9">
        <w:rPr>
          <w:noProof/>
          <w:sz w:val="24"/>
          <w:szCs w:val="24"/>
        </w:rPr>
        <w:t xml:space="preserve">новому </w:t>
      </w:r>
      <w:r w:rsidR="00B4352E" w:rsidRPr="001062D9">
        <w:rPr>
          <w:noProof/>
          <w:sz w:val="24"/>
          <w:szCs w:val="24"/>
        </w:rPr>
        <w:t>классу</w:t>
      </w:r>
      <w:r w:rsidR="00DF1DA1" w:rsidRPr="001062D9">
        <w:rPr>
          <w:noProof/>
          <w:sz w:val="24"/>
          <w:szCs w:val="24"/>
        </w:rPr>
        <w:t>,</w:t>
      </w:r>
      <w:r w:rsidR="008F2416" w:rsidRPr="001062D9">
        <w:rPr>
          <w:noProof/>
          <w:sz w:val="24"/>
          <w:szCs w:val="24"/>
        </w:rPr>
        <w:t xml:space="preserve"> созданном</w:t>
      </w:r>
      <w:r w:rsidR="00DF1DA1" w:rsidRPr="001062D9">
        <w:rPr>
          <w:noProof/>
          <w:sz w:val="24"/>
          <w:szCs w:val="24"/>
        </w:rPr>
        <w:t xml:space="preserve"> в </w:t>
      </w:r>
      <w:r w:rsidR="00DF1DA1" w:rsidRPr="003C7DB9">
        <w:rPr>
          <w:noProof/>
          <w:sz w:val="24"/>
          <w:szCs w:val="24"/>
          <w:lang w:val="en-US"/>
        </w:rPr>
        <w:t>CSS</w:t>
      </w:r>
      <w:r w:rsidR="00DF1DA1" w:rsidRPr="001062D9">
        <w:rPr>
          <w:noProof/>
          <w:sz w:val="24"/>
          <w:szCs w:val="24"/>
        </w:rPr>
        <w:t>-стилях</w:t>
      </w:r>
      <w:r w:rsidR="00B4352E" w:rsidRPr="001062D9">
        <w:rPr>
          <w:noProof/>
          <w:sz w:val="24"/>
          <w:szCs w:val="24"/>
        </w:rPr>
        <w:t xml:space="preserve"> и указать свой</w:t>
      </w:r>
      <w:r w:rsidRPr="001062D9">
        <w:rPr>
          <w:noProof/>
          <w:sz w:val="24"/>
          <w:szCs w:val="24"/>
        </w:rPr>
        <w:t>ства</w:t>
      </w:r>
      <w:r w:rsidR="00B4352E" w:rsidRPr="001062D9">
        <w:rPr>
          <w:noProof/>
          <w:sz w:val="24"/>
          <w:szCs w:val="24"/>
        </w:rPr>
        <w:t>:</w:t>
      </w:r>
    </w:p>
    <w:p w:rsidR="00B4352E" w:rsidRPr="001062D9" w:rsidRDefault="00DF1DA1" w:rsidP="00B4352E">
      <w:pPr>
        <w:pStyle w:val="a3"/>
        <w:numPr>
          <w:ilvl w:val="0"/>
          <w:numId w:val="39"/>
        </w:numPr>
        <w:rPr>
          <w:noProof/>
          <w:sz w:val="24"/>
          <w:szCs w:val="24"/>
        </w:rPr>
      </w:pPr>
      <w:r w:rsidRPr="001062D9">
        <w:rPr>
          <w:noProof/>
          <w:sz w:val="24"/>
          <w:szCs w:val="24"/>
        </w:rPr>
        <w:t xml:space="preserve">Свойством </w:t>
      </w:r>
      <w:r w:rsidRPr="003C7DB9">
        <w:rPr>
          <w:b/>
          <w:noProof/>
          <w:sz w:val="24"/>
          <w:szCs w:val="24"/>
          <w:lang w:val="en-US"/>
        </w:rPr>
        <w:t>animation</w:t>
      </w:r>
      <w:r w:rsidRPr="001062D9">
        <w:rPr>
          <w:b/>
          <w:noProof/>
          <w:sz w:val="24"/>
          <w:szCs w:val="24"/>
        </w:rPr>
        <w:t xml:space="preserve"> </w:t>
      </w:r>
      <w:r w:rsidRPr="001062D9">
        <w:rPr>
          <w:noProof/>
          <w:sz w:val="24"/>
          <w:szCs w:val="24"/>
        </w:rPr>
        <w:t>мы можем задать</w:t>
      </w:r>
      <w:r w:rsidRPr="001062D9">
        <w:rPr>
          <w:b/>
          <w:noProof/>
          <w:sz w:val="24"/>
          <w:szCs w:val="24"/>
        </w:rPr>
        <w:t xml:space="preserve"> все </w:t>
      </w:r>
      <w:r w:rsidRPr="001062D9">
        <w:rPr>
          <w:noProof/>
          <w:sz w:val="24"/>
          <w:szCs w:val="24"/>
        </w:rPr>
        <w:t>свойства</w:t>
      </w:r>
      <w:r w:rsidRPr="001062D9">
        <w:rPr>
          <w:b/>
          <w:noProof/>
          <w:sz w:val="24"/>
          <w:szCs w:val="24"/>
        </w:rPr>
        <w:t xml:space="preserve">  по очереди</w:t>
      </w:r>
      <w:r w:rsidR="00234F58" w:rsidRPr="001062D9">
        <w:rPr>
          <w:b/>
          <w:noProof/>
          <w:sz w:val="24"/>
          <w:szCs w:val="24"/>
        </w:rPr>
        <w:t>: название анимации, ее продолжительность, ускорение, задержка, количество циклов, направление.</w:t>
      </w:r>
    </w:p>
    <w:p w:rsidR="00B4352E" w:rsidRPr="001062D9" w:rsidRDefault="00B4352E" w:rsidP="00B4352E">
      <w:pPr>
        <w:pStyle w:val="a3"/>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FFFFFF"/>
          <w:sz w:val="20"/>
          <w:szCs w:val="20"/>
          <w:lang w:eastAsia="ru-RU"/>
        </w:rPr>
      </w:pPr>
      <w:r w:rsidRPr="001062D9">
        <w:rPr>
          <w:rFonts w:ascii="Courier New" w:eastAsia="Times New Roman" w:hAnsi="Courier New" w:cs="Courier New"/>
          <w:noProof/>
          <w:color w:val="E1EFFF"/>
          <w:sz w:val="20"/>
          <w:szCs w:val="20"/>
          <w:lang w:eastAsia="ru-RU"/>
        </w:rPr>
        <w:t>.</w:t>
      </w:r>
      <w:r w:rsidRPr="003C7DB9">
        <w:rPr>
          <w:rFonts w:ascii="Courier New" w:eastAsia="Times New Roman" w:hAnsi="Courier New" w:cs="Courier New"/>
          <w:noProof/>
          <w:color w:val="FFDD00"/>
          <w:sz w:val="20"/>
          <w:szCs w:val="20"/>
          <w:lang w:val="en-US" w:eastAsia="ru-RU"/>
        </w:rPr>
        <w:t>showing</w:t>
      </w:r>
      <w:r w:rsidRPr="001062D9">
        <w:rPr>
          <w:rFonts w:ascii="Courier New" w:eastAsia="Times New Roman" w:hAnsi="Courier New" w:cs="Courier New"/>
          <w:noProof/>
          <w:color w:val="FFDD00"/>
          <w:sz w:val="20"/>
          <w:szCs w:val="20"/>
          <w:lang w:eastAsia="ru-RU"/>
        </w:rPr>
        <w:t xml:space="preserve">{ </w:t>
      </w:r>
    </w:p>
    <w:p w:rsidR="00B4352E" w:rsidRPr="001062D9" w:rsidRDefault="00B4352E" w:rsidP="00B4352E">
      <w:pPr>
        <w:pStyle w:val="a3"/>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FFFFFF"/>
          <w:sz w:val="20"/>
          <w:szCs w:val="20"/>
          <w:lang w:eastAsia="ru-RU"/>
        </w:rPr>
      </w:pPr>
      <w:r w:rsidRPr="001062D9">
        <w:rPr>
          <w:rFonts w:ascii="Courier New" w:eastAsia="Times New Roman" w:hAnsi="Courier New" w:cs="Courier New"/>
          <w:noProof/>
          <w:color w:val="E1EFFF"/>
          <w:sz w:val="20"/>
          <w:szCs w:val="20"/>
          <w:lang w:eastAsia="ru-RU"/>
        </w:rPr>
        <w:t xml:space="preserve">    </w:t>
      </w:r>
      <w:r w:rsidRPr="003C7DB9">
        <w:rPr>
          <w:rFonts w:ascii="Courier New" w:eastAsia="Times New Roman" w:hAnsi="Courier New" w:cs="Courier New"/>
          <w:noProof/>
          <w:color w:val="80FFBB"/>
          <w:sz w:val="20"/>
          <w:szCs w:val="20"/>
          <w:lang w:val="en-US" w:eastAsia="ru-RU"/>
        </w:rPr>
        <w:t>animation</w:t>
      </w:r>
      <w:r w:rsidRPr="001062D9">
        <w:rPr>
          <w:rFonts w:ascii="Courier New" w:eastAsia="Times New Roman" w:hAnsi="Courier New" w:cs="Courier New"/>
          <w:noProof/>
          <w:color w:val="FFFFFF"/>
          <w:sz w:val="20"/>
          <w:szCs w:val="20"/>
          <w:lang w:eastAsia="ru-RU"/>
        </w:rPr>
        <w:t xml:space="preserve">: </w:t>
      </w:r>
      <w:r w:rsidRPr="003C7DB9">
        <w:rPr>
          <w:rFonts w:ascii="Courier New" w:eastAsia="Times New Roman" w:hAnsi="Courier New" w:cs="Courier New"/>
          <w:noProof/>
          <w:color w:val="FFDD00"/>
          <w:sz w:val="20"/>
          <w:szCs w:val="20"/>
          <w:lang w:val="en-US" w:eastAsia="ru-RU"/>
        </w:rPr>
        <w:t>getup</w:t>
      </w:r>
      <w:r w:rsidRPr="001062D9">
        <w:rPr>
          <w:rFonts w:ascii="Courier New" w:eastAsia="Times New Roman" w:hAnsi="Courier New" w:cs="Courier New"/>
          <w:noProof/>
          <w:color w:val="FFDD00"/>
          <w:sz w:val="20"/>
          <w:szCs w:val="20"/>
          <w:lang w:eastAsia="ru-RU"/>
        </w:rPr>
        <w:t xml:space="preserve"> </w:t>
      </w:r>
      <w:r w:rsidRPr="001062D9">
        <w:rPr>
          <w:rFonts w:ascii="Courier New" w:eastAsia="Times New Roman" w:hAnsi="Courier New" w:cs="Courier New"/>
          <w:noProof/>
          <w:color w:val="FF628C"/>
          <w:sz w:val="20"/>
          <w:szCs w:val="20"/>
          <w:lang w:eastAsia="ru-RU"/>
        </w:rPr>
        <w:t>2</w:t>
      </w:r>
      <w:r w:rsidRPr="003C7DB9">
        <w:rPr>
          <w:rFonts w:ascii="Courier New" w:eastAsia="Times New Roman" w:hAnsi="Courier New" w:cs="Courier New"/>
          <w:b/>
          <w:bCs/>
          <w:noProof/>
          <w:color w:val="68E868"/>
          <w:sz w:val="20"/>
          <w:szCs w:val="20"/>
          <w:lang w:val="en-US" w:eastAsia="ru-RU"/>
        </w:rPr>
        <w:t>s</w:t>
      </w:r>
      <w:r w:rsidRPr="001062D9">
        <w:rPr>
          <w:rFonts w:ascii="Courier New" w:eastAsia="Times New Roman" w:hAnsi="Courier New" w:cs="Courier New"/>
          <w:noProof/>
          <w:color w:val="E1EFFF"/>
          <w:sz w:val="20"/>
          <w:szCs w:val="20"/>
          <w:lang w:eastAsia="ru-RU"/>
        </w:rPr>
        <w:t>;</w:t>
      </w:r>
      <w:r w:rsidRPr="001062D9">
        <w:rPr>
          <w:rFonts w:ascii="Courier New" w:eastAsia="Times New Roman" w:hAnsi="Courier New" w:cs="Courier New"/>
          <w:i/>
          <w:iCs/>
          <w:noProof/>
          <w:color w:val="0088FF"/>
          <w:sz w:val="20"/>
          <w:szCs w:val="20"/>
          <w:lang w:eastAsia="ru-RU"/>
        </w:rPr>
        <w:t xml:space="preserve">/*с помощью свойства </w:t>
      </w:r>
      <w:r w:rsidRPr="003C7DB9">
        <w:rPr>
          <w:rFonts w:ascii="Courier New" w:eastAsia="Times New Roman" w:hAnsi="Courier New" w:cs="Courier New"/>
          <w:i/>
          <w:iCs/>
          <w:noProof/>
          <w:color w:val="0088FF"/>
          <w:sz w:val="20"/>
          <w:szCs w:val="20"/>
          <w:lang w:val="en-US" w:eastAsia="ru-RU"/>
        </w:rPr>
        <w:t>animation</w:t>
      </w:r>
      <w:r w:rsidR="00224E0B" w:rsidRPr="001062D9">
        <w:rPr>
          <w:rFonts w:ascii="Courier New" w:eastAsia="Times New Roman" w:hAnsi="Courier New" w:cs="Courier New"/>
          <w:i/>
          <w:iCs/>
          <w:noProof/>
          <w:color w:val="0088FF"/>
          <w:sz w:val="20"/>
          <w:szCs w:val="20"/>
          <w:lang w:eastAsia="ru-RU"/>
        </w:rPr>
        <w:t xml:space="preserve">подключаем анимацию </w:t>
      </w:r>
      <w:r w:rsidR="00224E0B" w:rsidRPr="003C7DB9">
        <w:rPr>
          <w:rFonts w:ascii="Courier New" w:eastAsia="Times New Roman" w:hAnsi="Courier New" w:cs="Courier New"/>
          <w:i/>
          <w:iCs/>
          <w:noProof/>
          <w:color w:val="0088FF"/>
          <w:sz w:val="20"/>
          <w:szCs w:val="20"/>
          <w:lang w:val="en-US" w:eastAsia="ru-RU"/>
        </w:rPr>
        <w:t>getup</w:t>
      </w:r>
      <w:r w:rsidR="00224E0B" w:rsidRPr="001062D9">
        <w:rPr>
          <w:rFonts w:ascii="Courier New" w:eastAsia="Times New Roman" w:hAnsi="Courier New" w:cs="Courier New"/>
          <w:i/>
          <w:iCs/>
          <w:noProof/>
          <w:color w:val="0088FF"/>
          <w:sz w:val="20"/>
          <w:szCs w:val="20"/>
          <w:lang w:eastAsia="ru-RU"/>
        </w:rPr>
        <w:t>, созданную благодаря</w:t>
      </w:r>
      <w:r w:rsidRPr="001062D9">
        <w:rPr>
          <w:rFonts w:ascii="Courier New" w:eastAsia="Times New Roman" w:hAnsi="Courier New" w:cs="Courier New"/>
          <w:i/>
          <w:iCs/>
          <w:noProof/>
          <w:color w:val="0088FF"/>
          <w:sz w:val="20"/>
          <w:szCs w:val="20"/>
          <w:lang w:eastAsia="ru-RU"/>
        </w:rPr>
        <w:t xml:space="preserve"> @</w:t>
      </w:r>
      <w:r w:rsidRPr="003C7DB9">
        <w:rPr>
          <w:rFonts w:ascii="Courier New" w:eastAsia="Times New Roman" w:hAnsi="Courier New" w:cs="Courier New"/>
          <w:i/>
          <w:iCs/>
          <w:noProof/>
          <w:color w:val="0088FF"/>
          <w:sz w:val="20"/>
          <w:szCs w:val="20"/>
          <w:lang w:val="en-US" w:eastAsia="ru-RU"/>
        </w:rPr>
        <w:t>keyframes</w:t>
      </w:r>
      <w:r w:rsidR="00224E0B" w:rsidRPr="001062D9">
        <w:rPr>
          <w:rFonts w:ascii="Courier New" w:eastAsia="Times New Roman" w:hAnsi="Courier New" w:cs="Courier New"/>
          <w:i/>
          <w:iCs/>
          <w:noProof/>
          <w:color w:val="0088FF"/>
          <w:sz w:val="20"/>
          <w:szCs w:val="20"/>
          <w:lang w:eastAsia="ru-RU"/>
        </w:rPr>
        <w:t>. Указываем его имя</w:t>
      </w:r>
      <w:r w:rsidR="001552CC" w:rsidRPr="001062D9">
        <w:rPr>
          <w:rFonts w:ascii="Courier New" w:eastAsia="Times New Roman" w:hAnsi="Courier New" w:cs="Courier New"/>
          <w:i/>
          <w:iCs/>
          <w:noProof/>
          <w:color w:val="0088FF"/>
          <w:sz w:val="20"/>
          <w:szCs w:val="20"/>
          <w:lang w:eastAsia="ru-RU"/>
        </w:rPr>
        <w:t>(</w:t>
      </w:r>
      <w:r w:rsidR="001552CC" w:rsidRPr="003C7DB9">
        <w:rPr>
          <w:rFonts w:ascii="Courier New" w:eastAsia="Times New Roman" w:hAnsi="Courier New" w:cs="Courier New"/>
          <w:i/>
          <w:iCs/>
          <w:noProof/>
          <w:color w:val="0088FF"/>
          <w:sz w:val="20"/>
          <w:szCs w:val="20"/>
          <w:lang w:val="en-US" w:eastAsia="ru-RU"/>
        </w:rPr>
        <w:t>getup</w:t>
      </w:r>
      <w:r w:rsidR="001552CC" w:rsidRPr="001062D9">
        <w:rPr>
          <w:rFonts w:ascii="Courier New" w:eastAsia="Times New Roman" w:hAnsi="Courier New" w:cs="Courier New"/>
          <w:i/>
          <w:iCs/>
          <w:noProof/>
          <w:color w:val="0088FF"/>
          <w:sz w:val="20"/>
          <w:szCs w:val="20"/>
          <w:lang w:eastAsia="ru-RU"/>
        </w:rPr>
        <w:t>)</w:t>
      </w:r>
      <w:r w:rsidRPr="001062D9">
        <w:rPr>
          <w:rFonts w:ascii="Courier New" w:eastAsia="Times New Roman" w:hAnsi="Courier New" w:cs="Courier New"/>
          <w:i/>
          <w:iCs/>
          <w:noProof/>
          <w:color w:val="0088FF"/>
          <w:sz w:val="20"/>
          <w:szCs w:val="20"/>
          <w:lang w:eastAsia="ru-RU"/>
        </w:rPr>
        <w:t xml:space="preserve"> и задаем продолжительность анимации</w:t>
      </w:r>
      <w:r w:rsidR="001552CC" w:rsidRPr="001062D9">
        <w:rPr>
          <w:rFonts w:ascii="Courier New" w:eastAsia="Times New Roman" w:hAnsi="Courier New" w:cs="Courier New"/>
          <w:i/>
          <w:iCs/>
          <w:noProof/>
          <w:color w:val="0088FF"/>
          <w:sz w:val="20"/>
          <w:szCs w:val="20"/>
          <w:lang w:eastAsia="ru-RU"/>
        </w:rPr>
        <w:t xml:space="preserve"> 2 секунды*/</w:t>
      </w:r>
      <w:r w:rsidR="001552CC" w:rsidRPr="001062D9">
        <w:rPr>
          <w:rFonts w:ascii="Courier New" w:eastAsia="Times New Roman" w:hAnsi="Courier New" w:cs="Courier New"/>
          <w:i/>
          <w:iCs/>
          <w:noProof/>
          <w:color w:val="0088FF"/>
          <w:sz w:val="20"/>
          <w:szCs w:val="20"/>
          <w:lang w:eastAsia="ru-RU"/>
        </w:rPr>
        <w:br/>
        <w:t xml:space="preserve"> </w:t>
      </w:r>
      <w:r w:rsidRPr="001062D9">
        <w:rPr>
          <w:rFonts w:ascii="Courier New" w:eastAsia="Times New Roman" w:hAnsi="Courier New" w:cs="Courier New"/>
          <w:noProof/>
          <w:color w:val="E1EFFF"/>
          <w:sz w:val="20"/>
          <w:szCs w:val="20"/>
          <w:lang w:eastAsia="ru-RU"/>
        </w:rPr>
        <w:t xml:space="preserve">   }</w:t>
      </w:r>
    </w:p>
    <w:p w:rsidR="00B4352E" w:rsidRPr="001062D9" w:rsidRDefault="00B4352E" w:rsidP="00B4352E">
      <w:pPr>
        <w:pStyle w:val="a3"/>
        <w:rPr>
          <w:noProof/>
          <w:sz w:val="24"/>
          <w:szCs w:val="24"/>
        </w:rPr>
      </w:pPr>
    </w:p>
    <w:p w:rsidR="00234F58" w:rsidRPr="001062D9" w:rsidRDefault="00DF1DA1" w:rsidP="00234F58">
      <w:pPr>
        <w:pStyle w:val="a3"/>
        <w:rPr>
          <w:noProof/>
          <w:sz w:val="24"/>
          <w:szCs w:val="24"/>
        </w:rPr>
      </w:pPr>
      <w:r w:rsidRPr="001062D9">
        <w:rPr>
          <w:noProof/>
          <w:sz w:val="24"/>
          <w:szCs w:val="24"/>
        </w:rPr>
        <w:t>Но можем свойства также задать и по отдельности.</w:t>
      </w:r>
      <w:r w:rsidR="00234F58" w:rsidRPr="001062D9">
        <w:rPr>
          <w:noProof/>
          <w:sz w:val="24"/>
          <w:szCs w:val="24"/>
        </w:rPr>
        <w:t xml:space="preserve"> </w:t>
      </w:r>
    </w:p>
    <w:p w:rsidR="00234F58" w:rsidRPr="001062D9" w:rsidRDefault="00234F58" w:rsidP="00B4352E">
      <w:pPr>
        <w:pStyle w:val="a3"/>
        <w:numPr>
          <w:ilvl w:val="0"/>
          <w:numId w:val="39"/>
        </w:numPr>
        <w:rPr>
          <w:noProof/>
          <w:sz w:val="24"/>
          <w:szCs w:val="24"/>
        </w:rPr>
      </w:pPr>
      <w:r w:rsidRPr="001062D9">
        <w:rPr>
          <w:noProof/>
          <w:sz w:val="24"/>
          <w:szCs w:val="24"/>
        </w:rPr>
        <w:t xml:space="preserve">В первую очередь задаем </w:t>
      </w:r>
      <w:r w:rsidRPr="001062D9">
        <w:rPr>
          <w:b/>
          <w:noProof/>
          <w:sz w:val="24"/>
          <w:szCs w:val="24"/>
        </w:rPr>
        <w:t>имя</w:t>
      </w:r>
      <w:r w:rsidRPr="001062D9">
        <w:rPr>
          <w:noProof/>
          <w:sz w:val="24"/>
          <w:szCs w:val="24"/>
        </w:rPr>
        <w:t xml:space="preserve"> анимации:</w:t>
      </w:r>
    </w:p>
    <w:p w:rsidR="00234F58" w:rsidRPr="003C7DB9" w:rsidRDefault="00234F58" w:rsidP="00234F58">
      <w:pPr>
        <w:pStyle w:val="a3"/>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FFFFFF"/>
          <w:sz w:val="20"/>
          <w:szCs w:val="20"/>
          <w:lang w:val="en-US" w:eastAsia="ru-RU"/>
        </w:rPr>
      </w:pPr>
      <w:r w:rsidRPr="003C7DB9">
        <w:rPr>
          <w:rFonts w:ascii="Courier New" w:eastAsia="Times New Roman" w:hAnsi="Courier New" w:cs="Courier New"/>
          <w:noProof/>
          <w:color w:val="80FFBB"/>
          <w:sz w:val="20"/>
          <w:szCs w:val="20"/>
          <w:lang w:val="en-US" w:eastAsia="ru-RU"/>
        </w:rPr>
        <w:t>animation-name</w:t>
      </w:r>
      <w:r w:rsidRPr="003C7DB9">
        <w:rPr>
          <w:rFonts w:ascii="Courier New" w:eastAsia="Times New Roman" w:hAnsi="Courier New" w:cs="Courier New"/>
          <w:noProof/>
          <w:color w:val="FFFFFF"/>
          <w:sz w:val="20"/>
          <w:szCs w:val="20"/>
          <w:lang w:val="en-US" w:eastAsia="ru-RU"/>
        </w:rPr>
        <w:t xml:space="preserve">: </w:t>
      </w:r>
      <w:r w:rsidRPr="003C7DB9">
        <w:rPr>
          <w:rFonts w:ascii="Courier New" w:eastAsia="Times New Roman" w:hAnsi="Courier New" w:cs="Courier New"/>
          <w:noProof/>
          <w:color w:val="FFDD00"/>
          <w:sz w:val="20"/>
          <w:szCs w:val="20"/>
          <w:lang w:val="en-US" w:eastAsia="ru-RU"/>
        </w:rPr>
        <w:t>getup</w:t>
      </w:r>
      <w:r w:rsidRPr="003C7DB9">
        <w:rPr>
          <w:rFonts w:ascii="Courier New" w:eastAsia="Times New Roman" w:hAnsi="Courier New" w:cs="Courier New"/>
          <w:noProof/>
          <w:color w:val="E1EFFF"/>
          <w:sz w:val="20"/>
          <w:szCs w:val="20"/>
          <w:lang w:val="en-US" w:eastAsia="ru-RU"/>
        </w:rPr>
        <w:t>;</w:t>
      </w:r>
    </w:p>
    <w:p w:rsidR="00234F58" w:rsidRPr="001062D9" w:rsidRDefault="00234F58" w:rsidP="00234F58">
      <w:pPr>
        <w:pStyle w:val="a3"/>
        <w:numPr>
          <w:ilvl w:val="0"/>
          <w:numId w:val="39"/>
        </w:numPr>
        <w:rPr>
          <w:noProof/>
          <w:sz w:val="24"/>
          <w:szCs w:val="24"/>
        </w:rPr>
      </w:pPr>
      <w:r w:rsidRPr="001062D9">
        <w:rPr>
          <w:noProof/>
          <w:sz w:val="24"/>
          <w:szCs w:val="24"/>
        </w:rPr>
        <w:t xml:space="preserve">Далее задаем свойство </w:t>
      </w:r>
      <w:r w:rsidRPr="001062D9">
        <w:rPr>
          <w:b/>
          <w:noProof/>
          <w:sz w:val="24"/>
          <w:szCs w:val="24"/>
        </w:rPr>
        <w:t>продолжительности</w:t>
      </w:r>
      <w:r w:rsidRPr="001062D9">
        <w:rPr>
          <w:noProof/>
          <w:sz w:val="24"/>
          <w:szCs w:val="24"/>
        </w:rPr>
        <w:t xml:space="preserve"> анимации:</w:t>
      </w:r>
    </w:p>
    <w:p w:rsidR="00234F58" w:rsidRPr="003C7DB9" w:rsidRDefault="00234F58" w:rsidP="00234F58">
      <w:pPr>
        <w:pStyle w:val="a3"/>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FFFFFF"/>
          <w:sz w:val="20"/>
          <w:szCs w:val="20"/>
          <w:lang w:val="en-US" w:eastAsia="ru-RU"/>
        </w:rPr>
      </w:pPr>
      <w:r w:rsidRPr="003C7DB9">
        <w:rPr>
          <w:rFonts w:ascii="Courier New" w:eastAsia="Times New Roman" w:hAnsi="Courier New" w:cs="Courier New"/>
          <w:noProof/>
          <w:color w:val="80FFBB"/>
          <w:sz w:val="20"/>
          <w:szCs w:val="20"/>
          <w:lang w:val="en-US" w:eastAsia="ru-RU"/>
        </w:rPr>
        <w:t>animation-duration</w:t>
      </w:r>
      <w:r w:rsidRPr="003C7DB9">
        <w:rPr>
          <w:rFonts w:ascii="Courier New" w:eastAsia="Times New Roman" w:hAnsi="Courier New" w:cs="Courier New"/>
          <w:noProof/>
          <w:color w:val="FFFFFF"/>
          <w:sz w:val="20"/>
          <w:szCs w:val="20"/>
          <w:lang w:val="en-US" w:eastAsia="ru-RU"/>
        </w:rPr>
        <w:t xml:space="preserve">: </w:t>
      </w:r>
      <w:r w:rsidRPr="003C7DB9">
        <w:rPr>
          <w:rFonts w:ascii="Courier New" w:eastAsia="Times New Roman" w:hAnsi="Courier New" w:cs="Courier New"/>
          <w:noProof/>
          <w:color w:val="FF628C"/>
          <w:sz w:val="20"/>
          <w:szCs w:val="20"/>
          <w:lang w:val="en-US" w:eastAsia="ru-RU"/>
        </w:rPr>
        <w:t>3</w:t>
      </w:r>
      <w:r w:rsidRPr="003C7DB9">
        <w:rPr>
          <w:rFonts w:ascii="Courier New" w:eastAsia="Times New Roman" w:hAnsi="Courier New" w:cs="Courier New"/>
          <w:b/>
          <w:bCs/>
          <w:noProof/>
          <w:color w:val="68E868"/>
          <w:sz w:val="20"/>
          <w:szCs w:val="20"/>
          <w:lang w:val="en-US" w:eastAsia="ru-RU"/>
        </w:rPr>
        <w:t>s</w:t>
      </w:r>
      <w:r w:rsidRPr="003C7DB9">
        <w:rPr>
          <w:rFonts w:ascii="Courier New" w:eastAsia="Times New Roman" w:hAnsi="Courier New" w:cs="Courier New"/>
          <w:noProof/>
          <w:color w:val="E1EFFF"/>
          <w:sz w:val="20"/>
          <w:szCs w:val="20"/>
          <w:lang w:val="en-US" w:eastAsia="ru-RU"/>
        </w:rPr>
        <w:t>;</w:t>
      </w:r>
    </w:p>
    <w:p w:rsidR="00B4352E" w:rsidRPr="001062D9" w:rsidRDefault="00234F58" w:rsidP="00B4352E">
      <w:pPr>
        <w:pStyle w:val="a3"/>
        <w:numPr>
          <w:ilvl w:val="0"/>
          <w:numId w:val="39"/>
        </w:numPr>
        <w:rPr>
          <w:noProof/>
          <w:sz w:val="24"/>
          <w:szCs w:val="24"/>
        </w:rPr>
      </w:pPr>
      <w:r w:rsidRPr="001062D9">
        <w:rPr>
          <w:noProof/>
          <w:sz w:val="24"/>
          <w:szCs w:val="24"/>
        </w:rPr>
        <w:t>З</w:t>
      </w:r>
      <w:r w:rsidR="00B4352E" w:rsidRPr="001062D9">
        <w:rPr>
          <w:noProof/>
          <w:sz w:val="24"/>
          <w:szCs w:val="24"/>
        </w:rPr>
        <w:t xml:space="preserve">ададим свойство </w:t>
      </w:r>
      <w:r w:rsidR="00B4352E" w:rsidRPr="001062D9">
        <w:rPr>
          <w:b/>
          <w:noProof/>
          <w:sz w:val="24"/>
          <w:szCs w:val="24"/>
        </w:rPr>
        <w:t>ускорения</w:t>
      </w:r>
      <w:r w:rsidR="00B4352E" w:rsidRPr="001062D9">
        <w:rPr>
          <w:noProof/>
          <w:sz w:val="24"/>
          <w:szCs w:val="24"/>
        </w:rPr>
        <w:t>, замедления анимации или отсутсвие и того и другого</w:t>
      </w:r>
    </w:p>
    <w:p w:rsidR="00B4352E" w:rsidRPr="001062D9" w:rsidRDefault="00B4352E" w:rsidP="00B4352E">
      <w:pPr>
        <w:pStyle w:val="a3"/>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FFFFFF"/>
          <w:sz w:val="20"/>
          <w:szCs w:val="20"/>
          <w:lang w:eastAsia="ru-RU"/>
        </w:rPr>
      </w:pPr>
      <w:r w:rsidRPr="003C7DB9">
        <w:rPr>
          <w:rFonts w:ascii="Courier New" w:eastAsia="Times New Roman" w:hAnsi="Courier New" w:cs="Courier New"/>
          <w:noProof/>
          <w:color w:val="80FFBB"/>
          <w:sz w:val="20"/>
          <w:szCs w:val="20"/>
          <w:lang w:val="en-US" w:eastAsia="ru-RU"/>
        </w:rPr>
        <w:t>animation</w:t>
      </w:r>
      <w:r w:rsidRPr="001062D9">
        <w:rPr>
          <w:rFonts w:ascii="Courier New" w:eastAsia="Times New Roman" w:hAnsi="Courier New" w:cs="Courier New"/>
          <w:noProof/>
          <w:color w:val="80FFBB"/>
          <w:sz w:val="20"/>
          <w:szCs w:val="20"/>
          <w:lang w:eastAsia="ru-RU"/>
        </w:rPr>
        <w:t>-</w:t>
      </w:r>
      <w:r w:rsidRPr="003C7DB9">
        <w:rPr>
          <w:rFonts w:ascii="Courier New" w:eastAsia="Times New Roman" w:hAnsi="Courier New" w:cs="Courier New"/>
          <w:noProof/>
          <w:color w:val="80FFBB"/>
          <w:sz w:val="20"/>
          <w:szCs w:val="20"/>
          <w:lang w:val="en-US" w:eastAsia="ru-RU"/>
        </w:rPr>
        <w:t>timing</w:t>
      </w:r>
      <w:r w:rsidRPr="001062D9">
        <w:rPr>
          <w:rFonts w:ascii="Courier New" w:eastAsia="Times New Roman" w:hAnsi="Courier New" w:cs="Courier New"/>
          <w:noProof/>
          <w:color w:val="80FFBB"/>
          <w:sz w:val="20"/>
          <w:szCs w:val="20"/>
          <w:lang w:eastAsia="ru-RU"/>
        </w:rPr>
        <w:t>-</w:t>
      </w:r>
      <w:r w:rsidRPr="003C7DB9">
        <w:rPr>
          <w:rFonts w:ascii="Courier New" w:eastAsia="Times New Roman" w:hAnsi="Courier New" w:cs="Courier New"/>
          <w:noProof/>
          <w:color w:val="80FFBB"/>
          <w:sz w:val="20"/>
          <w:szCs w:val="20"/>
          <w:lang w:val="en-US" w:eastAsia="ru-RU"/>
        </w:rPr>
        <w:t>function</w:t>
      </w:r>
      <w:r w:rsidRPr="001062D9">
        <w:rPr>
          <w:rFonts w:ascii="Courier New" w:eastAsia="Times New Roman" w:hAnsi="Courier New" w:cs="Courier New"/>
          <w:noProof/>
          <w:color w:val="FFFFFF"/>
          <w:sz w:val="20"/>
          <w:szCs w:val="20"/>
          <w:lang w:eastAsia="ru-RU"/>
        </w:rPr>
        <w:t xml:space="preserve">: </w:t>
      </w:r>
      <w:r w:rsidRPr="003C7DB9">
        <w:rPr>
          <w:rFonts w:ascii="Courier New" w:eastAsia="Times New Roman" w:hAnsi="Courier New" w:cs="Courier New"/>
          <w:b/>
          <w:bCs/>
          <w:noProof/>
          <w:color w:val="68E868"/>
          <w:sz w:val="20"/>
          <w:szCs w:val="20"/>
          <w:lang w:val="en-US" w:eastAsia="ru-RU"/>
        </w:rPr>
        <w:t>ease</w:t>
      </w:r>
      <w:r w:rsidRPr="001062D9">
        <w:rPr>
          <w:rFonts w:ascii="Courier New" w:eastAsia="Times New Roman" w:hAnsi="Courier New" w:cs="Courier New"/>
          <w:b/>
          <w:bCs/>
          <w:noProof/>
          <w:color w:val="68E868"/>
          <w:sz w:val="20"/>
          <w:szCs w:val="20"/>
          <w:lang w:eastAsia="ru-RU"/>
        </w:rPr>
        <w:t>-</w:t>
      </w:r>
      <w:r w:rsidRPr="003C7DB9">
        <w:rPr>
          <w:rFonts w:ascii="Courier New" w:eastAsia="Times New Roman" w:hAnsi="Courier New" w:cs="Courier New"/>
          <w:b/>
          <w:bCs/>
          <w:noProof/>
          <w:color w:val="68E868"/>
          <w:sz w:val="20"/>
          <w:szCs w:val="20"/>
          <w:lang w:val="en-US" w:eastAsia="ru-RU"/>
        </w:rPr>
        <w:t>in</w:t>
      </w:r>
      <w:r w:rsidRPr="001062D9">
        <w:rPr>
          <w:rFonts w:ascii="Courier New" w:eastAsia="Times New Roman" w:hAnsi="Courier New" w:cs="Courier New"/>
          <w:b/>
          <w:bCs/>
          <w:noProof/>
          <w:color w:val="68E868"/>
          <w:sz w:val="20"/>
          <w:szCs w:val="20"/>
          <w:lang w:eastAsia="ru-RU"/>
        </w:rPr>
        <w:t>-</w:t>
      </w:r>
      <w:r w:rsidRPr="003C7DB9">
        <w:rPr>
          <w:rFonts w:ascii="Courier New" w:eastAsia="Times New Roman" w:hAnsi="Courier New" w:cs="Courier New"/>
          <w:b/>
          <w:bCs/>
          <w:noProof/>
          <w:color w:val="68E868"/>
          <w:sz w:val="20"/>
          <w:szCs w:val="20"/>
          <w:lang w:val="en-US" w:eastAsia="ru-RU"/>
        </w:rPr>
        <w:t>out</w:t>
      </w:r>
      <w:r w:rsidRPr="001062D9">
        <w:rPr>
          <w:rFonts w:ascii="Courier New" w:eastAsia="Times New Roman" w:hAnsi="Courier New" w:cs="Courier New"/>
          <w:noProof/>
          <w:color w:val="E1EFFF"/>
          <w:sz w:val="20"/>
          <w:szCs w:val="20"/>
          <w:lang w:eastAsia="ru-RU"/>
        </w:rPr>
        <w:t>;</w:t>
      </w:r>
      <w:r w:rsidRPr="001062D9">
        <w:rPr>
          <w:rFonts w:ascii="Courier New" w:eastAsia="Times New Roman" w:hAnsi="Courier New" w:cs="Courier New"/>
          <w:i/>
          <w:iCs/>
          <w:noProof/>
          <w:color w:val="0088FF"/>
          <w:sz w:val="20"/>
          <w:szCs w:val="20"/>
          <w:lang w:eastAsia="ru-RU"/>
        </w:rPr>
        <w:t xml:space="preserve">/*анимация происходит с ускорением в конце </w:t>
      </w:r>
    </w:p>
    <w:p w:rsidR="00B4352E" w:rsidRPr="003C7DB9" w:rsidRDefault="00B4352E" w:rsidP="00B4352E">
      <w:pPr>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FFFFFF"/>
          <w:sz w:val="20"/>
          <w:szCs w:val="20"/>
          <w:lang w:val="en-US" w:eastAsia="ru-RU"/>
        </w:rPr>
      </w:pPr>
      <w:r w:rsidRPr="001062D9">
        <w:rPr>
          <w:rFonts w:ascii="Courier New" w:eastAsia="Times New Roman" w:hAnsi="Courier New" w:cs="Courier New"/>
          <w:noProof/>
          <w:color w:val="80FFBB"/>
          <w:sz w:val="20"/>
          <w:szCs w:val="20"/>
          <w:lang w:eastAsia="ru-RU"/>
        </w:rPr>
        <w:t xml:space="preserve">      </w:t>
      </w:r>
      <w:r w:rsidRPr="003C7DB9">
        <w:rPr>
          <w:rFonts w:ascii="Courier New" w:eastAsia="Times New Roman" w:hAnsi="Courier New" w:cs="Courier New"/>
          <w:noProof/>
          <w:color w:val="80FFBB"/>
          <w:sz w:val="20"/>
          <w:szCs w:val="20"/>
          <w:lang w:val="en-US" w:eastAsia="ru-RU"/>
        </w:rPr>
        <w:t>animation</w:t>
      </w:r>
      <w:r w:rsidRPr="001062D9">
        <w:rPr>
          <w:rFonts w:ascii="Courier New" w:eastAsia="Times New Roman" w:hAnsi="Courier New" w:cs="Courier New"/>
          <w:noProof/>
          <w:color w:val="80FFBB"/>
          <w:sz w:val="20"/>
          <w:szCs w:val="20"/>
          <w:lang w:eastAsia="ru-RU"/>
        </w:rPr>
        <w:t>-</w:t>
      </w:r>
      <w:r w:rsidRPr="003C7DB9">
        <w:rPr>
          <w:rFonts w:ascii="Courier New" w:eastAsia="Times New Roman" w:hAnsi="Courier New" w:cs="Courier New"/>
          <w:noProof/>
          <w:color w:val="80FFBB"/>
          <w:sz w:val="20"/>
          <w:szCs w:val="20"/>
          <w:lang w:val="en-US" w:eastAsia="ru-RU"/>
        </w:rPr>
        <w:t>timing</w:t>
      </w:r>
      <w:r w:rsidRPr="001062D9">
        <w:rPr>
          <w:rFonts w:ascii="Courier New" w:eastAsia="Times New Roman" w:hAnsi="Courier New" w:cs="Courier New"/>
          <w:noProof/>
          <w:color w:val="80FFBB"/>
          <w:sz w:val="20"/>
          <w:szCs w:val="20"/>
          <w:lang w:eastAsia="ru-RU"/>
        </w:rPr>
        <w:t>-</w:t>
      </w:r>
      <w:r w:rsidRPr="003C7DB9">
        <w:rPr>
          <w:rFonts w:ascii="Courier New" w:eastAsia="Times New Roman" w:hAnsi="Courier New" w:cs="Courier New"/>
          <w:noProof/>
          <w:color w:val="80FFBB"/>
          <w:sz w:val="20"/>
          <w:szCs w:val="20"/>
          <w:lang w:val="en-US" w:eastAsia="ru-RU"/>
        </w:rPr>
        <w:t>function</w:t>
      </w:r>
      <w:r w:rsidRPr="001062D9">
        <w:rPr>
          <w:rFonts w:ascii="Courier New" w:eastAsia="Times New Roman" w:hAnsi="Courier New" w:cs="Courier New"/>
          <w:noProof/>
          <w:color w:val="FFFFFF"/>
          <w:sz w:val="20"/>
          <w:szCs w:val="20"/>
          <w:lang w:eastAsia="ru-RU"/>
        </w:rPr>
        <w:t xml:space="preserve">: </w:t>
      </w:r>
      <w:r w:rsidRPr="003C7DB9">
        <w:rPr>
          <w:rFonts w:ascii="Courier New" w:eastAsia="Times New Roman" w:hAnsi="Courier New" w:cs="Courier New"/>
          <w:b/>
          <w:bCs/>
          <w:noProof/>
          <w:color w:val="68E868"/>
          <w:sz w:val="20"/>
          <w:szCs w:val="20"/>
          <w:lang w:val="en-US" w:eastAsia="ru-RU"/>
        </w:rPr>
        <w:t>linear</w:t>
      </w:r>
      <w:r w:rsidRPr="001062D9">
        <w:rPr>
          <w:rFonts w:ascii="Courier New" w:eastAsia="Times New Roman" w:hAnsi="Courier New" w:cs="Courier New"/>
          <w:noProof/>
          <w:color w:val="E1EFFF"/>
          <w:sz w:val="20"/>
          <w:szCs w:val="20"/>
          <w:lang w:eastAsia="ru-RU"/>
        </w:rPr>
        <w:t>;</w:t>
      </w:r>
      <w:r w:rsidRPr="001062D9">
        <w:rPr>
          <w:rFonts w:ascii="Courier New" w:eastAsia="Times New Roman" w:hAnsi="Courier New" w:cs="Courier New"/>
          <w:i/>
          <w:iCs/>
          <w:noProof/>
          <w:color w:val="0088FF"/>
          <w:sz w:val="20"/>
          <w:szCs w:val="20"/>
          <w:lang w:eastAsia="ru-RU"/>
        </w:rPr>
        <w:t xml:space="preserve">/*анимация выполняется с одинаковой скоростью        </w:t>
      </w:r>
      <w:r w:rsidR="00D90F55" w:rsidRPr="001062D9">
        <w:rPr>
          <w:rFonts w:ascii="Courier New" w:eastAsia="Times New Roman" w:hAnsi="Courier New" w:cs="Courier New"/>
          <w:i/>
          <w:iCs/>
          <w:noProof/>
          <w:color w:val="0088FF"/>
          <w:sz w:val="20"/>
          <w:szCs w:val="20"/>
          <w:lang w:eastAsia="ru-RU"/>
        </w:rPr>
        <w:t xml:space="preserve">  </w:t>
      </w:r>
      <w:r w:rsidRPr="003C7DB9">
        <w:rPr>
          <w:rFonts w:ascii="Courier New" w:eastAsia="Times New Roman" w:hAnsi="Courier New" w:cs="Courier New"/>
          <w:i/>
          <w:iCs/>
          <w:noProof/>
          <w:color w:val="0088FF"/>
          <w:sz w:val="20"/>
          <w:szCs w:val="20"/>
          <w:lang w:val="en-US" w:eastAsia="ru-RU"/>
        </w:rPr>
        <w:t>без ускорения и замедления*/</w:t>
      </w:r>
    </w:p>
    <w:p w:rsidR="00B4352E" w:rsidRPr="003C7DB9" w:rsidRDefault="00B4352E" w:rsidP="00B4352E">
      <w:pPr>
        <w:pStyle w:val="a3"/>
        <w:rPr>
          <w:noProof/>
          <w:sz w:val="24"/>
          <w:szCs w:val="24"/>
          <w:lang w:val="en-US"/>
        </w:rPr>
      </w:pPr>
    </w:p>
    <w:p w:rsidR="006C3F46" w:rsidRPr="001062D9" w:rsidRDefault="006C3F46" w:rsidP="006C3F46">
      <w:pPr>
        <w:pStyle w:val="a3"/>
        <w:numPr>
          <w:ilvl w:val="0"/>
          <w:numId w:val="39"/>
        </w:numPr>
        <w:rPr>
          <w:noProof/>
          <w:sz w:val="24"/>
          <w:szCs w:val="24"/>
        </w:rPr>
      </w:pPr>
      <w:r w:rsidRPr="001062D9">
        <w:rPr>
          <w:noProof/>
          <w:sz w:val="24"/>
          <w:szCs w:val="24"/>
        </w:rPr>
        <w:t xml:space="preserve">свойство </w:t>
      </w:r>
      <w:r w:rsidRPr="001062D9">
        <w:rPr>
          <w:b/>
          <w:noProof/>
          <w:sz w:val="24"/>
          <w:szCs w:val="24"/>
        </w:rPr>
        <w:t>задержки</w:t>
      </w:r>
      <w:r w:rsidRPr="001062D9">
        <w:rPr>
          <w:noProof/>
          <w:sz w:val="24"/>
          <w:szCs w:val="24"/>
        </w:rPr>
        <w:t xml:space="preserve"> по времени перед анимацией</w:t>
      </w:r>
    </w:p>
    <w:p w:rsidR="006C3F46" w:rsidRPr="003C7DB9" w:rsidRDefault="006C3F46" w:rsidP="00D90F55">
      <w:pPr>
        <w:pStyle w:val="a3"/>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FFFFFF"/>
          <w:sz w:val="20"/>
          <w:szCs w:val="20"/>
          <w:lang w:val="en-US" w:eastAsia="ru-RU"/>
        </w:rPr>
      </w:pPr>
      <w:r w:rsidRPr="003C7DB9">
        <w:rPr>
          <w:rFonts w:ascii="Courier New" w:eastAsia="Times New Roman" w:hAnsi="Courier New" w:cs="Courier New"/>
          <w:noProof/>
          <w:color w:val="80FFBB"/>
          <w:sz w:val="20"/>
          <w:szCs w:val="20"/>
          <w:lang w:val="en-US" w:eastAsia="ru-RU"/>
        </w:rPr>
        <w:t>animation-delay</w:t>
      </w:r>
      <w:r w:rsidRPr="003C7DB9">
        <w:rPr>
          <w:rFonts w:ascii="Courier New" w:eastAsia="Times New Roman" w:hAnsi="Courier New" w:cs="Courier New"/>
          <w:noProof/>
          <w:color w:val="FFFFFF"/>
          <w:sz w:val="20"/>
          <w:szCs w:val="20"/>
          <w:lang w:val="en-US" w:eastAsia="ru-RU"/>
        </w:rPr>
        <w:t xml:space="preserve">: </w:t>
      </w:r>
      <w:r w:rsidRPr="003C7DB9">
        <w:rPr>
          <w:rFonts w:ascii="Courier New" w:eastAsia="Times New Roman" w:hAnsi="Courier New" w:cs="Courier New"/>
          <w:noProof/>
          <w:color w:val="FF628C"/>
          <w:sz w:val="20"/>
          <w:szCs w:val="20"/>
          <w:lang w:val="en-US" w:eastAsia="ru-RU"/>
        </w:rPr>
        <w:t>1</w:t>
      </w:r>
      <w:r w:rsidRPr="003C7DB9">
        <w:rPr>
          <w:rFonts w:ascii="Courier New" w:eastAsia="Times New Roman" w:hAnsi="Courier New" w:cs="Courier New"/>
          <w:b/>
          <w:bCs/>
          <w:noProof/>
          <w:color w:val="68E868"/>
          <w:sz w:val="20"/>
          <w:szCs w:val="20"/>
          <w:lang w:val="en-US" w:eastAsia="ru-RU"/>
        </w:rPr>
        <w:t>s</w:t>
      </w:r>
      <w:r w:rsidRPr="003C7DB9">
        <w:rPr>
          <w:rFonts w:ascii="Courier New" w:eastAsia="Times New Roman" w:hAnsi="Courier New" w:cs="Courier New"/>
          <w:noProof/>
          <w:color w:val="E1EFFF"/>
          <w:sz w:val="20"/>
          <w:szCs w:val="20"/>
          <w:lang w:val="en-US" w:eastAsia="ru-RU"/>
        </w:rPr>
        <w:t>;</w:t>
      </w:r>
    </w:p>
    <w:p w:rsidR="006C3F46" w:rsidRPr="003C7DB9" w:rsidRDefault="006C3F46" w:rsidP="006C3F46">
      <w:pPr>
        <w:pStyle w:val="a3"/>
        <w:rPr>
          <w:noProof/>
          <w:sz w:val="24"/>
          <w:szCs w:val="24"/>
          <w:lang w:val="en-US"/>
        </w:rPr>
      </w:pPr>
    </w:p>
    <w:p w:rsidR="00D90F55" w:rsidRPr="003C7DB9" w:rsidRDefault="00D90F55" w:rsidP="00D90F55">
      <w:pPr>
        <w:pStyle w:val="a3"/>
        <w:numPr>
          <w:ilvl w:val="0"/>
          <w:numId w:val="39"/>
        </w:numPr>
        <w:rPr>
          <w:noProof/>
          <w:sz w:val="24"/>
          <w:szCs w:val="24"/>
          <w:lang w:val="en-US"/>
        </w:rPr>
      </w:pPr>
      <w:r w:rsidRPr="003C7DB9">
        <w:rPr>
          <w:noProof/>
          <w:sz w:val="24"/>
          <w:szCs w:val="24"/>
          <w:lang w:val="en-US"/>
        </w:rPr>
        <w:t xml:space="preserve">свойство </w:t>
      </w:r>
      <w:r w:rsidRPr="003C7DB9">
        <w:rPr>
          <w:b/>
          <w:noProof/>
          <w:sz w:val="24"/>
          <w:szCs w:val="24"/>
          <w:lang w:val="en-US"/>
        </w:rPr>
        <w:t>количество повторений</w:t>
      </w:r>
      <w:r w:rsidRPr="003C7DB9">
        <w:rPr>
          <w:noProof/>
          <w:sz w:val="24"/>
          <w:szCs w:val="24"/>
          <w:lang w:val="en-US"/>
        </w:rPr>
        <w:t xml:space="preserve"> анимации</w:t>
      </w:r>
    </w:p>
    <w:p w:rsidR="00D90F55" w:rsidRPr="003C7DB9" w:rsidRDefault="00D90F55" w:rsidP="00D90F55">
      <w:pPr>
        <w:pStyle w:val="a3"/>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E1EFFF"/>
          <w:sz w:val="20"/>
          <w:szCs w:val="20"/>
          <w:lang w:val="en-US" w:eastAsia="ru-RU"/>
        </w:rPr>
      </w:pPr>
      <w:r w:rsidRPr="003C7DB9">
        <w:rPr>
          <w:rFonts w:ascii="Courier New" w:eastAsia="Times New Roman" w:hAnsi="Courier New" w:cs="Courier New"/>
          <w:noProof/>
          <w:color w:val="80FFBB"/>
          <w:sz w:val="20"/>
          <w:szCs w:val="20"/>
          <w:lang w:val="en-US" w:eastAsia="ru-RU"/>
        </w:rPr>
        <w:t>animation-iteration-count</w:t>
      </w:r>
      <w:r w:rsidRPr="003C7DB9">
        <w:rPr>
          <w:rFonts w:ascii="Courier New" w:eastAsia="Times New Roman" w:hAnsi="Courier New" w:cs="Courier New"/>
          <w:noProof/>
          <w:color w:val="FFFFFF"/>
          <w:sz w:val="20"/>
          <w:szCs w:val="20"/>
          <w:lang w:val="en-US" w:eastAsia="ru-RU"/>
        </w:rPr>
        <w:t xml:space="preserve">: </w:t>
      </w:r>
      <w:r w:rsidRPr="003C7DB9">
        <w:rPr>
          <w:rFonts w:ascii="Courier New" w:eastAsia="Times New Roman" w:hAnsi="Courier New" w:cs="Courier New"/>
          <w:noProof/>
          <w:color w:val="FF628C"/>
          <w:sz w:val="20"/>
          <w:szCs w:val="20"/>
          <w:lang w:val="en-US" w:eastAsia="ru-RU"/>
        </w:rPr>
        <w:t>3</w:t>
      </w:r>
      <w:r w:rsidRPr="003C7DB9">
        <w:rPr>
          <w:rFonts w:ascii="Courier New" w:eastAsia="Times New Roman" w:hAnsi="Courier New" w:cs="Courier New"/>
          <w:noProof/>
          <w:color w:val="E1EFFF"/>
          <w:sz w:val="20"/>
          <w:szCs w:val="20"/>
          <w:lang w:val="en-US" w:eastAsia="ru-RU"/>
        </w:rPr>
        <w:t>;//повторит появление окна 3 раза</w:t>
      </w:r>
    </w:p>
    <w:p w:rsidR="00D90F55" w:rsidRPr="003C7DB9" w:rsidRDefault="00D90F55" w:rsidP="005415AD">
      <w:pPr>
        <w:pStyle w:val="a3"/>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FFFFFF"/>
          <w:sz w:val="20"/>
          <w:szCs w:val="20"/>
          <w:lang w:val="en-US" w:eastAsia="ru-RU"/>
        </w:rPr>
      </w:pPr>
      <w:r w:rsidRPr="003C7DB9">
        <w:rPr>
          <w:rFonts w:ascii="Courier New" w:eastAsia="Times New Roman" w:hAnsi="Courier New" w:cs="Courier New"/>
          <w:noProof/>
          <w:color w:val="80FFBB"/>
          <w:sz w:val="20"/>
          <w:szCs w:val="20"/>
          <w:lang w:val="en-US" w:eastAsia="ru-RU"/>
        </w:rPr>
        <w:t>animation-iteration-count</w:t>
      </w:r>
      <w:r w:rsidRPr="003C7DB9">
        <w:rPr>
          <w:rFonts w:ascii="Courier New" w:eastAsia="Times New Roman" w:hAnsi="Courier New" w:cs="Courier New"/>
          <w:noProof/>
          <w:color w:val="FFFFFF"/>
          <w:sz w:val="20"/>
          <w:szCs w:val="20"/>
          <w:lang w:val="en-US" w:eastAsia="ru-RU"/>
        </w:rPr>
        <w:t xml:space="preserve">: </w:t>
      </w:r>
      <w:r w:rsidRPr="003C7DB9">
        <w:rPr>
          <w:rFonts w:ascii="Courier New" w:eastAsia="Times New Roman" w:hAnsi="Courier New" w:cs="Courier New"/>
          <w:noProof/>
          <w:color w:val="FF628C"/>
          <w:sz w:val="20"/>
          <w:szCs w:val="20"/>
          <w:lang w:val="en-US" w:eastAsia="ru-RU"/>
        </w:rPr>
        <w:t>infinite</w:t>
      </w:r>
      <w:r w:rsidRPr="003C7DB9">
        <w:rPr>
          <w:rFonts w:ascii="Courier New" w:eastAsia="Times New Roman" w:hAnsi="Courier New" w:cs="Courier New"/>
          <w:noProof/>
          <w:color w:val="E1EFFF"/>
          <w:sz w:val="20"/>
          <w:szCs w:val="20"/>
          <w:lang w:val="en-US" w:eastAsia="ru-RU"/>
        </w:rPr>
        <w:t>;//бесконечный цикл повторений</w:t>
      </w:r>
    </w:p>
    <w:p w:rsidR="00D90F55" w:rsidRPr="003C7DB9" w:rsidRDefault="00D90F55" w:rsidP="00D90F55">
      <w:pPr>
        <w:pStyle w:val="a3"/>
        <w:rPr>
          <w:noProof/>
          <w:sz w:val="24"/>
          <w:szCs w:val="24"/>
          <w:lang w:val="en-US"/>
        </w:rPr>
      </w:pPr>
    </w:p>
    <w:p w:rsidR="005415AD" w:rsidRPr="003C7DB9" w:rsidRDefault="005415AD" w:rsidP="005415AD">
      <w:pPr>
        <w:pStyle w:val="a3"/>
        <w:numPr>
          <w:ilvl w:val="0"/>
          <w:numId w:val="39"/>
        </w:numPr>
        <w:rPr>
          <w:noProof/>
          <w:sz w:val="24"/>
          <w:szCs w:val="24"/>
          <w:lang w:val="en-US"/>
        </w:rPr>
      </w:pPr>
      <w:r w:rsidRPr="003C7DB9">
        <w:rPr>
          <w:noProof/>
          <w:sz w:val="24"/>
          <w:szCs w:val="24"/>
          <w:lang w:val="en-US"/>
        </w:rPr>
        <w:lastRenderedPageBreak/>
        <w:t xml:space="preserve">свойство </w:t>
      </w:r>
      <w:r w:rsidRPr="003C7DB9">
        <w:rPr>
          <w:b/>
          <w:noProof/>
          <w:sz w:val="24"/>
          <w:szCs w:val="24"/>
          <w:lang w:val="en-US"/>
        </w:rPr>
        <w:t>обратного действия</w:t>
      </w:r>
      <w:r w:rsidRPr="003C7DB9">
        <w:rPr>
          <w:noProof/>
          <w:sz w:val="24"/>
          <w:szCs w:val="24"/>
          <w:lang w:val="en-US"/>
        </w:rPr>
        <w:t xml:space="preserve"> анимации:</w:t>
      </w:r>
    </w:p>
    <w:p w:rsidR="00940F72" w:rsidRPr="001062D9" w:rsidRDefault="005415AD" w:rsidP="00940F72">
      <w:pPr>
        <w:pStyle w:val="a3"/>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E1EFFF"/>
          <w:sz w:val="20"/>
          <w:szCs w:val="20"/>
          <w:lang w:eastAsia="ru-RU"/>
        </w:rPr>
      </w:pPr>
      <w:r w:rsidRPr="003C7DB9">
        <w:rPr>
          <w:rFonts w:ascii="Courier New" w:eastAsia="Times New Roman" w:hAnsi="Courier New" w:cs="Courier New"/>
          <w:noProof/>
          <w:color w:val="80FFBB"/>
          <w:sz w:val="20"/>
          <w:szCs w:val="20"/>
          <w:lang w:val="en-US" w:eastAsia="ru-RU"/>
        </w:rPr>
        <w:t>animation</w:t>
      </w:r>
      <w:r w:rsidRPr="001062D9">
        <w:rPr>
          <w:rFonts w:ascii="Courier New" w:eastAsia="Times New Roman" w:hAnsi="Courier New" w:cs="Courier New"/>
          <w:noProof/>
          <w:color w:val="80FFBB"/>
          <w:sz w:val="20"/>
          <w:szCs w:val="20"/>
          <w:lang w:eastAsia="ru-RU"/>
        </w:rPr>
        <w:t>-</w:t>
      </w:r>
      <w:r w:rsidRPr="003C7DB9">
        <w:rPr>
          <w:rFonts w:ascii="Courier New" w:eastAsia="Times New Roman" w:hAnsi="Courier New" w:cs="Courier New"/>
          <w:noProof/>
          <w:color w:val="80FFBB"/>
          <w:sz w:val="20"/>
          <w:szCs w:val="20"/>
          <w:lang w:val="en-US" w:eastAsia="ru-RU"/>
        </w:rPr>
        <w:t>direction</w:t>
      </w:r>
      <w:r w:rsidRPr="001062D9">
        <w:rPr>
          <w:rFonts w:ascii="Courier New" w:eastAsia="Times New Roman" w:hAnsi="Courier New" w:cs="Courier New"/>
          <w:noProof/>
          <w:color w:val="FFFFFF"/>
          <w:sz w:val="20"/>
          <w:szCs w:val="20"/>
          <w:lang w:eastAsia="ru-RU"/>
        </w:rPr>
        <w:t xml:space="preserve">: </w:t>
      </w:r>
      <w:r w:rsidRPr="003C7DB9">
        <w:rPr>
          <w:rFonts w:ascii="Courier New" w:eastAsia="Times New Roman" w:hAnsi="Courier New" w:cs="Courier New"/>
          <w:b/>
          <w:bCs/>
          <w:noProof/>
          <w:color w:val="68E868"/>
          <w:sz w:val="20"/>
          <w:szCs w:val="20"/>
          <w:lang w:val="en-US" w:eastAsia="ru-RU"/>
        </w:rPr>
        <w:t>alternate</w:t>
      </w:r>
      <w:r w:rsidRPr="001062D9">
        <w:rPr>
          <w:rFonts w:ascii="Courier New" w:eastAsia="Times New Roman" w:hAnsi="Courier New" w:cs="Courier New"/>
          <w:noProof/>
          <w:color w:val="E1EFFF"/>
          <w:sz w:val="20"/>
          <w:szCs w:val="20"/>
          <w:lang w:eastAsia="ru-RU"/>
        </w:rPr>
        <w:t xml:space="preserve">;//панель будет двигаться </w:t>
      </w:r>
      <w:r w:rsidR="00224E0B" w:rsidRPr="001062D9">
        <w:rPr>
          <w:rFonts w:ascii="Courier New" w:eastAsia="Times New Roman" w:hAnsi="Courier New" w:cs="Courier New"/>
          <w:noProof/>
          <w:color w:val="E1EFFF"/>
          <w:sz w:val="20"/>
          <w:szCs w:val="20"/>
          <w:lang w:eastAsia="ru-RU"/>
        </w:rPr>
        <w:t xml:space="preserve">вперед, а </w:t>
      </w:r>
      <w:r w:rsidR="00940F72" w:rsidRPr="001062D9">
        <w:rPr>
          <w:rFonts w:ascii="Courier New" w:eastAsia="Times New Roman" w:hAnsi="Courier New" w:cs="Courier New"/>
          <w:noProof/>
          <w:color w:val="E1EFFF"/>
          <w:sz w:val="20"/>
          <w:szCs w:val="20"/>
          <w:lang w:eastAsia="ru-RU"/>
        </w:rPr>
        <w:t xml:space="preserve">потом </w:t>
      </w:r>
      <w:r w:rsidR="00DF1DA1" w:rsidRPr="001062D9">
        <w:rPr>
          <w:rFonts w:ascii="Courier New" w:eastAsia="Times New Roman" w:hAnsi="Courier New" w:cs="Courier New"/>
          <w:noProof/>
          <w:color w:val="E1EFFF"/>
          <w:sz w:val="20"/>
          <w:szCs w:val="20"/>
          <w:lang w:eastAsia="ru-RU"/>
        </w:rPr>
        <w:t xml:space="preserve">и </w:t>
      </w:r>
      <w:r w:rsidRPr="001062D9">
        <w:rPr>
          <w:rFonts w:ascii="Courier New" w:eastAsia="Times New Roman" w:hAnsi="Courier New" w:cs="Courier New"/>
          <w:noProof/>
          <w:color w:val="E1EFFF"/>
          <w:sz w:val="20"/>
          <w:szCs w:val="20"/>
          <w:lang w:eastAsia="ru-RU"/>
        </w:rPr>
        <w:t>в обратном направлении</w:t>
      </w:r>
    </w:p>
    <w:p w:rsidR="00940F72" w:rsidRPr="001062D9" w:rsidRDefault="00940F72" w:rsidP="00DF1DA1">
      <w:pPr>
        <w:pStyle w:val="a3"/>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FFFFFF"/>
          <w:sz w:val="20"/>
          <w:szCs w:val="20"/>
          <w:lang w:eastAsia="ru-RU"/>
        </w:rPr>
      </w:pPr>
      <w:r w:rsidRPr="003C7DB9">
        <w:rPr>
          <w:rFonts w:ascii="Courier New" w:eastAsia="Times New Roman" w:hAnsi="Courier New" w:cs="Courier New"/>
          <w:noProof/>
          <w:color w:val="80FFBB"/>
          <w:sz w:val="20"/>
          <w:szCs w:val="20"/>
          <w:lang w:val="en-US" w:eastAsia="ru-RU"/>
        </w:rPr>
        <w:t>animation</w:t>
      </w:r>
      <w:r w:rsidRPr="001062D9">
        <w:rPr>
          <w:rFonts w:ascii="Courier New" w:eastAsia="Times New Roman" w:hAnsi="Courier New" w:cs="Courier New"/>
          <w:noProof/>
          <w:color w:val="80FFBB"/>
          <w:sz w:val="20"/>
          <w:szCs w:val="20"/>
          <w:lang w:eastAsia="ru-RU"/>
        </w:rPr>
        <w:t>-</w:t>
      </w:r>
      <w:r w:rsidRPr="003C7DB9">
        <w:rPr>
          <w:rFonts w:ascii="Courier New" w:eastAsia="Times New Roman" w:hAnsi="Courier New" w:cs="Courier New"/>
          <w:noProof/>
          <w:color w:val="80FFBB"/>
          <w:sz w:val="20"/>
          <w:szCs w:val="20"/>
          <w:lang w:val="en-US" w:eastAsia="ru-RU"/>
        </w:rPr>
        <w:t>direction</w:t>
      </w:r>
      <w:r w:rsidRPr="001062D9">
        <w:rPr>
          <w:rFonts w:ascii="Courier New" w:eastAsia="Times New Roman" w:hAnsi="Courier New" w:cs="Courier New"/>
          <w:noProof/>
          <w:color w:val="FFFFFF"/>
          <w:sz w:val="20"/>
          <w:szCs w:val="20"/>
          <w:lang w:eastAsia="ru-RU"/>
        </w:rPr>
        <w:t xml:space="preserve">: </w:t>
      </w:r>
      <w:r w:rsidRPr="003C7DB9">
        <w:rPr>
          <w:rFonts w:ascii="Courier New" w:eastAsia="Times New Roman" w:hAnsi="Courier New" w:cs="Courier New"/>
          <w:b/>
          <w:bCs/>
          <w:noProof/>
          <w:color w:val="68E868"/>
          <w:sz w:val="20"/>
          <w:szCs w:val="20"/>
          <w:lang w:val="en-US" w:eastAsia="ru-RU"/>
        </w:rPr>
        <w:t>reverse</w:t>
      </w:r>
      <w:r w:rsidRPr="001062D9">
        <w:rPr>
          <w:rFonts w:ascii="Courier New" w:eastAsia="Times New Roman" w:hAnsi="Courier New" w:cs="Courier New"/>
          <w:noProof/>
          <w:color w:val="E1EFFF"/>
          <w:sz w:val="20"/>
          <w:szCs w:val="20"/>
          <w:lang w:eastAsia="ru-RU"/>
        </w:rPr>
        <w:t>;//панель будет двигаться изначально в обратном   направлении</w:t>
      </w:r>
    </w:p>
    <w:p w:rsidR="00940F72" w:rsidRPr="001062D9" w:rsidRDefault="00940F72" w:rsidP="00DF1DA1">
      <w:pPr>
        <w:pStyle w:val="a3"/>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FFFFFF"/>
          <w:sz w:val="20"/>
          <w:szCs w:val="20"/>
          <w:lang w:eastAsia="ru-RU"/>
        </w:rPr>
      </w:pPr>
      <w:r w:rsidRPr="003C7DB9">
        <w:rPr>
          <w:rFonts w:ascii="Courier New" w:eastAsia="Times New Roman" w:hAnsi="Courier New" w:cs="Courier New"/>
          <w:noProof/>
          <w:color w:val="80FFBB"/>
          <w:sz w:val="20"/>
          <w:szCs w:val="20"/>
          <w:lang w:val="en-US" w:eastAsia="ru-RU"/>
        </w:rPr>
        <w:t>animation</w:t>
      </w:r>
      <w:r w:rsidRPr="001062D9">
        <w:rPr>
          <w:rFonts w:ascii="Courier New" w:eastAsia="Times New Roman" w:hAnsi="Courier New" w:cs="Courier New"/>
          <w:noProof/>
          <w:color w:val="80FFBB"/>
          <w:sz w:val="20"/>
          <w:szCs w:val="20"/>
          <w:lang w:eastAsia="ru-RU"/>
        </w:rPr>
        <w:t>-</w:t>
      </w:r>
      <w:r w:rsidRPr="003C7DB9">
        <w:rPr>
          <w:rFonts w:ascii="Courier New" w:eastAsia="Times New Roman" w:hAnsi="Courier New" w:cs="Courier New"/>
          <w:noProof/>
          <w:color w:val="80FFBB"/>
          <w:sz w:val="20"/>
          <w:szCs w:val="20"/>
          <w:lang w:val="en-US" w:eastAsia="ru-RU"/>
        </w:rPr>
        <w:t>direction</w:t>
      </w:r>
      <w:r w:rsidRPr="001062D9">
        <w:rPr>
          <w:rFonts w:ascii="Courier New" w:eastAsia="Times New Roman" w:hAnsi="Courier New" w:cs="Courier New"/>
          <w:noProof/>
          <w:color w:val="FFFFFF"/>
          <w:sz w:val="20"/>
          <w:szCs w:val="20"/>
          <w:lang w:eastAsia="ru-RU"/>
        </w:rPr>
        <w:t xml:space="preserve">: </w:t>
      </w:r>
      <w:r w:rsidRPr="003C7DB9">
        <w:rPr>
          <w:rFonts w:ascii="Courier New" w:eastAsia="Times New Roman" w:hAnsi="Courier New" w:cs="Courier New"/>
          <w:b/>
          <w:bCs/>
          <w:noProof/>
          <w:color w:val="68E868"/>
          <w:sz w:val="20"/>
          <w:szCs w:val="20"/>
          <w:lang w:val="en-US" w:eastAsia="ru-RU"/>
        </w:rPr>
        <w:t>normal</w:t>
      </w:r>
      <w:r w:rsidRPr="001062D9">
        <w:rPr>
          <w:rFonts w:ascii="Courier New" w:eastAsia="Times New Roman" w:hAnsi="Courier New" w:cs="Courier New"/>
          <w:noProof/>
          <w:color w:val="E1EFFF"/>
          <w:sz w:val="20"/>
          <w:szCs w:val="20"/>
          <w:lang w:eastAsia="ru-RU"/>
        </w:rPr>
        <w:t>;</w:t>
      </w:r>
      <w:r w:rsidR="00DF1DA1" w:rsidRPr="001062D9">
        <w:rPr>
          <w:rFonts w:ascii="Courier New" w:eastAsia="Times New Roman" w:hAnsi="Courier New" w:cs="Courier New"/>
          <w:noProof/>
          <w:color w:val="E1EFFF"/>
          <w:sz w:val="20"/>
          <w:szCs w:val="20"/>
          <w:lang w:eastAsia="ru-RU"/>
        </w:rPr>
        <w:t>//панель будет двигаться в направлении по умолчанию</w:t>
      </w:r>
    </w:p>
    <w:p w:rsidR="005415AD" w:rsidRPr="001062D9" w:rsidRDefault="005415AD" w:rsidP="005415AD">
      <w:pPr>
        <w:pStyle w:val="a3"/>
        <w:rPr>
          <w:noProof/>
          <w:sz w:val="24"/>
          <w:szCs w:val="24"/>
        </w:rPr>
      </w:pPr>
    </w:p>
    <w:p w:rsidR="0022029E" w:rsidRPr="003C7DB9" w:rsidRDefault="000300C6" w:rsidP="0022029E">
      <w:pPr>
        <w:rPr>
          <w:b/>
          <w:noProof/>
          <w:sz w:val="24"/>
          <w:szCs w:val="24"/>
          <w:lang w:val="en-US"/>
        </w:rPr>
      </w:pPr>
      <w:r w:rsidRPr="003C7DB9">
        <w:rPr>
          <w:b/>
          <w:noProof/>
          <w:sz w:val="24"/>
          <w:szCs w:val="24"/>
          <w:lang w:val="en-US"/>
        </w:rPr>
        <w:t xml:space="preserve">Разница между transition и animation: </w:t>
      </w:r>
    </w:p>
    <w:p w:rsidR="000300C6" w:rsidRPr="001062D9" w:rsidRDefault="000300C6" w:rsidP="0022029E">
      <w:pPr>
        <w:rPr>
          <w:b/>
          <w:noProof/>
          <w:sz w:val="24"/>
          <w:szCs w:val="24"/>
        </w:rPr>
      </w:pPr>
      <w:r w:rsidRPr="003C7DB9">
        <w:rPr>
          <w:b/>
          <w:noProof/>
          <w:sz w:val="24"/>
          <w:szCs w:val="24"/>
          <w:lang w:val="en-US"/>
        </w:rPr>
        <w:t>transition</w:t>
      </w:r>
      <w:r w:rsidRPr="001062D9">
        <w:rPr>
          <w:b/>
          <w:noProof/>
          <w:sz w:val="24"/>
          <w:szCs w:val="24"/>
        </w:rPr>
        <w:t xml:space="preserve"> – </w:t>
      </w:r>
      <w:r w:rsidRPr="001062D9">
        <w:rPr>
          <w:noProof/>
          <w:sz w:val="24"/>
          <w:szCs w:val="24"/>
        </w:rPr>
        <w:t xml:space="preserve">анимация, которая происходит между двумя состояниями объектами – начальное и конечное. Это может быть – изменение размеров, прозрачности, позиции. </w:t>
      </w:r>
      <w:r w:rsidRPr="001062D9">
        <w:rPr>
          <w:b/>
          <w:noProof/>
          <w:sz w:val="24"/>
          <w:szCs w:val="24"/>
        </w:rPr>
        <w:t>Всегда есть начальная и конечная точки.</w:t>
      </w:r>
    </w:p>
    <w:p w:rsidR="000300C6" w:rsidRPr="001062D9" w:rsidRDefault="000300C6" w:rsidP="0022029E">
      <w:pPr>
        <w:rPr>
          <w:b/>
          <w:noProof/>
          <w:sz w:val="24"/>
          <w:szCs w:val="24"/>
        </w:rPr>
      </w:pPr>
      <w:r w:rsidRPr="003C7DB9">
        <w:rPr>
          <w:b/>
          <w:noProof/>
          <w:sz w:val="24"/>
          <w:szCs w:val="24"/>
          <w:lang w:val="en-US"/>
        </w:rPr>
        <w:t>Animation</w:t>
      </w:r>
      <w:r w:rsidRPr="001062D9">
        <w:rPr>
          <w:b/>
          <w:noProof/>
          <w:sz w:val="24"/>
          <w:szCs w:val="24"/>
        </w:rPr>
        <w:t xml:space="preserve"> – </w:t>
      </w:r>
      <w:r w:rsidRPr="001062D9">
        <w:rPr>
          <w:noProof/>
          <w:sz w:val="24"/>
          <w:szCs w:val="24"/>
        </w:rPr>
        <w:t xml:space="preserve">анимация, используеться для более покадровой настройки.  Например, анимация цвета, которая проходит через несколько отенков. </w:t>
      </w:r>
      <w:r w:rsidRPr="001062D9">
        <w:rPr>
          <w:b/>
          <w:noProof/>
          <w:sz w:val="24"/>
          <w:szCs w:val="24"/>
        </w:rPr>
        <w:t>Начальная и конечная точки – не обязательны.</w:t>
      </w:r>
    </w:p>
    <w:p w:rsidR="004D4CF2" w:rsidRPr="001062D9" w:rsidRDefault="006F3AF3" w:rsidP="004D4CF2">
      <w:pPr>
        <w:rPr>
          <w:noProof/>
          <w:sz w:val="24"/>
          <w:szCs w:val="24"/>
        </w:rPr>
      </w:pPr>
      <w:r w:rsidRPr="001062D9">
        <w:rPr>
          <w:noProof/>
          <w:sz w:val="24"/>
          <w:szCs w:val="24"/>
        </w:rPr>
        <w:t xml:space="preserve">Также можно анимацию задавать в промежутке между началом (0%) и концом(100%). Для этого пропишем между первыйм и последним кадром в структуре любой процент, который нужно понимать, как отношение по времени между началом анимации и ее завершении. </w:t>
      </w:r>
    </w:p>
    <w:p w:rsidR="004C5430" w:rsidRPr="001062D9" w:rsidRDefault="004C5430" w:rsidP="004D4CF2">
      <w:pPr>
        <w:rPr>
          <w:noProof/>
          <w:sz w:val="24"/>
          <w:szCs w:val="24"/>
        </w:rPr>
      </w:pPr>
      <w:r w:rsidRPr="001062D9">
        <w:rPr>
          <w:noProof/>
          <w:sz w:val="24"/>
          <w:szCs w:val="24"/>
        </w:rPr>
        <w:t xml:space="preserve">Зададим, что на 25% моменте работы анимации панель станет темносиней </w:t>
      </w:r>
    </w:p>
    <w:p w:rsidR="004C5430" w:rsidRPr="001062D9" w:rsidRDefault="004C5430" w:rsidP="004C5430">
      <w:pPr>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FFFFFF"/>
          <w:sz w:val="20"/>
          <w:szCs w:val="20"/>
          <w:lang w:eastAsia="ru-RU"/>
        </w:rPr>
      </w:pPr>
      <w:r w:rsidRPr="001062D9">
        <w:rPr>
          <w:rFonts w:ascii="Courier New" w:eastAsia="Times New Roman" w:hAnsi="Courier New" w:cs="Courier New"/>
          <w:noProof/>
          <w:color w:val="CC7832"/>
          <w:sz w:val="20"/>
          <w:szCs w:val="20"/>
          <w:lang w:eastAsia="ru-RU"/>
        </w:rPr>
        <w:t>@</w:t>
      </w:r>
      <w:r w:rsidRPr="003C7DB9">
        <w:rPr>
          <w:rFonts w:ascii="Courier New" w:eastAsia="Times New Roman" w:hAnsi="Courier New" w:cs="Courier New"/>
          <w:noProof/>
          <w:color w:val="CC7832"/>
          <w:sz w:val="20"/>
          <w:szCs w:val="20"/>
          <w:lang w:val="en-US" w:eastAsia="ru-RU"/>
        </w:rPr>
        <w:t>keyframes</w:t>
      </w:r>
      <w:r w:rsidRPr="001062D9">
        <w:rPr>
          <w:rFonts w:ascii="Courier New" w:eastAsia="Times New Roman" w:hAnsi="Courier New" w:cs="Courier New"/>
          <w:noProof/>
          <w:color w:val="CC7832"/>
          <w:sz w:val="20"/>
          <w:szCs w:val="20"/>
          <w:lang w:eastAsia="ru-RU"/>
        </w:rPr>
        <w:t xml:space="preserve"> </w:t>
      </w:r>
      <w:r w:rsidRPr="003C7DB9">
        <w:rPr>
          <w:rFonts w:ascii="Courier New" w:eastAsia="Times New Roman" w:hAnsi="Courier New" w:cs="Courier New"/>
          <w:noProof/>
          <w:color w:val="FFDD00"/>
          <w:sz w:val="20"/>
          <w:szCs w:val="20"/>
          <w:lang w:val="en-US" w:eastAsia="ru-RU"/>
        </w:rPr>
        <w:t>getup</w:t>
      </w:r>
      <w:r w:rsidRPr="001062D9">
        <w:rPr>
          <w:rFonts w:ascii="Courier New" w:eastAsia="Times New Roman" w:hAnsi="Courier New" w:cs="Courier New"/>
          <w:noProof/>
          <w:color w:val="FFDD00"/>
          <w:sz w:val="20"/>
          <w:szCs w:val="20"/>
          <w:lang w:eastAsia="ru-RU"/>
        </w:rPr>
        <w:t xml:space="preserve"> </w:t>
      </w:r>
      <w:r w:rsidRPr="001062D9">
        <w:rPr>
          <w:rFonts w:ascii="Courier New" w:eastAsia="Times New Roman" w:hAnsi="Courier New" w:cs="Courier New"/>
          <w:noProof/>
          <w:color w:val="E1EFFF"/>
          <w:sz w:val="20"/>
          <w:szCs w:val="20"/>
          <w:lang w:eastAsia="ru-RU"/>
        </w:rPr>
        <w:t>{</w:t>
      </w:r>
      <w:r w:rsidRPr="001062D9">
        <w:rPr>
          <w:rFonts w:ascii="Courier New" w:eastAsia="Times New Roman" w:hAnsi="Courier New" w:cs="Courier New"/>
          <w:i/>
          <w:iCs/>
          <w:noProof/>
          <w:color w:val="0088FF"/>
          <w:sz w:val="20"/>
          <w:szCs w:val="20"/>
          <w:lang w:eastAsia="ru-RU"/>
        </w:rPr>
        <w:t>/*создаем анимацию*/</w:t>
      </w:r>
      <w:r w:rsidRPr="001062D9">
        <w:rPr>
          <w:rFonts w:ascii="Courier New" w:eastAsia="Times New Roman" w:hAnsi="Courier New" w:cs="Courier New"/>
          <w:i/>
          <w:iCs/>
          <w:noProof/>
          <w:color w:val="0088FF"/>
          <w:sz w:val="20"/>
          <w:szCs w:val="20"/>
          <w:lang w:eastAsia="ru-RU"/>
        </w:rPr>
        <w:br/>
        <w:t xml:space="preserve">    </w:t>
      </w:r>
      <w:r w:rsidRPr="001062D9">
        <w:rPr>
          <w:rFonts w:ascii="Courier New" w:eastAsia="Times New Roman" w:hAnsi="Courier New" w:cs="Courier New"/>
          <w:noProof/>
          <w:color w:val="FFDD00"/>
          <w:sz w:val="20"/>
          <w:szCs w:val="20"/>
          <w:lang w:eastAsia="ru-RU"/>
        </w:rPr>
        <w:t xml:space="preserve">0% </w:t>
      </w:r>
      <w:r w:rsidRPr="001062D9">
        <w:rPr>
          <w:rFonts w:ascii="Courier New" w:eastAsia="Times New Roman" w:hAnsi="Courier New" w:cs="Courier New"/>
          <w:noProof/>
          <w:color w:val="E1EFFF"/>
          <w:sz w:val="20"/>
          <w:szCs w:val="20"/>
          <w:lang w:eastAsia="ru-RU"/>
        </w:rPr>
        <w:t>{</w:t>
      </w:r>
      <w:r w:rsidRPr="001062D9">
        <w:rPr>
          <w:rFonts w:ascii="Courier New" w:eastAsia="Times New Roman" w:hAnsi="Courier New" w:cs="Courier New"/>
          <w:noProof/>
          <w:color w:val="E1EFFF"/>
          <w:sz w:val="20"/>
          <w:szCs w:val="20"/>
          <w:lang w:eastAsia="ru-RU"/>
        </w:rPr>
        <w:br/>
        <w:t xml:space="preserve">        </w:t>
      </w:r>
      <w:r w:rsidRPr="003C7DB9">
        <w:rPr>
          <w:rFonts w:ascii="Courier New" w:eastAsia="Times New Roman" w:hAnsi="Courier New" w:cs="Courier New"/>
          <w:noProof/>
          <w:color w:val="80FFBB"/>
          <w:sz w:val="20"/>
          <w:szCs w:val="20"/>
          <w:lang w:val="en-US" w:eastAsia="ru-RU"/>
        </w:rPr>
        <w:t>width</w:t>
      </w:r>
      <w:r w:rsidRPr="001062D9">
        <w:rPr>
          <w:rFonts w:ascii="Courier New" w:eastAsia="Times New Roman" w:hAnsi="Courier New" w:cs="Courier New"/>
          <w:noProof/>
          <w:color w:val="FFFFFF"/>
          <w:sz w:val="20"/>
          <w:szCs w:val="20"/>
          <w:lang w:eastAsia="ru-RU"/>
        </w:rPr>
        <w:t xml:space="preserve">: </w:t>
      </w:r>
      <w:r w:rsidRPr="001062D9">
        <w:rPr>
          <w:rFonts w:ascii="Courier New" w:eastAsia="Times New Roman" w:hAnsi="Courier New" w:cs="Courier New"/>
          <w:noProof/>
          <w:color w:val="FF628C"/>
          <w:sz w:val="20"/>
          <w:szCs w:val="20"/>
          <w:lang w:eastAsia="ru-RU"/>
        </w:rPr>
        <w:t>0</w:t>
      </w:r>
      <w:r w:rsidRPr="001062D9">
        <w:rPr>
          <w:rFonts w:ascii="Courier New" w:eastAsia="Times New Roman" w:hAnsi="Courier New" w:cs="Courier New"/>
          <w:noProof/>
          <w:color w:val="E1EFFF"/>
          <w:sz w:val="20"/>
          <w:szCs w:val="20"/>
          <w:lang w:eastAsia="ru-RU"/>
        </w:rPr>
        <w:t>;</w:t>
      </w:r>
      <w:r w:rsidRPr="001062D9">
        <w:rPr>
          <w:rFonts w:ascii="Courier New" w:eastAsia="Times New Roman" w:hAnsi="Courier New" w:cs="Courier New"/>
          <w:noProof/>
          <w:color w:val="E1EFFF"/>
          <w:sz w:val="20"/>
          <w:szCs w:val="20"/>
          <w:lang w:eastAsia="ru-RU"/>
        </w:rPr>
        <w:br/>
        <w:t xml:space="preserve">    }</w:t>
      </w:r>
      <w:r w:rsidRPr="001062D9">
        <w:rPr>
          <w:rFonts w:ascii="Courier New" w:eastAsia="Times New Roman" w:hAnsi="Courier New" w:cs="Courier New"/>
          <w:noProof/>
          <w:color w:val="E1EFFF"/>
          <w:sz w:val="20"/>
          <w:szCs w:val="20"/>
          <w:lang w:eastAsia="ru-RU"/>
        </w:rPr>
        <w:br/>
      </w:r>
      <w:r w:rsidRPr="001062D9">
        <w:rPr>
          <w:rFonts w:ascii="Courier New" w:eastAsia="Times New Roman" w:hAnsi="Courier New" w:cs="Courier New"/>
          <w:noProof/>
          <w:color w:val="E1EFFF"/>
          <w:sz w:val="20"/>
          <w:szCs w:val="20"/>
          <w:lang w:eastAsia="ru-RU"/>
        </w:rPr>
        <w:br/>
        <w:t xml:space="preserve">    </w:t>
      </w:r>
      <w:r w:rsidRPr="001062D9">
        <w:rPr>
          <w:rFonts w:ascii="Courier New" w:eastAsia="Times New Roman" w:hAnsi="Courier New" w:cs="Courier New"/>
          <w:noProof/>
          <w:color w:val="FFDD00"/>
          <w:sz w:val="20"/>
          <w:szCs w:val="20"/>
          <w:lang w:eastAsia="ru-RU"/>
        </w:rPr>
        <w:t>25%</w:t>
      </w:r>
      <w:r w:rsidRPr="001062D9">
        <w:rPr>
          <w:rFonts w:ascii="Courier New" w:eastAsia="Times New Roman" w:hAnsi="Courier New" w:cs="Courier New"/>
          <w:noProof/>
          <w:color w:val="E1EFFF"/>
          <w:sz w:val="20"/>
          <w:szCs w:val="20"/>
          <w:lang w:eastAsia="ru-RU"/>
        </w:rPr>
        <w:t>{</w:t>
      </w:r>
      <w:r w:rsidRPr="001062D9">
        <w:rPr>
          <w:rFonts w:ascii="Courier New" w:eastAsia="Times New Roman" w:hAnsi="Courier New" w:cs="Courier New"/>
          <w:noProof/>
          <w:color w:val="E1EFFF"/>
          <w:sz w:val="20"/>
          <w:szCs w:val="20"/>
          <w:lang w:eastAsia="ru-RU"/>
        </w:rPr>
        <w:br/>
        <w:t xml:space="preserve">        </w:t>
      </w:r>
      <w:r w:rsidRPr="003C7DB9">
        <w:rPr>
          <w:rFonts w:ascii="Courier New" w:eastAsia="Times New Roman" w:hAnsi="Courier New" w:cs="Courier New"/>
          <w:noProof/>
          <w:color w:val="80FFBB"/>
          <w:sz w:val="20"/>
          <w:szCs w:val="20"/>
          <w:lang w:val="en-US" w:eastAsia="ru-RU"/>
        </w:rPr>
        <w:t>background</w:t>
      </w:r>
      <w:r w:rsidRPr="001062D9">
        <w:rPr>
          <w:rFonts w:ascii="Courier New" w:eastAsia="Times New Roman" w:hAnsi="Courier New" w:cs="Courier New"/>
          <w:noProof/>
          <w:color w:val="80FFBB"/>
          <w:sz w:val="20"/>
          <w:szCs w:val="20"/>
          <w:lang w:eastAsia="ru-RU"/>
        </w:rPr>
        <w:t>-</w:t>
      </w:r>
      <w:r w:rsidRPr="003C7DB9">
        <w:rPr>
          <w:rFonts w:ascii="Courier New" w:eastAsia="Times New Roman" w:hAnsi="Courier New" w:cs="Courier New"/>
          <w:noProof/>
          <w:color w:val="80FFBB"/>
          <w:sz w:val="20"/>
          <w:szCs w:val="20"/>
          <w:lang w:val="en-US" w:eastAsia="ru-RU"/>
        </w:rPr>
        <w:t>color</w:t>
      </w:r>
      <w:r w:rsidRPr="001062D9">
        <w:rPr>
          <w:rFonts w:ascii="Courier New" w:eastAsia="Times New Roman" w:hAnsi="Courier New" w:cs="Courier New"/>
          <w:noProof/>
          <w:color w:val="FFFFFF"/>
          <w:sz w:val="20"/>
          <w:szCs w:val="20"/>
          <w:lang w:eastAsia="ru-RU"/>
        </w:rPr>
        <w:t xml:space="preserve">: </w:t>
      </w:r>
      <w:r w:rsidRPr="003C7DB9">
        <w:rPr>
          <w:rFonts w:ascii="Courier New" w:eastAsia="Times New Roman" w:hAnsi="Courier New" w:cs="Courier New"/>
          <w:b/>
          <w:bCs/>
          <w:noProof/>
          <w:color w:val="68E868"/>
          <w:sz w:val="20"/>
          <w:szCs w:val="20"/>
          <w:lang w:val="en-US" w:eastAsia="ru-RU"/>
        </w:rPr>
        <w:t>cornflowerblue</w:t>
      </w:r>
      <w:r w:rsidRPr="001062D9">
        <w:rPr>
          <w:rFonts w:ascii="Courier New" w:eastAsia="Times New Roman" w:hAnsi="Courier New" w:cs="Courier New"/>
          <w:noProof/>
          <w:color w:val="E1EFFF"/>
          <w:sz w:val="20"/>
          <w:szCs w:val="20"/>
          <w:lang w:eastAsia="ru-RU"/>
        </w:rPr>
        <w:t>;</w:t>
      </w:r>
      <w:r w:rsidRPr="001062D9">
        <w:rPr>
          <w:rFonts w:ascii="Courier New" w:eastAsia="Times New Roman" w:hAnsi="Courier New" w:cs="Courier New"/>
          <w:noProof/>
          <w:color w:val="E1EFFF"/>
          <w:sz w:val="20"/>
          <w:szCs w:val="20"/>
          <w:lang w:eastAsia="ru-RU"/>
        </w:rPr>
        <w:br/>
        <w:t xml:space="preserve">    }</w:t>
      </w:r>
      <w:r w:rsidRPr="001062D9">
        <w:rPr>
          <w:rFonts w:ascii="Courier New" w:eastAsia="Times New Roman" w:hAnsi="Courier New" w:cs="Courier New"/>
          <w:noProof/>
          <w:color w:val="E1EFFF"/>
          <w:sz w:val="20"/>
          <w:szCs w:val="20"/>
          <w:lang w:eastAsia="ru-RU"/>
        </w:rPr>
        <w:br/>
      </w:r>
      <w:r w:rsidRPr="001062D9">
        <w:rPr>
          <w:rFonts w:ascii="Courier New" w:eastAsia="Times New Roman" w:hAnsi="Courier New" w:cs="Courier New"/>
          <w:noProof/>
          <w:color w:val="E1EFFF"/>
          <w:sz w:val="20"/>
          <w:szCs w:val="20"/>
          <w:lang w:eastAsia="ru-RU"/>
        </w:rPr>
        <w:br/>
        <w:t xml:space="preserve">    </w:t>
      </w:r>
      <w:r w:rsidRPr="001062D9">
        <w:rPr>
          <w:rFonts w:ascii="Courier New" w:eastAsia="Times New Roman" w:hAnsi="Courier New" w:cs="Courier New"/>
          <w:noProof/>
          <w:color w:val="FFDD00"/>
          <w:sz w:val="20"/>
          <w:szCs w:val="20"/>
          <w:lang w:eastAsia="ru-RU"/>
        </w:rPr>
        <w:t xml:space="preserve">100% </w:t>
      </w:r>
      <w:r w:rsidRPr="001062D9">
        <w:rPr>
          <w:rFonts w:ascii="Courier New" w:eastAsia="Times New Roman" w:hAnsi="Courier New" w:cs="Courier New"/>
          <w:noProof/>
          <w:color w:val="E1EFFF"/>
          <w:sz w:val="20"/>
          <w:szCs w:val="20"/>
          <w:lang w:eastAsia="ru-RU"/>
        </w:rPr>
        <w:t>{</w:t>
      </w:r>
      <w:r w:rsidRPr="001062D9">
        <w:rPr>
          <w:rFonts w:ascii="Courier New" w:eastAsia="Times New Roman" w:hAnsi="Courier New" w:cs="Courier New"/>
          <w:noProof/>
          <w:color w:val="E1EFFF"/>
          <w:sz w:val="20"/>
          <w:szCs w:val="20"/>
          <w:lang w:eastAsia="ru-RU"/>
        </w:rPr>
        <w:br/>
        <w:t xml:space="preserve">        </w:t>
      </w:r>
      <w:r w:rsidRPr="003C7DB9">
        <w:rPr>
          <w:rFonts w:ascii="Courier New" w:eastAsia="Times New Roman" w:hAnsi="Courier New" w:cs="Courier New"/>
          <w:noProof/>
          <w:color w:val="80FFBB"/>
          <w:sz w:val="20"/>
          <w:szCs w:val="20"/>
          <w:lang w:val="en-US" w:eastAsia="ru-RU"/>
        </w:rPr>
        <w:t>width</w:t>
      </w:r>
      <w:r w:rsidRPr="001062D9">
        <w:rPr>
          <w:rFonts w:ascii="Courier New" w:eastAsia="Times New Roman" w:hAnsi="Courier New" w:cs="Courier New"/>
          <w:noProof/>
          <w:color w:val="FFFFFF"/>
          <w:sz w:val="20"/>
          <w:szCs w:val="20"/>
          <w:lang w:eastAsia="ru-RU"/>
        </w:rPr>
        <w:t xml:space="preserve">: </w:t>
      </w:r>
      <w:r w:rsidRPr="001062D9">
        <w:rPr>
          <w:rFonts w:ascii="Courier New" w:eastAsia="Times New Roman" w:hAnsi="Courier New" w:cs="Courier New"/>
          <w:noProof/>
          <w:color w:val="FF628C"/>
          <w:sz w:val="20"/>
          <w:szCs w:val="20"/>
          <w:lang w:eastAsia="ru-RU"/>
        </w:rPr>
        <w:t>80</w:t>
      </w:r>
      <w:r w:rsidRPr="001062D9">
        <w:rPr>
          <w:rFonts w:ascii="Courier New" w:eastAsia="Times New Roman" w:hAnsi="Courier New" w:cs="Courier New"/>
          <w:noProof/>
          <w:color w:val="FF9D00"/>
          <w:sz w:val="20"/>
          <w:szCs w:val="20"/>
          <w:lang w:eastAsia="ru-RU"/>
        </w:rPr>
        <w:t>%</w:t>
      </w:r>
      <w:r w:rsidRPr="001062D9">
        <w:rPr>
          <w:rFonts w:ascii="Courier New" w:eastAsia="Times New Roman" w:hAnsi="Courier New" w:cs="Courier New"/>
          <w:noProof/>
          <w:color w:val="E1EFFF"/>
          <w:sz w:val="20"/>
          <w:szCs w:val="20"/>
          <w:lang w:eastAsia="ru-RU"/>
        </w:rPr>
        <w:t>;</w:t>
      </w:r>
      <w:r w:rsidRPr="001062D9">
        <w:rPr>
          <w:rFonts w:ascii="Courier New" w:eastAsia="Times New Roman" w:hAnsi="Courier New" w:cs="Courier New"/>
          <w:i/>
          <w:iCs/>
          <w:noProof/>
          <w:color w:val="0088FF"/>
          <w:sz w:val="20"/>
          <w:szCs w:val="20"/>
          <w:lang w:eastAsia="ru-RU"/>
        </w:rPr>
        <w:t>/*ширина такая же, как и сама карта: &lt;</w:t>
      </w:r>
      <w:r w:rsidRPr="003C7DB9">
        <w:rPr>
          <w:rFonts w:ascii="Courier New" w:eastAsia="Times New Roman" w:hAnsi="Courier New" w:cs="Courier New"/>
          <w:i/>
          <w:iCs/>
          <w:noProof/>
          <w:color w:val="0088FF"/>
          <w:sz w:val="20"/>
          <w:szCs w:val="20"/>
          <w:lang w:val="en-US" w:eastAsia="ru-RU"/>
        </w:rPr>
        <w:t>div</w:t>
      </w:r>
      <w:r w:rsidRPr="001062D9">
        <w:rPr>
          <w:rFonts w:ascii="Courier New" w:eastAsia="Times New Roman" w:hAnsi="Courier New" w:cs="Courier New"/>
          <w:i/>
          <w:iCs/>
          <w:noProof/>
          <w:color w:val="0088FF"/>
          <w:sz w:val="20"/>
          <w:szCs w:val="20"/>
          <w:lang w:eastAsia="ru-RU"/>
        </w:rPr>
        <w:t xml:space="preserve"> </w:t>
      </w:r>
      <w:r w:rsidRPr="003C7DB9">
        <w:rPr>
          <w:rFonts w:ascii="Courier New" w:eastAsia="Times New Roman" w:hAnsi="Courier New" w:cs="Courier New"/>
          <w:i/>
          <w:iCs/>
          <w:noProof/>
          <w:color w:val="0088FF"/>
          <w:sz w:val="20"/>
          <w:szCs w:val="20"/>
          <w:lang w:val="en-US" w:eastAsia="ru-RU"/>
        </w:rPr>
        <w:t>id</w:t>
      </w:r>
      <w:r w:rsidRPr="001062D9">
        <w:rPr>
          <w:rFonts w:ascii="Courier New" w:eastAsia="Times New Roman" w:hAnsi="Courier New" w:cs="Courier New"/>
          <w:i/>
          <w:iCs/>
          <w:noProof/>
          <w:color w:val="0088FF"/>
          <w:sz w:val="20"/>
          <w:szCs w:val="20"/>
          <w:lang w:eastAsia="ru-RU"/>
        </w:rPr>
        <w:t>="</w:t>
      </w:r>
      <w:r w:rsidRPr="003C7DB9">
        <w:rPr>
          <w:rFonts w:ascii="Courier New" w:eastAsia="Times New Roman" w:hAnsi="Courier New" w:cs="Courier New"/>
          <w:i/>
          <w:iCs/>
          <w:noProof/>
          <w:color w:val="0088FF"/>
          <w:sz w:val="20"/>
          <w:szCs w:val="20"/>
          <w:lang w:val="en-US" w:eastAsia="ru-RU"/>
        </w:rPr>
        <w:t>map</w:t>
      </w:r>
      <w:r w:rsidRPr="001062D9">
        <w:rPr>
          <w:rFonts w:ascii="Courier New" w:eastAsia="Times New Roman" w:hAnsi="Courier New" w:cs="Courier New"/>
          <w:i/>
          <w:iCs/>
          <w:noProof/>
          <w:color w:val="0088FF"/>
          <w:sz w:val="20"/>
          <w:szCs w:val="20"/>
          <w:lang w:eastAsia="ru-RU"/>
        </w:rPr>
        <w:t xml:space="preserve">" </w:t>
      </w:r>
      <w:r w:rsidRPr="003C7DB9">
        <w:rPr>
          <w:rFonts w:ascii="Courier New" w:eastAsia="Times New Roman" w:hAnsi="Courier New" w:cs="Courier New"/>
          <w:i/>
          <w:iCs/>
          <w:noProof/>
          <w:color w:val="0088FF"/>
          <w:sz w:val="20"/>
          <w:szCs w:val="20"/>
          <w:lang w:val="en-US" w:eastAsia="ru-RU"/>
        </w:rPr>
        <w:t>style</w:t>
      </w:r>
      <w:r w:rsidRPr="001062D9">
        <w:rPr>
          <w:rFonts w:ascii="Courier New" w:eastAsia="Times New Roman" w:hAnsi="Courier New" w:cs="Courier New"/>
          <w:i/>
          <w:iCs/>
          <w:noProof/>
          <w:color w:val="0088FF"/>
          <w:sz w:val="20"/>
          <w:szCs w:val="20"/>
          <w:lang w:eastAsia="ru-RU"/>
        </w:rPr>
        <w:t>="</w:t>
      </w:r>
      <w:r w:rsidRPr="003C7DB9">
        <w:rPr>
          <w:rFonts w:ascii="Courier New" w:eastAsia="Times New Roman" w:hAnsi="Courier New" w:cs="Courier New"/>
          <w:i/>
          <w:iCs/>
          <w:noProof/>
          <w:color w:val="0088FF"/>
          <w:sz w:val="20"/>
          <w:szCs w:val="20"/>
          <w:lang w:val="en-US" w:eastAsia="ru-RU"/>
        </w:rPr>
        <w:t>width</w:t>
      </w:r>
      <w:r w:rsidRPr="001062D9">
        <w:rPr>
          <w:rFonts w:ascii="Courier New" w:eastAsia="Times New Roman" w:hAnsi="Courier New" w:cs="Courier New"/>
          <w:i/>
          <w:iCs/>
          <w:noProof/>
          <w:color w:val="0088FF"/>
          <w:sz w:val="20"/>
          <w:szCs w:val="20"/>
          <w:lang w:eastAsia="ru-RU"/>
        </w:rPr>
        <w:t xml:space="preserve">: 80%; </w:t>
      </w:r>
      <w:r w:rsidRPr="003C7DB9">
        <w:rPr>
          <w:rFonts w:ascii="Courier New" w:eastAsia="Times New Roman" w:hAnsi="Courier New" w:cs="Courier New"/>
          <w:i/>
          <w:iCs/>
          <w:noProof/>
          <w:color w:val="0088FF"/>
          <w:sz w:val="20"/>
          <w:szCs w:val="20"/>
          <w:lang w:val="en-US" w:eastAsia="ru-RU"/>
        </w:rPr>
        <w:t>height</w:t>
      </w:r>
      <w:r w:rsidRPr="001062D9">
        <w:rPr>
          <w:rFonts w:ascii="Courier New" w:eastAsia="Times New Roman" w:hAnsi="Courier New" w:cs="Courier New"/>
          <w:i/>
          <w:iCs/>
          <w:noProof/>
          <w:color w:val="0088FF"/>
          <w:sz w:val="20"/>
          <w:szCs w:val="20"/>
          <w:lang w:eastAsia="ru-RU"/>
        </w:rPr>
        <w:t>: 500</w:t>
      </w:r>
      <w:r w:rsidRPr="003C7DB9">
        <w:rPr>
          <w:rFonts w:ascii="Courier New" w:eastAsia="Times New Roman" w:hAnsi="Courier New" w:cs="Courier New"/>
          <w:i/>
          <w:iCs/>
          <w:noProof/>
          <w:color w:val="0088FF"/>
          <w:sz w:val="20"/>
          <w:szCs w:val="20"/>
          <w:lang w:val="en-US" w:eastAsia="ru-RU"/>
        </w:rPr>
        <w:t>px</w:t>
      </w:r>
      <w:r w:rsidRPr="001062D9">
        <w:rPr>
          <w:rFonts w:ascii="Courier New" w:eastAsia="Times New Roman" w:hAnsi="Courier New" w:cs="Courier New"/>
          <w:i/>
          <w:iCs/>
          <w:noProof/>
          <w:color w:val="0088FF"/>
          <w:sz w:val="20"/>
          <w:szCs w:val="20"/>
          <w:lang w:eastAsia="ru-RU"/>
        </w:rPr>
        <w:t>; "&gt;*/</w:t>
      </w:r>
      <w:r w:rsidRPr="001062D9">
        <w:rPr>
          <w:rFonts w:ascii="Courier New" w:eastAsia="Times New Roman" w:hAnsi="Courier New" w:cs="Courier New"/>
          <w:i/>
          <w:iCs/>
          <w:noProof/>
          <w:color w:val="0088FF"/>
          <w:sz w:val="20"/>
          <w:szCs w:val="20"/>
          <w:lang w:eastAsia="ru-RU"/>
        </w:rPr>
        <w:br/>
        <w:t xml:space="preserve">    </w:t>
      </w:r>
      <w:r w:rsidRPr="001062D9">
        <w:rPr>
          <w:rFonts w:ascii="Courier New" w:eastAsia="Times New Roman" w:hAnsi="Courier New" w:cs="Courier New"/>
          <w:noProof/>
          <w:color w:val="E1EFFF"/>
          <w:sz w:val="20"/>
          <w:szCs w:val="20"/>
          <w:lang w:eastAsia="ru-RU"/>
        </w:rPr>
        <w:t>}</w:t>
      </w:r>
      <w:r w:rsidRPr="001062D9">
        <w:rPr>
          <w:rFonts w:ascii="Courier New" w:eastAsia="Times New Roman" w:hAnsi="Courier New" w:cs="Courier New"/>
          <w:noProof/>
          <w:color w:val="E1EFFF"/>
          <w:sz w:val="20"/>
          <w:szCs w:val="20"/>
          <w:lang w:eastAsia="ru-RU"/>
        </w:rPr>
        <w:br/>
        <w:t>}</w:t>
      </w:r>
    </w:p>
    <w:p w:rsidR="004C5430" w:rsidRPr="001062D9" w:rsidRDefault="004C5430" w:rsidP="004D4CF2">
      <w:pPr>
        <w:rPr>
          <w:b/>
          <w:noProof/>
          <w:sz w:val="24"/>
          <w:szCs w:val="24"/>
        </w:rPr>
      </w:pPr>
      <w:r w:rsidRPr="001062D9">
        <w:rPr>
          <w:noProof/>
          <w:sz w:val="24"/>
          <w:szCs w:val="24"/>
        </w:rPr>
        <w:t xml:space="preserve">Результат смотреть в файле </w:t>
      </w:r>
      <w:r w:rsidRPr="003C7DB9">
        <w:rPr>
          <w:b/>
          <w:noProof/>
          <w:sz w:val="24"/>
          <w:szCs w:val="24"/>
          <w:lang w:val="en-US"/>
        </w:rPr>
        <w:t>button</w:t>
      </w:r>
      <w:r w:rsidRPr="001062D9">
        <w:rPr>
          <w:b/>
          <w:noProof/>
          <w:sz w:val="24"/>
          <w:szCs w:val="24"/>
        </w:rPr>
        <w:t>_</w:t>
      </w:r>
      <w:r w:rsidRPr="003C7DB9">
        <w:rPr>
          <w:b/>
          <w:noProof/>
          <w:sz w:val="24"/>
          <w:szCs w:val="24"/>
          <w:lang w:val="en-US"/>
        </w:rPr>
        <w:t>map</w:t>
      </w:r>
      <w:r w:rsidRPr="001062D9">
        <w:rPr>
          <w:b/>
          <w:noProof/>
          <w:sz w:val="24"/>
          <w:szCs w:val="24"/>
        </w:rPr>
        <w:t>.</w:t>
      </w:r>
      <w:r w:rsidRPr="003C7DB9">
        <w:rPr>
          <w:b/>
          <w:noProof/>
          <w:sz w:val="24"/>
          <w:szCs w:val="24"/>
          <w:lang w:val="en-US"/>
        </w:rPr>
        <w:t>html</w:t>
      </w:r>
    </w:p>
    <w:p w:rsidR="004C5430" w:rsidRPr="001062D9" w:rsidRDefault="004C5430" w:rsidP="004C5430">
      <w:pPr>
        <w:pStyle w:val="a3"/>
        <w:numPr>
          <w:ilvl w:val="0"/>
          <w:numId w:val="39"/>
        </w:numPr>
        <w:rPr>
          <w:b/>
          <w:noProof/>
          <w:sz w:val="24"/>
          <w:szCs w:val="24"/>
        </w:rPr>
      </w:pPr>
      <w:r w:rsidRPr="001062D9">
        <w:rPr>
          <w:noProof/>
          <w:sz w:val="24"/>
          <w:szCs w:val="24"/>
        </w:rPr>
        <w:t>Чтобы не прописывать все другие проценты вниз, можно задать их в один ряд, через запятую, но л</w:t>
      </w:r>
      <w:r w:rsidR="007D1B0B" w:rsidRPr="001062D9">
        <w:rPr>
          <w:noProof/>
          <w:sz w:val="24"/>
          <w:szCs w:val="24"/>
        </w:rPr>
        <w:t>ишь в случае их одинакового свой</w:t>
      </w:r>
      <w:r w:rsidRPr="001062D9">
        <w:rPr>
          <w:noProof/>
          <w:sz w:val="24"/>
          <w:szCs w:val="24"/>
        </w:rPr>
        <w:t>с</w:t>
      </w:r>
      <w:r w:rsidR="007D1B0B" w:rsidRPr="001062D9">
        <w:rPr>
          <w:noProof/>
          <w:sz w:val="24"/>
          <w:szCs w:val="24"/>
        </w:rPr>
        <w:t>т</w:t>
      </w:r>
      <w:r w:rsidRPr="001062D9">
        <w:rPr>
          <w:noProof/>
          <w:sz w:val="24"/>
          <w:szCs w:val="24"/>
        </w:rPr>
        <w:t>ва</w:t>
      </w:r>
    </w:p>
    <w:p w:rsidR="004C5430" w:rsidRPr="003C7DB9" w:rsidRDefault="00C120B4" w:rsidP="008A793B">
      <w:pPr>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FFFFFF"/>
          <w:sz w:val="20"/>
          <w:szCs w:val="20"/>
          <w:lang w:val="en-US" w:eastAsia="ru-RU"/>
        </w:rPr>
      </w:pPr>
      <w:r w:rsidRPr="001062D9">
        <w:rPr>
          <w:rFonts w:ascii="Courier New" w:eastAsia="Times New Roman" w:hAnsi="Courier New" w:cs="Courier New"/>
          <w:noProof/>
          <w:color w:val="FFDD00"/>
          <w:sz w:val="20"/>
          <w:szCs w:val="20"/>
          <w:lang w:eastAsia="ru-RU"/>
        </w:rPr>
        <w:t xml:space="preserve">    </w:t>
      </w:r>
      <w:r w:rsidR="004C5430" w:rsidRPr="003C7DB9">
        <w:rPr>
          <w:rFonts w:ascii="Courier New" w:eastAsia="Times New Roman" w:hAnsi="Courier New" w:cs="Courier New"/>
          <w:noProof/>
          <w:color w:val="FFDD00"/>
          <w:sz w:val="20"/>
          <w:szCs w:val="20"/>
          <w:lang w:val="en-US" w:eastAsia="ru-RU"/>
        </w:rPr>
        <w:t>25%</w:t>
      </w:r>
      <w:r w:rsidR="004C5430" w:rsidRPr="003C7DB9">
        <w:rPr>
          <w:rFonts w:ascii="Courier New" w:eastAsia="Times New Roman" w:hAnsi="Courier New" w:cs="Courier New"/>
          <w:noProof/>
          <w:color w:val="E1EFFF"/>
          <w:sz w:val="20"/>
          <w:szCs w:val="20"/>
          <w:lang w:val="en-US" w:eastAsia="ru-RU"/>
        </w:rPr>
        <w:t xml:space="preserve">, </w:t>
      </w:r>
      <w:r w:rsidR="004C5430" w:rsidRPr="003C7DB9">
        <w:rPr>
          <w:rFonts w:ascii="Courier New" w:eastAsia="Times New Roman" w:hAnsi="Courier New" w:cs="Courier New"/>
          <w:noProof/>
          <w:color w:val="FFDD00"/>
          <w:sz w:val="20"/>
          <w:szCs w:val="20"/>
          <w:lang w:val="en-US" w:eastAsia="ru-RU"/>
        </w:rPr>
        <w:t xml:space="preserve">75% </w:t>
      </w:r>
      <w:r w:rsidR="004C5430" w:rsidRPr="003C7DB9">
        <w:rPr>
          <w:rFonts w:ascii="Courier New" w:eastAsia="Times New Roman" w:hAnsi="Courier New" w:cs="Courier New"/>
          <w:noProof/>
          <w:color w:val="E1EFFF"/>
          <w:sz w:val="20"/>
          <w:szCs w:val="20"/>
          <w:lang w:val="en-US" w:eastAsia="ru-RU"/>
        </w:rPr>
        <w:t>{</w:t>
      </w:r>
      <w:r w:rsidR="004C5430" w:rsidRPr="003C7DB9">
        <w:rPr>
          <w:rFonts w:ascii="Courier New" w:eastAsia="Times New Roman" w:hAnsi="Courier New" w:cs="Courier New"/>
          <w:noProof/>
          <w:color w:val="E1EFFF"/>
          <w:sz w:val="20"/>
          <w:szCs w:val="20"/>
          <w:lang w:val="en-US" w:eastAsia="ru-RU"/>
        </w:rPr>
        <w:br/>
        <w:t xml:space="preserve">    </w:t>
      </w:r>
      <w:r w:rsidR="004C5430" w:rsidRPr="003C7DB9">
        <w:rPr>
          <w:rFonts w:ascii="Courier New" w:eastAsia="Times New Roman" w:hAnsi="Courier New" w:cs="Courier New"/>
          <w:noProof/>
          <w:color w:val="80FFBB"/>
          <w:sz w:val="20"/>
          <w:szCs w:val="20"/>
          <w:lang w:val="en-US" w:eastAsia="ru-RU"/>
        </w:rPr>
        <w:t>background-color</w:t>
      </w:r>
      <w:r w:rsidR="004C5430" w:rsidRPr="003C7DB9">
        <w:rPr>
          <w:rFonts w:ascii="Courier New" w:eastAsia="Times New Roman" w:hAnsi="Courier New" w:cs="Courier New"/>
          <w:noProof/>
          <w:color w:val="FFFFFF"/>
          <w:sz w:val="20"/>
          <w:szCs w:val="20"/>
          <w:lang w:val="en-US" w:eastAsia="ru-RU"/>
        </w:rPr>
        <w:t xml:space="preserve">: </w:t>
      </w:r>
      <w:r w:rsidR="004C5430" w:rsidRPr="003C7DB9">
        <w:rPr>
          <w:rFonts w:ascii="Courier New" w:eastAsia="Times New Roman" w:hAnsi="Courier New" w:cs="Courier New"/>
          <w:b/>
          <w:bCs/>
          <w:noProof/>
          <w:color w:val="68E868"/>
          <w:sz w:val="20"/>
          <w:szCs w:val="20"/>
          <w:lang w:val="en-US" w:eastAsia="ru-RU"/>
        </w:rPr>
        <w:t>cornflowerblue</w:t>
      </w:r>
      <w:r w:rsidR="004C5430" w:rsidRPr="003C7DB9">
        <w:rPr>
          <w:rFonts w:ascii="Courier New" w:eastAsia="Times New Roman" w:hAnsi="Courier New" w:cs="Courier New"/>
          <w:noProof/>
          <w:color w:val="E1EFFF"/>
          <w:sz w:val="20"/>
          <w:szCs w:val="20"/>
          <w:lang w:val="en-US" w:eastAsia="ru-RU"/>
        </w:rPr>
        <w:t>;</w:t>
      </w:r>
      <w:r w:rsidR="004C5430" w:rsidRPr="003C7DB9">
        <w:rPr>
          <w:rFonts w:ascii="Courier New" w:eastAsia="Times New Roman" w:hAnsi="Courier New" w:cs="Courier New"/>
          <w:noProof/>
          <w:color w:val="E1EFFF"/>
          <w:sz w:val="20"/>
          <w:szCs w:val="20"/>
          <w:lang w:val="en-US" w:eastAsia="ru-RU"/>
        </w:rPr>
        <w:br/>
        <w:t>}</w:t>
      </w:r>
    </w:p>
    <w:p w:rsidR="004C5430" w:rsidRPr="003C7DB9" w:rsidRDefault="00C120B4" w:rsidP="00C120B4">
      <w:pPr>
        <w:pStyle w:val="a3"/>
        <w:numPr>
          <w:ilvl w:val="0"/>
          <w:numId w:val="39"/>
        </w:numPr>
        <w:rPr>
          <w:b/>
          <w:noProof/>
          <w:sz w:val="24"/>
          <w:szCs w:val="24"/>
          <w:lang w:val="en-US"/>
        </w:rPr>
      </w:pPr>
      <w:r w:rsidRPr="003C7DB9">
        <w:rPr>
          <w:b/>
          <w:noProof/>
          <w:sz w:val="24"/>
          <w:szCs w:val="24"/>
          <w:lang w:val="en-US"/>
        </w:rPr>
        <w:t>Сделать блок прозрачным:</w:t>
      </w:r>
    </w:p>
    <w:p w:rsidR="00C120B4" w:rsidRPr="003C7DB9" w:rsidRDefault="00C120B4" w:rsidP="00C120B4">
      <w:pPr>
        <w:pStyle w:val="a3"/>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FFFFFF"/>
          <w:sz w:val="20"/>
          <w:szCs w:val="20"/>
          <w:lang w:val="en-US" w:eastAsia="ru-RU"/>
        </w:rPr>
      </w:pPr>
      <w:r w:rsidRPr="003C7DB9">
        <w:rPr>
          <w:rFonts w:ascii="Courier New" w:eastAsia="Times New Roman" w:hAnsi="Courier New" w:cs="Courier New"/>
          <w:noProof/>
          <w:color w:val="FFDD00"/>
          <w:sz w:val="20"/>
          <w:szCs w:val="20"/>
          <w:lang w:val="en-US" w:eastAsia="ru-RU"/>
        </w:rPr>
        <w:t>25%</w:t>
      </w:r>
      <w:r w:rsidRPr="003C7DB9">
        <w:rPr>
          <w:rFonts w:ascii="Courier New" w:eastAsia="Times New Roman" w:hAnsi="Courier New" w:cs="Courier New"/>
          <w:noProof/>
          <w:color w:val="E1EFFF"/>
          <w:sz w:val="20"/>
          <w:szCs w:val="20"/>
          <w:lang w:val="en-US" w:eastAsia="ru-RU"/>
        </w:rPr>
        <w:t xml:space="preserve">, </w:t>
      </w:r>
      <w:r w:rsidRPr="003C7DB9">
        <w:rPr>
          <w:rFonts w:ascii="Courier New" w:eastAsia="Times New Roman" w:hAnsi="Courier New" w:cs="Courier New"/>
          <w:noProof/>
          <w:color w:val="FFDD00"/>
          <w:sz w:val="20"/>
          <w:szCs w:val="20"/>
          <w:lang w:val="en-US" w:eastAsia="ru-RU"/>
        </w:rPr>
        <w:t xml:space="preserve">75% </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E1EFFF"/>
          <w:sz w:val="20"/>
          <w:szCs w:val="20"/>
          <w:lang w:val="en-US" w:eastAsia="ru-RU"/>
        </w:rPr>
        <w:br/>
        <w:t xml:space="preserve">    </w:t>
      </w:r>
      <w:r w:rsidRPr="003C7DB9">
        <w:rPr>
          <w:rFonts w:ascii="Courier New" w:eastAsia="Times New Roman" w:hAnsi="Courier New" w:cs="Courier New"/>
          <w:noProof/>
          <w:color w:val="80FFBB"/>
          <w:sz w:val="20"/>
          <w:szCs w:val="20"/>
          <w:lang w:val="en-US" w:eastAsia="ru-RU"/>
        </w:rPr>
        <w:t>opacity</w:t>
      </w:r>
      <w:r w:rsidRPr="003C7DB9">
        <w:rPr>
          <w:rFonts w:ascii="Courier New" w:eastAsia="Times New Roman" w:hAnsi="Courier New" w:cs="Courier New"/>
          <w:noProof/>
          <w:color w:val="FFFFFF"/>
          <w:sz w:val="20"/>
          <w:szCs w:val="20"/>
          <w:lang w:val="en-US" w:eastAsia="ru-RU"/>
        </w:rPr>
        <w:t xml:space="preserve">: </w:t>
      </w:r>
      <w:r w:rsidRPr="003C7DB9">
        <w:rPr>
          <w:rFonts w:ascii="Courier New" w:eastAsia="Times New Roman" w:hAnsi="Courier New" w:cs="Courier New"/>
          <w:noProof/>
          <w:color w:val="FF628C"/>
          <w:sz w:val="20"/>
          <w:szCs w:val="20"/>
          <w:lang w:val="en-US" w:eastAsia="ru-RU"/>
        </w:rPr>
        <w:t>0</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E1EFFF"/>
          <w:sz w:val="20"/>
          <w:szCs w:val="20"/>
          <w:lang w:val="en-US" w:eastAsia="ru-RU"/>
        </w:rPr>
        <w:br/>
        <w:t>}</w:t>
      </w:r>
    </w:p>
    <w:p w:rsidR="00C120B4" w:rsidRPr="003C7DB9" w:rsidRDefault="00C120B4" w:rsidP="00C120B4">
      <w:pPr>
        <w:pStyle w:val="a3"/>
        <w:rPr>
          <w:b/>
          <w:noProof/>
          <w:sz w:val="24"/>
          <w:szCs w:val="24"/>
          <w:lang w:val="en-US"/>
        </w:rPr>
      </w:pPr>
    </w:p>
    <w:p w:rsidR="00934712" w:rsidRPr="001062D9" w:rsidRDefault="00934712" w:rsidP="00C120B4">
      <w:pPr>
        <w:pStyle w:val="a3"/>
        <w:rPr>
          <w:noProof/>
          <w:sz w:val="24"/>
          <w:szCs w:val="24"/>
        </w:rPr>
      </w:pPr>
      <w:r w:rsidRPr="001062D9">
        <w:rPr>
          <w:noProof/>
          <w:sz w:val="24"/>
          <w:szCs w:val="24"/>
        </w:rPr>
        <w:t xml:space="preserve">Переделаем анимацию с квадратом, которая ранее делалась с использованием свойства: </w:t>
      </w:r>
      <w:r w:rsidRPr="003C7DB9">
        <w:rPr>
          <w:b/>
          <w:noProof/>
          <w:sz w:val="24"/>
          <w:szCs w:val="24"/>
          <w:lang w:val="en-US"/>
        </w:rPr>
        <w:t>transition</w:t>
      </w:r>
      <w:r w:rsidRPr="001062D9">
        <w:rPr>
          <w:noProof/>
          <w:sz w:val="24"/>
          <w:szCs w:val="24"/>
        </w:rPr>
        <w:t xml:space="preserve">, на ту же анимацию, только теперь будем использовать свойство </w:t>
      </w:r>
      <w:r w:rsidRPr="003C7DB9">
        <w:rPr>
          <w:b/>
          <w:noProof/>
          <w:sz w:val="24"/>
          <w:szCs w:val="24"/>
          <w:lang w:val="en-US"/>
        </w:rPr>
        <w:t>animation</w:t>
      </w:r>
      <w:r w:rsidRPr="001062D9">
        <w:rPr>
          <w:noProof/>
          <w:sz w:val="24"/>
          <w:szCs w:val="24"/>
        </w:rPr>
        <w:t>.</w:t>
      </w:r>
    </w:p>
    <w:p w:rsidR="00934712" w:rsidRPr="003C7DB9" w:rsidRDefault="00934712" w:rsidP="00934712">
      <w:pPr>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E1EFFF"/>
          <w:sz w:val="20"/>
          <w:szCs w:val="20"/>
          <w:lang w:val="en-US" w:eastAsia="ru-RU"/>
        </w:rPr>
      </w:pPr>
      <w:r w:rsidRPr="003C7DB9">
        <w:rPr>
          <w:rFonts w:ascii="Courier New" w:eastAsia="Times New Roman" w:hAnsi="Courier New" w:cs="Courier New"/>
          <w:noProof/>
          <w:color w:val="E1EFFF"/>
          <w:sz w:val="20"/>
          <w:szCs w:val="20"/>
          <w:lang w:val="en-US" w:eastAsia="ru-RU"/>
        </w:rPr>
        <w:t>&lt;</w:t>
      </w:r>
      <w:r w:rsidRPr="003C7DB9">
        <w:rPr>
          <w:rFonts w:ascii="Courier New" w:eastAsia="Times New Roman" w:hAnsi="Courier New" w:cs="Courier New"/>
          <w:noProof/>
          <w:color w:val="9EFFFF"/>
          <w:sz w:val="20"/>
          <w:szCs w:val="20"/>
          <w:lang w:val="en-US" w:eastAsia="ru-RU"/>
        </w:rPr>
        <w:t>head</w:t>
      </w:r>
      <w:r w:rsidRPr="003C7DB9">
        <w:rPr>
          <w:rFonts w:ascii="Courier New" w:eastAsia="Times New Roman" w:hAnsi="Courier New" w:cs="Courier New"/>
          <w:noProof/>
          <w:color w:val="E1EFFF"/>
          <w:sz w:val="20"/>
          <w:szCs w:val="20"/>
          <w:lang w:val="en-US" w:eastAsia="ru-RU"/>
        </w:rPr>
        <w:t>&gt;</w:t>
      </w:r>
      <w:r w:rsidRPr="003C7DB9">
        <w:rPr>
          <w:rFonts w:ascii="Courier New" w:eastAsia="Times New Roman" w:hAnsi="Courier New" w:cs="Courier New"/>
          <w:noProof/>
          <w:color w:val="E1EFFF"/>
          <w:sz w:val="20"/>
          <w:szCs w:val="20"/>
          <w:lang w:val="en-US" w:eastAsia="ru-RU"/>
        </w:rPr>
        <w:br/>
        <w:t xml:space="preserve">    &lt;</w:t>
      </w:r>
      <w:r w:rsidRPr="003C7DB9">
        <w:rPr>
          <w:rFonts w:ascii="Courier New" w:eastAsia="Times New Roman" w:hAnsi="Courier New" w:cs="Courier New"/>
          <w:noProof/>
          <w:color w:val="9EFFFF"/>
          <w:sz w:val="20"/>
          <w:szCs w:val="20"/>
          <w:lang w:val="en-US" w:eastAsia="ru-RU"/>
        </w:rPr>
        <w:t>style</w:t>
      </w:r>
      <w:r w:rsidRPr="003C7DB9">
        <w:rPr>
          <w:rFonts w:ascii="Courier New" w:eastAsia="Times New Roman" w:hAnsi="Courier New" w:cs="Courier New"/>
          <w:noProof/>
          <w:color w:val="E1EFFF"/>
          <w:sz w:val="20"/>
          <w:szCs w:val="20"/>
          <w:lang w:val="en-US" w:eastAsia="ru-RU"/>
        </w:rPr>
        <w:t>&gt;</w:t>
      </w:r>
      <w:r w:rsidRPr="003C7DB9">
        <w:rPr>
          <w:rFonts w:ascii="Courier New" w:eastAsia="Times New Roman" w:hAnsi="Courier New" w:cs="Courier New"/>
          <w:noProof/>
          <w:color w:val="E1EFFF"/>
          <w:sz w:val="20"/>
          <w:szCs w:val="20"/>
          <w:lang w:val="en-US" w:eastAsia="ru-RU"/>
        </w:rPr>
        <w:br/>
        <w:t xml:space="preserve">        </w:t>
      </w:r>
    </w:p>
    <w:p w:rsidR="00934712" w:rsidRPr="003C7DB9" w:rsidRDefault="00934712" w:rsidP="00934712">
      <w:pPr>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E1EFFF"/>
          <w:sz w:val="20"/>
          <w:szCs w:val="20"/>
          <w:lang w:val="en-US" w:eastAsia="ru-RU"/>
        </w:rPr>
      </w:pPr>
    </w:p>
    <w:p w:rsidR="00934712" w:rsidRPr="003C7DB9" w:rsidRDefault="00934712" w:rsidP="00934712">
      <w:pPr>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FFFFFF"/>
          <w:sz w:val="20"/>
          <w:szCs w:val="20"/>
          <w:lang w:val="en-US" w:eastAsia="ru-RU"/>
        </w:rPr>
      </w:pPr>
      <w:r w:rsidRPr="003C7DB9">
        <w:rPr>
          <w:rFonts w:ascii="Courier New" w:eastAsia="Times New Roman" w:hAnsi="Courier New" w:cs="Courier New"/>
          <w:noProof/>
          <w:color w:val="E1EFFF"/>
          <w:sz w:val="20"/>
          <w:szCs w:val="20"/>
          <w:lang w:val="en-US" w:eastAsia="ru-RU"/>
        </w:rPr>
        <w:lastRenderedPageBreak/>
        <w:t xml:space="preserve">      </w:t>
      </w:r>
      <w:r w:rsidRPr="003C7DB9">
        <w:rPr>
          <w:rFonts w:ascii="Courier New" w:eastAsia="Times New Roman" w:hAnsi="Courier New" w:cs="Courier New"/>
          <w:noProof/>
          <w:color w:val="FFDD00"/>
          <w:sz w:val="20"/>
          <w:szCs w:val="20"/>
          <w:lang w:val="en-US" w:eastAsia="ru-RU"/>
        </w:rPr>
        <w:t>#foursquare</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E1EFFF"/>
          <w:sz w:val="20"/>
          <w:szCs w:val="20"/>
          <w:lang w:val="en-US" w:eastAsia="ru-RU"/>
        </w:rPr>
        <w:br/>
        <w:t xml:space="preserve">          </w:t>
      </w:r>
      <w:r w:rsidRPr="003C7DB9">
        <w:rPr>
          <w:rFonts w:ascii="Courier New" w:eastAsia="Times New Roman" w:hAnsi="Courier New" w:cs="Courier New"/>
          <w:noProof/>
          <w:color w:val="E1EFFF"/>
          <w:sz w:val="20"/>
          <w:szCs w:val="20"/>
          <w:lang w:val="en-US" w:eastAsia="ru-RU"/>
        </w:rPr>
        <w:br/>
        <w:t xml:space="preserve">            </w:t>
      </w:r>
      <w:r w:rsidRPr="003C7DB9">
        <w:rPr>
          <w:rFonts w:ascii="Courier New" w:eastAsia="Times New Roman" w:hAnsi="Courier New" w:cs="Courier New"/>
          <w:noProof/>
          <w:color w:val="80FFBB"/>
          <w:sz w:val="20"/>
          <w:szCs w:val="20"/>
          <w:lang w:val="en-US" w:eastAsia="ru-RU"/>
        </w:rPr>
        <w:t>position</w:t>
      </w:r>
      <w:r w:rsidRPr="003C7DB9">
        <w:rPr>
          <w:rFonts w:ascii="Courier New" w:eastAsia="Times New Roman" w:hAnsi="Courier New" w:cs="Courier New"/>
          <w:noProof/>
          <w:color w:val="FFFFFF"/>
          <w:sz w:val="20"/>
          <w:szCs w:val="20"/>
          <w:lang w:val="en-US" w:eastAsia="ru-RU"/>
        </w:rPr>
        <w:t xml:space="preserve">: </w:t>
      </w:r>
      <w:r w:rsidRPr="003C7DB9">
        <w:rPr>
          <w:rFonts w:ascii="Courier New" w:eastAsia="Times New Roman" w:hAnsi="Courier New" w:cs="Courier New"/>
          <w:b/>
          <w:bCs/>
          <w:noProof/>
          <w:color w:val="68E868"/>
          <w:sz w:val="20"/>
          <w:szCs w:val="20"/>
          <w:lang w:val="en-US" w:eastAsia="ru-RU"/>
        </w:rPr>
        <w:t>absolute</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E1EFFF"/>
          <w:sz w:val="20"/>
          <w:szCs w:val="20"/>
          <w:lang w:val="en-US" w:eastAsia="ru-RU"/>
        </w:rPr>
        <w:br/>
        <w:t xml:space="preserve">            </w:t>
      </w:r>
      <w:r w:rsidRPr="003C7DB9">
        <w:rPr>
          <w:rFonts w:ascii="Courier New" w:eastAsia="Times New Roman" w:hAnsi="Courier New" w:cs="Courier New"/>
          <w:noProof/>
          <w:color w:val="80FFBB"/>
          <w:sz w:val="20"/>
          <w:szCs w:val="20"/>
          <w:lang w:val="en-US" w:eastAsia="ru-RU"/>
        </w:rPr>
        <w:t>background-color</w:t>
      </w:r>
      <w:r w:rsidRPr="003C7DB9">
        <w:rPr>
          <w:rFonts w:ascii="Courier New" w:eastAsia="Times New Roman" w:hAnsi="Courier New" w:cs="Courier New"/>
          <w:noProof/>
          <w:color w:val="FFFFFF"/>
          <w:sz w:val="20"/>
          <w:szCs w:val="20"/>
          <w:lang w:val="en-US" w:eastAsia="ru-RU"/>
        </w:rPr>
        <w:t xml:space="preserve">: </w:t>
      </w:r>
      <w:r w:rsidRPr="003C7DB9">
        <w:rPr>
          <w:rFonts w:ascii="Courier New" w:eastAsia="Times New Roman" w:hAnsi="Courier New" w:cs="Courier New"/>
          <w:b/>
          <w:bCs/>
          <w:noProof/>
          <w:color w:val="68E868"/>
          <w:sz w:val="20"/>
          <w:szCs w:val="20"/>
          <w:lang w:val="en-US" w:eastAsia="ru-RU"/>
        </w:rPr>
        <w:t>yellow</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E1EFFF"/>
          <w:sz w:val="20"/>
          <w:szCs w:val="20"/>
          <w:lang w:val="en-US" w:eastAsia="ru-RU"/>
        </w:rPr>
        <w:br/>
        <w:t xml:space="preserve">            </w:t>
      </w:r>
      <w:r w:rsidRPr="003C7DB9">
        <w:rPr>
          <w:rFonts w:ascii="Courier New" w:eastAsia="Times New Roman" w:hAnsi="Courier New" w:cs="Courier New"/>
          <w:noProof/>
          <w:color w:val="80FFBB"/>
          <w:sz w:val="20"/>
          <w:szCs w:val="20"/>
          <w:lang w:val="en-US" w:eastAsia="ru-RU"/>
        </w:rPr>
        <w:t>width</w:t>
      </w:r>
      <w:r w:rsidRPr="003C7DB9">
        <w:rPr>
          <w:rFonts w:ascii="Courier New" w:eastAsia="Times New Roman" w:hAnsi="Courier New" w:cs="Courier New"/>
          <w:noProof/>
          <w:color w:val="FFFFFF"/>
          <w:sz w:val="20"/>
          <w:szCs w:val="20"/>
          <w:lang w:val="en-US" w:eastAsia="ru-RU"/>
        </w:rPr>
        <w:t>:</w:t>
      </w:r>
      <w:r w:rsidRPr="003C7DB9">
        <w:rPr>
          <w:rFonts w:ascii="Courier New" w:eastAsia="Times New Roman" w:hAnsi="Courier New" w:cs="Courier New"/>
          <w:noProof/>
          <w:color w:val="FF628C"/>
          <w:sz w:val="20"/>
          <w:szCs w:val="20"/>
          <w:lang w:val="en-US" w:eastAsia="ru-RU"/>
        </w:rPr>
        <w:t>100</w:t>
      </w:r>
      <w:r w:rsidRPr="003C7DB9">
        <w:rPr>
          <w:rFonts w:ascii="Courier New" w:eastAsia="Times New Roman" w:hAnsi="Courier New" w:cs="Courier New"/>
          <w:b/>
          <w:bCs/>
          <w:noProof/>
          <w:color w:val="68E868"/>
          <w:sz w:val="20"/>
          <w:szCs w:val="20"/>
          <w:lang w:val="en-US" w:eastAsia="ru-RU"/>
        </w:rPr>
        <w:t>px</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E1EFFF"/>
          <w:sz w:val="20"/>
          <w:szCs w:val="20"/>
          <w:lang w:val="en-US" w:eastAsia="ru-RU"/>
        </w:rPr>
        <w:br/>
        <w:t xml:space="preserve">            </w:t>
      </w:r>
      <w:r w:rsidRPr="003C7DB9">
        <w:rPr>
          <w:rFonts w:ascii="Courier New" w:eastAsia="Times New Roman" w:hAnsi="Courier New" w:cs="Courier New"/>
          <w:noProof/>
          <w:color w:val="80FFBB"/>
          <w:sz w:val="20"/>
          <w:szCs w:val="20"/>
          <w:lang w:val="en-US" w:eastAsia="ru-RU"/>
        </w:rPr>
        <w:t>height</w:t>
      </w:r>
      <w:r w:rsidRPr="003C7DB9">
        <w:rPr>
          <w:rFonts w:ascii="Courier New" w:eastAsia="Times New Roman" w:hAnsi="Courier New" w:cs="Courier New"/>
          <w:noProof/>
          <w:color w:val="FFFFFF"/>
          <w:sz w:val="20"/>
          <w:szCs w:val="20"/>
          <w:lang w:val="en-US" w:eastAsia="ru-RU"/>
        </w:rPr>
        <w:t xml:space="preserve">: </w:t>
      </w:r>
      <w:r w:rsidRPr="003C7DB9">
        <w:rPr>
          <w:rFonts w:ascii="Courier New" w:eastAsia="Times New Roman" w:hAnsi="Courier New" w:cs="Courier New"/>
          <w:noProof/>
          <w:color w:val="FF628C"/>
          <w:sz w:val="20"/>
          <w:szCs w:val="20"/>
          <w:lang w:val="en-US" w:eastAsia="ru-RU"/>
        </w:rPr>
        <w:t>100</w:t>
      </w:r>
      <w:r w:rsidRPr="003C7DB9">
        <w:rPr>
          <w:rFonts w:ascii="Courier New" w:eastAsia="Times New Roman" w:hAnsi="Courier New" w:cs="Courier New"/>
          <w:b/>
          <w:bCs/>
          <w:noProof/>
          <w:color w:val="68E868"/>
          <w:sz w:val="20"/>
          <w:szCs w:val="20"/>
          <w:lang w:val="en-US" w:eastAsia="ru-RU"/>
        </w:rPr>
        <w:t>px</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E1EFFF"/>
          <w:sz w:val="20"/>
          <w:szCs w:val="20"/>
          <w:lang w:val="en-US" w:eastAsia="ru-RU"/>
        </w:rPr>
        <w:br/>
        <w:t xml:space="preserve">            </w:t>
      </w:r>
      <w:r w:rsidRPr="003C7DB9">
        <w:rPr>
          <w:rFonts w:ascii="Courier New" w:eastAsia="Times New Roman" w:hAnsi="Courier New" w:cs="Courier New"/>
          <w:noProof/>
          <w:color w:val="80FFBB"/>
          <w:sz w:val="20"/>
          <w:szCs w:val="20"/>
          <w:lang w:val="en-US" w:eastAsia="ru-RU"/>
        </w:rPr>
        <w:t>top</w:t>
      </w:r>
      <w:r w:rsidRPr="003C7DB9">
        <w:rPr>
          <w:rFonts w:ascii="Courier New" w:eastAsia="Times New Roman" w:hAnsi="Courier New" w:cs="Courier New"/>
          <w:noProof/>
          <w:color w:val="FFFFFF"/>
          <w:sz w:val="20"/>
          <w:szCs w:val="20"/>
          <w:lang w:val="en-US" w:eastAsia="ru-RU"/>
        </w:rPr>
        <w:t xml:space="preserve">: </w:t>
      </w:r>
      <w:r w:rsidRPr="003C7DB9">
        <w:rPr>
          <w:rFonts w:ascii="Courier New" w:eastAsia="Times New Roman" w:hAnsi="Courier New" w:cs="Courier New"/>
          <w:noProof/>
          <w:color w:val="FF628C"/>
          <w:sz w:val="20"/>
          <w:szCs w:val="20"/>
          <w:lang w:val="en-US" w:eastAsia="ru-RU"/>
        </w:rPr>
        <w:t>50</w:t>
      </w:r>
      <w:r w:rsidRPr="003C7DB9">
        <w:rPr>
          <w:rFonts w:ascii="Courier New" w:eastAsia="Times New Roman" w:hAnsi="Courier New" w:cs="Courier New"/>
          <w:b/>
          <w:bCs/>
          <w:noProof/>
          <w:color w:val="68E868"/>
          <w:sz w:val="20"/>
          <w:szCs w:val="20"/>
          <w:lang w:val="en-US" w:eastAsia="ru-RU"/>
        </w:rPr>
        <w:t>px</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E1EFFF"/>
          <w:sz w:val="20"/>
          <w:szCs w:val="20"/>
          <w:lang w:val="en-US" w:eastAsia="ru-RU"/>
        </w:rPr>
        <w:br/>
        <w:t xml:space="preserve">            </w:t>
      </w:r>
      <w:r w:rsidRPr="003C7DB9">
        <w:rPr>
          <w:rFonts w:ascii="Courier New" w:eastAsia="Times New Roman" w:hAnsi="Courier New" w:cs="Courier New"/>
          <w:noProof/>
          <w:color w:val="80FFBB"/>
          <w:sz w:val="20"/>
          <w:szCs w:val="20"/>
          <w:lang w:val="en-US" w:eastAsia="ru-RU"/>
        </w:rPr>
        <w:t>left</w:t>
      </w:r>
      <w:r w:rsidRPr="003C7DB9">
        <w:rPr>
          <w:rFonts w:ascii="Courier New" w:eastAsia="Times New Roman" w:hAnsi="Courier New" w:cs="Courier New"/>
          <w:noProof/>
          <w:color w:val="FFFFFF"/>
          <w:sz w:val="20"/>
          <w:szCs w:val="20"/>
          <w:lang w:val="en-US" w:eastAsia="ru-RU"/>
        </w:rPr>
        <w:t xml:space="preserve">: </w:t>
      </w:r>
      <w:r w:rsidRPr="003C7DB9">
        <w:rPr>
          <w:rFonts w:ascii="Courier New" w:eastAsia="Times New Roman" w:hAnsi="Courier New" w:cs="Courier New"/>
          <w:noProof/>
          <w:color w:val="FF628C"/>
          <w:sz w:val="20"/>
          <w:szCs w:val="20"/>
          <w:lang w:val="en-US" w:eastAsia="ru-RU"/>
        </w:rPr>
        <w:t>50</w:t>
      </w:r>
      <w:r w:rsidRPr="003C7DB9">
        <w:rPr>
          <w:rFonts w:ascii="Courier New" w:eastAsia="Times New Roman" w:hAnsi="Courier New" w:cs="Courier New"/>
          <w:b/>
          <w:bCs/>
          <w:noProof/>
          <w:color w:val="68E868"/>
          <w:sz w:val="20"/>
          <w:szCs w:val="20"/>
          <w:lang w:val="en-US" w:eastAsia="ru-RU"/>
        </w:rPr>
        <w:t>px</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E1EFFF"/>
          <w:sz w:val="20"/>
          <w:szCs w:val="20"/>
          <w:lang w:val="en-US" w:eastAsia="ru-RU"/>
        </w:rPr>
        <w:br/>
        <w:t xml:space="preserve">            </w:t>
      </w:r>
      <w:r w:rsidRPr="003C7DB9">
        <w:rPr>
          <w:rFonts w:ascii="Courier New" w:eastAsia="Times New Roman" w:hAnsi="Courier New" w:cs="Courier New"/>
          <w:noProof/>
          <w:color w:val="80FFBB"/>
          <w:sz w:val="20"/>
          <w:szCs w:val="20"/>
          <w:lang w:val="en-US" w:eastAsia="ru-RU"/>
        </w:rPr>
        <w:t>animation</w:t>
      </w:r>
      <w:r w:rsidRPr="003C7DB9">
        <w:rPr>
          <w:rFonts w:ascii="Courier New" w:eastAsia="Times New Roman" w:hAnsi="Courier New" w:cs="Courier New"/>
          <w:noProof/>
          <w:color w:val="FFFFFF"/>
          <w:sz w:val="20"/>
          <w:szCs w:val="20"/>
          <w:lang w:val="en-US" w:eastAsia="ru-RU"/>
        </w:rPr>
        <w:t xml:space="preserve">: </w:t>
      </w:r>
      <w:r w:rsidRPr="003C7DB9">
        <w:rPr>
          <w:rFonts w:ascii="Courier New" w:eastAsia="Times New Roman" w:hAnsi="Courier New" w:cs="Courier New"/>
          <w:noProof/>
          <w:color w:val="FFDD00"/>
          <w:sz w:val="20"/>
          <w:szCs w:val="20"/>
          <w:lang w:val="en-US" w:eastAsia="ru-RU"/>
        </w:rPr>
        <w:t xml:space="preserve">makeBigger </w:t>
      </w:r>
      <w:r w:rsidRPr="003C7DB9">
        <w:rPr>
          <w:rFonts w:ascii="Courier New" w:eastAsia="Times New Roman" w:hAnsi="Courier New" w:cs="Courier New"/>
          <w:noProof/>
          <w:color w:val="FF628C"/>
          <w:sz w:val="20"/>
          <w:szCs w:val="20"/>
          <w:lang w:val="en-US" w:eastAsia="ru-RU"/>
        </w:rPr>
        <w:t>2</w:t>
      </w:r>
      <w:r w:rsidRPr="003C7DB9">
        <w:rPr>
          <w:rFonts w:ascii="Courier New" w:eastAsia="Times New Roman" w:hAnsi="Courier New" w:cs="Courier New"/>
          <w:b/>
          <w:bCs/>
          <w:noProof/>
          <w:color w:val="68E868"/>
          <w:sz w:val="20"/>
          <w:szCs w:val="20"/>
          <w:lang w:val="en-US" w:eastAsia="ru-RU"/>
        </w:rPr>
        <w:t>s infinite</w:t>
      </w:r>
      <w:r w:rsidRPr="003C7DB9">
        <w:rPr>
          <w:rFonts w:ascii="Courier New" w:eastAsia="Times New Roman" w:hAnsi="Courier New" w:cs="Courier New"/>
          <w:noProof/>
          <w:color w:val="E1EFFF"/>
          <w:sz w:val="20"/>
          <w:szCs w:val="20"/>
          <w:lang w:val="en-US" w:eastAsia="ru-RU"/>
        </w:rPr>
        <w:t>;</w:t>
      </w:r>
      <w:r w:rsidR="005A28C5" w:rsidRPr="003C7DB9">
        <w:rPr>
          <w:rFonts w:ascii="Courier New" w:eastAsia="Times New Roman" w:hAnsi="Courier New" w:cs="Courier New"/>
          <w:noProof/>
          <w:color w:val="E1EFFF"/>
          <w:sz w:val="20"/>
          <w:szCs w:val="20"/>
          <w:lang w:val="en-US" w:eastAsia="ru-RU"/>
        </w:rPr>
        <w:t>//infinite-бесконечный цыкл</w:t>
      </w:r>
      <w:r w:rsidRPr="003C7DB9">
        <w:rPr>
          <w:rFonts w:ascii="Courier New" w:eastAsia="Times New Roman" w:hAnsi="Courier New" w:cs="Courier New"/>
          <w:noProof/>
          <w:color w:val="E1EFFF"/>
          <w:sz w:val="20"/>
          <w:szCs w:val="20"/>
          <w:lang w:val="en-US" w:eastAsia="ru-RU"/>
        </w:rPr>
        <w:br/>
        <w:t xml:space="preserve">        }</w:t>
      </w:r>
      <w:r w:rsidRPr="003C7DB9">
        <w:rPr>
          <w:rFonts w:ascii="Courier New" w:eastAsia="Times New Roman" w:hAnsi="Courier New" w:cs="Courier New"/>
          <w:noProof/>
          <w:color w:val="E1EFFF"/>
          <w:sz w:val="20"/>
          <w:szCs w:val="20"/>
          <w:lang w:val="en-US" w:eastAsia="ru-RU"/>
        </w:rPr>
        <w:br/>
      </w:r>
      <w:r w:rsidRPr="003C7DB9">
        <w:rPr>
          <w:rFonts w:ascii="Courier New" w:eastAsia="Times New Roman" w:hAnsi="Courier New" w:cs="Courier New"/>
          <w:noProof/>
          <w:color w:val="E1EFFF"/>
          <w:sz w:val="20"/>
          <w:szCs w:val="20"/>
          <w:lang w:val="en-US" w:eastAsia="ru-RU"/>
        </w:rPr>
        <w:br/>
      </w:r>
      <w:r w:rsidRPr="003C7DB9">
        <w:rPr>
          <w:rFonts w:ascii="Courier New" w:eastAsia="Times New Roman" w:hAnsi="Courier New" w:cs="Courier New"/>
          <w:noProof/>
          <w:color w:val="CC7832"/>
          <w:sz w:val="20"/>
          <w:szCs w:val="20"/>
          <w:lang w:val="en-US" w:eastAsia="ru-RU"/>
        </w:rPr>
        <w:t xml:space="preserve">@keyframes </w:t>
      </w:r>
      <w:r w:rsidRPr="003C7DB9">
        <w:rPr>
          <w:rFonts w:ascii="Courier New" w:eastAsia="Times New Roman" w:hAnsi="Courier New" w:cs="Courier New"/>
          <w:noProof/>
          <w:color w:val="FFDD00"/>
          <w:sz w:val="20"/>
          <w:szCs w:val="20"/>
          <w:lang w:val="en-US" w:eastAsia="ru-RU"/>
        </w:rPr>
        <w:t>makeBigger</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E1EFFF"/>
          <w:sz w:val="20"/>
          <w:szCs w:val="20"/>
          <w:lang w:val="en-US" w:eastAsia="ru-RU"/>
        </w:rPr>
        <w:br/>
        <w:t xml:space="preserve">    </w:t>
      </w:r>
      <w:r w:rsidRPr="003C7DB9">
        <w:rPr>
          <w:rFonts w:ascii="Courier New" w:eastAsia="Times New Roman" w:hAnsi="Courier New" w:cs="Courier New"/>
          <w:noProof/>
          <w:color w:val="FFDD00"/>
          <w:sz w:val="20"/>
          <w:szCs w:val="20"/>
          <w:lang w:val="en-US" w:eastAsia="ru-RU"/>
        </w:rPr>
        <w:t>0%</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E1EFFF"/>
          <w:sz w:val="20"/>
          <w:szCs w:val="20"/>
          <w:lang w:val="en-US" w:eastAsia="ru-RU"/>
        </w:rPr>
        <w:br/>
        <w:t xml:space="preserve">        </w:t>
      </w:r>
      <w:r w:rsidRPr="003C7DB9">
        <w:rPr>
          <w:rFonts w:ascii="Courier New" w:eastAsia="Times New Roman" w:hAnsi="Courier New" w:cs="Courier New"/>
          <w:noProof/>
          <w:color w:val="80FFBB"/>
          <w:sz w:val="20"/>
          <w:szCs w:val="20"/>
          <w:lang w:val="en-US" w:eastAsia="ru-RU"/>
        </w:rPr>
        <w:t>width</w:t>
      </w:r>
      <w:r w:rsidRPr="003C7DB9">
        <w:rPr>
          <w:rFonts w:ascii="Courier New" w:eastAsia="Times New Roman" w:hAnsi="Courier New" w:cs="Courier New"/>
          <w:noProof/>
          <w:color w:val="FFFFFF"/>
          <w:sz w:val="20"/>
          <w:szCs w:val="20"/>
          <w:lang w:val="en-US" w:eastAsia="ru-RU"/>
        </w:rPr>
        <w:t xml:space="preserve">: </w:t>
      </w:r>
      <w:r w:rsidRPr="003C7DB9">
        <w:rPr>
          <w:rFonts w:ascii="Courier New" w:eastAsia="Times New Roman" w:hAnsi="Courier New" w:cs="Courier New"/>
          <w:noProof/>
          <w:color w:val="FF628C"/>
          <w:sz w:val="20"/>
          <w:szCs w:val="20"/>
          <w:lang w:val="en-US" w:eastAsia="ru-RU"/>
        </w:rPr>
        <w:t>70</w:t>
      </w:r>
      <w:r w:rsidRPr="003C7DB9">
        <w:rPr>
          <w:rFonts w:ascii="Courier New" w:eastAsia="Times New Roman" w:hAnsi="Courier New" w:cs="Courier New"/>
          <w:b/>
          <w:bCs/>
          <w:noProof/>
          <w:color w:val="68E868"/>
          <w:sz w:val="20"/>
          <w:szCs w:val="20"/>
          <w:lang w:val="en-US" w:eastAsia="ru-RU"/>
        </w:rPr>
        <w:t>px</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E1EFFF"/>
          <w:sz w:val="20"/>
          <w:szCs w:val="20"/>
          <w:lang w:val="en-US" w:eastAsia="ru-RU"/>
        </w:rPr>
        <w:br/>
        <w:t xml:space="preserve">        </w:t>
      </w:r>
      <w:r w:rsidRPr="003C7DB9">
        <w:rPr>
          <w:rFonts w:ascii="Courier New" w:eastAsia="Times New Roman" w:hAnsi="Courier New" w:cs="Courier New"/>
          <w:noProof/>
          <w:color w:val="80FFBB"/>
          <w:sz w:val="20"/>
          <w:szCs w:val="20"/>
          <w:lang w:val="en-US" w:eastAsia="ru-RU"/>
        </w:rPr>
        <w:t>height</w:t>
      </w:r>
      <w:r w:rsidRPr="003C7DB9">
        <w:rPr>
          <w:rFonts w:ascii="Courier New" w:eastAsia="Times New Roman" w:hAnsi="Courier New" w:cs="Courier New"/>
          <w:noProof/>
          <w:color w:val="FFFFFF"/>
          <w:sz w:val="20"/>
          <w:szCs w:val="20"/>
          <w:lang w:val="en-US" w:eastAsia="ru-RU"/>
        </w:rPr>
        <w:t xml:space="preserve">: </w:t>
      </w:r>
      <w:r w:rsidRPr="003C7DB9">
        <w:rPr>
          <w:rFonts w:ascii="Courier New" w:eastAsia="Times New Roman" w:hAnsi="Courier New" w:cs="Courier New"/>
          <w:noProof/>
          <w:color w:val="FF628C"/>
          <w:sz w:val="20"/>
          <w:szCs w:val="20"/>
          <w:lang w:val="en-US" w:eastAsia="ru-RU"/>
        </w:rPr>
        <w:t>70</w:t>
      </w:r>
      <w:r w:rsidRPr="003C7DB9">
        <w:rPr>
          <w:rFonts w:ascii="Courier New" w:eastAsia="Times New Roman" w:hAnsi="Courier New" w:cs="Courier New"/>
          <w:b/>
          <w:bCs/>
          <w:noProof/>
          <w:color w:val="68E868"/>
          <w:sz w:val="20"/>
          <w:szCs w:val="20"/>
          <w:lang w:val="en-US" w:eastAsia="ru-RU"/>
        </w:rPr>
        <w:t>px</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E1EFFF"/>
          <w:sz w:val="20"/>
          <w:szCs w:val="20"/>
          <w:lang w:val="en-US" w:eastAsia="ru-RU"/>
        </w:rPr>
        <w:br/>
        <w:t xml:space="preserve">        </w:t>
      </w:r>
      <w:r w:rsidRPr="003C7DB9">
        <w:rPr>
          <w:rFonts w:ascii="Courier New" w:eastAsia="Times New Roman" w:hAnsi="Courier New" w:cs="Courier New"/>
          <w:noProof/>
          <w:color w:val="80FFBB"/>
          <w:sz w:val="20"/>
          <w:szCs w:val="20"/>
          <w:lang w:val="en-US" w:eastAsia="ru-RU"/>
        </w:rPr>
        <w:t>top</w:t>
      </w:r>
      <w:r w:rsidRPr="003C7DB9">
        <w:rPr>
          <w:rFonts w:ascii="Courier New" w:eastAsia="Times New Roman" w:hAnsi="Courier New" w:cs="Courier New"/>
          <w:noProof/>
          <w:color w:val="FFFFFF"/>
          <w:sz w:val="20"/>
          <w:szCs w:val="20"/>
          <w:lang w:val="en-US" w:eastAsia="ru-RU"/>
        </w:rPr>
        <w:t xml:space="preserve">: </w:t>
      </w:r>
      <w:r w:rsidRPr="003C7DB9">
        <w:rPr>
          <w:rFonts w:ascii="Courier New" w:eastAsia="Times New Roman" w:hAnsi="Courier New" w:cs="Courier New"/>
          <w:noProof/>
          <w:color w:val="FF628C"/>
          <w:sz w:val="20"/>
          <w:szCs w:val="20"/>
          <w:lang w:val="en-US" w:eastAsia="ru-RU"/>
        </w:rPr>
        <w:t>70</w:t>
      </w:r>
      <w:r w:rsidRPr="003C7DB9">
        <w:rPr>
          <w:rFonts w:ascii="Courier New" w:eastAsia="Times New Roman" w:hAnsi="Courier New" w:cs="Courier New"/>
          <w:b/>
          <w:bCs/>
          <w:noProof/>
          <w:color w:val="68E868"/>
          <w:sz w:val="20"/>
          <w:szCs w:val="20"/>
          <w:lang w:val="en-US" w:eastAsia="ru-RU"/>
        </w:rPr>
        <w:t>px</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E1EFFF"/>
          <w:sz w:val="20"/>
          <w:szCs w:val="20"/>
          <w:lang w:val="en-US" w:eastAsia="ru-RU"/>
        </w:rPr>
        <w:br/>
        <w:t xml:space="preserve">        </w:t>
      </w:r>
      <w:r w:rsidRPr="003C7DB9">
        <w:rPr>
          <w:rFonts w:ascii="Courier New" w:eastAsia="Times New Roman" w:hAnsi="Courier New" w:cs="Courier New"/>
          <w:noProof/>
          <w:color w:val="80FFBB"/>
          <w:sz w:val="20"/>
          <w:szCs w:val="20"/>
          <w:lang w:val="en-US" w:eastAsia="ru-RU"/>
        </w:rPr>
        <w:t xml:space="preserve">left </w:t>
      </w:r>
      <w:r w:rsidRPr="003C7DB9">
        <w:rPr>
          <w:rFonts w:ascii="Courier New" w:eastAsia="Times New Roman" w:hAnsi="Courier New" w:cs="Courier New"/>
          <w:noProof/>
          <w:color w:val="FFDD00"/>
          <w:sz w:val="20"/>
          <w:szCs w:val="20"/>
          <w:lang w:val="en-US" w:eastAsia="ru-RU"/>
        </w:rPr>
        <w:t>70</w:t>
      </w:r>
      <w:r w:rsidRPr="003C7DB9">
        <w:rPr>
          <w:rFonts w:ascii="Courier New" w:eastAsia="Times New Roman" w:hAnsi="Courier New" w:cs="Courier New"/>
          <w:b/>
          <w:bCs/>
          <w:noProof/>
          <w:color w:val="68E868"/>
          <w:sz w:val="20"/>
          <w:szCs w:val="20"/>
          <w:lang w:val="en-US" w:eastAsia="ru-RU"/>
        </w:rPr>
        <w:t>px</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E1EFFF"/>
          <w:sz w:val="20"/>
          <w:szCs w:val="20"/>
          <w:lang w:val="en-US" w:eastAsia="ru-RU"/>
        </w:rPr>
        <w:br/>
        <w:t xml:space="preserve">        </w:t>
      </w:r>
      <w:r w:rsidRPr="003C7DB9">
        <w:rPr>
          <w:rFonts w:ascii="Courier New" w:eastAsia="Times New Roman" w:hAnsi="Courier New" w:cs="Courier New"/>
          <w:noProof/>
          <w:color w:val="80FFBB"/>
          <w:sz w:val="20"/>
          <w:szCs w:val="20"/>
          <w:lang w:val="en-US" w:eastAsia="ru-RU"/>
        </w:rPr>
        <w:t>background-color</w:t>
      </w:r>
      <w:r w:rsidRPr="003C7DB9">
        <w:rPr>
          <w:rFonts w:ascii="Courier New" w:eastAsia="Times New Roman" w:hAnsi="Courier New" w:cs="Courier New"/>
          <w:noProof/>
          <w:color w:val="FFFFFF"/>
          <w:sz w:val="20"/>
          <w:szCs w:val="20"/>
          <w:lang w:val="en-US" w:eastAsia="ru-RU"/>
        </w:rPr>
        <w:t xml:space="preserve">: </w:t>
      </w:r>
      <w:r w:rsidRPr="003C7DB9">
        <w:rPr>
          <w:rFonts w:ascii="Courier New" w:eastAsia="Times New Roman" w:hAnsi="Courier New" w:cs="Courier New"/>
          <w:b/>
          <w:bCs/>
          <w:noProof/>
          <w:color w:val="68E868"/>
          <w:sz w:val="20"/>
          <w:szCs w:val="20"/>
          <w:lang w:val="en-US" w:eastAsia="ru-RU"/>
        </w:rPr>
        <w:t>yellow</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E1EFFF"/>
          <w:sz w:val="20"/>
          <w:szCs w:val="20"/>
          <w:lang w:val="en-US" w:eastAsia="ru-RU"/>
        </w:rPr>
        <w:br/>
        <w:t xml:space="preserve">    }</w:t>
      </w:r>
      <w:r w:rsidRPr="003C7DB9">
        <w:rPr>
          <w:rFonts w:ascii="Courier New" w:eastAsia="Times New Roman" w:hAnsi="Courier New" w:cs="Courier New"/>
          <w:noProof/>
          <w:color w:val="E1EFFF"/>
          <w:sz w:val="20"/>
          <w:szCs w:val="20"/>
          <w:lang w:val="en-US" w:eastAsia="ru-RU"/>
        </w:rPr>
        <w:br/>
        <w:t xml:space="preserve">    </w:t>
      </w:r>
      <w:r w:rsidRPr="003C7DB9">
        <w:rPr>
          <w:rFonts w:ascii="Courier New" w:eastAsia="Times New Roman" w:hAnsi="Courier New" w:cs="Courier New"/>
          <w:noProof/>
          <w:color w:val="FFDD00"/>
          <w:sz w:val="20"/>
          <w:szCs w:val="20"/>
          <w:lang w:val="en-US" w:eastAsia="ru-RU"/>
        </w:rPr>
        <w:t>50%</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E1EFFF"/>
          <w:sz w:val="20"/>
          <w:szCs w:val="20"/>
          <w:lang w:val="en-US" w:eastAsia="ru-RU"/>
        </w:rPr>
        <w:br/>
        <w:t xml:space="preserve">        </w:t>
      </w:r>
      <w:r w:rsidRPr="003C7DB9">
        <w:rPr>
          <w:rFonts w:ascii="Courier New" w:eastAsia="Times New Roman" w:hAnsi="Courier New" w:cs="Courier New"/>
          <w:noProof/>
          <w:color w:val="80FFBB"/>
          <w:sz w:val="20"/>
          <w:szCs w:val="20"/>
          <w:lang w:val="en-US" w:eastAsia="ru-RU"/>
        </w:rPr>
        <w:t>width</w:t>
      </w:r>
      <w:r w:rsidRPr="003C7DB9">
        <w:rPr>
          <w:rFonts w:ascii="Courier New" w:eastAsia="Times New Roman" w:hAnsi="Courier New" w:cs="Courier New"/>
          <w:noProof/>
          <w:color w:val="FFFFFF"/>
          <w:sz w:val="20"/>
          <w:szCs w:val="20"/>
          <w:lang w:val="en-US" w:eastAsia="ru-RU"/>
        </w:rPr>
        <w:t xml:space="preserve">: </w:t>
      </w:r>
      <w:r w:rsidRPr="003C7DB9">
        <w:rPr>
          <w:rFonts w:ascii="Courier New" w:eastAsia="Times New Roman" w:hAnsi="Courier New" w:cs="Courier New"/>
          <w:noProof/>
          <w:color w:val="FF628C"/>
          <w:sz w:val="20"/>
          <w:szCs w:val="20"/>
          <w:lang w:val="en-US" w:eastAsia="ru-RU"/>
        </w:rPr>
        <w:t>90</w:t>
      </w:r>
      <w:r w:rsidRPr="003C7DB9">
        <w:rPr>
          <w:rFonts w:ascii="Courier New" w:eastAsia="Times New Roman" w:hAnsi="Courier New" w:cs="Courier New"/>
          <w:b/>
          <w:bCs/>
          <w:noProof/>
          <w:color w:val="68E868"/>
          <w:sz w:val="20"/>
          <w:szCs w:val="20"/>
          <w:lang w:val="en-US" w:eastAsia="ru-RU"/>
        </w:rPr>
        <w:t>px</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E1EFFF"/>
          <w:sz w:val="20"/>
          <w:szCs w:val="20"/>
          <w:lang w:val="en-US" w:eastAsia="ru-RU"/>
        </w:rPr>
        <w:br/>
        <w:t xml:space="preserve">        </w:t>
      </w:r>
      <w:r w:rsidRPr="003C7DB9">
        <w:rPr>
          <w:rFonts w:ascii="Courier New" w:eastAsia="Times New Roman" w:hAnsi="Courier New" w:cs="Courier New"/>
          <w:noProof/>
          <w:color w:val="80FFBB"/>
          <w:sz w:val="20"/>
          <w:szCs w:val="20"/>
          <w:lang w:val="en-US" w:eastAsia="ru-RU"/>
        </w:rPr>
        <w:t>height</w:t>
      </w:r>
      <w:r w:rsidRPr="003C7DB9">
        <w:rPr>
          <w:rFonts w:ascii="Courier New" w:eastAsia="Times New Roman" w:hAnsi="Courier New" w:cs="Courier New"/>
          <w:noProof/>
          <w:color w:val="FFFFFF"/>
          <w:sz w:val="20"/>
          <w:szCs w:val="20"/>
          <w:lang w:val="en-US" w:eastAsia="ru-RU"/>
        </w:rPr>
        <w:t xml:space="preserve">: </w:t>
      </w:r>
      <w:r w:rsidRPr="003C7DB9">
        <w:rPr>
          <w:rFonts w:ascii="Courier New" w:eastAsia="Times New Roman" w:hAnsi="Courier New" w:cs="Courier New"/>
          <w:noProof/>
          <w:color w:val="FF628C"/>
          <w:sz w:val="20"/>
          <w:szCs w:val="20"/>
          <w:lang w:val="en-US" w:eastAsia="ru-RU"/>
        </w:rPr>
        <w:t>90</w:t>
      </w:r>
      <w:r w:rsidRPr="003C7DB9">
        <w:rPr>
          <w:rFonts w:ascii="Courier New" w:eastAsia="Times New Roman" w:hAnsi="Courier New" w:cs="Courier New"/>
          <w:b/>
          <w:bCs/>
          <w:noProof/>
          <w:color w:val="68E868"/>
          <w:sz w:val="20"/>
          <w:szCs w:val="20"/>
          <w:lang w:val="en-US" w:eastAsia="ru-RU"/>
        </w:rPr>
        <w:t>px</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E1EFFF"/>
          <w:sz w:val="20"/>
          <w:szCs w:val="20"/>
          <w:lang w:val="en-US" w:eastAsia="ru-RU"/>
        </w:rPr>
        <w:br/>
        <w:t xml:space="preserve">        </w:t>
      </w:r>
      <w:r w:rsidRPr="003C7DB9">
        <w:rPr>
          <w:rFonts w:ascii="Courier New" w:eastAsia="Times New Roman" w:hAnsi="Courier New" w:cs="Courier New"/>
          <w:noProof/>
          <w:color w:val="80FFBB"/>
          <w:sz w:val="20"/>
          <w:szCs w:val="20"/>
          <w:lang w:val="en-US" w:eastAsia="ru-RU"/>
        </w:rPr>
        <w:t>top</w:t>
      </w:r>
      <w:r w:rsidRPr="003C7DB9">
        <w:rPr>
          <w:rFonts w:ascii="Courier New" w:eastAsia="Times New Roman" w:hAnsi="Courier New" w:cs="Courier New"/>
          <w:noProof/>
          <w:color w:val="FFFFFF"/>
          <w:sz w:val="20"/>
          <w:szCs w:val="20"/>
          <w:lang w:val="en-US" w:eastAsia="ru-RU"/>
        </w:rPr>
        <w:t xml:space="preserve">: </w:t>
      </w:r>
      <w:r w:rsidRPr="003C7DB9">
        <w:rPr>
          <w:rFonts w:ascii="Courier New" w:eastAsia="Times New Roman" w:hAnsi="Courier New" w:cs="Courier New"/>
          <w:noProof/>
          <w:color w:val="FF628C"/>
          <w:sz w:val="20"/>
          <w:szCs w:val="20"/>
          <w:lang w:val="en-US" w:eastAsia="ru-RU"/>
        </w:rPr>
        <w:t>90</w:t>
      </w:r>
      <w:r w:rsidRPr="003C7DB9">
        <w:rPr>
          <w:rFonts w:ascii="Courier New" w:eastAsia="Times New Roman" w:hAnsi="Courier New" w:cs="Courier New"/>
          <w:b/>
          <w:bCs/>
          <w:noProof/>
          <w:color w:val="68E868"/>
          <w:sz w:val="20"/>
          <w:szCs w:val="20"/>
          <w:lang w:val="en-US" w:eastAsia="ru-RU"/>
        </w:rPr>
        <w:t>px</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E1EFFF"/>
          <w:sz w:val="20"/>
          <w:szCs w:val="20"/>
          <w:lang w:val="en-US" w:eastAsia="ru-RU"/>
        </w:rPr>
        <w:br/>
        <w:t xml:space="preserve">        </w:t>
      </w:r>
      <w:r w:rsidRPr="003C7DB9">
        <w:rPr>
          <w:rFonts w:ascii="Courier New" w:eastAsia="Times New Roman" w:hAnsi="Courier New" w:cs="Courier New"/>
          <w:noProof/>
          <w:color w:val="80FFBB"/>
          <w:sz w:val="20"/>
          <w:szCs w:val="20"/>
          <w:lang w:val="en-US" w:eastAsia="ru-RU"/>
        </w:rPr>
        <w:t>left</w:t>
      </w:r>
      <w:r w:rsidRPr="003C7DB9">
        <w:rPr>
          <w:rFonts w:ascii="Courier New" w:eastAsia="Times New Roman" w:hAnsi="Courier New" w:cs="Courier New"/>
          <w:noProof/>
          <w:color w:val="FFFFFF"/>
          <w:sz w:val="20"/>
          <w:szCs w:val="20"/>
          <w:lang w:val="en-US" w:eastAsia="ru-RU"/>
        </w:rPr>
        <w:t xml:space="preserve">: </w:t>
      </w:r>
      <w:r w:rsidRPr="003C7DB9">
        <w:rPr>
          <w:rFonts w:ascii="Courier New" w:eastAsia="Times New Roman" w:hAnsi="Courier New" w:cs="Courier New"/>
          <w:noProof/>
          <w:color w:val="FF628C"/>
          <w:sz w:val="20"/>
          <w:szCs w:val="20"/>
          <w:lang w:val="en-US" w:eastAsia="ru-RU"/>
        </w:rPr>
        <w:t>90</w:t>
      </w:r>
      <w:r w:rsidRPr="003C7DB9">
        <w:rPr>
          <w:rFonts w:ascii="Courier New" w:eastAsia="Times New Roman" w:hAnsi="Courier New" w:cs="Courier New"/>
          <w:b/>
          <w:bCs/>
          <w:noProof/>
          <w:color w:val="68E868"/>
          <w:sz w:val="20"/>
          <w:szCs w:val="20"/>
          <w:lang w:val="en-US" w:eastAsia="ru-RU"/>
        </w:rPr>
        <w:t>px</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E1EFFF"/>
          <w:sz w:val="20"/>
          <w:szCs w:val="20"/>
          <w:lang w:val="en-US" w:eastAsia="ru-RU"/>
        </w:rPr>
        <w:br/>
        <w:t xml:space="preserve">        </w:t>
      </w:r>
      <w:r w:rsidRPr="003C7DB9">
        <w:rPr>
          <w:rFonts w:ascii="Courier New" w:eastAsia="Times New Roman" w:hAnsi="Courier New" w:cs="Courier New"/>
          <w:noProof/>
          <w:color w:val="80FFBB"/>
          <w:sz w:val="20"/>
          <w:szCs w:val="20"/>
          <w:lang w:val="en-US" w:eastAsia="ru-RU"/>
        </w:rPr>
        <w:t>background-color</w:t>
      </w:r>
      <w:r w:rsidRPr="003C7DB9">
        <w:rPr>
          <w:rFonts w:ascii="Courier New" w:eastAsia="Times New Roman" w:hAnsi="Courier New" w:cs="Courier New"/>
          <w:noProof/>
          <w:color w:val="FFFFFF"/>
          <w:sz w:val="20"/>
          <w:szCs w:val="20"/>
          <w:lang w:val="en-US" w:eastAsia="ru-RU"/>
        </w:rPr>
        <w:t xml:space="preserve">: </w:t>
      </w:r>
      <w:r w:rsidRPr="003C7DB9">
        <w:rPr>
          <w:rFonts w:ascii="Courier New" w:eastAsia="Times New Roman" w:hAnsi="Courier New" w:cs="Courier New"/>
          <w:b/>
          <w:bCs/>
          <w:noProof/>
          <w:color w:val="68E868"/>
          <w:sz w:val="20"/>
          <w:szCs w:val="20"/>
          <w:lang w:val="en-US" w:eastAsia="ru-RU"/>
        </w:rPr>
        <w:t>red</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E1EFFF"/>
          <w:sz w:val="20"/>
          <w:szCs w:val="20"/>
          <w:lang w:val="en-US" w:eastAsia="ru-RU"/>
        </w:rPr>
        <w:br/>
        <w:t xml:space="preserve">           }</w:t>
      </w:r>
      <w:r w:rsidRPr="003C7DB9">
        <w:rPr>
          <w:rFonts w:ascii="Courier New" w:eastAsia="Times New Roman" w:hAnsi="Courier New" w:cs="Courier New"/>
          <w:noProof/>
          <w:color w:val="E1EFFF"/>
          <w:sz w:val="20"/>
          <w:szCs w:val="20"/>
          <w:lang w:val="en-US" w:eastAsia="ru-RU"/>
        </w:rPr>
        <w:br/>
        <w:t xml:space="preserve">    </w:t>
      </w:r>
      <w:r w:rsidRPr="003C7DB9">
        <w:rPr>
          <w:rFonts w:ascii="Courier New" w:eastAsia="Times New Roman" w:hAnsi="Courier New" w:cs="Courier New"/>
          <w:noProof/>
          <w:color w:val="FFDD00"/>
          <w:sz w:val="20"/>
          <w:szCs w:val="20"/>
          <w:lang w:val="en-US" w:eastAsia="ru-RU"/>
        </w:rPr>
        <w:t>100%</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E1EFFF"/>
          <w:sz w:val="20"/>
          <w:szCs w:val="20"/>
          <w:lang w:val="en-US" w:eastAsia="ru-RU"/>
        </w:rPr>
        <w:br/>
        <w:t xml:space="preserve">        </w:t>
      </w:r>
      <w:r w:rsidRPr="003C7DB9">
        <w:rPr>
          <w:rFonts w:ascii="Courier New" w:eastAsia="Times New Roman" w:hAnsi="Courier New" w:cs="Courier New"/>
          <w:noProof/>
          <w:color w:val="80FFBB"/>
          <w:sz w:val="20"/>
          <w:szCs w:val="20"/>
          <w:lang w:val="en-US" w:eastAsia="ru-RU"/>
        </w:rPr>
        <w:t>width</w:t>
      </w:r>
      <w:r w:rsidRPr="003C7DB9">
        <w:rPr>
          <w:rFonts w:ascii="Courier New" w:eastAsia="Times New Roman" w:hAnsi="Courier New" w:cs="Courier New"/>
          <w:noProof/>
          <w:color w:val="FFFFFF"/>
          <w:sz w:val="20"/>
          <w:szCs w:val="20"/>
          <w:lang w:val="en-US" w:eastAsia="ru-RU"/>
        </w:rPr>
        <w:t xml:space="preserve">: </w:t>
      </w:r>
      <w:r w:rsidRPr="003C7DB9">
        <w:rPr>
          <w:rFonts w:ascii="Courier New" w:eastAsia="Times New Roman" w:hAnsi="Courier New" w:cs="Courier New"/>
          <w:noProof/>
          <w:color w:val="FF628C"/>
          <w:sz w:val="20"/>
          <w:szCs w:val="20"/>
          <w:lang w:val="en-US" w:eastAsia="ru-RU"/>
        </w:rPr>
        <w:t>120</w:t>
      </w:r>
      <w:r w:rsidRPr="003C7DB9">
        <w:rPr>
          <w:rFonts w:ascii="Courier New" w:eastAsia="Times New Roman" w:hAnsi="Courier New" w:cs="Courier New"/>
          <w:b/>
          <w:bCs/>
          <w:noProof/>
          <w:color w:val="68E868"/>
          <w:sz w:val="20"/>
          <w:szCs w:val="20"/>
          <w:lang w:val="en-US" w:eastAsia="ru-RU"/>
        </w:rPr>
        <w:t>px</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E1EFFF"/>
          <w:sz w:val="20"/>
          <w:szCs w:val="20"/>
          <w:lang w:val="en-US" w:eastAsia="ru-RU"/>
        </w:rPr>
        <w:br/>
        <w:t xml:space="preserve">        </w:t>
      </w:r>
      <w:r w:rsidRPr="003C7DB9">
        <w:rPr>
          <w:rFonts w:ascii="Courier New" w:eastAsia="Times New Roman" w:hAnsi="Courier New" w:cs="Courier New"/>
          <w:noProof/>
          <w:color w:val="80FFBB"/>
          <w:sz w:val="20"/>
          <w:szCs w:val="20"/>
          <w:lang w:val="en-US" w:eastAsia="ru-RU"/>
        </w:rPr>
        <w:t>height</w:t>
      </w:r>
      <w:r w:rsidRPr="003C7DB9">
        <w:rPr>
          <w:rFonts w:ascii="Courier New" w:eastAsia="Times New Roman" w:hAnsi="Courier New" w:cs="Courier New"/>
          <w:noProof/>
          <w:color w:val="FFFFFF"/>
          <w:sz w:val="20"/>
          <w:szCs w:val="20"/>
          <w:lang w:val="en-US" w:eastAsia="ru-RU"/>
        </w:rPr>
        <w:t xml:space="preserve">: </w:t>
      </w:r>
      <w:r w:rsidRPr="003C7DB9">
        <w:rPr>
          <w:rFonts w:ascii="Courier New" w:eastAsia="Times New Roman" w:hAnsi="Courier New" w:cs="Courier New"/>
          <w:noProof/>
          <w:color w:val="FF628C"/>
          <w:sz w:val="20"/>
          <w:szCs w:val="20"/>
          <w:lang w:val="en-US" w:eastAsia="ru-RU"/>
        </w:rPr>
        <w:t>120</w:t>
      </w:r>
      <w:r w:rsidRPr="003C7DB9">
        <w:rPr>
          <w:rFonts w:ascii="Courier New" w:eastAsia="Times New Roman" w:hAnsi="Courier New" w:cs="Courier New"/>
          <w:b/>
          <w:bCs/>
          <w:noProof/>
          <w:color w:val="68E868"/>
          <w:sz w:val="20"/>
          <w:szCs w:val="20"/>
          <w:lang w:val="en-US" w:eastAsia="ru-RU"/>
        </w:rPr>
        <w:t>px</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E1EFFF"/>
          <w:sz w:val="20"/>
          <w:szCs w:val="20"/>
          <w:lang w:val="en-US" w:eastAsia="ru-RU"/>
        </w:rPr>
        <w:br/>
        <w:t xml:space="preserve">        </w:t>
      </w:r>
      <w:r w:rsidRPr="003C7DB9">
        <w:rPr>
          <w:rFonts w:ascii="Courier New" w:eastAsia="Times New Roman" w:hAnsi="Courier New" w:cs="Courier New"/>
          <w:noProof/>
          <w:color w:val="80FFBB"/>
          <w:sz w:val="20"/>
          <w:szCs w:val="20"/>
          <w:lang w:val="en-US" w:eastAsia="ru-RU"/>
        </w:rPr>
        <w:t>top</w:t>
      </w:r>
      <w:r w:rsidRPr="003C7DB9">
        <w:rPr>
          <w:rFonts w:ascii="Courier New" w:eastAsia="Times New Roman" w:hAnsi="Courier New" w:cs="Courier New"/>
          <w:noProof/>
          <w:color w:val="FFFFFF"/>
          <w:sz w:val="20"/>
          <w:szCs w:val="20"/>
          <w:lang w:val="en-US" w:eastAsia="ru-RU"/>
        </w:rPr>
        <w:t xml:space="preserve">: </w:t>
      </w:r>
      <w:r w:rsidRPr="003C7DB9">
        <w:rPr>
          <w:rFonts w:ascii="Courier New" w:eastAsia="Times New Roman" w:hAnsi="Courier New" w:cs="Courier New"/>
          <w:noProof/>
          <w:color w:val="FF628C"/>
          <w:sz w:val="20"/>
          <w:szCs w:val="20"/>
          <w:lang w:val="en-US" w:eastAsia="ru-RU"/>
        </w:rPr>
        <w:t>120</w:t>
      </w:r>
      <w:r w:rsidRPr="003C7DB9">
        <w:rPr>
          <w:rFonts w:ascii="Courier New" w:eastAsia="Times New Roman" w:hAnsi="Courier New" w:cs="Courier New"/>
          <w:b/>
          <w:bCs/>
          <w:noProof/>
          <w:color w:val="68E868"/>
          <w:sz w:val="20"/>
          <w:szCs w:val="20"/>
          <w:lang w:val="en-US" w:eastAsia="ru-RU"/>
        </w:rPr>
        <w:t>px</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E1EFFF"/>
          <w:sz w:val="20"/>
          <w:szCs w:val="20"/>
          <w:lang w:val="en-US" w:eastAsia="ru-RU"/>
        </w:rPr>
        <w:br/>
        <w:t xml:space="preserve">        </w:t>
      </w:r>
      <w:r w:rsidRPr="003C7DB9">
        <w:rPr>
          <w:rFonts w:ascii="Courier New" w:eastAsia="Times New Roman" w:hAnsi="Courier New" w:cs="Courier New"/>
          <w:noProof/>
          <w:color w:val="80FFBB"/>
          <w:sz w:val="20"/>
          <w:szCs w:val="20"/>
          <w:lang w:val="en-US" w:eastAsia="ru-RU"/>
        </w:rPr>
        <w:t>left</w:t>
      </w:r>
      <w:r w:rsidRPr="003C7DB9">
        <w:rPr>
          <w:rFonts w:ascii="Courier New" w:eastAsia="Times New Roman" w:hAnsi="Courier New" w:cs="Courier New"/>
          <w:noProof/>
          <w:color w:val="FFFFFF"/>
          <w:sz w:val="20"/>
          <w:szCs w:val="20"/>
          <w:lang w:val="en-US" w:eastAsia="ru-RU"/>
        </w:rPr>
        <w:t xml:space="preserve">: </w:t>
      </w:r>
      <w:r w:rsidRPr="003C7DB9">
        <w:rPr>
          <w:rFonts w:ascii="Courier New" w:eastAsia="Times New Roman" w:hAnsi="Courier New" w:cs="Courier New"/>
          <w:noProof/>
          <w:color w:val="FF628C"/>
          <w:sz w:val="20"/>
          <w:szCs w:val="20"/>
          <w:lang w:val="en-US" w:eastAsia="ru-RU"/>
        </w:rPr>
        <w:t>120</w:t>
      </w:r>
      <w:r w:rsidRPr="003C7DB9">
        <w:rPr>
          <w:rFonts w:ascii="Courier New" w:eastAsia="Times New Roman" w:hAnsi="Courier New" w:cs="Courier New"/>
          <w:b/>
          <w:bCs/>
          <w:noProof/>
          <w:color w:val="68E868"/>
          <w:sz w:val="20"/>
          <w:szCs w:val="20"/>
          <w:lang w:val="en-US" w:eastAsia="ru-RU"/>
        </w:rPr>
        <w:t>px</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E1EFFF"/>
          <w:sz w:val="20"/>
          <w:szCs w:val="20"/>
          <w:lang w:val="en-US" w:eastAsia="ru-RU"/>
        </w:rPr>
        <w:br/>
        <w:t xml:space="preserve">        </w:t>
      </w:r>
      <w:r w:rsidRPr="003C7DB9">
        <w:rPr>
          <w:rFonts w:ascii="Courier New" w:eastAsia="Times New Roman" w:hAnsi="Courier New" w:cs="Courier New"/>
          <w:noProof/>
          <w:color w:val="80FFBB"/>
          <w:sz w:val="20"/>
          <w:szCs w:val="20"/>
          <w:lang w:val="en-US" w:eastAsia="ru-RU"/>
        </w:rPr>
        <w:t>background-color</w:t>
      </w:r>
      <w:r w:rsidRPr="003C7DB9">
        <w:rPr>
          <w:rFonts w:ascii="Courier New" w:eastAsia="Times New Roman" w:hAnsi="Courier New" w:cs="Courier New"/>
          <w:noProof/>
          <w:color w:val="FFFFFF"/>
          <w:sz w:val="20"/>
          <w:szCs w:val="20"/>
          <w:lang w:val="en-US" w:eastAsia="ru-RU"/>
        </w:rPr>
        <w:t xml:space="preserve">: </w:t>
      </w:r>
      <w:r w:rsidRPr="003C7DB9">
        <w:rPr>
          <w:rFonts w:ascii="Courier New" w:eastAsia="Times New Roman" w:hAnsi="Courier New" w:cs="Courier New"/>
          <w:b/>
          <w:bCs/>
          <w:noProof/>
          <w:color w:val="68E868"/>
          <w:sz w:val="20"/>
          <w:szCs w:val="20"/>
          <w:lang w:val="en-US" w:eastAsia="ru-RU"/>
        </w:rPr>
        <w:t>darkred</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E1EFFF"/>
          <w:sz w:val="20"/>
          <w:szCs w:val="20"/>
          <w:lang w:val="en-US" w:eastAsia="ru-RU"/>
        </w:rPr>
        <w:br/>
        <w:t xml:space="preserve">    }</w:t>
      </w:r>
      <w:r w:rsidRPr="003C7DB9">
        <w:rPr>
          <w:rFonts w:ascii="Courier New" w:eastAsia="Times New Roman" w:hAnsi="Courier New" w:cs="Courier New"/>
          <w:noProof/>
          <w:color w:val="E1EFFF"/>
          <w:sz w:val="20"/>
          <w:szCs w:val="20"/>
          <w:lang w:val="en-US" w:eastAsia="ru-RU"/>
        </w:rPr>
        <w:br/>
        <w:t>}</w:t>
      </w:r>
      <w:r w:rsidRPr="003C7DB9">
        <w:rPr>
          <w:rFonts w:ascii="Courier New" w:eastAsia="Times New Roman" w:hAnsi="Courier New" w:cs="Courier New"/>
          <w:noProof/>
          <w:color w:val="E1EFFF"/>
          <w:sz w:val="20"/>
          <w:szCs w:val="20"/>
          <w:lang w:val="en-US" w:eastAsia="ru-RU"/>
        </w:rPr>
        <w:br/>
        <w:t xml:space="preserve">    &lt;/</w:t>
      </w:r>
      <w:r w:rsidRPr="003C7DB9">
        <w:rPr>
          <w:rFonts w:ascii="Courier New" w:eastAsia="Times New Roman" w:hAnsi="Courier New" w:cs="Courier New"/>
          <w:noProof/>
          <w:color w:val="9EFFFF"/>
          <w:sz w:val="20"/>
          <w:szCs w:val="20"/>
          <w:lang w:val="en-US" w:eastAsia="ru-RU"/>
        </w:rPr>
        <w:t>style</w:t>
      </w:r>
      <w:r w:rsidRPr="003C7DB9">
        <w:rPr>
          <w:rFonts w:ascii="Courier New" w:eastAsia="Times New Roman" w:hAnsi="Courier New" w:cs="Courier New"/>
          <w:noProof/>
          <w:color w:val="E1EFFF"/>
          <w:sz w:val="20"/>
          <w:szCs w:val="20"/>
          <w:lang w:val="en-US" w:eastAsia="ru-RU"/>
        </w:rPr>
        <w:t>&gt;</w:t>
      </w:r>
      <w:r w:rsidRPr="003C7DB9">
        <w:rPr>
          <w:rFonts w:ascii="Courier New" w:eastAsia="Times New Roman" w:hAnsi="Courier New" w:cs="Courier New"/>
          <w:noProof/>
          <w:color w:val="E1EFFF"/>
          <w:sz w:val="20"/>
          <w:szCs w:val="20"/>
          <w:lang w:val="en-US" w:eastAsia="ru-RU"/>
        </w:rPr>
        <w:br/>
        <w:t>&lt;/</w:t>
      </w:r>
      <w:r w:rsidRPr="003C7DB9">
        <w:rPr>
          <w:rFonts w:ascii="Courier New" w:eastAsia="Times New Roman" w:hAnsi="Courier New" w:cs="Courier New"/>
          <w:noProof/>
          <w:color w:val="9EFFFF"/>
          <w:sz w:val="20"/>
          <w:szCs w:val="20"/>
          <w:lang w:val="en-US" w:eastAsia="ru-RU"/>
        </w:rPr>
        <w:t>head</w:t>
      </w:r>
      <w:r w:rsidRPr="003C7DB9">
        <w:rPr>
          <w:rFonts w:ascii="Courier New" w:eastAsia="Times New Roman" w:hAnsi="Courier New" w:cs="Courier New"/>
          <w:noProof/>
          <w:color w:val="E1EFFF"/>
          <w:sz w:val="20"/>
          <w:szCs w:val="20"/>
          <w:lang w:val="en-US" w:eastAsia="ru-RU"/>
        </w:rPr>
        <w:t>&gt;</w:t>
      </w:r>
    </w:p>
    <w:p w:rsidR="00934712" w:rsidRPr="001062D9" w:rsidRDefault="005A28C5" w:rsidP="001062D9">
      <w:pPr>
        <w:pStyle w:val="a3"/>
        <w:rPr>
          <w:noProof/>
          <w:sz w:val="24"/>
          <w:szCs w:val="24"/>
        </w:rPr>
      </w:pPr>
      <w:r w:rsidRPr="001062D9">
        <w:rPr>
          <w:noProof/>
          <w:sz w:val="24"/>
          <w:szCs w:val="24"/>
        </w:rPr>
        <w:t>Выведет:</w:t>
      </w:r>
      <w:r w:rsidR="001062D9">
        <w:rPr>
          <w:noProof/>
          <w:sz w:val="24"/>
          <w:szCs w:val="24"/>
        </w:rPr>
        <w:t xml:space="preserve"> тоже самое</w:t>
      </w:r>
    </w:p>
    <w:p w:rsidR="008B1992" w:rsidRPr="001062D9" w:rsidRDefault="008B1992" w:rsidP="004C5430">
      <w:pPr>
        <w:pStyle w:val="a3"/>
        <w:rPr>
          <w:b/>
          <w:noProof/>
          <w:sz w:val="24"/>
          <w:szCs w:val="24"/>
        </w:rPr>
      </w:pPr>
      <w:r w:rsidRPr="001062D9">
        <w:rPr>
          <w:b/>
          <w:noProof/>
          <w:sz w:val="24"/>
          <w:szCs w:val="24"/>
        </w:rPr>
        <w:t>Хороший пример в инете, как сделать полосу згарузки:</w:t>
      </w:r>
    </w:p>
    <w:p w:rsidR="008B1992" w:rsidRPr="001062D9" w:rsidRDefault="008B1992" w:rsidP="004C5430">
      <w:pPr>
        <w:pStyle w:val="a3"/>
        <w:rPr>
          <w:noProof/>
          <w:sz w:val="24"/>
          <w:szCs w:val="24"/>
        </w:rPr>
      </w:pPr>
      <w:r w:rsidRPr="003C7DB9">
        <w:rPr>
          <w:noProof/>
          <w:sz w:val="24"/>
          <w:szCs w:val="24"/>
          <w:lang w:val="en-US"/>
        </w:rPr>
        <w:t>https</w:t>
      </w:r>
      <w:r w:rsidRPr="001062D9">
        <w:rPr>
          <w:noProof/>
          <w:sz w:val="24"/>
          <w:szCs w:val="24"/>
        </w:rPr>
        <w:t>://</w:t>
      </w:r>
      <w:r w:rsidRPr="003C7DB9">
        <w:rPr>
          <w:noProof/>
          <w:sz w:val="24"/>
          <w:szCs w:val="24"/>
          <w:lang w:val="en-US"/>
        </w:rPr>
        <w:t>www</w:t>
      </w:r>
      <w:r w:rsidRPr="001062D9">
        <w:rPr>
          <w:noProof/>
          <w:sz w:val="24"/>
          <w:szCs w:val="24"/>
        </w:rPr>
        <w:t>.</w:t>
      </w:r>
      <w:r w:rsidRPr="003C7DB9">
        <w:rPr>
          <w:noProof/>
          <w:sz w:val="24"/>
          <w:szCs w:val="24"/>
          <w:lang w:val="en-US"/>
        </w:rPr>
        <w:t>youtube</w:t>
      </w:r>
      <w:r w:rsidRPr="001062D9">
        <w:rPr>
          <w:noProof/>
          <w:sz w:val="24"/>
          <w:szCs w:val="24"/>
        </w:rPr>
        <w:t>.</w:t>
      </w:r>
      <w:r w:rsidRPr="003C7DB9">
        <w:rPr>
          <w:noProof/>
          <w:sz w:val="24"/>
          <w:szCs w:val="24"/>
          <w:lang w:val="en-US"/>
        </w:rPr>
        <w:t>com</w:t>
      </w:r>
      <w:r w:rsidRPr="001062D9">
        <w:rPr>
          <w:noProof/>
          <w:sz w:val="24"/>
          <w:szCs w:val="24"/>
        </w:rPr>
        <w:t>/</w:t>
      </w:r>
      <w:r w:rsidRPr="003C7DB9">
        <w:rPr>
          <w:noProof/>
          <w:sz w:val="24"/>
          <w:szCs w:val="24"/>
          <w:lang w:val="en-US"/>
        </w:rPr>
        <w:t>watch</w:t>
      </w:r>
      <w:r w:rsidRPr="001062D9">
        <w:rPr>
          <w:noProof/>
          <w:sz w:val="24"/>
          <w:szCs w:val="24"/>
        </w:rPr>
        <w:t>?</w:t>
      </w:r>
      <w:r w:rsidRPr="003C7DB9">
        <w:rPr>
          <w:noProof/>
          <w:sz w:val="24"/>
          <w:szCs w:val="24"/>
          <w:lang w:val="en-US"/>
        </w:rPr>
        <w:t>v</w:t>
      </w:r>
      <w:r w:rsidRPr="001062D9">
        <w:rPr>
          <w:noProof/>
          <w:sz w:val="24"/>
          <w:szCs w:val="24"/>
        </w:rPr>
        <w:t>=</w:t>
      </w:r>
      <w:r w:rsidRPr="003C7DB9">
        <w:rPr>
          <w:noProof/>
          <w:sz w:val="24"/>
          <w:szCs w:val="24"/>
          <w:lang w:val="en-US"/>
        </w:rPr>
        <w:t>qI</w:t>
      </w:r>
      <w:r w:rsidRPr="001062D9">
        <w:rPr>
          <w:noProof/>
          <w:sz w:val="24"/>
          <w:szCs w:val="24"/>
        </w:rPr>
        <w:t>8</w:t>
      </w:r>
      <w:r w:rsidRPr="003C7DB9">
        <w:rPr>
          <w:noProof/>
          <w:sz w:val="24"/>
          <w:szCs w:val="24"/>
          <w:lang w:val="en-US"/>
        </w:rPr>
        <w:t>e</w:t>
      </w:r>
      <w:r w:rsidRPr="001062D9">
        <w:rPr>
          <w:noProof/>
          <w:sz w:val="24"/>
          <w:szCs w:val="24"/>
        </w:rPr>
        <w:t>48</w:t>
      </w:r>
      <w:r w:rsidRPr="003C7DB9">
        <w:rPr>
          <w:noProof/>
          <w:sz w:val="24"/>
          <w:szCs w:val="24"/>
          <w:lang w:val="en-US"/>
        </w:rPr>
        <w:t>XkZUI</w:t>
      </w:r>
    </w:p>
    <w:p w:rsidR="006E2F7C" w:rsidRDefault="001062D9" w:rsidP="001062D9">
      <w:pPr>
        <w:rPr>
          <w:b/>
          <w:noProof/>
        </w:rPr>
      </w:pPr>
      <w:r>
        <w:rPr>
          <w:b/>
          <w:noProof/>
        </w:rPr>
        <w:t>Еще пример, как сделать анимацию квадрата при нажатии на кнопку.</w:t>
      </w:r>
    </w:p>
    <w:p w:rsidR="001062D9" w:rsidRPr="001062D9" w:rsidRDefault="001062D9" w:rsidP="001062D9">
      <w:pPr>
        <w:pStyle w:val="a3"/>
        <w:numPr>
          <w:ilvl w:val="0"/>
          <w:numId w:val="41"/>
        </w:numPr>
        <w:rPr>
          <w:b/>
          <w:noProof/>
        </w:rPr>
      </w:pPr>
      <w:r>
        <w:rPr>
          <w:noProof/>
        </w:rPr>
        <w:t xml:space="preserve">Создадим квадрат в </w:t>
      </w:r>
      <w:r>
        <w:rPr>
          <w:noProof/>
          <w:lang w:val="en-US"/>
        </w:rPr>
        <w:t>html</w:t>
      </w:r>
    </w:p>
    <w:p w:rsidR="001062D9" w:rsidRPr="001062D9" w:rsidRDefault="001062D9" w:rsidP="001062D9">
      <w:pPr>
        <w:pStyle w:val="a3"/>
        <w:numPr>
          <w:ilvl w:val="0"/>
          <w:numId w:val="41"/>
        </w:numPr>
        <w:rPr>
          <w:b/>
          <w:noProof/>
        </w:rPr>
      </w:pPr>
      <w:r>
        <w:rPr>
          <w:noProof/>
        </w:rPr>
        <w:t xml:space="preserve">Зададим ей </w:t>
      </w:r>
      <w:r>
        <w:rPr>
          <w:noProof/>
          <w:lang w:val="en-US"/>
        </w:rPr>
        <w:t>css-</w:t>
      </w:r>
      <w:r>
        <w:rPr>
          <w:noProof/>
        </w:rPr>
        <w:t>стиль</w:t>
      </w:r>
    </w:p>
    <w:p w:rsidR="001062D9" w:rsidRPr="001062D9" w:rsidRDefault="001062D9" w:rsidP="001062D9">
      <w:pPr>
        <w:pStyle w:val="a3"/>
        <w:numPr>
          <w:ilvl w:val="0"/>
          <w:numId w:val="41"/>
        </w:numPr>
        <w:rPr>
          <w:b/>
          <w:noProof/>
        </w:rPr>
      </w:pPr>
      <w:r>
        <w:rPr>
          <w:noProof/>
        </w:rPr>
        <w:t xml:space="preserve">Создадим кнопку в </w:t>
      </w:r>
      <w:r>
        <w:rPr>
          <w:noProof/>
          <w:lang w:val="en-US"/>
        </w:rPr>
        <w:t>html</w:t>
      </w:r>
    </w:p>
    <w:p w:rsidR="001062D9" w:rsidRPr="001062D9" w:rsidRDefault="001062D9" w:rsidP="001062D9">
      <w:pPr>
        <w:pStyle w:val="a3"/>
        <w:numPr>
          <w:ilvl w:val="0"/>
          <w:numId w:val="41"/>
        </w:numPr>
        <w:rPr>
          <w:b/>
          <w:noProof/>
        </w:rPr>
      </w:pPr>
      <w:r>
        <w:rPr>
          <w:noProof/>
        </w:rPr>
        <w:t xml:space="preserve">Создадим анимацию в </w:t>
      </w:r>
      <w:r>
        <w:rPr>
          <w:noProof/>
          <w:lang w:val="en-US"/>
        </w:rPr>
        <w:t>css</w:t>
      </w:r>
      <w:r>
        <w:rPr>
          <w:noProof/>
        </w:rPr>
        <w:t>-стилях</w:t>
      </w:r>
    </w:p>
    <w:p w:rsidR="001062D9" w:rsidRPr="006F5D37" w:rsidRDefault="001062D9" w:rsidP="001062D9">
      <w:pPr>
        <w:pStyle w:val="a3"/>
        <w:numPr>
          <w:ilvl w:val="0"/>
          <w:numId w:val="41"/>
        </w:numPr>
        <w:rPr>
          <w:b/>
          <w:noProof/>
        </w:rPr>
      </w:pPr>
      <w:r>
        <w:rPr>
          <w:noProof/>
        </w:rPr>
        <w:t>Подключим анимацию к новому селектору с</w:t>
      </w:r>
      <w:r w:rsidR="00193712">
        <w:rPr>
          <w:noProof/>
          <w:lang w:val="uk-UA"/>
        </w:rPr>
        <w:t>о</w:t>
      </w:r>
      <w:r>
        <w:rPr>
          <w:noProof/>
        </w:rPr>
        <w:t xml:space="preserve"> </w:t>
      </w:r>
      <w:r w:rsidR="00193712">
        <w:rPr>
          <w:noProof/>
        </w:rPr>
        <w:t xml:space="preserve">свойствами – </w:t>
      </w:r>
      <w:r w:rsidR="00193712">
        <w:rPr>
          <w:noProof/>
          <w:lang w:val="uk-UA"/>
        </w:rPr>
        <w:t>имя, продолжительность, задержка перед анимацией, количество повторений и обратное действие анимации.</w:t>
      </w:r>
    </w:p>
    <w:p w:rsidR="006F5D37" w:rsidRPr="006F5D37" w:rsidRDefault="006F5D37" w:rsidP="001062D9">
      <w:pPr>
        <w:pStyle w:val="a3"/>
        <w:numPr>
          <w:ilvl w:val="0"/>
          <w:numId w:val="41"/>
        </w:numPr>
        <w:rPr>
          <w:b/>
          <w:noProof/>
        </w:rPr>
      </w:pPr>
      <w:r>
        <w:rPr>
          <w:noProof/>
          <w:lang w:val="uk-UA"/>
        </w:rPr>
        <w:t xml:space="preserve">Подключим </w:t>
      </w:r>
      <w:r>
        <w:rPr>
          <w:noProof/>
          <w:lang w:val="en-US"/>
        </w:rPr>
        <w:t>js</w:t>
      </w:r>
      <w:r w:rsidRPr="006F5D37">
        <w:rPr>
          <w:noProof/>
        </w:rPr>
        <w:t>-</w:t>
      </w:r>
      <w:r>
        <w:rPr>
          <w:noProof/>
        </w:rPr>
        <w:t xml:space="preserve">файл в САМОМ КОНЦЕ </w:t>
      </w:r>
      <w:r w:rsidRPr="006F5D37">
        <w:rPr>
          <w:noProof/>
        </w:rPr>
        <w:t>&lt;</w:t>
      </w:r>
      <w:r>
        <w:rPr>
          <w:noProof/>
          <w:lang w:val="en-US"/>
        </w:rPr>
        <w:t>html</w:t>
      </w:r>
      <w:r w:rsidRPr="006F5D37">
        <w:rPr>
          <w:noProof/>
        </w:rPr>
        <w:t>&gt;</w:t>
      </w:r>
      <w:r>
        <w:rPr>
          <w:noProof/>
        </w:rPr>
        <w:t xml:space="preserve"> файла или поосле </w:t>
      </w:r>
      <w:r w:rsidRPr="006F5D37">
        <w:rPr>
          <w:noProof/>
        </w:rPr>
        <w:t>&lt;</w:t>
      </w:r>
      <w:r>
        <w:rPr>
          <w:noProof/>
          <w:lang w:val="en-US"/>
        </w:rPr>
        <w:t>html</w:t>
      </w:r>
      <w:r w:rsidRPr="006F5D37">
        <w:rPr>
          <w:noProof/>
        </w:rPr>
        <w:t>&gt;</w:t>
      </w:r>
      <w:r>
        <w:rPr>
          <w:noProof/>
        </w:rPr>
        <w:t xml:space="preserve"> кода. Иначе код не выполнится</w:t>
      </w:r>
    </w:p>
    <w:p w:rsidR="006F5D37" w:rsidRPr="006F5D37" w:rsidRDefault="006F5D37" w:rsidP="00CF3CC5">
      <w:pPr>
        <w:pStyle w:val="a3"/>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lang w:val="en-US" w:eastAsia="ru-RU"/>
        </w:rPr>
      </w:pPr>
      <w:r w:rsidRPr="006F5D37">
        <w:rPr>
          <w:rFonts w:ascii="Courier New" w:eastAsia="Times New Roman" w:hAnsi="Courier New" w:cs="Courier New"/>
          <w:color w:val="E1EFFF"/>
          <w:sz w:val="20"/>
          <w:szCs w:val="20"/>
          <w:lang w:val="en-US" w:eastAsia="ru-RU"/>
        </w:rPr>
        <w:t>&lt;</w:t>
      </w:r>
      <w:r w:rsidRPr="006F5D37">
        <w:rPr>
          <w:rFonts w:ascii="Courier New" w:eastAsia="Times New Roman" w:hAnsi="Courier New" w:cs="Courier New"/>
          <w:color w:val="9EFFFF"/>
          <w:sz w:val="20"/>
          <w:szCs w:val="20"/>
          <w:lang w:val="en-US" w:eastAsia="ru-RU"/>
        </w:rPr>
        <w:t>style</w:t>
      </w:r>
      <w:r w:rsidRPr="006F5D37">
        <w:rPr>
          <w:rFonts w:ascii="Courier New" w:eastAsia="Times New Roman" w:hAnsi="Courier New" w:cs="Courier New"/>
          <w:color w:val="E1EFFF"/>
          <w:sz w:val="20"/>
          <w:szCs w:val="20"/>
          <w:lang w:val="en-US" w:eastAsia="ru-RU"/>
        </w:rPr>
        <w:t>&gt;</w:t>
      </w:r>
      <w:r w:rsidRPr="006F5D37">
        <w:rPr>
          <w:rFonts w:ascii="Courier New" w:eastAsia="Times New Roman" w:hAnsi="Courier New" w:cs="Courier New"/>
          <w:color w:val="E1EFFF"/>
          <w:sz w:val="20"/>
          <w:szCs w:val="20"/>
          <w:lang w:val="en-US" w:eastAsia="ru-RU"/>
        </w:rPr>
        <w:br/>
        <w:t xml:space="preserve">             .</w:t>
      </w:r>
      <w:r w:rsidRPr="006F5D37">
        <w:rPr>
          <w:rFonts w:ascii="Courier New" w:eastAsia="Times New Roman" w:hAnsi="Courier New" w:cs="Courier New"/>
          <w:color w:val="FFDD00"/>
          <w:sz w:val="20"/>
          <w:szCs w:val="20"/>
          <w:lang w:val="en-US" w:eastAsia="ru-RU"/>
        </w:rPr>
        <w:t>foursquare</w:t>
      </w:r>
      <w:r w:rsidRPr="006F5D37">
        <w:rPr>
          <w:rFonts w:ascii="Courier New" w:eastAsia="Times New Roman" w:hAnsi="Courier New" w:cs="Courier New"/>
          <w:color w:val="E1EFFF"/>
          <w:sz w:val="20"/>
          <w:szCs w:val="20"/>
          <w:lang w:val="en-US" w:eastAsia="ru-RU"/>
        </w:rPr>
        <w:t>{</w:t>
      </w:r>
      <w:r w:rsidRPr="006F5D37">
        <w:rPr>
          <w:rFonts w:ascii="Courier New" w:eastAsia="Times New Roman" w:hAnsi="Courier New" w:cs="Courier New"/>
          <w:color w:val="E1EFFF"/>
          <w:sz w:val="20"/>
          <w:szCs w:val="20"/>
          <w:lang w:val="en-US" w:eastAsia="ru-RU"/>
        </w:rPr>
        <w:br/>
        <w:t xml:space="preserve">                 </w:t>
      </w:r>
      <w:r w:rsidRPr="006F5D37">
        <w:rPr>
          <w:rFonts w:ascii="Courier New" w:eastAsia="Times New Roman" w:hAnsi="Courier New" w:cs="Courier New"/>
          <w:color w:val="80FFBB"/>
          <w:sz w:val="20"/>
          <w:szCs w:val="20"/>
          <w:lang w:val="en-US" w:eastAsia="ru-RU"/>
        </w:rPr>
        <w:t>display</w:t>
      </w:r>
      <w:r w:rsidRPr="006F5D37">
        <w:rPr>
          <w:rFonts w:ascii="Courier New" w:eastAsia="Times New Roman" w:hAnsi="Courier New" w:cs="Courier New"/>
          <w:color w:val="FFFFFF"/>
          <w:sz w:val="20"/>
          <w:szCs w:val="20"/>
          <w:lang w:val="en-US" w:eastAsia="ru-RU"/>
        </w:rPr>
        <w:t xml:space="preserve">: </w:t>
      </w:r>
      <w:r w:rsidRPr="006F5D37">
        <w:rPr>
          <w:rFonts w:ascii="Courier New" w:eastAsia="Times New Roman" w:hAnsi="Courier New" w:cs="Courier New"/>
          <w:b/>
          <w:bCs/>
          <w:color w:val="68E868"/>
          <w:sz w:val="20"/>
          <w:szCs w:val="20"/>
          <w:lang w:val="en-US" w:eastAsia="ru-RU"/>
        </w:rPr>
        <w:t>block</w:t>
      </w:r>
      <w:r w:rsidRPr="006F5D37">
        <w:rPr>
          <w:rFonts w:ascii="Courier New" w:eastAsia="Times New Roman" w:hAnsi="Courier New" w:cs="Courier New"/>
          <w:color w:val="E1EFFF"/>
          <w:sz w:val="20"/>
          <w:szCs w:val="20"/>
          <w:lang w:val="en-US" w:eastAsia="ru-RU"/>
        </w:rPr>
        <w:t>;</w:t>
      </w:r>
      <w:r w:rsidRPr="006F5D37">
        <w:rPr>
          <w:rFonts w:ascii="Courier New" w:eastAsia="Times New Roman" w:hAnsi="Courier New" w:cs="Courier New"/>
          <w:color w:val="E1EFFF"/>
          <w:sz w:val="20"/>
          <w:szCs w:val="20"/>
          <w:lang w:val="en-US" w:eastAsia="ru-RU"/>
        </w:rPr>
        <w:br/>
        <w:t xml:space="preserve">                </w:t>
      </w:r>
      <w:r w:rsidRPr="006F5D37">
        <w:rPr>
          <w:rFonts w:ascii="Courier New" w:eastAsia="Times New Roman" w:hAnsi="Courier New" w:cs="Courier New"/>
          <w:color w:val="80FFBB"/>
          <w:sz w:val="20"/>
          <w:szCs w:val="20"/>
          <w:lang w:val="en-US" w:eastAsia="ru-RU"/>
        </w:rPr>
        <w:t>position</w:t>
      </w:r>
      <w:r w:rsidRPr="006F5D37">
        <w:rPr>
          <w:rFonts w:ascii="Courier New" w:eastAsia="Times New Roman" w:hAnsi="Courier New" w:cs="Courier New"/>
          <w:color w:val="FFFFFF"/>
          <w:sz w:val="20"/>
          <w:szCs w:val="20"/>
          <w:lang w:val="en-US" w:eastAsia="ru-RU"/>
        </w:rPr>
        <w:t xml:space="preserve">: </w:t>
      </w:r>
      <w:r w:rsidRPr="006F5D37">
        <w:rPr>
          <w:rFonts w:ascii="Courier New" w:eastAsia="Times New Roman" w:hAnsi="Courier New" w:cs="Courier New"/>
          <w:b/>
          <w:bCs/>
          <w:color w:val="68E868"/>
          <w:sz w:val="20"/>
          <w:szCs w:val="20"/>
          <w:lang w:val="en-US" w:eastAsia="ru-RU"/>
        </w:rPr>
        <w:t>absolute</w:t>
      </w:r>
      <w:r w:rsidRPr="006F5D37">
        <w:rPr>
          <w:rFonts w:ascii="Courier New" w:eastAsia="Times New Roman" w:hAnsi="Courier New" w:cs="Courier New"/>
          <w:color w:val="E1EFFF"/>
          <w:sz w:val="20"/>
          <w:szCs w:val="20"/>
          <w:lang w:val="en-US" w:eastAsia="ru-RU"/>
        </w:rPr>
        <w:t>;</w:t>
      </w:r>
      <w:r w:rsidRPr="006F5D37">
        <w:rPr>
          <w:rFonts w:ascii="Courier New" w:eastAsia="Times New Roman" w:hAnsi="Courier New" w:cs="Courier New"/>
          <w:color w:val="E1EFFF"/>
          <w:sz w:val="20"/>
          <w:szCs w:val="20"/>
          <w:lang w:val="en-US" w:eastAsia="ru-RU"/>
        </w:rPr>
        <w:br/>
        <w:t xml:space="preserve">                </w:t>
      </w:r>
      <w:r w:rsidRPr="006F5D37">
        <w:rPr>
          <w:rFonts w:ascii="Courier New" w:eastAsia="Times New Roman" w:hAnsi="Courier New" w:cs="Courier New"/>
          <w:color w:val="80FFBB"/>
          <w:sz w:val="20"/>
          <w:szCs w:val="20"/>
          <w:lang w:val="en-US" w:eastAsia="ru-RU"/>
        </w:rPr>
        <w:t>background-color</w:t>
      </w:r>
      <w:r w:rsidRPr="006F5D37">
        <w:rPr>
          <w:rFonts w:ascii="Courier New" w:eastAsia="Times New Roman" w:hAnsi="Courier New" w:cs="Courier New"/>
          <w:color w:val="FFFFFF"/>
          <w:sz w:val="20"/>
          <w:szCs w:val="20"/>
          <w:lang w:val="en-US" w:eastAsia="ru-RU"/>
        </w:rPr>
        <w:t xml:space="preserve">: </w:t>
      </w:r>
      <w:r w:rsidRPr="006F5D37">
        <w:rPr>
          <w:rFonts w:ascii="Courier New" w:eastAsia="Times New Roman" w:hAnsi="Courier New" w:cs="Courier New"/>
          <w:color w:val="6897BB"/>
          <w:sz w:val="20"/>
          <w:szCs w:val="20"/>
          <w:lang w:val="en-US" w:eastAsia="ru-RU"/>
        </w:rPr>
        <w:t>#54ce18</w:t>
      </w:r>
      <w:r w:rsidRPr="006F5D37">
        <w:rPr>
          <w:rFonts w:ascii="Courier New" w:eastAsia="Times New Roman" w:hAnsi="Courier New" w:cs="Courier New"/>
          <w:color w:val="E1EFFF"/>
          <w:sz w:val="20"/>
          <w:szCs w:val="20"/>
          <w:lang w:val="en-US" w:eastAsia="ru-RU"/>
        </w:rPr>
        <w:t>;</w:t>
      </w:r>
      <w:r w:rsidRPr="006F5D37">
        <w:rPr>
          <w:rFonts w:ascii="Courier New" w:eastAsia="Times New Roman" w:hAnsi="Courier New" w:cs="Courier New"/>
          <w:color w:val="E1EFFF"/>
          <w:sz w:val="20"/>
          <w:szCs w:val="20"/>
          <w:lang w:val="en-US" w:eastAsia="ru-RU"/>
        </w:rPr>
        <w:br/>
        <w:t xml:space="preserve">                </w:t>
      </w:r>
      <w:r w:rsidRPr="006F5D37">
        <w:rPr>
          <w:rFonts w:ascii="Courier New" w:eastAsia="Times New Roman" w:hAnsi="Courier New" w:cs="Courier New"/>
          <w:color w:val="80FFBB"/>
          <w:sz w:val="20"/>
          <w:szCs w:val="20"/>
          <w:lang w:val="en-US" w:eastAsia="ru-RU"/>
        </w:rPr>
        <w:t>width</w:t>
      </w:r>
      <w:r w:rsidRPr="006F5D37">
        <w:rPr>
          <w:rFonts w:ascii="Courier New" w:eastAsia="Times New Roman" w:hAnsi="Courier New" w:cs="Courier New"/>
          <w:color w:val="FFFFFF"/>
          <w:sz w:val="20"/>
          <w:szCs w:val="20"/>
          <w:lang w:val="en-US" w:eastAsia="ru-RU"/>
        </w:rPr>
        <w:t>:</w:t>
      </w:r>
      <w:r w:rsidRPr="006F5D37">
        <w:rPr>
          <w:rFonts w:ascii="Courier New" w:eastAsia="Times New Roman" w:hAnsi="Courier New" w:cs="Courier New"/>
          <w:color w:val="FF628C"/>
          <w:sz w:val="20"/>
          <w:szCs w:val="20"/>
          <w:lang w:val="en-US" w:eastAsia="ru-RU"/>
        </w:rPr>
        <w:t>100</w:t>
      </w:r>
      <w:r w:rsidRPr="006F5D37">
        <w:rPr>
          <w:rFonts w:ascii="Courier New" w:eastAsia="Times New Roman" w:hAnsi="Courier New" w:cs="Courier New"/>
          <w:b/>
          <w:bCs/>
          <w:color w:val="68E868"/>
          <w:sz w:val="20"/>
          <w:szCs w:val="20"/>
          <w:lang w:val="en-US" w:eastAsia="ru-RU"/>
        </w:rPr>
        <w:t>px</w:t>
      </w:r>
      <w:r w:rsidRPr="006F5D37">
        <w:rPr>
          <w:rFonts w:ascii="Courier New" w:eastAsia="Times New Roman" w:hAnsi="Courier New" w:cs="Courier New"/>
          <w:color w:val="E1EFFF"/>
          <w:sz w:val="20"/>
          <w:szCs w:val="20"/>
          <w:lang w:val="en-US" w:eastAsia="ru-RU"/>
        </w:rPr>
        <w:t>;</w:t>
      </w:r>
      <w:r w:rsidRPr="006F5D37">
        <w:rPr>
          <w:rFonts w:ascii="Courier New" w:eastAsia="Times New Roman" w:hAnsi="Courier New" w:cs="Courier New"/>
          <w:color w:val="E1EFFF"/>
          <w:sz w:val="20"/>
          <w:szCs w:val="20"/>
          <w:lang w:val="en-US" w:eastAsia="ru-RU"/>
        </w:rPr>
        <w:br/>
        <w:t xml:space="preserve">                </w:t>
      </w:r>
      <w:r w:rsidRPr="006F5D37">
        <w:rPr>
          <w:rFonts w:ascii="Courier New" w:eastAsia="Times New Roman" w:hAnsi="Courier New" w:cs="Courier New"/>
          <w:color w:val="80FFBB"/>
          <w:sz w:val="20"/>
          <w:szCs w:val="20"/>
          <w:lang w:val="en-US" w:eastAsia="ru-RU"/>
        </w:rPr>
        <w:t>height</w:t>
      </w:r>
      <w:r w:rsidRPr="006F5D37">
        <w:rPr>
          <w:rFonts w:ascii="Courier New" w:eastAsia="Times New Roman" w:hAnsi="Courier New" w:cs="Courier New"/>
          <w:color w:val="FFFFFF"/>
          <w:sz w:val="20"/>
          <w:szCs w:val="20"/>
          <w:lang w:val="en-US" w:eastAsia="ru-RU"/>
        </w:rPr>
        <w:t xml:space="preserve">: </w:t>
      </w:r>
      <w:r w:rsidRPr="006F5D37">
        <w:rPr>
          <w:rFonts w:ascii="Courier New" w:eastAsia="Times New Roman" w:hAnsi="Courier New" w:cs="Courier New"/>
          <w:color w:val="FF628C"/>
          <w:sz w:val="20"/>
          <w:szCs w:val="20"/>
          <w:lang w:val="en-US" w:eastAsia="ru-RU"/>
        </w:rPr>
        <w:t>100</w:t>
      </w:r>
      <w:r w:rsidRPr="006F5D37">
        <w:rPr>
          <w:rFonts w:ascii="Courier New" w:eastAsia="Times New Roman" w:hAnsi="Courier New" w:cs="Courier New"/>
          <w:b/>
          <w:bCs/>
          <w:color w:val="68E868"/>
          <w:sz w:val="20"/>
          <w:szCs w:val="20"/>
          <w:lang w:val="en-US" w:eastAsia="ru-RU"/>
        </w:rPr>
        <w:t>px</w:t>
      </w:r>
      <w:r w:rsidRPr="006F5D37">
        <w:rPr>
          <w:rFonts w:ascii="Courier New" w:eastAsia="Times New Roman" w:hAnsi="Courier New" w:cs="Courier New"/>
          <w:color w:val="E1EFFF"/>
          <w:sz w:val="20"/>
          <w:szCs w:val="20"/>
          <w:lang w:val="en-US" w:eastAsia="ru-RU"/>
        </w:rPr>
        <w:t>;</w:t>
      </w:r>
      <w:r w:rsidRPr="006F5D37">
        <w:rPr>
          <w:rFonts w:ascii="Courier New" w:eastAsia="Times New Roman" w:hAnsi="Courier New" w:cs="Courier New"/>
          <w:color w:val="E1EFFF"/>
          <w:sz w:val="20"/>
          <w:szCs w:val="20"/>
          <w:lang w:val="en-US" w:eastAsia="ru-RU"/>
        </w:rPr>
        <w:br/>
        <w:t xml:space="preserve">                </w:t>
      </w:r>
      <w:r w:rsidRPr="006F5D37">
        <w:rPr>
          <w:rFonts w:ascii="Courier New" w:eastAsia="Times New Roman" w:hAnsi="Courier New" w:cs="Courier New"/>
          <w:color w:val="80FFBB"/>
          <w:sz w:val="20"/>
          <w:szCs w:val="20"/>
          <w:lang w:val="en-US" w:eastAsia="ru-RU"/>
        </w:rPr>
        <w:t>top</w:t>
      </w:r>
      <w:r w:rsidRPr="006F5D37">
        <w:rPr>
          <w:rFonts w:ascii="Courier New" w:eastAsia="Times New Roman" w:hAnsi="Courier New" w:cs="Courier New"/>
          <w:color w:val="FFFFFF"/>
          <w:sz w:val="20"/>
          <w:szCs w:val="20"/>
          <w:lang w:val="en-US" w:eastAsia="ru-RU"/>
        </w:rPr>
        <w:t xml:space="preserve">: </w:t>
      </w:r>
      <w:r w:rsidRPr="006F5D37">
        <w:rPr>
          <w:rFonts w:ascii="Courier New" w:eastAsia="Times New Roman" w:hAnsi="Courier New" w:cs="Courier New"/>
          <w:color w:val="FF628C"/>
          <w:sz w:val="20"/>
          <w:szCs w:val="20"/>
          <w:lang w:val="en-US" w:eastAsia="ru-RU"/>
        </w:rPr>
        <w:t>50</w:t>
      </w:r>
      <w:r w:rsidRPr="006F5D37">
        <w:rPr>
          <w:rFonts w:ascii="Courier New" w:eastAsia="Times New Roman" w:hAnsi="Courier New" w:cs="Courier New"/>
          <w:b/>
          <w:bCs/>
          <w:color w:val="68E868"/>
          <w:sz w:val="20"/>
          <w:szCs w:val="20"/>
          <w:lang w:val="en-US" w:eastAsia="ru-RU"/>
        </w:rPr>
        <w:t>px</w:t>
      </w:r>
      <w:r w:rsidRPr="006F5D37">
        <w:rPr>
          <w:rFonts w:ascii="Courier New" w:eastAsia="Times New Roman" w:hAnsi="Courier New" w:cs="Courier New"/>
          <w:color w:val="E1EFFF"/>
          <w:sz w:val="20"/>
          <w:szCs w:val="20"/>
          <w:lang w:val="en-US" w:eastAsia="ru-RU"/>
        </w:rPr>
        <w:t>;</w:t>
      </w:r>
      <w:r w:rsidRPr="006F5D37">
        <w:rPr>
          <w:rFonts w:ascii="Courier New" w:eastAsia="Times New Roman" w:hAnsi="Courier New" w:cs="Courier New"/>
          <w:color w:val="E1EFFF"/>
          <w:sz w:val="20"/>
          <w:szCs w:val="20"/>
          <w:lang w:val="en-US" w:eastAsia="ru-RU"/>
        </w:rPr>
        <w:br/>
        <w:t xml:space="preserve">                </w:t>
      </w:r>
      <w:r w:rsidRPr="006F5D37">
        <w:rPr>
          <w:rFonts w:ascii="Courier New" w:eastAsia="Times New Roman" w:hAnsi="Courier New" w:cs="Courier New"/>
          <w:color w:val="80FFBB"/>
          <w:sz w:val="20"/>
          <w:szCs w:val="20"/>
          <w:lang w:val="en-US" w:eastAsia="ru-RU"/>
        </w:rPr>
        <w:t>left</w:t>
      </w:r>
      <w:r w:rsidRPr="006F5D37">
        <w:rPr>
          <w:rFonts w:ascii="Courier New" w:eastAsia="Times New Roman" w:hAnsi="Courier New" w:cs="Courier New"/>
          <w:color w:val="FFFFFF"/>
          <w:sz w:val="20"/>
          <w:szCs w:val="20"/>
          <w:lang w:val="en-US" w:eastAsia="ru-RU"/>
        </w:rPr>
        <w:t xml:space="preserve">: </w:t>
      </w:r>
      <w:r w:rsidRPr="006F5D37">
        <w:rPr>
          <w:rFonts w:ascii="Courier New" w:eastAsia="Times New Roman" w:hAnsi="Courier New" w:cs="Courier New"/>
          <w:color w:val="FF628C"/>
          <w:sz w:val="20"/>
          <w:szCs w:val="20"/>
          <w:lang w:val="en-US" w:eastAsia="ru-RU"/>
        </w:rPr>
        <w:t>50</w:t>
      </w:r>
      <w:r w:rsidRPr="006F5D37">
        <w:rPr>
          <w:rFonts w:ascii="Courier New" w:eastAsia="Times New Roman" w:hAnsi="Courier New" w:cs="Courier New"/>
          <w:b/>
          <w:bCs/>
          <w:color w:val="68E868"/>
          <w:sz w:val="20"/>
          <w:szCs w:val="20"/>
          <w:lang w:val="en-US" w:eastAsia="ru-RU"/>
        </w:rPr>
        <w:t>px</w:t>
      </w:r>
      <w:r w:rsidRPr="006F5D37">
        <w:rPr>
          <w:rFonts w:ascii="Courier New" w:eastAsia="Times New Roman" w:hAnsi="Courier New" w:cs="Courier New"/>
          <w:color w:val="E1EFFF"/>
          <w:sz w:val="20"/>
          <w:szCs w:val="20"/>
          <w:lang w:val="en-US" w:eastAsia="ru-RU"/>
        </w:rPr>
        <w:t>;</w:t>
      </w:r>
      <w:r w:rsidRPr="006F5D37">
        <w:rPr>
          <w:rFonts w:ascii="Courier New" w:eastAsia="Times New Roman" w:hAnsi="Courier New" w:cs="Courier New"/>
          <w:color w:val="E1EFFF"/>
          <w:sz w:val="20"/>
          <w:szCs w:val="20"/>
          <w:lang w:val="en-US" w:eastAsia="ru-RU"/>
        </w:rPr>
        <w:br/>
        <w:t xml:space="preserve">            }</w:t>
      </w:r>
      <w:r w:rsidRPr="006F5D37">
        <w:rPr>
          <w:rFonts w:ascii="Courier New" w:eastAsia="Times New Roman" w:hAnsi="Courier New" w:cs="Courier New"/>
          <w:color w:val="E1EFFF"/>
          <w:sz w:val="20"/>
          <w:szCs w:val="20"/>
          <w:lang w:val="en-US" w:eastAsia="ru-RU"/>
        </w:rPr>
        <w:br/>
      </w:r>
      <w:r w:rsidRPr="006F5D37">
        <w:rPr>
          <w:rFonts w:ascii="Courier New" w:eastAsia="Times New Roman" w:hAnsi="Courier New" w:cs="Courier New"/>
          <w:color w:val="E1EFFF"/>
          <w:sz w:val="20"/>
          <w:szCs w:val="20"/>
          <w:lang w:val="en-US" w:eastAsia="ru-RU"/>
        </w:rPr>
        <w:br/>
        <w:t xml:space="preserve">            </w:t>
      </w:r>
      <w:r w:rsidRPr="006F5D37">
        <w:rPr>
          <w:rFonts w:ascii="Courier New" w:eastAsia="Times New Roman" w:hAnsi="Courier New" w:cs="Courier New"/>
          <w:color w:val="CC7832"/>
          <w:sz w:val="20"/>
          <w:szCs w:val="20"/>
          <w:lang w:val="en-US" w:eastAsia="ru-RU"/>
        </w:rPr>
        <w:t xml:space="preserve">@keyframes </w:t>
      </w:r>
      <w:r w:rsidRPr="006F5D37">
        <w:rPr>
          <w:rFonts w:ascii="Courier New" w:eastAsia="Times New Roman" w:hAnsi="Courier New" w:cs="Courier New"/>
          <w:color w:val="FFDD00"/>
          <w:sz w:val="20"/>
          <w:szCs w:val="20"/>
          <w:lang w:val="en-US" w:eastAsia="ru-RU"/>
        </w:rPr>
        <w:t>makeBigger</w:t>
      </w:r>
      <w:r w:rsidRPr="006F5D37">
        <w:rPr>
          <w:rFonts w:ascii="Courier New" w:eastAsia="Times New Roman" w:hAnsi="Courier New" w:cs="Courier New"/>
          <w:color w:val="E1EFFF"/>
          <w:sz w:val="20"/>
          <w:szCs w:val="20"/>
          <w:lang w:val="en-US" w:eastAsia="ru-RU"/>
        </w:rPr>
        <w:t>{</w:t>
      </w:r>
      <w:r w:rsidRPr="006F5D37">
        <w:rPr>
          <w:rFonts w:ascii="Courier New" w:eastAsia="Times New Roman" w:hAnsi="Courier New" w:cs="Courier New"/>
          <w:color w:val="E1EFFF"/>
          <w:sz w:val="20"/>
          <w:szCs w:val="20"/>
          <w:lang w:val="en-US" w:eastAsia="ru-RU"/>
        </w:rPr>
        <w:br/>
        <w:t xml:space="preserve">                </w:t>
      </w:r>
      <w:r w:rsidRPr="006F5D37">
        <w:rPr>
          <w:rFonts w:ascii="Courier New" w:eastAsia="Times New Roman" w:hAnsi="Courier New" w:cs="Courier New"/>
          <w:color w:val="FFDD00"/>
          <w:sz w:val="20"/>
          <w:szCs w:val="20"/>
          <w:lang w:val="en-US" w:eastAsia="ru-RU"/>
        </w:rPr>
        <w:t>0%</w:t>
      </w:r>
      <w:r w:rsidRPr="006F5D37">
        <w:rPr>
          <w:rFonts w:ascii="Courier New" w:eastAsia="Times New Roman" w:hAnsi="Courier New" w:cs="Courier New"/>
          <w:color w:val="E1EFFF"/>
          <w:sz w:val="20"/>
          <w:szCs w:val="20"/>
          <w:lang w:val="en-US" w:eastAsia="ru-RU"/>
        </w:rPr>
        <w:t>{</w:t>
      </w:r>
      <w:r w:rsidRPr="006F5D37">
        <w:rPr>
          <w:rFonts w:ascii="Courier New" w:eastAsia="Times New Roman" w:hAnsi="Courier New" w:cs="Courier New"/>
          <w:color w:val="E1EFFF"/>
          <w:sz w:val="20"/>
          <w:szCs w:val="20"/>
          <w:lang w:val="en-US" w:eastAsia="ru-RU"/>
        </w:rPr>
        <w:br/>
        <w:t xml:space="preserve">                    </w:t>
      </w:r>
      <w:r w:rsidRPr="006F5D37">
        <w:rPr>
          <w:rFonts w:ascii="Courier New" w:eastAsia="Times New Roman" w:hAnsi="Courier New" w:cs="Courier New"/>
          <w:color w:val="80FFBB"/>
          <w:sz w:val="20"/>
          <w:szCs w:val="20"/>
          <w:lang w:val="en-US" w:eastAsia="ru-RU"/>
        </w:rPr>
        <w:t>width</w:t>
      </w:r>
      <w:r w:rsidRPr="006F5D37">
        <w:rPr>
          <w:rFonts w:ascii="Courier New" w:eastAsia="Times New Roman" w:hAnsi="Courier New" w:cs="Courier New"/>
          <w:color w:val="FFFFFF"/>
          <w:sz w:val="20"/>
          <w:szCs w:val="20"/>
          <w:lang w:val="en-US" w:eastAsia="ru-RU"/>
        </w:rPr>
        <w:t xml:space="preserve">: </w:t>
      </w:r>
      <w:r w:rsidRPr="006F5D37">
        <w:rPr>
          <w:rFonts w:ascii="Courier New" w:eastAsia="Times New Roman" w:hAnsi="Courier New" w:cs="Courier New"/>
          <w:color w:val="FF628C"/>
          <w:sz w:val="20"/>
          <w:szCs w:val="20"/>
          <w:lang w:val="en-US" w:eastAsia="ru-RU"/>
        </w:rPr>
        <w:t>70</w:t>
      </w:r>
      <w:r w:rsidRPr="006F5D37">
        <w:rPr>
          <w:rFonts w:ascii="Courier New" w:eastAsia="Times New Roman" w:hAnsi="Courier New" w:cs="Courier New"/>
          <w:b/>
          <w:bCs/>
          <w:color w:val="68E868"/>
          <w:sz w:val="20"/>
          <w:szCs w:val="20"/>
          <w:lang w:val="en-US" w:eastAsia="ru-RU"/>
        </w:rPr>
        <w:t>px</w:t>
      </w:r>
      <w:r w:rsidRPr="006F5D37">
        <w:rPr>
          <w:rFonts w:ascii="Courier New" w:eastAsia="Times New Roman" w:hAnsi="Courier New" w:cs="Courier New"/>
          <w:color w:val="E1EFFF"/>
          <w:sz w:val="20"/>
          <w:szCs w:val="20"/>
          <w:lang w:val="en-US" w:eastAsia="ru-RU"/>
        </w:rPr>
        <w:t>;</w:t>
      </w:r>
      <w:r w:rsidRPr="006F5D37">
        <w:rPr>
          <w:rFonts w:ascii="Courier New" w:eastAsia="Times New Roman" w:hAnsi="Courier New" w:cs="Courier New"/>
          <w:color w:val="E1EFFF"/>
          <w:sz w:val="20"/>
          <w:szCs w:val="20"/>
          <w:lang w:val="en-US" w:eastAsia="ru-RU"/>
        </w:rPr>
        <w:br/>
      </w:r>
      <w:r w:rsidRPr="006F5D37">
        <w:rPr>
          <w:rFonts w:ascii="Courier New" w:eastAsia="Times New Roman" w:hAnsi="Courier New" w:cs="Courier New"/>
          <w:color w:val="E1EFFF"/>
          <w:sz w:val="20"/>
          <w:szCs w:val="20"/>
          <w:lang w:val="en-US" w:eastAsia="ru-RU"/>
        </w:rPr>
        <w:lastRenderedPageBreak/>
        <w:t xml:space="preserve">                    </w:t>
      </w:r>
      <w:r w:rsidRPr="006F5D37">
        <w:rPr>
          <w:rFonts w:ascii="Courier New" w:eastAsia="Times New Roman" w:hAnsi="Courier New" w:cs="Courier New"/>
          <w:color w:val="80FFBB"/>
          <w:sz w:val="20"/>
          <w:szCs w:val="20"/>
          <w:lang w:val="en-US" w:eastAsia="ru-RU"/>
        </w:rPr>
        <w:t>height</w:t>
      </w:r>
      <w:r w:rsidRPr="006F5D37">
        <w:rPr>
          <w:rFonts w:ascii="Courier New" w:eastAsia="Times New Roman" w:hAnsi="Courier New" w:cs="Courier New"/>
          <w:color w:val="FFFFFF"/>
          <w:sz w:val="20"/>
          <w:szCs w:val="20"/>
          <w:lang w:val="en-US" w:eastAsia="ru-RU"/>
        </w:rPr>
        <w:t xml:space="preserve">: </w:t>
      </w:r>
      <w:r w:rsidRPr="006F5D37">
        <w:rPr>
          <w:rFonts w:ascii="Courier New" w:eastAsia="Times New Roman" w:hAnsi="Courier New" w:cs="Courier New"/>
          <w:color w:val="FF628C"/>
          <w:sz w:val="20"/>
          <w:szCs w:val="20"/>
          <w:lang w:val="en-US" w:eastAsia="ru-RU"/>
        </w:rPr>
        <w:t>70</w:t>
      </w:r>
      <w:r w:rsidRPr="006F5D37">
        <w:rPr>
          <w:rFonts w:ascii="Courier New" w:eastAsia="Times New Roman" w:hAnsi="Courier New" w:cs="Courier New"/>
          <w:b/>
          <w:bCs/>
          <w:color w:val="68E868"/>
          <w:sz w:val="20"/>
          <w:szCs w:val="20"/>
          <w:lang w:val="en-US" w:eastAsia="ru-RU"/>
        </w:rPr>
        <w:t>px</w:t>
      </w:r>
      <w:r w:rsidRPr="006F5D37">
        <w:rPr>
          <w:rFonts w:ascii="Courier New" w:eastAsia="Times New Roman" w:hAnsi="Courier New" w:cs="Courier New"/>
          <w:color w:val="E1EFFF"/>
          <w:sz w:val="20"/>
          <w:szCs w:val="20"/>
          <w:lang w:val="en-US" w:eastAsia="ru-RU"/>
        </w:rPr>
        <w:t>;</w:t>
      </w:r>
      <w:r w:rsidRPr="006F5D37">
        <w:rPr>
          <w:rFonts w:ascii="Courier New" w:eastAsia="Times New Roman" w:hAnsi="Courier New" w:cs="Courier New"/>
          <w:color w:val="E1EFFF"/>
          <w:sz w:val="20"/>
          <w:szCs w:val="20"/>
          <w:lang w:val="en-US" w:eastAsia="ru-RU"/>
        </w:rPr>
        <w:br/>
        <w:t xml:space="preserve">                    </w:t>
      </w:r>
      <w:r w:rsidRPr="006F5D37">
        <w:rPr>
          <w:rFonts w:ascii="Courier New" w:eastAsia="Times New Roman" w:hAnsi="Courier New" w:cs="Courier New"/>
          <w:color w:val="80FFBB"/>
          <w:sz w:val="20"/>
          <w:szCs w:val="20"/>
          <w:lang w:val="en-US" w:eastAsia="ru-RU"/>
        </w:rPr>
        <w:t>top</w:t>
      </w:r>
      <w:r w:rsidRPr="006F5D37">
        <w:rPr>
          <w:rFonts w:ascii="Courier New" w:eastAsia="Times New Roman" w:hAnsi="Courier New" w:cs="Courier New"/>
          <w:color w:val="FFFFFF"/>
          <w:sz w:val="20"/>
          <w:szCs w:val="20"/>
          <w:lang w:val="en-US" w:eastAsia="ru-RU"/>
        </w:rPr>
        <w:t xml:space="preserve">: </w:t>
      </w:r>
      <w:r w:rsidRPr="006F5D37">
        <w:rPr>
          <w:rFonts w:ascii="Courier New" w:eastAsia="Times New Roman" w:hAnsi="Courier New" w:cs="Courier New"/>
          <w:color w:val="FF628C"/>
          <w:sz w:val="20"/>
          <w:szCs w:val="20"/>
          <w:lang w:val="en-US" w:eastAsia="ru-RU"/>
        </w:rPr>
        <w:t>70</w:t>
      </w:r>
      <w:r w:rsidRPr="006F5D37">
        <w:rPr>
          <w:rFonts w:ascii="Courier New" w:eastAsia="Times New Roman" w:hAnsi="Courier New" w:cs="Courier New"/>
          <w:b/>
          <w:bCs/>
          <w:color w:val="68E868"/>
          <w:sz w:val="20"/>
          <w:szCs w:val="20"/>
          <w:lang w:val="en-US" w:eastAsia="ru-RU"/>
        </w:rPr>
        <w:t>px</w:t>
      </w:r>
      <w:r w:rsidRPr="006F5D37">
        <w:rPr>
          <w:rFonts w:ascii="Courier New" w:eastAsia="Times New Roman" w:hAnsi="Courier New" w:cs="Courier New"/>
          <w:color w:val="E1EFFF"/>
          <w:sz w:val="20"/>
          <w:szCs w:val="20"/>
          <w:lang w:val="en-US" w:eastAsia="ru-RU"/>
        </w:rPr>
        <w:t>;</w:t>
      </w:r>
      <w:r w:rsidRPr="006F5D37">
        <w:rPr>
          <w:rFonts w:ascii="Courier New" w:eastAsia="Times New Roman" w:hAnsi="Courier New" w:cs="Courier New"/>
          <w:color w:val="E1EFFF"/>
          <w:sz w:val="20"/>
          <w:szCs w:val="20"/>
          <w:lang w:val="en-US" w:eastAsia="ru-RU"/>
        </w:rPr>
        <w:br/>
        <w:t xml:space="preserve">                    </w:t>
      </w:r>
      <w:r w:rsidRPr="006F5D37">
        <w:rPr>
          <w:rFonts w:ascii="Courier New" w:eastAsia="Times New Roman" w:hAnsi="Courier New" w:cs="Courier New"/>
          <w:color w:val="80FFBB"/>
          <w:sz w:val="20"/>
          <w:szCs w:val="20"/>
          <w:lang w:val="en-US" w:eastAsia="ru-RU"/>
        </w:rPr>
        <w:t xml:space="preserve">left </w:t>
      </w:r>
      <w:r w:rsidRPr="006F5D37">
        <w:rPr>
          <w:rFonts w:ascii="Courier New" w:eastAsia="Times New Roman" w:hAnsi="Courier New" w:cs="Courier New"/>
          <w:color w:val="FFDD00"/>
          <w:sz w:val="20"/>
          <w:szCs w:val="20"/>
          <w:lang w:val="en-US" w:eastAsia="ru-RU"/>
        </w:rPr>
        <w:t>70</w:t>
      </w:r>
      <w:r w:rsidRPr="006F5D37">
        <w:rPr>
          <w:rFonts w:ascii="Courier New" w:eastAsia="Times New Roman" w:hAnsi="Courier New" w:cs="Courier New"/>
          <w:b/>
          <w:bCs/>
          <w:color w:val="68E868"/>
          <w:sz w:val="20"/>
          <w:szCs w:val="20"/>
          <w:lang w:val="en-US" w:eastAsia="ru-RU"/>
        </w:rPr>
        <w:t>px</w:t>
      </w:r>
      <w:r w:rsidRPr="006F5D37">
        <w:rPr>
          <w:rFonts w:ascii="Courier New" w:eastAsia="Times New Roman" w:hAnsi="Courier New" w:cs="Courier New"/>
          <w:color w:val="E1EFFF"/>
          <w:sz w:val="20"/>
          <w:szCs w:val="20"/>
          <w:lang w:val="en-US" w:eastAsia="ru-RU"/>
        </w:rPr>
        <w:t>;</w:t>
      </w:r>
      <w:r w:rsidRPr="006F5D37">
        <w:rPr>
          <w:rFonts w:ascii="Courier New" w:eastAsia="Times New Roman" w:hAnsi="Courier New" w:cs="Courier New"/>
          <w:color w:val="E1EFFF"/>
          <w:sz w:val="20"/>
          <w:szCs w:val="20"/>
          <w:lang w:val="en-US" w:eastAsia="ru-RU"/>
        </w:rPr>
        <w:br/>
        <w:t xml:space="preserve">                    </w:t>
      </w:r>
      <w:r w:rsidRPr="006F5D37">
        <w:rPr>
          <w:rFonts w:ascii="Courier New" w:eastAsia="Times New Roman" w:hAnsi="Courier New" w:cs="Courier New"/>
          <w:color w:val="80FFBB"/>
          <w:sz w:val="20"/>
          <w:szCs w:val="20"/>
          <w:lang w:val="en-US" w:eastAsia="ru-RU"/>
        </w:rPr>
        <w:t>background-color</w:t>
      </w:r>
      <w:r w:rsidRPr="006F5D37">
        <w:rPr>
          <w:rFonts w:ascii="Courier New" w:eastAsia="Times New Roman" w:hAnsi="Courier New" w:cs="Courier New"/>
          <w:color w:val="FFFFFF"/>
          <w:sz w:val="20"/>
          <w:szCs w:val="20"/>
          <w:lang w:val="en-US" w:eastAsia="ru-RU"/>
        </w:rPr>
        <w:t xml:space="preserve">: </w:t>
      </w:r>
      <w:r w:rsidRPr="006F5D37">
        <w:rPr>
          <w:rFonts w:ascii="Courier New" w:eastAsia="Times New Roman" w:hAnsi="Courier New" w:cs="Courier New"/>
          <w:b/>
          <w:bCs/>
          <w:color w:val="68E868"/>
          <w:sz w:val="20"/>
          <w:szCs w:val="20"/>
          <w:lang w:val="en-US" w:eastAsia="ru-RU"/>
        </w:rPr>
        <w:t>yellow</w:t>
      </w:r>
      <w:r w:rsidRPr="006F5D37">
        <w:rPr>
          <w:rFonts w:ascii="Courier New" w:eastAsia="Times New Roman" w:hAnsi="Courier New" w:cs="Courier New"/>
          <w:color w:val="E1EFFF"/>
          <w:sz w:val="20"/>
          <w:szCs w:val="20"/>
          <w:lang w:val="en-US" w:eastAsia="ru-RU"/>
        </w:rPr>
        <w:t>;</w:t>
      </w:r>
      <w:r w:rsidRPr="006F5D37">
        <w:rPr>
          <w:rFonts w:ascii="Courier New" w:eastAsia="Times New Roman" w:hAnsi="Courier New" w:cs="Courier New"/>
          <w:color w:val="E1EFFF"/>
          <w:sz w:val="20"/>
          <w:szCs w:val="20"/>
          <w:lang w:val="en-US" w:eastAsia="ru-RU"/>
        </w:rPr>
        <w:br/>
        <w:t xml:space="preserve">                }</w:t>
      </w:r>
      <w:r w:rsidRPr="006F5D37">
        <w:rPr>
          <w:rFonts w:ascii="Courier New" w:eastAsia="Times New Roman" w:hAnsi="Courier New" w:cs="Courier New"/>
          <w:color w:val="E1EFFF"/>
          <w:sz w:val="20"/>
          <w:szCs w:val="20"/>
          <w:lang w:val="en-US" w:eastAsia="ru-RU"/>
        </w:rPr>
        <w:br/>
        <w:t xml:space="preserve">                </w:t>
      </w:r>
      <w:r w:rsidRPr="006F5D37">
        <w:rPr>
          <w:rFonts w:ascii="Courier New" w:eastAsia="Times New Roman" w:hAnsi="Courier New" w:cs="Courier New"/>
          <w:color w:val="FFDD00"/>
          <w:sz w:val="20"/>
          <w:szCs w:val="20"/>
          <w:lang w:val="en-US" w:eastAsia="ru-RU"/>
        </w:rPr>
        <w:t>50%</w:t>
      </w:r>
      <w:r w:rsidRPr="006F5D37">
        <w:rPr>
          <w:rFonts w:ascii="Courier New" w:eastAsia="Times New Roman" w:hAnsi="Courier New" w:cs="Courier New"/>
          <w:color w:val="E1EFFF"/>
          <w:sz w:val="20"/>
          <w:szCs w:val="20"/>
          <w:lang w:val="en-US" w:eastAsia="ru-RU"/>
        </w:rPr>
        <w:t>{</w:t>
      </w:r>
      <w:r w:rsidRPr="006F5D37">
        <w:rPr>
          <w:rFonts w:ascii="Courier New" w:eastAsia="Times New Roman" w:hAnsi="Courier New" w:cs="Courier New"/>
          <w:color w:val="E1EFFF"/>
          <w:sz w:val="20"/>
          <w:szCs w:val="20"/>
          <w:lang w:val="en-US" w:eastAsia="ru-RU"/>
        </w:rPr>
        <w:br/>
        <w:t xml:space="preserve">                    </w:t>
      </w:r>
      <w:r w:rsidRPr="006F5D37">
        <w:rPr>
          <w:rFonts w:ascii="Courier New" w:eastAsia="Times New Roman" w:hAnsi="Courier New" w:cs="Courier New"/>
          <w:color w:val="80FFBB"/>
          <w:sz w:val="20"/>
          <w:szCs w:val="20"/>
          <w:lang w:val="en-US" w:eastAsia="ru-RU"/>
        </w:rPr>
        <w:t>width</w:t>
      </w:r>
      <w:r w:rsidRPr="006F5D37">
        <w:rPr>
          <w:rFonts w:ascii="Courier New" w:eastAsia="Times New Roman" w:hAnsi="Courier New" w:cs="Courier New"/>
          <w:color w:val="FFFFFF"/>
          <w:sz w:val="20"/>
          <w:szCs w:val="20"/>
          <w:lang w:val="en-US" w:eastAsia="ru-RU"/>
        </w:rPr>
        <w:t xml:space="preserve">: </w:t>
      </w:r>
      <w:r w:rsidRPr="006F5D37">
        <w:rPr>
          <w:rFonts w:ascii="Courier New" w:eastAsia="Times New Roman" w:hAnsi="Courier New" w:cs="Courier New"/>
          <w:color w:val="FF628C"/>
          <w:sz w:val="20"/>
          <w:szCs w:val="20"/>
          <w:lang w:val="en-US" w:eastAsia="ru-RU"/>
        </w:rPr>
        <w:t>90</w:t>
      </w:r>
      <w:r w:rsidRPr="006F5D37">
        <w:rPr>
          <w:rFonts w:ascii="Courier New" w:eastAsia="Times New Roman" w:hAnsi="Courier New" w:cs="Courier New"/>
          <w:b/>
          <w:bCs/>
          <w:color w:val="68E868"/>
          <w:sz w:val="20"/>
          <w:szCs w:val="20"/>
          <w:lang w:val="en-US" w:eastAsia="ru-RU"/>
        </w:rPr>
        <w:t>px</w:t>
      </w:r>
      <w:r w:rsidRPr="006F5D37">
        <w:rPr>
          <w:rFonts w:ascii="Courier New" w:eastAsia="Times New Roman" w:hAnsi="Courier New" w:cs="Courier New"/>
          <w:color w:val="E1EFFF"/>
          <w:sz w:val="20"/>
          <w:szCs w:val="20"/>
          <w:lang w:val="en-US" w:eastAsia="ru-RU"/>
        </w:rPr>
        <w:t>;</w:t>
      </w:r>
      <w:r w:rsidRPr="006F5D37">
        <w:rPr>
          <w:rFonts w:ascii="Courier New" w:eastAsia="Times New Roman" w:hAnsi="Courier New" w:cs="Courier New"/>
          <w:color w:val="E1EFFF"/>
          <w:sz w:val="20"/>
          <w:szCs w:val="20"/>
          <w:lang w:val="en-US" w:eastAsia="ru-RU"/>
        </w:rPr>
        <w:br/>
        <w:t xml:space="preserve">                    </w:t>
      </w:r>
      <w:r w:rsidRPr="006F5D37">
        <w:rPr>
          <w:rFonts w:ascii="Courier New" w:eastAsia="Times New Roman" w:hAnsi="Courier New" w:cs="Courier New"/>
          <w:color w:val="80FFBB"/>
          <w:sz w:val="20"/>
          <w:szCs w:val="20"/>
          <w:lang w:val="en-US" w:eastAsia="ru-RU"/>
        </w:rPr>
        <w:t>height</w:t>
      </w:r>
      <w:r w:rsidRPr="006F5D37">
        <w:rPr>
          <w:rFonts w:ascii="Courier New" w:eastAsia="Times New Roman" w:hAnsi="Courier New" w:cs="Courier New"/>
          <w:color w:val="FFFFFF"/>
          <w:sz w:val="20"/>
          <w:szCs w:val="20"/>
          <w:lang w:val="en-US" w:eastAsia="ru-RU"/>
        </w:rPr>
        <w:t xml:space="preserve">: </w:t>
      </w:r>
      <w:r w:rsidRPr="006F5D37">
        <w:rPr>
          <w:rFonts w:ascii="Courier New" w:eastAsia="Times New Roman" w:hAnsi="Courier New" w:cs="Courier New"/>
          <w:color w:val="FF628C"/>
          <w:sz w:val="20"/>
          <w:szCs w:val="20"/>
          <w:lang w:val="en-US" w:eastAsia="ru-RU"/>
        </w:rPr>
        <w:t>90</w:t>
      </w:r>
      <w:r w:rsidRPr="006F5D37">
        <w:rPr>
          <w:rFonts w:ascii="Courier New" w:eastAsia="Times New Roman" w:hAnsi="Courier New" w:cs="Courier New"/>
          <w:b/>
          <w:bCs/>
          <w:color w:val="68E868"/>
          <w:sz w:val="20"/>
          <w:szCs w:val="20"/>
          <w:lang w:val="en-US" w:eastAsia="ru-RU"/>
        </w:rPr>
        <w:t>px</w:t>
      </w:r>
      <w:r w:rsidRPr="006F5D37">
        <w:rPr>
          <w:rFonts w:ascii="Courier New" w:eastAsia="Times New Roman" w:hAnsi="Courier New" w:cs="Courier New"/>
          <w:color w:val="E1EFFF"/>
          <w:sz w:val="20"/>
          <w:szCs w:val="20"/>
          <w:lang w:val="en-US" w:eastAsia="ru-RU"/>
        </w:rPr>
        <w:t>;</w:t>
      </w:r>
      <w:r w:rsidRPr="006F5D37">
        <w:rPr>
          <w:rFonts w:ascii="Courier New" w:eastAsia="Times New Roman" w:hAnsi="Courier New" w:cs="Courier New"/>
          <w:color w:val="E1EFFF"/>
          <w:sz w:val="20"/>
          <w:szCs w:val="20"/>
          <w:lang w:val="en-US" w:eastAsia="ru-RU"/>
        </w:rPr>
        <w:br/>
        <w:t xml:space="preserve">                    </w:t>
      </w:r>
      <w:r w:rsidRPr="006F5D37">
        <w:rPr>
          <w:rFonts w:ascii="Courier New" w:eastAsia="Times New Roman" w:hAnsi="Courier New" w:cs="Courier New"/>
          <w:color w:val="80FFBB"/>
          <w:sz w:val="20"/>
          <w:szCs w:val="20"/>
          <w:lang w:val="en-US" w:eastAsia="ru-RU"/>
        </w:rPr>
        <w:t>top</w:t>
      </w:r>
      <w:r w:rsidRPr="006F5D37">
        <w:rPr>
          <w:rFonts w:ascii="Courier New" w:eastAsia="Times New Roman" w:hAnsi="Courier New" w:cs="Courier New"/>
          <w:color w:val="FFFFFF"/>
          <w:sz w:val="20"/>
          <w:szCs w:val="20"/>
          <w:lang w:val="en-US" w:eastAsia="ru-RU"/>
        </w:rPr>
        <w:t xml:space="preserve">: </w:t>
      </w:r>
      <w:r w:rsidRPr="006F5D37">
        <w:rPr>
          <w:rFonts w:ascii="Courier New" w:eastAsia="Times New Roman" w:hAnsi="Courier New" w:cs="Courier New"/>
          <w:color w:val="FF628C"/>
          <w:sz w:val="20"/>
          <w:szCs w:val="20"/>
          <w:lang w:val="en-US" w:eastAsia="ru-RU"/>
        </w:rPr>
        <w:t>90</w:t>
      </w:r>
      <w:r w:rsidRPr="006F5D37">
        <w:rPr>
          <w:rFonts w:ascii="Courier New" w:eastAsia="Times New Roman" w:hAnsi="Courier New" w:cs="Courier New"/>
          <w:b/>
          <w:bCs/>
          <w:color w:val="68E868"/>
          <w:sz w:val="20"/>
          <w:szCs w:val="20"/>
          <w:lang w:val="en-US" w:eastAsia="ru-RU"/>
        </w:rPr>
        <w:t>px</w:t>
      </w:r>
      <w:r w:rsidRPr="006F5D37">
        <w:rPr>
          <w:rFonts w:ascii="Courier New" w:eastAsia="Times New Roman" w:hAnsi="Courier New" w:cs="Courier New"/>
          <w:color w:val="E1EFFF"/>
          <w:sz w:val="20"/>
          <w:szCs w:val="20"/>
          <w:lang w:val="en-US" w:eastAsia="ru-RU"/>
        </w:rPr>
        <w:t>;</w:t>
      </w:r>
      <w:r w:rsidRPr="006F5D37">
        <w:rPr>
          <w:rFonts w:ascii="Courier New" w:eastAsia="Times New Roman" w:hAnsi="Courier New" w:cs="Courier New"/>
          <w:color w:val="E1EFFF"/>
          <w:sz w:val="20"/>
          <w:szCs w:val="20"/>
          <w:lang w:val="en-US" w:eastAsia="ru-RU"/>
        </w:rPr>
        <w:br/>
        <w:t xml:space="preserve">                    </w:t>
      </w:r>
      <w:r w:rsidRPr="006F5D37">
        <w:rPr>
          <w:rFonts w:ascii="Courier New" w:eastAsia="Times New Roman" w:hAnsi="Courier New" w:cs="Courier New"/>
          <w:color w:val="80FFBB"/>
          <w:sz w:val="20"/>
          <w:szCs w:val="20"/>
          <w:lang w:val="en-US" w:eastAsia="ru-RU"/>
        </w:rPr>
        <w:t>left</w:t>
      </w:r>
      <w:r w:rsidRPr="006F5D37">
        <w:rPr>
          <w:rFonts w:ascii="Courier New" w:eastAsia="Times New Roman" w:hAnsi="Courier New" w:cs="Courier New"/>
          <w:color w:val="FFFFFF"/>
          <w:sz w:val="20"/>
          <w:szCs w:val="20"/>
          <w:lang w:val="en-US" w:eastAsia="ru-RU"/>
        </w:rPr>
        <w:t xml:space="preserve">: </w:t>
      </w:r>
      <w:r w:rsidRPr="006F5D37">
        <w:rPr>
          <w:rFonts w:ascii="Courier New" w:eastAsia="Times New Roman" w:hAnsi="Courier New" w:cs="Courier New"/>
          <w:color w:val="FF628C"/>
          <w:sz w:val="20"/>
          <w:szCs w:val="20"/>
          <w:lang w:val="en-US" w:eastAsia="ru-RU"/>
        </w:rPr>
        <w:t>90</w:t>
      </w:r>
      <w:r w:rsidRPr="006F5D37">
        <w:rPr>
          <w:rFonts w:ascii="Courier New" w:eastAsia="Times New Roman" w:hAnsi="Courier New" w:cs="Courier New"/>
          <w:b/>
          <w:bCs/>
          <w:color w:val="68E868"/>
          <w:sz w:val="20"/>
          <w:szCs w:val="20"/>
          <w:lang w:val="en-US" w:eastAsia="ru-RU"/>
        </w:rPr>
        <w:t>px</w:t>
      </w:r>
      <w:r w:rsidRPr="006F5D37">
        <w:rPr>
          <w:rFonts w:ascii="Courier New" w:eastAsia="Times New Roman" w:hAnsi="Courier New" w:cs="Courier New"/>
          <w:color w:val="E1EFFF"/>
          <w:sz w:val="20"/>
          <w:szCs w:val="20"/>
          <w:lang w:val="en-US" w:eastAsia="ru-RU"/>
        </w:rPr>
        <w:t>;</w:t>
      </w:r>
      <w:r w:rsidRPr="006F5D37">
        <w:rPr>
          <w:rFonts w:ascii="Courier New" w:eastAsia="Times New Roman" w:hAnsi="Courier New" w:cs="Courier New"/>
          <w:color w:val="E1EFFF"/>
          <w:sz w:val="20"/>
          <w:szCs w:val="20"/>
          <w:lang w:val="en-US" w:eastAsia="ru-RU"/>
        </w:rPr>
        <w:br/>
        <w:t xml:space="preserve">                    </w:t>
      </w:r>
      <w:r w:rsidRPr="006F5D37">
        <w:rPr>
          <w:rFonts w:ascii="Courier New" w:eastAsia="Times New Roman" w:hAnsi="Courier New" w:cs="Courier New"/>
          <w:color w:val="80FFBB"/>
          <w:sz w:val="20"/>
          <w:szCs w:val="20"/>
          <w:lang w:val="en-US" w:eastAsia="ru-RU"/>
        </w:rPr>
        <w:t>background-color</w:t>
      </w:r>
      <w:r w:rsidRPr="006F5D37">
        <w:rPr>
          <w:rFonts w:ascii="Courier New" w:eastAsia="Times New Roman" w:hAnsi="Courier New" w:cs="Courier New"/>
          <w:color w:val="FFFFFF"/>
          <w:sz w:val="20"/>
          <w:szCs w:val="20"/>
          <w:lang w:val="en-US" w:eastAsia="ru-RU"/>
        </w:rPr>
        <w:t xml:space="preserve">: </w:t>
      </w:r>
      <w:r w:rsidRPr="006F5D37">
        <w:rPr>
          <w:rFonts w:ascii="Courier New" w:eastAsia="Times New Roman" w:hAnsi="Courier New" w:cs="Courier New"/>
          <w:b/>
          <w:bCs/>
          <w:color w:val="68E868"/>
          <w:sz w:val="20"/>
          <w:szCs w:val="20"/>
          <w:lang w:val="en-US" w:eastAsia="ru-RU"/>
        </w:rPr>
        <w:t>red</w:t>
      </w:r>
      <w:r w:rsidRPr="006F5D37">
        <w:rPr>
          <w:rFonts w:ascii="Courier New" w:eastAsia="Times New Roman" w:hAnsi="Courier New" w:cs="Courier New"/>
          <w:color w:val="E1EFFF"/>
          <w:sz w:val="20"/>
          <w:szCs w:val="20"/>
          <w:lang w:val="en-US" w:eastAsia="ru-RU"/>
        </w:rPr>
        <w:t>;</w:t>
      </w:r>
      <w:r w:rsidRPr="006F5D37">
        <w:rPr>
          <w:rFonts w:ascii="Courier New" w:eastAsia="Times New Roman" w:hAnsi="Courier New" w:cs="Courier New"/>
          <w:color w:val="E1EFFF"/>
          <w:sz w:val="20"/>
          <w:szCs w:val="20"/>
          <w:lang w:val="en-US" w:eastAsia="ru-RU"/>
        </w:rPr>
        <w:br/>
        <w:t xml:space="preserve">                }</w:t>
      </w:r>
      <w:r w:rsidRPr="006F5D37">
        <w:rPr>
          <w:rFonts w:ascii="Courier New" w:eastAsia="Times New Roman" w:hAnsi="Courier New" w:cs="Courier New"/>
          <w:color w:val="E1EFFF"/>
          <w:sz w:val="20"/>
          <w:szCs w:val="20"/>
          <w:lang w:val="en-US" w:eastAsia="ru-RU"/>
        </w:rPr>
        <w:br/>
        <w:t xml:space="preserve">                </w:t>
      </w:r>
      <w:r w:rsidRPr="006F5D37">
        <w:rPr>
          <w:rFonts w:ascii="Courier New" w:eastAsia="Times New Roman" w:hAnsi="Courier New" w:cs="Courier New"/>
          <w:color w:val="FFDD00"/>
          <w:sz w:val="20"/>
          <w:szCs w:val="20"/>
          <w:lang w:val="en-US" w:eastAsia="ru-RU"/>
        </w:rPr>
        <w:t>100%</w:t>
      </w:r>
      <w:r w:rsidRPr="006F5D37">
        <w:rPr>
          <w:rFonts w:ascii="Courier New" w:eastAsia="Times New Roman" w:hAnsi="Courier New" w:cs="Courier New"/>
          <w:color w:val="E1EFFF"/>
          <w:sz w:val="20"/>
          <w:szCs w:val="20"/>
          <w:lang w:val="en-US" w:eastAsia="ru-RU"/>
        </w:rPr>
        <w:t>{</w:t>
      </w:r>
      <w:r w:rsidRPr="006F5D37">
        <w:rPr>
          <w:rFonts w:ascii="Courier New" w:eastAsia="Times New Roman" w:hAnsi="Courier New" w:cs="Courier New"/>
          <w:color w:val="E1EFFF"/>
          <w:sz w:val="20"/>
          <w:szCs w:val="20"/>
          <w:lang w:val="en-US" w:eastAsia="ru-RU"/>
        </w:rPr>
        <w:br/>
        <w:t xml:space="preserve">                    </w:t>
      </w:r>
      <w:r w:rsidRPr="006F5D37">
        <w:rPr>
          <w:rFonts w:ascii="Courier New" w:eastAsia="Times New Roman" w:hAnsi="Courier New" w:cs="Courier New"/>
          <w:color w:val="80FFBB"/>
          <w:sz w:val="20"/>
          <w:szCs w:val="20"/>
          <w:lang w:val="en-US" w:eastAsia="ru-RU"/>
        </w:rPr>
        <w:t>width</w:t>
      </w:r>
      <w:r w:rsidRPr="006F5D37">
        <w:rPr>
          <w:rFonts w:ascii="Courier New" w:eastAsia="Times New Roman" w:hAnsi="Courier New" w:cs="Courier New"/>
          <w:color w:val="FFFFFF"/>
          <w:sz w:val="20"/>
          <w:szCs w:val="20"/>
          <w:lang w:val="en-US" w:eastAsia="ru-RU"/>
        </w:rPr>
        <w:t xml:space="preserve">: </w:t>
      </w:r>
      <w:r w:rsidRPr="006F5D37">
        <w:rPr>
          <w:rFonts w:ascii="Courier New" w:eastAsia="Times New Roman" w:hAnsi="Courier New" w:cs="Courier New"/>
          <w:color w:val="FF628C"/>
          <w:sz w:val="20"/>
          <w:szCs w:val="20"/>
          <w:lang w:val="en-US" w:eastAsia="ru-RU"/>
        </w:rPr>
        <w:t>120</w:t>
      </w:r>
      <w:r w:rsidRPr="006F5D37">
        <w:rPr>
          <w:rFonts w:ascii="Courier New" w:eastAsia="Times New Roman" w:hAnsi="Courier New" w:cs="Courier New"/>
          <w:b/>
          <w:bCs/>
          <w:color w:val="68E868"/>
          <w:sz w:val="20"/>
          <w:szCs w:val="20"/>
          <w:lang w:val="en-US" w:eastAsia="ru-RU"/>
        </w:rPr>
        <w:t>px</w:t>
      </w:r>
      <w:r w:rsidRPr="006F5D37">
        <w:rPr>
          <w:rFonts w:ascii="Courier New" w:eastAsia="Times New Roman" w:hAnsi="Courier New" w:cs="Courier New"/>
          <w:color w:val="E1EFFF"/>
          <w:sz w:val="20"/>
          <w:szCs w:val="20"/>
          <w:lang w:val="en-US" w:eastAsia="ru-RU"/>
        </w:rPr>
        <w:t>;</w:t>
      </w:r>
      <w:r w:rsidRPr="006F5D37">
        <w:rPr>
          <w:rFonts w:ascii="Courier New" w:eastAsia="Times New Roman" w:hAnsi="Courier New" w:cs="Courier New"/>
          <w:color w:val="E1EFFF"/>
          <w:sz w:val="20"/>
          <w:szCs w:val="20"/>
          <w:lang w:val="en-US" w:eastAsia="ru-RU"/>
        </w:rPr>
        <w:br/>
        <w:t xml:space="preserve">                    </w:t>
      </w:r>
      <w:r w:rsidRPr="006F5D37">
        <w:rPr>
          <w:rFonts w:ascii="Courier New" w:eastAsia="Times New Roman" w:hAnsi="Courier New" w:cs="Courier New"/>
          <w:color w:val="80FFBB"/>
          <w:sz w:val="20"/>
          <w:szCs w:val="20"/>
          <w:lang w:val="en-US" w:eastAsia="ru-RU"/>
        </w:rPr>
        <w:t>height</w:t>
      </w:r>
      <w:r w:rsidRPr="006F5D37">
        <w:rPr>
          <w:rFonts w:ascii="Courier New" w:eastAsia="Times New Roman" w:hAnsi="Courier New" w:cs="Courier New"/>
          <w:color w:val="FFFFFF"/>
          <w:sz w:val="20"/>
          <w:szCs w:val="20"/>
          <w:lang w:val="en-US" w:eastAsia="ru-RU"/>
        </w:rPr>
        <w:t xml:space="preserve">: </w:t>
      </w:r>
      <w:r w:rsidRPr="006F5D37">
        <w:rPr>
          <w:rFonts w:ascii="Courier New" w:eastAsia="Times New Roman" w:hAnsi="Courier New" w:cs="Courier New"/>
          <w:color w:val="FF628C"/>
          <w:sz w:val="20"/>
          <w:szCs w:val="20"/>
          <w:lang w:val="en-US" w:eastAsia="ru-RU"/>
        </w:rPr>
        <w:t>120</w:t>
      </w:r>
      <w:r w:rsidRPr="006F5D37">
        <w:rPr>
          <w:rFonts w:ascii="Courier New" w:eastAsia="Times New Roman" w:hAnsi="Courier New" w:cs="Courier New"/>
          <w:b/>
          <w:bCs/>
          <w:color w:val="68E868"/>
          <w:sz w:val="20"/>
          <w:szCs w:val="20"/>
          <w:lang w:val="en-US" w:eastAsia="ru-RU"/>
        </w:rPr>
        <w:t>px</w:t>
      </w:r>
      <w:r w:rsidRPr="006F5D37">
        <w:rPr>
          <w:rFonts w:ascii="Courier New" w:eastAsia="Times New Roman" w:hAnsi="Courier New" w:cs="Courier New"/>
          <w:color w:val="E1EFFF"/>
          <w:sz w:val="20"/>
          <w:szCs w:val="20"/>
          <w:lang w:val="en-US" w:eastAsia="ru-RU"/>
        </w:rPr>
        <w:t>;</w:t>
      </w:r>
      <w:r w:rsidRPr="006F5D37">
        <w:rPr>
          <w:rFonts w:ascii="Courier New" w:eastAsia="Times New Roman" w:hAnsi="Courier New" w:cs="Courier New"/>
          <w:color w:val="E1EFFF"/>
          <w:sz w:val="20"/>
          <w:szCs w:val="20"/>
          <w:lang w:val="en-US" w:eastAsia="ru-RU"/>
        </w:rPr>
        <w:br/>
        <w:t xml:space="preserve">                    </w:t>
      </w:r>
      <w:r w:rsidRPr="006F5D37">
        <w:rPr>
          <w:rFonts w:ascii="Courier New" w:eastAsia="Times New Roman" w:hAnsi="Courier New" w:cs="Courier New"/>
          <w:color w:val="80FFBB"/>
          <w:sz w:val="20"/>
          <w:szCs w:val="20"/>
          <w:lang w:val="en-US" w:eastAsia="ru-RU"/>
        </w:rPr>
        <w:t>top</w:t>
      </w:r>
      <w:r w:rsidRPr="006F5D37">
        <w:rPr>
          <w:rFonts w:ascii="Courier New" w:eastAsia="Times New Roman" w:hAnsi="Courier New" w:cs="Courier New"/>
          <w:color w:val="FFFFFF"/>
          <w:sz w:val="20"/>
          <w:szCs w:val="20"/>
          <w:lang w:val="en-US" w:eastAsia="ru-RU"/>
        </w:rPr>
        <w:t xml:space="preserve">: </w:t>
      </w:r>
      <w:r w:rsidRPr="006F5D37">
        <w:rPr>
          <w:rFonts w:ascii="Courier New" w:eastAsia="Times New Roman" w:hAnsi="Courier New" w:cs="Courier New"/>
          <w:color w:val="FF628C"/>
          <w:sz w:val="20"/>
          <w:szCs w:val="20"/>
          <w:lang w:val="en-US" w:eastAsia="ru-RU"/>
        </w:rPr>
        <w:t>120</w:t>
      </w:r>
      <w:r w:rsidRPr="006F5D37">
        <w:rPr>
          <w:rFonts w:ascii="Courier New" w:eastAsia="Times New Roman" w:hAnsi="Courier New" w:cs="Courier New"/>
          <w:b/>
          <w:bCs/>
          <w:color w:val="68E868"/>
          <w:sz w:val="20"/>
          <w:szCs w:val="20"/>
          <w:lang w:val="en-US" w:eastAsia="ru-RU"/>
        </w:rPr>
        <w:t>px</w:t>
      </w:r>
      <w:r w:rsidRPr="006F5D37">
        <w:rPr>
          <w:rFonts w:ascii="Courier New" w:eastAsia="Times New Roman" w:hAnsi="Courier New" w:cs="Courier New"/>
          <w:color w:val="E1EFFF"/>
          <w:sz w:val="20"/>
          <w:szCs w:val="20"/>
          <w:lang w:val="en-US" w:eastAsia="ru-RU"/>
        </w:rPr>
        <w:t>;</w:t>
      </w:r>
      <w:r w:rsidRPr="006F5D37">
        <w:rPr>
          <w:rFonts w:ascii="Courier New" w:eastAsia="Times New Roman" w:hAnsi="Courier New" w:cs="Courier New"/>
          <w:color w:val="E1EFFF"/>
          <w:sz w:val="20"/>
          <w:szCs w:val="20"/>
          <w:lang w:val="en-US" w:eastAsia="ru-RU"/>
        </w:rPr>
        <w:br/>
        <w:t xml:space="preserve">                    </w:t>
      </w:r>
      <w:r w:rsidRPr="006F5D37">
        <w:rPr>
          <w:rFonts w:ascii="Courier New" w:eastAsia="Times New Roman" w:hAnsi="Courier New" w:cs="Courier New"/>
          <w:color w:val="80FFBB"/>
          <w:sz w:val="20"/>
          <w:szCs w:val="20"/>
          <w:lang w:val="en-US" w:eastAsia="ru-RU"/>
        </w:rPr>
        <w:t>left</w:t>
      </w:r>
      <w:r w:rsidRPr="006F5D37">
        <w:rPr>
          <w:rFonts w:ascii="Courier New" w:eastAsia="Times New Roman" w:hAnsi="Courier New" w:cs="Courier New"/>
          <w:color w:val="FFFFFF"/>
          <w:sz w:val="20"/>
          <w:szCs w:val="20"/>
          <w:lang w:val="en-US" w:eastAsia="ru-RU"/>
        </w:rPr>
        <w:t xml:space="preserve">: </w:t>
      </w:r>
      <w:r w:rsidRPr="006F5D37">
        <w:rPr>
          <w:rFonts w:ascii="Courier New" w:eastAsia="Times New Roman" w:hAnsi="Courier New" w:cs="Courier New"/>
          <w:color w:val="FF628C"/>
          <w:sz w:val="20"/>
          <w:szCs w:val="20"/>
          <w:lang w:val="en-US" w:eastAsia="ru-RU"/>
        </w:rPr>
        <w:t>120</w:t>
      </w:r>
      <w:r w:rsidRPr="006F5D37">
        <w:rPr>
          <w:rFonts w:ascii="Courier New" w:eastAsia="Times New Roman" w:hAnsi="Courier New" w:cs="Courier New"/>
          <w:b/>
          <w:bCs/>
          <w:color w:val="68E868"/>
          <w:sz w:val="20"/>
          <w:szCs w:val="20"/>
          <w:lang w:val="en-US" w:eastAsia="ru-RU"/>
        </w:rPr>
        <w:t>px</w:t>
      </w:r>
      <w:r w:rsidRPr="006F5D37">
        <w:rPr>
          <w:rFonts w:ascii="Courier New" w:eastAsia="Times New Roman" w:hAnsi="Courier New" w:cs="Courier New"/>
          <w:color w:val="E1EFFF"/>
          <w:sz w:val="20"/>
          <w:szCs w:val="20"/>
          <w:lang w:val="en-US" w:eastAsia="ru-RU"/>
        </w:rPr>
        <w:t>;</w:t>
      </w:r>
      <w:r w:rsidRPr="006F5D37">
        <w:rPr>
          <w:rFonts w:ascii="Courier New" w:eastAsia="Times New Roman" w:hAnsi="Courier New" w:cs="Courier New"/>
          <w:color w:val="E1EFFF"/>
          <w:sz w:val="20"/>
          <w:szCs w:val="20"/>
          <w:lang w:val="en-US" w:eastAsia="ru-RU"/>
        </w:rPr>
        <w:br/>
        <w:t xml:space="preserve">                    </w:t>
      </w:r>
      <w:r w:rsidRPr="006F5D37">
        <w:rPr>
          <w:rFonts w:ascii="Courier New" w:eastAsia="Times New Roman" w:hAnsi="Courier New" w:cs="Courier New"/>
          <w:color w:val="80FFBB"/>
          <w:sz w:val="20"/>
          <w:szCs w:val="20"/>
          <w:lang w:val="en-US" w:eastAsia="ru-RU"/>
        </w:rPr>
        <w:t>background-color</w:t>
      </w:r>
      <w:r w:rsidRPr="006F5D37">
        <w:rPr>
          <w:rFonts w:ascii="Courier New" w:eastAsia="Times New Roman" w:hAnsi="Courier New" w:cs="Courier New"/>
          <w:color w:val="FFFFFF"/>
          <w:sz w:val="20"/>
          <w:szCs w:val="20"/>
          <w:lang w:val="en-US" w:eastAsia="ru-RU"/>
        </w:rPr>
        <w:t xml:space="preserve">: </w:t>
      </w:r>
      <w:r w:rsidRPr="006F5D37">
        <w:rPr>
          <w:rFonts w:ascii="Courier New" w:eastAsia="Times New Roman" w:hAnsi="Courier New" w:cs="Courier New"/>
          <w:b/>
          <w:bCs/>
          <w:color w:val="68E868"/>
          <w:sz w:val="20"/>
          <w:szCs w:val="20"/>
          <w:lang w:val="en-US" w:eastAsia="ru-RU"/>
        </w:rPr>
        <w:t>darkred</w:t>
      </w:r>
      <w:r w:rsidRPr="006F5D37">
        <w:rPr>
          <w:rFonts w:ascii="Courier New" w:eastAsia="Times New Roman" w:hAnsi="Courier New" w:cs="Courier New"/>
          <w:color w:val="E1EFFF"/>
          <w:sz w:val="20"/>
          <w:szCs w:val="20"/>
          <w:lang w:val="en-US" w:eastAsia="ru-RU"/>
        </w:rPr>
        <w:t>;</w:t>
      </w:r>
      <w:r w:rsidRPr="006F5D37">
        <w:rPr>
          <w:rFonts w:ascii="Courier New" w:eastAsia="Times New Roman" w:hAnsi="Courier New" w:cs="Courier New"/>
          <w:color w:val="E1EFFF"/>
          <w:sz w:val="20"/>
          <w:szCs w:val="20"/>
          <w:lang w:val="en-US" w:eastAsia="ru-RU"/>
        </w:rPr>
        <w:br/>
        <w:t xml:space="preserve">                }</w:t>
      </w:r>
      <w:r w:rsidRPr="006F5D37">
        <w:rPr>
          <w:rFonts w:ascii="Courier New" w:eastAsia="Times New Roman" w:hAnsi="Courier New" w:cs="Courier New"/>
          <w:color w:val="E1EFFF"/>
          <w:sz w:val="20"/>
          <w:szCs w:val="20"/>
          <w:lang w:val="en-US" w:eastAsia="ru-RU"/>
        </w:rPr>
        <w:br/>
        <w:t xml:space="preserve">            }</w:t>
      </w:r>
      <w:r w:rsidRPr="006F5D37">
        <w:rPr>
          <w:rFonts w:ascii="Courier New" w:eastAsia="Times New Roman" w:hAnsi="Courier New" w:cs="Courier New"/>
          <w:color w:val="E1EFFF"/>
          <w:sz w:val="20"/>
          <w:szCs w:val="20"/>
          <w:lang w:val="en-US" w:eastAsia="ru-RU"/>
        </w:rPr>
        <w:br/>
      </w:r>
      <w:r w:rsidRPr="006F5D37">
        <w:rPr>
          <w:rFonts w:ascii="Courier New" w:eastAsia="Times New Roman" w:hAnsi="Courier New" w:cs="Courier New"/>
          <w:color w:val="E1EFFF"/>
          <w:sz w:val="20"/>
          <w:szCs w:val="20"/>
          <w:lang w:val="en-US" w:eastAsia="ru-RU"/>
        </w:rPr>
        <w:br/>
        <w:t xml:space="preserve">             .</w:t>
      </w:r>
      <w:r w:rsidRPr="006F5D37">
        <w:rPr>
          <w:rFonts w:ascii="Courier New" w:eastAsia="Times New Roman" w:hAnsi="Courier New" w:cs="Courier New"/>
          <w:color w:val="FFDD00"/>
          <w:sz w:val="20"/>
          <w:szCs w:val="20"/>
          <w:lang w:val="en-US" w:eastAsia="ru-RU"/>
        </w:rPr>
        <w:t>move</w:t>
      </w:r>
      <w:r w:rsidRPr="006F5D37">
        <w:rPr>
          <w:rFonts w:ascii="Courier New" w:eastAsia="Times New Roman" w:hAnsi="Courier New" w:cs="Courier New"/>
          <w:color w:val="E1EFFF"/>
          <w:sz w:val="20"/>
          <w:szCs w:val="20"/>
          <w:lang w:val="en-US" w:eastAsia="ru-RU"/>
        </w:rPr>
        <w:t>{</w:t>
      </w:r>
      <w:r w:rsidRPr="006F5D37">
        <w:rPr>
          <w:rFonts w:ascii="Courier New" w:eastAsia="Times New Roman" w:hAnsi="Courier New" w:cs="Courier New"/>
          <w:color w:val="E1EFFF"/>
          <w:sz w:val="20"/>
          <w:szCs w:val="20"/>
          <w:lang w:val="en-US" w:eastAsia="ru-RU"/>
        </w:rPr>
        <w:br/>
        <w:t xml:space="preserve">                 </w:t>
      </w:r>
      <w:r w:rsidRPr="006F5D37">
        <w:rPr>
          <w:rFonts w:ascii="Courier New" w:eastAsia="Times New Roman" w:hAnsi="Courier New" w:cs="Courier New"/>
          <w:color w:val="80FFBB"/>
          <w:sz w:val="20"/>
          <w:szCs w:val="20"/>
          <w:lang w:val="en-US" w:eastAsia="ru-RU"/>
        </w:rPr>
        <w:t>animation</w:t>
      </w:r>
      <w:r w:rsidRPr="006F5D37">
        <w:rPr>
          <w:rFonts w:ascii="Courier New" w:eastAsia="Times New Roman" w:hAnsi="Courier New" w:cs="Courier New"/>
          <w:color w:val="FFFFFF"/>
          <w:sz w:val="20"/>
          <w:szCs w:val="20"/>
          <w:lang w:val="en-US" w:eastAsia="ru-RU"/>
        </w:rPr>
        <w:t xml:space="preserve">: </w:t>
      </w:r>
      <w:r w:rsidRPr="006F5D37">
        <w:rPr>
          <w:rFonts w:ascii="Courier New" w:eastAsia="Times New Roman" w:hAnsi="Courier New" w:cs="Courier New"/>
          <w:color w:val="FFDD00"/>
          <w:sz w:val="20"/>
          <w:szCs w:val="20"/>
          <w:lang w:val="en-US" w:eastAsia="ru-RU"/>
        </w:rPr>
        <w:t xml:space="preserve">makeBigger </w:t>
      </w:r>
      <w:r w:rsidRPr="006F5D37">
        <w:rPr>
          <w:rFonts w:ascii="Courier New" w:eastAsia="Times New Roman" w:hAnsi="Courier New" w:cs="Courier New"/>
          <w:color w:val="FF628C"/>
          <w:sz w:val="20"/>
          <w:szCs w:val="20"/>
          <w:lang w:val="en-US" w:eastAsia="ru-RU"/>
        </w:rPr>
        <w:t>3</w:t>
      </w:r>
      <w:r w:rsidRPr="006F5D37">
        <w:rPr>
          <w:rFonts w:ascii="Courier New" w:eastAsia="Times New Roman" w:hAnsi="Courier New" w:cs="Courier New"/>
          <w:b/>
          <w:bCs/>
          <w:color w:val="68E868"/>
          <w:sz w:val="20"/>
          <w:szCs w:val="20"/>
          <w:lang w:val="en-US" w:eastAsia="ru-RU"/>
        </w:rPr>
        <w:t>s</w:t>
      </w:r>
      <w:r w:rsidRPr="006F5D37">
        <w:rPr>
          <w:rFonts w:ascii="Courier New" w:eastAsia="Times New Roman" w:hAnsi="Courier New" w:cs="Courier New"/>
          <w:color w:val="E1EFFF"/>
          <w:sz w:val="20"/>
          <w:szCs w:val="20"/>
          <w:lang w:val="en-US" w:eastAsia="ru-RU"/>
        </w:rPr>
        <w:t>;</w:t>
      </w:r>
      <w:r w:rsidRPr="006F5D37">
        <w:rPr>
          <w:rFonts w:ascii="Courier New" w:eastAsia="Times New Roman" w:hAnsi="Courier New" w:cs="Courier New"/>
          <w:color w:val="E1EFFF"/>
          <w:sz w:val="20"/>
          <w:szCs w:val="20"/>
          <w:lang w:val="en-US" w:eastAsia="ru-RU"/>
        </w:rPr>
        <w:br/>
        <w:t xml:space="preserve">             }</w:t>
      </w:r>
      <w:r w:rsidRPr="006F5D37">
        <w:rPr>
          <w:rFonts w:ascii="Courier New" w:eastAsia="Times New Roman" w:hAnsi="Courier New" w:cs="Courier New"/>
          <w:color w:val="E1EFFF"/>
          <w:sz w:val="20"/>
          <w:szCs w:val="20"/>
          <w:lang w:val="en-US" w:eastAsia="ru-RU"/>
        </w:rPr>
        <w:br/>
        <w:t xml:space="preserve">        &lt;/</w:t>
      </w:r>
      <w:r w:rsidRPr="006F5D37">
        <w:rPr>
          <w:rFonts w:ascii="Courier New" w:eastAsia="Times New Roman" w:hAnsi="Courier New" w:cs="Courier New"/>
          <w:color w:val="9EFFFF"/>
          <w:sz w:val="20"/>
          <w:szCs w:val="20"/>
          <w:lang w:val="en-US" w:eastAsia="ru-RU"/>
        </w:rPr>
        <w:t>style</w:t>
      </w:r>
      <w:r w:rsidRPr="006F5D37">
        <w:rPr>
          <w:rFonts w:ascii="Courier New" w:eastAsia="Times New Roman" w:hAnsi="Courier New" w:cs="Courier New"/>
          <w:color w:val="E1EFFF"/>
          <w:sz w:val="20"/>
          <w:szCs w:val="20"/>
          <w:lang w:val="en-US" w:eastAsia="ru-RU"/>
        </w:rPr>
        <w:t>&gt;</w:t>
      </w:r>
      <w:r w:rsidRPr="006F5D37">
        <w:rPr>
          <w:rFonts w:ascii="Courier New" w:eastAsia="Times New Roman" w:hAnsi="Courier New" w:cs="Courier New"/>
          <w:color w:val="E1EFFF"/>
          <w:sz w:val="20"/>
          <w:szCs w:val="20"/>
          <w:lang w:val="en-US" w:eastAsia="ru-RU"/>
        </w:rPr>
        <w:br/>
      </w:r>
      <w:r w:rsidRPr="006F5D37">
        <w:rPr>
          <w:rFonts w:ascii="Courier New" w:eastAsia="Times New Roman" w:hAnsi="Courier New" w:cs="Courier New"/>
          <w:color w:val="E1EFFF"/>
          <w:sz w:val="20"/>
          <w:szCs w:val="20"/>
          <w:lang w:val="en-US" w:eastAsia="ru-RU"/>
        </w:rPr>
        <w:br/>
        <w:t>&lt;/</w:t>
      </w:r>
      <w:r w:rsidRPr="006F5D37">
        <w:rPr>
          <w:rFonts w:ascii="Courier New" w:eastAsia="Times New Roman" w:hAnsi="Courier New" w:cs="Courier New"/>
          <w:color w:val="9EFFFF"/>
          <w:sz w:val="20"/>
          <w:szCs w:val="20"/>
          <w:lang w:val="en-US" w:eastAsia="ru-RU"/>
        </w:rPr>
        <w:t>head</w:t>
      </w:r>
      <w:r w:rsidRPr="006F5D37">
        <w:rPr>
          <w:rFonts w:ascii="Courier New" w:eastAsia="Times New Roman" w:hAnsi="Courier New" w:cs="Courier New"/>
          <w:color w:val="E1EFFF"/>
          <w:sz w:val="20"/>
          <w:szCs w:val="20"/>
          <w:lang w:val="en-US" w:eastAsia="ru-RU"/>
        </w:rPr>
        <w:t>&gt;</w:t>
      </w:r>
      <w:r w:rsidRPr="006F5D37">
        <w:rPr>
          <w:rFonts w:ascii="Courier New" w:eastAsia="Times New Roman" w:hAnsi="Courier New" w:cs="Courier New"/>
          <w:color w:val="E1EFFF"/>
          <w:sz w:val="20"/>
          <w:szCs w:val="20"/>
          <w:lang w:val="en-US" w:eastAsia="ru-RU"/>
        </w:rPr>
        <w:br/>
        <w:t>&lt;</w:t>
      </w:r>
      <w:r w:rsidRPr="006F5D37">
        <w:rPr>
          <w:rFonts w:ascii="Courier New" w:eastAsia="Times New Roman" w:hAnsi="Courier New" w:cs="Courier New"/>
          <w:color w:val="9EFFFF"/>
          <w:sz w:val="20"/>
          <w:szCs w:val="20"/>
          <w:lang w:val="en-US" w:eastAsia="ru-RU"/>
        </w:rPr>
        <w:t>body</w:t>
      </w:r>
      <w:r w:rsidRPr="006F5D37">
        <w:rPr>
          <w:rFonts w:ascii="Courier New" w:eastAsia="Times New Roman" w:hAnsi="Courier New" w:cs="Courier New"/>
          <w:color w:val="E1EFFF"/>
          <w:sz w:val="20"/>
          <w:szCs w:val="20"/>
          <w:lang w:val="en-US" w:eastAsia="ru-RU"/>
        </w:rPr>
        <w:t>&gt;</w:t>
      </w:r>
      <w:r w:rsidRPr="006F5D37">
        <w:rPr>
          <w:rFonts w:ascii="Courier New" w:eastAsia="Times New Roman" w:hAnsi="Courier New" w:cs="Courier New"/>
          <w:color w:val="E1EFFF"/>
          <w:sz w:val="20"/>
          <w:szCs w:val="20"/>
          <w:lang w:val="en-US" w:eastAsia="ru-RU"/>
        </w:rPr>
        <w:br/>
        <w:t xml:space="preserve">    &lt;</w:t>
      </w:r>
      <w:r w:rsidRPr="006F5D37">
        <w:rPr>
          <w:rFonts w:ascii="Courier New" w:eastAsia="Times New Roman" w:hAnsi="Courier New" w:cs="Courier New"/>
          <w:color w:val="9EFFFF"/>
          <w:sz w:val="20"/>
          <w:szCs w:val="20"/>
          <w:lang w:val="en-US" w:eastAsia="ru-RU"/>
        </w:rPr>
        <w:t xml:space="preserve">div </w:t>
      </w:r>
      <w:r w:rsidRPr="006F5D37">
        <w:rPr>
          <w:rFonts w:ascii="Courier New" w:eastAsia="Times New Roman" w:hAnsi="Courier New" w:cs="Courier New"/>
          <w:color w:val="FFDD00"/>
          <w:sz w:val="20"/>
          <w:szCs w:val="20"/>
          <w:lang w:val="en-US" w:eastAsia="ru-RU"/>
        </w:rPr>
        <w:t>id=</w:t>
      </w:r>
      <w:r w:rsidRPr="006F5D37">
        <w:rPr>
          <w:rFonts w:ascii="Courier New" w:eastAsia="Times New Roman" w:hAnsi="Courier New" w:cs="Courier New"/>
          <w:b/>
          <w:bCs/>
          <w:color w:val="3AD900"/>
          <w:sz w:val="20"/>
          <w:szCs w:val="20"/>
          <w:lang w:val="en-US" w:eastAsia="ru-RU"/>
        </w:rPr>
        <w:t xml:space="preserve">"foursquare" </w:t>
      </w:r>
      <w:r w:rsidRPr="006F5D37">
        <w:rPr>
          <w:rFonts w:ascii="Courier New" w:eastAsia="Times New Roman" w:hAnsi="Courier New" w:cs="Courier New"/>
          <w:color w:val="FFDD00"/>
          <w:sz w:val="20"/>
          <w:szCs w:val="20"/>
          <w:lang w:val="en-US" w:eastAsia="ru-RU"/>
        </w:rPr>
        <w:t>class=</w:t>
      </w:r>
      <w:r w:rsidRPr="006F5D37">
        <w:rPr>
          <w:rFonts w:ascii="Courier New" w:eastAsia="Times New Roman" w:hAnsi="Courier New" w:cs="Courier New"/>
          <w:b/>
          <w:bCs/>
          <w:color w:val="3AD900"/>
          <w:sz w:val="20"/>
          <w:szCs w:val="20"/>
          <w:lang w:val="en-US" w:eastAsia="ru-RU"/>
        </w:rPr>
        <w:t>"foursquare"</w:t>
      </w:r>
      <w:r w:rsidRPr="006F5D37">
        <w:rPr>
          <w:rFonts w:ascii="Courier New" w:eastAsia="Times New Roman" w:hAnsi="Courier New" w:cs="Courier New"/>
          <w:color w:val="E1EFFF"/>
          <w:sz w:val="20"/>
          <w:szCs w:val="20"/>
          <w:lang w:val="en-US" w:eastAsia="ru-RU"/>
        </w:rPr>
        <w:t>&gt;&lt;/</w:t>
      </w:r>
      <w:r w:rsidRPr="006F5D37">
        <w:rPr>
          <w:rFonts w:ascii="Courier New" w:eastAsia="Times New Roman" w:hAnsi="Courier New" w:cs="Courier New"/>
          <w:color w:val="9EFFFF"/>
          <w:sz w:val="20"/>
          <w:szCs w:val="20"/>
          <w:lang w:val="en-US" w:eastAsia="ru-RU"/>
        </w:rPr>
        <w:t>div</w:t>
      </w:r>
      <w:r w:rsidRPr="006F5D37">
        <w:rPr>
          <w:rFonts w:ascii="Courier New" w:eastAsia="Times New Roman" w:hAnsi="Courier New" w:cs="Courier New"/>
          <w:color w:val="E1EFFF"/>
          <w:sz w:val="20"/>
          <w:szCs w:val="20"/>
          <w:lang w:val="en-US" w:eastAsia="ru-RU"/>
        </w:rPr>
        <w:t>&gt;</w:t>
      </w:r>
      <w:r w:rsidRPr="006F5D37">
        <w:rPr>
          <w:rFonts w:ascii="Courier New" w:eastAsia="Times New Roman" w:hAnsi="Courier New" w:cs="Courier New"/>
          <w:color w:val="E1EFFF"/>
          <w:sz w:val="20"/>
          <w:szCs w:val="20"/>
          <w:lang w:val="en-US" w:eastAsia="ru-RU"/>
        </w:rPr>
        <w:br/>
        <w:t xml:space="preserve">    &lt;</w:t>
      </w:r>
      <w:r w:rsidRPr="006F5D37">
        <w:rPr>
          <w:rFonts w:ascii="Courier New" w:eastAsia="Times New Roman" w:hAnsi="Courier New" w:cs="Courier New"/>
          <w:color w:val="9EFFFF"/>
          <w:sz w:val="20"/>
          <w:szCs w:val="20"/>
          <w:lang w:val="en-US" w:eastAsia="ru-RU"/>
        </w:rPr>
        <w:t xml:space="preserve">button </w:t>
      </w:r>
      <w:r w:rsidRPr="006F5D37">
        <w:rPr>
          <w:rFonts w:ascii="Courier New" w:eastAsia="Times New Roman" w:hAnsi="Courier New" w:cs="Courier New"/>
          <w:color w:val="FFDD00"/>
          <w:sz w:val="20"/>
          <w:szCs w:val="20"/>
          <w:lang w:val="en-US" w:eastAsia="ru-RU"/>
        </w:rPr>
        <w:t>id=</w:t>
      </w:r>
      <w:r w:rsidRPr="006F5D37">
        <w:rPr>
          <w:rFonts w:ascii="Courier New" w:eastAsia="Times New Roman" w:hAnsi="Courier New" w:cs="Courier New"/>
          <w:b/>
          <w:bCs/>
          <w:color w:val="3AD900"/>
          <w:sz w:val="20"/>
          <w:szCs w:val="20"/>
          <w:lang w:val="en-US" w:eastAsia="ru-RU"/>
        </w:rPr>
        <w:t>"pressButton"</w:t>
      </w:r>
      <w:r w:rsidRPr="006F5D37">
        <w:rPr>
          <w:rFonts w:ascii="Courier New" w:eastAsia="Times New Roman" w:hAnsi="Courier New" w:cs="Courier New"/>
          <w:color w:val="E1EFFF"/>
          <w:sz w:val="20"/>
          <w:szCs w:val="20"/>
          <w:lang w:val="en-US" w:eastAsia="ru-RU"/>
        </w:rPr>
        <w:t>&gt;</w:t>
      </w:r>
      <w:r w:rsidRPr="006F5D37">
        <w:rPr>
          <w:rFonts w:ascii="Courier New" w:eastAsia="Times New Roman" w:hAnsi="Courier New" w:cs="Courier New"/>
          <w:b/>
          <w:bCs/>
          <w:color w:val="FFFFFF"/>
          <w:sz w:val="20"/>
          <w:szCs w:val="20"/>
          <w:lang w:val="en-US" w:eastAsia="ru-RU"/>
        </w:rPr>
        <w:t>Press to show animation</w:t>
      </w:r>
      <w:r w:rsidRPr="006F5D37">
        <w:rPr>
          <w:rFonts w:ascii="Courier New" w:eastAsia="Times New Roman" w:hAnsi="Courier New" w:cs="Courier New"/>
          <w:color w:val="E1EFFF"/>
          <w:sz w:val="20"/>
          <w:szCs w:val="20"/>
          <w:lang w:val="en-US" w:eastAsia="ru-RU"/>
        </w:rPr>
        <w:t>&lt;/</w:t>
      </w:r>
      <w:r w:rsidRPr="006F5D37">
        <w:rPr>
          <w:rFonts w:ascii="Courier New" w:eastAsia="Times New Roman" w:hAnsi="Courier New" w:cs="Courier New"/>
          <w:color w:val="9EFFFF"/>
          <w:sz w:val="20"/>
          <w:szCs w:val="20"/>
          <w:lang w:val="en-US" w:eastAsia="ru-RU"/>
        </w:rPr>
        <w:t>button</w:t>
      </w:r>
      <w:r w:rsidRPr="006F5D37">
        <w:rPr>
          <w:rFonts w:ascii="Courier New" w:eastAsia="Times New Roman" w:hAnsi="Courier New" w:cs="Courier New"/>
          <w:color w:val="E1EFFF"/>
          <w:sz w:val="20"/>
          <w:szCs w:val="20"/>
          <w:lang w:val="en-US" w:eastAsia="ru-RU"/>
        </w:rPr>
        <w:t>&gt;</w:t>
      </w:r>
      <w:r w:rsidRPr="006F5D37">
        <w:rPr>
          <w:rFonts w:ascii="Courier New" w:eastAsia="Times New Roman" w:hAnsi="Courier New" w:cs="Courier New"/>
          <w:color w:val="E1EFFF"/>
          <w:sz w:val="20"/>
          <w:szCs w:val="20"/>
          <w:lang w:val="en-US" w:eastAsia="ru-RU"/>
        </w:rPr>
        <w:br/>
        <w:t xml:space="preserve">    &lt;</w:t>
      </w:r>
      <w:r w:rsidRPr="006F5D37">
        <w:rPr>
          <w:rFonts w:ascii="Courier New" w:eastAsia="Times New Roman" w:hAnsi="Courier New" w:cs="Courier New"/>
          <w:color w:val="9EFFFF"/>
          <w:sz w:val="20"/>
          <w:szCs w:val="20"/>
          <w:lang w:val="en-US" w:eastAsia="ru-RU"/>
        </w:rPr>
        <w:t xml:space="preserve">script </w:t>
      </w:r>
      <w:r w:rsidRPr="006F5D37">
        <w:rPr>
          <w:rFonts w:ascii="Courier New" w:eastAsia="Times New Roman" w:hAnsi="Courier New" w:cs="Courier New"/>
          <w:color w:val="FFDD00"/>
          <w:sz w:val="20"/>
          <w:szCs w:val="20"/>
          <w:lang w:val="en-US" w:eastAsia="ru-RU"/>
        </w:rPr>
        <w:t xml:space="preserve">type = </w:t>
      </w:r>
      <w:r w:rsidRPr="006F5D37">
        <w:rPr>
          <w:rFonts w:ascii="Courier New" w:eastAsia="Times New Roman" w:hAnsi="Courier New" w:cs="Courier New"/>
          <w:b/>
          <w:bCs/>
          <w:color w:val="3AD900"/>
          <w:sz w:val="20"/>
          <w:szCs w:val="20"/>
          <w:lang w:val="en-US" w:eastAsia="ru-RU"/>
        </w:rPr>
        <w:t xml:space="preserve">"text/javascript" </w:t>
      </w:r>
      <w:r w:rsidRPr="006F5D37">
        <w:rPr>
          <w:rFonts w:ascii="Courier New" w:eastAsia="Times New Roman" w:hAnsi="Courier New" w:cs="Courier New"/>
          <w:color w:val="FFDD00"/>
          <w:sz w:val="20"/>
          <w:szCs w:val="20"/>
          <w:lang w:val="en-US" w:eastAsia="ru-RU"/>
        </w:rPr>
        <w:t xml:space="preserve">src = </w:t>
      </w:r>
      <w:r w:rsidRPr="006F5D37">
        <w:rPr>
          <w:rFonts w:ascii="Courier New" w:eastAsia="Times New Roman" w:hAnsi="Courier New" w:cs="Courier New"/>
          <w:b/>
          <w:bCs/>
          <w:color w:val="3AD900"/>
          <w:sz w:val="20"/>
          <w:szCs w:val="20"/>
          <w:lang w:val="en-US" w:eastAsia="ru-RU"/>
        </w:rPr>
        <w:t xml:space="preserve">"script/js.js" </w:t>
      </w:r>
      <w:r w:rsidRPr="006F5D37">
        <w:rPr>
          <w:rFonts w:ascii="Courier New" w:eastAsia="Times New Roman" w:hAnsi="Courier New" w:cs="Courier New"/>
          <w:color w:val="E1EFFF"/>
          <w:sz w:val="20"/>
          <w:szCs w:val="20"/>
          <w:lang w:val="en-US" w:eastAsia="ru-RU"/>
        </w:rPr>
        <w:t>&gt;&lt;/</w:t>
      </w:r>
      <w:r w:rsidRPr="006F5D37">
        <w:rPr>
          <w:rFonts w:ascii="Courier New" w:eastAsia="Times New Roman" w:hAnsi="Courier New" w:cs="Courier New"/>
          <w:color w:val="9EFFFF"/>
          <w:sz w:val="20"/>
          <w:szCs w:val="20"/>
          <w:lang w:val="en-US" w:eastAsia="ru-RU"/>
        </w:rPr>
        <w:t>script</w:t>
      </w:r>
      <w:r w:rsidRPr="006F5D37">
        <w:rPr>
          <w:rFonts w:ascii="Courier New" w:eastAsia="Times New Roman" w:hAnsi="Courier New" w:cs="Courier New"/>
          <w:color w:val="E1EFFF"/>
          <w:sz w:val="20"/>
          <w:szCs w:val="20"/>
          <w:lang w:val="en-US" w:eastAsia="ru-RU"/>
        </w:rPr>
        <w:t>&gt;</w:t>
      </w:r>
      <w:r w:rsidRPr="006F5D37">
        <w:rPr>
          <w:rFonts w:ascii="Courier New" w:eastAsia="Times New Roman" w:hAnsi="Courier New" w:cs="Courier New"/>
          <w:i/>
          <w:iCs/>
          <w:color w:val="0088FF"/>
          <w:sz w:val="20"/>
          <w:szCs w:val="20"/>
          <w:lang w:val="en-US" w:eastAsia="ru-RU"/>
        </w:rPr>
        <w:t>&lt;!--</w:t>
      </w:r>
      <w:r w:rsidRPr="006F5D37">
        <w:rPr>
          <w:rFonts w:ascii="Courier New" w:eastAsia="Times New Roman" w:hAnsi="Courier New" w:cs="Courier New"/>
          <w:i/>
          <w:iCs/>
          <w:color w:val="0088FF"/>
          <w:sz w:val="20"/>
          <w:szCs w:val="20"/>
          <w:lang w:eastAsia="ru-RU"/>
        </w:rPr>
        <w:t>ОБЯЗАТЕЛЬНО</w:t>
      </w:r>
      <w:r w:rsidRPr="006F5D37">
        <w:rPr>
          <w:rFonts w:ascii="Courier New" w:eastAsia="Times New Roman" w:hAnsi="Courier New" w:cs="Courier New"/>
          <w:i/>
          <w:iCs/>
          <w:color w:val="0088FF"/>
          <w:sz w:val="20"/>
          <w:szCs w:val="20"/>
          <w:lang w:val="en-US" w:eastAsia="ru-RU"/>
        </w:rPr>
        <w:t xml:space="preserve"> </w:t>
      </w:r>
      <w:r w:rsidRPr="006F5D37">
        <w:rPr>
          <w:rFonts w:ascii="Courier New" w:eastAsia="Times New Roman" w:hAnsi="Courier New" w:cs="Courier New"/>
          <w:i/>
          <w:iCs/>
          <w:color w:val="0088FF"/>
          <w:sz w:val="20"/>
          <w:szCs w:val="20"/>
          <w:lang w:eastAsia="ru-RU"/>
        </w:rPr>
        <w:t>ПОДКЛЮЧАТЬ</w:t>
      </w:r>
      <w:r w:rsidRPr="006F5D37">
        <w:rPr>
          <w:rFonts w:ascii="Courier New" w:eastAsia="Times New Roman" w:hAnsi="Courier New" w:cs="Courier New"/>
          <w:i/>
          <w:iCs/>
          <w:color w:val="0088FF"/>
          <w:sz w:val="20"/>
          <w:szCs w:val="20"/>
          <w:lang w:val="en-US" w:eastAsia="ru-RU"/>
        </w:rPr>
        <w:t xml:space="preserve"> </w:t>
      </w:r>
      <w:r w:rsidRPr="006F5D37">
        <w:rPr>
          <w:rFonts w:ascii="Courier New" w:eastAsia="Times New Roman" w:hAnsi="Courier New" w:cs="Courier New"/>
          <w:i/>
          <w:iCs/>
          <w:color w:val="0088FF"/>
          <w:sz w:val="20"/>
          <w:szCs w:val="20"/>
          <w:lang w:eastAsia="ru-RU"/>
        </w:rPr>
        <w:t>ПОСЛЕ</w:t>
      </w:r>
      <w:r w:rsidRPr="006F5D37">
        <w:rPr>
          <w:rFonts w:ascii="Courier New" w:eastAsia="Times New Roman" w:hAnsi="Courier New" w:cs="Courier New"/>
          <w:i/>
          <w:iCs/>
          <w:color w:val="0088FF"/>
          <w:sz w:val="20"/>
          <w:szCs w:val="20"/>
          <w:lang w:val="en-US" w:eastAsia="ru-RU"/>
        </w:rPr>
        <w:t xml:space="preserve"> html-</w:t>
      </w:r>
      <w:r w:rsidRPr="006F5D37">
        <w:rPr>
          <w:rFonts w:ascii="Courier New" w:eastAsia="Times New Roman" w:hAnsi="Courier New" w:cs="Courier New"/>
          <w:i/>
          <w:iCs/>
          <w:color w:val="0088FF"/>
          <w:sz w:val="20"/>
          <w:szCs w:val="20"/>
          <w:lang w:eastAsia="ru-RU"/>
        </w:rPr>
        <w:t>кода</w:t>
      </w:r>
      <w:r w:rsidRPr="006F5D37">
        <w:rPr>
          <w:rFonts w:ascii="Courier New" w:eastAsia="Times New Roman" w:hAnsi="Courier New" w:cs="Courier New"/>
          <w:i/>
          <w:iCs/>
          <w:color w:val="0088FF"/>
          <w:sz w:val="20"/>
          <w:szCs w:val="20"/>
          <w:lang w:val="en-US" w:eastAsia="ru-RU"/>
        </w:rPr>
        <w:t xml:space="preserve">, </w:t>
      </w:r>
      <w:r w:rsidRPr="006F5D37">
        <w:rPr>
          <w:rFonts w:ascii="Courier New" w:eastAsia="Times New Roman" w:hAnsi="Courier New" w:cs="Courier New"/>
          <w:i/>
          <w:iCs/>
          <w:color w:val="0088FF"/>
          <w:sz w:val="20"/>
          <w:szCs w:val="20"/>
          <w:lang w:eastAsia="ru-RU"/>
        </w:rPr>
        <w:t>так</w:t>
      </w:r>
      <w:r w:rsidRPr="006F5D37">
        <w:rPr>
          <w:rFonts w:ascii="Courier New" w:eastAsia="Times New Roman" w:hAnsi="Courier New" w:cs="Courier New"/>
          <w:i/>
          <w:iCs/>
          <w:color w:val="0088FF"/>
          <w:sz w:val="20"/>
          <w:szCs w:val="20"/>
          <w:lang w:val="en-US" w:eastAsia="ru-RU"/>
        </w:rPr>
        <w:t xml:space="preserve"> </w:t>
      </w:r>
      <w:r w:rsidRPr="006F5D37">
        <w:rPr>
          <w:rFonts w:ascii="Courier New" w:eastAsia="Times New Roman" w:hAnsi="Courier New" w:cs="Courier New"/>
          <w:i/>
          <w:iCs/>
          <w:color w:val="0088FF"/>
          <w:sz w:val="20"/>
          <w:szCs w:val="20"/>
          <w:lang w:eastAsia="ru-RU"/>
        </w:rPr>
        <w:t>как</w:t>
      </w:r>
      <w:r w:rsidRPr="006F5D37">
        <w:rPr>
          <w:rFonts w:ascii="Courier New" w:eastAsia="Times New Roman" w:hAnsi="Courier New" w:cs="Courier New"/>
          <w:i/>
          <w:iCs/>
          <w:color w:val="0088FF"/>
          <w:sz w:val="20"/>
          <w:szCs w:val="20"/>
          <w:lang w:val="en-US" w:eastAsia="ru-RU"/>
        </w:rPr>
        <w:br/>
        <w:t xml:space="preserve">    </w:t>
      </w:r>
      <w:r w:rsidRPr="006F5D37">
        <w:rPr>
          <w:rFonts w:ascii="Courier New" w:eastAsia="Times New Roman" w:hAnsi="Courier New" w:cs="Courier New"/>
          <w:i/>
          <w:iCs/>
          <w:color w:val="0088FF"/>
          <w:sz w:val="20"/>
          <w:szCs w:val="20"/>
          <w:lang w:eastAsia="ru-RU"/>
        </w:rPr>
        <w:t>работать</w:t>
      </w:r>
      <w:r w:rsidRPr="006F5D37">
        <w:rPr>
          <w:rFonts w:ascii="Courier New" w:eastAsia="Times New Roman" w:hAnsi="Courier New" w:cs="Courier New"/>
          <w:i/>
          <w:iCs/>
          <w:color w:val="0088FF"/>
          <w:sz w:val="20"/>
          <w:szCs w:val="20"/>
          <w:lang w:val="en-US" w:eastAsia="ru-RU"/>
        </w:rPr>
        <w:t xml:space="preserve"> </w:t>
      </w:r>
      <w:r w:rsidRPr="006F5D37">
        <w:rPr>
          <w:rFonts w:ascii="Courier New" w:eastAsia="Times New Roman" w:hAnsi="Courier New" w:cs="Courier New"/>
          <w:i/>
          <w:iCs/>
          <w:color w:val="0088FF"/>
          <w:sz w:val="20"/>
          <w:szCs w:val="20"/>
          <w:lang w:eastAsia="ru-RU"/>
        </w:rPr>
        <w:t>не</w:t>
      </w:r>
      <w:r w:rsidRPr="006F5D37">
        <w:rPr>
          <w:rFonts w:ascii="Courier New" w:eastAsia="Times New Roman" w:hAnsi="Courier New" w:cs="Courier New"/>
          <w:i/>
          <w:iCs/>
          <w:color w:val="0088FF"/>
          <w:sz w:val="20"/>
          <w:szCs w:val="20"/>
          <w:lang w:val="en-US" w:eastAsia="ru-RU"/>
        </w:rPr>
        <w:t xml:space="preserve"> </w:t>
      </w:r>
      <w:r w:rsidRPr="006F5D37">
        <w:rPr>
          <w:rFonts w:ascii="Courier New" w:eastAsia="Times New Roman" w:hAnsi="Courier New" w:cs="Courier New"/>
          <w:i/>
          <w:iCs/>
          <w:color w:val="0088FF"/>
          <w:sz w:val="20"/>
          <w:szCs w:val="20"/>
          <w:lang w:eastAsia="ru-RU"/>
        </w:rPr>
        <w:t>будет</w:t>
      </w:r>
      <w:r w:rsidRPr="006F5D37">
        <w:rPr>
          <w:rFonts w:ascii="Courier New" w:eastAsia="Times New Roman" w:hAnsi="Courier New" w:cs="Courier New"/>
          <w:i/>
          <w:iCs/>
          <w:color w:val="0088FF"/>
          <w:sz w:val="20"/>
          <w:szCs w:val="20"/>
          <w:lang w:val="en-US" w:eastAsia="ru-RU"/>
        </w:rPr>
        <w:t>--&gt;</w:t>
      </w:r>
      <w:r w:rsidRPr="006F5D37">
        <w:rPr>
          <w:rFonts w:ascii="Courier New" w:eastAsia="Times New Roman" w:hAnsi="Courier New" w:cs="Courier New"/>
          <w:i/>
          <w:iCs/>
          <w:color w:val="0088FF"/>
          <w:sz w:val="20"/>
          <w:szCs w:val="20"/>
          <w:lang w:val="en-US" w:eastAsia="ru-RU"/>
        </w:rPr>
        <w:br/>
      </w:r>
      <w:r w:rsidRPr="006F5D37">
        <w:rPr>
          <w:rFonts w:ascii="Courier New" w:eastAsia="Times New Roman" w:hAnsi="Courier New" w:cs="Courier New"/>
          <w:i/>
          <w:iCs/>
          <w:color w:val="0088FF"/>
          <w:sz w:val="20"/>
          <w:szCs w:val="20"/>
          <w:lang w:val="en-US" w:eastAsia="ru-RU"/>
        </w:rPr>
        <w:br/>
      </w:r>
      <w:r w:rsidRPr="006F5D37">
        <w:rPr>
          <w:rFonts w:ascii="Courier New" w:eastAsia="Times New Roman" w:hAnsi="Courier New" w:cs="Courier New"/>
          <w:color w:val="E1EFFF"/>
          <w:sz w:val="20"/>
          <w:szCs w:val="20"/>
          <w:lang w:val="en-US" w:eastAsia="ru-RU"/>
        </w:rPr>
        <w:t>&lt;/</w:t>
      </w:r>
      <w:r w:rsidRPr="006F5D37">
        <w:rPr>
          <w:rFonts w:ascii="Courier New" w:eastAsia="Times New Roman" w:hAnsi="Courier New" w:cs="Courier New"/>
          <w:color w:val="9EFFFF"/>
          <w:sz w:val="20"/>
          <w:szCs w:val="20"/>
          <w:lang w:val="en-US" w:eastAsia="ru-RU"/>
        </w:rPr>
        <w:t>body</w:t>
      </w:r>
      <w:r w:rsidRPr="006F5D37">
        <w:rPr>
          <w:rFonts w:ascii="Courier New" w:eastAsia="Times New Roman" w:hAnsi="Courier New" w:cs="Courier New"/>
          <w:color w:val="E1EFFF"/>
          <w:sz w:val="20"/>
          <w:szCs w:val="20"/>
          <w:lang w:val="en-US" w:eastAsia="ru-RU"/>
        </w:rPr>
        <w:t>&gt;</w:t>
      </w:r>
    </w:p>
    <w:p w:rsidR="006F5D37" w:rsidRPr="006F5D37" w:rsidRDefault="006F5D37" w:rsidP="006F5D37">
      <w:pPr>
        <w:pStyle w:val="a3"/>
        <w:rPr>
          <w:b/>
          <w:noProof/>
          <w:lang w:val="en-US"/>
        </w:rPr>
      </w:pPr>
    </w:p>
    <w:p w:rsidR="00193712" w:rsidRPr="00193712" w:rsidRDefault="00193712" w:rsidP="001062D9">
      <w:pPr>
        <w:pStyle w:val="a3"/>
        <w:numPr>
          <w:ilvl w:val="0"/>
          <w:numId w:val="41"/>
        </w:numPr>
        <w:rPr>
          <w:b/>
          <w:noProof/>
        </w:rPr>
      </w:pPr>
      <w:r>
        <w:rPr>
          <w:noProof/>
        </w:rPr>
        <w:t xml:space="preserve">В </w:t>
      </w:r>
      <w:r>
        <w:rPr>
          <w:noProof/>
          <w:lang w:val="en-US"/>
        </w:rPr>
        <w:t>js-</w:t>
      </w:r>
      <w:r>
        <w:rPr>
          <w:noProof/>
        </w:rPr>
        <w:t>файле:</w:t>
      </w:r>
    </w:p>
    <w:p w:rsidR="00193712" w:rsidRPr="00193712" w:rsidRDefault="00193712" w:rsidP="00193712">
      <w:pPr>
        <w:pStyle w:val="a3"/>
        <w:numPr>
          <w:ilvl w:val="0"/>
          <w:numId w:val="43"/>
        </w:numPr>
        <w:rPr>
          <w:b/>
          <w:noProof/>
        </w:rPr>
      </w:pPr>
      <w:r>
        <w:rPr>
          <w:noProof/>
        </w:rPr>
        <w:t>получим доступ к кнопке</w:t>
      </w:r>
    </w:p>
    <w:p w:rsidR="00193712" w:rsidRPr="00193712" w:rsidRDefault="00193712" w:rsidP="00193712">
      <w:pPr>
        <w:pStyle w:val="a3"/>
        <w:numPr>
          <w:ilvl w:val="0"/>
          <w:numId w:val="43"/>
        </w:numPr>
        <w:rPr>
          <w:b/>
          <w:noProof/>
        </w:rPr>
      </w:pPr>
      <w:r>
        <w:rPr>
          <w:noProof/>
        </w:rPr>
        <w:t>напишем свойство нажатия на нее</w:t>
      </w:r>
    </w:p>
    <w:p w:rsidR="00193712" w:rsidRPr="00193712" w:rsidRDefault="00193712" w:rsidP="00193712">
      <w:pPr>
        <w:pStyle w:val="a3"/>
        <w:numPr>
          <w:ilvl w:val="0"/>
          <w:numId w:val="43"/>
        </w:numPr>
        <w:rPr>
          <w:b/>
          <w:noProof/>
        </w:rPr>
      </w:pPr>
      <w:r>
        <w:rPr>
          <w:noProof/>
        </w:rPr>
        <w:t>после этого получим доступ к квадрату</w:t>
      </w:r>
    </w:p>
    <w:p w:rsidR="00193712" w:rsidRPr="00193712" w:rsidRDefault="00193712" w:rsidP="00193712">
      <w:pPr>
        <w:pStyle w:val="a3"/>
        <w:numPr>
          <w:ilvl w:val="0"/>
          <w:numId w:val="43"/>
        </w:numPr>
        <w:rPr>
          <w:b/>
          <w:noProof/>
        </w:rPr>
      </w:pPr>
      <w:r>
        <w:rPr>
          <w:noProof/>
        </w:rPr>
        <w:t>присвоим ему новый стиль с анимацией</w:t>
      </w:r>
    </w:p>
    <w:p w:rsidR="00CF3CC5" w:rsidRPr="00CF3CC5" w:rsidRDefault="00CF3CC5" w:rsidP="00CF3CC5">
      <w:pPr>
        <w:pStyle w:val="a3"/>
        <w:numPr>
          <w:ilvl w:val="0"/>
          <w:numId w:val="43"/>
        </w:numPr>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lang w:val="en-US" w:eastAsia="ru-RU"/>
        </w:rPr>
      </w:pPr>
      <w:r w:rsidRPr="00CF3CC5">
        <w:rPr>
          <w:rFonts w:ascii="Courier New" w:eastAsia="Times New Roman" w:hAnsi="Courier New" w:cs="Courier New"/>
          <w:color w:val="FF9D00"/>
          <w:sz w:val="20"/>
          <w:szCs w:val="20"/>
          <w:lang w:val="en-US" w:eastAsia="ru-RU"/>
        </w:rPr>
        <w:t xml:space="preserve">let </w:t>
      </w:r>
      <w:r w:rsidRPr="00CF3CC5">
        <w:rPr>
          <w:rFonts w:ascii="Courier New" w:eastAsia="Times New Roman" w:hAnsi="Courier New" w:cs="Courier New"/>
          <w:i/>
          <w:iCs/>
          <w:color w:val="FF80E1"/>
          <w:sz w:val="20"/>
          <w:szCs w:val="20"/>
          <w:lang w:val="en-US" w:eastAsia="ru-RU"/>
        </w:rPr>
        <w:t xml:space="preserve">pressButton </w:t>
      </w:r>
      <w:r w:rsidRPr="00CF3CC5">
        <w:rPr>
          <w:rFonts w:ascii="Courier New" w:eastAsia="Times New Roman" w:hAnsi="Courier New" w:cs="Courier New"/>
          <w:color w:val="FF9D00"/>
          <w:sz w:val="20"/>
          <w:szCs w:val="20"/>
          <w:lang w:val="en-US" w:eastAsia="ru-RU"/>
        </w:rPr>
        <w:t xml:space="preserve">= </w:t>
      </w:r>
      <w:r w:rsidRPr="00CF3CC5">
        <w:rPr>
          <w:rFonts w:ascii="Courier New" w:eastAsia="Times New Roman" w:hAnsi="Courier New" w:cs="Courier New"/>
          <w:color w:val="FF80E1"/>
          <w:sz w:val="20"/>
          <w:szCs w:val="20"/>
          <w:lang w:val="en-US" w:eastAsia="ru-RU"/>
        </w:rPr>
        <w:t>document</w:t>
      </w:r>
      <w:r w:rsidRPr="00CF3CC5">
        <w:rPr>
          <w:rFonts w:ascii="Courier New" w:eastAsia="Times New Roman" w:hAnsi="Courier New" w:cs="Courier New"/>
          <w:color w:val="E1EFFF"/>
          <w:sz w:val="20"/>
          <w:szCs w:val="20"/>
          <w:lang w:val="en-US" w:eastAsia="ru-RU"/>
        </w:rPr>
        <w:t>.</w:t>
      </w:r>
      <w:r w:rsidRPr="00CF3CC5">
        <w:rPr>
          <w:rFonts w:ascii="Courier New" w:eastAsia="Times New Roman" w:hAnsi="Courier New" w:cs="Courier New"/>
          <w:color w:val="FFDD00"/>
          <w:sz w:val="20"/>
          <w:szCs w:val="20"/>
          <w:lang w:val="en-US" w:eastAsia="ru-RU"/>
        </w:rPr>
        <w:t>getElementById</w:t>
      </w:r>
      <w:r w:rsidRPr="00CF3CC5">
        <w:rPr>
          <w:rFonts w:ascii="Courier New" w:eastAsia="Times New Roman" w:hAnsi="Courier New" w:cs="Courier New"/>
          <w:color w:val="E1EFFF"/>
          <w:sz w:val="20"/>
          <w:szCs w:val="20"/>
          <w:lang w:val="en-US" w:eastAsia="ru-RU"/>
        </w:rPr>
        <w:t>(</w:t>
      </w:r>
      <w:r w:rsidRPr="00CF3CC5">
        <w:rPr>
          <w:rFonts w:ascii="Courier New" w:eastAsia="Times New Roman" w:hAnsi="Courier New" w:cs="Courier New"/>
          <w:color w:val="3AD900"/>
          <w:sz w:val="20"/>
          <w:szCs w:val="20"/>
          <w:lang w:val="en-US" w:eastAsia="ru-RU"/>
        </w:rPr>
        <w:t>'pressButton'</w:t>
      </w:r>
      <w:r w:rsidRPr="00CF3CC5">
        <w:rPr>
          <w:rFonts w:ascii="Courier New" w:eastAsia="Times New Roman" w:hAnsi="Courier New" w:cs="Courier New"/>
          <w:color w:val="E1EFFF"/>
          <w:sz w:val="20"/>
          <w:szCs w:val="20"/>
          <w:lang w:val="en-US" w:eastAsia="ru-RU"/>
        </w:rPr>
        <w:t>);</w:t>
      </w:r>
      <w:r w:rsidRPr="00CF3CC5">
        <w:rPr>
          <w:rFonts w:ascii="Courier New" w:eastAsia="Times New Roman" w:hAnsi="Courier New" w:cs="Courier New"/>
          <w:color w:val="E1EFFF"/>
          <w:sz w:val="20"/>
          <w:szCs w:val="20"/>
          <w:lang w:val="en-US" w:eastAsia="ru-RU"/>
        </w:rPr>
        <w:br/>
      </w:r>
      <w:r w:rsidRPr="00CF3CC5">
        <w:rPr>
          <w:rFonts w:ascii="Courier New" w:eastAsia="Times New Roman" w:hAnsi="Courier New" w:cs="Courier New"/>
          <w:i/>
          <w:iCs/>
          <w:color w:val="FF80E1"/>
          <w:sz w:val="20"/>
          <w:szCs w:val="20"/>
          <w:lang w:val="en-US" w:eastAsia="ru-RU"/>
        </w:rPr>
        <w:t>pressButton</w:t>
      </w:r>
      <w:r w:rsidRPr="00CF3CC5">
        <w:rPr>
          <w:rFonts w:ascii="Courier New" w:eastAsia="Times New Roman" w:hAnsi="Courier New" w:cs="Courier New"/>
          <w:color w:val="E1EFFF"/>
          <w:sz w:val="20"/>
          <w:szCs w:val="20"/>
          <w:lang w:val="en-US" w:eastAsia="ru-RU"/>
        </w:rPr>
        <w:t>.</w:t>
      </w:r>
      <w:r w:rsidRPr="00CF3CC5">
        <w:rPr>
          <w:rFonts w:ascii="Courier New" w:eastAsia="Times New Roman" w:hAnsi="Courier New" w:cs="Courier New"/>
          <w:color w:val="FFDD00"/>
          <w:sz w:val="20"/>
          <w:szCs w:val="20"/>
          <w:lang w:val="en-US" w:eastAsia="ru-RU"/>
        </w:rPr>
        <w:t>addEventListener</w:t>
      </w:r>
      <w:r w:rsidRPr="00CF3CC5">
        <w:rPr>
          <w:rFonts w:ascii="Courier New" w:eastAsia="Times New Roman" w:hAnsi="Courier New" w:cs="Courier New"/>
          <w:color w:val="E1EFFF"/>
          <w:sz w:val="20"/>
          <w:szCs w:val="20"/>
          <w:lang w:val="en-US" w:eastAsia="ru-RU"/>
        </w:rPr>
        <w:t>(</w:t>
      </w:r>
      <w:r w:rsidRPr="00CF3CC5">
        <w:rPr>
          <w:rFonts w:ascii="Courier New" w:eastAsia="Times New Roman" w:hAnsi="Courier New" w:cs="Courier New"/>
          <w:color w:val="3AD900"/>
          <w:sz w:val="20"/>
          <w:szCs w:val="20"/>
          <w:lang w:val="en-US" w:eastAsia="ru-RU"/>
        </w:rPr>
        <w:t>'click'</w:t>
      </w:r>
      <w:r w:rsidRPr="00CF3CC5">
        <w:rPr>
          <w:rFonts w:ascii="Courier New" w:eastAsia="Times New Roman" w:hAnsi="Courier New" w:cs="Courier New"/>
          <w:color w:val="E1EFFF"/>
          <w:sz w:val="20"/>
          <w:szCs w:val="20"/>
          <w:lang w:val="en-US" w:eastAsia="ru-RU"/>
        </w:rPr>
        <w:t xml:space="preserve">, </w:t>
      </w:r>
      <w:r w:rsidRPr="00CF3CC5">
        <w:rPr>
          <w:rFonts w:ascii="Courier New" w:eastAsia="Times New Roman" w:hAnsi="Courier New" w:cs="Courier New"/>
          <w:color w:val="FF9D00"/>
          <w:sz w:val="20"/>
          <w:szCs w:val="20"/>
          <w:lang w:val="en-US" w:eastAsia="ru-RU"/>
        </w:rPr>
        <w:t xml:space="preserve">function </w:t>
      </w:r>
      <w:r w:rsidRPr="00CF3CC5">
        <w:rPr>
          <w:rFonts w:ascii="Courier New" w:eastAsia="Times New Roman" w:hAnsi="Courier New" w:cs="Courier New"/>
          <w:color w:val="E1EFFF"/>
          <w:sz w:val="20"/>
          <w:szCs w:val="20"/>
          <w:lang w:val="en-US" w:eastAsia="ru-RU"/>
        </w:rPr>
        <w:t>() {</w:t>
      </w:r>
      <w:r w:rsidRPr="00CF3CC5">
        <w:rPr>
          <w:rFonts w:ascii="Courier New" w:eastAsia="Times New Roman" w:hAnsi="Courier New" w:cs="Courier New"/>
          <w:color w:val="E1EFFF"/>
          <w:sz w:val="20"/>
          <w:szCs w:val="20"/>
          <w:lang w:val="en-US" w:eastAsia="ru-RU"/>
        </w:rPr>
        <w:br/>
        <w:t xml:space="preserve">    </w:t>
      </w:r>
      <w:r w:rsidRPr="00CF3CC5">
        <w:rPr>
          <w:rFonts w:ascii="Courier New" w:eastAsia="Times New Roman" w:hAnsi="Courier New" w:cs="Courier New"/>
          <w:color w:val="FF9D00"/>
          <w:sz w:val="20"/>
          <w:szCs w:val="20"/>
          <w:lang w:val="en-US" w:eastAsia="ru-RU"/>
        </w:rPr>
        <w:t xml:space="preserve">let </w:t>
      </w:r>
      <w:r w:rsidRPr="00CF3CC5">
        <w:rPr>
          <w:rFonts w:ascii="Courier New" w:eastAsia="Times New Roman" w:hAnsi="Courier New" w:cs="Courier New"/>
          <w:color w:val="FF80E1"/>
          <w:sz w:val="20"/>
          <w:szCs w:val="20"/>
          <w:lang w:val="en-US" w:eastAsia="ru-RU"/>
        </w:rPr>
        <w:t xml:space="preserve">foursquare </w:t>
      </w:r>
      <w:r w:rsidRPr="00CF3CC5">
        <w:rPr>
          <w:rFonts w:ascii="Courier New" w:eastAsia="Times New Roman" w:hAnsi="Courier New" w:cs="Courier New"/>
          <w:color w:val="FF9D00"/>
          <w:sz w:val="20"/>
          <w:szCs w:val="20"/>
          <w:lang w:val="en-US" w:eastAsia="ru-RU"/>
        </w:rPr>
        <w:t xml:space="preserve">= </w:t>
      </w:r>
      <w:r w:rsidRPr="00CF3CC5">
        <w:rPr>
          <w:rFonts w:ascii="Courier New" w:eastAsia="Times New Roman" w:hAnsi="Courier New" w:cs="Courier New"/>
          <w:color w:val="FF80E1"/>
          <w:sz w:val="20"/>
          <w:szCs w:val="20"/>
          <w:lang w:val="en-US" w:eastAsia="ru-RU"/>
        </w:rPr>
        <w:t>document</w:t>
      </w:r>
      <w:r w:rsidRPr="00CF3CC5">
        <w:rPr>
          <w:rFonts w:ascii="Courier New" w:eastAsia="Times New Roman" w:hAnsi="Courier New" w:cs="Courier New"/>
          <w:color w:val="E1EFFF"/>
          <w:sz w:val="20"/>
          <w:szCs w:val="20"/>
          <w:lang w:val="en-US" w:eastAsia="ru-RU"/>
        </w:rPr>
        <w:t>.</w:t>
      </w:r>
      <w:r w:rsidRPr="00CF3CC5">
        <w:rPr>
          <w:rFonts w:ascii="Courier New" w:eastAsia="Times New Roman" w:hAnsi="Courier New" w:cs="Courier New"/>
          <w:color w:val="FFDD00"/>
          <w:sz w:val="20"/>
          <w:szCs w:val="20"/>
          <w:lang w:val="en-US" w:eastAsia="ru-RU"/>
        </w:rPr>
        <w:t>getElementById</w:t>
      </w:r>
      <w:r w:rsidRPr="00CF3CC5">
        <w:rPr>
          <w:rFonts w:ascii="Courier New" w:eastAsia="Times New Roman" w:hAnsi="Courier New" w:cs="Courier New"/>
          <w:color w:val="E1EFFF"/>
          <w:sz w:val="20"/>
          <w:szCs w:val="20"/>
          <w:lang w:val="en-US" w:eastAsia="ru-RU"/>
        </w:rPr>
        <w:t>(</w:t>
      </w:r>
      <w:r w:rsidRPr="00CF3CC5">
        <w:rPr>
          <w:rFonts w:ascii="Courier New" w:eastAsia="Times New Roman" w:hAnsi="Courier New" w:cs="Courier New"/>
          <w:color w:val="3AD900"/>
          <w:sz w:val="20"/>
          <w:szCs w:val="20"/>
          <w:lang w:val="en-US" w:eastAsia="ru-RU"/>
        </w:rPr>
        <w:t>'foursquare'</w:t>
      </w:r>
      <w:r w:rsidRPr="00CF3CC5">
        <w:rPr>
          <w:rFonts w:ascii="Courier New" w:eastAsia="Times New Roman" w:hAnsi="Courier New" w:cs="Courier New"/>
          <w:color w:val="E1EFFF"/>
          <w:sz w:val="20"/>
          <w:szCs w:val="20"/>
          <w:lang w:val="en-US" w:eastAsia="ru-RU"/>
        </w:rPr>
        <w:t>);</w:t>
      </w:r>
      <w:r w:rsidRPr="00CF3CC5">
        <w:rPr>
          <w:rFonts w:ascii="Courier New" w:eastAsia="Times New Roman" w:hAnsi="Courier New" w:cs="Courier New"/>
          <w:color w:val="E1EFFF"/>
          <w:sz w:val="20"/>
          <w:szCs w:val="20"/>
          <w:lang w:val="en-US" w:eastAsia="ru-RU"/>
        </w:rPr>
        <w:br/>
        <w:t xml:space="preserve">    </w:t>
      </w:r>
      <w:r w:rsidRPr="00CF3CC5">
        <w:rPr>
          <w:rFonts w:ascii="Courier New" w:eastAsia="Times New Roman" w:hAnsi="Courier New" w:cs="Courier New"/>
          <w:color w:val="FF80E1"/>
          <w:sz w:val="20"/>
          <w:szCs w:val="20"/>
          <w:lang w:val="en-US" w:eastAsia="ru-RU"/>
        </w:rPr>
        <w:t>foursquare</w:t>
      </w:r>
      <w:r w:rsidRPr="00CF3CC5">
        <w:rPr>
          <w:rFonts w:ascii="Courier New" w:eastAsia="Times New Roman" w:hAnsi="Courier New" w:cs="Courier New"/>
          <w:color w:val="E1EFFF"/>
          <w:sz w:val="20"/>
          <w:szCs w:val="20"/>
          <w:lang w:val="en-US" w:eastAsia="ru-RU"/>
        </w:rPr>
        <w:t>.</w:t>
      </w:r>
      <w:r w:rsidRPr="00CF3CC5">
        <w:rPr>
          <w:rFonts w:ascii="Courier New" w:eastAsia="Times New Roman" w:hAnsi="Courier New" w:cs="Courier New"/>
          <w:color w:val="FF80E1"/>
          <w:sz w:val="20"/>
          <w:szCs w:val="20"/>
          <w:lang w:val="en-US" w:eastAsia="ru-RU"/>
        </w:rPr>
        <w:t>classList</w:t>
      </w:r>
      <w:r w:rsidRPr="00CF3CC5">
        <w:rPr>
          <w:rFonts w:ascii="Courier New" w:eastAsia="Times New Roman" w:hAnsi="Courier New" w:cs="Courier New"/>
          <w:color w:val="E1EFFF"/>
          <w:sz w:val="20"/>
          <w:szCs w:val="20"/>
          <w:lang w:val="en-US" w:eastAsia="ru-RU"/>
        </w:rPr>
        <w:t>.</w:t>
      </w:r>
      <w:r w:rsidRPr="00CF3CC5">
        <w:rPr>
          <w:rFonts w:ascii="Courier New" w:eastAsia="Times New Roman" w:hAnsi="Courier New" w:cs="Courier New"/>
          <w:color w:val="FFDD00"/>
          <w:sz w:val="20"/>
          <w:szCs w:val="20"/>
          <w:lang w:val="en-US" w:eastAsia="ru-RU"/>
        </w:rPr>
        <w:t>add</w:t>
      </w:r>
      <w:r w:rsidRPr="00CF3CC5">
        <w:rPr>
          <w:rFonts w:ascii="Courier New" w:eastAsia="Times New Roman" w:hAnsi="Courier New" w:cs="Courier New"/>
          <w:color w:val="E1EFFF"/>
          <w:sz w:val="20"/>
          <w:szCs w:val="20"/>
          <w:lang w:val="en-US" w:eastAsia="ru-RU"/>
        </w:rPr>
        <w:t>(</w:t>
      </w:r>
      <w:r w:rsidRPr="00CF3CC5">
        <w:rPr>
          <w:rFonts w:ascii="Courier New" w:eastAsia="Times New Roman" w:hAnsi="Courier New" w:cs="Courier New"/>
          <w:color w:val="3AD900"/>
          <w:sz w:val="20"/>
          <w:szCs w:val="20"/>
          <w:lang w:val="en-US" w:eastAsia="ru-RU"/>
        </w:rPr>
        <w:t>'move'</w:t>
      </w:r>
      <w:r w:rsidRPr="00CF3CC5">
        <w:rPr>
          <w:rFonts w:ascii="Courier New" w:eastAsia="Times New Roman" w:hAnsi="Courier New" w:cs="Courier New"/>
          <w:color w:val="E1EFFF"/>
          <w:sz w:val="20"/>
          <w:szCs w:val="20"/>
          <w:lang w:val="en-US" w:eastAsia="ru-RU"/>
        </w:rPr>
        <w:t>);</w:t>
      </w:r>
      <w:r w:rsidRPr="00CF3CC5">
        <w:rPr>
          <w:rFonts w:ascii="Courier New" w:eastAsia="Times New Roman" w:hAnsi="Courier New" w:cs="Courier New"/>
          <w:i/>
          <w:iCs/>
          <w:color w:val="0088FF"/>
          <w:sz w:val="20"/>
          <w:szCs w:val="20"/>
          <w:lang w:val="en-US" w:eastAsia="ru-RU"/>
        </w:rPr>
        <w:t>//</w:t>
      </w:r>
      <w:r w:rsidRPr="00CF3CC5">
        <w:rPr>
          <w:rFonts w:ascii="Courier New" w:eastAsia="Times New Roman" w:hAnsi="Courier New" w:cs="Courier New"/>
          <w:i/>
          <w:iCs/>
          <w:color w:val="0088FF"/>
          <w:sz w:val="20"/>
          <w:szCs w:val="20"/>
          <w:lang w:eastAsia="ru-RU"/>
        </w:rPr>
        <w:t>задали</w:t>
      </w:r>
      <w:r w:rsidRPr="00CF3CC5">
        <w:rPr>
          <w:rFonts w:ascii="Courier New" w:eastAsia="Times New Roman" w:hAnsi="Courier New" w:cs="Courier New"/>
          <w:i/>
          <w:iCs/>
          <w:color w:val="0088FF"/>
          <w:sz w:val="20"/>
          <w:szCs w:val="20"/>
          <w:lang w:val="en-US" w:eastAsia="ru-RU"/>
        </w:rPr>
        <w:t xml:space="preserve"> </w:t>
      </w:r>
      <w:r w:rsidRPr="00CF3CC5">
        <w:rPr>
          <w:rFonts w:ascii="Courier New" w:eastAsia="Times New Roman" w:hAnsi="Courier New" w:cs="Courier New"/>
          <w:i/>
          <w:iCs/>
          <w:color w:val="0088FF"/>
          <w:sz w:val="20"/>
          <w:szCs w:val="20"/>
          <w:lang w:eastAsia="ru-RU"/>
        </w:rPr>
        <w:t>анимацию</w:t>
      </w:r>
      <w:r w:rsidRPr="00CF3CC5">
        <w:rPr>
          <w:rFonts w:ascii="Courier New" w:eastAsia="Times New Roman" w:hAnsi="Courier New" w:cs="Courier New"/>
          <w:i/>
          <w:iCs/>
          <w:color w:val="0088FF"/>
          <w:sz w:val="20"/>
          <w:szCs w:val="20"/>
          <w:lang w:val="en-US" w:eastAsia="ru-RU"/>
        </w:rPr>
        <w:br/>
      </w:r>
      <w:r w:rsidRPr="00CF3CC5">
        <w:rPr>
          <w:rFonts w:ascii="Courier New" w:eastAsia="Times New Roman" w:hAnsi="Courier New" w:cs="Courier New"/>
          <w:color w:val="E1EFFF"/>
          <w:sz w:val="20"/>
          <w:szCs w:val="20"/>
          <w:lang w:val="en-US" w:eastAsia="ru-RU"/>
        </w:rPr>
        <w:t>});</w:t>
      </w:r>
    </w:p>
    <w:p w:rsidR="00193712" w:rsidRPr="00CF3CC5" w:rsidRDefault="00193712" w:rsidP="00193712">
      <w:pPr>
        <w:pStyle w:val="a3"/>
        <w:ind w:left="1068"/>
        <w:rPr>
          <w:b/>
          <w:noProof/>
          <w:lang w:val="en-US"/>
        </w:rPr>
      </w:pPr>
    </w:p>
    <w:p w:rsidR="007467A5" w:rsidRPr="00CF3CC5" w:rsidRDefault="007467A5" w:rsidP="00100F43">
      <w:pPr>
        <w:rPr>
          <w:rFonts w:ascii="Arial Black" w:hAnsi="Arial Black" w:cs="Arial"/>
          <w:b/>
          <w:noProof/>
          <w:color w:val="FF0000"/>
          <w:sz w:val="36"/>
          <w:szCs w:val="36"/>
          <w:lang w:val="en-US"/>
        </w:rPr>
      </w:pPr>
    </w:p>
    <w:p w:rsidR="007467A5" w:rsidRPr="00CF3CC5" w:rsidRDefault="007467A5" w:rsidP="00100F43">
      <w:pPr>
        <w:rPr>
          <w:rFonts w:ascii="Arial Black" w:hAnsi="Arial Black" w:cs="Arial"/>
          <w:b/>
          <w:noProof/>
          <w:color w:val="FF0000"/>
          <w:sz w:val="36"/>
          <w:szCs w:val="36"/>
          <w:lang w:val="en-US"/>
        </w:rPr>
      </w:pPr>
    </w:p>
    <w:p w:rsidR="007467A5" w:rsidRPr="00CF3CC5" w:rsidRDefault="007467A5" w:rsidP="00100F43">
      <w:pPr>
        <w:rPr>
          <w:rFonts w:ascii="Arial Black" w:hAnsi="Arial Black" w:cs="Arial"/>
          <w:b/>
          <w:noProof/>
          <w:color w:val="FF0000"/>
          <w:sz w:val="36"/>
          <w:szCs w:val="36"/>
          <w:lang w:val="en-US"/>
        </w:rPr>
      </w:pPr>
    </w:p>
    <w:p w:rsidR="007467A5" w:rsidRPr="00CF3CC5" w:rsidRDefault="007467A5" w:rsidP="00100F43">
      <w:pPr>
        <w:rPr>
          <w:rFonts w:ascii="Arial Black" w:hAnsi="Arial Black" w:cs="Arial"/>
          <w:b/>
          <w:noProof/>
          <w:color w:val="FF0000"/>
          <w:sz w:val="36"/>
          <w:szCs w:val="36"/>
          <w:lang w:val="en-US"/>
        </w:rPr>
      </w:pPr>
    </w:p>
    <w:p w:rsidR="007467A5" w:rsidRPr="00CF3CC5" w:rsidRDefault="007467A5" w:rsidP="00100F43">
      <w:pPr>
        <w:rPr>
          <w:rFonts w:ascii="Arial Black" w:hAnsi="Arial Black" w:cs="Arial"/>
          <w:b/>
          <w:noProof/>
          <w:color w:val="FF0000"/>
          <w:sz w:val="36"/>
          <w:szCs w:val="36"/>
          <w:lang w:val="en-US"/>
        </w:rPr>
      </w:pPr>
    </w:p>
    <w:p w:rsidR="007467A5" w:rsidRPr="00CF3CC5" w:rsidRDefault="007467A5" w:rsidP="00100F43">
      <w:pPr>
        <w:rPr>
          <w:rFonts w:ascii="Arial Black" w:hAnsi="Arial Black" w:cs="Arial"/>
          <w:b/>
          <w:noProof/>
          <w:color w:val="FF0000"/>
          <w:sz w:val="36"/>
          <w:szCs w:val="36"/>
          <w:lang w:val="en-US"/>
        </w:rPr>
      </w:pPr>
    </w:p>
    <w:p w:rsidR="00C41ECB" w:rsidRPr="001062D9" w:rsidRDefault="00012CA7" w:rsidP="00100F43">
      <w:pPr>
        <w:rPr>
          <w:rFonts w:ascii="Arial Black" w:hAnsi="Arial Black" w:cs="Arial"/>
          <w:b/>
          <w:noProof/>
          <w:color w:val="FF0000"/>
          <w:sz w:val="36"/>
          <w:szCs w:val="36"/>
        </w:rPr>
      </w:pPr>
      <w:r w:rsidRPr="001062D9">
        <w:rPr>
          <w:rFonts w:ascii="Arial Black" w:hAnsi="Arial Black" w:cs="Arial"/>
          <w:b/>
          <w:noProof/>
          <w:color w:val="FF0000"/>
          <w:sz w:val="36"/>
          <w:szCs w:val="36"/>
        </w:rPr>
        <w:t>Создание сайта с помощью &lt;</w:t>
      </w:r>
      <w:r w:rsidRPr="003C7DB9">
        <w:rPr>
          <w:rFonts w:ascii="Arial Black" w:hAnsi="Arial Black" w:cs="Arial"/>
          <w:b/>
          <w:noProof/>
          <w:color w:val="FF0000"/>
          <w:sz w:val="36"/>
          <w:szCs w:val="36"/>
          <w:lang w:val="en-US"/>
        </w:rPr>
        <w:t>html</w:t>
      </w:r>
      <w:r w:rsidRPr="001062D9">
        <w:rPr>
          <w:rFonts w:ascii="Arial Black" w:hAnsi="Arial Black" w:cs="Arial"/>
          <w:b/>
          <w:noProof/>
          <w:color w:val="FF0000"/>
          <w:sz w:val="36"/>
          <w:szCs w:val="36"/>
        </w:rPr>
        <w:t>&gt;+</w:t>
      </w:r>
      <w:r w:rsidRPr="003C7DB9">
        <w:rPr>
          <w:rFonts w:ascii="Arial Black" w:hAnsi="Arial Black" w:cs="Arial"/>
          <w:b/>
          <w:noProof/>
          <w:color w:val="FF0000"/>
          <w:sz w:val="36"/>
          <w:szCs w:val="36"/>
          <w:lang w:val="en-US"/>
        </w:rPr>
        <w:t>css</w:t>
      </w:r>
    </w:p>
    <w:p w:rsidR="00012CA7" w:rsidRPr="001062D9" w:rsidRDefault="00886E94" w:rsidP="00100F43">
      <w:pPr>
        <w:rPr>
          <w:rFonts w:cstheme="minorHAnsi"/>
          <w:b/>
          <w:noProof/>
          <w:sz w:val="24"/>
          <w:szCs w:val="24"/>
        </w:rPr>
      </w:pPr>
      <w:r w:rsidRPr="001062D9">
        <w:rPr>
          <w:rFonts w:cstheme="minorHAnsi"/>
          <w:noProof/>
          <w:sz w:val="24"/>
          <w:szCs w:val="24"/>
        </w:rPr>
        <w:t>все файлы находят</w:t>
      </w:r>
      <w:r w:rsidR="007C1E57" w:rsidRPr="001062D9">
        <w:rPr>
          <w:rFonts w:cstheme="minorHAnsi"/>
          <w:noProof/>
          <w:sz w:val="24"/>
          <w:szCs w:val="24"/>
        </w:rPr>
        <w:t xml:space="preserve">ся в директории </w:t>
      </w:r>
      <w:r w:rsidRPr="003C7DB9">
        <w:rPr>
          <w:rFonts w:cstheme="minorHAnsi"/>
          <w:b/>
          <w:noProof/>
          <w:sz w:val="24"/>
          <w:szCs w:val="24"/>
          <w:lang w:val="en-US"/>
        </w:rPr>
        <w:t>Openserver</w:t>
      </w:r>
      <w:r w:rsidRPr="001062D9">
        <w:rPr>
          <w:rFonts w:cstheme="minorHAnsi"/>
          <w:b/>
          <w:noProof/>
          <w:sz w:val="24"/>
          <w:szCs w:val="24"/>
        </w:rPr>
        <w:t>/</w:t>
      </w:r>
      <w:r w:rsidRPr="003C7DB9">
        <w:rPr>
          <w:rFonts w:cstheme="minorHAnsi"/>
          <w:b/>
          <w:noProof/>
          <w:sz w:val="24"/>
          <w:szCs w:val="24"/>
          <w:lang w:val="en-US"/>
        </w:rPr>
        <w:t>domains</w:t>
      </w:r>
      <w:r w:rsidRPr="001062D9">
        <w:rPr>
          <w:rFonts w:cstheme="minorHAnsi"/>
          <w:b/>
          <w:noProof/>
          <w:sz w:val="24"/>
          <w:szCs w:val="24"/>
        </w:rPr>
        <w:t>/</w:t>
      </w:r>
      <w:r w:rsidRPr="003C7DB9">
        <w:rPr>
          <w:rFonts w:cstheme="minorHAnsi"/>
          <w:b/>
          <w:noProof/>
          <w:sz w:val="24"/>
          <w:szCs w:val="24"/>
          <w:lang w:val="en-US"/>
        </w:rPr>
        <w:t>lviv</w:t>
      </w:r>
      <w:r w:rsidRPr="001062D9">
        <w:rPr>
          <w:rFonts w:cstheme="minorHAnsi"/>
          <w:b/>
          <w:noProof/>
          <w:sz w:val="24"/>
          <w:szCs w:val="24"/>
        </w:rPr>
        <w:t>.</w:t>
      </w:r>
      <w:r w:rsidRPr="003C7DB9">
        <w:rPr>
          <w:rFonts w:cstheme="minorHAnsi"/>
          <w:b/>
          <w:noProof/>
          <w:sz w:val="24"/>
          <w:szCs w:val="24"/>
          <w:lang w:val="en-US"/>
        </w:rPr>
        <w:t>school</w:t>
      </w:r>
      <w:r w:rsidRPr="001062D9">
        <w:rPr>
          <w:rFonts w:cstheme="minorHAnsi"/>
          <w:b/>
          <w:noProof/>
          <w:sz w:val="24"/>
          <w:szCs w:val="24"/>
        </w:rPr>
        <w:t>/</w:t>
      </w:r>
    </w:p>
    <w:p w:rsidR="00886E94" w:rsidRPr="001062D9" w:rsidRDefault="00886E94" w:rsidP="00100F43">
      <w:pPr>
        <w:rPr>
          <w:rFonts w:cstheme="minorHAnsi"/>
          <w:noProof/>
          <w:sz w:val="24"/>
          <w:szCs w:val="24"/>
        </w:rPr>
      </w:pPr>
      <w:r w:rsidRPr="003C7DB9">
        <w:rPr>
          <w:rFonts w:cstheme="minorHAnsi"/>
          <w:b/>
          <w:noProof/>
          <w:sz w:val="24"/>
          <w:szCs w:val="24"/>
          <w:lang w:val="en-US"/>
        </w:rPr>
        <w:t>index</w:t>
      </w:r>
      <w:r w:rsidRPr="001062D9">
        <w:rPr>
          <w:rFonts w:cstheme="minorHAnsi"/>
          <w:b/>
          <w:noProof/>
          <w:sz w:val="24"/>
          <w:szCs w:val="24"/>
        </w:rPr>
        <w:t>.</w:t>
      </w:r>
      <w:r w:rsidRPr="003C7DB9">
        <w:rPr>
          <w:rFonts w:cstheme="minorHAnsi"/>
          <w:b/>
          <w:noProof/>
          <w:sz w:val="24"/>
          <w:szCs w:val="24"/>
          <w:lang w:val="en-US"/>
        </w:rPr>
        <w:t>html</w:t>
      </w:r>
      <w:r w:rsidRPr="001062D9">
        <w:rPr>
          <w:rFonts w:cstheme="minorHAnsi"/>
          <w:b/>
          <w:noProof/>
          <w:sz w:val="24"/>
          <w:szCs w:val="24"/>
        </w:rPr>
        <w:t xml:space="preserve"> </w:t>
      </w:r>
      <w:r w:rsidRPr="001062D9">
        <w:rPr>
          <w:rFonts w:cstheme="minorHAnsi"/>
          <w:noProof/>
          <w:sz w:val="24"/>
          <w:szCs w:val="24"/>
        </w:rPr>
        <w:t>– основной файл проэкта, который создаеться в корневой папке проэкта</w:t>
      </w:r>
    </w:p>
    <w:p w:rsidR="00886E94" w:rsidRPr="001062D9" w:rsidRDefault="00886E94" w:rsidP="00100F43">
      <w:pPr>
        <w:rPr>
          <w:rFonts w:cstheme="minorHAnsi"/>
          <w:noProof/>
          <w:sz w:val="24"/>
          <w:szCs w:val="24"/>
        </w:rPr>
      </w:pPr>
      <w:r w:rsidRPr="003C7DB9">
        <w:rPr>
          <w:rFonts w:cstheme="minorHAnsi"/>
          <w:b/>
          <w:noProof/>
          <w:sz w:val="24"/>
          <w:szCs w:val="24"/>
          <w:lang w:val="en-US"/>
        </w:rPr>
        <w:t>style</w:t>
      </w:r>
      <w:r w:rsidRPr="001062D9">
        <w:rPr>
          <w:rFonts w:cstheme="minorHAnsi"/>
          <w:b/>
          <w:noProof/>
          <w:sz w:val="24"/>
          <w:szCs w:val="24"/>
        </w:rPr>
        <w:t>.</w:t>
      </w:r>
      <w:r w:rsidRPr="003C7DB9">
        <w:rPr>
          <w:rFonts w:cstheme="minorHAnsi"/>
          <w:b/>
          <w:noProof/>
          <w:sz w:val="24"/>
          <w:szCs w:val="24"/>
          <w:lang w:val="en-US"/>
        </w:rPr>
        <w:t>css</w:t>
      </w:r>
      <w:r w:rsidRPr="001062D9">
        <w:rPr>
          <w:rFonts w:cstheme="minorHAnsi"/>
          <w:b/>
          <w:noProof/>
          <w:sz w:val="24"/>
          <w:szCs w:val="24"/>
        </w:rPr>
        <w:t xml:space="preserve"> </w:t>
      </w:r>
      <w:r w:rsidRPr="001062D9">
        <w:rPr>
          <w:rFonts w:cstheme="minorHAnsi"/>
          <w:noProof/>
          <w:sz w:val="24"/>
          <w:szCs w:val="24"/>
        </w:rPr>
        <w:t xml:space="preserve">– файл для стилей, который создаеться в папке </w:t>
      </w:r>
      <w:r w:rsidRPr="003C7DB9">
        <w:rPr>
          <w:rFonts w:cstheme="minorHAnsi"/>
          <w:b/>
          <w:noProof/>
          <w:sz w:val="24"/>
          <w:szCs w:val="24"/>
          <w:lang w:val="en-US"/>
        </w:rPr>
        <w:t>css</w:t>
      </w:r>
      <w:r w:rsidRPr="001062D9">
        <w:rPr>
          <w:rFonts w:cstheme="minorHAnsi"/>
          <w:b/>
          <w:noProof/>
          <w:sz w:val="24"/>
          <w:szCs w:val="24"/>
        </w:rPr>
        <w:t xml:space="preserve">, </w:t>
      </w:r>
      <w:r w:rsidRPr="001062D9">
        <w:rPr>
          <w:rFonts w:cstheme="minorHAnsi"/>
          <w:noProof/>
          <w:sz w:val="24"/>
          <w:szCs w:val="24"/>
        </w:rPr>
        <w:t xml:space="preserve">с типом файла </w:t>
      </w:r>
      <w:r w:rsidRPr="003C7DB9">
        <w:rPr>
          <w:rFonts w:cstheme="minorHAnsi"/>
          <w:b/>
          <w:noProof/>
          <w:sz w:val="24"/>
          <w:szCs w:val="24"/>
          <w:lang w:val="en-US"/>
        </w:rPr>
        <w:t>css</w:t>
      </w:r>
      <w:r w:rsidRPr="001062D9">
        <w:rPr>
          <w:rFonts w:cstheme="minorHAnsi"/>
          <w:b/>
          <w:noProof/>
          <w:sz w:val="24"/>
          <w:szCs w:val="24"/>
        </w:rPr>
        <w:t xml:space="preserve"> </w:t>
      </w:r>
      <w:r w:rsidRPr="001062D9">
        <w:rPr>
          <w:rFonts w:cstheme="minorHAnsi"/>
          <w:noProof/>
          <w:sz w:val="24"/>
          <w:szCs w:val="24"/>
        </w:rPr>
        <w:t>соответственно.</w:t>
      </w:r>
    </w:p>
    <w:p w:rsidR="006E2F7C" w:rsidRPr="001062D9" w:rsidRDefault="00384F9F" w:rsidP="00100F43">
      <w:pPr>
        <w:rPr>
          <w:rFonts w:cstheme="minorHAnsi"/>
          <w:noProof/>
          <w:sz w:val="24"/>
          <w:szCs w:val="24"/>
        </w:rPr>
      </w:pPr>
      <w:r w:rsidRPr="003C7DB9">
        <w:rPr>
          <w:rFonts w:cstheme="minorHAnsi"/>
          <w:b/>
          <w:noProof/>
          <w:color w:val="E36C0A" w:themeColor="accent6" w:themeShade="BF"/>
          <w:sz w:val="28"/>
          <w:szCs w:val="28"/>
          <w:lang w:val="en-US"/>
        </w:rPr>
        <w:t>CSS</w:t>
      </w:r>
      <w:r w:rsidR="00FE6B9D" w:rsidRPr="001062D9">
        <w:rPr>
          <w:rFonts w:cstheme="minorHAnsi"/>
          <w:b/>
          <w:noProof/>
          <w:color w:val="E36C0A" w:themeColor="accent6" w:themeShade="BF"/>
          <w:sz w:val="28"/>
          <w:szCs w:val="28"/>
        </w:rPr>
        <w:t>(</w:t>
      </w:r>
      <w:r w:rsidR="00FE6B9D" w:rsidRPr="003C7DB9">
        <w:rPr>
          <w:rFonts w:cstheme="minorHAnsi"/>
          <w:b/>
          <w:noProof/>
          <w:color w:val="E36C0A" w:themeColor="accent6" w:themeShade="BF"/>
          <w:sz w:val="28"/>
          <w:szCs w:val="28"/>
          <w:lang w:val="en-US"/>
        </w:rPr>
        <w:t>Cascading</w:t>
      </w:r>
      <w:r w:rsidR="00FE6B9D" w:rsidRPr="001062D9">
        <w:rPr>
          <w:rFonts w:cstheme="minorHAnsi"/>
          <w:b/>
          <w:noProof/>
          <w:color w:val="E36C0A" w:themeColor="accent6" w:themeShade="BF"/>
          <w:sz w:val="28"/>
          <w:szCs w:val="28"/>
        </w:rPr>
        <w:t xml:space="preserve"> </w:t>
      </w:r>
      <w:r w:rsidR="00FE6B9D" w:rsidRPr="003C7DB9">
        <w:rPr>
          <w:rFonts w:cstheme="minorHAnsi"/>
          <w:b/>
          <w:noProof/>
          <w:color w:val="E36C0A" w:themeColor="accent6" w:themeShade="BF"/>
          <w:sz w:val="28"/>
          <w:szCs w:val="28"/>
          <w:lang w:val="en-US"/>
        </w:rPr>
        <w:t>Style</w:t>
      </w:r>
      <w:r w:rsidR="00FE6B9D" w:rsidRPr="001062D9">
        <w:rPr>
          <w:rFonts w:cstheme="minorHAnsi"/>
          <w:b/>
          <w:noProof/>
          <w:color w:val="E36C0A" w:themeColor="accent6" w:themeShade="BF"/>
          <w:sz w:val="28"/>
          <w:szCs w:val="28"/>
        </w:rPr>
        <w:t xml:space="preserve"> </w:t>
      </w:r>
      <w:r w:rsidR="00FE6B9D" w:rsidRPr="003C7DB9">
        <w:rPr>
          <w:rFonts w:cstheme="minorHAnsi"/>
          <w:b/>
          <w:noProof/>
          <w:color w:val="E36C0A" w:themeColor="accent6" w:themeShade="BF"/>
          <w:sz w:val="28"/>
          <w:szCs w:val="28"/>
          <w:lang w:val="en-US"/>
        </w:rPr>
        <w:t>Sheets</w:t>
      </w:r>
      <w:r w:rsidR="00FE6B9D" w:rsidRPr="001062D9">
        <w:rPr>
          <w:rFonts w:cstheme="minorHAnsi"/>
          <w:b/>
          <w:noProof/>
          <w:color w:val="E36C0A" w:themeColor="accent6" w:themeShade="BF"/>
          <w:sz w:val="28"/>
          <w:szCs w:val="28"/>
        </w:rPr>
        <w:t>)</w:t>
      </w:r>
      <w:r w:rsidRPr="001062D9">
        <w:rPr>
          <w:rFonts w:cstheme="minorHAnsi"/>
          <w:b/>
          <w:noProof/>
          <w:sz w:val="24"/>
          <w:szCs w:val="24"/>
        </w:rPr>
        <w:t xml:space="preserve"> </w:t>
      </w:r>
      <w:r w:rsidR="00E1464A" w:rsidRPr="001062D9">
        <w:rPr>
          <w:rFonts w:cstheme="minorHAnsi"/>
          <w:noProof/>
          <w:sz w:val="24"/>
          <w:szCs w:val="24"/>
        </w:rPr>
        <w:t>–</w:t>
      </w:r>
      <w:r w:rsidRPr="001062D9">
        <w:rPr>
          <w:rFonts w:cstheme="minorHAnsi"/>
          <w:b/>
          <w:noProof/>
          <w:sz w:val="24"/>
          <w:szCs w:val="24"/>
        </w:rPr>
        <w:t xml:space="preserve"> </w:t>
      </w:r>
      <w:r w:rsidRPr="001062D9">
        <w:rPr>
          <w:rFonts w:cstheme="minorHAnsi"/>
          <w:noProof/>
          <w:sz w:val="24"/>
          <w:szCs w:val="24"/>
        </w:rPr>
        <w:t xml:space="preserve">язык стилей, который решает где будет отображаться </w:t>
      </w:r>
      <w:r w:rsidR="005C695C" w:rsidRPr="003C7DB9">
        <w:rPr>
          <w:rFonts w:cstheme="minorHAnsi"/>
          <w:noProof/>
          <w:sz w:val="24"/>
          <w:szCs w:val="24"/>
          <w:lang w:val="en-US"/>
        </w:rPr>
        <w:t>html</w:t>
      </w:r>
      <w:r w:rsidR="005C695C" w:rsidRPr="001062D9">
        <w:rPr>
          <w:rFonts w:cstheme="minorHAnsi"/>
          <w:noProof/>
          <w:sz w:val="24"/>
          <w:szCs w:val="24"/>
        </w:rPr>
        <w:t xml:space="preserve">-код и как он </w:t>
      </w:r>
      <w:r w:rsidR="009D4EFD" w:rsidRPr="001062D9">
        <w:rPr>
          <w:rFonts w:cstheme="minorHAnsi"/>
          <w:noProof/>
          <w:sz w:val="24"/>
          <w:szCs w:val="24"/>
        </w:rPr>
        <w:t xml:space="preserve">будет </w:t>
      </w:r>
      <w:r w:rsidR="005C695C" w:rsidRPr="001062D9">
        <w:rPr>
          <w:rFonts w:cstheme="minorHAnsi"/>
          <w:noProof/>
          <w:sz w:val="24"/>
          <w:szCs w:val="24"/>
        </w:rPr>
        <w:t>размещаться</w:t>
      </w:r>
      <w:r w:rsidRPr="001062D9">
        <w:rPr>
          <w:rFonts w:cstheme="minorHAnsi"/>
          <w:noProof/>
          <w:sz w:val="24"/>
          <w:szCs w:val="24"/>
        </w:rPr>
        <w:t>.</w:t>
      </w:r>
      <w:r w:rsidR="00FE6B9D" w:rsidRPr="001062D9">
        <w:rPr>
          <w:rFonts w:cstheme="minorHAnsi"/>
          <w:noProof/>
          <w:sz w:val="24"/>
          <w:szCs w:val="24"/>
        </w:rPr>
        <w:t xml:space="preserve"> Тоесть, отвечает за визуальное представление документов пользователю.</w:t>
      </w:r>
    </w:p>
    <w:p w:rsidR="001F4E04" w:rsidRPr="001062D9" w:rsidRDefault="001F4E04" w:rsidP="00100F43">
      <w:pPr>
        <w:rPr>
          <w:rFonts w:cstheme="minorHAnsi"/>
          <w:b/>
          <w:noProof/>
          <w:color w:val="E36C0A" w:themeColor="accent6" w:themeShade="BF"/>
          <w:sz w:val="24"/>
          <w:szCs w:val="24"/>
        </w:rPr>
      </w:pPr>
    </w:p>
    <w:p w:rsidR="00384F9F" w:rsidRPr="001062D9" w:rsidRDefault="00384F9F" w:rsidP="00100F43">
      <w:pPr>
        <w:rPr>
          <w:rFonts w:cstheme="minorHAnsi"/>
          <w:b/>
          <w:noProof/>
          <w:sz w:val="24"/>
          <w:szCs w:val="24"/>
        </w:rPr>
      </w:pPr>
      <w:r w:rsidRPr="001062D9">
        <w:rPr>
          <w:rFonts w:cstheme="minorHAnsi"/>
          <w:b/>
          <w:noProof/>
          <w:color w:val="E36C0A" w:themeColor="accent6" w:themeShade="BF"/>
          <w:sz w:val="24"/>
          <w:szCs w:val="24"/>
        </w:rPr>
        <w:t xml:space="preserve">Функции </w:t>
      </w:r>
      <w:r w:rsidRPr="003C7DB9">
        <w:rPr>
          <w:rFonts w:cstheme="minorHAnsi"/>
          <w:b/>
          <w:noProof/>
          <w:color w:val="E36C0A" w:themeColor="accent6" w:themeShade="BF"/>
          <w:sz w:val="24"/>
          <w:szCs w:val="24"/>
          <w:lang w:val="en-US"/>
        </w:rPr>
        <w:t>CSS</w:t>
      </w:r>
      <w:r w:rsidRPr="001062D9">
        <w:rPr>
          <w:rFonts w:cstheme="minorHAnsi"/>
          <w:b/>
          <w:noProof/>
          <w:color w:val="E36C0A" w:themeColor="accent6" w:themeShade="BF"/>
          <w:sz w:val="24"/>
          <w:szCs w:val="24"/>
        </w:rPr>
        <w:t xml:space="preserve">: </w:t>
      </w:r>
    </w:p>
    <w:p w:rsidR="00384F9F" w:rsidRPr="001062D9" w:rsidRDefault="00384F9F" w:rsidP="00100F43">
      <w:pPr>
        <w:rPr>
          <w:rFonts w:cstheme="minorHAnsi"/>
          <w:noProof/>
          <w:sz w:val="24"/>
          <w:szCs w:val="24"/>
        </w:rPr>
      </w:pPr>
      <w:r w:rsidRPr="001062D9">
        <w:rPr>
          <w:rFonts w:cstheme="minorHAnsi"/>
          <w:noProof/>
          <w:sz w:val="24"/>
          <w:szCs w:val="24"/>
        </w:rPr>
        <w:t>- отвечает за шрифты</w:t>
      </w:r>
    </w:p>
    <w:p w:rsidR="00384F9F" w:rsidRPr="001062D9" w:rsidRDefault="00384F9F" w:rsidP="00100F43">
      <w:pPr>
        <w:rPr>
          <w:rFonts w:cstheme="minorHAnsi"/>
          <w:noProof/>
          <w:sz w:val="24"/>
          <w:szCs w:val="24"/>
        </w:rPr>
      </w:pPr>
      <w:r w:rsidRPr="001062D9">
        <w:rPr>
          <w:rFonts w:cstheme="minorHAnsi"/>
          <w:noProof/>
          <w:sz w:val="24"/>
          <w:szCs w:val="24"/>
        </w:rPr>
        <w:t xml:space="preserve">- </w:t>
      </w:r>
      <w:r w:rsidR="000C796D" w:rsidRPr="001062D9">
        <w:rPr>
          <w:rFonts w:cstheme="minorHAnsi"/>
          <w:noProof/>
          <w:sz w:val="24"/>
          <w:szCs w:val="24"/>
        </w:rPr>
        <w:t>цвет</w:t>
      </w:r>
    </w:p>
    <w:p w:rsidR="000C796D" w:rsidRPr="001062D9" w:rsidRDefault="000C796D" w:rsidP="00100F43">
      <w:pPr>
        <w:rPr>
          <w:rFonts w:cstheme="minorHAnsi"/>
          <w:noProof/>
          <w:sz w:val="24"/>
          <w:szCs w:val="24"/>
        </w:rPr>
      </w:pPr>
      <w:r w:rsidRPr="001062D9">
        <w:rPr>
          <w:rFonts w:cstheme="minorHAnsi"/>
          <w:noProof/>
          <w:sz w:val="24"/>
          <w:szCs w:val="24"/>
        </w:rPr>
        <w:t>- отступы</w:t>
      </w:r>
    </w:p>
    <w:p w:rsidR="00E1464A" w:rsidRPr="001062D9" w:rsidRDefault="00E1464A" w:rsidP="00100F43">
      <w:pPr>
        <w:rPr>
          <w:rFonts w:cstheme="minorHAnsi"/>
          <w:noProof/>
          <w:sz w:val="24"/>
          <w:szCs w:val="24"/>
        </w:rPr>
      </w:pPr>
      <w:r w:rsidRPr="001062D9">
        <w:rPr>
          <w:rFonts w:cstheme="minorHAnsi"/>
          <w:noProof/>
          <w:sz w:val="24"/>
          <w:szCs w:val="24"/>
        </w:rPr>
        <w:t>- высота и ширина элементов</w:t>
      </w:r>
    </w:p>
    <w:p w:rsidR="00E1464A" w:rsidRPr="001062D9" w:rsidRDefault="00E1464A" w:rsidP="00100F43">
      <w:pPr>
        <w:rPr>
          <w:rFonts w:cstheme="minorHAnsi"/>
          <w:noProof/>
          <w:sz w:val="24"/>
          <w:szCs w:val="24"/>
        </w:rPr>
      </w:pPr>
      <w:r w:rsidRPr="001062D9">
        <w:rPr>
          <w:rFonts w:cstheme="minorHAnsi"/>
          <w:noProof/>
          <w:sz w:val="24"/>
          <w:szCs w:val="24"/>
        </w:rPr>
        <w:t>- позиционирование</w:t>
      </w:r>
    </w:p>
    <w:p w:rsidR="00E1464A" w:rsidRPr="001062D9" w:rsidRDefault="00E1464A" w:rsidP="00100F43">
      <w:pPr>
        <w:rPr>
          <w:rFonts w:cstheme="minorHAnsi"/>
          <w:noProof/>
          <w:sz w:val="24"/>
          <w:szCs w:val="24"/>
        </w:rPr>
      </w:pPr>
      <w:r w:rsidRPr="001062D9">
        <w:rPr>
          <w:rFonts w:cstheme="minorHAnsi"/>
          <w:noProof/>
          <w:sz w:val="24"/>
          <w:szCs w:val="24"/>
        </w:rPr>
        <w:t>- фоновое изображение</w:t>
      </w:r>
    </w:p>
    <w:p w:rsidR="00E1464A" w:rsidRPr="001062D9" w:rsidRDefault="00E1464A" w:rsidP="00100F43">
      <w:pPr>
        <w:rPr>
          <w:rFonts w:cstheme="minorHAnsi"/>
          <w:noProof/>
          <w:sz w:val="24"/>
          <w:szCs w:val="24"/>
        </w:rPr>
      </w:pPr>
      <w:r w:rsidRPr="001062D9">
        <w:rPr>
          <w:rFonts w:cstheme="minorHAnsi"/>
          <w:noProof/>
          <w:sz w:val="24"/>
          <w:szCs w:val="24"/>
        </w:rPr>
        <w:t>- другие</w:t>
      </w:r>
    </w:p>
    <w:p w:rsidR="001F4E04" w:rsidRPr="001062D9" w:rsidRDefault="001F4E04" w:rsidP="00100F43">
      <w:pPr>
        <w:rPr>
          <w:rFonts w:cstheme="minorHAnsi"/>
          <w:b/>
          <w:noProof/>
          <w:color w:val="E36C0A" w:themeColor="accent6" w:themeShade="BF"/>
          <w:sz w:val="24"/>
          <w:szCs w:val="24"/>
        </w:rPr>
      </w:pPr>
    </w:p>
    <w:p w:rsidR="00384F9F" w:rsidRPr="001062D9" w:rsidRDefault="00531D52" w:rsidP="00100F43">
      <w:pPr>
        <w:rPr>
          <w:rFonts w:cstheme="minorHAnsi"/>
          <w:noProof/>
          <w:sz w:val="24"/>
          <w:szCs w:val="24"/>
        </w:rPr>
      </w:pPr>
      <w:r w:rsidRPr="003C7DB9">
        <w:rPr>
          <w:rFonts w:cstheme="minorHAnsi"/>
          <w:b/>
          <w:noProof/>
          <w:color w:val="E36C0A" w:themeColor="accent6" w:themeShade="BF"/>
          <w:sz w:val="24"/>
          <w:szCs w:val="24"/>
          <w:lang w:val="en-US"/>
        </w:rPr>
        <w:t>CSS</w:t>
      </w:r>
      <w:r w:rsidRPr="001062D9">
        <w:rPr>
          <w:rFonts w:cstheme="minorHAnsi"/>
          <w:b/>
          <w:noProof/>
          <w:color w:val="E36C0A" w:themeColor="accent6" w:themeShade="BF"/>
          <w:sz w:val="24"/>
          <w:szCs w:val="24"/>
        </w:rPr>
        <w:t xml:space="preserve"> </w:t>
      </w:r>
      <w:r w:rsidR="00121390" w:rsidRPr="001062D9">
        <w:rPr>
          <w:rFonts w:cstheme="minorHAnsi"/>
          <w:b/>
          <w:noProof/>
          <w:color w:val="E36C0A" w:themeColor="accent6" w:themeShade="BF"/>
          <w:sz w:val="24"/>
          <w:szCs w:val="24"/>
        </w:rPr>
        <w:t>конструкция:</w:t>
      </w:r>
    </w:p>
    <w:p w:rsidR="00531D52" w:rsidRPr="001062D9" w:rsidRDefault="00531D52" w:rsidP="00F84713">
      <w:pPr>
        <w:spacing w:line="240" w:lineRule="auto"/>
        <w:rPr>
          <w:rFonts w:cstheme="minorHAnsi"/>
          <w:b/>
          <w:noProof/>
          <w:sz w:val="24"/>
          <w:szCs w:val="24"/>
        </w:rPr>
      </w:pPr>
      <w:r w:rsidRPr="003C7DB9">
        <w:rPr>
          <w:rFonts w:cstheme="minorHAnsi"/>
          <w:b/>
          <w:noProof/>
          <w:sz w:val="24"/>
          <w:szCs w:val="24"/>
          <w:lang w:val="en-US"/>
        </w:rPr>
        <w:t>H</w:t>
      </w:r>
      <w:r w:rsidRPr="001062D9">
        <w:rPr>
          <w:rFonts w:cstheme="minorHAnsi"/>
          <w:b/>
          <w:noProof/>
          <w:sz w:val="24"/>
          <w:szCs w:val="24"/>
        </w:rPr>
        <w:t xml:space="preserve">1                </w:t>
      </w:r>
      <w:r w:rsidR="006E2F7C" w:rsidRPr="001062D9">
        <w:rPr>
          <w:rFonts w:cstheme="minorHAnsi"/>
          <w:b/>
          <w:noProof/>
          <w:sz w:val="24"/>
          <w:szCs w:val="24"/>
        </w:rPr>
        <w:t xml:space="preserve">  </w:t>
      </w:r>
      <w:r w:rsidRPr="001062D9">
        <w:rPr>
          <w:rFonts w:cstheme="minorHAnsi"/>
          <w:b/>
          <w:noProof/>
          <w:sz w:val="24"/>
          <w:szCs w:val="24"/>
        </w:rPr>
        <w:t>{</w:t>
      </w:r>
      <w:r w:rsidRPr="003C7DB9">
        <w:rPr>
          <w:rFonts w:cstheme="minorHAnsi"/>
          <w:b/>
          <w:noProof/>
          <w:sz w:val="24"/>
          <w:szCs w:val="24"/>
          <w:lang w:val="en-US"/>
        </w:rPr>
        <w:t>color</w:t>
      </w:r>
      <w:r w:rsidRPr="001062D9">
        <w:rPr>
          <w:rFonts w:cstheme="minorHAnsi"/>
          <w:b/>
          <w:noProof/>
          <w:sz w:val="24"/>
          <w:szCs w:val="24"/>
        </w:rPr>
        <w:t xml:space="preserve">:      </w:t>
      </w:r>
      <w:r w:rsidR="00F84713" w:rsidRPr="001062D9">
        <w:rPr>
          <w:rFonts w:cstheme="minorHAnsi"/>
          <w:b/>
          <w:noProof/>
          <w:sz w:val="24"/>
          <w:szCs w:val="24"/>
        </w:rPr>
        <w:t xml:space="preserve"> </w:t>
      </w:r>
      <w:r w:rsidRPr="001062D9">
        <w:rPr>
          <w:rFonts w:cstheme="minorHAnsi"/>
          <w:b/>
          <w:noProof/>
          <w:sz w:val="24"/>
          <w:szCs w:val="24"/>
        </w:rPr>
        <w:t xml:space="preserve"> </w:t>
      </w:r>
      <w:r w:rsidR="00F84713" w:rsidRPr="001062D9">
        <w:rPr>
          <w:rFonts w:cstheme="minorHAnsi"/>
          <w:b/>
          <w:noProof/>
          <w:sz w:val="24"/>
          <w:szCs w:val="24"/>
        </w:rPr>
        <w:t xml:space="preserve">    </w:t>
      </w:r>
      <w:r w:rsidRPr="003C7DB9">
        <w:rPr>
          <w:rFonts w:cstheme="minorHAnsi"/>
          <w:b/>
          <w:noProof/>
          <w:sz w:val="24"/>
          <w:szCs w:val="24"/>
          <w:lang w:val="en-US"/>
        </w:rPr>
        <w:t>green</w:t>
      </w:r>
      <w:r w:rsidRPr="001062D9">
        <w:rPr>
          <w:rFonts w:cstheme="minorHAnsi"/>
          <w:b/>
          <w:noProof/>
          <w:sz w:val="24"/>
          <w:szCs w:val="24"/>
        </w:rPr>
        <w:t>}</w:t>
      </w:r>
    </w:p>
    <w:p w:rsidR="00531D52" w:rsidRPr="001062D9" w:rsidRDefault="00F84713" w:rsidP="00F84713">
      <w:pPr>
        <w:spacing w:line="240" w:lineRule="auto"/>
        <w:rPr>
          <w:rFonts w:cstheme="minorHAnsi"/>
          <w:b/>
          <w:noProof/>
          <w:sz w:val="24"/>
          <w:szCs w:val="24"/>
        </w:rPr>
      </w:pPr>
      <w:r w:rsidRPr="001062D9">
        <w:rPr>
          <w:rFonts w:cstheme="minorHAnsi"/>
          <w:b/>
          <w:noProof/>
          <w:sz w:val="24"/>
          <w:szCs w:val="24"/>
        </w:rPr>
        <w:t>С</w:t>
      </w:r>
      <w:r w:rsidR="00531D52" w:rsidRPr="001062D9">
        <w:rPr>
          <w:rFonts w:cstheme="minorHAnsi"/>
          <w:b/>
          <w:noProof/>
          <w:sz w:val="24"/>
          <w:szCs w:val="24"/>
        </w:rPr>
        <w:t xml:space="preserve">електор     </w:t>
      </w:r>
      <w:r w:rsidR="006E2F7C" w:rsidRPr="001062D9">
        <w:rPr>
          <w:rFonts w:cstheme="minorHAnsi"/>
          <w:b/>
          <w:noProof/>
          <w:sz w:val="24"/>
          <w:szCs w:val="24"/>
        </w:rPr>
        <w:t xml:space="preserve"> </w:t>
      </w:r>
      <w:r w:rsidR="00121390" w:rsidRPr="001062D9">
        <w:rPr>
          <w:rFonts w:cstheme="minorHAnsi"/>
          <w:b/>
          <w:noProof/>
          <w:sz w:val="24"/>
          <w:szCs w:val="24"/>
        </w:rPr>
        <w:t>{</w:t>
      </w:r>
      <w:r w:rsidRPr="001062D9">
        <w:rPr>
          <w:rFonts w:cstheme="minorHAnsi"/>
          <w:b/>
          <w:noProof/>
          <w:sz w:val="24"/>
          <w:szCs w:val="24"/>
        </w:rPr>
        <w:t>Свойство</w:t>
      </w:r>
      <w:r w:rsidR="00121390" w:rsidRPr="001062D9">
        <w:rPr>
          <w:rFonts w:cstheme="minorHAnsi"/>
          <w:b/>
          <w:noProof/>
          <w:sz w:val="24"/>
          <w:szCs w:val="24"/>
        </w:rPr>
        <w:t xml:space="preserve">:   </w:t>
      </w:r>
      <w:r w:rsidRPr="001062D9">
        <w:rPr>
          <w:rFonts w:cstheme="minorHAnsi"/>
          <w:b/>
          <w:noProof/>
          <w:sz w:val="24"/>
          <w:szCs w:val="24"/>
        </w:rPr>
        <w:t>З</w:t>
      </w:r>
      <w:r w:rsidR="00531D52" w:rsidRPr="001062D9">
        <w:rPr>
          <w:rFonts w:cstheme="minorHAnsi"/>
          <w:b/>
          <w:noProof/>
          <w:sz w:val="24"/>
          <w:szCs w:val="24"/>
        </w:rPr>
        <w:t>начение</w:t>
      </w:r>
      <w:r w:rsidR="00121390" w:rsidRPr="001062D9">
        <w:rPr>
          <w:rFonts w:cstheme="minorHAnsi"/>
          <w:b/>
          <w:noProof/>
          <w:sz w:val="24"/>
          <w:szCs w:val="24"/>
        </w:rPr>
        <w:t>}</w:t>
      </w:r>
      <w:r w:rsidR="00531D52" w:rsidRPr="001062D9">
        <w:rPr>
          <w:rFonts w:cstheme="minorHAnsi"/>
          <w:b/>
          <w:noProof/>
          <w:sz w:val="24"/>
          <w:szCs w:val="24"/>
        </w:rPr>
        <w:t xml:space="preserve"> </w:t>
      </w:r>
    </w:p>
    <w:p w:rsidR="00F84713" w:rsidRPr="001062D9" w:rsidRDefault="00F84713" w:rsidP="00F84713">
      <w:pPr>
        <w:spacing w:line="240" w:lineRule="auto"/>
        <w:rPr>
          <w:rFonts w:cstheme="minorHAnsi"/>
          <w:noProof/>
          <w:sz w:val="24"/>
          <w:szCs w:val="24"/>
        </w:rPr>
      </w:pPr>
      <w:r w:rsidRPr="001062D9">
        <w:rPr>
          <w:rFonts w:cstheme="minorHAnsi"/>
          <w:noProof/>
          <w:sz w:val="24"/>
          <w:szCs w:val="24"/>
        </w:rPr>
        <w:t xml:space="preserve">Данная конструкция называется </w:t>
      </w:r>
      <w:r w:rsidRPr="001062D9">
        <w:rPr>
          <w:rFonts w:cstheme="minorHAnsi"/>
          <w:b/>
          <w:noProof/>
          <w:color w:val="E36C0A" w:themeColor="accent6" w:themeShade="BF"/>
          <w:sz w:val="24"/>
          <w:szCs w:val="24"/>
        </w:rPr>
        <w:t>С</w:t>
      </w:r>
      <w:r w:rsidRPr="003C7DB9">
        <w:rPr>
          <w:rFonts w:cstheme="minorHAnsi"/>
          <w:b/>
          <w:noProof/>
          <w:color w:val="E36C0A" w:themeColor="accent6" w:themeShade="BF"/>
          <w:sz w:val="24"/>
          <w:szCs w:val="24"/>
          <w:lang w:val="en-US"/>
        </w:rPr>
        <w:t>SS</w:t>
      </w:r>
      <w:r w:rsidRPr="001062D9">
        <w:rPr>
          <w:rFonts w:cstheme="minorHAnsi"/>
          <w:b/>
          <w:noProof/>
          <w:color w:val="E36C0A" w:themeColor="accent6" w:themeShade="BF"/>
          <w:sz w:val="24"/>
          <w:szCs w:val="24"/>
        </w:rPr>
        <w:t>-правило</w:t>
      </w:r>
      <w:r w:rsidRPr="001062D9">
        <w:rPr>
          <w:rFonts w:cstheme="minorHAnsi"/>
          <w:b/>
          <w:noProof/>
          <w:sz w:val="24"/>
          <w:szCs w:val="24"/>
        </w:rPr>
        <w:t xml:space="preserve"> </w:t>
      </w:r>
      <w:r w:rsidRPr="001062D9">
        <w:rPr>
          <w:rFonts w:cstheme="minorHAnsi"/>
          <w:noProof/>
          <w:sz w:val="24"/>
          <w:szCs w:val="24"/>
        </w:rPr>
        <w:t>и состоит из:</w:t>
      </w:r>
    </w:p>
    <w:p w:rsidR="00F84713" w:rsidRPr="001062D9" w:rsidRDefault="00F84713" w:rsidP="00F84713">
      <w:pPr>
        <w:spacing w:line="240" w:lineRule="auto"/>
        <w:rPr>
          <w:rFonts w:cstheme="minorHAnsi"/>
          <w:noProof/>
          <w:sz w:val="24"/>
          <w:szCs w:val="24"/>
        </w:rPr>
      </w:pPr>
      <w:r w:rsidRPr="001062D9">
        <w:rPr>
          <w:rFonts w:cstheme="minorHAnsi"/>
          <w:b/>
          <w:noProof/>
          <w:sz w:val="24"/>
          <w:szCs w:val="24"/>
        </w:rPr>
        <w:t>1</w:t>
      </w:r>
      <w:r w:rsidRPr="001062D9">
        <w:rPr>
          <w:rFonts w:cstheme="minorHAnsi"/>
          <w:noProof/>
          <w:sz w:val="24"/>
          <w:szCs w:val="24"/>
        </w:rPr>
        <w:t xml:space="preserve">) </w:t>
      </w:r>
      <w:r w:rsidR="00121390" w:rsidRPr="001062D9">
        <w:rPr>
          <w:rFonts w:cstheme="minorHAnsi"/>
          <w:b/>
          <w:noProof/>
          <w:sz w:val="24"/>
          <w:szCs w:val="24"/>
        </w:rPr>
        <w:t xml:space="preserve">Селектора </w:t>
      </w:r>
      <w:r w:rsidRPr="001062D9">
        <w:rPr>
          <w:rFonts w:cstheme="minorHAnsi"/>
          <w:b/>
          <w:noProof/>
          <w:sz w:val="24"/>
          <w:szCs w:val="24"/>
        </w:rPr>
        <w:t xml:space="preserve"> </w:t>
      </w:r>
      <w:r w:rsidRPr="001062D9">
        <w:rPr>
          <w:rFonts w:cstheme="minorHAnsi"/>
          <w:noProof/>
          <w:sz w:val="24"/>
          <w:szCs w:val="24"/>
        </w:rPr>
        <w:t>– это конкретный &lt;</w:t>
      </w:r>
      <w:r w:rsidRPr="003C7DB9">
        <w:rPr>
          <w:rFonts w:cstheme="minorHAnsi"/>
          <w:noProof/>
          <w:sz w:val="24"/>
          <w:szCs w:val="24"/>
          <w:lang w:val="en-US"/>
        </w:rPr>
        <w:t>html</w:t>
      </w:r>
      <w:r w:rsidRPr="001062D9">
        <w:rPr>
          <w:rFonts w:cstheme="minorHAnsi"/>
          <w:noProof/>
          <w:sz w:val="24"/>
          <w:szCs w:val="24"/>
        </w:rPr>
        <w:t>&gt;-тег, к которому будет задан определенный стиль с помощью пары: свойства и его значени</w:t>
      </w:r>
      <w:r w:rsidR="00FA3613" w:rsidRPr="001062D9">
        <w:rPr>
          <w:rFonts w:cstheme="minorHAnsi"/>
          <w:noProof/>
          <w:sz w:val="24"/>
          <w:szCs w:val="24"/>
        </w:rPr>
        <w:t>я.</w:t>
      </w:r>
      <w:r w:rsidRPr="001062D9">
        <w:rPr>
          <w:rFonts w:cstheme="minorHAnsi"/>
          <w:noProof/>
          <w:sz w:val="24"/>
          <w:szCs w:val="24"/>
        </w:rPr>
        <w:t xml:space="preserve"> </w:t>
      </w:r>
    </w:p>
    <w:p w:rsidR="00F84713" w:rsidRPr="001062D9" w:rsidRDefault="00F84713" w:rsidP="00F84713">
      <w:pPr>
        <w:spacing w:line="240" w:lineRule="auto"/>
        <w:rPr>
          <w:rFonts w:cstheme="minorHAnsi"/>
          <w:noProof/>
          <w:sz w:val="24"/>
          <w:szCs w:val="24"/>
        </w:rPr>
      </w:pPr>
      <w:r w:rsidRPr="001062D9">
        <w:rPr>
          <w:rFonts w:cstheme="minorHAnsi"/>
          <w:b/>
          <w:noProof/>
          <w:sz w:val="24"/>
          <w:szCs w:val="24"/>
        </w:rPr>
        <w:t xml:space="preserve">2) Пара Свойство-Значение </w:t>
      </w:r>
      <w:r w:rsidR="00FA3613" w:rsidRPr="001062D9">
        <w:rPr>
          <w:rFonts w:cstheme="minorHAnsi"/>
          <w:noProof/>
          <w:sz w:val="24"/>
          <w:szCs w:val="24"/>
        </w:rPr>
        <w:t>- находяться в фигурных дугах и заканчиваются точкой-запятой, чтобы разделить от следующих возможных пар.</w:t>
      </w:r>
    </w:p>
    <w:p w:rsidR="00FA3613" w:rsidRPr="001062D9" w:rsidRDefault="00FA3613" w:rsidP="00F84713">
      <w:pPr>
        <w:spacing w:line="240" w:lineRule="auto"/>
        <w:rPr>
          <w:rFonts w:cstheme="minorHAnsi"/>
          <w:b/>
          <w:noProof/>
          <w:sz w:val="24"/>
          <w:szCs w:val="24"/>
        </w:rPr>
      </w:pPr>
      <w:r w:rsidRPr="001062D9">
        <w:rPr>
          <w:rFonts w:cstheme="minorHAnsi"/>
          <w:b/>
          <w:noProof/>
          <w:sz w:val="24"/>
          <w:szCs w:val="24"/>
        </w:rPr>
        <w:t xml:space="preserve">Пример: </w:t>
      </w:r>
    </w:p>
    <w:p w:rsidR="005E307E" w:rsidRPr="001062D9" w:rsidRDefault="00FA3613" w:rsidP="00F84713">
      <w:pPr>
        <w:spacing w:line="240" w:lineRule="auto"/>
        <w:rPr>
          <w:rFonts w:cstheme="minorHAnsi"/>
          <w:noProof/>
          <w:sz w:val="24"/>
          <w:szCs w:val="24"/>
        </w:rPr>
      </w:pPr>
      <w:r w:rsidRPr="001062D9">
        <w:rPr>
          <w:rFonts w:cstheme="minorHAnsi"/>
          <w:noProof/>
          <w:sz w:val="24"/>
          <w:szCs w:val="24"/>
        </w:rPr>
        <w:t xml:space="preserve">обращаемся к тегу - </w:t>
      </w:r>
      <w:r w:rsidRPr="001062D9">
        <w:rPr>
          <w:rFonts w:cstheme="minorHAnsi"/>
          <w:b/>
          <w:noProof/>
          <w:sz w:val="24"/>
          <w:szCs w:val="24"/>
        </w:rPr>
        <w:t>&lt;</w:t>
      </w:r>
      <w:r w:rsidRPr="003C7DB9">
        <w:rPr>
          <w:rFonts w:cstheme="minorHAnsi"/>
          <w:b/>
          <w:noProof/>
          <w:sz w:val="24"/>
          <w:szCs w:val="24"/>
          <w:lang w:val="en-US"/>
        </w:rPr>
        <w:t>p</w:t>
      </w:r>
      <w:r w:rsidRPr="001062D9">
        <w:rPr>
          <w:rFonts w:cstheme="minorHAnsi"/>
          <w:b/>
          <w:noProof/>
          <w:sz w:val="24"/>
          <w:szCs w:val="24"/>
        </w:rPr>
        <w:t>&gt;</w:t>
      </w:r>
      <w:r w:rsidRPr="001062D9">
        <w:rPr>
          <w:rFonts w:cstheme="minorHAnsi"/>
          <w:noProof/>
          <w:sz w:val="24"/>
          <w:szCs w:val="24"/>
        </w:rPr>
        <w:t xml:space="preserve"> и задаем ему свойство</w:t>
      </w:r>
      <w:r w:rsidR="005E307E" w:rsidRPr="001062D9">
        <w:rPr>
          <w:rFonts w:cstheme="minorHAnsi"/>
          <w:noProof/>
          <w:sz w:val="24"/>
          <w:szCs w:val="24"/>
        </w:rPr>
        <w:t>:</w:t>
      </w:r>
      <w:r w:rsidRPr="001062D9">
        <w:rPr>
          <w:rFonts w:cstheme="minorHAnsi"/>
          <w:noProof/>
          <w:sz w:val="24"/>
          <w:szCs w:val="24"/>
        </w:rPr>
        <w:t xml:space="preserve"> </w:t>
      </w:r>
    </w:p>
    <w:p w:rsidR="00FA3613" w:rsidRPr="001062D9" w:rsidRDefault="005E307E" w:rsidP="00F84713">
      <w:pPr>
        <w:spacing w:line="240" w:lineRule="auto"/>
        <w:rPr>
          <w:rFonts w:cstheme="minorHAnsi"/>
          <w:noProof/>
          <w:sz w:val="24"/>
          <w:szCs w:val="24"/>
        </w:rPr>
      </w:pPr>
      <w:r w:rsidRPr="001062D9">
        <w:rPr>
          <w:rFonts w:cstheme="minorHAnsi"/>
          <w:noProof/>
          <w:sz w:val="24"/>
          <w:szCs w:val="24"/>
        </w:rPr>
        <w:t xml:space="preserve">                                                                                           - </w:t>
      </w:r>
      <w:r w:rsidR="00FA3613" w:rsidRPr="003C7DB9">
        <w:rPr>
          <w:rFonts w:cstheme="minorHAnsi"/>
          <w:noProof/>
          <w:sz w:val="24"/>
          <w:szCs w:val="24"/>
          <w:lang w:val="en-US"/>
        </w:rPr>
        <w:t>color</w:t>
      </w:r>
      <w:r w:rsidRPr="001062D9">
        <w:rPr>
          <w:rFonts w:cstheme="minorHAnsi"/>
          <w:noProof/>
          <w:sz w:val="24"/>
          <w:szCs w:val="24"/>
        </w:rPr>
        <w:t xml:space="preserve"> со значением </w:t>
      </w:r>
      <w:r w:rsidRPr="003C7DB9">
        <w:rPr>
          <w:rFonts w:cstheme="minorHAnsi"/>
          <w:noProof/>
          <w:sz w:val="24"/>
          <w:szCs w:val="24"/>
          <w:lang w:val="en-US"/>
        </w:rPr>
        <w:t>red</w:t>
      </w:r>
    </w:p>
    <w:p w:rsidR="005E307E" w:rsidRPr="001062D9" w:rsidRDefault="005E307E" w:rsidP="00F84713">
      <w:pPr>
        <w:spacing w:line="240" w:lineRule="auto"/>
        <w:rPr>
          <w:rFonts w:cstheme="minorHAnsi"/>
          <w:noProof/>
          <w:sz w:val="24"/>
          <w:szCs w:val="24"/>
        </w:rPr>
      </w:pPr>
      <w:r w:rsidRPr="001062D9">
        <w:rPr>
          <w:rFonts w:cstheme="minorHAnsi"/>
          <w:noProof/>
          <w:color w:val="E36C0A" w:themeColor="accent6" w:themeShade="BF"/>
          <w:sz w:val="24"/>
          <w:szCs w:val="24"/>
        </w:rPr>
        <w:t xml:space="preserve">                                                                                           </w:t>
      </w:r>
      <w:r w:rsidRPr="001062D9">
        <w:rPr>
          <w:rFonts w:cstheme="minorHAnsi"/>
          <w:noProof/>
          <w:sz w:val="24"/>
          <w:szCs w:val="24"/>
        </w:rPr>
        <w:t xml:space="preserve">- </w:t>
      </w:r>
      <w:r w:rsidRPr="003C7DB9">
        <w:rPr>
          <w:rFonts w:cstheme="minorHAnsi"/>
          <w:noProof/>
          <w:sz w:val="24"/>
          <w:szCs w:val="24"/>
          <w:lang w:val="en-US"/>
        </w:rPr>
        <w:t>font</w:t>
      </w:r>
      <w:r w:rsidRPr="001062D9">
        <w:rPr>
          <w:rFonts w:cstheme="minorHAnsi"/>
          <w:noProof/>
          <w:sz w:val="24"/>
          <w:szCs w:val="24"/>
        </w:rPr>
        <w:t>-</w:t>
      </w:r>
      <w:r w:rsidRPr="003C7DB9">
        <w:rPr>
          <w:rFonts w:cstheme="minorHAnsi"/>
          <w:noProof/>
          <w:sz w:val="24"/>
          <w:szCs w:val="24"/>
          <w:lang w:val="en-US"/>
        </w:rPr>
        <w:t>size</w:t>
      </w:r>
      <w:r w:rsidRPr="001062D9">
        <w:rPr>
          <w:rFonts w:cstheme="minorHAnsi"/>
          <w:noProof/>
          <w:sz w:val="24"/>
          <w:szCs w:val="24"/>
        </w:rPr>
        <w:t xml:space="preserve"> со значением 30 </w:t>
      </w:r>
      <w:r w:rsidRPr="003C7DB9">
        <w:rPr>
          <w:rFonts w:cstheme="minorHAnsi"/>
          <w:noProof/>
          <w:sz w:val="24"/>
          <w:szCs w:val="24"/>
          <w:lang w:val="en-US"/>
        </w:rPr>
        <w:t>px</w:t>
      </w:r>
    </w:p>
    <w:p w:rsidR="00A641FF" w:rsidRPr="001062D9" w:rsidRDefault="00A641FF" w:rsidP="00A641FF">
      <w:pPr>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FFFFFF"/>
          <w:sz w:val="20"/>
          <w:szCs w:val="20"/>
          <w:lang w:eastAsia="ru-RU"/>
        </w:rPr>
      </w:pPr>
      <w:r w:rsidRPr="003C7DB9">
        <w:rPr>
          <w:rFonts w:ascii="Courier New" w:eastAsia="Times New Roman" w:hAnsi="Courier New" w:cs="Courier New"/>
          <w:noProof/>
          <w:color w:val="FFDD00"/>
          <w:sz w:val="20"/>
          <w:szCs w:val="20"/>
          <w:lang w:val="en-US" w:eastAsia="ru-RU"/>
        </w:rPr>
        <w:lastRenderedPageBreak/>
        <w:t>p</w:t>
      </w:r>
      <w:r w:rsidRPr="001062D9">
        <w:rPr>
          <w:rFonts w:ascii="Courier New" w:eastAsia="Times New Roman" w:hAnsi="Courier New" w:cs="Courier New"/>
          <w:noProof/>
          <w:color w:val="E1EFFF"/>
          <w:sz w:val="20"/>
          <w:szCs w:val="20"/>
          <w:lang w:eastAsia="ru-RU"/>
        </w:rPr>
        <w:t>{</w:t>
      </w:r>
      <w:r w:rsidRPr="001062D9">
        <w:rPr>
          <w:rFonts w:ascii="Courier New" w:eastAsia="Times New Roman" w:hAnsi="Courier New" w:cs="Courier New"/>
          <w:noProof/>
          <w:color w:val="E1EFFF"/>
          <w:sz w:val="20"/>
          <w:szCs w:val="20"/>
          <w:lang w:eastAsia="ru-RU"/>
        </w:rPr>
        <w:br/>
        <w:t xml:space="preserve">    </w:t>
      </w:r>
      <w:r w:rsidRPr="003C7DB9">
        <w:rPr>
          <w:rFonts w:ascii="Courier New" w:eastAsia="Times New Roman" w:hAnsi="Courier New" w:cs="Courier New"/>
          <w:noProof/>
          <w:color w:val="80FFBB"/>
          <w:sz w:val="20"/>
          <w:szCs w:val="20"/>
          <w:lang w:val="en-US" w:eastAsia="ru-RU"/>
        </w:rPr>
        <w:t>color</w:t>
      </w:r>
      <w:r w:rsidRPr="001062D9">
        <w:rPr>
          <w:rFonts w:ascii="Courier New" w:eastAsia="Times New Roman" w:hAnsi="Courier New" w:cs="Courier New"/>
          <w:noProof/>
          <w:color w:val="FFFFFF"/>
          <w:sz w:val="20"/>
          <w:szCs w:val="20"/>
          <w:lang w:eastAsia="ru-RU"/>
        </w:rPr>
        <w:t xml:space="preserve">: </w:t>
      </w:r>
      <w:r w:rsidRPr="003C7DB9">
        <w:rPr>
          <w:rFonts w:ascii="Courier New" w:eastAsia="Times New Roman" w:hAnsi="Courier New" w:cs="Courier New"/>
          <w:b/>
          <w:bCs/>
          <w:noProof/>
          <w:color w:val="68E868"/>
          <w:sz w:val="20"/>
          <w:szCs w:val="20"/>
          <w:lang w:val="en-US" w:eastAsia="ru-RU"/>
        </w:rPr>
        <w:t>red</w:t>
      </w:r>
      <w:r w:rsidRPr="001062D9">
        <w:rPr>
          <w:rFonts w:ascii="Courier New" w:eastAsia="Times New Roman" w:hAnsi="Courier New" w:cs="Courier New"/>
          <w:noProof/>
          <w:color w:val="E1EFFF"/>
          <w:sz w:val="20"/>
          <w:szCs w:val="20"/>
          <w:lang w:eastAsia="ru-RU"/>
        </w:rPr>
        <w:t>;</w:t>
      </w:r>
      <w:r w:rsidRPr="001062D9">
        <w:rPr>
          <w:rFonts w:ascii="Courier New" w:eastAsia="Times New Roman" w:hAnsi="Courier New" w:cs="Courier New"/>
          <w:noProof/>
          <w:color w:val="E1EFFF"/>
          <w:sz w:val="20"/>
          <w:szCs w:val="20"/>
          <w:lang w:eastAsia="ru-RU"/>
        </w:rPr>
        <w:br/>
        <w:t xml:space="preserve">    </w:t>
      </w:r>
      <w:r w:rsidRPr="003C7DB9">
        <w:rPr>
          <w:rFonts w:ascii="Courier New" w:eastAsia="Times New Roman" w:hAnsi="Courier New" w:cs="Courier New"/>
          <w:noProof/>
          <w:color w:val="80FFBB"/>
          <w:sz w:val="20"/>
          <w:szCs w:val="20"/>
          <w:lang w:val="en-US" w:eastAsia="ru-RU"/>
        </w:rPr>
        <w:t>font</w:t>
      </w:r>
      <w:r w:rsidRPr="001062D9">
        <w:rPr>
          <w:rFonts w:ascii="Courier New" w:eastAsia="Times New Roman" w:hAnsi="Courier New" w:cs="Courier New"/>
          <w:noProof/>
          <w:color w:val="80FFBB"/>
          <w:sz w:val="20"/>
          <w:szCs w:val="20"/>
          <w:lang w:eastAsia="ru-RU"/>
        </w:rPr>
        <w:t>-</w:t>
      </w:r>
      <w:r w:rsidRPr="003C7DB9">
        <w:rPr>
          <w:rFonts w:ascii="Courier New" w:eastAsia="Times New Roman" w:hAnsi="Courier New" w:cs="Courier New"/>
          <w:noProof/>
          <w:color w:val="80FFBB"/>
          <w:sz w:val="20"/>
          <w:szCs w:val="20"/>
          <w:lang w:val="en-US" w:eastAsia="ru-RU"/>
        </w:rPr>
        <w:t>size</w:t>
      </w:r>
      <w:r w:rsidRPr="001062D9">
        <w:rPr>
          <w:rFonts w:ascii="Courier New" w:eastAsia="Times New Roman" w:hAnsi="Courier New" w:cs="Courier New"/>
          <w:noProof/>
          <w:color w:val="FFFFFF"/>
          <w:sz w:val="20"/>
          <w:szCs w:val="20"/>
          <w:lang w:eastAsia="ru-RU"/>
        </w:rPr>
        <w:t xml:space="preserve">: </w:t>
      </w:r>
      <w:r w:rsidRPr="001062D9">
        <w:rPr>
          <w:rFonts w:ascii="Courier New" w:eastAsia="Times New Roman" w:hAnsi="Courier New" w:cs="Courier New"/>
          <w:noProof/>
          <w:color w:val="FF628C"/>
          <w:sz w:val="20"/>
          <w:szCs w:val="20"/>
          <w:lang w:eastAsia="ru-RU"/>
        </w:rPr>
        <w:t>30</w:t>
      </w:r>
      <w:r w:rsidRPr="003C7DB9">
        <w:rPr>
          <w:rFonts w:ascii="Courier New" w:eastAsia="Times New Roman" w:hAnsi="Courier New" w:cs="Courier New"/>
          <w:b/>
          <w:bCs/>
          <w:noProof/>
          <w:color w:val="68E868"/>
          <w:sz w:val="20"/>
          <w:szCs w:val="20"/>
          <w:lang w:val="en-US" w:eastAsia="ru-RU"/>
        </w:rPr>
        <w:t>px</w:t>
      </w:r>
      <w:r w:rsidRPr="001062D9">
        <w:rPr>
          <w:rFonts w:ascii="Courier New" w:eastAsia="Times New Roman" w:hAnsi="Courier New" w:cs="Courier New"/>
          <w:noProof/>
          <w:color w:val="E1EFFF"/>
          <w:sz w:val="20"/>
          <w:szCs w:val="20"/>
          <w:lang w:eastAsia="ru-RU"/>
        </w:rPr>
        <w:t>;</w:t>
      </w:r>
      <w:r w:rsidRPr="001062D9">
        <w:rPr>
          <w:rFonts w:ascii="Courier New" w:eastAsia="Times New Roman" w:hAnsi="Courier New" w:cs="Courier New"/>
          <w:noProof/>
          <w:color w:val="E1EFFF"/>
          <w:sz w:val="20"/>
          <w:szCs w:val="20"/>
          <w:lang w:eastAsia="ru-RU"/>
        </w:rPr>
        <w:br/>
        <w:t>}</w:t>
      </w:r>
    </w:p>
    <w:p w:rsidR="005E307E" w:rsidRPr="001062D9" w:rsidRDefault="005E307E" w:rsidP="00F84713">
      <w:pPr>
        <w:spacing w:line="240" w:lineRule="auto"/>
        <w:rPr>
          <w:rFonts w:cstheme="minorHAnsi"/>
          <w:b/>
          <w:noProof/>
          <w:color w:val="E36C0A" w:themeColor="accent6" w:themeShade="BF"/>
          <w:sz w:val="24"/>
          <w:szCs w:val="24"/>
        </w:rPr>
      </w:pPr>
      <w:r w:rsidRPr="001062D9">
        <w:rPr>
          <w:rFonts w:cstheme="minorHAnsi"/>
          <w:b/>
          <w:noProof/>
          <w:color w:val="E36C0A" w:themeColor="accent6" w:themeShade="BF"/>
          <w:sz w:val="24"/>
          <w:szCs w:val="24"/>
        </w:rPr>
        <w:t xml:space="preserve">Но, для того, чтобы </w:t>
      </w:r>
      <w:r w:rsidRPr="003C7DB9">
        <w:rPr>
          <w:rFonts w:cstheme="minorHAnsi"/>
          <w:b/>
          <w:noProof/>
          <w:color w:val="E36C0A" w:themeColor="accent6" w:themeShade="BF"/>
          <w:sz w:val="24"/>
          <w:szCs w:val="24"/>
          <w:lang w:val="en-US"/>
        </w:rPr>
        <w:t>CSS</w:t>
      </w:r>
      <w:r w:rsidRPr="001062D9">
        <w:rPr>
          <w:rFonts w:cstheme="minorHAnsi"/>
          <w:b/>
          <w:noProof/>
          <w:color w:val="E36C0A" w:themeColor="accent6" w:themeShade="BF"/>
          <w:sz w:val="24"/>
          <w:szCs w:val="24"/>
        </w:rPr>
        <w:t xml:space="preserve">-файл привязать к </w:t>
      </w:r>
      <w:r w:rsidRPr="003C7DB9">
        <w:rPr>
          <w:rFonts w:cstheme="minorHAnsi"/>
          <w:b/>
          <w:noProof/>
          <w:color w:val="E36C0A" w:themeColor="accent6" w:themeShade="BF"/>
          <w:sz w:val="24"/>
          <w:szCs w:val="24"/>
          <w:lang w:val="en-US"/>
        </w:rPr>
        <w:t>HTML</w:t>
      </w:r>
      <w:r w:rsidRPr="001062D9">
        <w:rPr>
          <w:rFonts w:cstheme="minorHAnsi"/>
          <w:b/>
          <w:noProof/>
          <w:color w:val="E36C0A" w:themeColor="accent6" w:themeShade="BF"/>
          <w:sz w:val="24"/>
          <w:szCs w:val="24"/>
        </w:rPr>
        <w:t>-файлу, необходимо его подключить.</w:t>
      </w:r>
    </w:p>
    <w:p w:rsidR="005E307E" w:rsidRPr="001062D9" w:rsidRDefault="005E307E" w:rsidP="00F84713">
      <w:pPr>
        <w:spacing w:line="240" w:lineRule="auto"/>
        <w:rPr>
          <w:rFonts w:cstheme="minorHAnsi"/>
          <w:b/>
          <w:noProof/>
          <w:color w:val="E36C0A" w:themeColor="accent6" w:themeShade="BF"/>
          <w:sz w:val="28"/>
          <w:szCs w:val="28"/>
        </w:rPr>
      </w:pPr>
      <w:r w:rsidRPr="001062D9">
        <w:rPr>
          <w:rFonts w:cstheme="minorHAnsi"/>
          <w:b/>
          <w:noProof/>
          <w:color w:val="E36C0A" w:themeColor="accent6" w:themeShade="BF"/>
          <w:sz w:val="28"/>
          <w:szCs w:val="28"/>
        </w:rPr>
        <w:t xml:space="preserve">Варианты подключения </w:t>
      </w:r>
      <w:r w:rsidRPr="003C7DB9">
        <w:rPr>
          <w:rFonts w:cstheme="minorHAnsi"/>
          <w:b/>
          <w:noProof/>
          <w:color w:val="E36C0A" w:themeColor="accent6" w:themeShade="BF"/>
          <w:sz w:val="28"/>
          <w:szCs w:val="28"/>
          <w:lang w:val="en-US"/>
        </w:rPr>
        <w:t>CSS</w:t>
      </w:r>
      <w:r w:rsidRPr="001062D9">
        <w:rPr>
          <w:rFonts w:cstheme="minorHAnsi"/>
          <w:b/>
          <w:noProof/>
          <w:color w:val="E36C0A" w:themeColor="accent6" w:themeShade="BF"/>
          <w:sz w:val="28"/>
          <w:szCs w:val="28"/>
        </w:rPr>
        <w:t xml:space="preserve">-файла к </w:t>
      </w:r>
      <w:r w:rsidRPr="003C7DB9">
        <w:rPr>
          <w:rFonts w:cstheme="minorHAnsi"/>
          <w:b/>
          <w:noProof/>
          <w:color w:val="E36C0A" w:themeColor="accent6" w:themeShade="BF"/>
          <w:sz w:val="28"/>
          <w:szCs w:val="28"/>
          <w:lang w:val="en-US"/>
        </w:rPr>
        <w:t>HTML</w:t>
      </w:r>
      <w:r w:rsidRPr="001062D9">
        <w:rPr>
          <w:rFonts w:cstheme="minorHAnsi"/>
          <w:b/>
          <w:noProof/>
          <w:color w:val="E36C0A" w:themeColor="accent6" w:themeShade="BF"/>
          <w:sz w:val="28"/>
          <w:szCs w:val="28"/>
        </w:rPr>
        <w:t>-файлу:</w:t>
      </w:r>
    </w:p>
    <w:p w:rsidR="005E307E" w:rsidRPr="003C7DB9" w:rsidRDefault="005E307E" w:rsidP="00F84713">
      <w:pPr>
        <w:spacing w:line="240" w:lineRule="auto"/>
        <w:rPr>
          <w:rFonts w:cstheme="minorHAnsi"/>
          <w:noProof/>
          <w:sz w:val="24"/>
          <w:szCs w:val="24"/>
          <w:lang w:val="en-US"/>
        </w:rPr>
      </w:pPr>
      <w:r w:rsidRPr="001062D9">
        <w:rPr>
          <w:rFonts w:cstheme="minorHAnsi"/>
          <w:b/>
          <w:noProof/>
          <w:sz w:val="24"/>
          <w:szCs w:val="24"/>
        </w:rPr>
        <w:t xml:space="preserve">1) </w:t>
      </w:r>
      <w:r w:rsidRPr="003C7DB9">
        <w:rPr>
          <w:rFonts w:cstheme="minorHAnsi"/>
          <w:b/>
          <w:noProof/>
          <w:sz w:val="24"/>
          <w:szCs w:val="24"/>
          <w:lang w:val="en-US"/>
        </w:rPr>
        <w:t>Inline</w:t>
      </w:r>
      <w:r w:rsidRPr="001062D9">
        <w:rPr>
          <w:rFonts w:cstheme="minorHAnsi"/>
          <w:b/>
          <w:noProof/>
          <w:sz w:val="24"/>
          <w:szCs w:val="24"/>
        </w:rPr>
        <w:t xml:space="preserve"> стили </w:t>
      </w:r>
      <w:r w:rsidRPr="001062D9">
        <w:rPr>
          <w:rFonts w:cstheme="minorHAnsi"/>
          <w:noProof/>
          <w:sz w:val="24"/>
          <w:szCs w:val="24"/>
        </w:rPr>
        <w:t xml:space="preserve">– добавление </w:t>
      </w:r>
      <w:r w:rsidRPr="003C7DB9">
        <w:rPr>
          <w:rFonts w:cstheme="minorHAnsi"/>
          <w:noProof/>
          <w:sz w:val="24"/>
          <w:szCs w:val="24"/>
          <w:lang w:val="en-US"/>
        </w:rPr>
        <w:t>css</w:t>
      </w:r>
      <w:r w:rsidRPr="001062D9">
        <w:rPr>
          <w:rFonts w:cstheme="minorHAnsi"/>
          <w:noProof/>
          <w:sz w:val="24"/>
          <w:szCs w:val="24"/>
        </w:rPr>
        <w:t xml:space="preserve">-конструкций в сам </w:t>
      </w:r>
      <w:r w:rsidR="0083021E" w:rsidRPr="001062D9">
        <w:rPr>
          <w:rFonts w:cstheme="minorHAnsi"/>
          <w:noProof/>
          <w:sz w:val="24"/>
          <w:szCs w:val="24"/>
        </w:rPr>
        <w:t>&lt;</w:t>
      </w:r>
      <w:r w:rsidRPr="003C7DB9">
        <w:rPr>
          <w:rFonts w:cstheme="minorHAnsi"/>
          <w:noProof/>
          <w:sz w:val="24"/>
          <w:szCs w:val="24"/>
          <w:lang w:val="en-US"/>
        </w:rPr>
        <w:t>html</w:t>
      </w:r>
      <w:r w:rsidR="0083021E" w:rsidRPr="001062D9">
        <w:rPr>
          <w:rFonts w:cstheme="minorHAnsi"/>
          <w:noProof/>
          <w:sz w:val="24"/>
          <w:szCs w:val="24"/>
        </w:rPr>
        <w:t>&gt;</w:t>
      </w:r>
      <w:r w:rsidRPr="001062D9">
        <w:rPr>
          <w:rFonts w:cstheme="minorHAnsi"/>
          <w:noProof/>
          <w:sz w:val="24"/>
          <w:szCs w:val="24"/>
        </w:rPr>
        <w:t>-тег</w:t>
      </w:r>
      <w:r w:rsidR="0083021E" w:rsidRPr="001062D9">
        <w:rPr>
          <w:rFonts w:cstheme="minorHAnsi"/>
          <w:noProof/>
          <w:sz w:val="24"/>
          <w:szCs w:val="24"/>
        </w:rPr>
        <w:t xml:space="preserve"> (в секцию </w:t>
      </w:r>
      <w:r w:rsidR="0083021E" w:rsidRPr="003C7DB9">
        <w:rPr>
          <w:rFonts w:cstheme="minorHAnsi"/>
          <w:noProof/>
          <w:sz w:val="24"/>
          <w:szCs w:val="24"/>
          <w:lang w:val="en-US"/>
        </w:rPr>
        <w:t>&lt;body&gt;)</w:t>
      </w:r>
      <w:r w:rsidRPr="003C7DB9">
        <w:rPr>
          <w:rFonts w:cstheme="minorHAnsi"/>
          <w:noProof/>
          <w:sz w:val="24"/>
          <w:szCs w:val="24"/>
          <w:lang w:val="en-US"/>
        </w:rPr>
        <w:t xml:space="preserve"> с помощью атрибута style</w:t>
      </w:r>
      <w:r w:rsidR="00442406" w:rsidRPr="003C7DB9">
        <w:rPr>
          <w:rFonts w:cstheme="minorHAnsi"/>
          <w:noProof/>
          <w:sz w:val="24"/>
          <w:szCs w:val="24"/>
          <w:lang w:val="en-US"/>
        </w:rPr>
        <w:t>.</w:t>
      </w:r>
    </w:p>
    <w:p w:rsidR="00442406" w:rsidRPr="003C7DB9" w:rsidRDefault="00442406" w:rsidP="00442406">
      <w:pPr>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FFFFFF"/>
          <w:sz w:val="20"/>
          <w:szCs w:val="20"/>
          <w:lang w:val="en-US" w:eastAsia="ru-RU"/>
        </w:rPr>
      </w:pPr>
      <w:r w:rsidRPr="003C7DB9">
        <w:rPr>
          <w:rFonts w:ascii="Courier New" w:eastAsia="Times New Roman" w:hAnsi="Courier New" w:cs="Courier New"/>
          <w:noProof/>
          <w:color w:val="E1EFFF"/>
          <w:sz w:val="20"/>
          <w:szCs w:val="20"/>
          <w:lang w:val="en-US" w:eastAsia="ru-RU"/>
        </w:rPr>
        <w:t>&lt;</w:t>
      </w:r>
      <w:r w:rsidRPr="003C7DB9">
        <w:rPr>
          <w:rFonts w:ascii="Courier New" w:eastAsia="Times New Roman" w:hAnsi="Courier New" w:cs="Courier New"/>
          <w:noProof/>
          <w:color w:val="9EFFFF"/>
          <w:sz w:val="20"/>
          <w:szCs w:val="20"/>
          <w:lang w:val="en-US" w:eastAsia="ru-RU"/>
        </w:rPr>
        <w:t>body</w:t>
      </w:r>
      <w:r w:rsidRPr="003C7DB9">
        <w:rPr>
          <w:rFonts w:ascii="Courier New" w:eastAsia="Times New Roman" w:hAnsi="Courier New" w:cs="Courier New"/>
          <w:noProof/>
          <w:color w:val="E1EFFF"/>
          <w:sz w:val="20"/>
          <w:szCs w:val="20"/>
          <w:lang w:val="en-US" w:eastAsia="ru-RU"/>
        </w:rPr>
        <w:t>&gt;</w:t>
      </w:r>
      <w:r w:rsidRPr="003C7DB9">
        <w:rPr>
          <w:rFonts w:ascii="Courier New" w:eastAsia="Times New Roman" w:hAnsi="Courier New" w:cs="Courier New"/>
          <w:noProof/>
          <w:color w:val="E1EFFF"/>
          <w:sz w:val="20"/>
          <w:szCs w:val="20"/>
          <w:lang w:val="en-US" w:eastAsia="ru-RU"/>
        </w:rPr>
        <w:br/>
      </w:r>
      <w:r w:rsidRPr="003C7DB9">
        <w:rPr>
          <w:rFonts w:ascii="Courier New" w:eastAsia="Times New Roman" w:hAnsi="Courier New" w:cs="Courier New"/>
          <w:noProof/>
          <w:color w:val="E1EFFF"/>
          <w:sz w:val="20"/>
          <w:szCs w:val="20"/>
          <w:lang w:val="en-US" w:eastAsia="ru-RU"/>
        </w:rPr>
        <w:br/>
        <w:t>&lt;</w:t>
      </w:r>
      <w:r w:rsidRPr="003C7DB9">
        <w:rPr>
          <w:rFonts w:ascii="Courier New" w:eastAsia="Times New Roman" w:hAnsi="Courier New" w:cs="Courier New"/>
          <w:noProof/>
          <w:color w:val="9EFFFF"/>
          <w:sz w:val="20"/>
          <w:szCs w:val="20"/>
          <w:lang w:val="en-US" w:eastAsia="ru-RU"/>
        </w:rPr>
        <w:t xml:space="preserve">header </w:t>
      </w:r>
      <w:r w:rsidRPr="003C7DB9">
        <w:rPr>
          <w:rFonts w:ascii="Courier New" w:eastAsia="Times New Roman" w:hAnsi="Courier New" w:cs="Courier New"/>
          <w:noProof/>
          <w:color w:val="FFDD00"/>
          <w:sz w:val="20"/>
          <w:szCs w:val="20"/>
          <w:lang w:val="en-US" w:eastAsia="ru-RU"/>
        </w:rPr>
        <w:t>style=</w:t>
      </w:r>
      <w:r w:rsidRPr="003C7DB9">
        <w:rPr>
          <w:rFonts w:ascii="Courier New" w:eastAsia="Times New Roman" w:hAnsi="Courier New" w:cs="Courier New"/>
          <w:b/>
          <w:bCs/>
          <w:noProof/>
          <w:color w:val="3AD900"/>
          <w:sz w:val="20"/>
          <w:szCs w:val="20"/>
          <w:lang w:val="en-US" w:eastAsia="ru-RU"/>
        </w:rPr>
        <w:t>"</w:t>
      </w:r>
      <w:r w:rsidRPr="003C7DB9">
        <w:rPr>
          <w:rFonts w:ascii="Courier New" w:eastAsia="Times New Roman" w:hAnsi="Courier New" w:cs="Courier New"/>
          <w:noProof/>
          <w:color w:val="80FFBB"/>
          <w:sz w:val="20"/>
          <w:szCs w:val="20"/>
          <w:lang w:val="en-US" w:eastAsia="ru-RU"/>
        </w:rPr>
        <w:t>background-color</w:t>
      </w:r>
      <w:r w:rsidRPr="003C7DB9">
        <w:rPr>
          <w:rFonts w:ascii="Courier New" w:eastAsia="Times New Roman" w:hAnsi="Courier New" w:cs="Courier New"/>
          <w:noProof/>
          <w:color w:val="FFFFFF"/>
          <w:sz w:val="20"/>
          <w:szCs w:val="20"/>
          <w:lang w:val="en-US" w:eastAsia="ru-RU"/>
        </w:rPr>
        <w:t xml:space="preserve">: </w:t>
      </w:r>
      <w:r w:rsidRPr="003C7DB9">
        <w:rPr>
          <w:rFonts w:ascii="Courier New" w:eastAsia="Times New Roman" w:hAnsi="Courier New" w:cs="Courier New"/>
          <w:b/>
          <w:bCs/>
          <w:noProof/>
          <w:color w:val="68E868"/>
          <w:sz w:val="20"/>
          <w:szCs w:val="20"/>
          <w:lang w:val="en-US" w:eastAsia="ru-RU"/>
        </w:rPr>
        <w:t>grey</w:t>
      </w:r>
      <w:r w:rsidRPr="003C7DB9">
        <w:rPr>
          <w:rFonts w:ascii="Courier New" w:eastAsia="Times New Roman" w:hAnsi="Courier New" w:cs="Courier New"/>
          <w:b/>
          <w:bCs/>
          <w:noProof/>
          <w:color w:val="3AD900"/>
          <w:sz w:val="20"/>
          <w:szCs w:val="20"/>
          <w:lang w:val="en-US" w:eastAsia="ru-RU"/>
        </w:rPr>
        <w:t>"</w:t>
      </w:r>
      <w:r w:rsidRPr="003C7DB9">
        <w:rPr>
          <w:rFonts w:ascii="Courier New" w:eastAsia="Times New Roman" w:hAnsi="Courier New" w:cs="Courier New"/>
          <w:noProof/>
          <w:color w:val="E1EFFF"/>
          <w:sz w:val="20"/>
          <w:szCs w:val="20"/>
          <w:lang w:val="en-US" w:eastAsia="ru-RU"/>
        </w:rPr>
        <w:t>&gt;</w:t>
      </w:r>
      <w:r w:rsidRPr="003C7DB9">
        <w:rPr>
          <w:rFonts w:ascii="Courier New" w:eastAsia="Times New Roman" w:hAnsi="Courier New" w:cs="Courier New"/>
          <w:b/>
          <w:bCs/>
          <w:noProof/>
          <w:color w:val="FFFFFF"/>
          <w:sz w:val="20"/>
          <w:szCs w:val="20"/>
          <w:lang w:val="en-US" w:eastAsia="ru-RU"/>
        </w:rPr>
        <w:t>I'm header</w:t>
      </w:r>
      <w:r w:rsidRPr="003C7DB9">
        <w:rPr>
          <w:rFonts w:ascii="Courier New" w:eastAsia="Times New Roman" w:hAnsi="Courier New" w:cs="Courier New"/>
          <w:noProof/>
          <w:color w:val="E1EFFF"/>
          <w:sz w:val="20"/>
          <w:szCs w:val="20"/>
          <w:lang w:val="en-US" w:eastAsia="ru-RU"/>
        </w:rPr>
        <w:t>&lt;/</w:t>
      </w:r>
      <w:r w:rsidRPr="003C7DB9">
        <w:rPr>
          <w:rFonts w:ascii="Courier New" w:eastAsia="Times New Roman" w:hAnsi="Courier New" w:cs="Courier New"/>
          <w:noProof/>
          <w:color w:val="9EFFFF"/>
          <w:sz w:val="20"/>
          <w:szCs w:val="20"/>
          <w:lang w:val="en-US" w:eastAsia="ru-RU"/>
        </w:rPr>
        <w:t>header</w:t>
      </w:r>
      <w:r w:rsidRPr="003C7DB9">
        <w:rPr>
          <w:rFonts w:ascii="Courier New" w:eastAsia="Times New Roman" w:hAnsi="Courier New" w:cs="Courier New"/>
          <w:noProof/>
          <w:color w:val="E1EFFF"/>
          <w:sz w:val="20"/>
          <w:szCs w:val="20"/>
          <w:lang w:val="en-US" w:eastAsia="ru-RU"/>
        </w:rPr>
        <w:t>&gt;</w:t>
      </w:r>
      <w:r w:rsidRPr="003C7DB9">
        <w:rPr>
          <w:rFonts w:ascii="Courier New" w:eastAsia="Times New Roman" w:hAnsi="Courier New" w:cs="Courier New"/>
          <w:noProof/>
          <w:color w:val="E1EFFF"/>
          <w:sz w:val="20"/>
          <w:szCs w:val="20"/>
          <w:lang w:val="en-US" w:eastAsia="ru-RU"/>
        </w:rPr>
        <w:br/>
      </w:r>
      <w:r w:rsidRPr="003C7DB9">
        <w:rPr>
          <w:rFonts w:ascii="Courier New" w:eastAsia="Times New Roman" w:hAnsi="Courier New" w:cs="Courier New"/>
          <w:noProof/>
          <w:color w:val="E1EFFF"/>
          <w:sz w:val="20"/>
          <w:szCs w:val="20"/>
          <w:lang w:val="en-US" w:eastAsia="ru-RU"/>
        </w:rPr>
        <w:br/>
        <w:t>&lt;</w:t>
      </w:r>
      <w:r w:rsidRPr="003C7DB9">
        <w:rPr>
          <w:rFonts w:ascii="Courier New" w:eastAsia="Times New Roman" w:hAnsi="Courier New" w:cs="Courier New"/>
          <w:noProof/>
          <w:color w:val="9EFFFF"/>
          <w:sz w:val="20"/>
          <w:szCs w:val="20"/>
          <w:lang w:val="en-US" w:eastAsia="ru-RU"/>
        </w:rPr>
        <w:t>div</w:t>
      </w:r>
      <w:r w:rsidRPr="003C7DB9">
        <w:rPr>
          <w:rFonts w:ascii="Courier New" w:eastAsia="Times New Roman" w:hAnsi="Courier New" w:cs="Courier New"/>
          <w:noProof/>
          <w:color w:val="E1EFFF"/>
          <w:sz w:val="20"/>
          <w:szCs w:val="20"/>
          <w:lang w:val="en-US" w:eastAsia="ru-RU"/>
        </w:rPr>
        <w:t>&gt;</w:t>
      </w:r>
      <w:r w:rsidRPr="003C7DB9">
        <w:rPr>
          <w:rFonts w:ascii="Courier New" w:eastAsia="Times New Roman" w:hAnsi="Courier New" w:cs="Courier New"/>
          <w:noProof/>
          <w:color w:val="E1EFFF"/>
          <w:sz w:val="20"/>
          <w:szCs w:val="20"/>
          <w:lang w:val="en-US" w:eastAsia="ru-RU"/>
        </w:rPr>
        <w:br/>
        <w:t xml:space="preserve">    &lt;</w:t>
      </w:r>
      <w:r w:rsidRPr="003C7DB9">
        <w:rPr>
          <w:rFonts w:ascii="Courier New" w:eastAsia="Times New Roman" w:hAnsi="Courier New" w:cs="Courier New"/>
          <w:noProof/>
          <w:color w:val="9EFFFF"/>
          <w:sz w:val="20"/>
          <w:szCs w:val="20"/>
          <w:lang w:val="en-US" w:eastAsia="ru-RU"/>
        </w:rPr>
        <w:t xml:space="preserve">aside </w:t>
      </w:r>
      <w:r w:rsidRPr="003C7DB9">
        <w:rPr>
          <w:rFonts w:ascii="Courier New" w:eastAsia="Times New Roman" w:hAnsi="Courier New" w:cs="Courier New"/>
          <w:noProof/>
          <w:color w:val="FFDD00"/>
          <w:sz w:val="20"/>
          <w:szCs w:val="20"/>
          <w:lang w:val="en-US" w:eastAsia="ru-RU"/>
        </w:rPr>
        <w:t>style=</w:t>
      </w:r>
      <w:r w:rsidRPr="003C7DB9">
        <w:rPr>
          <w:rFonts w:ascii="Courier New" w:eastAsia="Times New Roman" w:hAnsi="Courier New" w:cs="Courier New"/>
          <w:b/>
          <w:bCs/>
          <w:noProof/>
          <w:color w:val="3AD900"/>
          <w:sz w:val="20"/>
          <w:szCs w:val="20"/>
          <w:lang w:val="en-US" w:eastAsia="ru-RU"/>
        </w:rPr>
        <w:t>"</w:t>
      </w:r>
      <w:r w:rsidRPr="003C7DB9">
        <w:rPr>
          <w:rFonts w:ascii="Courier New" w:eastAsia="Times New Roman" w:hAnsi="Courier New" w:cs="Courier New"/>
          <w:noProof/>
          <w:color w:val="80FFBB"/>
          <w:sz w:val="20"/>
          <w:szCs w:val="20"/>
          <w:lang w:val="en-US" w:eastAsia="ru-RU"/>
        </w:rPr>
        <w:t>background-color</w:t>
      </w:r>
      <w:r w:rsidRPr="003C7DB9">
        <w:rPr>
          <w:rFonts w:ascii="Courier New" w:eastAsia="Times New Roman" w:hAnsi="Courier New" w:cs="Courier New"/>
          <w:noProof/>
          <w:color w:val="FFFFFF"/>
          <w:sz w:val="20"/>
          <w:szCs w:val="20"/>
          <w:lang w:val="en-US" w:eastAsia="ru-RU"/>
        </w:rPr>
        <w:t xml:space="preserve">: </w:t>
      </w:r>
      <w:r w:rsidRPr="003C7DB9">
        <w:rPr>
          <w:rFonts w:ascii="Courier New" w:eastAsia="Times New Roman" w:hAnsi="Courier New" w:cs="Courier New"/>
          <w:b/>
          <w:bCs/>
          <w:noProof/>
          <w:color w:val="68E868"/>
          <w:sz w:val="20"/>
          <w:szCs w:val="20"/>
          <w:lang w:val="en-US" w:eastAsia="ru-RU"/>
        </w:rPr>
        <w:t>yellow</w:t>
      </w:r>
      <w:r w:rsidRPr="003C7DB9">
        <w:rPr>
          <w:rFonts w:ascii="Courier New" w:eastAsia="Times New Roman" w:hAnsi="Courier New" w:cs="Courier New"/>
          <w:b/>
          <w:bCs/>
          <w:noProof/>
          <w:color w:val="3AD900"/>
          <w:sz w:val="20"/>
          <w:szCs w:val="20"/>
          <w:lang w:val="en-US" w:eastAsia="ru-RU"/>
        </w:rPr>
        <w:t>"</w:t>
      </w:r>
      <w:r w:rsidRPr="003C7DB9">
        <w:rPr>
          <w:rFonts w:ascii="Courier New" w:eastAsia="Times New Roman" w:hAnsi="Courier New" w:cs="Courier New"/>
          <w:noProof/>
          <w:color w:val="E1EFFF"/>
          <w:sz w:val="20"/>
          <w:szCs w:val="20"/>
          <w:lang w:val="en-US" w:eastAsia="ru-RU"/>
        </w:rPr>
        <w:t>&gt;</w:t>
      </w:r>
      <w:r w:rsidRPr="003C7DB9">
        <w:rPr>
          <w:rFonts w:ascii="Courier New" w:eastAsia="Times New Roman" w:hAnsi="Courier New" w:cs="Courier New"/>
          <w:b/>
          <w:bCs/>
          <w:noProof/>
          <w:color w:val="FFFFFF"/>
          <w:sz w:val="20"/>
          <w:szCs w:val="20"/>
          <w:lang w:val="en-US" w:eastAsia="ru-RU"/>
        </w:rPr>
        <w:t>I'm left sidebar</w:t>
      </w:r>
      <w:r w:rsidRPr="003C7DB9">
        <w:rPr>
          <w:rFonts w:ascii="Courier New" w:eastAsia="Times New Roman" w:hAnsi="Courier New" w:cs="Courier New"/>
          <w:noProof/>
          <w:color w:val="E1EFFF"/>
          <w:sz w:val="20"/>
          <w:szCs w:val="20"/>
          <w:lang w:val="en-US" w:eastAsia="ru-RU"/>
        </w:rPr>
        <w:t>&lt;/</w:t>
      </w:r>
      <w:r w:rsidRPr="003C7DB9">
        <w:rPr>
          <w:rFonts w:ascii="Courier New" w:eastAsia="Times New Roman" w:hAnsi="Courier New" w:cs="Courier New"/>
          <w:noProof/>
          <w:color w:val="9EFFFF"/>
          <w:sz w:val="20"/>
          <w:szCs w:val="20"/>
          <w:lang w:val="en-US" w:eastAsia="ru-RU"/>
        </w:rPr>
        <w:t>aside</w:t>
      </w:r>
      <w:r w:rsidRPr="003C7DB9">
        <w:rPr>
          <w:rFonts w:ascii="Courier New" w:eastAsia="Times New Roman" w:hAnsi="Courier New" w:cs="Courier New"/>
          <w:noProof/>
          <w:color w:val="E1EFFF"/>
          <w:sz w:val="20"/>
          <w:szCs w:val="20"/>
          <w:lang w:val="en-US" w:eastAsia="ru-RU"/>
        </w:rPr>
        <w:t>&gt;</w:t>
      </w:r>
      <w:r w:rsidRPr="003C7DB9">
        <w:rPr>
          <w:rFonts w:ascii="Courier New" w:eastAsia="Times New Roman" w:hAnsi="Courier New" w:cs="Courier New"/>
          <w:noProof/>
          <w:color w:val="E1EFFF"/>
          <w:sz w:val="20"/>
          <w:szCs w:val="20"/>
          <w:lang w:val="en-US" w:eastAsia="ru-RU"/>
        </w:rPr>
        <w:br/>
        <w:t xml:space="preserve">    &lt;</w:t>
      </w:r>
      <w:r w:rsidRPr="003C7DB9">
        <w:rPr>
          <w:rFonts w:ascii="Courier New" w:eastAsia="Times New Roman" w:hAnsi="Courier New" w:cs="Courier New"/>
          <w:noProof/>
          <w:color w:val="9EFFFF"/>
          <w:sz w:val="20"/>
          <w:szCs w:val="20"/>
          <w:lang w:val="en-US" w:eastAsia="ru-RU"/>
        </w:rPr>
        <w:t xml:space="preserve">main </w:t>
      </w:r>
      <w:r w:rsidRPr="003C7DB9">
        <w:rPr>
          <w:rFonts w:ascii="Courier New" w:eastAsia="Times New Roman" w:hAnsi="Courier New" w:cs="Courier New"/>
          <w:noProof/>
          <w:color w:val="FFDD00"/>
          <w:sz w:val="20"/>
          <w:szCs w:val="20"/>
          <w:lang w:val="en-US" w:eastAsia="ru-RU"/>
        </w:rPr>
        <w:t>style=</w:t>
      </w:r>
      <w:r w:rsidRPr="003C7DB9">
        <w:rPr>
          <w:rFonts w:ascii="Courier New" w:eastAsia="Times New Roman" w:hAnsi="Courier New" w:cs="Courier New"/>
          <w:b/>
          <w:bCs/>
          <w:noProof/>
          <w:color w:val="3AD900"/>
          <w:sz w:val="20"/>
          <w:szCs w:val="20"/>
          <w:lang w:val="en-US" w:eastAsia="ru-RU"/>
        </w:rPr>
        <w:t>"</w:t>
      </w:r>
      <w:r w:rsidRPr="003C7DB9">
        <w:rPr>
          <w:rFonts w:ascii="Courier New" w:eastAsia="Times New Roman" w:hAnsi="Courier New" w:cs="Courier New"/>
          <w:noProof/>
          <w:color w:val="80FFBB"/>
          <w:sz w:val="20"/>
          <w:szCs w:val="20"/>
          <w:lang w:val="en-US" w:eastAsia="ru-RU"/>
        </w:rPr>
        <w:t>background-color</w:t>
      </w:r>
      <w:r w:rsidRPr="003C7DB9">
        <w:rPr>
          <w:rFonts w:ascii="Courier New" w:eastAsia="Times New Roman" w:hAnsi="Courier New" w:cs="Courier New"/>
          <w:noProof/>
          <w:color w:val="FFFFFF"/>
          <w:sz w:val="20"/>
          <w:szCs w:val="20"/>
          <w:lang w:val="en-US" w:eastAsia="ru-RU"/>
        </w:rPr>
        <w:t xml:space="preserve">: </w:t>
      </w:r>
      <w:r w:rsidRPr="003C7DB9">
        <w:rPr>
          <w:rFonts w:ascii="Courier New" w:eastAsia="Times New Roman" w:hAnsi="Courier New" w:cs="Courier New"/>
          <w:b/>
          <w:bCs/>
          <w:noProof/>
          <w:color w:val="68E868"/>
          <w:sz w:val="20"/>
          <w:szCs w:val="20"/>
          <w:lang w:val="en-US" w:eastAsia="ru-RU"/>
        </w:rPr>
        <w:t>darkgrey</w:t>
      </w:r>
      <w:r w:rsidRPr="003C7DB9">
        <w:rPr>
          <w:rFonts w:ascii="Courier New" w:eastAsia="Times New Roman" w:hAnsi="Courier New" w:cs="Courier New"/>
          <w:b/>
          <w:bCs/>
          <w:noProof/>
          <w:color w:val="3AD900"/>
          <w:sz w:val="20"/>
          <w:szCs w:val="20"/>
          <w:lang w:val="en-US" w:eastAsia="ru-RU"/>
        </w:rPr>
        <w:t>"</w:t>
      </w:r>
      <w:r w:rsidRPr="003C7DB9">
        <w:rPr>
          <w:rFonts w:ascii="Courier New" w:eastAsia="Times New Roman" w:hAnsi="Courier New" w:cs="Courier New"/>
          <w:noProof/>
          <w:color w:val="E1EFFF"/>
          <w:sz w:val="20"/>
          <w:szCs w:val="20"/>
          <w:lang w:val="en-US" w:eastAsia="ru-RU"/>
        </w:rPr>
        <w:t>&gt;</w:t>
      </w:r>
      <w:r w:rsidRPr="003C7DB9">
        <w:rPr>
          <w:rFonts w:ascii="Courier New" w:eastAsia="Times New Roman" w:hAnsi="Courier New" w:cs="Courier New"/>
          <w:b/>
          <w:bCs/>
          <w:noProof/>
          <w:color w:val="FFFFFF"/>
          <w:sz w:val="20"/>
          <w:szCs w:val="20"/>
          <w:lang w:val="en-US" w:eastAsia="ru-RU"/>
        </w:rPr>
        <w:t>I'm main part</w:t>
      </w:r>
      <w:r w:rsidRPr="003C7DB9">
        <w:rPr>
          <w:rFonts w:ascii="Courier New" w:eastAsia="Times New Roman" w:hAnsi="Courier New" w:cs="Courier New"/>
          <w:noProof/>
          <w:color w:val="E1EFFF"/>
          <w:sz w:val="20"/>
          <w:szCs w:val="20"/>
          <w:lang w:val="en-US" w:eastAsia="ru-RU"/>
        </w:rPr>
        <w:t>&lt;/</w:t>
      </w:r>
      <w:r w:rsidRPr="003C7DB9">
        <w:rPr>
          <w:rFonts w:ascii="Courier New" w:eastAsia="Times New Roman" w:hAnsi="Courier New" w:cs="Courier New"/>
          <w:noProof/>
          <w:color w:val="9EFFFF"/>
          <w:sz w:val="20"/>
          <w:szCs w:val="20"/>
          <w:lang w:val="en-US" w:eastAsia="ru-RU"/>
        </w:rPr>
        <w:t>main</w:t>
      </w:r>
      <w:r w:rsidRPr="003C7DB9">
        <w:rPr>
          <w:rFonts w:ascii="Courier New" w:eastAsia="Times New Roman" w:hAnsi="Courier New" w:cs="Courier New"/>
          <w:noProof/>
          <w:color w:val="E1EFFF"/>
          <w:sz w:val="20"/>
          <w:szCs w:val="20"/>
          <w:lang w:val="en-US" w:eastAsia="ru-RU"/>
        </w:rPr>
        <w:t>&gt;</w:t>
      </w:r>
      <w:r w:rsidRPr="003C7DB9">
        <w:rPr>
          <w:rFonts w:ascii="Courier New" w:eastAsia="Times New Roman" w:hAnsi="Courier New" w:cs="Courier New"/>
          <w:noProof/>
          <w:color w:val="E1EFFF"/>
          <w:sz w:val="20"/>
          <w:szCs w:val="20"/>
          <w:lang w:val="en-US" w:eastAsia="ru-RU"/>
        </w:rPr>
        <w:br/>
        <w:t>&lt;/</w:t>
      </w:r>
      <w:r w:rsidRPr="003C7DB9">
        <w:rPr>
          <w:rFonts w:ascii="Courier New" w:eastAsia="Times New Roman" w:hAnsi="Courier New" w:cs="Courier New"/>
          <w:noProof/>
          <w:color w:val="9EFFFF"/>
          <w:sz w:val="20"/>
          <w:szCs w:val="20"/>
          <w:lang w:val="en-US" w:eastAsia="ru-RU"/>
        </w:rPr>
        <w:t>div</w:t>
      </w:r>
      <w:r w:rsidRPr="003C7DB9">
        <w:rPr>
          <w:rFonts w:ascii="Courier New" w:eastAsia="Times New Roman" w:hAnsi="Courier New" w:cs="Courier New"/>
          <w:noProof/>
          <w:color w:val="E1EFFF"/>
          <w:sz w:val="20"/>
          <w:szCs w:val="20"/>
          <w:lang w:val="en-US" w:eastAsia="ru-RU"/>
        </w:rPr>
        <w:t>&gt;</w:t>
      </w:r>
      <w:r w:rsidRPr="003C7DB9">
        <w:rPr>
          <w:rFonts w:ascii="Courier New" w:eastAsia="Times New Roman" w:hAnsi="Courier New" w:cs="Courier New"/>
          <w:noProof/>
          <w:color w:val="E1EFFF"/>
          <w:sz w:val="20"/>
          <w:szCs w:val="20"/>
          <w:lang w:val="en-US" w:eastAsia="ru-RU"/>
        </w:rPr>
        <w:br/>
      </w:r>
      <w:r w:rsidRPr="003C7DB9">
        <w:rPr>
          <w:rFonts w:ascii="Courier New" w:eastAsia="Times New Roman" w:hAnsi="Courier New" w:cs="Courier New"/>
          <w:noProof/>
          <w:color w:val="E1EFFF"/>
          <w:sz w:val="20"/>
          <w:szCs w:val="20"/>
          <w:lang w:val="en-US" w:eastAsia="ru-RU"/>
        </w:rPr>
        <w:br/>
        <w:t>&lt;</w:t>
      </w:r>
      <w:r w:rsidRPr="003C7DB9">
        <w:rPr>
          <w:rFonts w:ascii="Courier New" w:eastAsia="Times New Roman" w:hAnsi="Courier New" w:cs="Courier New"/>
          <w:noProof/>
          <w:color w:val="9EFFFF"/>
          <w:sz w:val="20"/>
          <w:szCs w:val="20"/>
          <w:lang w:val="en-US" w:eastAsia="ru-RU"/>
        </w:rPr>
        <w:t xml:space="preserve">footer </w:t>
      </w:r>
      <w:r w:rsidRPr="003C7DB9">
        <w:rPr>
          <w:rFonts w:ascii="Courier New" w:eastAsia="Times New Roman" w:hAnsi="Courier New" w:cs="Courier New"/>
          <w:noProof/>
          <w:color w:val="FFDD00"/>
          <w:sz w:val="20"/>
          <w:szCs w:val="20"/>
          <w:lang w:val="en-US" w:eastAsia="ru-RU"/>
        </w:rPr>
        <w:t>style=</w:t>
      </w:r>
      <w:r w:rsidRPr="003C7DB9">
        <w:rPr>
          <w:rFonts w:ascii="Courier New" w:eastAsia="Times New Roman" w:hAnsi="Courier New" w:cs="Courier New"/>
          <w:b/>
          <w:bCs/>
          <w:noProof/>
          <w:color w:val="3AD900"/>
          <w:sz w:val="20"/>
          <w:szCs w:val="20"/>
          <w:lang w:val="en-US" w:eastAsia="ru-RU"/>
        </w:rPr>
        <w:t>"</w:t>
      </w:r>
      <w:r w:rsidRPr="003C7DB9">
        <w:rPr>
          <w:rFonts w:ascii="Courier New" w:eastAsia="Times New Roman" w:hAnsi="Courier New" w:cs="Courier New"/>
          <w:noProof/>
          <w:color w:val="80FFBB"/>
          <w:sz w:val="20"/>
          <w:szCs w:val="20"/>
          <w:lang w:val="en-US" w:eastAsia="ru-RU"/>
        </w:rPr>
        <w:t>background-color</w:t>
      </w:r>
      <w:r w:rsidRPr="003C7DB9">
        <w:rPr>
          <w:rFonts w:ascii="Courier New" w:eastAsia="Times New Roman" w:hAnsi="Courier New" w:cs="Courier New"/>
          <w:noProof/>
          <w:color w:val="FFFFFF"/>
          <w:sz w:val="20"/>
          <w:szCs w:val="20"/>
          <w:lang w:val="en-US" w:eastAsia="ru-RU"/>
        </w:rPr>
        <w:t xml:space="preserve">: </w:t>
      </w:r>
      <w:r w:rsidRPr="003C7DB9">
        <w:rPr>
          <w:rFonts w:ascii="Courier New" w:eastAsia="Times New Roman" w:hAnsi="Courier New" w:cs="Courier New"/>
          <w:b/>
          <w:bCs/>
          <w:noProof/>
          <w:color w:val="68E868"/>
          <w:sz w:val="20"/>
          <w:szCs w:val="20"/>
          <w:lang w:val="en-US" w:eastAsia="ru-RU"/>
        </w:rPr>
        <w:t>pink</w:t>
      </w:r>
      <w:r w:rsidRPr="003C7DB9">
        <w:rPr>
          <w:rFonts w:ascii="Courier New" w:eastAsia="Times New Roman" w:hAnsi="Courier New" w:cs="Courier New"/>
          <w:b/>
          <w:bCs/>
          <w:noProof/>
          <w:color w:val="3AD900"/>
          <w:sz w:val="20"/>
          <w:szCs w:val="20"/>
          <w:lang w:val="en-US" w:eastAsia="ru-RU"/>
        </w:rPr>
        <w:t>"</w:t>
      </w:r>
      <w:r w:rsidRPr="003C7DB9">
        <w:rPr>
          <w:rFonts w:ascii="Courier New" w:eastAsia="Times New Roman" w:hAnsi="Courier New" w:cs="Courier New"/>
          <w:noProof/>
          <w:color w:val="E1EFFF"/>
          <w:sz w:val="20"/>
          <w:szCs w:val="20"/>
          <w:lang w:val="en-US" w:eastAsia="ru-RU"/>
        </w:rPr>
        <w:t>&gt;</w:t>
      </w:r>
      <w:r w:rsidRPr="003C7DB9">
        <w:rPr>
          <w:rFonts w:ascii="Courier New" w:eastAsia="Times New Roman" w:hAnsi="Courier New" w:cs="Courier New"/>
          <w:b/>
          <w:bCs/>
          <w:noProof/>
          <w:color w:val="FFFFFF"/>
          <w:sz w:val="20"/>
          <w:szCs w:val="20"/>
          <w:lang w:val="en-US" w:eastAsia="ru-RU"/>
        </w:rPr>
        <w:t>I'm footer</w:t>
      </w:r>
      <w:r w:rsidRPr="003C7DB9">
        <w:rPr>
          <w:rFonts w:ascii="Courier New" w:eastAsia="Times New Roman" w:hAnsi="Courier New" w:cs="Courier New"/>
          <w:noProof/>
          <w:color w:val="E1EFFF"/>
          <w:sz w:val="20"/>
          <w:szCs w:val="20"/>
          <w:lang w:val="en-US" w:eastAsia="ru-RU"/>
        </w:rPr>
        <w:t>&lt;/</w:t>
      </w:r>
      <w:r w:rsidRPr="003C7DB9">
        <w:rPr>
          <w:rFonts w:ascii="Courier New" w:eastAsia="Times New Roman" w:hAnsi="Courier New" w:cs="Courier New"/>
          <w:noProof/>
          <w:color w:val="9EFFFF"/>
          <w:sz w:val="20"/>
          <w:szCs w:val="20"/>
          <w:lang w:val="en-US" w:eastAsia="ru-RU"/>
        </w:rPr>
        <w:t>footer</w:t>
      </w:r>
      <w:r w:rsidRPr="003C7DB9">
        <w:rPr>
          <w:rFonts w:ascii="Courier New" w:eastAsia="Times New Roman" w:hAnsi="Courier New" w:cs="Courier New"/>
          <w:noProof/>
          <w:color w:val="E1EFFF"/>
          <w:sz w:val="20"/>
          <w:szCs w:val="20"/>
          <w:lang w:val="en-US" w:eastAsia="ru-RU"/>
        </w:rPr>
        <w:t>&gt;</w:t>
      </w:r>
      <w:r w:rsidRPr="003C7DB9">
        <w:rPr>
          <w:rFonts w:ascii="Courier New" w:eastAsia="Times New Roman" w:hAnsi="Courier New" w:cs="Courier New"/>
          <w:noProof/>
          <w:color w:val="E1EFFF"/>
          <w:sz w:val="20"/>
          <w:szCs w:val="20"/>
          <w:lang w:val="en-US" w:eastAsia="ru-RU"/>
        </w:rPr>
        <w:br/>
      </w:r>
      <w:r w:rsidRPr="003C7DB9">
        <w:rPr>
          <w:rFonts w:ascii="Courier New" w:eastAsia="Times New Roman" w:hAnsi="Courier New" w:cs="Courier New"/>
          <w:noProof/>
          <w:color w:val="E1EFFF"/>
          <w:sz w:val="20"/>
          <w:szCs w:val="20"/>
          <w:lang w:val="en-US" w:eastAsia="ru-RU"/>
        </w:rPr>
        <w:br/>
        <w:t>&lt;/</w:t>
      </w:r>
      <w:r w:rsidRPr="003C7DB9">
        <w:rPr>
          <w:rFonts w:ascii="Courier New" w:eastAsia="Times New Roman" w:hAnsi="Courier New" w:cs="Courier New"/>
          <w:noProof/>
          <w:color w:val="9EFFFF"/>
          <w:sz w:val="20"/>
          <w:szCs w:val="20"/>
          <w:lang w:val="en-US" w:eastAsia="ru-RU"/>
        </w:rPr>
        <w:t>body</w:t>
      </w:r>
      <w:r w:rsidRPr="003C7DB9">
        <w:rPr>
          <w:rFonts w:ascii="Courier New" w:eastAsia="Times New Roman" w:hAnsi="Courier New" w:cs="Courier New"/>
          <w:noProof/>
          <w:color w:val="E1EFFF"/>
          <w:sz w:val="20"/>
          <w:szCs w:val="20"/>
          <w:lang w:val="en-US" w:eastAsia="ru-RU"/>
        </w:rPr>
        <w:t>&gt;</w:t>
      </w:r>
    </w:p>
    <w:p w:rsidR="00442406" w:rsidRPr="003C7DB9" w:rsidRDefault="00035D25" w:rsidP="00F84713">
      <w:pPr>
        <w:spacing w:line="240" w:lineRule="auto"/>
        <w:rPr>
          <w:rFonts w:cstheme="minorHAnsi"/>
          <w:noProof/>
          <w:sz w:val="24"/>
          <w:szCs w:val="24"/>
          <w:lang w:val="en-US"/>
        </w:rPr>
      </w:pPr>
      <w:r w:rsidRPr="003C7DB9">
        <w:rPr>
          <w:rFonts w:cstheme="minorHAnsi"/>
          <w:noProof/>
          <w:sz w:val="24"/>
          <w:szCs w:val="24"/>
          <w:lang w:val="en-US"/>
        </w:rPr>
        <w:t>Выведет:</w:t>
      </w:r>
    </w:p>
    <w:p w:rsidR="00035D25" w:rsidRPr="003C7DB9" w:rsidRDefault="00035D25" w:rsidP="00F84713">
      <w:pPr>
        <w:spacing w:line="240" w:lineRule="auto"/>
        <w:rPr>
          <w:rFonts w:cstheme="minorHAnsi"/>
          <w:noProof/>
          <w:sz w:val="24"/>
          <w:szCs w:val="24"/>
          <w:lang w:val="en-US"/>
        </w:rPr>
      </w:pPr>
      <w:r w:rsidRPr="003C7DB9">
        <w:rPr>
          <w:rFonts w:cstheme="minorHAnsi"/>
          <w:noProof/>
          <w:sz w:val="24"/>
          <w:szCs w:val="24"/>
          <w:lang w:eastAsia="ru-RU"/>
        </w:rPr>
        <w:drawing>
          <wp:inline distT="0" distB="0" distL="0" distR="0" wp14:anchorId="3D40088A" wp14:editId="5C946EFF">
            <wp:extent cx="1438275" cy="847725"/>
            <wp:effectExtent l="0" t="0" r="9525" b="9525"/>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47">
                      <a:extLst>
                        <a:ext uri="{28A0092B-C50C-407E-A947-70E740481C1C}">
                          <a14:useLocalDpi xmlns:a14="http://schemas.microsoft.com/office/drawing/2010/main" val="0"/>
                        </a:ext>
                      </a:extLst>
                    </a:blip>
                    <a:stretch>
                      <a:fillRect/>
                    </a:stretch>
                  </pic:blipFill>
                  <pic:spPr>
                    <a:xfrm>
                      <a:off x="0" y="0"/>
                      <a:ext cx="1438275" cy="847725"/>
                    </a:xfrm>
                    <a:prstGeom prst="rect">
                      <a:avLst/>
                    </a:prstGeom>
                  </pic:spPr>
                </pic:pic>
              </a:graphicData>
            </a:graphic>
          </wp:inline>
        </w:drawing>
      </w:r>
    </w:p>
    <w:p w:rsidR="00552C22" w:rsidRPr="001062D9" w:rsidRDefault="00035D25" w:rsidP="00F84713">
      <w:pPr>
        <w:spacing w:line="240" w:lineRule="auto"/>
        <w:rPr>
          <w:rFonts w:cstheme="minorHAnsi"/>
          <w:b/>
          <w:noProof/>
          <w:sz w:val="24"/>
          <w:szCs w:val="24"/>
        </w:rPr>
      </w:pPr>
      <w:r w:rsidRPr="001062D9">
        <w:rPr>
          <w:rFonts w:cstheme="minorHAnsi"/>
          <w:b/>
          <w:noProof/>
          <w:sz w:val="24"/>
          <w:szCs w:val="24"/>
        </w:rPr>
        <w:t>Зададим блокам</w:t>
      </w:r>
      <w:r w:rsidR="00552C22" w:rsidRPr="001062D9">
        <w:rPr>
          <w:rFonts w:cstheme="minorHAnsi"/>
          <w:b/>
          <w:noProof/>
          <w:sz w:val="24"/>
          <w:szCs w:val="24"/>
        </w:rPr>
        <w:t>:</w:t>
      </w:r>
    </w:p>
    <w:p w:rsidR="00552C22" w:rsidRPr="001062D9" w:rsidRDefault="00552C22" w:rsidP="00F84713">
      <w:pPr>
        <w:spacing w:line="240" w:lineRule="auto"/>
        <w:rPr>
          <w:rFonts w:cstheme="minorHAnsi"/>
          <w:noProof/>
          <w:sz w:val="24"/>
          <w:szCs w:val="24"/>
        </w:rPr>
      </w:pPr>
      <w:r w:rsidRPr="001062D9">
        <w:rPr>
          <w:rFonts w:cstheme="minorHAnsi"/>
          <w:noProof/>
          <w:sz w:val="24"/>
          <w:szCs w:val="24"/>
        </w:rPr>
        <w:t>-</w:t>
      </w:r>
      <w:r w:rsidR="00035D25" w:rsidRPr="001062D9">
        <w:rPr>
          <w:rFonts w:cstheme="minorHAnsi"/>
          <w:noProof/>
          <w:sz w:val="24"/>
          <w:szCs w:val="24"/>
        </w:rPr>
        <w:t xml:space="preserve"> ширину</w:t>
      </w:r>
      <w:r w:rsidRPr="001062D9">
        <w:rPr>
          <w:rFonts w:cstheme="minorHAnsi"/>
          <w:noProof/>
          <w:sz w:val="24"/>
          <w:szCs w:val="24"/>
        </w:rPr>
        <w:t xml:space="preserve"> (</w:t>
      </w:r>
      <w:r w:rsidRPr="003C7DB9">
        <w:rPr>
          <w:rFonts w:cstheme="minorHAnsi"/>
          <w:noProof/>
          <w:sz w:val="24"/>
          <w:szCs w:val="24"/>
          <w:lang w:val="en-US"/>
        </w:rPr>
        <w:t>width</w:t>
      </w:r>
      <w:r w:rsidRPr="001062D9">
        <w:rPr>
          <w:rFonts w:cstheme="minorHAnsi"/>
          <w:noProof/>
          <w:sz w:val="24"/>
          <w:szCs w:val="24"/>
        </w:rPr>
        <w:t>: 900</w:t>
      </w:r>
      <w:r w:rsidRPr="003C7DB9">
        <w:rPr>
          <w:rFonts w:cstheme="minorHAnsi"/>
          <w:noProof/>
          <w:sz w:val="24"/>
          <w:szCs w:val="24"/>
          <w:lang w:val="en-US"/>
        </w:rPr>
        <w:t>px</w:t>
      </w:r>
      <w:r w:rsidRPr="001062D9">
        <w:rPr>
          <w:rFonts w:cstheme="minorHAnsi"/>
          <w:noProof/>
          <w:sz w:val="24"/>
          <w:szCs w:val="24"/>
        </w:rPr>
        <w:t>)</w:t>
      </w:r>
    </w:p>
    <w:p w:rsidR="00552C22" w:rsidRPr="001062D9" w:rsidRDefault="00552C22" w:rsidP="00F84713">
      <w:pPr>
        <w:spacing w:line="240" w:lineRule="auto"/>
        <w:rPr>
          <w:rFonts w:cstheme="minorHAnsi"/>
          <w:noProof/>
          <w:sz w:val="24"/>
          <w:szCs w:val="24"/>
        </w:rPr>
      </w:pPr>
      <w:r w:rsidRPr="001062D9">
        <w:rPr>
          <w:rFonts w:cstheme="minorHAnsi"/>
          <w:noProof/>
          <w:sz w:val="24"/>
          <w:szCs w:val="24"/>
        </w:rPr>
        <w:t>-</w:t>
      </w:r>
      <w:r w:rsidR="00035D25" w:rsidRPr="001062D9">
        <w:rPr>
          <w:rFonts w:cstheme="minorHAnsi"/>
          <w:noProof/>
          <w:sz w:val="24"/>
          <w:szCs w:val="24"/>
        </w:rPr>
        <w:t xml:space="preserve"> высоту</w:t>
      </w:r>
      <w:r w:rsidRPr="001062D9">
        <w:rPr>
          <w:rFonts w:cstheme="minorHAnsi"/>
          <w:noProof/>
          <w:sz w:val="24"/>
          <w:szCs w:val="24"/>
        </w:rPr>
        <w:t xml:space="preserve"> (</w:t>
      </w:r>
      <w:r w:rsidRPr="003C7DB9">
        <w:rPr>
          <w:rFonts w:cstheme="minorHAnsi"/>
          <w:noProof/>
          <w:sz w:val="24"/>
          <w:szCs w:val="24"/>
          <w:lang w:val="en-US"/>
        </w:rPr>
        <w:t>height</w:t>
      </w:r>
      <w:r w:rsidRPr="001062D9">
        <w:rPr>
          <w:rFonts w:cstheme="minorHAnsi"/>
          <w:noProof/>
          <w:sz w:val="24"/>
          <w:szCs w:val="24"/>
        </w:rPr>
        <w:t>: 100</w:t>
      </w:r>
      <w:r w:rsidRPr="003C7DB9">
        <w:rPr>
          <w:rFonts w:cstheme="minorHAnsi"/>
          <w:noProof/>
          <w:sz w:val="24"/>
          <w:szCs w:val="24"/>
          <w:lang w:val="en-US"/>
        </w:rPr>
        <w:t>px</w:t>
      </w:r>
      <w:r w:rsidRPr="001062D9">
        <w:rPr>
          <w:rFonts w:cstheme="minorHAnsi"/>
          <w:noProof/>
          <w:sz w:val="24"/>
          <w:szCs w:val="24"/>
        </w:rPr>
        <w:t>)</w:t>
      </w:r>
    </w:p>
    <w:p w:rsidR="00035D25" w:rsidRPr="001062D9" w:rsidRDefault="00552C22" w:rsidP="00F84713">
      <w:pPr>
        <w:spacing w:line="240" w:lineRule="auto"/>
        <w:rPr>
          <w:rFonts w:cstheme="minorHAnsi"/>
          <w:noProof/>
          <w:sz w:val="24"/>
          <w:szCs w:val="24"/>
        </w:rPr>
      </w:pPr>
      <w:r w:rsidRPr="001062D9">
        <w:rPr>
          <w:rFonts w:cstheme="minorHAnsi"/>
          <w:noProof/>
          <w:sz w:val="24"/>
          <w:szCs w:val="24"/>
        </w:rPr>
        <w:t>-</w:t>
      </w:r>
      <w:r w:rsidR="00035D25" w:rsidRPr="001062D9">
        <w:rPr>
          <w:rFonts w:cstheme="minorHAnsi"/>
          <w:noProof/>
          <w:sz w:val="24"/>
          <w:szCs w:val="24"/>
        </w:rPr>
        <w:t xml:space="preserve"> </w:t>
      </w:r>
      <w:r w:rsidR="009A4C38" w:rsidRPr="001062D9">
        <w:rPr>
          <w:rFonts w:cstheme="minorHAnsi"/>
          <w:noProof/>
          <w:sz w:val="24"/>
          <w:szCs w:val="24"/>
        </w:rPr>
        <w:t>разместим их в правильн</w:t>
      </w:r>
      <w:r w:rsidR="001F4E04" w:rsidRPr="001062D9">
        <w:rPr>
          <w:rFonts w:cstheme="minorHAnsi"/>
          <w:noProof/>
          <w:sz w:val="24"/>
          <w:szCs w:val="24"/>
        </w:rPr>
        <w:t>о</w:t>
      </w:r>
      <w:r w:rsidR="009A4C38" w:rsidRPr="001062D9">
        <w:rPr>
          <w:rFonts w:cstheme="minorHAnsi"/>
          <w:noProof/>
          <w:sz w:val="24"/>
          <w:szCs w:val="24"/>
        </w:rPr>
        <w:t>м порядке</w:t>
      </w:r>
      <w:r w:rsidRPr="001062D9">
        <w:rPr>
          <w:rFonts w:cstheme="minorHAnsi"/>
          <w:noProof/>
          <w:sz w:val="24"/>
          <w:szCs w:val="24"/>
        </w:rPr>
        <w:t xml:space="preserve"> (</w:t>
      </w:r>
      <w:r w:rsidRPr="003C7DB9">
        <w:rPr>
          <w:rFonts w:cstheme="minorHAnsi"/>
          <w:noProof/>
          <w:sz w:val="24"/>
          <w:szCs w:val="24"/>
          <w:lang w:val="en-US"/>
        </w:rPr>
        <w:t>text</w:t>
      </w:r>
      <w:r w:rsidRPr="001062D9">
        <w:rPr>
          <w:rFonts w:cstheme="minorHAnsi"/>
          <w:noProof/>
          <w:sz w:val="24"/>
          <w:szCs w:val="24"/>
        </w:rPr>
        <w:t>-</w:t>
      </w:r>
      <w:r w:rsidRPr="003C7DB9">
        <w:rPr>
          <w:rFonts w:cstheme="minorHAnsi"/>
          <w:noProof/>
          <w:sz w:val="24"/>
          <w:szCs w:val="24"/>
          <w:lang w:val="en-US"/>
        </w:rPr>
        <w:t>align</w:t>
      </w:r>
      <w:r w:rsidRPr="001062D9">
        <w:rPr>
          <w:rFonts w:cstheme="minorHAnsi"/>
          <w:noProof/>
          <w:sz w:val="24"/>
          <w:szCs w:val="24"/>
        </w:rPr>
        <w:t>:</w:t>
      </w:r>
      <w:r w:rsidRPr="003C7DB9">
        <w:rPr>
          <w:rFonts w:cstheme="minorHAnsi"/>
          <w:noProof/>
          <w:sz w:val="24"/>
          <w:szCs w:val="24"/>
          <w:lang w:val="en-US"/>
        </w:rPr>
        <w:t>center</w:t>
      </w:r>
      <w:r w:rsidRPr="001062D9">
        <w:rPr>
          <w:rFonts w:cstheme="minorHAnsi"/>
          <w:noProof/>
          <w:sz w:val="24"/>
          <w:szCs w:val="24"/>
        </w:rPr>
        <w:t>)</w:t>
      </w:r>
    </w:p>
    <w:p w:rsidR="00552C22" w:rsidRPr="001062D9" w:rsidRDefault="00552C22" w:rsidP="00F84713">
      <w:pPr>
        <w:spacing w:line="240" w:lineRule="auto"/>
        <w:rPr>
          <w:rFonts w:cstheme="minorHAnsi"/>
          <w:noProof/>
          <w:sz w:val="24"/>
          <w:szCs w:val="24"/>
        </w:rPr>
      </w:pPr>
      <w:r w:rsidRPr="001062D9">
        <w:rPr>
          <w:rFonts w:cstheme="minorHAnsi"/>
          <w:noProof/>
          <w:sz w:val="24"/>
          <w:szCs w:val="24"/>
        </w:rPr>
        <w:t xml:space="preserve">- зададим внутрение отступы </w:t>
      </w:r>
      <w:r w:rsidR="00865F52" w:rsidRPr="001062D9">
        <w:rPr>
          <w:rFonts w:cstheme="minorHAnsi"/>
          <w:noProof/>
          <w:sz w:val="24"/>
          <w:szCs w:val="24"/>
        </w:rPr>
        <w:t>от</w:t>
      </w:r>
      <w:r w:rsidR="00081281" w:rsidRPr="001062D9">
        <w:rPr>
          <w:rFonts w:cstheme="minorHAnsi"/>
          <w:noProof/>
          <w:sz w:val="24"/>
          <w:szCs w:val="24"/>
        </w:rPr>
        <w:t xml:space="preserve"> верха границ своих блоков</w:t>
      </w:r>
      <w:r w:rsidRPr="001062D9">
        <w:rPr>
          <w:rFonts w:cstheme="minorHAnsi"/>
          <w:noProof/>
          <w:sz w:val="24"/>
          <w:szCs w:val="24"/>
        </w:rPr>
        <w:t xml:space="preserve"> (</w:t>
      </w:r>
      <w:r w:rsidRPr="003C7DB9">
        <w:rPr>
          <w:rFonts w:cstheme="minorHAnsi"/>
          <w:noProof/>
          <w:sz w:val="24"/>
          <w:szCs w:val="24"/>
          <w:lang w:val="en-US"/>
        </w:rPr>
        <w:t>padding</w:t>
      </w:r>
      <w:r w:rsidRPr="001062D9">
        <w:rPr>
          <w:rFonts w:cstheme="minorHAnsi"/>
          <w:noProof/>
          <w:sz w:val="24"/>
          <w:szCs w:val="24"/>
        </w:rPr>
        <w:t>-</w:t>
      </w:r>
      <w:r w:rsidRPr="003C7DB9">
        <w:rPr>
          <w:rFonts w:cstheme="minorHAnsi"/>
          <w:noProof/>
          <w:sz w:val="24"/>
          <w:szCs w:val="24"/>
          <w:lang w:val="en-US"/>
        </w:rPr>
        <w:t>top</w:t>
      </w:r>
      <w:r w:rsidRPr="001062D9">
        <w:rPr>
          <w:rFonts w:cstheme="minorHAnsi"/>
          <w:noProof/>
          <w:sz w:val="24"/>
          <w:szCs w:val="24"/>
        </w:rPr>
        <w:t>: 30</w:t>
      </w:r>
      <w:r w:rsidRPr="003C7DB9">
        <w:rPr>
          <w:rFonts w:cstheme="minorHAnsi"/>
          <w:noProof/>
          <w:sz w:val="24"/>
          <w:szCs w:val="24"/>
          <w:lang w:val="en-US"/>
        </w:rPr>
        <w:t>px</w:t>
      </w:r>
      <w:r w:rsidRPr="001062D9">
        <w:rPr>
          <w:rFonts w:cstheme="minorHAnsi"/>
          <w:noProof/>
          <w:sz w:val="24"/>
          <w:szCs w:val="24"/>
        </w:rPr>
        <w:t>)</w:t>
      </w:r>
    </w:p>
    <w:p w:rsidR="00552C22" w:rsidRPr="001062D9" w:rsidRDefault="00552C22" w:rsidP="00F84713">
      <w:pPr>
        <w:spacing w:line="240" w:lineRule="auto"/>
        <w:rPr>
          <w:rFonts w:cstheme="minorHAnsi"/>
          <w:noProof/>
          <w:sz w:val="24"/>
          <w:szCs w:val="24"/>
        </w:rPr>
      </w:pPr>
      <w:r w:rsidRPr="001062D9">
        <w:rPr>
          <w:rFonts w:cstheme="minorHAnsi"/>
          <w:noProof/>
          <w:sz w:val="24"/>
          <w:szCs w:val="24"/>
        </w:rPr>
        <w:t>- зададим внешние отступы</w:t>
      </w:r>
      <w:r w:rsidR="00F4227A" w:rsidRPr="001062D9">
        <w:rPr>
          <w:rFonts w:cstheme="minorHAnsi"/>
          <w:noProof/>
          <w:sz w:val="24"/>
          <w:szCs w:val="24"/>
        </w:rPr>
        <w:t>, чтобы</w:t>
      </w:r>
      <w:r w:rsidRPr="001062D9">
        <w:rPr>
          <w:rFonts w:cstheme="minorHAnsi"/>
          <w:noProof/>
          <w:sz w:val="24"/>
          <w:szCs w:val="24"/>
        </w:rPr>
        <w:t xml:space="preserve"> </w:t>
      </w:r>
      <w:r w:rsidR="00F4227A" w:rsidRPr="001062D9">
        <w:rPr>
          <w:rFonts w:cstheme="minorHAnsi"/>
          <w:noProof/>
          <w:sz w:val="24"/>
          <w:szCs w:val="24"/>
        </w:rPr>
        <w:t>отделить</w:t>
      </w:r>
      <w:r w:rsidRPr="001062D9">
        <w:rPr>
          <w:rFonts w:cstheme="minorHAnsi"/>
          <w:noProof/>
          <w:sz w:val="24"/>
          <w:szCs w:val="24"/>
        </w:rPr>
        <w:t xml:space="preserve"> секции одну от другой</w:t>
      </w:r>
      <w:r w:rsidR="00F4227A" w:rsidRPr="001062D9">
        <w:rPr>
          <w:rFonts w:cstheme="minorHAnsi"/>
          <w:noProof/>
          <w:sz w:val="24"/>
          <w:szCs w:val="24"/>
        </w:rPr>
        <w:t xml:space="preserve"> сверху (</w:t>
      </w:r>
      <w:r w:rsidR="00F4227A" w:rsidRPr="003C7DB9">
        <w:rPr>
          <w:rFonts w:cstheme="minorHAnsi"/>
          <w:noProof/>
          <w:sz w:val="24"/>
          <w:szCs w:val="24"/>
          <w:lang w:val="en-US"/>
        </w:rPr>
        <w:t>margin</w:t>
      </w:r>
      <w:r w:rsidR="00F4227A" w:rsidRPr="001062D9">
        <w:rPr>
          <w:rFonts w:cstheme="minorHAnsi"/>
          <w:noProof/>
          <w:sz w:val="24"/>
          <w:szCs w:val="24"/>
        </w:rPr>
        <w:t>: 10</w:t>
      </w:r>
      <w:r w:rsidR="00F4227A" w:rsidRPr="003C7DB9">
        <w:rPr>
          <w:rFonts w:cstheme="minorHAnsi"/>
          <w:noProof/>
          <w:sz w:val="24"/>
          <w:szCs w:val="24"/>
          <w:lang w:val="en-US"/>
        </w:rPr>
        <w:t>px</w:t>
      </w:r>
      <w:r w:rsidR="00F4227A" w:rsidRPr="001062D9">
        <w:rPr>
          <w:rFonts w:cstheme="minorHAnsi"/>
          <w:noProof/>
          <w:sz w:val="24"/>
          <w:szCs w:val="24"/>
        </w:rPr>
        <w:t>)</w:t>
      </w:r>
      <w:r w:rsidRPr="001062D9">
        <w:rPr>
          <w:rFonts w:cstheme="minorHAnsi"/>
          <w:noProof/>
          <w:sz w:val="24"/>
          <w:szCs w:val="24"/>
        </w:rPr>
        <w:t xml:space="preserve"> и размести</w:t>
      </w:r>
      <w:r w:rsidR="00F4227A" w:rsidRPr="001062D9">
        <w:rPr>
          <w:rFonts w:cstheme="minorHAnsi"/>
          <w:noProof/>
          <w:sz w:val="24"/>
          <w:szCs w:val="24"/>
        </w:rPr>
        <w:t>ть</w:t>
      </w:r>
      <w:r w:rsidRPr="001062D9">
        <w:rPr>
          <w:rFonts w:cstheme="minorHAnsi"/>
          <w:noProof/>
          <w:sz w:val="24"/>
          <w:szCs w:val="24"/>
        </w:rPr>
        <w:t xml:space="preserve"> их посредине</w:t>
      </w:r>
      <w:r w:rsidR="00F4227A" w:rsidRPr="001062D9">
        <w:rPr>
          <w:rFonts w:cstheme="minorHAnsi"/>
          <w:noProof/>
          <w:sz w:val="24"/>
          <w:szCs w:val="24"/>
        </w:rPr>
        <w:t xml:space="preserve"> (</w:t>
      </w:r>
      <w:r w:rsidR="00F4227A" w:rsidRPr="003C7DB9">
        <w:rPr>
          <w:rFonts w:cstheme="minorHAnsi"/>
          <w:noProof/>
          <w:sz w:val="24"/>
          <w:szCs w:val="24"/>
          <w:lang w:val="en-US"/>
        </w:rPr>
        <w:t>auto</w:t>
      </w:r>
      <w:r w:rsidR="00F4227A" w:rsidRPr="001062D9">
        <w:rPr>
          <w:rFonts w:cstheme="minorHAnsi"/>
          <w:noProof/>
          <w:sz w:val="24"/>
          <w:szCs w:val="24"/>
        </w:rPr>
        <w:t>)</w:t>
      </w:r>
      <w:r w:rsidRPr="001062D9">
        <w:rPr>
          <w:rFonts w:cstheme="minorHAnsi"/>
          <w:noProof/>
          <w:sz w:val="24"/>
          <w:szCs w:val="24"/>
        </w:rPr>
        <w:t xml:space="preserve"> </w:t>
      </w:r>
    </w:p>
    <w:p w:rsidR="00E41400" w:rsidRPr="003C7DB9" w:rsidRDefault="006C6C17" w:rsidP="00776C7D">
      <w:pPr>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FFFFFF"/>
          <w:sz w:val="20"/>
          <w:szCs w:val="20"/>
          <w:lang w:val="en-US" w:eastAsia="ru-RU"/>
        </w:rPr>
      </w:pPr>
      <w:r w:rsidRPr="003C7DB9">
        <w:rPr>
          <w:rFonts w:ascii="Courier New" w:eastAsia="Times New Roman" w:hAnsi="Courier New" w:cs="Courier New"/>
          <w:noProof/>
          <w:color w:val="E1EFFF"/>
          <w:sz w:val="20"/>
          <w:szCs w:val="20"/>
          <w:lang w:val="en-US" w:eastAsia="ru-RU"/>
        </w:rPr>
        <w:t>&lt;</w:t>
      </w:r>
      <w:r w:rsidRPr="003C7DB9">
        <w:rPr>
          <w:rFonts w:ascii="Courier New" w:eastAsia="Times New Roman" w:hAnsi="Courier New" w:cs="Courier New"/>
          <w:noProof/>
          <w:color w:val="9EFFFF"/>
          <w:sz w:val="20"/>
          <w:szCs w:val="20"/>
          <w:lang w:val="en-US" w:eastAsia="ru-RU"/>
        </w:rPr>
        <w:t xml:space="preserve">header </w:t>
      </w:r>
      <w:r w:rsidRPr="003C7DB9">
        <w:rPr>
          <w:rFonts w:ascii="Courier New" w:eastAsia="Times New Roman" w:hAnsi="Courier New" w:cs="Courier New"/>
          <w:noProof/>
          <w:color w:val="FFDD00"/>
          <w:sz w:val="20"/>
          <w:szCs w:val="20"/>
          <w:lang w:val="en-US" w:eastAsia="ru-RU"/>
        </w:rPr>
        <w:t>style=</w:t>
      </w:r>
      <w:r w:rsidRPr="003C7DB9">
        <w:rPr>
          <w:rFonts w:ascii="Courier New" w:eastAsia="Times New Roman" w:hAnsi="Courier New" w:cs="Courier New"/>
          <w:b/>
          <w:bCs/>
          <w:noProof/>
          <w:color w:val="3AD900"/>
          <w:sz w:val="20"/>
          <w:szCs w:val="20"/>
          <w:lang w:val="en-US" w:eastAsia="ru-RU"/>
        </w:rPr>
        <w:t>"</w:t>
      </w:r>
      <w:r w:rsidRPr="003C7DB9">
        <w:rPr>
          <w:rFonts w:ascii="Courier New" w:eastAsia="Times New Roman" w:hAnsi="Courier New" w:cs="Courier New"/>
          <w:noProof/>
          <w:color w:val="80FFBB"/>
          <w:sz w:val="20"/>
          <w:szCs w:val="20"/>
          <w:lang w:val="en-US" w:eastAsia="ru-RU"/>
        </w:rPr>
        <w:t>background-color</w:t>
      </w:r>
      <w:r w:rsidRPr="003C7DB9">
        <w:rPr>
          <w:rFonts w:ascii="Courier New" w:eastAsia="Times New Roman" w:hAnsi="Courier New" w:cs="Courier New"/>
          <w:noProof/>
          <w:color w:val="FFFFFF"/>
          <w:sz w:val="20"/>
          <w:szCs w:val="20"/>
          <w:lang w:val="en-US" w:eastAsia="ru-RU"/>
        </w:rPr>
        <w:t xml:space="preserve">: </w:t>
      </w:r>
      <w:r w:rsidRPr="003C7DB9">
        <w:rPr>
          <w:rFonts w:ascii="Courier New" w:eastAsia="Times New Roman" w:hAnsi="Courier New" w:cs="Courier New"/>
          <w:b/>
          <w:bCs/>
          <w:noProof/>
          <w:color w:val="68E868"/>
          <w:sz w:val="20"/>
          <w:szCs w:val="20"/>
          <w:lang w:val="en-US" w:eastAsia="ru-RU"/>
        </w:rPr>
        <w:t>grey</w:t>
      </w:r>
      <w:r w:rsidRPr="003C7DB9">
        <w:rPr>
          <w:rFonts w:ascii="Courier New" w:eastAsia="Times New Roman" w:hAnsi="Courier New" w:cs="Courier New"/>
          <w:noProof/>
          <w:color w:val="E1EFFF"/>
          <w:sz w:val="20"/>
          <w:szCs w:val="20"/>
          <w:lang w:val="en-US" w:eastAsia="ru-RU"/>
        </w:rPr>
        <w:t xml:space="preserve">; </w:t>
      </w:r>
      <w:r w:rsidRPr="003C7DB9">
        <w:rPr>
          <w:rFonts w:ascii="Courier New" w:eastAsia="Times New Roman" w:hAnsi="Courier New" w:cs="Courier New"/>
          <w:noProof/>
          <w:color w:val="80FFBB"/>
          <w:sz w:val="20"/>
          <w:szCs w:val="20"/>
          <w:lang w:val="en-US" w:eastAsia="ru-RU"/>
        </w:rPr>
        <w:t>width</w:t>
      </w:r>
      <w:r w:rsidRPr="003C7DB9">
        <w:rPr>
          <w:rFonts w:ascii="Courier New" w:eastAsia="Times New Roman" w:hAnsi="Courier New" w:cs="Courier New"/>
          <w:noProof/>
          <w:color w:val="FFFFFF"/>
          <w:sz w:val="20"/>
          <w:szCs w:val="20"/>
          <w:lang w:val="en-US" w:eastAsia="ru-RU"/>
        </w:rPr>
        <w:t xml:space="preserve">: </w:t>
      </w:r>
      <w:r w:rsidRPr="003C7DB9">
        <w:rPr>
          <w:rFonts w:ascii="Courier New" w:eastAsia="Times New Roman" w:hAnsi="Courier New" w:cs="Courier New"/>
          <w:noProof/>
          <w:color w:val="FF628C"/>
          <w:sz w:val="20"/>
          <w:szCs w:val="20"/>
          <w:lang w:val="en-US" w:eastAsia="ru-RU"/>
        </w:rPr>
        <w:t>1200</w:t>
      </w:r>
      <w:r w:rsidRPr="003C7DB9">
        <w:rPr>
          <w:rFonts w:ascii="Courier New" w:eastAsia="Times New Roman" w:hAnsi="Courier New" w:cs="Courier New"/>
          <w:b/>
          <w:bCs/>
          <w:noProof/>
          <w:color w:val="68E868"/>
          <w:sz w:val="20"/>
          <w:szCs w:val="20"/>
          <w:lang w:val="en-US" w:eastAsia="ru-RU"/>
        </w:rPr>
        <w:t>px</w:t>
      </w:r>
      <w:r w:rsidRPr="003C7DB9">
        <w:rPr>
          <w:rFonts w:ascii="Courier New" w:eastAsia="Times New Roman" w:hAnsi="Courier New" w:cs="Courier New"/>
          <w:noProof/>
          <w:color w:val="E1EFFF"/>
          <w:sz w:val="20"/>
          <w:szCs w:val="20"/>
          <w:lang w:val="en-US" w:eastAsia="ru-RU"/>
        </w:rPr>
        <w:t xml:space="preserve">; </w:t>
      </w:r>
      <w:r w:rsidRPr="003C7DB9">
        <w:rPr>
          <w:rFonts w:ascii="Courier New" w:eastAsia="Times New Roman" w:hAnsi="Courier New" w:cs="Courier New"/>
          <w:noProof/>
          <w:color w:val="80FFBB"/>
          <w:sz w:val="20"/>
          <w:szCs w:val="20"/>
          <w:lang w:val="en-US" w:eastAsia="ru-RU"/>
        </w:rPr>
        <w:t>height</w:t>
      </w:r>
      <w:r w:rsidRPr="003C7DB9">
        <w:rPr>
          <w:rFonts w:ascii="Courier New" w:eastAsia="Times New Roman" w:hAnsi="Courier New" w:cs="Courier New"/>
          <w:noProof/>
          <w:color w:val="FFFFFF"/>
          <w:sz w:val="20"/>
          <w:szCs w:val="20"/>
          <w:lang w:val="en-US" w:eastAsia="ru-RU"/>
        </w:rPr>
        <w:t xml:space="preserve">: </w:t>
      </w:r>
      <w:r w:rsidRPr="003C7DB9">
        <w:rPr>
          <w:rFonts w:ascii="Courier New" w:eastAsia="Times New Roman" w:hAnsi="Courier New" w:cs="Courier New"/>
          <w:noProof/>
          <w:color w:val="FF628C"/>
          <w:sz w:val="20"/>
          <w:szCs w:val="20"/>
          <w:lang w:val="en-US" w:eastAsia="ru-RU"/>
        </w:rPr>
        <w:t>50</w:t>
      </w:r>
      <w:r w:rsidRPr="003C7DB9">
        <w:rPr>
          <w:rFonts w:ascii="Courier New" w:eastAsia="Times New Roman" w:hAnsi="Courier New" w:cs="Courier New"/>
          <w:b/>
          <w:bCs/>
          <w:noProof/>
          <w:color w:val="68E868"/>
          <w:sz w:val="20"/>
          <w:szCs w:val="20"/>
          <w:lang w:val="en-US" w:eastAsia="ru-RU"/>
        </w:rPr>
        <w:t>px</w:t>
      </w:r>
      <w:r w:rsidRPr="003C7DB9">
        <w:rPr>
          <w:rFonts w:ascii="Courier New" w:eastAsia="Times New Roman" w:hAnsi="Courier New" w:cs="Courier New"/>
          <w:noProof/>
          <w:color w:val="E1EFFF"/>
          <w:sz w:val="20"/>
          <w:szCs w:val="20"/>
          <w:lang w:val="en-US" w:eastAsia="ru-RU"/>
        </w:rPr>
        <w:t xml:space="preserve">; </w:t>
      </w:r>
      <w:r w:rsidRPr="003C7DB9">
        <w:rPr>
          <w:rFonts w:ascii="Courier New" w:eastAsia="Times New Roman" w:hAnsi="Courier New" w:cs="Courier New"/>
          <w:noProof/>
          <w:color w:val="80FFBB"/>
          <w:sz w:val="20"/>
          <w:szCs w:val="20"/>
          <w:lang w:val="en-US" w:eastAsia="ru-RU"/>
        </w:rPr>
        <w:t>text-align</w:t>
      </w:r>
      <w:r w:rsidRPr="003C7DB9">
        <w:rPr>
          <w:rFonts w:ascii="Courier New" w:eastAsia="Times New Roman" w:hAnsi="Courier New" w:cs="Courier New"/>
          <w:noProof/>
          <w:color w:val="FFFFFF"/>
          <w:sz w:val="20"/>
          <w:szCs w:val="20"/>
          <w:lang w:val="en-US" w:eastAsia="ru-RU"/>
        </w:rPr>
        <w:t xml:space="preserve">: </w:t>
      </w:r>
      <w:r w:rsidRPr="003C7DB9">
        <w:rPr>
          <w:rFonts w:ascii="Courier New" w:eastAsia="Times New Roman" w:hAnsi="Courier New" w:cs="Courier New"/>
          <w:b/>
          <w:bCs/>
          <w:noProof/>
          <w:color w:val="68E868"/>
          <w:sz w:val="20"/>
          <w:szCs w:val="20"/>
          <w:lang w:val="en-US" w:eastAsia="ru-RU"/>
        </w:rPr>
        <w:t>center</w:t>
      </w:r>
      <w:r w:rsidRPr="003C7DB9">
        <w:rPr>
          <w:rFonts w:ascii="Courier New" w:eastAsia="Times New Roman" w:hAnsi="Courier New" w:cs="Courier New"/>
          <w:noProof/>
          <w:color w:val="E1EFFF"/>
          <w:sz w:val="20"/>
          <w:szCs w:val="20"/>
          <w:lang w:val="en-US" w:eastAsia="ru-RU"/>
        </w:rPr>
        <w:t xml:space="preserve">; </w:t>
      </w:r>
      <w:r w:rsidRPr="003C7DB9">
        <w:rPr>
          <w:rFonts w:ascii="Courier New" w:eastAsia="Times New Roman" w:hAnsi="Courier New" w:cs="Courier New"/>
          <w:noProof/>
          <w:color w:val="80FFBB"/>
          <w:sz w:val="20"/>
          <w:szCs w:val="20"/>
          <w:lang w:val="en-US" w:eastAsia="ru-RU"/>
        </w:rPr>
        <w:t>padding-top</w:t>
      </w:r>
      <w:r w:rsidRPr="003C7DB9">
        <w:rPr>
          <w:rFonts w:ascii="Courier New" w:eastAsia="Times New Roman" w:hAnsi="Courier New" w:cs="Courier New"/>
          <w:noProof/>
          <w:color w:val="FFFFFF"/>
          <w:sz w:val="20"/>
          <w:szCs w:val="20"/>
          <w:lang w:val="en-US" w:eastAsia="ru-RU"/>
        </w:rPr>
        <w:t xml:space="preserve">: </w:t>
      </w:r>
      <w:r w:rsidRPr="003C7DB9">
        <w:rPr>
          <w:rFonts w:ascii="Courier New" w:eastAsia="Times New Roman" w:hAnsi="Courier New" w:cs="Courier New"/>
          <w:noProof/>
          <w:color w:val="FF628C"/>
          <w:sz w:val="20"/>
          <w:szCs w:val="20"/>
          <w:lang w:val="en-US" w:eastAsia="ru-RU"/>
        </w:rPr>
        <w:t>30</w:t>
      </w:r>
      <w:r w:rsidRPr="003C7DB9">
        <w:rPr>
          <w:rFonts w:ascii="Courier New" w:eastAsia="Times New Roman" w:hAnsi="Courier New" w:cs="Courier New"/>
          <w:b/>
          <w:bCs/>
          <w:noProof/>
          <w:color w:val="68E868"/>
          <w:sz w:val="20"/>
          <w:szCs w:val="20"/>
          <w:lang w:val="en-US" w:eastAsia="ru-RU"/>
        </w:rPr>
        <w:t>px</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E1EFFF"/>
          <w:sz w:val="20"/>
          <w:szCs w:val="20"/>
          <w:lang w:val="en-US" w:eastAsia="ru-RU"/>
        </w:rPr>
        <w:br/>
        <w:t xml:space="preserve"> </w:t>
      </w:r>
      <w:r w:rsidRPr="003C7DB9">
        <w:rPr>
          <w:rFonts w:ascii="Courier New" w:eastAsia="Times New Roman" w:hAnsi="Courier New" w:cs="Courier New"/>
          <w:noProof/>
          <w:color w:val="80FFBB"/>
          <w:sz w:val="20"/>
          <w:szCs w:val="20"/>
          <w:lang w:val="en-US" w:eastAsia="ru-RU"/>
        </w:rPr>
        <w:t>margin</w:t>
      </w:r>
      <w:r w:rsidRPr="003C7DB9">
        <w:rPr>
          <w:rFonts w:ascii="Courier New" w:eastAsia="Times New Roman" w:hAnsi="Courier New" w:cs="Courier New"/>
          <w:noProof/>
          <w:color w:val="FFFFFF"/>
          <w:sz w:val="20"/>
          <w:szCs w:val="20"/>
          <w:lang w:val="en-US" w:eastAsia="ru-RU"/>
        </w:rPr>
        <w:t xml:space="preserve">: </w:t>
      </w:r>
      <w:r w:rsidRPr="003C7DB9">
        <w:rPr>
          <w:rFonts w:ascii="Courier New" w:eastAsia="Times New Roman" w:hAnsi="Courier New" w:cs="Courier New"/>
          <w:noProof/>
          <w:color w:val="FF628C"/>
          <w:sz w:val="20"/>
          <w:szCs w:val="20"/>
          <w:lang w:val="en-US" w:eastAsia="ru-RU"/>
        </w:rPr>
        <w:t>10</w:t>
      </w:r>
      <w:r w:rsidRPr="003C7DB9">
        <w:rPr>
          <w:rFonts w:ascii="Courier New" w:eastAsia="Times New Roman" w:hAnsi="Courier New" w:cs="Courier New"/>
          <w:b/>
          <w:bCs/>
          <w:noProof/>
          <w:color w:val="68E868"/>
          <w:sz w:val="20"/>
          <w:szCs w:val="20"/>
          <w:lang w:val="en-US" w:eastAsia="ru-RU"/>
        </w:rPr>
        <w:t>px auto</w:t>
      </w:r>
      <w:r w:rsidRPr="003C7DB9">
        <w:rPr>
          <w:rFonts w:ascii="Courier New" w:eastAsia="Times New Roman" w:hAnsi="Courier New" w:cs="Courier New"/>
          <w:b/>
          <w:bCs/>
          <w:noProof/>
          <w:color w:val="3AD900"/>
          <w:sz w:val="20"/>
          <w:szCs w:val="20"/>
          <w:lang w:val="en-US" w:eastAsia="ru-RU"/>
        </w:rPr>
        <w:t>"</w:t>
      </w:r>
      <w:r w:rsidRPr="003C7DB9">
        <w:rPr>
          <w:rFonts w:ascii="Courier New" w:eastAsia="Times New Roman" w:hAnsi="Courier New" w:cs="Courier New"/>
          <w:noProof/>
          <w:color w:val="E1EFFF"/>
          <w:sz w:val="20"/>
          <w:szCs w:val="20"/>
          <w:lang w:val="en-US" w:eastAsia="ru-RU"/>
        </w:rPr>
        <w:t>&gt;</w:t>
      </w:r>
      <w:r w:rsidRPr="003C7DB9">
        <w:rPr>
          <w:rFonts w:ascii="Courier New" w:eastAsia="Times New Roman" w:hAnsi="Courier New" w:cs="Courier New"/>
          <w:b/>
          <w:bCs/>
          <w:noProof/>
          <w:color w:val="FFFFFF"/>
          <w:sz w:val="20"/>
          <w:szCs w:val="20"/>
          <w:lang w:val="en-US" w:eastAsia="ru-RU"/>
        </w:rPr>
        <w:t>I'm header</w:t>
      </w:r>
      <w:r w:rsidRPr="003C7DB9">
        <w:rPr>
          <w:rFonts w:ascii="Courier New" w:eastAsia="Times New Roman" w:hAnsi="Courier New" w:cs="Courier New"/>
          <w:noProof/>
          <w:color w:val="E1EFFF"/>
          <w:sz w:val="20"/>
          <w:szCs w:val="20"/>
          <w:lang w:val="en-US" w:eastAsia="ru-RU"/>
        </w:rPr>
        <w:t>&lt;/</w:t>
      </w:r>
      <w:r w:rsidRPr="003C7DB9">
        <w:rPr>
          <w:rFonts w:ascii="Courier New" w:eastAsia="Times New Roman" w:hAnsi="Courier New" w:cs="Courier New"/>
          <w:noProof/>
          <w:color w:val="9EFFFF"/>
          <w:sz w:val="20"/>
          <w:szCs w:val="20"/>
          <w:lang w:val="en-US" w:eastAsia="ru-RU"/>
        </w:rPr>
        <w:t>header</w:t>
      </w:r>
      <w:r w:rsidRPr="003C7DB9">
        <w:rPr>
          <w:rFonts w:ascii="Courier New" w:eastAsia="Times New Roman" w:hAnsi="Courier New" w:cs="Courier New"/>
          <w:noProof/>
          <w:color w:val="E1EFFF"/>
          <w:sz w:val="20"/>
          <w:szCs w:val="20"/>
          <w:lang w:val="en-US" w:eastAsia="ru-RU"/>
        </w:rPr>
        <w:t>&gt;</w:t>
      </w:r>
      <w:r w:rsidRPr="003C7DB9">
        <w:rPr>
          <w:rFonts w:ascii="Courier New" w:eastAsia="Times New Roman" w:hAnsi="Courier New" w:cs="Courier New"/>
          <w:noProof/>
          <w:color w:val="E1EFFF"/>
          <w:sz w:val="20"/>
          <w:szCs w:val="20"/>
          <w:lang w:val="en-US" w:eastAsia="ru-RU"/>
        </w:rPr>
        <w:br/>
      </w:r>
      <w:r w:rsidRPr="003C7DB9">
        <w:rPr>
          <w:rFonts w:ascii="Courier New" w:eastAsia="Times New Roman" w:hAnsi="Courier New" w:cs="Courier New"/>
          <w:noProof/>
          <w:color w:val="E1EFFF"/>
          <w:sz w:val="20"/>
          <w:szCs w:val="20"/>
          <w:lang w:val="en-US" w:eastAsia="ru-RU"/>
        </w:rPr>
        <w:br/>
        <w:t>&lt;</w:t>
      </w:r>
      <w:r w:rsidRPr="003C7DB9">
        <w:rPr>
          <w:rFonts w:ascii="Courier New" w:eastAsia="Times New Roman" w:hAnsi="Courier New" w:cs="Courier New"/>
          <w:noProof/>
          <w:color w:val="9EFFFF"/>
          <w:sz w:val="20"/>
          <w:szCs w:val="20"/>
          <w:lang w:val="en-US" w:eastAsia="ru-RU"/>
        </w:rPr>
        <w:t xml:space="preserve">div </w:t>
      </w:r>
      <w:r w:rsidRPr="003C7DB9">
        <w:rPr>
          <w:rFonts w:ascii="Courier New" w:eastAsia="Times New Roman" w:hAnsi="Courier New" w:cs="Courier New"/>
          <w:noProof/>
          <w:color w:val="FFDD00"/>
          <w:sz w:val="20"/>
          <w:szCs w:val="20"/>
          <w:lang w:val="en-US" w:eastAsia="ru-RU"/>
        </w:rPr>
        <w:t>style=</w:t>
      </w:r>
      <w:r w:rsidRPr="003C7DB9">
        <w:rPr>
          <w:rFonts w:ascii="Courier New" w:eastAsia="Times New Roman" w:hAnsi="Courier New" w:cs="Courier New"/>
          <w:b/>
          <w:bCs/>
          <w:noProof/>
          <w:color w:val="3AD900"/>
          <w:sz w:val="20"/>
          <w:szCs w:val="20"/>
          <w:lang w:val="en-US" w:eastAsia="ru-RU"/>
        </w:rPr>
        <w:t>"</w:t>
      </w:r>
      <w:r w:rsidRPr="003C7DB9">
        <w:rPr>
          <w:rFonts w:ascii="Courier New" w:eastAsia="Times New Roman" w:hAnsi="Courier New" w:cs="Courier New"/>
          <w:noProof/>
          <w:color w:val="80FFBB"/>
          <w:sz w:val="20"/>
          <w:szCs w:val="20"/>
          <w:lang w:val="en-US" w:eastAsia="ru-RU"/>
        </w:rPr>
        <w:t>width</w:t>
      </w:r>
      <w:r w:rsidRPr="003C7DB9">
        <w:rPr>
          <w:rFonts w:ascii="Courier New" w:eastAsia="Times New Roman" w:hAnsi="Courier New" w:cs="Courier New"/>
          <w:noProof/>
          <w:color w:val="FFFFFF"/>
          <w:sz w:val="20"/>
          <w:szCs w:val="20"/>
          <w:lang w:val="en-US" w:eastAsia="ru-RU"/>
        </w:rPr>
        <w:t xml:space="preserve">: </w:t>
      </w:r>
      <w:r w:rsidRPr="003C7DB9">
        <w:rPr>
          <w:rFonts w:ascii="Courier New" w:eastAsia="Times New Roman" w:hAnsi="Courier New" w:cs="Courier New"/>
          <w:noProof/>
          <w:color w:val="FF628C"/>
          <w:sz w:val="20"/>
          <w:szCs w:val="20"/>
          <w:lang w:val="en-US" w:eastAsia="ru-RU"/>
        </w:rPr>
        <w:t>1200</w:t>
      </w:r>
      <w:r w:rsidRPr="003C7DB9">
        <w:rPr>
          <w:rFonts w:ascii="Courier New" w:eastAsia="Times New Roman" w:hAnsi="Courier New" w:cs="Courier New"/>
          <w:b/>
          <w:bCs/>
          <w:noProof/>
          <w:color w:val="68E868"/>
          <w:sz w:val="20"/>
          <w:szCs w:val="20"/>
          <w:lang w:val="en-US" w:eastAsia="ru-RU"/>
        </w:rPr>
        <w:t>px</w:t>
      </w:r>
      <w:r w:rsidRPr="003C7DB9">
        <w:rPr>
          <w:rFonts w:ascii="Courier New" w:eastAsia="Times New Roman" w:hAnsi="Courier New" w:cs="Courier New"/>
          <w:noProof/>
          <w:color w:val="E1EFFF"/>
          <w:sz w:val="20"/>
          <w:szCs w:val="20"/>
          <w:lang w:val="en-US" w:eastAsia="ru-RU"/>
        </w:rPr>
        <w:t xml:space="preserve">; </w:t>
      </w:r>
      <w:r w:rsidRPr="003C7DB9">
        <w:rPr>
          <w:rFonts w:ascii="Courier New" w:eastAsia="Times New Roman" w:hAnsi="Courier New" w:cs="Courier New"/>
          <w:noProof/>
          <w:color w:val="80FFBB"/>
          <w:sz w:val="20"/>
          <w:szCs w:val="20"/>
          <w:lang w:val="en-US" w:eastAsia="ru-RU"/>
        </w:rPr>
        <w:t>margin</w:t>
      </w:r>
      <w:r w:rsidRPr="003C7DB9">
        <w:rPr>
          <w:rFonts w:ascii="Courier New" w:eastAsia="Times New Roman" w:hAnsi="Courier New" w:cs="Courier New"/>
          <w:noProof/>
          <w:color w:val="FFFFFF"/>
          <w:sz w:val="20"/>
          <w:szCs w:val="20"/>
          <w:lang w:val="en-US" w:eastAsia="ru-RU"/>
        </w:rPr>
        <w:t xml:space="preserve">: </w:t>
      </w:r>
      <w:r w:rsidRPr="003C7DB9">
        <w:rPr>
          <w:rFonts w:ascii="Courier New" w:eastAsia="Times New Roman" w:hAnsi="Courier New" w:cs="Courier New"/>
          <w:noProof/>
          <w:color w:val="FF628C"/>
          <w:sz w:val="20"/>
          <w:szCs w:val="20"/>
          <w:lang w:val="en-US" w:eastAsia="ru-RU"/>
        </w:rPr>
        <w:t>10</w:t>
      </w:r>
      <w:r w:rsidRPr="003C7DB9">
        <w:rPr>
          <w:rFonts w:ascii="Courier New" w:eastAsia="Times New Roman" w:hAnsi="Courier New" w:cs="Courier New"/>
          <w:b/>
          <w:bCs/>
          <w:noProof/>
          <w:color w:val="68E868"/>
          <w:sz w:val="20"/>
          <w:szCs w:val="20"/>
          <w:lang w:val="en-US" w:eastAsia="ru-RU"/>
        </w:rPr>
        <w:t>px auto</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b/>
          <w:bCs/>
          <w:noProof/>
          <w:color w:val="3AD900"/>
          <w:sz w:val="20"/>
          <w:szCs w:val="20"/>
          <w:lang w:val="en-US" w:eastAsia="ru-RU"/>
        </w:rPr>
        <w:t>"</w:t>
      </w:r>
      <w:r w:rsidRPr="003C7DB9">
        <w:rPr>
          <w:rFonts w:ascii="Courier New" w:eastAsia="Times New Roman" w:hAnsi="Courier New" w:cs="Courier New"/>
          <w:noProof/>
          <w:color w:val="E1EFFF"/>
          <w:sz w:val="20"/>
          <w:szCs w:val="20"/>
          <w:lang w:val="en-US" w:eastAsia="ru-RU"/>
        </w:rPr>
        <w:t>&gt;</w:t>
      </w:r>
      <w:r w:rsidRPr="003C7DB9">
        <w:rPr>
          <w:rFonts w:ascii="Courier New" w:eastAsia="Times New Roman" w:hAnsi="Courier New" w:cs="Courier New"/>
          <w:noProof/>
          <w:color w:val="E1EFFF"/>
          <w:sz w:val="20"/>
          <w:szCs w:val="20"/>
          <w:lang w:val="en-US" w:eastAsia="ru-RU"/>
        </w:rPr>
        <w:br/>
        <w:t xml:space="preserve">    &lt;</w:t>
      </w:r>
      <w:r w:rsidRPr="003C7DB9">
        <w:rPr>
          <w:rFonts w:ascii="Courier New" w:eastAsia="Times New Roman" w:hAnsi="Courier New" w:cs="Courier New"/>
          <w:noProof/>
          <w:color w:val="9EFFFF"/>
          <w:sz w:val="20"/>
          <w:szCs w:val="20"/>
          <w:lang w:val="en-US" w:eastAsia="ru-RU"/>
        </w:rPr>
        <w:t xml:space="preserve">aside </w:t>
      </w:r>
      <w:r w:rsidRPr="003C7DB9">
        <w:rPr>
          <w:rFonts w:ascii="Courier New" w:eastAsia="Times New Roman" w:hAnsi="Courier New" w:cs="Courier New"/>
          <w:noProof/>
          <w:color w:val="FFDD00"/>
          <w:sz w:val="20"/>
          <w:szCs w:val="20"/>
          <w:lang w:val="en-US" w:eastAsia="ru-RU"/>
        </w:rPr>
        <w:t>style=</w:t>
      </w:r>
      <w:r w:rsidRPr="003C7DB9">
        <w:rPr>
          <w:rFonts w:ascii="Courier New" w:eastAsia="Times New Roman" w:hAnsi="Courier New" w:cs="Courier New"/>
          <w:b/>
          <w:bCs/>
          <w:noProof/>
          <w:color w:val="3AD900"/>
          <w:sz w:val="20"/>
          <w:szCs w:val="20"/>
          <w:lang w:val="en-US" w:eastAsia="ru-RU"/>
        </w:rPr>
        <w:t>"</w:t>
      </w:r>
      <w:r w:rsidRPr="003C7DB9">
        <w:rPr>
          <w:rFonts w:ascii="Courier New" w:eastAsia="Times New Roman" w:hAnsi="Courier New" w:cs="Courier New"/>
          <w:noProof/>
          <w:color w:val="80FFBB"/>
          <w:sz w:val="20"/>
          <w:szCs w:val="20"/>
          <w:lang w:val="en-US" w:eastAsia="ru-RU"/>
        </w:rPr>
        <w:t>background-color</w:t>
      </w:r>
      <w:r w:rsidRPr="003C7DB9">
        <w:rPr>
          <w:rFonts w:ascii="Courier New" w:eastAsia="Times New Roman" w:hAnsi="Courier New" w:cs="Courier New"/>
          <w:noProof/>
          <w:color w:val="FFFFFF"/>
          <w:sz w:val="20"/>
          <w:szCs w:val="20"/>
          <w:lang w:val="en-US" w:eastAsia="ru-RU"/>
        </w:rPr>
        <w:t xml:space="preserve">: </w:t>
      </w:r>
      <w:r w:rsidRPr="003C7DB9">
        <w:rPr>
          <w:rFonts w:ascii="Courier New" w:eastAsia="Times New Roman" w:hAnsi="Courier New" w:cs="Courier New"/>
          <w:b/>
          <w:bCs/>
          <w:noProof/>
          <w:color w:val="68E868"/>
          <w:sz w:val="20"/>
          <w:szCs w:val="20"/>
          <w:lang w:val="en-US" w:eastAsia="ru-RU"/>
        </w:rPr>
        <w:t>yellow</w:t>
      </w:r>
      <w:r w:rsidRPr="003C7DB9">
        <w:rPr>
          <w:rFonts w:ascii="Courier New" w:eastAsia="Times New Roman" w:hAnsi="Courier New" w:cs="Courier New"/>
          <w:noProof/>
          <w:color w:val="E1EFFF"/>
          <w:sz w:val="20"/>
          <w:szCs w:val="20"/>
          <w:lang w:val="en-US" w:eastAsia="ru-RU"/>
        </w:rPr>
        <w:t xml:space="preserve">; </w:t>
      </w:r>
      <w:r w:rsidRPr="003C7DB9">
        <w:rPr>
          <w:rFonts w:ascii="Courier New" w:eastAsia="Times New Roman" w:hAnsi="Courier New" w:cs="Courier New"/>
          <w:noProof/>
          <w:color w:val="80FFBB"/>
          <w:sz w:val="20"/>
          <w:szCs w:val="20"/>
          <w:lang w:val="en-US" w:eastAsia="ru-RU"/>
        </w:rPr>
        <w:t>height</w:t>
      </w:r>
      <w:r w:rsidRPr="003C7DB9">
        <w:rPr>
          <w:rFonts w:ascii="Courier New" w:eastAsia="Times New Roman" w:hAnsi="Courier New" w:cs="Courier New"/>
          <w:noProof/>
          <w:color w:val="FFFFFF"/>
          <w:sz w:val="20"/>
          <w:szCs w:val="20"/>
          <w:lang w:val="en-US" w:eastAsia="ru-RU"/>
        </w:rPr>
        <w:t xml:space="preserve">: </w:t>
      </w:r>
      <w:r w:rsidRPr="003C7DB9">
        <w:rPr>
          <w:rFonts w:ascii="Courier New" w:eastAsia="Times New Roman" w:hAnsi="Courier New" w:cs="Courier New"/>
          <w:noProof/>
          <w:color w:val="FF628C"/>
          <w:sz w:val="20"/>
          <w:szCs w:val="20"/>
          <w:lang w:val="en-US" w:eastAsia="ru-RU"/>
        </w:rPr>
        <w:t>200</w:t>
      </w:r>
      <w:r w:rsidRPr="003C7DB9">
        <w:rPr>
          <w:rFonts w:ascii="Courier New" w:eastAsia="Times New Roman" w:hAnsi="Courier New" w:cs="Courier New"/>
          <w:b/>
          <w:bCs/>
          <w:noProof/>
          <w:color w:val="68E868"/>
          <w:sz w:val="20"/>
          <w:szCs w:val="20"/>
          <w:lang w:val="en-US" w:eastAsia="ru-RU"/>
        </w:rPr>
        <w:t>px</w:t>
      </w:r>
      <w:r w:rsidRPr="003C7DB9">
        <w:rPr>
          <w:rFonts w:ascii="Courier New" w:eastAsia="Times New Roman" w:hAnsi="Courier New" w:cs="Courier New"/>
          <w:noProof/>
          <w:color w:val="E1EFFF"/>
          <w:sz w:val="20"/>
          <w:szCs w:val="20"/>
          <w:lang w:val="en-US" w:eastAsia="ru-RU"/>
        </w:rPr>
        <w:t xml:space="preserve">; </w:t>
      </w:r>
      <w:r w:rsidRPr="003C7DB9">
        <w:rPr>
          <w:rFonts w:ascii="Courier New" w:eastAsia="Times New Roman" w:hAnsi="Courier New" w:cs="Courier New"/>
          <w:noProof/>
          <w:color w:val="80FFBB"/>
          <w:sz w:val="20"/>
          <w:szCs w:val="20"/>
          <w:lang w:val="en-US" w:eastAsia="ru-RU"/>
        </w:rPr>
        <w:t>text-align</w:t>
      </w:r>
      <w:r w:rsidRPr="003C7DB9">
        <w:rPr>
          <w:rFonts w:ascii="Courier New" w:eastAsia="Times New Roman" w:hAnsi="Courier New" w:cs="Courier New"/>
          <w:noProof/>
          <w:color w:val="FFFFFF"/>
          <w:sz w:val="20"/>
          <w:szCs w:val="20"/>
          <w:lang w:val="en-US" w:eastAsia="ru-RU"/>
        </w:rPr>
        <w:t xml:space="preserve">: </w:t>
      </w:r>
      <w:r w:rsidRPr="003C7DB9">
        <w:rPr>
          <w:rFonts w:ascii="Courier New" w:eastAsia="Times New Roman" w:hAnsi="Courier New" w:cs="Courier New"/>
          <w:b/>
          <w:bCs/>
          <w:noProof/>
          <w:color w:val="68E868"/>
          <w:sz w:val="20"/>
          <w:szCs w:val="20"/>
          <w:lang w:val="en-US" w:eastAsia="ru-RU"/>
        </w:rPr>
        <w:t>center</w:t>
      </w:r>
      <w:r w:rsidRPr="003C7DB9">
        <w:rPr>
          <w:rFonts w:ascii="Courier New" w:eastAsia="Times New Roman" w:hAnsi="Courier New" w:cs="Courier New"/>
          <w:noProof/>
          <w:color w:val="E1EFFF"/>
          <w:sz w:val="20"/>
          <w:szCs w:val="20"/>
          <w:lang w:val="en-US" w:eastAsia="ru-RU"/>
        </w:rPr>
        <w:t xml:space="preserve">; </w:t>
      </w:r>
      <w:r w:rsidRPr="003C7DB9">
        <w:rPr>
          <w:rFonts w:ascii="Courier New" w:eastAsia="Times New Roman" w:hAnsi="Courier New" w:cs="Courier New"/>
          <w:noProof/>
          <w:color w:val="80FFBB"/>
          <w:sz w:val="20"/>
          <w:szCs w:val="20"/>
          <w:lang w:val="en-US" w:eastAsia="ru-RU"/>
        </w:rPr>
        <w:t>padding-top</w:t>
      </w:r>
      <w:r w:rsidRPr="003C7DB9">
        <w:rPr>
          <w:rFonts w:ascii="Courier New" w:eastAsia="Times New Roman" w:hAnsi="Courier New" w:cs="Courier New"/>
          <w:noProof/>
          <w:color w:val="FFFFFF"/>
          <w:sz w:val="20"/>
          <w:szCs w:val="20"/>
          <w:lang w:val="en-US" w:eastAsia="ru-RU"/>
        </w:rPr>
        <w:t xml:space="preserve">: </w:t>
      </w:r>
      <w:r w:rsidRPr="003C7DB9">
        <w:rPr>
          <w:rFonts w:ascii="Courier New" w:eastAsia="Times New Roman" w:hAnsi="Courier New" w:cs="Courier New"/>
          <w:noProof/>
          <w:color w:val="FF628C"/>
          <w:sz w:val="20"/>
          <w:szCs w:val="20"/>
          <w:lang w:val="en-US" w:eastAsia="ru-RU"/>
        </w:rPr>
        <w:t>30</w:t>
      </w:r>
      <w:r w:rsidRPr="003C7DB9">
        <w:rPr>
          <w:rFonts w:ascii="Courier New" w:eastAsia="Times New Roman" w:hAnsi="Courier New" w:cs="Courier New"/>
          <w:b/>
          <w:bCs/>
          <w:noProof/>
          <w:color w:val="68E868"/>
          <w:sz w:val="20"/>
          <w:szCs w:val="20"/>
          <w:lang w:val="en-US" w:eastAsia="ru-RU"/>
        </w:rPr>
        <w:t>px</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b/>
          <w:bCs/>
          <w:noProof/>
          <w:color w:val="3AD900"/>
          <w:sz w:val="20"/>
          <w:szCs w:val="20"/>
          <w:lang w:val="en-US" w:eastAsia="ru-RU"/>
        </w:rPr>
        <w:t>"</w:t>
      </w:r>
      <w:r w:rsidRPr="003C7DB9">
        <w:rPr>
          <w:rFonts w:ascii="Courier New" w:eastAsia="Times New Roman" w:hAnsi="Courier New" w:cs="Courier New"/>
          <w:noProof/>
          <w:color w:val="E1EFFF"/>
          <w:sz w:val="20"/>
          <w:szCs w:val="20"/>
          <w:lang w:val="en-US" w:eastAsia="ru-RU"/>
        </w:rPr>
        <w:t>&gt;</w:t>
      </w:r>
      <w:r w:rsidRPr="003C7DB9">
        <w:rPr>
          <w:rFonts w:ascii="Courier New" w:eastAsia="Times New Roman" w:hAnsi="Courier New" w:cs="Courier New"/>
          <w:b/>
          <w:bCs/>
          <w:noProof/>
          <w:color w:val="FFFFFF"/>
          <w:sz w:val="20"/>
          <w:szCs w:val="20"/>
          <w:lang w:val="en-US" w:eastAsia="ru-RU"/>
        </w:rPr>
        <w:t>I'm left sidebar</w:t>
      </w:r>
      <w:r w:rsidRPr="003C7DB9">
        <w:rPr>
          <w:rFonts w:ascii="Courier New" w:eastAsia="Times New Roman" w:hAnsi="Courier New" w:cs="Courier New"/>
          <w:noProof/>
          <w:color w:val="E1EFFF"/>
          <w:sz w:val="20"/>
          <w:szCs w:val="20"/>
          <w:lang w:val="en-US" w:eastAsia="ru-RU"/>
        </w:rPr>
        <w:t>&lt;/</w:t>
      </w:r>
      <w:r w:rsidRPr="003C7DB9">
        <w:rPr>
          <w:rFonts w:ascii="Courier New" w:eastAsia="Times New Roman" w:hAnsi="Courier New" w:cs="Courier New"/>
          <w:noProof/>
          <w:color w:val="9EFFFF"/>
          <w:sz w:val="20"/>
          <w:szCs w:val="20"/>
          <w:lang w:val="en-US" w:eastAsia="ru-RU"/>
        </w:rPr>
        <w:t>aside</w:t>
      </w:r>
      <w:r w:rsidRPr="003C7DB9">
        <w:rPr>
          <w:rFonts w:ascii="Courier New" w:eastAsia="Times New Roman" w:hAnsi="Courier New" w:cs="Courier New"/>
          <w:noProof/>
          <w:color w:val="E1EFFF"/>
          <w:sz w:val="20"/>
          <w:szCs w:val="20"/>
          <w:lang w:val="en-US" w:eastAsia="ru-RU"/>
        </w:rPr>
        <w:t>&gt;</w:t>
      </w:r>
      <w:r w:rsidRPr="003C7DB9">
        <w:rPr>
          <w:rFonts w:ascii="Courier New" w:eastAsia="Times New Roman" w:hAnsi="Courier New" w:cs="Courier New"/>
          <w:noProof/>
          <w:color w:val="E1EFFF"/>
          <w:sz w:val="20"/>
          <w:szCs w:val="20"/>
          <w:lang w:val="en-US" w:eastAsia="ru-RU"/>
        </w:rPr>
        <w:br/>
        <w:t xml:space="preserve">    &lt;</w:t>
      </w:r>
      <w:r w:rsidRPr="003C7DB9">
        <w:rPr>
          <w:rFonts w:ascii="Courier New" w:eastAsia="Times New Roman" w:hAnsi="Courier New" w:cs="Courier New"/>
          <w:noProof/>
          <w:color w:val="9EFFFF"/>
          <w:sz w:val="20"/>
          <w:szCs w:val="20"/>
          <w:lang w:val="en-US" w:eastAsia="ru-RU"/>
        </w:rPr>
        <w:t xml:space="preserve">main </w:t>
      </w:r>
      <w:r w:rsidRPr="003C7DB9">
        <w:rPr>
          <w:rFonts w:ascii="Courier New" w:eastAsia="Times New Roman" w:hAnsi="Courier New" w:cs="Courier New"/>
          <w:noProof/>
          <w:color w:val="FFDD00"/>
          <w:sz w:val="20"/>
          <w:szCs w:val="20"/>
          <w:lang w:val="en-US" w:eastAsia="ru-RU"/>
        </w:rPr>
        <w:t>style=</w:t>
      </w:r>
      <w:r w:rsidRPr="003C7DB9">
        <w:rPr>
          <w:rFonts w:ascii="Courier New" w:eastAsia="Times New Roman" w:hAnsi="Courier New" w:cs="Courier New"/>
          <w:b/>
          <w:bCs/>
          <w:noProof/>
          <w:color w:val="3AD900"/>
          <w:sz w:val="20"/>
          <w:szCs w:val="20"/>
          <w:lang w:val="en-US" w:eastAsia="ru-RU"/>
        </w:rPr>
        <w:t>"</w:t>
      </w:r>
      <w:r w:rsidRPr="003C7DB9">
        <w:rPr>
          <w:rFonts w:ascii="Courier New" w:eastAsia="Times New Roman" w:hAnsi="Courier New" w:cs="Courier New"/>
          <w:noProof/>
          <w:color w:val="80FFBB"/>
          <w:sz w:val="20"/>
          <w:szCs w:val="20"/>
          <w:lang w:val="en-US" w:eastAsia="ru-RU"/>
        </w:rPr>
        <w:t>background-color</w:t>
      </w:r>
      <w:r w:rsidRPr="003C7DB9">
        <w:rPr>
          <w:rFonts w:ascii="Courier New" w:eastAsia="Times New Roman" w:hAnsi="Courier New" w:cs="Courier New"/>
          <w:noProof/>
          <w:color w:val="FFFFFF"/>
          <w:sz w:val="20"/>
          <w:szCs w:val="20"/>
          <w:lang w:val="en-US" w:eastAsia="ru-RU"/>
        </w:rPr>
        <w:t xml:space="preserve">: </w:t>
      </w:r>
      <w:r w:rsidRPr="003C7DB9">
        <w:rPr>
          <w:rFonts w:ascii="Courier New" w:eastAsia="Times New Roman" w:hAnsi="Courier New" w:cs="Courier New"/>
          <w:b/>
          <w:bCs/>
          <w:noProof/>
          <w:color w:val="68E868"/>
          <w:sz w:val="20"/>
          <w:szCs w:val="20"/>
          <w:lang w:val="en-US" w:eastAsia="ru-RU"/>
        </w:rPr>
        <w:t>darkgrey</w:t>
      </w:r>
      <w:r w:rsidRPr="003C7DB9">
        <w:rPr>
          <w:rFonts w:ascii="Courier New" w:eastAsia="Times New Roman" w:hAnsi="Courier New" w:cs="Courier New"/>
          <w:noProof/>
          <w:color w:val="E1EFFF"/>
          <w:sz w:val="20"/>
          <w:szCs w:val="20"/>
          <w:lang w:val="en-US" w:eastAsia="ru-RU"/>
        </w:rPr>
        <w:t xml:space="preserve">; </w:t>
      </w:r>
      <w:r w:rsidRPr="003C7DB9">
        <w:rPr>
          <w:rFonts w:ascii="Courier New" w:eastAsia="Times New Roman" w:hAnsi="Courier New" w:cs="Courier New"/>
          <w:noProof/>
          <w:color w:val="80FFBB"/>
          <w:sz w:val="20"/>
          <w:szCs w:val="20"/>
          <w:lang w:val="en-US" w:eastAsia="ru-RU"/>
        </w:rPr>
        <w:t>height</w:t>
      </w:r>
      <w:r w:rsidRPr="003C7DB9">
        <w:rPr>
          <w:rFonts w:ascii="Courier New" w:eastAsia="Times New Roman" w:hAnsi="Courier New" w:cs="Courier New"/>
          <w:noProof/>
          <w:color w:val="FFFFFF"/>
          <w:sz w:val="20"/>
          <w:szCs w:val="20"/>
          <w:lang w:val="en-US" w:eastAsia="ru-RU"/>
        </w:rPr>
        <w:t xml:space="preserve">: </w:t>
      </w:r>
      <w:r w:rsidRPr="003C7DB9">
        <w:rPr>
          <w:rFonts w:ascii="Courier New" w:eastAsia="Times New Roman" w:hAnsi="Courier New" w:cs="Courier New"/>
          <w:noProof/>
          <w:color w:val="FF628C"/>
          <w:sz w:val="20"/>
          <w:szCs w:val="20"/>
          <w:lang w:val="en-US" w:eastAsia="ru-RU"/>
        </w:rPr>
        <w:t>200</w:t>
      </w:r>
      <w:r w:rsidRPr="003C7DB9">
        <w:rPr>
          <w:rFonts w:ascii="Courier New" w:eastAsia="Times New Roman" w:hAnsi="Courier New" w:cs="Courier New"/>
          <w:b/>
          <w:bCs/>
          <w:noProof/>
          <w:color w:val="68E868"/>
          <w:sz w:val="20"/>
          <w:szCs w:val="20"/>
          <w:lang w:val="en-US" w:eastAsia="ru-RU"/>
        </w:rPr>
        <w:t>px</w:t>
      </w:r>
      <w:r w:rsidRPr="003C7DB9">
        <w:rPr>
          <w:rFonts w:ascii="Courier New" w:eastAsia="Times New Roman" w:hAnsi="Courier New" w:cs="Courier New"/>
          <w:noProof/>
          <w:color w:val="E1EFFF"/>
          <w:sz w:val="20"/>
          <w:szCs w:val="20"/>
          <w:lang w:val="en-US" w:eastAsia="ru-RU"/>
        </w:rPr>
        <w:t xml:space="preserve">; </w:t>
      </w:r>
      <w:r w:rsidRPr="003C7DB9">
        <w:rPr>
          <w:rFonts w:ascii="Courier New" w:eastAsia="Times New Roman" w:hAnsi="Courier New" w:cs="Courier New"/>
          <w:noProof/>
          <w:color w:val="80FFBB"/>
          <w:sz w:val="20"/>
          <w:szCs w:val="20"/>
          <w:lang w:val="en-US" w:eastAsia="ru-RU"/>
        </w:rPr>
        <w:t>text-align</w:t>
      </w:r>
      <w:r w:rsidRPr="003C7DB9">
        <w:rPr>
          <w:rFonts w:ascii="Courier New" w:eastAsia="Times New Roman" w:hAnsi="Courier New" w:cs="Courier New"/>
          <w:noProof/>
          <w:color w:val="FFFFFF"/>
          <w:sz w:val="20"/>
          <w:szCs w:val="20"/>
          <w:lang w:val="en-US" w:eastAsia="ru-RU"/>
        </w:rPr>
        <w:t xml:space="preserve">: </w:t>
      </w:r>
      <w:r w:rsidRPr="003C7DB9">
        <w:rPr>
          <w:rFonts w:ascii="Courier New" w:eastAsia="Times New Roman" w:hAnsi="Courier New" w:cs="Courier New"/>
          <w:b/>
          <w:bCs/>
          <w:noProof/>
          <w:color w:val="68E868"/>
          <w:sz w:val="20"/>
          <w:szCs w:val="20"/>
          <w:lang w:val="en-US" w:eastAsia="ru-RU"/>
        </w:rPr>
        <w:t>center</w:t>
      </w:r>
      <w:r w:rsidRPr="003C7DB9">
        <w:rPr>
          <w:rFonts w:ascii="Courier New" w:eastAsia="Times New Roman" w:hAnsi="Courier New" w:cs="Courier New"/>
          <w:noProof/>
          <w:color w:val="E1EFFF"/>
          <w:sz w:val="20"/>
          <w:szCs w:val="20"/>
          <w:lang w:val="en-US" w:eastAsia="ru-RU"/>
        </w:rPr>
        <w:t xml:space="preserve">; </w:t>
      </w:r>
      <w:r w:rsidRPr="003C7DB9">
        <w:rPr>
          <w:rFonts w:ascii="Courier New" w:eastAsia="Times New Roman" w:hAnsi="Courier New" w:cs="Courier New"/>
          <w:noProof/>
          <w:color w:val="80FFBB"/>
          <w:sz w:val="20"/>
          <w:szCs w:val="20"/>
          <w:lang w:val="en-US" w:eastAsia="ru-RU"/>
        </w:rPr>
        <w:t>padding-top</w:t>
      </w:r>
      <w:r w:rsidRPr="003C7DB9">
        <w:rPr>
          <w:rFonts w:ascii="Courier New" w:eastAsia="Times New Roman" w:hAnsi="Courier New" w:cs="Courier New"/>
          <w:noProof/>
          <w:color w:val="FFFFFF"/>
          <w:sz w:val="20"/>
          <w:szCs w:val="20"/>
          <w:lang w:val="en-US" w:eastAsia="ru-RU"/>
        </w:rPr>
        <w:t xml:space="preserve">: </w:t>
      </w:r>
      <w:r w:rsidRPr="003C7DB9">
        <w:rPr>
          <w:rFonts w:ascii="Courier New" w:eastAsia="Times New Roman" w:hAnsi="Courier New" w:cs="Courier New"/>
          <w:noProof/>
          <w:color w:val="FF628C"/>
          <w:sz w:val="20"/>
          <w:szCs w:val="20"/>
          <w:lang w:val="en-US" w:eastAsia="ru-RU"/>
        </w:rPr>
        <w:t>30</w:t>
      </w:r>
      <w:r w:rsidRPr="003C7DB9">
        <w:rPr>
          <w:rFonts w:ascii="Courier New" w:eastAsia="Times New Roman" w:hAnsi="Courier New" w:cs="Courier New"/>
          <w:b/>
          <w:bCs/>
          <w:noProof/>
          <w:color w:val="68E868"/>
          <w:sz w:val="20"/>
          <w:szCs w:val="20"/>
          <w:lang w:val="en-US" w:eastAsia="ru-RU"/>
        </w:rPr>
        <w:t>px</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b/>
          <w:bCs/>
          <w:noProof/>
          <w:color w:val="3AD900"/>
          <w:sz w:val="20"/>
          <w:szCs w:val="20"/>
          <w:lang w:val="en-US" w:eastAsia="ru-RU"/>
        </w:rPr>
        <w:t>"</w:t>
      </w:r>
      <w:r w:rsidRPr="003C7DB9">
        <w:rPr>
          <w:rFonts w:ascii="Courier New" w:eastAsia="Times New Roman" w:hAnsi="Courier New" w:cs="Courier New"/>
          <w:noProof/>
          <w:color w:val="E1EFFF"/>
          <w:sz w:val="20"/>
          <w:szCs w:val="20"/>
          <w:lang w:val="en-US" w:eastAsia="ru-RU"/>
        </w:rPr>
        <w:t>&gt;</w:t>
      </w:r>
      <w:r w:rsidRPr="003C7DB9">
        <w:rPr>
          <w:rFonts w:ascii="Courier New" w:eastAsia="Times New Roman" w:hAnsi="Courier New" w:cs="Courier New"/>
          <w:b/>
          <w:bCs/>
          <w:noProof/>
          <w:color w:val="FFFFFF"/>
          <w:sz w:val="20"/>
          <w:szCs w:val="20"/>
          <w:lang w:val="en-US" w:eastAsia="ru-RU"/>
        </w:rPr>
        <w:t>I'm main part</w:t>
      </w:r>
      <w:r w:rsidRPr="003C7DB9">
        <w:rPr>
          <w:rFonts w:ascii="Courier New" w:eastAsia="Times New Roman" w:hAnsi="Courier New" w:cs="Courier New"/>
          <w:noProof/>
          <w:color w:val="E1EFFF"/>
          <w:sz w:val="20"/>
          <w:szCs w:val="20"/>
          <w:lang w:val="en-US" w:eastAsia="ru-RU"/>
        </w:rPr>
        <w:t>&lt;/</w:t>
      </w:r>
      <w:r w:rsidRPr="003C7DB9">
        <w:rPr>
          <w:rFonts w:ascii="Courier New" w:eastAsia="Times New Roman" w:hAnsi="Courier New" w:cs="Courier New"/>
          <w:noProof/>
          <w:color w:val="9EFFFF"/>
          <w:sz w:val="20"/>
          <w:szCs w:val="20"/>
          <w:lang w:val="en-US" w:eastAsia="ru-RU"/>
        </w:rPr>
        <w:t>main</w:t>
      </w:r>
      <w:r w:rsidRPr="003C7DB9">
        <w:rPr>
          <w:rFonts w:ascii="Courier New" w:eastAsia="Times New Roman" w:hAnsi="Courier New" w:cs="Courier New"/>
          <w:noProof/>
          <w:color w:val="E1EFFF"/>
          <w:sz w:val="20"/>
          <w:szCs w:val="20"/>
          <w:lang w:val="en-US" w:eastAsia="ru-RU"/>
        </w:rPr>
        <w:t>&gt;</w:t>
      </w:r>
      <w:r w:rsidRPr="003C7DB9">
        <w:rPr>
          <w:rFonts w:ascii="Courier New" w:eastAsia="Times New Roman" w:hAnsi="Courier New" w:cs="Courier New"/>
          <w:noProof/>
          <w:color w:val="E1EFFF"/>
          <w:sz w:val="20"/>
          <w:szCs w:val="20"/>
          <w:lang w:val="en-US" w:eastAsia="ru-RU"/>
        </w:rPr>
        <w:br/>
        <w:t>&lt;/</w:t>
      </w:r>
      <w:r w:rsidRPr="003C7DB9">
        <w:rPr>
          <w:rFonts w:ascii="Courier New" w:eastAsia="Times New Roman" w:hAnsi="Courier New" w:cs="Courier New"/>
          <w:noProof/>
          <w:color w:val="9EFFFF"/>
          <w:sz w:val="20"/>
          <w:szCs w:val="20"/>
          <w:lang w:val="en-US" w:eastAsia="ru-RU"/>
        </w:rPr>
        <w:t>div</w:t>
      </w:r>
      <w:r w:rsidRPr="003C7DB9">
        <w:rPr>
          <w:rFonts w:ascii="Courier New" w:eastAsia="Times New Roman" w:hAnsi="Courier New" w:cs="Courier New"/>
          <w:noProof/>
          <w:color w:val="E1EFFF"/>
          <w:sz w:val="20"/>
          <w:szCs w:val="20"/>
          <w:lang w:val="en-US" w:eastAsia="ru-RU"/>
        </w:rPr>
        <w:t>&gt;</w:t>
      </w:r>
      <w:r w:rsidRPr="003C7DB9">
        <w:rPr>
          <w:rFonts w:ascii="Courier New" w:eastAsia="Times New Roman" w:hAnsi="Courier New" w:cs="Courier New"/>
          <w:noProof/>
          <w:color w:val="E1EFFF"/>
          <w:sz w:val="20"/>
          <w:szCs w:val="20"/>
          <w:lang w:val="en-US" w:eastAsia="ru-RU"/>
        </w:rPr>
        <w:br/>
      </w:r>
      <w:r w:rsidRPr="003C7DB9">
        <w:rPr>
          <w:rFonts w:ascii="Courier New" w:eastAsia="Times New Roman" w:hAnsi="Courier New" w:cs="Courier New"/>
          <w:noProof/>
          <w:color w:val="E1EFFF"/>
          <w:sz w:val="20"/>
          <w:szCs w:val="20"/>
          <w:lang w:val="en-US" w:eastAsia="ru-RU"/>
        </w:rPr>
        <w:br/>
        <w:t>&lt;</w:t>
      </w:r>
      <w:r w:rsidRPr="003C7DB9">
        <w:rPr>
          <w:rFonts w:ascii="Courier New" w:eastAsia="Times New Roman" w:hAnsi="Courier New" w:cs="Courier New"/>
          <w:noProof/>
          <w:color w:val="9EFFFF"/>
          <w:sz w:val="20"/>
          <w:szCs w:val="20"/>
          <w:lang w:val="en-US" w:eastAsia="ru-RU"/>
        </w:rPr>
        <w:t xml:space="preserve">footer </w:t>
      </w:r>
      <w:r w:rsidRPr="003C7DB9">
        <w:rPr>
          <w:rFonts w:ascii="Courier New" w:eastAsia="Times New Roman" w:hAnsi="Courier New" w:cs="Courier New"/>
          <w:noProof/>
          <w:color w:val="FFDD00"/>
          <w:sz w:val="20"/>
          <w:szCs w:val="20"/>
          <w:lang w:val="en-US" w:eastAsia="ru-RU"/>
        </w:rPr>
        <w:t>style=</w:t>
      </w:r>
      <w:r w:rsidRPr="003C7DB9">
        <w:rPr>
          <w:rFonts w:ascii="Courier New" w:eastAsia="Times New Roman" w:hAnsi="Courier New" w:cs="Courier New"/>
          <w:b/>
          <w:bCs/>
          <w:noProof/>
          <w:color w:val="3AD900"/>
          <w:sz w:val="20"/>
          <w:szCs w:val="20"/>
          <w:lang w:val="en-US" w:eastAsia="ru-RU"/>
        </w:rPr>
        <w:t>"</w:t>
      </w:r>
      <w:r w:rsidRPr="003C7DB9">
        <w:rPr>
          <w:rFonts w:ascii="Courier New" w:eastAsia="Times New Roman" w:hAnsi="Courier New" w:cs="Courier New"/>
          <w:noProof/>
          <w:color w:val="80FFBB"/>
          <w:sz w:val="20"/>
          <w:szCs w:val="20"/>
          <w:lang w:val="en-US" w:eastAsia="ru-RU"/>
        </w:rPr>
        <w:t>background-color</w:t>
      </w:r>
      <w:r w:rsidRPr="003C7DB9">
        <w:rPr>
          <w:rFonts w:ascii="Courier New" w:eastAsia="Times New Roman" w:hAnsi="Courier New" w:cs="Courier New"/>
          <w:noProof/>
          <w:color w:val="FFFFFF"/>
          <w:sz w:val="20"/>
          <w:szCs w:val="20"/>
          <w:lang w:val="en-US" w:eastAsia="ru-RU"/>
        </w:rPr>
        <w:t xml:space="preserve">: </w:t>
      </w:r>
      <w:r w:rsidRPr="003C7DB9">
        <w:rPr>
          <w:rFonts w:ascii="Courier New" w:eastAsia="Times New Roman" w:hAnsi="Courier New" w:cs="Courier New"/>
          <w:b/>
          <w:bCs/>
          <w:noProof/>
          <w:color w:val="68E868"/>
          <w:sz w:val="20"/>
          <w:szCs w:val="20"/>
          <w:lang w:val="en-US" w:eastAsia="ru-RU"/>
        </w:rPr>
        <w:t>pink</w:t>
      </w:r>
      <w:r w:rsidRPr="003C7DB9">
        <w:rPr>
          <w:rFonts w:ascii="Courier New" w:eastAsia="Times New Roman" w:hAnsi="Courier New" w:cs="Courier New"/>
          <w:noProof/>
          <w:color w:val="E1EFFF"/>
          <w:sz w:val="20"/>
          <w:szCs w:val="20"/>
          <w:lang w:val="en-US" w:eastAsia="ru-RU"/>
        </w:rPr>
        <w:t xml:space="preserve">; </w:t>
      </w:r>
      <w:r w:rsidRPr="003C7DB9">
        <w:rPr>
          <w:rFonts w:ascii="Courier New" w:eastAsia="Times New Roman" w:hAnsi="Courier New" w:cs="Courier New"/>
          <w:noProof/>
          <w:color w:val="80FFBB"/>
          <w:sz w:val="20"/>
          <w:szCs w:val="20"/>
          <w:lang w:val="en-US" w:eastAsia="ru-RU"/>
        </w:rPr>
        <w:t>width</w:t>
      </w:r>
      <w:r w:rsidRPr="003C7DB9">
        <w:rPr>
          <w:rFonts w:ascii="Courier New" w:eastAsia="Times New Roman" w:hAnsi="Courier New" w:cs="Courier New"/>
          <w:noProof/>
          <w:color w:val="FFFFFF"/>
          <w:sz w:val="20"/>
          <w:szCs w:val="20"/>
          <w:lang w:val="en-US" w:eastAsia="ru-RU"/>
        </w:rPr>
        <w:t xml:space="preserve">: </w:t>
      </w:r>
      <w:r w:rsidRPr="003C7DB9">
        <w:rPr>
          <w:rFonts w:ascii="Courier New" w:eastAsia="Times New Roman" w:hAnsi="Courier New" w:cs="Courier New"/>
          <w:noProof/>
          <w:color w:val="FF628C"/>
          <w:sz w:val="20"/>
          <w:szCs w:val="20"/>
          <w:lang w:val="en-US" w:eastAsia="ru-RU"/>
        </w:rPr>
        <w:t>1200</w:t>
      </w:r>
      <w:r w:rsidRPr="003C7DB9">
        <w:rPr>
          <w:rFonts w:ascii="Courier New" w:eastAsia="Times New Roman" w:hAnsi="Courier New" w:cs="Courier New"/>
          <w:b/>
          <w:bCs/>
          <w:noProof/>
          <w:color w:val="68E868"/>
          <w:sz w:val="20"/>
          <w:szCs w:val="20"/>
          <w:lang w:val="en-US" w:eastAsia="ru-RU"/>
        </w:rPr>
        <w:t>px</w:t>
      </w:r>
      <w:r w:rsidRPr="003C7DB9">
        <w:rPr>
          <w:rFonts w:ascii="Courier New" w:eastAsia="Times New Roman" w:hAnsi="Courier New" w:cs="Courier New"/>
          <w:noProof/>
          <w:color w:val="E1EFFF"/>
          <w:sz w:val="20"/>
          <w:szCs w:val="20"/>
          <w:lang w:val="en-US" w:eastAsia="ru-RU"/>
        </w:rPr>
        <w:t xml:space="preserve">; </w:t>
      </w:r>
      <w:r w:rsidRPr="003C7DB9">
        <w:rPr>
          <w:rFonts w:ascii="Courier New" w:eastAsia="Times New Roman" w:hAnsi="Courier New" w:cs="Courier New"/>
          <w:noProof/>
          <w:color w:val="80FFBB"/>
          <w:sz w:val="20"/>
          <w:szCs w:val="20"/>
          <w:lang w:val="en-US" w:eastAsia="ru-RU"/>
        </w:rPr>
        <w:t>height</w:t>
      </w:r>
      <w:r w:rsidRPr="003C7DB9">
        <w:rPr>
          <w:rFonts w:ascii="Courier New" w:eastAsia="Times New Roman" w:hAnsi="Courier New" w:cs="Courier New"/>
          <w:noProof/>
          <w:color w:val="FFFFFF"/>
          <w:sz w:val="20"/>
          <w:szCs w:val="20"/>
          <w:lang w:val="en-US" w:eastAsia="ru-RU"/>
        </w:rPr>
        <w:t xml:space="preserve">: </w:t>
      </w:r>
      <w:r w:rsidRPr="003C7DB9">
        <w:rPr>
          <w:rFonts w:ascii="Courier New" w:eastAsia="Times New Roman" w:hAnsi="Courier New" w:cs="Courier New"/>
          <w:noProof/>
          <w:color w:val="FF628C"/>
          <w:sz w:val="20"/>
          <w:szCs w:val="20"/>
          <w:lang w:val="en-US" w:eastAsia="ru-RU"/>
        </w:rPr>
        <w:t>30</w:t>
      </w:r>
      <w:r w:rsidRPr="003C7DB9">
        <w:rPr>
          <w:rFonts w:ascii="Courier New" w:eastAsia="Times New Roman" w:hAnsi="Courier New" w:cs="Courier New"/>
          <w:b/>
          <w:bCs/>
          <w:noProof/>
          <w:color w:val="68E868"/>
          <w:sz w:val="20"/>
          <w:szCs w:val="20"/>
          <w:lang w:val="en-US" w:eastAsia="ru-RU"/>
        </w:rPr>
        <w:t>px</w:t>
      </w:r>
      <w:r w:rsidRPr="003C7DB9">
        <w:rPr>
          <w:rFonts w:ascii="Courier New" w:eastAsia="Times New Roman" w:hAnsi="Courier New" w:cs="Courier New"/>
          <w:noProof/>
          <w:color w:val="E1EFFF"/>
          <w:sz w:val="20"/>
          <w:szCs w:val="20"/>
          <w:lang w:val="en-US" w:eastAsia="ru-RU"/>
        </w:rPr>
        <w:t xml:space="preserve">; </w:t>
      </w:r>
      <w:r w:rsidRPr="003C7DB9">
        <w:rPr>
          <w:rFonts w:ascii="Courier New" w:eastAsia="Times New Roman" w:hAnsi="Courier New" w:cs="Courier New"/>
          <w:noProof/>
          <w:color w:val="80FFBB"/>
          <w:sz w:val="20"/>
          <w:szCs w:val="20"/>
          <w:lang w:val="en-US" w:eastAsia="ru-RU"/>
        </w:rPr>
        <w:t>text-align</w:t>
      </w:r>
      <w:r w:rsidRPr="003C7DB9">
        <w:rPr>
          <w:rFonts w:ascii="Courier New" w:eastAsia="Times New Roman" w:hAnsi="Courier New" w:cs="Courier New"/>
          <w:noProof/>
          <w:color w:val="FFFFFF"/>
          <w:sz w:val="20"/>
          <w:szCs w:val="20"/>
          <w:lang w:val="en-US" w:eastAsia="ru-RU"/>
        </w:rPr>
        <w:t xml:space="preserve">: </w:t>
      </w:r>
      <w:r w:rsidRPr="003C7DB9">
        <w:rPr>
          <w:rFonts w:ascii="Courier New" w:eastAsia="Times New Roman" w:hAnsi="Courier New" w:cs="Courier New"/>
          <w:b/>
          <w:bCs/>
          <w:noProof/>
          <w:color w:val="68E868"/>
          <w:sz w:val="20"/>
          <w:szCs w:val="20"/>
          <w:lang w:val="en-US" w:eastAsia="ru-RU"/>
        </w:rPr>
        <w:t>center</w:t>
      </w:r>
      <w:r w:rsidRPr="003C7DB9">
        <w:rPr>
          <w:rFonts w:ascii="Courier New" w:eastAsia="Times New Roman" w:hAnsi="Courier New" w:cs="Courier New"/>
          <w:noProof/>
          <w:color w:val="E1EFFF"/>
          <w:sz w:val="20"/>
          <w:szCs w:val="20"/>
          <w:lang w:val="en-US" w:eastAsia="ru-RU"/>
        </w:rPr>
        <w:t xml:space="preserve">; </w:t>
      </w:r>
      <w:r w:rsidRPr="003C7DB9">
        <w:rPr>
          <w:rFonts w:ascii="Courier New" w:eastAsia="Times New Roman" w:hAnsi="Courier New" w:cs="Courier New"/>
          <w:noProof/>
          <w:color w:val="80FFBB"/>
          <w:sz w:val="20"/>
          <w:szCs w:val="20"/>
          <w:lang w:val="en-US" w:eastAsia="ru-RU"/>
        </w:rPr>
        <w:t>padding-top</w:t>
      </w:r>
      <w:r w:rsidRPr="003C7DB9">
        <w:rPr>
          <w:rFonts w:ascii="Courier New" w:eastAsia="Times New Roman" w:hAnsi="Courier New" w:cs="Courier New"/>
          <w:noProof/>
          <w:color w:val="FFFFFF"/>
          <w:sz w:val="20"/>
          <w:szCs w:val="20"/>
          <w:lang w:val="en-US" w:eastAsia="ru-RU"/>
        </w:rPr>
        <w:t xml:space="preserve">: </w:t>
      </w:r>
      <w:r w:rsidRPr="003C7DB9">
        <w:rPr>
          <w:rFonts w:ascii="Courier New" w:eastAsia="Times New Roman" w:hAnsi="Courier New" w:cs="Courier New"/>
          <w:noProof/>
          <w:color w:val="FF628C"/>
          <w:sz w:val="20"/>
          <w:szCs w:val="20"/>
          <w:lang w:val="en-US" w:eastAsia="ru-RU"/>
        </w:rPr>
        <w:t>30</w:t>
      </w:r>
      <w:r w:rsidRPr="003C7DB9">
        <w:rPr>
          <w:rFonts w:ascii="Courier New" w:eastAsia="Times New Roman" w:hAnsi="Courier New" w:cs="Courier New"/>
          <w:b/>
          <w:bCs/>
          <w:noProof/>
          <w:color w:val="68E868"/>
          <w:sz w:val="20"/>
          <w:szCs w:val="20"/>
          <w:lang w:val="en-US" w:eastAsia="ru-RU"/>
        </w:rPr>
        <w:t>px</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E1EFFF"/>
          <w:sz w:val="20"/>
          <w:szCs w:val="20"/>
          <w:lang w:val="en-US" w:eastAsia="ru-RU"/>
        </w:rPr>
        <w:br/>
      </w:r>
      <w:r w:rsidRPr="003C7DB9">
        <w:rPr>
          <w:rFonts w:ascii="Courier New" w:eastAsia="Times New Roman" w:hAnsi="Courier New" w:cs="Courier New"/>
          <w:noProof/>
          <w:color w:val="80FFBB"/>
          <w:sz w:val="20"/>
          <w:szCs w:val="20"/>
          <w:lang w:val="en-US" w:eastAsia="ru-RU"/>
        </w:rPr>
        <w:t>margin</w:t>
      </w:r>
      <w:r w:rsidRPr="003C7DB9">
        <w:rPr>
          <w:rFonts w:ascii="Courier New" w:eastAsia="Times New Roman" w:hAnsi="Courier New" w:cs="Courier New"/>
          <w:noProof/>
          <w:color w:val="FFFFFF"/>
          <w:sz w:val="20"/>
          <w:szCs w:val="20"/>
          <w:lang w:val="en-US" w:eastAsia="ru-RU"/>
        </w:rPr>
        <w:t xml:space="preserve">: </w:t>
      </w:r>
      <w:r w:rsidRPr="003C7DB9">
        <w:rPr>
          <w:rFonts w:ascii="Courier New" w:eastAsia="Times New Roman" w:hAnsi="Courier New" w:cs="Courier New"/>
          <w:noProof/>
          <w:color w:val="FF628C"/>
          <w:sz w:val="20"/>
          <w:szCs w:val="20"/>
          <w:lang w:val="en-US" w:eastAsia="ru-RU"/>
        </w:rPr>
        <w:t>10</w:t>
      </w:r>
      <w:r w:rsidRPr="003C7DB9">
        <w:rPr>
          <w:rFonts w:ascii="Courier New" w:eastAsia="Times New Roman" w:hAnsi="Courier New" w:cs="Courier New"/>
          <w:b/>
          <w:bCs/>
          <w:noProof/>
          <w:color w:val="68E868"/>
          <w:sz w:val="20"/>
          <w:szCs w:val="20"/>
          <w:lang w:val="en-US" w:eastAsia="ru-RU"/>
        </w:rPr>
        <w:t>px auto</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b/>
          <w:bCs/>
          <w:noProof/>
          <w:color w:val="3AD900"/>
          <w:sz w:val="20"/>
          <w:szCs w:val="20"/>
          <w:lang w:val="en-US" w:eastAsia="ru-RU"/>
        </w:rPr>
        <w:t>"</w:t>
      </w:r>
      <w:r w:rsidRPr="003C7DB9">
        <w:rPr>
          <w:rFonts w:ascii="Courier New" w:eastAsia="Times New Roman" w:hAnsi="Courier New" w:cs="Courier New"/>
          <w:noProof/>
          <w:color w:val="E1EFFF"/>
          <w:sz w:val="20"/>
          <w:szCs w:val="20"/>
          <w:lang w:val="en-US" w:eastAsia="ru-RU"/>
        </w:rPr>
        <w:t>&gt;</w:t>
      </w:r>
      <w:r w:rsidRPr="003C7DB9">
        <w:rPr>
          <w:rFonts w:ascii="Courier New" w:eastAsia="Times New Roman" w:hAnsi="Courier New" w:cs="Courier New"/>
          <w:b/>
          <w:bCs/>
          <w:noProof/>
          <w:color w:val="FFFFFF"/>
          <w:sz w:val="20"/>
          <w:szCs w:val="20"/>
          <w:lang w:val="en-US" w:eastAsia="ru-RU"/>
        </w:rPr>
        <w:t>I'm footer</w:t>
      </w:r>
      <w:r w:rsidRPr="003C7DB9">
        <w:rPr>
          <w:rFonts w:ascii="Courier New" w:eastAsia="Times New Roman" w:hAnsi="Courier New" w:cs="Courier New"/>
          <w:noProof/>
          <w:color w:val="E1EFFF"/>
          <w:sz w:val="20"/>
          <w:szCs w:val="20"/>
          <w:lang w:val="en-US" w:eastAsia="ru-RU"/>
        </w:rPr>
        <w:t>&lt;/</w:t>
      </w:r>
      <w:r w:rsidRPr="003C7DB9">
        <w:rPr>
          <w:rFonts w:ascii="Courier New" w:eastAsia="Times New Roman" w:hAnsi="Courier New" w:cs="Courier New"/>
          <w:noProof/>
          <w:color w:val="9EFFFF"/>
          <w:sz w:val="20"/>
          <w:szCs w:val="20"/>
          <w:lang w:val="en-US" w:eastAsia="ru-RU"/>
        </w:rPr>
        <w:t>footer</w:t>
      </w:r>
      <w:r w:rsidRPr="003C7DB9">
        <w:rPr>
          <w:rFonts w:ascii="Courier New" w:eastAsia="Times New Roman" w:hAnsi="Courier New" w:cs="Courier New"/>
          <w:noProof/>
          <w:color w:val="E1EFFF"/>
          <w:sz w:val="20"/>
          <w:szCs w:val="20"/>
          <w:lang w:val="en-US" w:eastAsia="ru-RU"/>
        </w:rPr>
        <w:t>&gt;</w:t>
      </w:r>
    </w:p>
    <w:p w:rsidR="009A4C38" w:rsidRPr="003C7DB9" w:rsidRDefault="006C6C17" w:rsidP="00F84713">
      <w:pPr>
        <w:spacing w:line="240" w:lineRule="auto"/>
        <w:rPr>
          <w:rFonts w:cstheme="minorHAnsi"/>
          <w:noProof/>
          <w:sz w:val="24"/>
          <w:szCs w:val="24"/>
          <w:lang w:val="en-US"/>
        </w:rPr>
      </w:pPr>
      <w:r w:rsidRPr="003C7DB9">
        <w:rPr>
          <w:rFonts w:cstheme="minorHAnsi"/>
          <w:noProof/>
          <w:sz w:val="24"/>
          <w:szCs w:val="24"/>
          <w:lang w:val="en-US"/>
        </w:rPr>
        <w:t>Выведет:</w:t>
      </w:r>
    </w:p>
    <w:p w:rsidR="006C6C17" w:rsidRPr="003C7DB9" w:rsidRDefault="006C6C17" w:rsidP="00F84713">
      <w:pPr>
        <w:spacing w:line="240" w:lineRule="auto"/>
        <w:rPr>
          <w:rFonts w:cstheme="minorHAnsi"/>
          <w:noProof/>
          <w:sz w:val="24"/>
          <w:szCs w:val="24"/>
          <w:lang w:val="en-US"/>
        </w:rPr>
      </w:pPr>
      <w:r w:rsidRPr="003C7DB9">
        <w:rPr>
          <w:rFonts w:cstheme="minorHAnsi"/>
          <w:noProof/>
          <w:sz w:val="24"/>
          <w:szCs w:val="24"/>
          <w:lang w:eastAsia="ru-RU"/>
        </w:rPr>
        <w:lastRenderedPageBreak/>
        <w:drawing>
          <wp:inline distT="0" distB="0" distL="0" distR="0" wp14:anchorId="457316CF" wp14:editId="6B3EEBCC">
            <wp:extent cx="6591300" cy="5953125"/>
            <wp:effectExtent l="0" t="0" r="0" b="9525"/>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48">
                      <a:extLst>
                        <a:ext uri="{28A0092B-C50C-407E-A947-70E740481C1C}">
                          <a14:useLocalDpi xmlns:a14="http://schemas.microsoft.com/office/drawing/2010/main" val="0"/>
                        </a:ext>
                      </a:extLst>
                    </a:blip>
                    <a:stretch>
                      <a:fillRect/>
                    </a:stretch>
                  </pic:blipFill>
                  <pic:spPr>
                    <a:xfrm>
                      <a:off x="0" y="0"/>
                      <a:ext cx="6591300" cy="5953125"/>
                    </a:xfrm>
                    <a:prstGeom prst="rect">
                      <a:avLst/>
                    </a:prstGeom>
                  </pic:spPr>
                </pic:pic>
              </a:graphicData>
            </a:graphic>
          </wp:inline>
        </w:drawing>
      </w:r>
    </w:p>
    <w:p w:rsidR="00035D25" w:rsidRPr="001062D9" w:rsidRDefault="006C6C17" w:rsidP="00F84713">
      <w:pPr>
        <w:spacing w:line="240" w:lineRule="auto"/>
        <w:rPr>
          <w:rFonts w:cstheme="minorHAnsi"/>
          <w:noProof/>
          <w:sz w:val="24"/>
          <w:szCs w:val="24"/>
        </w:rPr>
      </w:pPr>
      <w:r w:rsidRPr="001062D9">
        <w:rPr>
          <w:rFonts w:cstheme="minorHAnsi"/>
          <w:noProof/>
          <w:sz w:val="24"/>
          <w:szCs w:val="24"/>
        </w:rPr>
        <w:t>- разместим содержимое семантического элемента &lt;</w:t>
      </w:r>
      <w:r w:rsidRPr="003C7DB9">
        <w:rPr>
          <w:rFonts w:cstheme="minorHAnsi"/>
          <w:noProof/>
          <w:sz w:val="24"/>
          <w:szCs w:val="24"/>
          <w:lang w:val="en-US"/>
        </w:rPr>
        <w:t>aside</w:t>
      </w:r>
      <w:r w:rsidRPr="001062D9">
        <w:rPr>
          <w:rFonts w:cstheme="minorHAnsi"/>
          <w:noProof/>
          <w:sz w:val="24"/>
          <w:szCs w:val="24"/>
        </w:rPr>
        <w:t>&gt; слева</w:t>
      </w:r>
      <w:r w:rsidR="0083021E" w:rsidRPr="001062D9">
        <w:rPr>
          <w:rFonts w:cstheme="minorHAnsi"/>
          <w:noProof/>
          <w:sz w:val="24"/>
          <w:szCs w:val="24"/>
        </w:rPr>
        <w:t xml:space="preserve"> на экране</w:t>
      </w:r>
      <w:r w:rsidRPr="001062D9">
        <w:rPr>
          <w:rFonts w:cstheme="minorHAnsi"/>
          <w:noProof/>
          <w:sz w:val="24"/>
          <w:szCs w:val="24"/>
        </w:rPr>
        <w:t>, с помощью установки ширины блока и обтекания слева (</w:t>
      </w:r>
      <w:r w:rsidRPr="003C7DB9">
        <w:rPr>
          <w:rFonts w:cstheme="minorHAnsi"/>
          <w:noProof/>
          <w:sz w:val="24"/>
          <w:szCs w:val="24"/>
          <w:lang w:val="en-US"/>
        </w:rPr>
        <w:t>width</w:t>
      </w:r>
      <w:r w:rsidRPr="001062D9">
        <w:rPr>
          <w:rFonts w:cstheme="minorHAnsi"/>
          <w:noProof/>
          <w:sz w:val="24"/>
          <w:szCs w:val="24"/>
        </w:rPr>
        <w:t>: 300</w:t>
      </w:r>
      <w:r w:rsidRPr="003C7DB9">
        <w:rPr>
          <w:rFonts w:cstheme="minorHAnsi"/>
          <w:noProof/>
          <w:sz w:val="24"/>
          <w:szCs w:val="24"/>
          <w:lang w:val="en-US"/>
        </w:rPr>
        <w:t>px</w:t>
      </w:r>
      <w:r w:rsidRPr="001062D9">
        <w:rPr>
          <w:rFonts w:cstheme="minorHAnsi"/>
          <w:noProof/>
          <w:sz w:val="24"/>
          <w:szCs w:val="24"/>
        </w:rPr>
        <w:t xml:space="preserve">; </w:t>
      </w:r>
      <w:r w:rsidRPr="003C7DB9">
        <w:rPr>
          <w:rFonts w:cstheme="minorHAnsi"/>
          <w:noProof/>
          <w:sz w:val="24"/>
          <w:szCs w:val="24"/>
          <w:lang w:val="en-US"/>
        </w:rPr>
        <w:t>float</w:t>
      </w:r>
      <w:r w:rsidRPr="001062D9">
        <w:rPr>
          <w:rFonts w:cstheme="minorHAnsi"/>
          <w:noProof/>
          <w:sz w:val="24"/>
          <w:szCs w:val="24"/>
        </w:rPr>
        <w:t xml:space="preserve">: </w:t>
      </w:r>
      <w:r w:rsidRPr="003C7DB9">
        <w:rPr>
          <w:rFonts w:cstheme="minorHAnsi"/>
          <w:noProof/>
          <w:sz w:val="24"/>
          <w:szCs w:val="24"/>
          <w:lang w:val="en-US"/>
        </w:rPr>
        <w:t>left</w:t>
      </w:r>
      <w:r w:rsidRPr="001062D9">
        <w:rPr>
          <w:rFonts w:cstheme="minorHAnsi"/>
          <w:noProof/>
          <w:sz w:val="24"/>
          <w:szCs w:val="24"/>
        </w:rPr>
        <w:t>), а &lt;</w:t>
      </w:r>
      <w:r w:rsidRPr="003C7DB9">
        <w:rPr>
          <w:rFonts w:cstheme="minorHAnsi"/>
          <w:noProof/>
          <w:sz w:val="24"/>
          <w:szCs w:val="24"/>
          <w:lang w:val="en-US"/>
        </w:rPr>
        <w:t>main</w:t>
      </w:r>
      <w:r w:rsidRPr="001062D9">
        <w:rPr>
          <w:rFonts w:cstheme="minorHAnsi"/>
          <w:noProof/>
          <w:sz w:val="24"/>
          <w:szCs w:val="24"/>
        </w:rPr>
        <w:t>&gt; - справа.</w:t>
      </w:r>
    </w:p>
    <w:p w:rsidR="00E41400" w:rsidRPr="003C7DB9" w:rsidRDefault="006C6C17" w:rsidP="00776C7D">
      <w:pPr>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FFFFFF"/>
          <w:sz w:val="20"/>
          <w:szCs w:val="20"/>
          <w:lang w:val="en-US" w:eastAsia="ru-RU"/>
        </w:rPr>
      </w:pPr>
      <w:r w:rsidRPr="003C7DB9">
        <w:rPr>
          <w:rFonts w:ascii="Courier New" w:eastAsia="Times New Roman" w:hAnsi="Courier New" w:cs="Courier New"/>
          <w:noProof/>
          <w:color w:val="E1EFFF"/>
          <w:sz w:val="20"/>
          <w:szCs w:val="20"/>
          <w:lang w:val="en-US" w:eastAsia="ru-RU"/>
        </w:rPr>
        <w:t>&lt;</w:t>
      </w:r>
      <w:r w:rsidRPr="003C7DB9">
        <w:rPr>
          <w:rFonts w:ascii="Courier New" w:eastAsia="Times New Roman" w:hAnsi="Courier New" w:cs="Courier New"/>
          <w:noProof/>
          <w:color w:val="9EFFFF"/>
          <w:sz w:val="20"/>
          <w:szCs w:val="20"/>
          <w:lang w:val="en-US" w:eastAsia="ru-RU"/>
        </w:rPr>
        <w:t xml:space="preserve">div </w:t>
      </w:r>
      <w:r w:rsidRPr="003C7DB9">
        <w:rPr>
          <w:rFonts w:ascii="Courier New" w:eastAsia="Times New Roman" w:hAnsi="Courier New" w:cs="Courier New"/>
          <w:noProof/>
          <w:color w:val="FFDD00"/>
          <w:sz w:val="20"/>
          <w:szCs w:val="20"/>
          <w:lang w:val="en-US" w:eastAsia="ru-RU"/>
        </w:rPr>
        <w:t>style=</w:t>
      </w:r>
      <w:r w:rsidRPr="003C7DB9">
        <w:rPr>
          <w:rFonts w:ascii="Courier New" w:eastAsia="Times New Roman" w:hAnsi="Courier New" w:cs="Courier New"/>
          <w:b/>
          <w:bCs/>
          <w:noProof/>
          <w:color w:val="3AD900"/>
          <w:sz w:val="20"/>
          <w:szCs w:val="20"/>
          <w:lang w:val="en-US" w:eastAsia="ru-RU"/>
        </w:rPr>
        <w:t>"</w:t>
      </w:r>
      <w:r w:rsidRPr="003C7DB9">
        <w:rPr>
          <w:rFonts w:ascii="Courier New" w:eastAsia="Times New Roman" w:hAnsi="Courier New" w:cs="Courier New"/>
          <w:noProof/>
          <w:color w:val="80FFBB"/>
          <w:sz w:val="20"/>
          <w:szCs w:val="20"/>
          <w:lang w:val="en-US" w:eastAsia="ru-RU"/>
        </w:rPr>
        <w:t>width</w:t>
      </w:r>
      <w:r w:rsidRPr="003C7DB9">
        <w:rPr>
          <w:rFonts w:ascii="Courier New" w:eastAsia="Times New Roman" w:hAnsi="Courier New" w:cs="Courier New"/>
          <w:noProof/>
          <w:color w:val="FFFFFF"/>
          <w:sz w:val="20"/>
          <w:szCs w:val="20"/>
          <w:lang w:val="en-US" w:eastAsia="ru-RU"/>
        </w:rPr>
        <w:t xml:space="preserve">: </w:t>
      </w:r>
      <w:r w:rsidRPr="003C7DB9">
        <w:rPr>
          <w:rFonts w:ascii="Courier New" w:eastAsia="Times New Roman" w:hAnsi="Courier New" w:cs="Courier New"/>
          <w:noProof/>
          <w:color w:val="FF628C"/>
          <w:sz w:val="20"/>
          <w:szCs w:val="20"/>
          <w:lang w:val="en-US" w:eastAsia="ru-RU"/>
        </w:rPr>
        <w:t>900</w:t>
      </w:r>
      <w:r w:rsidRPr="003C7DB9">
        <w:rPr>
          <w:rFonts w:ascii="Courier New" w:eastAsia="Times New Roman" w:hAnsi="Courier New" w:cs="Courier New"/>
          <w:b/>
          <w:bCs/>
          <w:noProof/>
          <w:color w:val="68E868"/>
          <w:sz w:val="20"/>
          <w:szCs w:val="20"/>
          <w:lang w:val="en-US" w:eastAsia="ru-RU"/>
        </w:rPr>
        <w:t>px</w:t>
      </w:r>
      <w:r w:rsidRPr="003C7DB9">
        <w:rPr>
          <w:rFonts w:ascii="Courier New" w:eastAsia="Times New Roman" w:hAnsi="Courier New" w:cs="Courier New"/>
          <w:noProof/>
          <w:color w:val="E1EFFF"/>
          <w:sz w:val="20"/>
          <w:szCs w:val="20"/>
          <w:lang w:val="en-US" w:eastAsia="ru-RU"/>
        </w:rPr>
        <w:t xml:space="preserve">; </w:t>
      </w:r>
      <w:r w:rsidRPr="003C7DB9">
        <w:rPr>
          <w:rFonts w:ascii="Courier New" w:eastAsia="Times New Roman" w:hAnsi="Courier New" w:cs="Courier New"/>
          <w:noProof/>
          <w:color w:val="80FFBB"/>
          <w:sz w:val="20"/>
          <w:szCs w:val="20"/>
          <w:lang w:val="en-US" w:eastAsia="ru-RU"/>
        </w:rPr>
        <w:t>margin</w:t>
      </w:r>
      <w:r w:rsidRPr="003C7DB9">
        <w:rPr>
          <w:rFonts w:ascii="Courier New" w:eastAsia="Times New Roman" w:hAnsi="Courier New" w:cs="Courier New"/>
          <w:noProof/>
          <w:color w:val="FFFFFF"/>
          <w:sz w:val="20"/>
          <w:szCs w:val="20"/>
          <w:lang w:val="en-US" w:eastAsia="ru-RU"/>
        </w:rPr>
        <w:t xml:space="preserve">: </w:t>
      </w:r>
      <w:r w:rsidRPr="003C7DB9">
        <w:rPr>
          <w:rFonts w:ascii="Courier New" w:eastAsia="Times New Roman" w:hAnsi="Courier New" w:cs="Courier New"/>
          <w:noProof/>
          <w:color w:val="FF628C"/>
          <w:sz w:val="20"/>
          <w:szCs w:val="20"/>
          <w:lang w:val="en-US" w:eastAsia="ru-RU"/>
        </w:rPr>
        <w:t>10</w:t>
      </w:r>
      <w:r w:rsidRPr="003C7DB9">
        <w:rPr>
          <w:rFonts w:ascii="Courier New" w:eastAsia="Times New Roman" w:hAnsi="Courier New" w:cs="Courier New"/>
          <w:b/>
          <w:bCs/>
          <w:noProof/>
          <w:color w:val="68E868"/>
          <w:sz w:val="20"/>
          <w:szCs w:val="20"/>
          <w:lang w:val="en-US" w:eastAsia="ru-RU"/>
        </w:rPr>
        <w:t>px auto</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b/>
          <w:bCs/>
          <w:noProof/>
          <w:color w:val="3AD900"/>
          <w:sz w:val="20"/>
          <w:szCs w:val="20"/>
          <w:lang w:val="en-US" w:eastAsia="ru-RU"/>
        </w:rPr>
        <w:t>"</w:t>
      </w:r>
      <w:r w:rsidRPr="003C7DB9">
        <w:rPr>
          <w:rFonts w:ascii="Courier New" w:eastAsia="Times New Roman" w:hAnsi="Courier New" w:cs="Courier New"/>
          <w:noProof/>
          <w:color w:val="E1EFFF"/>
          <w:sz w:val="20"/>
          <w:szCs w:val="20"/>
          <w:lang w:val="en-US" w:eastAsia="ru-RU"/>
        </w:rPr>
        <w:t>&gt;</w:t>
      </w:r>
      <w:r w:rsidRPr="003C7DB9">
        <w:rPr>
          <w:rFonts w:ascii="Courier New" w:eastAsia="Times New Roman" w:hAnsi="Courier New" w:cs="Courier New"/>
          <w:noProof/>
          <w:color w:val="E1EFFF"/>
          <w:sz w:val="20"/>
          <w:szCs w:val="20"/>
          <w:lang w:val="en-US" w:eastAsia="ru-RU"/>
        </w:rPr>
        <w:br/>
        <w:t xml:space="preserve">    &lt;</w:t>
      </w:r>
      <w:r w:rsidRPr="003C7DB9">
        <w:rPr>
          <w:rFonts w:ascii="Courier New" w:eastAsia="Times New Roman" w:hAnsi="Courier New" w:cs="Courier New"/>
          <w:noProof/>
          <w:color w:val="9EFFFF"/>
          <w:sz w:val="20"/>
          <w:szCs w:val="20"/>
          <w:lang w:val="en-US" w:eastAsia="ru-RU"/>
        </w:rPr>
        <w:t xml:space="preserve">aside </w:t>
      </w:r>
      <w:r w:rsidRPr="003C7DB9">
        <w:rPr>
          <w:rFonts w:ascii="Courier New" w:eastAsia="Times New Roman" w:hAnsi="Courier New" w:cs="Courier New"/>
          <w:noProof/>
          <w:color w:val="FFDD00"/>
          <w:sz w:val="20"/>
          <w:szCs w:val="20"/>
          <w:lang w:val="en-US" w:eastAsia="ru-RU"/>
        </w:rPr>
        <w:t>style=</w:t>
      </w:r>
      <w:r w:rsidRPr="003C7DB9">
        <w:rPr>
          <w:rFonts w:ascii="Courier New" w:eastAsia="Times New Roman" w:hAnsi="Courier New" w:cs="Courier New"/>
          <w:b/>
          <w:bCs/>
          <w:noProof/>
          <w:color w:val="3AD900"/>
          <w:sz w:val="20"/>
          <w:szCs w:val="20"/>
          <w:lang w:val="en-US" w:eastAsia="ru-RU"/>
        </w:rPr>
        <w:t>"</w:t>
      </w:r>
      <w:r w:rsidRPr="003C7DB9">
        <w:rPr>
          <w:rFonts w:ascii="Courier New" w:eastAsia="Times New Roman" w:hAnsi="Courier New" w:cs="Courier New"/>
          <w:noProof/>
          <w:color w:val="80FFBB"/>
          <w:sz w:val="20"/>
          <w:szCs w:val="20"/>
          <w:lang w:val="en-US" w:eastAsia="ru-RU"/>
        </w:rPr>
        <w:t>background-color</w:t>
      </w:r>
      <w:r w:rsidRPr="003C7DB9">
        <w:rPr>
          <w:rFonts w:ascii="Courier New" w:eastAsia="Times New Roman" w:hAnsi="Courier New" w:cs="Courier New"/>
          <w:noProof/>
          <w:color w:val="FFFFFF"/>
          <w:sz w:val="20"/>
          <w:szCs w:val="20"/>
          <w:lang w:val="en-US" w:eastAsia="ru-RU"/>
        </w:rPr>
        <w:t xml:space="preserve">: </w:t>
      </w:r>
      <w:r w:rsidRPr="003C7DB9">
        <w:rPr>
          <w:rFonts w:ascii="Courier New" w:eastAsia="Times New Roman" w:hAnsi="Courier New" w:cs="Courier New"/>
          <w:b/>
          <w:bCs/>
          <w:noProof/>
          <w:color w:val="68E868"/>
          <w:sz w:val="20"/>
          <w:szCs w:val="20"/>
          <w:lang w:val="en-US" w:eastAsia="ru-RU"/>
        </w:rPr>
        <w:t>yellow</w:t>
      </w:r>
      <w:r w:rsidRPr="003C7DB9">
        <w:rPr>
          <w:rFonts w:ascii="Courier New" w:eastAsia="Times New Roman" w:hAnsi="Courier New" w:cs="Courier New"/>
          <w:noProof/>
          <w:color w:val="E1EFFF"/>
          <w:sz w:val="20"/>
          <w:szCs w:val="20"/>
          <w:lang w:val="en-US" w:eastAsia="ru-RU"/>
        </w:rPr>
        <w:t xml:space="preserve">; </w:t>
      </w:r>
      <w:r w:rsidRPr="003C7DB9">
        <w:rPr>
          <w:rFonts w:ascii="Courier New" w:eastAsia="Times New Roman" w:hAnsi="Courier New" w:cs="Courier New"/>
          <w:noProof/>
          <w:color w:val="80FFBB"/>
          <w:sz w:val="20"/>
          <w:szCs w:val="20"/>
          <w:lang w:val="en-US" w:eastAsia="ru-RU"/>
        </w:rPr>
        <w:t>height</w:t>
      </w:r>
      <w:r w:rsidRPr="003C7DB9">
        <w:rPr>
          <w:rFonts w:ascii="Courier New" w:eastAsia="Times New Roman" w:hAnsi="Courier New" w:cs="Courier New"/>
          <w:noProof/>
          <w:color w:val="FFFFFF"/>
          <w:sz w:val="20"/>
          <w:szCs w:val="20"/>
          <w:lang w:val="en-US" w:eastAsia="ru-RU"/>
        </w:rPr>
        <w:t xml:space="preserve">: </w:t>
      </w:r>
      <w:r w:rsidRPr="003C7DB9">
        <w:rPr>
          <w:rFonts w:ascii="Courier New" w:eastAsia="Times New Roman" w:hAnsi="Courier New" w:cs="Courier New"/>
          <w:noProof/>
          <w:color w:val="FF628C"/>
          <w:sz w:val="20"/>
          <w:szCs w:val="20"/>
          <w:lang w:val="en-US" w:eastAsia="ru-RU"/>
        </w:rPr>
        <w:t>300</w:t>
      </w:r>
      <w:r w:rsidRPr="003C7DB9">
        <w:rPr>
          <w:rFonts w:ascii="Courier New" w:eastAsia="Times New Roman" w:hAnsi="Courier New" w:cs="Courier New"/>
          <w:b/>
          <w:bCs/>
          <w:noProof/>
          <w:color w:val="68E868"/>
          <w:sz w:val="20"/>
          <w:szCs w:val="20"/>
          <w:lang w:val="en-US" w:eastAsia="ru-RU"/>
        </w:rPr>
        <w:t>px</w:t>
      </w:r>
      <w:r w:rsidRPr="003C7DB9">
        <w:rPr>
          <w:rFonts w:ascii="Courier New" w:eastAsia="Times New Roman" w:hAnsi="Courier New" w:cs="Courier New"/>
          <w:noProof/>
          <w:color w:val="E1EFFF"/>
          <w:sz w:val="20"/>
          <w:szCs w:val="20"/>
          <w:lang w:val="en-US" w:eastAsia="ru-RU"/>
        </w:rPr>
        <w:t xml:space="preserve">; </w:t>
      </w:r>
      <w:r w:rsidRPr="003C7DB9">
        <w:rPr>
          <w:rFonts w:ascii="Courier New" w:eastAsia="Times New Roman" w:hAnsi="Courier New" w:cs="Courier New"/>
          <w:noProof/>
          <w:color w:val="80FFBB"/>
          <w:sz w:val="20"/>
          <w:szCs w:val="20"/>
          <w:lang w:val="en-US" w:eastAsia="ru-RU"/>
        </w:rPr>
        <w:t>text-align</w:t>
      </w:r>
      <w:r w:rsidRPr="003C7DB9">
        <w:rPr>
          <w:rFonts w:ascii="Courier New" w:eastAsia="Times New Roman" w:hAnsi="Courier New" w:cs="Courier New"/>
          <w:noProof/>
          <w:color w:val="FFFFFF"/>
          <w:sz w:val="20"/>
          <w:szCs w:val="20"/>
          <w:lang w:val="en-US" w:eastAsia="ru-RU"/>
        </w:rPr>
        <w:t xml:space="preserve">: </w:t>
      </w:r>
      <w:r w:rsidRPr="003C7DB9">
        <w:rPr>
          <w:rFonts w:ascii="Courier New" w:eastAsia="Times New Roman" w:hAnsi="Courier New" w:cs="Courier New"/>
          <w:b/>
          <w:bCs/>
          <w:noProof/>
          <w:color w:val="68E868"/>
          <w:sz w:val="20"/>
          <w:szCs w:val="20"/>
          <w:lang w:val="en-US" w:eastAsia="ru-RU"/>
        </w:rPr>
        <w:t>center</w:t>
      </w:r>
      <w:r w:rsidRPr="003C7DB9">
        <w:rPr>
          <w:rFonts w:ascii="Courier New" w:eastAsia="Times New Roman" w:hAnsi="Courier New" w:cs="Courier New"/>
          <w:noProof/>
          <w:color w:val="E1EFFF"/>
          <w:sz w:val="20"/>
          <w:szCs w:val="20"/>
          <w:lang w:val="en-US" w:eastAsia="ru-RU"/>
        </w:rPr>
        <w:t xml:space="preserve">; </w:t>
      </w:r>
      <w:r w:rsidRPr="003C7DB9">
        <w:rPr>
          <w:rFonts w:ascii="Courier New" w:eastAsia="Times New Roman" w:hAnsi="Courier New" w:cs="Courier New"/>
          <w:noProof/>
          <w:color w:val="80FFBB"/>
          <w:sz w:val="20"/>
          <w:szCs w:val="20"/>
          <w:lang w:val="en-US" w:eastAsia="ru-RU"/>
        </w:rPr>
        <w:t>padding-top</w:t>
      </w:r>
      <w:r w:rsidRPr="003C7DB9">
        <w:rPr>
          <w:rFonts w:ascii="Courier New" w:eastAsia="Times New Roman" w:hAnsi="Courier New" w:cs="Courier New"/>
          <w:noProof/>
          <w:color w:val="FFFFFF"/>
          <w:sz w:val="20"/>
          <w:szCs w:val="20"/>
          <w:lang w:val="en-US" w:eastAsia="ru-RU"/>
        </w:rPr>
        <w:t xml:space="preserve">: </w:t>
      </w:r>
      <w:r w:rsidRPr="003C7DB9">
        <w:rPr>
          <w:rFonts w:ascii="Courier New" w:eastAsia="Times New Roman" w:hAnsi="Courier New" w:cs="Courier New"/>
          <w:noProof/>
          <w:color w:val="FF628C"/>
          <w:sz w:val="20"/>
          <w:szCs w:val="20"/>
          <w:lang w:val="en-US" w:eastAsia="ru-RU"/>
        </w:rPr>
        <w:t>30</w:t>
      </w:r>
      <w:r w:rsidRPr="003C7DB9">
        <w:rPr>
          <w:rFonts w:ascii="Courier New" w:eastAsia="Times New Roman" w:hAnsi="Courier New" w:cs="Courier New"/>
          <w:b/>
          <w:bCs/>
          <w:noProof/>
          <w:color w:val="68E868"/>
          <w:sz w:val="20"/>
          <w:szCs w:val="20"/>
          <w:lang w:val="en-US" w:eastAsia="ru-RU"/>
        </w:rPr>
        <w:t>px</w:t>
      </w:r>
      <w:r w:rsidRPr="003C7DB9">
        <w:rPr>
          <w:rFonts w:ascii="Courier New" w:eastAsia="Times New Roman" w:hAnsi="Courier New" w:cs="Courier New"/>
          <w:noProof/>
          <w:color w:val="E1EFFF"/>
          <w:sz w:val="20"/>
          <w:szCs w:val="20"/>
          <w:lang w:val="en-US" w:eastAsia="ru-RU"/>
        </w:rPr>
        <w:t>;</w:t>
      </w:r>
      <w:r w:rsidR="0083021E" w:rsidRPr="003C7DB9">
        <w:rPr>
          <w:rFonts w:ascii="Courier New" w:eastAsia="Times New Roman" w:hAnsi="Courier New" w:cs="Courier New"/>
          <w:noProof/>
          <w:color w:val="E1EFFF"/>
          <w:sz w:val="20"/>
          <w:szCs w:val="20"/>
          <w:lang w:val="en-US" w:eastAsia="ru-RU"/>
        </w:rPr>
        <w:t xml:space="preserve"> </w:t>
      </w:r>
      <w:r w:rsidRPr="003C7DB9">
        <w:rPr>
          <w:rFonts w:ascii="Courier New" w:eastAsia="Times New Roman" w:hAnsi="Courier New" w:cs="Courier New"/>
          <w:noProof/>
          <w:color w:val="80FFBB"/>
          <w:sz w:val="20"/>
          <w:szCs w:val="20"/>
          <w:lang w:val="en-US" w:eastAsia="ru-RU"/>
        </w:rPr>
        <w:t>width</w:t>
      </w:r>
      <w:r w:rsidRPr="003C7DB9">
        <w:rPr>
          <w:rFonts w:ascii="Courier New" w:eastAsia="Times New Roman" w:hAnsi="Courier New" w:cs="Courier New"/>
          <w:noProof/>
          <w:color w:val="FFFFFF"/>
          <w:sz w:val="20"/>
          <w:szCs w:val="20"/>
          <w:lang w:val="en-US" w:eastAsia="ru-RU"/>
        </w:rPr>
        <w:t xml:space="preserve">: </w:t>
      </w:r>
      <w:r w:rsidRPr="003C7DB9">
        <w:rPr>
          <w:rFonts w:ascii="Courier New" w:eastAsia="Times New Roman" w:hAnsi="Courier New" w:cs="Courier New"/>
          <w:noProof/>
          <w:color w:val="FF628C"/>
          <w:sz w:val="20"/>
          <w:szCs w:val="20"/>
          <w:lang w:val="en-US" w:eastAsia="ru-RU"/>
        </w:rPr>
        <w:t>300</w:t>
      </w:r>
      <w:r w:rsidRPr="003C7DB9">
        <w:rPr>
          <w:rFonts w:ascii="Courier New" w:eastAsia="Times New Roman" w:hAnsi="Courier New" w:cs="Courier New"/>
          <w:b/>
          <w:bCs/>
          <w:noProof/>
          <w:color w:val="68E868"/>
          <w:sz w:val="20"/>
          <w:szCs w:val="20"/>
          <w:lang w:val="en-US" w:eastAsia="ru-RU"/>
        </w:rPr>
        <w:t>px</w:t>
      </w:r>
      <w:r w:rsidRPr="003C7DB9">
        <w:rPr>
          <w:rFonts w:ascii="Courier New" w:eastAsia="Times New Roman" w:hAnsi="Courier New" w:cs="Courier New"/>
          <w:noProof/>
          <w:color w:val="E1EFFF"/>
          <w:sz w:val="20"/>
          <w:szCs w:val="20"/>
          <w:lang w:val="en-US" w:eastAsia="ru-RU"/>
        </w:rPr>
        <w:t xml:space="preserve">; </w:t>
      </w:r>
      <w:r w:rsidRPr="003C7DB9">
        <w:rPr>
          <w:rFonts w:ascii="Courier New" w:eastAsia="Times New Roman" w:hAnsi="Courier New" w:cs="Courier New"/>
          <w:noProof/>
          <w:color w:val="80FFBB"/>
          <w:sz w:val="20"/>
          <w:szCs w:val="20"/>
          <w:lang w:val="en-US" w:eastAsia="ru-RU"/>
        </w:rPr>
        <w:t>float</w:t>
      </w:r>
      <w:r w:rsidRPr="003C7DB9">
        <w:rPr>
          <w:rFonts w:ascii="Courier New" w:eastAsia="Times New Roman" w:hAnsi="Courier New" w:cs="Courier New"/>
          <w:noProof/>
          <w:color w:val="FFFFFF"/>
          <w:sz w:val="20"/>
          <w:szCs w:val="20"/>
          <w:lang w:val="en-US" w:eastAsia="ru-RU"/>
        </w:rPr>
        <w:t xml:space="preserve">: </w:t>
      </w:r>
      <w:r w:rsidRPr="003C7DB9">
        <w:rPr>
          <w:rFonts w:ascii="Courier New" w:eastAsia="Times New Roman" w:hAnsi="Courier New" w:cs="Courier New"/>
          <w:b/>
          <w:bCs/>
          <w:noProof/>
          <w:color w:val="68E868"/>
          <w:sz w:val="20"/>
          <w:szCs w:val="20"/>
          <w:lang w:val="en-US" w:eastAsia="ru-RU"/>
        </w:rPr>
        <w:t>left</w:t>
      </w:r>
      <w:r w:rsidRPr="003C7DB9">
        <w:rPr>
          <w:rFonts w:ascii="Courier New" w:eastAsia="Times New Roman" w:hAnsi="Courier New" w:cs="Courier New"/>
          <w:b/>
          <w:bCs/>
          <w:noProof/>
          <w:color w:val="3AD900"/>
          <w:sz w:val="20"/>
          <w:szCs w:val="20"/>
          <w:lang w:val="en-US" w:eastAsia="ru-RU"/>
        </w:rPr>
        <w:t>"</w:t>
      </w:r>
      <w:r w:rsidRPr="003C7DB9">
        <w:rPr>
          <w:rFonts w:ascii="Courier New" w:eastAsia="Times New Roman" w:hAnsi="Courier New" w:cs="Courier New"/>
          <w:noProof/>
          <w:color w:val="E1EFFF"/>
          <w:sz w:val="20"/>
          <w:szCs w:val="20"/>
          <w:lang w:val="en-US" w:eastAsia="ru-RU"/>
        </w:rPr>
        <w:t>&gt;</w:t>
      </w:r>
      <w:r w:rsidRPr="003C7DB9">
        <w:rPr>
          <w:rFonts w:ascii="Courier New" w:eastAsia="Times New Roman" w:hAnsi="Courier New" w:cs="Courier New"/>
          <w:b/>
          <w:bCs/>
          <w:noProof/>
          <w:color w:val="FFFFFF"/>
          <w:sz w:val="20"/>
          <w:szCs w:val="20"/>
          <w:lang w:val="en-US" w:eastAsia="ru-RU"/>
        </w:rPr>
        <w:t>I'm left sidebar</w:t>
      </w:r>
      <w:r w:rsidRPr="003C7DB9">
        <w:rPr>
          <w:rFonts w:ascii="Courier New" w:eastAsia="Times New Roman" w:hAnsi="Courier New" w:cs="Courier New"/>
          <w:noProof/>
          <w:color w:val="E1EFFF"/>
          <w:sz w:val="20"/>
          <w:szCs w:val="20"/>
          <w:lang w:val="en-US" w:eastAsia="ru-RU"/>
        </w:rPr>
        <w:t>&lt;/</w:t>
      </w:r>
      <w:r w:rsidRPr="003C7DB9">
        <w:rPr>
          <w:rFonts w:ascii="Courier New" w:eastAsia="Times New Roman" w:hAnsi="Courier New" w:cs="Courier New"/>
          <w:noProof/>
          <w:color w:val="9EFFFF"/>
          <w:sz w:val="20"/>
          <w:szCs w:val="20"/>
          <w:lang w:val="en-US" w:eastAsia="ru-RU"/>
        </w:rPr>
        <w:t>aside</w:t>
      </w:r>
      <w:r w:rsidRPr="003C7DB9">
        <w:rPr>
          <w:rFonts w:ascii="Courier New" w:eastAsia="Times New Roman" w:hAnsi="Courier New" w:cs="Courier New"/>
          <w:noProof/>
          <w:color w:val="E1EFFF"/>
          <w:sz w:val="20"/>
          <w:szCs w:val="20"/>
          <w:lang w:val="en-US" w:eastAsia="ru-RU"/>
        </w:rPr>
        <w:t>&gt;</w:t>
      </w:r>
      <w:r w:rsidRPr="003C7DB9">
        <w:rPr>
          <w:rFonts w:ascii="Courier New" w:eastAsia="Times New Roman" w:hAnsi="Courier New" w:cs="Courier New"/>
          <w:noProof/>
          <w:color w:val="E1EFFF"/>
          <w:sz w:val="20"/>
          <w:szCs w:val="20"/>
          <w:lang w:val="en-US" w:eastAsia="ru-RU"/>
        </w:rPr>
        <w:br/>
        <w:t xml:space="preserve">    &lt;</w:t>
      </w:r>
      <w:r w:rsidRPr="003C7DB9">
        <w:rPr>
          <w:rFonts w:ascii="Courier New" w:eastAsia="Times New Roman" w:hAnsi="Courier New" w:cs="Courier New"/>
          <w:noProof/>
          <w:color w:val="9EFFFF"/>
          <w:sz w:val="20"/>
          <w:szCs w:val="20"/>
          <w:lang w:val="en-US" w:eastAsia="ru-RU"/>
        </w:rPr>
        <w:t xml:space="preserve">main </w:t>
      </w:r>
      <w:r w:rsidRPr="003C7DB9">
        <w:rPr>
          <w:rFonts w:ascii="Courier New" w:eastAsia="Times New Roman" w:hAnsi="Courier New" w:cs="Courier New"/>
          <w:noProof/>
          <w:color w:val="FFDD00"/>
          <w:sz w:val="20"/>
          <w:szCs w:val="20"/>
          <w:lang w:val="en-US" w:eastAsia="ru-RU"/>
        </w:rPr>
        <w:t>style=</w:t>
      </w:r>
      <w:r w:rsidRPr="003C7DB9">
        <w:rPr>
          <w:rFonts w:ascii="Courier New" w:eastAsia="Times New Roman" w:hAnsi="Courier New" w:cs="Courier New"/>
          <w:b/>
          <w:bCs/>
          <w:noProof/>
          <w:color w:val="3AD900"/>
          <w:sz w:val="20"/>
          <w:szCs w:val="20"/>
          <w:lang w:val="en-US" w:eastAsia="ru-RU"/>
        </w:rPr>
        <w:t>"</w:t>
      </w:r>
      <w:r w:rsidRPr="003C7DB9">
        <w:rPr>
          <w:rFonts w:ascii="Courier New" w:eastAsia="Times New Roman" w:hAnsi="Courier New" w:cs="Courier New"/>
          <w:noProof/>
          <w:color w:val="80FFBB"/>
          <w:sz w:val="20"/>
          <w:szCs w:val="20"/>
          <w:lang w:val="en-US" w:eastAsia="ru-RU"/>
        </w:rPr>
        <w:t>background-color</w:t>
      </w:r>
      <w:r w:rsidRPr="003C7DB9">
        <w:rPr>
          <w:rFonts w:ascii="Courier New" w:eastAsia="Times New Roman" w:hAnsi="Courier New" w:cs="Courier New"/>
          <w:noProof/>
          <w:color w:val="FFFFFF"/>
          <w:sz w:val="20"/>
          <w:szCs w:val="20"/>
          <w:lang w:val="en-US" w:eastAsia="ru-RU"/>
        </w:rPr>
        <w:t xml:space="preserve">: </w:t>
      </w:r>
      <w:r w:rsidRPr="003C7DB9">
        <w:rPr>
          <w:rFonts w:ascii="Courier New" w:eastAsia="Times New Roman" w:hAnsi="Courier New" w:cs="Courier New"/>
          <w:b/>
          <w:bCs/>
          <w:noProof/>
          <w:color w:val="68E868"/>
          <w:sz w:val="20"/>
          <w:szCs w:val="20"/>
          <w:lang w:val="en-US" w:eastAsia="ru-RU"/>
        </w:rPr>
        <w:t>darkgrey</w:t>
      </w:r>
      <w:r w:rsidRPr="003C7DB9">
        <w:rPr>
          <w:rFonts w:ascii="Courier New" w:eastAsia="Times New Roman" w:hAnsi="Courier New" w:cs="Courier New"/>
          <w:noProof/>
          <w:color w:val="E1EFFF"/>
          <w:sz w:val="20"/>
          <w:szCs w:val="20"/>
          <w:lang w:val="en-US" w:eastAsia="ru-RU"/>
        </w:rPr>
        <w:t xml:space="preserve">; </w:t>
      </w:r>
      <w:r w:rsidRPr="003C7DB9">
        <w:rPr>
          <w:rFonts w:ascii="Courier New" w:eastAsia="Times New Roman" w:hAnsi="Courier New" w:cs="Courier New"/>
          <w:noProof/>
          <w:color w:val="80FFBB"/>
          <w:sz w:val="20"/>
          <w:szCs w:val="20"/>
          <w:lang w:val="en-US" w:eastAsia="ru-RU"/>
        </w:rPr>
        <w:t>height</w:t>
      </w:r>
      <w:r w:rsidRPr="003C7DB9">
        <w:rPr>
          <w:rFonts w:ascii="Courier New" w:eastAsia="Times New Roman" w:hAnsi="Courier New" w:cs="Courier New"/>
          <w:noProof/>
          <w:color w:val="FFFFFF"/>
          <w:sz w:val="20"/>
          <w:szCs w:val="20"/>
          <w:lang w:val="en-US" w:eastAsia="ru-RU"/>
        </w:rPr>
        <w:t xml:space="preserve">: </w:t>
      </w:r>
      <w:r w:rsidRPr="003C7DB9">
        <w:rPr>
          <w:rFonts w:ascii="Courier New" w:eastAsia="Times New Roman" w:hAnsi="Courier New" w:cs="Courier New"/>
          <w:noProof/>
          <w:color w:val="FF628C"/>
          <w:sz w:val="20"/>
          <w:szCs w:val="20"/>
          <w:lang w:val="en-US" w:eastAsia="ru-RU"/>
        </w:rPr>
        <w:t>300</w:t>
      </w:r>
      <w:r w:rsidRPr="003C7DB9">
        <w:rPr>
          <w:rFonts w:ascii="Courier New" w:eastAsia="Times New Roman" w:hAnsi="Courier New" w:cs="Courier New"/>
          <w:b/>
          <w:bCs/>
          <w:noProof/>
          <w:color w:val="68E868"/>
          <w:sz w:val="20"/>
          <w:szCs w:val="20"/>
          <w:lang w:val="en-US" w:eastAsia="ru-RU"/>
        </w:rPr>
        <w:t>px</w:t>
      </w:r>
      <w:r w:rsidRPr="003C7DB9">
        <w:rPr>
          <w:rFonts w:ascii="Courier New" w:eastAsia="Times New Roman" w:hAnsi="Courier New" w:cs="Courier New"/>
          <w:noProof/>
          <w:color w:val="E1EFFF"/>
          <w:sz w:val="20"/>
          <w:szCs w:val="20"/>
          <w:lang w:val="en-US" w:eastAsia="ru-RU"/>
        </w:rPr>
        <w:t xml:space="preserve">; </w:t>
      </w:r>
      <w:r w:rsidRPr="003C7DB9">
        <w:rPr>
          <w:rFonts w:ascii="Courier New" w:eastAsia="Times New Roman" w:hAnsi="Courier New" w:cs="Courier New"/>
          <w:noProof/>
          <w:color w:val="80FFBB"/>
          <w:sz w:val="20"/>
          <w:szCs w:val="20"/>
          <w:lang w:val="en-US" w:eastAsia="ru-RU"/>
        </w:rPr>
        <w:t>text-align</w:t>
      </w:r>
      <w:r w:rsidRPr="003C7DB9">
        <w:rPr>
          <w:rFonts w:ascii="Courier New" w:eastAsia="Times New Roman" w:hAnsi="Courier New" w:cs="Courier New"/>
          <w:noProof/>
          <w:color w:val="FFFFFF"/>
          <w:sz w:val="20"/>
          <w:szCs w:val="20"/>
          <w:lang w:val="en-US" w:eastAsia="ru-RU"/>
        </w:rPr>
        <w:t xml:space="preserve">: </w:t>
      </w:r>
      <w:r w:rsidRPr="003C7DB9">
        <w:rPr>
          <w:rFonts w:ascii="Courier New" w:eastAsia="Times New Roman" w:hAnsi="Courier New" w:cs="Courier New"/>
          <w:b/>
          <w:bCs/>
          <w:noProof/>
          <w:color w:val="68E868"/>
          <w:sz w:val="20"/>
          <w:szCs w:val="20"/>
          <w:lang w:val="en-US" w:eastAsia="ru-RU"/>
        </w:rPr>
        <w:t>center</w:t>
      </w:r>
      <w:r w:rsidRPr="003C7DB9">
        <w:rPr>
          <w:rFonts w:ascii="Courier New" w:eastAsia="Times New Roman" w:hAnsi="Courier New" w:cs="Courier New"/>
          <w:noProof/>
          <w:color w:val="E1EFFF"/>
          <w:sz w:val="20"/>
          <w:szCs w:val="20"/>
          <w:lang w:val="en-US" w:eastAsia="ru-RU"/>
        </w:rPr>
        <w:t xml:space="preserve">; </w:t>
      </w:r>
      <w:r w:rsidRPr="003C7DB9">
        <w:rPr>
          <w:rFonts w:ascii="Courier New" w:eastAsia="Times New Roman" w:hAnsi="Courier New" w:cs="Courier New"/>
          <w:noProof/>
          <w:color w:val="80FFBB"/>
          <w:sz w:val="20"/>
          <w:szCs w:val="20"/>
          <w:lang w:val="en-US" w:eastAsia="ru-RU"/>
        </w:rPr>
        <w:t>padding-top</w:t>
      </w:r>
      <w:r w:rsidRPr="003C7DB9">
        <w:rPr>
          <w:rFonts w:ascii="Courier New" w:eastAsia="Times New Roman" w:hAnsi="Courier New" w:cs="Courier New"/>
          <w:noProof/>
          <w:color w:val="FFFFFF"/>
          <w:sz w:val="20"/>
          <w:szCs w:val="20"/>
          <w:lang w:val="en-US" w:eastAsia="ru-RU"/>
        </w:rPr>
        <w:t xml:space="preserve">: </w:t>
      </w:r>
      <w:r w:rsidRPr="003C7DB9">
        <w:rPr>
          <w:rFonts w:ascii="Courier New" w:eastAsia="Times New Roman" w:hAnsi="Courier New" w:cs="Courier New"/>
          <w:noProof/>
          <w:color w:val="FF628C"/>
          <w:sz w:val="20"/>
          <w:szCs w:val="20"/>
          <w:lang w:val="en-US" w:eastAsia="ru-RU"/>
        </w:rPr>
        <w:t>30</w:t>
      </w:r>
      <w:r w:rsidRPr="003C7DB9">
        <w:rPr>
          <w:rFonts w:ascii="Courier New" w:eastAsia="Times New Roman" w:hAnsi="Courier New" w:cs="Courier New"/>
          <w:b/>
          <w:bCs/>
          <w:noProof/>
          <w:color w:val="68E868"/>
          <w:sz w:val="20"/>
          <w:szCs w:val="20"/>
          <w:lang w:val="en-US" w:eastAsia="ru-RU"/>
        </w:rPr>
        <w:t>px</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b/>
          <w:bCs/>
          <w:noProof/>
          <w:color w:val="3AD900"/>
          <w:sz w:val="20"/>
          <w:szCs w:val="20"/>
          <w:lang w:val="en-US" w:eastAsia="ru-RU"/>
        </w:rPr>
        <w:t>"</w:t>
      </w:r>
      <w:r w:rsidRPr="003C7DB9">
        <w:rPr>
          <w:rFonts w:ascii="Courier New" w:eastAsia="Times New Roman" w:hAnsi="Courier New" w:cs="Courier New"/>
          <w:noProof/>
          <w:color w:val="E1EFFF"/>
          <w:sz w:val="20"/>
          <w:szCs w:val="20"/>
          <w:lang w:val="en-US" w:eastAsia="ru-RU"/>
        </w:rPr>
        <w:t>&gt;</w:t>
      </w:r>
      <w:r w:rsidRPr="003C7DB9">
        <w:rPr>
          <w:rFonts w:ascii="Courier New" w:eastAsia="Times New Roman" w:hAnsi="Courier New" w:cs="Courier New"/>
          <w:b/>
          <w:bCs/>
          <w:noProof/>
          <w:color w:val="FFFFFF"/>
          <w:sz w:val="20"/>
          <w:szCs w:val="20"/>
          <w:lang w:val="en-US" w:eastAsia="ru-RU"/>
        </w:rPr>
        <w:t>I'm main part</w:t>
      </w:r>
      <w:r w:rsidRPr="003C7DB9">
        <w:rPr>
          <w:rFonts w:ascii="Courier New" w:eastAsia="Times New Roman" w:hAnsi="Courier New" w:cs="Courier New"/>
          <w:noProof/>
          <w:color w:val="E1EFFF"/>
          <w:sz w:val="20"/>
          <w:szCs w:val="20"/>
          <w:lang w:val="en-US" w:eastAsia="ru-RU"/>
        </w:rPr>
        <w:t>&lt;/</w:t>
      </w:r>
      <w:r w:rsidRPr="003C7DB9">
        <w:rPr>
          <w:rFonts w:ascii="Courier New" w:eastAsia="Times New Roman" w:hAnsi="Courier New" w:cs="Courier New"/>
          <w:noProof/>
          <w:color w:val="9EFFFF"/>
          <w:sz w:val="20"/>
          <w:szCs w:val="20"/>
          <w:lang w:val="en-US" w:eastAsia="ru-RU"/>
        </w:rPr>
        <w:t>main</w:t>
      </w:r>
      <w:r w:rsidRPr="003C7DB9">
        <w:rPr>
          <w:rFonts w:ascii="Courier New" w:eastAsia="Times New Roman" w:hAnsi="Courier New" w:cs="Courier New"/>
          <w:noProof/>
          <w:color w:val="E1EFFF"/>
          <w:sz w:val="20"/>
          <w:szCs w:val="20"/>
          <w:lang w:val="en-US" w:eastAsia="ru-RU"/>
        </w:rPr>
        <w:t>&gt;</w:t>
      </w:r>
      <w:r w:rsidRPr="003C7DB9">
        <w:rPr>
          <w:rFonts w:ascii="Courier New" w:eastAsia="Times New Roman" w:hAnsi="Courier New" w:cs="Courier New"/>
          <w:noProof/>
          <w:color w:val="E1EFFF"/>
          <w:sz w:val="20"/>
          <w:szCs w:val="20"/>
          <w:lang w:val="en-US" w:eastAsia="ru-RU"/>
        </w:rPr>
        <w:br/>
        <w:t>&lt;/</w:t>
      </w:r>
      <w:r w:rsidRPr="003C7DB9">
        <w:rPr>
          <w:rFonts w:ascii="Courier New" w:eastAsia="Times New Roman" w:hAnsi="Courier New" w:cs="Courier New"/>
          <w:noProof/>
          <w:color w:val="9EFFFF"/>
          <w:sz w:val="20"/>
          <w:szCs w:val="20"/>
          <w:lang w:val="en-US" w:eastAsia="ru-RU"/>
        </w:rPr>
        <w:t>div</w:t>
      </w:r>
      <w:r w:rsidRPr="003C7DB9">
        <w:rPr>
          <w:rFonts w:ascii="Courier New" w:eastAsia="Times New Roman" w:hAnsi="Courier New" w:cs="Courier New"/>
          <w:noProof/>
          <w:color w:val="E1EFFF"/>
          <w:sz w:val="20"/>
          <w:szCs w:val="20"/>
          <w:lang w:val="en-US" w:eastAsia="ru-RU"/>
        </w:rPr>
        <w:t>&gt;</w:t>
      </w:r>
    </w:p>
    <w:p w:rsidR="006C6C17" w:rsidRPr="003C7DB9" w:rsidRDefault="006C6C17" w:rsidP="00F84713">
      <w:pPr>
        <w:spacing w:line="240" w:lineRule="auto"/>
        <w:rPr>
          <w:rFonts w:cstheme="minorHAnsi"/>
          <w:noProof/>
          <w:sz w:val="24"/>
          <w:szCs w:val="24"/>
          <w:lang w:val="en-US"/>
        </w:rPr>
      </w:pPr>
      <w:r w:rsidRPr="003C7DB9">
        <w:rPr>
          <w:rFonts w:cstheme="minorHAnsi"/>
          <w:noProof/>
          <w:sz w:val="24"/>
          <w:szCs w:val="24"/>
          <w:lang w:val="en-US"/>
        </w:rPr>
        <w:t>Выведет:</w:t>
      </w:r>
    </w:p>
    <w:p w:rsidR="006C6C17" w:rsidRPr="003C7DB9" w:rsidRDefault="006C6C17" w:rsidP="00F84713">
      <w:pPr>
        <w:spacing w:line="240" w:lineRule="auto"/>
        <w:rPr>
          <w:rFonts w:cstheme="minorHAnsi"/>
          <w:noProof/>
          <w:sz w:val="24"/>
          <w:szCs w:val="24"/>
          <w:lang w:val="en-US"/>
        </w:rPr>
      </w:pPr>
      <w:r w:rsidRPr="003C7DB9">
        <w:rPr>
          <w:rFonts w:cstheme="minorHAnsi"/>
          <w:noProof/>
          <w:sz w:val="24"/>
          <w:szCs w:val="24"/>
          <w:lang w:eastAsia="ru-RU"/>
        </w:rPr>
        <w:lastRenderedPageBreak/>
        <w:drawing>
          <wp:inline distT="0" distB="0" distL="0" distR="0" wp14:anchorId="67E8E0D3" wp14:editId="6C05F842">
            <wp:extent cx="6645910" cy="4496435"/>
            <wp:effectExtent l="0" t="0" r="2540" b="0"/>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49">
                      <a:extLst>
                        <a:ext uri="{28A0092B-C50C-407E-A947-70E740481C1C}">
                          <a14:useLocalDpi xmlns:a14="http://schemas.microsoft.com/office/drawing/2010/main" val="0"/>
                        </a:ext>
                      </a:extLst>
                    </a:blip>
                    <a:stretch>
                      <a:fillRect/>
                    </a:stretch>
                  </pic:blipFill>
                  <pic:spPr>
                    <a:xfrm>
                      <a:off x="0" y="0"/>
                      <a:ext cx="6645910" cy="4496435"/>
                    </a:xfrm>
                    <a:prstGeom prst="rect">
                      <a:avLst/>
                    </a:prstGeom>
                  </pic:spPr>
                </pic:pic>
              </a:graphicData>
            </a:graphic>
          </wp:inline>
        </w:drawing>
      </w:r>
    </w:p>
    <w:p w:rsidR="006C6C17" w:rsidRPr="003C7DB9" w:rsidRDefault="006C6C17" w:rsidP="00F84713">
      <w:pPr>
        <w:spacing w:line="240" w:lineRule="auto"/>
        <w:rPr>
          <w:rFonts w:cstheme="minorHAnsi"/>
          <w:noProof/>
          <w:sz w:val="24"/>
          <w:szCs w:val="24"/>
          <w:lang w:val="en-US"/>
        </w:rPr>
      </w:pPr>
    </w:p>
    <w:p w:rsidR="002C0E36" w:rsidRPr="001062D9" w:rsidRDefault="005E307E" w:rsidP="00F84713">
      <w:pPr>
        <w:spacing w:line="240" w:lineRule="auto"/>
        <w:rPr>
          <w:rFonts w:cstheme="minorHAnsi"/>
          <w:noProof/>
          <w:sz w:val="24"/>
          <w:szCs w:val="24"/>
        </w:rPr>
      </w:pPr>
      <w:r w:rsidRPr="001062D9">
        <w:rPr>
          <w:rFonts w:cstheme="minorHAnsi"/>
          <w:b/>
          <w:noProof/>
          <w:sz w:val="24"/>
          <w:szCs w:val="24"/>
        </w:rPr>
        <w:t xml:space="preserve">2) </w:t>
      </w:r>
      <w:r w:rsidR="00776C7D" w:rsidRPr="003C7DB9">
        <w:rPr>
          <w:rFonts w:cstheme="minorHAnsi"/>
          <w:b/>
          <w:noProof/>
          <w:sz w:val="24"/>
          <w:szCs w:val="24"/>
          <w:lang w:val="en-US"/>
        </w:rPr>
        <w:t>Internal</w:t>
      </w:r>
      <w:r w:rsidR="00776C7D" w:rsidRPr="001062D9">
        <w:rPr>
          <w:rFonts w:cstheme="minorHAnsi"/>
          <w:b/>
          <w:noProof/>
          <w:sz w:val="24"/>
          <w:szCs w:val="24"/>
        </w:rPr>
        <w:t xml:space="preserve"> </w:t>
      </w:r>
      <w:r w:rsidR="00776C7D" w:rsidRPr="001062D9">
        <w:rPr>
          <w:rFonts w:cstheme="minorHAnsi"/>
          <w:noProof/>
          <w:sz w:val="24"/>
          <w:szCs w:val="24"/>
        </w:rPr>
        <w:t xml:space="preserve">- </w:t>
      </w:r>
      <w:r w:rsidR="00776C7D" w:rsidRPr="003C7DB9">
        <w:rPr>
          <w:rFonts w:cstheme="minorHAnsi"/>
          <w:noProof/>
          <w:sz w:val="24"/>
          <w:szCs w:val="24"/>
          <w:lang w:val="en-US"/>
        </w:rPr>
        <w:t>c</w:t>
      </w:r>
      <w:r w:rsidRPr="001062D9">
        <w:rPr>
          <w:rFonts w:cstheme="minorHAnsi"/>
          <w:noProof/>
          <w:sz w:val="24"/>
          <w:szCs w:val="24"/>
        </w:rPr>
        <w:t xml:space="preserve">охранение </w:t>
      </w:r>
      <w:r w:rsidRPr="003C7DB9">
        <w:rPr>
          <w:rFonts w:cstheme="minorHAnsi"/>
          <w:noProof/>
          <w:sz w:val="24"/>
          <w:szCs w:val="24"/>
          <w:lang w:val="en-US"/>
        </w:rPr>
        <w:t>css</w:t>
      </w:r>
      <w:r w:rsidRPr="001062D9">
        <w:rPr>
          <w:rFonts w:cstheme="minorHAnsi"/>
          <w:noProof/>
          <w:sz w:val="24"/>
          <w:szCs w:val="24"/>
        </w:rPr>
        <w:t xml:space="preserve">-кода в </w:t>
      </w:r>
      <w:r w:rsidRPr="003C7DB9">
        <w:rPr>
          <w:rFonts w:cstheme="minorHAnsi"/>
          <w:noProof/>
          <w:sz w:val="24"/>
          <w:szCs w:val="24"/>
          <w:lang w:val="en-US"/>
        </w:rPr>
        <w:t>HTML</w:t>
      </w:r>
      <w:r w:rsidRPr="001062D9">
        <w:rPr>
          <w:rFonts w:cstheme="minorHAnsi"/>
          <w:noProof/>
          <w:sz w:val="24"/>
          <w:szCs w:val="24"/>
        </w:rPr>
        <w:t xml:space="preserve"> документе в теге</w:t>
      </w:r>
      <w:r w:rsidRPr="001062D9">
        <w:rPr>
          <w:rFonts w:cstheme="minorHAnsi"/>
          <w:b/>
          <w:noProof/>
          <w:sz w:val="24"/>
          <w:szCs w:val="24"/>
        </w:rPr>
        <w:t xml:space="preserve"> &lt;</w:t>
      </w:r>
      <w:r w:rsidRPr="003C7DB9">
        <w:rPr>
          <w:rFonts w:cstheme="minorHAnsi"/>
          <w:b/>
          <w:noProof/>
          <w:sz w:val="24"/>
          <w:szCs w:val="24"/>
          <w:lang w:val="en-US"/>
        </w:rPr>
        <w:t>style</w:t>
      </w:r>
      <w:r w:rsidRPr="001062D9">
        <w:rPr>
          <w:rFonts w:cstheme="minorHAnsi"/>
          <w:noProof/>
          <w:sz w:val="24"/>
          <w:szCs w:val="24"/>
        </w:rPr>
        <w:t>&gt;</w:t>
      </w:r>
      <w:r w:rsidR="00243085" w:rsidRPr="001062D9">
        <w:rPr>
          <w:rFonts w:cstheme="minorHAnsi"/>
          <w:noProof/>
          <w:sz w:val="24"/>
          <w:szCs w:val="24"/>
        </w:rPr>
        <w:t>, но который</w:t>
      </w:r>
      <w:r w:rsidRPr="001062D9">
        <w:rPr>
          <w:rFonts w:cstheme="minorHAnsi"/>
          <w:noProof/>
          <w:sz w:val="24"/>
          <w:szCs w:val="24"/>
        </w:rPr>
        <w:t xml:space="preserve"> размещается в </w:t>
      </w:r>
      <w:r w:rsidR="00243085" w:rsidRPr="001062D9">
        <w:rPr>
          <w:rFonts w:cstheme="minorHAnsi"/>
          <w:noProof/>
          <w:sz w:val="24"/>
          <w:szCs w:val="24"/>
        </w:rPr>
        <w:t>секции</w:t>
      </w:r>
      <w:r w:rsidR="00243085" w:rsidRPr="001062D9">
        <w:rPr>
          <w:rFonts w:cstheme="minorHAnsi"/>
          <w:b/>
          <w:noProof/>
          <w:sz w:val="24"/>
          <w:szCs w:val="24"/>
        </w:rPr>
        <w:t xml:space="preserve"> </w:t>
      </w:r>
      <w:r w:rsidRPr="001062D9">
        <w:rPr>
          <w:rFonts w:cstheme="minorHAnsi"/>
          <w:b/>
          <w:noProof/>
          <w:sz w:val="24"/>
          <w:szCs w:val="24"/>
        </w:rPr>
        <w:t>&lt;</w:t>
      </w:r>
      <w:r w:rsidRPr="003C7DB9">
        <w:rPr>
          <w:rFonts w:cstheme="minorHAnsi"/>
          <w:b/>
          <w:noProof/>
          <w:sz w:val="24"/>
          <w:szCs w:val="24"/>
          <w:lang w:val="en-US"/>
        </w:rPr>
        <w:t>head</w:t>
      </w:r>
      <w:r w:rsidRPr="001062D9">
        <w:rPr>
          <w:rFonts w:cstheme="minorHAnsi"/>
          <w:b/>
          <w:noProof/>
          <w:sz w:val="24"/>
          <w:szCs w:val="24"/>
        </w:rPr>
        <w:t>&gt;</w:t>
      </w:r>
      <w:r w:rsidR="00243085" w:rsidRPr="001062D9">
        <w:rPr>
          <w:rFonts w:cstheme="minorHAnsi"/>
          <w:b/>
          <w:noProof/>
          <w:sz w:val="24"/>
          <w:szCs w:val="24"/>
        </w:rPr>
        <w:t>.</w:t>
      </w:r>
      <w:r w:rsidR="00243085" w:rsidRPr="001062D9">
        <w:rPr>
          <w:rFonts w:cstheme="minorHAnsi"/>
          <w:noProof/>
          <w:sz w:val="24"/>
          <w:szCs w:val="24"/>
        </w:rPr>
        <w:t xml:space="preserve"> Зачастую</w:t>
      </w:r>
      <w:r w:rsidR="00A641FF" w:rsidRPr="001062D9">
        <w:rPr>
          <w:rFonts w:cstheme="minorHAnsi"/>
          <w:noProof/>
          <w:sz w:val="24"/>
          <w:szCs w:val="24"/>
        </w:rPr>
        <w:t xml:space="preserve"> используется </w:t>
      </w:r>
      <w:r w:rsidR="00243085" w:rsidRPr="001062D9">
        <w:rPr>
          <w:rFonts w:cstheme="minorHAnsi"/>
          <w:noProof/>
          <w:sz w:val="24"/>
          <w:szCs w:val="24"/>
        </w:rPr>
        <w:t>в случае, когда нужно задать стиль только одной</w:t>
      </w:r>
      <w:r w:rsidR="00A641FF" w:rsidRPr="001062D9">
        <w:rPr>
          <w:rFonts w:cstheme="minorHAnsi"/>
          <w:noProof/>
          <w:sz w:val="24"/>
          <w:szCs w:val="24"/>
        </w:rPr>
        <w:t xml:space="preserve"> </w:t>
      </w:r>
      <w:r w:rsidR="00243085" w:rsidRPr="001062D9">
        <w:rPr>
          <w:rFonts w:cstheme="minorHAnsi"/>
          <w:noProof/>
          <w:sz w:val="24"/>
          <w:szCs w:val="24"/>
        </w:rPr>
        <w:t>небольшой</w:t>
      </w:r>
      <w:r w:rsidR="00A641FF" w:rsidRPr="001062D9">
        <w:rPr>
          <w:rFonts w:cstheme="minorHAnsi"/>
          <w:noProof/>
          <w:sz w:val="24"/>
          <w:szCs w:val="24"/>
        </w:rPr>
        <w:t xml:space="preserve"> &lt;</w:t>
      </w:r>
      <w:r w:rsidR="00A641FF" w:rsidRPr="003C7DB9">
        <w:rPr>
          <w:rFonts w:cstheme="minorHAnsi"/>
          <w:noProof/>
          <w:sz w:val="24"/>
          <w:szCs w:val="24"/>
          <w:lang w:val="en-US"/>
        </w:rPr>
        <w:t>html</w:t>
      </w:r>
      <w:r w:rsidR="00A641FF" w:rsidRPr="001062D9">
        <w:rPr>
          <w:rFonts w:cstheme="minorHAnsi"/>
          <w:noProof/>
          <w:sz w:val="24"/>
          <w:szCs w:val="24"/>
        </w:rPr>
        <w:t>&gt; -</w:t>
      </w:r>
      <w:r w:rsidR="00243085" w:rsidRPr="001062D9">
        <w:rPr>
          <w:rFonts w:cstheme="minorHAnsi"/>
          <w:noProof/>
          <w:sz w:val="24"/>
          <w:szCs w:val="24"/>
        </w:rPr>
        <w:t>странице</w:t>
      </w:r>
      <w:r w:rsidR="00AA0E8D" w:rsidRPr="001062D9">
        <w:rPr>
          <w:rFonts w:cstheme="minorHAnsi"/>
          <w:noProof/>
          <w:sz w:val="24"/>
          <w:szCs w:val="24"/>
        </w:rPr>
        <w:t xml:space="preserve"> (один тег</w:t>
      </w:r>
      <w:r w:rsidR="0098597F" w:rsidRPr="001062D9">
        <w:rPr>
          <w:rFonts w:cstheme="minorHAnsi"/>
          <w:noProof/>
          <w:sz w:val="24"/>
          <w:szCs w:val="24"/>
        </w:rPr>
        <w:t>, параграф</w:t>
      </w:r>
      <w:r w:rsidR="00AA0E8D" w:rsidRPr="001062D9">
        <w:rPr>
          <w:rFonts w:cstheme="minorHAnsi"/>
          <w:noProof/>
          <w:sz w:val="24"/>
          <w:szCs w:val="24"/>
        </w:rPr>
        <w:t>, блок</w:t>
      </w:r>
      <w:r w:rsidR="0098597F" w:rsidRPr="001062D9">
        <w:rPr>
          <w:rFonts w:cstheme="minorHAnsi"/>
          <w:noProof/>
          <w:sz w:val="24"/>
          <w:szCs w:val="24"/>
        </w:rPr>
        <w:t>)</w:t>
      </w:r>
      <w:r w:rsidR="00243085" w:rsidRPr="001062D9">
        <w:rPr>
          <w:rFonts w:cstheme="minorHAnsi"/>
          <w:noProof/>
          <w:sz w:val="24"/>
          <w:szCs w:val="24"/>
        </w:rPr>
        <w:t>.</w:t>
      </w:r>
    </w:p>
    <w:p w:rsidR="00243085" w:rsidRPr="001062D9" w:rsidRDefault="002C0E36" w:rsidP="00F84713">
      <w:pPr>
        <w:spacing w:line="240" w:lineRule="auto"/>
        <w:rPr>
          <w:rFonts w:cstheme="minorHAnsi"/>
          <w:noProof/>
          <w:sz w:val="24"/>
          <w:szCs w:val="24"/>
        </w:rPr>
      </w:pPr>
      <w:r w:rsidRPr="001062D9">
        <w:rPr>
          <w:rFonts w:cstheme="minorHAnsi"/>
          <w:noProof/>
          <w:sz w:val="24"/>
          <w:szCs w:val="24"/>
        </w:rPr>
        <w:t>Действия:</w:t>
      </w:r>
      <w:r w:rsidR="00243085" w:rsidRPr="001062D9">
        <w:rPr>
          <w:rFonts w:cstheme="minorHAnsi"/>
          <w:noProof/>
          <w:sz w:val="24"/>
          <w:szCs w:val="24"/>
        </w:rPr>
        <w:t xml:space="preserve"> </w:t>
      </w:r>
    </w:p>
    <w:p w:rsidR="002C0E36" w:rsidRPr="001062D9" w:rsidRDefault="002C0E36" w:rsidP="00F84713">
      <w:pPr>
        <w:spacing w:line="240" w:lineRule="auto"/>
        <w:rPr>
          <w:rFonts w:cstheme="minorHAnsi"/>
          <w:noProof/>
          <w:sz w:val="24"/>
          <w:szCs w:val="24"/>
        </w:rPr>
      </w:pPr>
      <w:r w:rsidRPr="001062D9">
        <w:rPr>
          <w:rFonts w:cstheme="minorHAnsi"/>
          <w:noProof/>
          <w:sz w:val="24"/>
          <w:szCs w:val="24"/>
        </w:rPr>
        <w:t xml:space="preserve">- создаем </w:t>
      </w:r>
      <w:r w:rsidRPr="001062D9">
        <w:rPr>
          <w:rFonts w:cstheme="minorHAnsi"/>
          <w:b/>
          <w:noProof/>
          <w:sz w:val="24"/>
          <w:szCs w:val="24"/>
        </w:rPr>
        <w:t>тег &lt;</w:t>
      </w:r>
      <w:r w:rsidRPr="003C7DB9">
        <w:rPr>
          <w:rFonts w:cstheme="minorHAnsi"/>
          <w:b/>
          <w:noProof/>
          <w:sz w:val="24"/>
          <w:szCs w:val="24"/>
          <w:lang w:val="en-US"/>
        </w:rPr>
        <w:t>style</w:t>
      </w:r>
      <w:r w:rsidRPr="001062D9">
        <w:rPr>
          <w:rFonts w:cstheme="minorHAnsi"/>
          <w:noProof/>
          <w:sz w:val="24"/>
          <w:szCs w:val="24"/>
        </w:rPr>
        <w:t xml:space="preserve"> с</w:t>
      </w:r>
      <w:r w:rsidRPr="001062D9">
        <w:rPr>
          <w:rFonts w:cstheme="minorHAnsi"/>
          <w:noProof/>
          <w:color w:val="000000" w:themeColor="text1"/>
          <w:sz w:val="24"/>
          <w:szCs w:val="24"/>
        </w:rPr>
        <w:t xml:space="preserve"> атрибутом</w:t>
      </w:r>
      <w:r w:rsidRPr="001062D9">
        <w:rPr>
          <w:rFonts w:cstheme="minorHAnsi"/>
          <w:b/>
          <w:noProof/>
          <w:color w:val="000000" w:themeColor="text1"/>
          <w:sz w:val="24"/>
          <w:szCs w:val="24"/>
        </w:rPr>
        <w:t xml:space="preserve"> </w:t>
      </w:r>
      <w:r w:rsidRPr="003C7DB9">
        <w:rPr>
          <w:rFonts w:cstheme="minorHAnsi"/>
          <w:b/>
          <w:noProof/>
          <w:color w:val="E36C0A" w:themeColor="accent6" w:themeShade="BF"/>
          <w:sz w:val="24"/>
          <w:szCs w:val="24"/>
          <w:lang w:val="en-US"/>
        </w:rPr>
        <w:t>type</w:t>
      </w:r>
      <w:r w:rsidRPr="001062D9">
        <w:rPr>
          <w:rFonts w:cstheme="minorHAnsi"/>
          <w:b/>
          <w:noProof/>
          <w:color w:val="E36C0A" w:themeColor="accent6" w:themeShade="BF"/>
          <w:sz w:val="24"/>
          <w:szCs w:val="24"/>
        </w:rPr>
        <w:t>=”</w:t>
      </w:r>
      <w:r w:rsidRPr="003C7DB9">
        <w:rPr>
          <w:rFonts w:cstheme="minorHAnsi"/>
          <w:b/>
          <w:noProof/>
          <w:color w:val="E36C0A" w:themeColor="accent6" w:themeShade="BF"/>
          <w:sz w:val="24"/>
          <w:szCs w:val="24"/>
          <w:lang w:val="en-US"/>
        </w:rPr>
        <w:t>text</w:t>
      </w:r>
      <w:r w:rsidRPr="001062D9">
        <w:rPr>
          <w:rFonts w:cstheme="minorHAnsi"/>
          <w:b/>
          <w:noProof/>
          <w:color w:val="E36C0A" w:themeColor="accent6" w:themeShade="BF"/>
          <w:sz w:val="24"/>
          <w:szCs w:val="24"/>
        </w:rPr>
        <w:t>/</w:t>
      </w:r>
      <w:r w:rsidRPr="003C7DB9">
        <w:rPr>
          <w:rFonts w:cstheme="minorHAnsi"/>
          <w:b/>
          <w:noProof/>
          <w:color w:val="E36C0A" w:themeColor="accent6" w:themeShade="BF"/>
          <w:sz w:val="24"/>
          <w:szCs w:val="24"/>
          <w:lang w:val="en-US"/>
        </w:rPr>
        <w:t>css</w:t>
      </w:r>
      <w:r w:rsidRPr="001062D9">
        <w:rPr>
          <w:rFonts w:cstheme="minorHAnsi"/>
          <w:b/>
          <w:noProof/>
          <w:color w:val="E36C0A" w:themeColor="accent6" w:themeShade="BF"/>
          <w:sz w:val="24"/>
          <w:szCs w:val="24"/>
        </w:rPr>
        <w:t>”</w:t>
      </w:r>
      <w:r w:rsidRPr="001062D9">
        <w:rPr>
          <w:rFonts w:cstheme="minorHAnsi"/>
          <w:b/>
          <w:noProof/>
          <w:color w:val="000000" w:themeColor="text1"/>
          <w:sz w:val="24"/>
          <w:szCs w:val="24"/>
        </w:rPr>
        <w:t xml:space="preserve">&gt; </w:t>
      </w:r>
      <w:r w:rsidRPr="001062D9">
        <w:rPr>
          <w:rFonts w:cstheme="minorHAnsi"/>
          <w:noProof/>
          <w:color w:val="000000" w:themeColor="text1"/>
          <w:sz w:val="24"/>
          <w:szCs w:val="24"/>
        </w:rPr>
        <w:t xml:space="preserve">в секции </w:t>
      </w:r>
      <w:r w:rsidRPr="001062D9">
        <w:rPr>
          <w:rFonts w:cstheme="minorHAnsi"/>
          <w:b/>
          <w:noProof/>
          <w:color w:val="000000" w:themeColor="text1"/>
          <w:sz w:val="24"/>
          <w:szCs w:val="24"/>
        </w:rPr>
        <w:t>&lt;</w:t>
      </w:r>
      <w:r w:rsidRPr="003C7DB9">
        <w:rPr>
          <w:rFonts w:cstheme="minorHAnsi"/>
          <w:b/>
          <w:noProof/>
          <w:color w:val="000000" w:themeColor="text1"/>
          <w:sz w:val="24"/>
          <w:szCs w:val="24"/>
          <w:lang w:val="en-US"/>
        </w:rPr>
        <w:t>head</w:t>
      </w:r>
      <w:r w:rsidRPr="001062D9">
        <w:rPr>
          <w:rFonts w:cstheme="minorHAnsi"/>
          <w:b/>
          <w:noProof/>
          <w:color w:val="000000" w:themeColor="text1"/>
          <w:sz w:val="24"/>
          <w:szCs w:val="24"/>
        </w:rPr>
        <w:t>&gt;&lt;/</w:t>
      </w:r>
      <w:r w:rsidRPr="003C7DB9">
        <w:rPr>
          <w:rFonts w:cstheme="minorHAnsi"/>
          <w:b/>
          <w:noProof/>
          <w:color w:val="000000" w:themeColor="text1"/>
          <w:sz w:val="24"/>
          <w:szCs w:val="24"/>
          <w:lang w:val="en-US"/>
        </w:rPr>
        <w:t>head</w:t>
      </w:r>
      <w:r w:rsidRPr="001062D9">
        <w:rPr>
          <w:rFonts w:cstheme="minorHAnsi"/>
          <w:b/>
          <w:noProof/>
          <w:color w:val="000000" w:themeColor="text1"/>
          <w:sz w:val="24"/>
          <w:szCs w:val="24"/>
        </w:rPr>
        <w:t>&gt;</w:t>
      </w:r>
    </w:p>
    <w:p w:rsidR="002C0E36" w:rsidRPr="001062D9" w:rsidRDefault="002C0E36" w:rsidP="00F84713">
      <w:pPr>
        <w:spacing w:line="240" w:lineRule="auto"/>
        <w:rPr>
          <w:rFonts w:cstheme="minorHAnsi"/>
          <w:b/>
          <w:noProof/>
          <w:sz w:val="24"/>
          <w:szCs w:val="24"/>
        </w:rPr>
      </w:pPr>
      <w:r w:rsidRPr="001062D9">
        <w:rPr>
          <w:rFonts w:cstheme="minorHAnsi"/>
          <w:noProof/>
          <w:sz w:val="24"/>
          <w:szCs w:val="24"/>
        </w:rPr>
        <w:t xml:space="preserve">- приписуем стили, которые мы хотим задать секциям, блокам или параграфам, используя </w:t>
      </w:r>
      <w:r w:rsidRPr="003C7DB9">
        <w:rPr>
          <w:rFonts w:cstheme="minorHAnsi"/>
          <w:b/>
          <w:noProof/>
          <w:sz w:val="24"/>
          <w:szCs w:val="24"/>
          <w:lang w:val="en-US"/>
        </w:rPr>
        <w:t>CSS</w:t>
      </w:r>
      <w:r w:rsidRPr="001062D9">
        <w:rPr>
          <w:rFonts w:cstheme="minorHAnsi"/>
          <w:b/>
          <w:noProof/>
          <w:sz w:val="24"/>
          <w:szCs w:val="24"/>
        </w:rPr>
        <w:t>-правило:</w:t>
      </w:r>
    </w:p>
    <w:p w:rsidR="002C0E36" w:rsidRPr="003C7DB9" w:rsidRDefault="002C0E36" w:rsidP="00F84713">
      <w:pPr>
        <w:spacing w:line="240" w:lineRule="auto"/>
        <w:rPr>
          <w:rFonts w:cstheme="minorHAnsi"/>
          <w:b/>
          <w:noProof/>
          <w:color w:val="E36C0A" w:themeColor="accent6" w:themeShade="BF"/>
          <w:sz w:val="24"/>
          <w:szCs w:val="24"/>
          <w:lang w:val="en-US"/>
        </w:rPr>
      </w:pPr>
      <w:r w:rsidRPr="003C7DB9">
        <w:rPr>
          <w:rFonts w:cstheme="minorHAnsi"/>
          <w:b/>
          <w:noProof/>
          <w:color w:val="E36C0A" w:themeColor="accent6" w:themeShade="BF"/>
          <w:sz w:val="24"/>
          <w:szCs w:val="24"/>
          <w:lang w:val="en-US"/>
        </w:rPr>
        <w:t>Селектор {</w:t>
      </w:r>
      <w:r w:rsidR="006A5886" w:rsidRPr="003C7DB9">
        <w:rPr>
          <w:rFonts w:cstheme="minorHAnsi"/>
          <w:b/>
          <w:noProof/>
          <w:color w:val="E36C0A" w:themeColor="accent6" w:themeShade="BF"/>
          <w:sz w:val="24"/>
          <w:szCs w:val="24"/>
          <w:lang w:val="en-US"/>
        </w:rPr>
        <w:t xml:space="preserve"> </w:t>
      </w:r>
      <w:r w:rsidRPr="003C7DB9">
        <w:rPr>
          <w:rFonts w:cstheme="minorHAnsi"/>
          <w:b/>
          <w:noProof/>
          <w:color w:val="E36C0A" w:themeColor="accent6" w:themeShade="BF"/>
          <w:sz w:val="24"/>
          <w:szCs w:val="24"/>
          <w:lang w:val="en-US"/>
        </w:rPr>
        <w:t xml:space="preserve">Свойства: </w:t>
      </w:r>
      <w:r w:rsidR="006A5886" w:rsidRPr="003C7DB9">
        <w:rPr>
          <w:rFonts w:cstheme="minorHAnsi"/>
          <w:b/>
          <w:noProof/>
          <w:color w:val="E36C0A" w:themeColor="accent6" w:themeShade="BF"/>
          <w:sz w:val="24"/>
          <w:szCs w:val="24"/>
          <w:lang w:val="en-US"/>
        </w:rPr>
        <w:t xml:space="preserve"> </w:t>
      </w:r>
      <w:r w:rsidRPr="003C7DB9">
        <w:rPr>
          <w:rFonts w:cstheme="minorHAnsi"/>
          <w:b/>
          <w:noProof/>
          <w:color w:val="E36C0A" w:themeColor="accent6" w:themeShade="BF"/>
          <w:sz w:val="24"/>
          <w:szCs w:val="24"/>
          <w:lang w:val="en-US"/>
        </w:rPr>
        <w:t>Значения;</w:t>
      </w:r>
      <w:r w:rsidR="006A5886" w:rsidRPr="003C7DB9">
        <w:rPr>
          <w:rFonts w:cstheme="minorHAnsi"/>
          <w:b/>
          <w:noProof/>
          <w:color w:val="E36C0A" w:themeColor="accent6" w:themeShade="BF"/>
          <w:sz w:val="24"/>
          <w:szCs w:val="24"/>
          <w:lang w:val="en-US"/>
        </w:rPr>
        <w:t xml:space="preserve"> </w:t>
      </w:r>
      <w:r w:rsidRPr="003C7DB9">
        <w:rPr>
          <w:rFonts w:cstheme="minorHAnsi"/>
          <w:b/>
          <w:noProof/>
          <w:color w:val="E36C0A" w:themeColor="accent6" w:themeShade="BF"/>
          <w:sz w:val="24"/>
          <w:szCs w:val="24"/>
          <w:lang w:val="en-US"/>
        </w:rPr>
        <w:t>}</w:t>
      </w:r>
    </w:p>
    <w:p w:rsidR="009D4EFD" w:rsidRPr="003C7DB9" w:rsidRDefault="00647890" w:rsidP="00647890">
      <w:pPr>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E1EFFF"/>
          <w:sz w:val="20"/>
          <w:szCs w:val="20"/>
          <w:lang w:val="en-US" w:eastAsia="ru-RU"/>
        </w:rPr>
      </w:pPr>
      <w:r w:rsidRPr="003C7DB9">
        <w:rPr>
          <w:rFonts w:ascii="Courier New" w:eastAsia="Times New Roman" w:hAnsi="Courier New" w:cs="Courier New"/>
          <w:noProof/>
          <w:color w:val="E1EFFF"/>
          <w:sz w:val="20"/>
          <w:szCs w:val="20"/>
          <w:lang w:val="en-US" w:eastAsia="ru-RU"/>
        </w:rPr>
        <w:t xml:space="preserve">&lt;!DOCTYPE </w:t>
      </w:r>
      <w:r w:rsidRPr="003C7DB9">
        <w:rPr>
          <w:rFonts w:ascii="Courier New" w:eastAsia="Times New Roman" w:hAnsi="Courier New" w:cs="Courier New"/>
          <w:noProof/>
          <w:color w:val="FFDD00"/>
          <w:sz w:val="20"/>
          <w:szCs w:val="20"/>
          <w:lang w:val="en-US" w:eastAsia="ru-RU"/>
        </w:rPr>
        <w:t>html</w:t>
      </w:r>
      <w:r w:rsidRPr="003C7DB9">
        <w:rPr>
          <w:rFonts w:ascii="Courier New" w:eastAsia="Times New Roman" w:hAnsi="Courier New" w:cs="Courier New"/>
          <w:noProof/>
          <w:color w:val="E1EFFF"/>
          <w:sz w:val="20"/>
          <w:szCs w:val="20"/>
          <w:lang w:val="en-US" w:eastAsia="ru-RU"/>
        </w:rPr>
        <w:t>&gt;</w:t>
      </w:r>
      <w:r w:rsidRPr="003C7DB9">
        <w:rPr>
          <w:rFonts w:ascii="Courier New" w:eastAsia="Times New Roman" w:hAnsi="Courier New" w:cs="Courier New"/>
          <w:noProof/>
          <w:color w:val="E1EFFF"/>
          <w:sz w:val="20"/>
          <w:szCs w:val="20"/>
          <w:lang w:val="en-US" w:eastAsia="ru-RU"/>
        </w:rPr>
        <w:br/>
        <w:t>&lt;</w:t>
      </w:r>
      <w:r w:rsidRPr="003C7DB9">
        <w:rPr>
          <w:rFonts w:ascii="Courier New" w:eastAsia="Times New Roman" w:hAnsi="Courier New" w:cs="Courier New"/>
          <w:noProof/>
          <w:color w:val="9EFFFF"/>
          <w:sz w:val="20"/>
          <w:szCs w:val="20"/>
          <w:lang w:val="en-US" w:eastAsia="ru-RU"/>
        </w:rPr>
        <w:t>html</w:t>
      </w:r>
      <w:r w:rsidRPr="003C7DB9">
        <w:rPr>
          <w:rFonts w:ascii="Courier New" w:eastAsia="Times New Roman" w:hAnsi="Courier New" w:cs="Courier New"/>
          <w:noProof/>
          <w:color w:val="E1EFFF"/>
          <w:sz w:val="20"/>
          <w:szCs w:val="20"/>
          <w:lang w:val="en-US" w:eastAsia="ru-RU"/>
        </w:rPr>
        <w:t>&gt;</w:t>
      </w:r>
      <w:r w:rsidRPr="003C7DB9">
        <w:rPr>
          <w:rFonts w:ascii="Courier New" w:eastAsia="Times New Roman" w:hAnsi="Courier New" w:cs="Courier New"/>
          <w:noProof/>
          <w:color w:val="E1EFFF"/>
          <w:sz w:val="20"/>
          <w:szCs w:val="20"/>
          <w:lang w:val="en-US" w:eastAsia="ru-RU"/>
        </w:rPr>
        <w:br/>
        <w:t>&lt;</w:t>
      </w:r>
      <w:r w:rsidRPr="003C7DB9">
        <w:rPr>
          <w:rFonts w:ascii="Courier New" w:eastAsia="Times New Roman" w:hAnsi="Courier New" w:cs="Courier New"/>
          <w:noProof/>
          <w:color w:val="9EFFFF"/>
          <w:sz w:val="20"/>
          <w:szCs w:val="20"/>
          <w:lang w:val="en-US" w:eastAsia="ru-RU"/>
        </w:rPr>
        <w:t>head</w:t>
      </w:r>
      <w:r w:rsidRPr="003C7DB9">
        <w:rPr>
          <w:rFonts w:ascii="Courier New" w:eastAsia="Times New Roman" w:hAnsi="Courier New" w:cs="Courier New"/>
          <w:noProof/>
          <w:color w:val="E1EFFF"/>
          <w:sz w:val="20"/>
          <w:szCs w:val="20"/>
          <w:lang w:val="en-US" w:eastAsia="ru-RU"/>
        </w:rPr>
        <w:t>&gt;</w:t>
      </w:r>
      <w:r w:rsidRPr="003C7DB9">
        <w:rPr>
          <w:rFonts w:ascii="Courier New" w:eastAsia="Times New Roman" w:hAnsi="Courier New" w:cs="Courier New"/>
          <w:noProof/>
          <w:color w:val="E1EFFF"/>
          <w:sz w:val="20"/>
          <w:szCs w:val="20"/>
          <w:lang w:val="en-US" w:eastAsia="ru-RU"/>
        </w:rPr>
        <w:br/>
        <w:t xml:space="preserve">    &lt;</w:t>
      </w:r>
      <w:r w:rsidRPr="003C7DB9">
        <w:rPr>
          <w:rFonts w:ascii="Courier New" w:eastAsia="Times New Roman" w:hAnsi="Courier New" w:cs="Courier New"/>
          <w:noProof/>
          <w:color w:val="9EFFFF"/>
          <w:sz w:val="20"/>
          <w:szCs w:val="20"/>
          <w:lang w:val="en-US" w:eastAsia="ru-RU"/>
        </w:rPr>
        <w:t xml:space="preserve">meta </w:t>
      </w:r>
      <w:r w:rsidRPr="003C7DB9">
        <w:rPr>
          <w:rFonts w:ascii="Courier New" w:eastAsia="Times New Roman" w:hAnsi="Courier New" w:cs="Courier New"/>
          <w:noProof/>
          <w:color w:val="FFDD00"/>
          <w:sz w:val="20"/>
          <w:szCs w:val="20"/>
          <w:lang w:val="en-US" w:eastAsia="ru-RU"/>
        </w:rPr>
        <w:t>charset=</w:t>
      </w:r>
      <w:r w:rsidRPr="003C7DB9">
        <w:rPr>
          <w:rFonts w:ascii="Courier New" w:eastAsia="Times New Roman" w:hAnsi="Courier New" w:cs="Courier New"/>
          <w:b/>
          <w:bCs/>
          <w:noProof/>
          <w:color w:val="3AD900"/>
          <w:sz w:val="20"/>
          <w:szCs w:val="20"/>
          <w:lang w:val="en-US" w:eastAsia="ru-RU"/>
        </w:rPr>
        <w:t>"UTF-8"</w:t>
      </w:r>
      <w:r w:rsidRPr="003C7DB9">
        <w:rPr>
          <w:rFonts w:ascii="Courier New" w:eastAsia="Times New Roman" w:hAnsi="Courier New" w:cs="Courier New"/>
          <w:noProof/>
          <w:color w:val="E1EFFF"/>
          <w:sz w:val="20"/>
          <w:szCs w:val="20"/>
          <w:lang w:val="en-US" w:eastAsia="ru-RU"/>
        </w:rPr>
        <w:t>/&gt;</w:t>
      </w:r>
      <w:r w:rsidRPr="003C7DB9">
        <w:rPr>
          <w:rFonts w:ascii="Courier New" w:eastAsia="Times New Roman" w:hAnsi="Courier New" w:cs="Courier New"/>
          <w:noProof/>
          <w:color w:val="E1EFFF"/>
          <w:sz w:val="20"/>
          <w:szCs w:val="20"/>
          <w:lang w:val="en-US" w:eastAsia="ru-RU"/>
        </w:rPr>
        <w:br/>
        <w:t xml:space="preserve">    &lt;</w:t>
      </w:r>
      <w:r w:rsidRPr="003C7DB9">
        <w:rPr>
          <w:rFonts w:ascii="Courier New" w:eastAsia="Times New Roman" w:hAnsi="Courier New" w:cs="Courier New"/>
          <w:noProof/>
          <w:color w:val="9EFFFF"/>
          <w:sz w:val="20"/>
          <w:szCs w:val="20"/>
          <w:lang w:val="en-US" w:eastAsia="ru-RU"/>
        </w:rPr>
        <w:t>title</w:t>
      </w:r>
      <w:r w:rsidRPr="003C7DB9">
        <w:rPr>
          <w:rFonts w:ascii="Courier New" w:eastAsia="Times New Roman" w:hAnsi="Courier New" w:cs="Courier New"/>
          <w:noProof/>
          <w:color w:val="E1EFFF"/>
          <w:sz w:val="20"/>
          <w:szCs w:val="20"/>
          <w:lang w:val="en-US" w:eastAsia="ru-RU"/>
        </w:rPr>
        <w:t>&gt;</w:t>
      </w:r>
      <w:r w:rsidRPr="003C7DB9">
        <w:rPr>
          <w:rFonts w:ascii="Courier New" w:eastAsia="Times New Roman" w:hAnsi="Courier New" w:cs="Courier New"/>
          <w:b/>
          <w:bCs/>
          <w:noProof/>
          <w:color w:val="FFFFFF"/>
          <w:sz w:val="20"/>
          <w:szCs w:val="20"/>
          <w:lang w:val="en-US" w:eastAsia="ru-RU"/>
        </w:rPr>
        <w:t>My First Project</w:t>
      </w:r>
      <w:r w:rsidRPr="003C7DB9">
        <w:rPr>
          <w:rFonts w:ascii="Courier New" w:eastAsia="Times New Roman" w:hAnsi="Courier New" w:cs="Courier New"/>
          <w:noProof/>
          <w:color w:val="E1EFFF"/>
          <w:sz w:val="20"/>
          <w:szCs w:val="20"/>
          <w:lang w:val="en-US" w:eastAsia="ru-RU"/>
        </w:rPr>
        <w:t>&lt;/</w:t>
      </w:r>
      <w:r w:rsidRPr="003C7DB9">
        <w:rPr>
          <w:rFonts w:ascii="Courier New" w:eastAsia="Times New Roman" w:hAnsi="Courier New" w:cs="Courier New"/>
          <w:noProof/>
          <w:color w:val="9EFFFF"/>
          <w:sz w:val="20"/>
          <w:szCs w:val="20"/>
          <w:lang w:val="en-US" w:eastAsia="ru-RU"/>
        </w:rPr>
        <w:t>title</w:t>
      </w:r>
      <w:r w:rsidRPr="003C7DB9">
        <w:rPr>
          <w:rFonts w:ascii="Courier New" w:eastAsia="Times New Roman" w:hAnsi="Courier New" w:cs="Courier New"/>
          <w:noProof/>
          <w:color w:val="E1EFFF"/>
          <w:sz w:val="20"/>
          <w:szCs w:val="20"/>
          <w:lang w:val="en-US" w:eastAsia="ru-RU"/>
        </w:rPr>
        <w:t>&gt;</w:t>
      </w:r>
      <w:r w:rsidRPr="003C7DB9">
        <w:rPr>
          <w:rFonts w:ascii="Courier New" w:eastAsia="Times New Roman" w:hAnsi="Courier New" w:cs="Courier New"/>
          <w:noProof/>
          <w:color w:val="E1EFFF"/>
          <w:sz w:val="20"/>
          <w:szCs w:val="20"/>
          <w:lang w:val="en-US" w:eastAsia="ru-RU"/>
        </w:rPr>
        <w:br/>
        <w:t xml:space="preserve">    &lt;</w:t>
      </w:r>
      <w:r w:rsidRPr="003C7DB9">
        <w:rPr>
          <w:rFonts w:ascii="Courier New" w:eastAsia="Times New Roman" w:hAnsi="Courier New" w:cs="Courier New"/>
          <w:noProof/>
          <w:color w:val="9EFFFF"/>
          <w:sz w:val="20"/>
          <w:szCs w:val="20"/>
          <w:lang w:val="en-US" w:eastAsia="ru-RU"/>
        </w:rPr>
        <w:t xml:space="preserve">style </w:t>
      </w:r>
      <w:r w:rsidRPr="003C7DB9">
        <w:rPr>
          <w:rFonts w:ascii="Courier New" w:eastAsia="Times New Roman" w:hAnsi="Courier New" w:cs="Courier New"/>
          <w:noProof/>
          <w:color w:val="FFDD00"/>
          <w:sz w:val="20"/>
          <w:szCs w:val="20"/>
          <w:lang w:val="en-US" w:eastAsia="ru-RU"/>
        </w:rPr>
        <w:t>type=</w:t>
      </w:r>
      <w:r w:rsidRPr="003C7DB9">
        <w:rPr>
          <w:rFonts w:ascii="Courier New" w:eastAsia="Times New Roman" w:hAnsi="Courier New" w:cs="Courier New"/>
          <w:b/>
          <w:bCs/>
          <w:noProof/>
          <w:color w:val="3AD900"/>
          <w:sz w:val="20"/>
          <w:szCs w:val="20"/>
          <w:lang w:val="en-US" w:eastAsia="ru-RU"/>
        </w:rPr>
        <w:t>"text/css"</w:t>
      </w:r>
      <w:r w:rsidRPr="003C7DB9">
        <w:rPr>
          <w:rFonts w:ascii="Courier New" w:eastAsia="Times New Roman" w:hAnsi="Courier New" w:cs="Courier New"/>
          <w:noProof/>
          <w:color w:val="E1EFFF"/>
          <w:sz w:val="20"/>
          <w:szCs w:val="20"/>
          <w:lang w:val="en-US" w:eastAsia="ru-RU"/>
        </w:rPr>
        <w:t>&gt;</w:t>
      </w:r>
      <w:r w:rsidRPr="003C7DB9">
        <w:rPr>
          <w:rFonts w:ascii="Courier New" w:eastAsia="Times New Roman" w:hAnsi="Courier New" w:cs="Courier New"/>
          <w:noProof/>
          <w:color w:val="E1EFFF"/>
          <w:sz w:val="20"/>
          <w:szCs w:val="20"/>
          <w:lang w:val="en-US" w:eastAsia="ru-RU"/>
        </w:rPr>
        <w:br/>
        <w:t xml:space="preserve">        </w:t>
      </w:r>
      <w:r w:rsidRPr="003C7DB9">
        <w:rPr>
          <w:rFonts w:ascii="Courier New" w:eastAsia="Times New Roman" w:hAnsi="Courier New" w:cs="Courier New"/>
          <w:noProof/>
          <w:color w:val="FFDD00"/>
          <w:sz w:val="20"/>
          <w:szCs w:val="20"/>
          <w:lang w:val="en-US" w:eastAsia="ru-RU"/>
        </w:rPr>
        <w:t xml:space="preserve">header </w:t>
      </w:r>
      <w:r w:rsidRPr="003C7DB9">
        <w:rPr>
          <w:rFonts w:ascii="Courier New" w:eastAsia="Times New Roman" w:hAnsi="Courier New" w:cs="Courier New"/>
          <w:noProof/>
          <w:color w:val="E1EFFF"/>
          <w:sz w:val="20"/>
          <w:szCs w:val="20"/>
          <w:lang w:val="en-US" w:eastAsia="ru-RU"/>
        </w:rPr>
        <w:t>{</w:t>
      </w:r>
    </w:p>
    <w:p w:rsidR="00647890" w:rsidRPr="003C7DB9" w:rsidRDefault="009D4EFD" w:rsidP="00647890">
      <w:pPr>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FFFFFF"/>
          <w:sz w:val="20"/>
          <w:szCs w:val="20"/>
          <w:lang w:val="en-US" w:eastAsia="ru-RU"/>
        </w:rPr>
      </w:pPr>
      <w:r w:rsidRPr="003C7DB9">
        <w:rPr>
          <w:rFonts w:ascii="Courier New" w:eastAsia="Times New Roman" w:hAnsi="Courier New" w:cs="Courier New"/>
          <w:noProof/>
          <w:color w:val="80FFBB"/>
          <w:sz w:val="20"/>
          <w:szCs w:val="20"/>
          <w:lang w:val="en-US" w:eastAsia="ru-RU"/>
        </w:rPr>
        <w:t xml:space="preserve">            padding-top</w:t>
      </w:r>
      <w:r w:rsidRPr="003C7DB9">
        <w:rPr>
          <w:rFonts w:ascii="Courier New" w:eastAsia="Times New Roman" w:hAnsi="Courier New" w:cs="Courier New"/>
          <w:noProof/>
          <w:color w:val="FFFFFF"/>
          <w:sz w:val="20"/>
          <w:szCs w:val="20"/>
          <w:lang w:val="en-US" w:eastAsia="ru-RU"/>
        </w:rPr>
        <w:t xml:space="preserve">: </w:t>
      </w:r>
      <w:r w:rsidRPr="003C7DB9">
        <w:rPr>
          <w:rFonts w:ascii="Courier New" w:eastAsia="Times New Roman" w:hAnsi="Courier New" w:cs="Courier New"/>
          <w:noProof/>
          <w:color w:val="FF628C"/>
          <w:sz w:val="20"/>
          <w:szCs w:val="20"/>
          <w:lang w:val="en-US" w:eastAsia="ru-RU"/>
        </w:rPr>
        <w:t>30</w:t>
      </w:r>
      <w:r w:rsidRPr="003C7DB9">
        <w:rPr>
          <w:rFonts w:ascii="Courier New" w:eastAsia="Times New Roman" w:hAnsi="Courier New" w:cs="Courier New"/>
          <w:b/>
          <w:bCs/>
          <w:noProof/>
          <w:color w:val="68E868"/>
          <w:sz w:val="20"/>
          <w:szCs w:val="20"/>
          <w:lang w:val="en-US" w:eastAsia="ru-RU"/>
        </w:rPr>
        <w:t>px</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E1EFFF"/>
          <w:sz w:val="20"/>
          <w:szCs w:val="20"/>
          <w:lang w:val="en-US" w:eastAsia="ru-RU"/>
        </w:rPr>
        <w:br/>
        <w:t xml:space="preserve">            </w:t>
      </w:r>
      <w:r w:rsidRPr="003C7DB9">
        <w:rPr>
          <w:rFonts w:ascii="Courier New" w:eastAsia="Times New Roman" w:hAnsi="Courier New" w:cs="Courier New"/>
          <w:noProof/>
          <w:color w:val="80FFBB"/>
          <w:sz w:val="20"/>
          <w:szCs w:val="20"/>
          <w:lang w:val="en-US" w:eastAsia="ru-RU"/>
        </w:rPr>
        <w:t>margin</w:t>
      </w:r>
      <w:r w:rsidRPr="003C7DB9">
        <w:rPr>
          <w:rFonts w:ascii="Courier New" w:eastAsia="Times New Roman" w:hAnsi="Courier New" w:cs="Courier New"/>
          <w:noProof/>
          <w:color w:val="FFFFFF"/>
          <w:sz w:val="20"/>
          <w:szCs w:val="20"/>
          <w:lang w:val="en-US" w:eastAsia="ru-RU"/>
        </w:rPr>
        <w:t xml:space="preserve">: </w:t>
      </w:r>
      <w:r w:rsidRPr="003C7DB9">
        <w:rPr>
          <w:rFonts w:ascii="Courier New" w:eastAsia="Times New Roman" w:hAnsi="Courier New" w:cs="Courier New"/>
          <w:noProof/>
          <w:color w:val="FF628C"/>
          <w:sz w:val="20"/>
          <w:szCs w:val="20"/>
          <w:lang w:val="en-US" w:eastAsia="ru-RU"/>
        </w:rPr>
        <w:t>10</w:t>
      </w:r>
      <w:r w:rsidRPr="003C7DB9">
        <w:rPr>
          <w:rFonts w:ascii="Courier New" w:eastAsia="Times New Roman" w:hAnsi="Courier New" w:cs="Courier New"/>
          <w:b/>
          <w:bCs/>
          <w:noProof/>
          <w:color w:val="68E868"/>
          <w:sz w:val="20"/>
          <w:szCs w:val="20"/>
          <w:lang w:val="en-US" w:eastAsia="ru-RU"/>
        </w:rPr>
        <w:t>px auto</w:t>
      </w:r>
      <w:r w:rsidRPr="003C7DB9">
        <w:rPr>
          <w:rFonts w:ascii="Courier New" w:eastAsia="Times New Roman" w:hAnsi="Courier New" w:cs="Courier New"/>
          <w:noProof/>
          <w:color w:val="E1EFFF"/>
          <w:sz w:val="20"/>
          <w:szCs w:val="20"/>
          <w:lang w:val="en-US" w:eastAsia="ru-RU"/>
        </w:rPr>
        <w:t>;</w:t>
      </w:r>
      <w:r w:rsidR="00647890" w:rsidRPr="003C7DB9">
        <w:rPr>
          <w:rFonts w:ascii="Courier New" w:eastAsia="Times New Roman" w:hAnsi="Courier New" w:cs="Courier New"/>
          <w:noProof/>
          <w:color w:val="E1EFFF"/>
          <w:sz w:val="20"/>
          <w:szCs w:val="20"/>
          <w:lang w:val="en-US" w:eastAsia="ru-RU"/>
        </w:rPr>
        <w:br/>
        <w:t xml:space="preserve">            </w:t>
      </w:r>
      <w:r w:rsidR="00647890" w:rsidRPr="003C7DB9">
        <w:rPr>
          <w:rFonts w:ascii="Courier New" w:eastAsia="Times New Roman" w:hAnsi="Courier New" w:cs="Courier New"/>
          <w:noProof/>
          <w:color w:val="80FFBB"/>
          <w:sz w:val="20"/>
          <w:szCs w:val="20"/>
          <w:lang w:val="en-US" w:eastAsia="ru-RU"/>
        </w:rPr>
        <w:t>background-color</w:t>
      </w:r>
      <w:r w:rsidR="00647890" w:rsidRPr="003C7DB9">
        <w:rPr>
          <w:rFonts w:ascii="Courier New" w:eastAsia="Times New Roman" w:hAnsi="Courier New" w:cs="Courier New"/>
          <w:noProof/>
          <w:color w:val="FFFFFF"/>
          <w:sz w:val="20"/>
          <w:szCs w:val="20"/>
          <w:lang w:val="en-US" w:eastAsia="ru-RU"/>
        </w:rPr>
        <w:t xml:space="preserve">: </w:t>
      </w:r>
      <w:r w:rsidR="00647890" w:rsidRPr="003C7DB9">
        <w:rPr>
          <w:rFonts w:ascii="Courier New" w:eastAsia="Times New Roman" w:hAnsi="Courier New" w:cs="Courier New"/>
          <w:b/>
          <w:bCs/>
          <w:noProof/>
          <w:color w:val="68E868"/>
          <w:sz w:val="20"/>
          <w:szCs w:val="20"/>
          <w:lang w:val="en-US" w:eastAsia="ru-RU"/>
        </w:rPr>
        <w:t>grey</w:t>
      </w:r>
      <w:r w:rsidR="00647890" w:rsidRPr="003C7DB9">
        <w:rPr>
          <w:rFonts w:ascii="Courier New" w:eastAsia="Times New Roman" w:hAnsi="Courier New" w:cs="Courier New"/>
          <w:noProof/>
          <w:color w:val="E1EFFF"/>
          <w:sz w:val="20"/>
          <w:szCs w:val="20"/>
          <w:lang w:val="en-US" w:eastAsia="ru-RU"/>
        </w:rPr>
        <w:t>;</w:t>
      </w:r>
      <w:r w:rsidR="00647890" w:rsidRPr="003C7DB9">
        <w:rPr>
          <w:rFonts w:ascii="Courier New" w:eastAsia="Times New Roman" w:hAnsi="Courier New" w:cs="Courier New"/>
          <w:noProof/>
          <w:color w:val="E1EFFF"/>
          <w:sz w:val="20"/>
          <w:szCs w:val="20"/>
          <w:lang w:val="en-US" w:eastAsia="ru-RU"/>
        </w:rPr>
        <w:br/>
        <w:t xml:space="preserve">            </w:t>
      </w:r>
      <w:r w:rsidR="00647890" w:rsidRPr="003C7DB9">
        <w:rPr>
          <w:rFonts w:ascii="Courier New" w:eastAsia="Times New Roman" w:hAnsi="Courier New" w:cs="Courier New"/>
          <w:noProof/>
          <w:color w:val="80FFBB"/>
          <w:sz w:val="20"/>
          <w:szCs w:val="20"/>
          <w:lang w:val="en-US" w:eastAsia="ru-RU"/>
        </w:rPr>
        <w:t>width</w:t>
      </w:r>
      <w:r w:rsidR="00647890" w:rsidRPr="003C7DB9">
        <w:rPr>
          <w:rFonts w:ascii="Courier New" w:eastAsia="Times New Roman" w:hAnsi="Courier New" w:cs="Courier New"/>
          <w:noProof/>
          <w:color w:val="FFFFFF"/>
          <w:sz w:val="20"/>
          <w:szCs w:val="20"/>
          <w:lang w:val="en-US" w:eastAsia="ru-RU"/>
        </w:rPr>
        <w:t xml:space="preserve">: </w:t>
      </w:r>
      <w:r w:rsidR="00647890" w:rsidRPr="003C7DB9">
        <w:rPr>
          <w:rFonts w:ascii="Courier New" w:eastAsia="Times New Roman" w:hAnsi="Courier New" w:cs="Courier New"/>
          <w:noProof/>
          <w:color w:val="FF628C"/>
          <w:sz w:val="20"/>
          <w:szCs w:val="20"/>
          <w:lang w:val="en-US" w:eastAsia="ru-RU"/>
        </w:rPr>
        <w:t>900</w:t>
      </w:r>
      <w:r w:rsidR="00647890" w:rsidRPr="003C7DB9">
        <w:rPr>
          <w:rFonts w:ascii="Courier New" w:eastAsia="Times New Roman" w:hAnsi="Courier New" w:cs="Courier New"/>
          <w:b/>
          <w:bCs/>
          <w:noProof/>
          <w:color w:val="68E868"/>
          <w:sz w:val="20"/>
          <w:szCs w:val="20"/>
          <w:lang w:val="en-US" w:eastAsia="ru-RU"/>
        </w:rPr>
        <w:t>px</w:t>
      </w:r>
      <w:r w:rsidR="00647890" w:rsidRPr="003C7DB9">
        <w:rPr>
          <w:rFonts w:ascii="Courier New" w:eastAsia="Times New Roman" w:hAnsi="Courier New" w:cs="Courier New"/>
          <w:noProof/>
          <w:color w:val="E1EFFF"/>
          <w:sz w:val="20"/>
          <w:szCs w:val="20"/>
          <w:lang w:val="en-US" w:eastAsia="ru-RU"/>
        </w:rPr>
        <w:t>;</w:t>
      </w:r>
      <w:r w:rsidR="00647890" w:rsidRPr="003C7DB9">
        <w:rPr>
          <w:rFonts w:ascii="Courier New" w:eastAsia="Times New Roman" w:hAnsi="Courier New" w:cs="Courier New"/>
          <w:noProof/>
          <w:color w:val="E1EFFF"/>
          <w:sz w:val="20"/>
          <w:szCs w:val="20"/>
          <w:lang w:val="en-US" w:eastAsia="ru-RU"/>
        </w:rPr>
        <w:br/>
        <w:t xml:space="preserve">            </w:t>
      </w:r>
      <w:r w:rsidR="00647890" w:rsidRPr="003C7DB9">
        <w:rPr>
          <w:rFonts w:ascii="Courier New" w:eastAsia="Times New Roman" w:hAnsi="Courier New" w:cs="Courier New"/>
          <w:noProof/>
          <w:color w:val="80FFBB"/>
          <w:sz w:val="20"/>
          <w:szCs w:val="20"/>
          <w:lang w:val="en-US" w:eastAsia="ru-RU"/>
        </w:rPr>
        <w:t>height</w:t>
      </w:r>
      <w:r w:rsidR="00647890" w:rsidRPr="003C7DB9">
        <w:rPr>
          <w:rFonts w:ascii="Courier New" w:eastAsia="Times New Roman" w:hAnsi="Courier New" w:cs="Courier New"/>
          <w:noProof/>
          <w:color w:val="FFFFFF"/>
          <w:sz w:val="20"/>
          <w:szCs w:val="20"/>
          <w:lang w:val="en-US" w:eastAsia="ru-RU"/>
        </w:rPr>
        <w:t xml:space="preserve">: </w:t>
      </w:r>
      <w:r w:rsidR="00647890" w:rsidRPr="003C7DB9">
        <w:rPr>
          <w:rFonts w:ascii="Courier New" w:eastAsia="Times New Roman" w:hAnsi="Courier New" w:cs="Courier New"/>
          <w:noProof/>
          <w:color w:val="FF628C"/>
          <w:sz w:val="20"/>
          <w:szCs w:val="20"/>
          <w:lang w:val="en-US" w:eastAsia="ru-RU"/>
        </w:rPr>
        <w:t>100</w:t>
      </w:r>
      <w:r w:rsidR="00647890" w:rsidRPr="003C7DB9">
        <w:rPr>
          <w:rFonts w:ascii="Courier New" w:eastAsia="Times New Roman" w:hAnsi="Courier New" w:cs="Courier New"/>
          <w:b/>
          <w:bCs/>
          <w:noProof/>
          <w:color w:val="68E868"/>
          <w:sz w:val="20"/>
          <w:szCs w:val="20"/>
          <w:lang w:val="en-US" w:eastAsia="ru-RU"/>
        </w:rPr>
        <w:t>px</w:t>
      </w:r>
      <w:r w:rsidR="00647890" w:rsidRPr="003C7DB9">
        <w:rPr>
          <w:rFonts w:ascii="Courier New" w:eastAsia="Times New Roman" w:hAnsi="Courier New" w:cs="Courier New"/>
          <w:noProof/>
          <w:color w:val="E1EFFF"/>
          <w:sz w:val="20"/>
          <w:szCs w:val="20"/>
          <w:lang w:val="en-US" w:eastAsia="ru-RU"/>
        </w:rPr>
        <w:t>;</w:t>
      </w:r>
      <w:r w:rsidR="00647890" w:rsidRPr="003C7DB9">
        <w:rPr>
          <w:rFonts w:ascii="Courier New" w:eastAsia="Times New Roman" w:hAnsi="Courier New" w:cs="Courier New"/>
          <w:noProof/>
          <w:color w:val="E1EFFF"/>
          <w:sz w:val="20"/>
          <w:szCs w:val="20"/>
          <w:lang w:val="en-US" w:eastAsia="ru-RU"/>
        </w:rPr>
        <w:br/>
        <w:t xml:space="preserve">            </w:t>
      </w:r>
      <w:r w:rsidR="00647890" w:rsidRPr="003C7DB9">
        <w:rPr>
          <w:rFonts w:ascii="Courier New" w:eastAsia="Times New Roman" w:hAnsi="Courier New" w:cs="Courier New"/>
          <w:noProof/>
          <w:color w:val="80FFBB"/>
          <w:sz w:val="20"/>
          <w:szCs w:val="20"/>
          <w:lang w:val="en-US" w:eastAsia="ru-RU"/>
        </w:rPr>
        <w:t>text-align</w:t>
      </w:r>
      <w:r w:rsidR="00647890" w:rsidRPr="003C7DB9">
        <w:rPr>
          <w:rFonts w:ascii="Courier New" w:eastAsia="Times New Roman" w:hAnsi="Courier New" w:cs="Courier New"/>
          <w:noProof/>
          <w:color w:val="FFFFFF"/>
          <w:sz w:val="20"/>
          <w:szCs w:val="20"/>
          <w:lang w:val="en-US" w:eastAsia="ru-RU"/>
        </w:rPr>
        <w:t xml:space="preserve">: </w:t>
      </w:r>
      <w:r w:rsidR="00647890" w:rsidRPr="003C7DB9">
        <w:rPr>
          <w:rFonts w:ascii="Courier New" w:eastAsia="Times New Roman" w:hAnsi="Courier New" w:cs="Courier New"/>
          <w:b/>
          <w:bCs/>
          <w:noProof/>
          <w:color w:val="68E868"/>
          <w:sz w:val="20"/>
          <w:szCs w:val="20"/>
          <w:lang w:val="en-US" w:eastAsia="ru-RU"/>
        </w:rPr>
        <w:t>center</w:t>
      </w:r>
      <w:r w:rsidRPr="003C7DB9">
        <w:rPr>
          <w:rFonts w:ascii="Courier New" w:eastAsia="Times New Roman" w:hAnsi="Courier New" w:cs="Courier New"/>
          <w:noProof/>
          <w:color w:val="E1EFFF"/>
          <w:sz w:val="20"/>
          <w:szCs w:val="20"/>
          <w:lang w:val="en-US" w:eastAsia="ru-RU"/>
        </w:rPr>
        <w:t>;</w:t>
      </w:r>
      <w:r w:rsidR="00647890" w:rsidRPr="003C7DB9">
        <w:rPr>
          <w:rFonts w:ascii="Courier New" w:eastAsia="Times New Roman" w:hAnsi="Courier New" w:cs="Courier New"/>
          <w:noProof/>
          <w:color w:val="E1EFFF"/>
          <w:sz w:val="20"/>
          <w:szCs w:val="20"/>
          <w:lang w:val="en-US" w:eastAsia="ru-RU"/>
        </w:rPr>
        <w:br/>
        <w:t xml:space="preserve">        }</w:t>
      </w:r>
      <w:r w:rsidR="00647890" w:rsidRPr="003C7DB9">
        <w:rPr>
          <w:rFonts w:ascii="Courier New" w:eastAsia="Times New Roman" w:hAnsi="Courier New" w:cs="Courier New"/>
          <w:noProof/>
          <w:color w:val="E1EFFF"/>
          <w:sz w:val="20"/>
          <w:szCs w:val="20"/>
          <w:lang w:val="en-US" w:eastAsia="ru-RU"/>
        </w:rPr>
        <w:br/>
      </w:r>
      <w:r w:rsidR="00647890" w:rsidRPr="003C7DB9">
        <w:rPr>
          <w:rFonts w:ascii="Courier New" w:eastAsia="Times New Roman" w:hAnsi="Courier New" w:cs="Courier New"/>
          <w:noProof/>
          <w:color w:val="E1EFFF"/>
          <w:sz w:val="20"/>
          <w:szCs w:val="20"/>
          <w:lang w:val="en-US" w:eastAsia="ru-RU"/>
        </w:rPr>
        <w:br/>
        <w:t xml:space="preserve">        </w:t>
      </w:r>
      <w:r w:rsidR="00647890" w:rsidRPr="003C7DB9">
        <w:rPr>
          <w:rFonts w:ascii="Courier New" w:eastAsia="Times New Roman" w:hAnsi="Courier New" w:cs="Courier New"/>
          <w:noProof/>
          <w:color w:val="FFDD00"/>
          <w:sz w:val="20"/>
          <w:szCs w:val="20"/>
          <w:lang w:val="en-US" w:eastAsia="ru-RU"/>
        </w:rPr>
        <w:t xml:space="preserve">div </w:t>
      </w:r>
      <w:r w:rsidR="00647890" w:rsidRPr="003C7DB9">
        <w:rPr>
          <w:rFonts w:ascii="Courier New" w:eastAsia="Times New Roman" w:hAnsi="Courier New" w:cs="Courier New"/>
          <w:noProof/>
          <w:color w:val="E1EFFF"/>
          <w:sz w:val="20"/>
          <w:szCs w:val="20"/>
          <w:lang w:val="en-US" w:eastAsia="ru-RU"/>
        </w:rPr>
        <w:t>{</w:t>
      </w:r>
      <w:r w:rsidR="00647890" w:rsidRPr="003C7DB9">
        <w:rPr>
          <w:rFonts w:ascii="Courier New" w:eastAsia="Times New Roman" w:hAnsi="Courier New" w:cs="Courier New"/>
          <w:noProof/>
          <w:color w:val="E1EFFF"/>
          <w:sz w:val="20"/>
          <w:szCs w:val="20"/>
          <w:lang w:val="en-US" w:eastAsia="ru-RU"/>
        </w:rPr>
        <w:br/>
        <w:t xml:space="preserve">            </w:t>
      </w:r>
      <w:r w:rsidR="00647890" w:rsidRPr="003C7DB9">
        <w:rPr>
          <w:rFonts w:ascii="Courier New" w:eastAsia="Times New Roman" w:hAnsi="Courier New" w:cs="Courier New"/>
          <w:noProof/>
          <w:color w:val="80FFBB"/>
          <w:sz w:val="20"/>
          <w:szCs w:val="20"/>
          <w:lang w:val="en-US" w:eastAsia="ru-RU"/>
        </w:rPr>
        <w:t>width</w:t>
      </w:r>
      <w:r w:rsidR="00647890" w:rsidRPr="003C7DB9">
        <w:rPr>
          <w:rFonts w:ascii="Courier New" w:eastAsia="Times New Roman" w:hAnsi="Courier New" w:cs="Courier New"/>
          <w:noProof/>
          <w:color w:val="FFFFFF"/>
          <w:sz w:val="20"/>
          <w:szCs w:val="20"/>
          <w:lang w:val="en-US" w:eastAsia="ru-RU"/>
        </w:rPr>
        <w:t xml:space="preserve">: </w:t>
      </w:r>
      <w:r w:rsidR="00647890" w:rsidRPr="003C7DB9">
        <w:rPr>
          <w:rFonts w:ascii="Courier New" w:eastAsia="Times New Roman" w:hAnsi="Courier New" w:cs="Courier New"/>
          <w:noProof/>
          <w:color w:val="FF628C"/>
          <w:sz w:val="20"/>
          <w:szCs w:val="20"/>
          <w:lang w:val="en-US" w:eastAsia="ru-RU"/>
        </w:rPr>
        <w:t>900</w:t>
      </w:r>
      <w:r w:rsidR="00647890" w:rsidRPr="003C7DB9">
        <w:rPr>
          <w:rFonts w:ascii="Courier New" w:eastAsia="Times New Roman" w:hAnsi="Courier New" w:cs="Courier New"/>
          <w:b/>
          <w:bCs/>
          <w:noProof/>
          <w:color w:val="68E868"/>
          <w:sz w:val="20"/>
          <w:szCs w:val="20"/>
          <w:lang w:val="en-US" w:eastAsia="ru-RU"/>
        </w:rPr>
        <w:t>px</w:t>
      </w:r>
      <w:r w:rsidR="00647890" w:rsidRPr="003C7DB9">
        <w:rPr>
          <w:rFonts w:ascii="Courier New" w:eastAsia="Times New Roman" w:hAnsi="Courier New" w:cs="Courier New"/>
          <w:noProof/>
          <w:color w:val="E1EFFF"/>
          <w:sz w:val="20"/>
          <w:szCs w:val="20"/>
          <w:lang w:val="en-US" w:eastAsia="ru-RU"/>
        </w:rPr>
        <w:t>;</w:t>
      </w:r>
      <w:r w:rsidR="00647890" w:rsidRPr="003C7DB9">
        <w:rPr>
          <w:rFonts w:ascii="Courier New" w:eastAsia="Times New Roman" w:hAnsi="Courier New" w:cs="Courier New"/>
          <w:noProof/>
          <w:color w:val="E1EFFF"/>
          <w:sz w:val="20"/>
          <w:szCs w:val="20"/>
          <w:lang w:val="en-US" w:eastAsia="ru-RU"/>
        </w:rPr>
        <w:br/>
        <w:t xml:space="preserve">            </w:t>
      </w:r>
      <w:r w:rsidR="00647890" w:rsidRPr="003C7DB9">
        <w:rPr>
          <w:rFonts w:ascii="Courier New" w:eastAsia="Times New Roman" w:hAnsi="Courier New" w:cs="Courier New"/>
          <w:noProof/>
          <w:color w:val="80FFBB"/>
          <w:sz w:val="20"/>
          <w:szCs w:val="20"/>
          <w:lang w:val="en-US" w:eastAsia="ru-RU"/>
        </w:rPr>
        <w:t>margin</w:t>
      </w:r>
      <w:r w:rsidR="00647890" w:rsidRPr="003C7DB9">
        <w:rPr>
          <w:rFonts w:ascii="Courier New" w:eastAsia="Times New Roman" w:hAnsi="Courier New" w:cs="Courier New"/>
          <w:noProof/>
          <w:color w:val="FFFFFF"/>
          <w:sz w:val="20"/>
          <w:szCs w:val="20"/>
          <w:lang w:val="en-US" w:eastAsia="ru-RU"/>
        </w:rPr>
        <w:t xml:space="preserve">: </w:t>
      </w:r>
      <w:r w:rsidR="00647890" w:rsidRPr="003C7DB9">
        <w:rPr>
          <w:rFonts w:ascii="Courier New" w:eastAsia="Times New Roman" w:hAnsi="Courier New" w:cs="Courier New"/>
          <w:noProof/>
          <w:color w:val="FF628C"/>
          <w:sz w:val="20"/>
          <w:szCs w:val="20"/>
          <w:lang w:val="en-US" w:eastAsia="ru-RU"/>
        </w:rPr>
        <w:t>10</w:t>
      </w:r>
      <w:r w:rsidR="00647890" w:rsidRPr="003C7DB9">
        <w:rPr>
          <w:rFonts w:ascii="Courier New" w:eastAsia="Times New Roman" w:hAnsi="Courier New" w:cs="Courier New"/>
          <w:b/>
          <w:bCs/>
          <w:noProof/>
          <w:color w:val="68E868"/>
          <w:sz w:val="20"/>
          <w:szCs w:val="20"/>
          <w:lang w:val="en-US" w:eastAsia="ru-RU"/>
        </w:rPr>
        <w:t>px auto</w:t>
      </w:r>
      <w:r w:rsidR="00647890" w:rsidRPr="003C7DB9">
        <w:rPr>
          <w:rFonts w:ascii="Courier New" w:eastAsia="Times New Roman" w:hAnsi="Courier New" w:cs="Courier New"/>
          <w:noProof/>
          <w:color w:val="E1EFFF"/>
          <w:sz w:val="20"/>
          <w:szCs w:val="20"/>
          <w:lang w:val="en-US" w:eastAsia="ru-RU"/>
        </w:rPr>
        <w:t>;</w:t>
      </w:r>
      <w:r w:rsidR="00647890" w:rsidRPr="003C7DB9">
        <w:rPr>
          <w:rFonts w:ascii="Courier New" w:eastAsia="Times New Roman" w:hAnsi="Courier New" w:cs="Courier New"/>
          <w:noProof/>
          <w:color w:val="E1EFFF"/>
          <w:sz w:val="20"/>
          <w:szCs w:val="20"/>
          <w:lang w:val="en-US" w:eastAsia="ru-RU"/>
        </w:rPr>
        <w:br/>
      </w:r>
      <w:r w:rsidR="00647890" w:rsidRPr="003C7DB9">
        <w:rPr>
          <w:rFonts w:ascii="Courier New" w:eastAsia="Times New Roman" w:hAnsi="Courier New" w:cs="Courier New"/>
          <w:noProof/>
          <w:color w:val="E1EFFF"/>
          <w:sz w:val="20"/>
          <w:szCs w:val="20"/>
          <w:lang w:val="en-US" w:eastAsia="ru-RU"/>
        </w:rPr>
        <w:lastRenderedPageBreak/>
        <w:t xml:space="preserve">        }</w:t>
      </w:r>
      <w:r w:rsidR="00647890" w:rsidRPr="003C7DB9">
        <w:rPr>
          <w:rFonts w:ascii="Courier New" w:eastAsia="Times New Roman" w:hAnsi="Courier New" w:cs="Courier New"/>
          <w:noProof/>
          <w:color w:val="E1EFFF"/>
          <w:sz w:val="20"/>
          <w:szCs w:val="20"/>
          <w:lang w:val="en-US" w:eastAsia="ru-RU"/>
        </w:rPr>
        <w:br/>
      </w:r>
      <w:r w:rsidR="00647890" w:rsidRPr="003C7DB9">
        <w:rPr>
          <w:rFonts w:ascii="Courier New" w:eastAsia="Times New Roman" w:hAnsi="Courier New" w:cs="Courier New"/>
          <w:noProof/>
          <w:color w:val="E1EFFF"/>
          <w:sz w:val="20"/>
          <w:szCs w:val="20"/>
          <w:lang w:val="en-US" w:eastAsia="ru-RU"/>
        </w:rPr>
        <w:br/>
        <w:t xml:space="preserve">        </w:t>
      </w:r>
      <w:r w:rsidR="00647890" w:rsidRPr="003C7DB9">
        <w:rPr>
          <w:rFonts w:ascii="Courier New" w:eastAsia="Times New Roman" w:hAnsi="Courier New" w:cs="Courier New"/>
          <w:noProof/>
          <w:color w:val="FFDD00"/>
          <w:sz w:val="20"/>
          <w:szCs w:val="20"/>
          <w:lang w:val="en-US" w:eastAsia="ru-RU"/>
        </w:rPr>
        <w:t xml:space="preserve">aside </w:t>
      </w:r>
      <w:r w:rsidR="00647890" w:rsidRPr="003C7DB9">
        <w:rPr>
          <w:rFonts w:ascii="Courier New" w:eastAsia="Times New Roman" w:hAnsi="Courier New" w:cs="Courier New"/>
          <w:noProof/>
          <w:color w:val="E1EFFF"/>
          <w:sz w:val="20"/>
          <w:szCs w:val="20"/>
          <w:lang w:val="en-US" w:eastAsia="ru-RU"/>
        </w:rPr>
        <w:t>{</w:t>
      </w:r>
      <w:r w:rsidR="00647890" w:rsidRPr="003C7DB9">
        <w:rPr>
          <w:rFonts w:ascii="Courier New" w:eastAsia="Times New Roman" w:hAnsi="Courier New" w:cs="Courier New"/>
          <w:noProof/>
          <w:color w:val="E1EFFF"/>
          <w:sz w:val="20"/>
          <w:szCs w:val="20"/>
          <w:lang w:val="en-US" w:eastAsia="ru-RU"/>
        </w:rPr>
        <w:br/>
        <w:t xml:space="preserve">            </w:t>
      </w:r>
      <w:r w:rsidR="00647890" w:rsidRPr="003C7DB9">
        <w:rPr>
          <w:rFonts w:ascii="Courier New" w:eastAsia="Times New Roman" w:hAnsi="Courier New" w:cs="Courier New"/>
          <w:noProof/>
          <w:color w:val="80FFBB"/>
          <w:sz w:val="20"/>
          <w:szCs w:val="20"/>
          <w:lang w:val="en-US" w:eastAsia="ru-RU"/>
        </w:rPr>
        <w:t>background-color</w:t>
      </w:r>
      <w:r w:rsidR="00647890" w:rsidRPr="003C7DB9">
        <w:rPr>
          <w:rFonts w:ascii="Courier New" w:eastAsia="Times New Roman" w:hAnsi="Courier New" w:cs="Courier New"/>
          <w:noProof/>
          <w:color w:val="FFFFFF"/>
          <w:sz w:val="20"/>
          <w:szCs w:val="20"/>
          <w:lang w:val="en-US" w:eastAsia="ru-RU"/>
        </w:rPr>
        <w:t xml:space="preserve">: </w:t>
      </w:r>
      <w:r w:rsidR="00647890" w:rsidRPr="003C7DB9">
        <w:rPr>
          <w:rFonts w:ascii="Courier New" w:eastAsia="Times New Roman" w:hAnsi="Courier New" w:cs="Courier New"/>
          <w:b/>
          <w:bCs/>
          <w:noProof/>
          <w:color w:val="68E868"/>
          <w:sz w:val="20"/>
          <w:szCs w:val="20"/>
          <w:lang w:val="en-US" w:eastAsia="ru-RU"/>
        </w:rPr>
        <w:t>yellow</w:t>
      </w:r>
      <w:r w:rsidR="00647890" w:rsidRPr="003C7DB9">
        <w:rPr>
          <w:rFonts w:ascii="Courier New" w:eastAsia="Times New Roman" w:hAnsi="Courier New" w:cs="Courier New"/>
          <w:noProof/>
          <w:color w:val="E1EFFF"/>
          <w:sz w:val="20"/>
          <w:szCs w:val="20"/>
          <w:lang w:val="en-US" w:eastAsia="ru-RU"/>
        </w:rPr>
        <w:t>;</w:t>
      </w:r>
      <w:r w:rsidR="00647890" w:rsidRPr="003C7DB9">
        <w:rPr>
          <w:rFonts w:ascii="Courier New" w:eastAsia="Times New Roman" w:hAnsi="Courier New" w:cs="Courier New"/>
          <w:noProof/>
          <w:color w:val="E1EFFF"/>
          <w:sz w:val="20"/>
          <w:szCs w:val="20"/>
          <w:lang w:val="en-US" w:eastAsia="ru-RU"/>
        </w:rPr>
        <w:br/>
        <w:t xml:space="preserve">            </w:t>
      </w:r>
      <w:r w:rsidR="00647890" w:rsidRPr="003C7DB9">
        <w:rPr>
          <w:rFonts w:ascii="Courier New" w:eastAsia="Times New Roman" w:hAnsi="Courier New" w:cs="Courier New"/>
          <w:noProof/>
          <w:color w:val="80FFBB"/>
          <w:sz w:val="20"/>
          <w:szCs w:val="20"/>
          <w:lang w:val="en-US" w:eastAsia="ru-RU"/>
        </w:rPr>
        <w:t>width</w:t>
      </w:r>
      <w:r w:rsidR="00647890" w:rsidRPr="003C7DB9">
        <w:rPr>
          <w:rFonts w:ascii="Courier New" w:eastAsia="Times New Roman" w:hAnsi="Courier New" w:cs="Courier New"/>
          <w:noProof/>
          <w:color w:val="FFFFFF"/>
          <w:sz w:val="20"/>
          <w:szCs w:val="20"/>
          <w:lang w:val="en-US" w:eastAsia="ru-RU"/>
        </w:rPr>
        <w:t xml:space="preserve">: </w:t>
      </w:r>
      <w:r w:rsidR="00647890" w:rsidRPr="003C7DB9">
        <w:rPr>
          <w:rFonts w:ascii="Courier New" w:eastAsia="Times New Roman" w:hAnsi="Courier New" w:cs="Courier New"/>
          <w:noProof/>
          <w:color w:val="FF628C"/>
          <w:sz w:val="20"/>
          <w:szCs w:val="20"/>
          <w:lang w:val="en-US" w:eastAsia="ru-RU"/>
        </w:rPr>
        <w:t>300</w:t>
      </w:r>
      <w:r w:rsidR="00647890" w:rsidRPr="003C7DB9">
        <w:rPr>
          <w:rFonts w:ascii="Courier New" w:eastAsia="Times New Roman" w:hAnsi="Courier New" w:cs="Courier New"/>
          <w:b/>
          <w:bCs/>
          <w:noProof/>
          <w:color w:val="68E868"/>
          <w:sz w:val="20"/>
          <w:szCs w:val="20"/>
          <w:lang w:val="en-US" w:eastAsia="ru-RU"/>
        </w:rPr>
        <w:t>px</w:t>
      </w:r>
      <w:r w:rsidR="00647890" w:rsidRPr="003C7DB9">
        <w:rPr>
          <w:rFonts w:ascii="Courier New" w:eastAsia="Times New Roman" w:hAnsi="Courier New" w:cs="Courier New"/>
          <w:noProof/>
          <w:color w:val="E1EFFF"/>
          <w:sz w:val="20"/>
          <w:szCs w:val="20"/>
          <w:lang w:val="en-US" w:eastAsia="ru-RU"/>
        </w:rPr>
        <w:t>;</w:t>
      </w:r>
      <w:r w:rsidR="00647890" w:rsidRPr="003C7DB9">
        <w:rPr>
          <w:rFonts w:ascii="Courier New" w:eastAsia="Times New Roman" w:hAnsi="Courier New" w:cs="Courier New"/>
          <w:noProof/>
          <w:color w:val="E1EFFF"/>
          <w:sz w:val="20"/>
          <w:szCs w:val="20"/>
          <w:lang w:val="en-US" w:eastAsia="ru-RU"/>
        </w:rPr>
        <w:br/>
        <w:t xml:space="preserve">            </w:t>
      </w:r>
      <w:r w:rsidR="00647890" w:rsidRPr="003C7DB9">
        <w:rPr>
          <w:rFonts w:ascii="Courier New" w:eastAsia="Times New Roman" w:hAnsi="Courier New" w:cs="Courier New"/>
          <w:noProof/>
          <w:color w:val="80FFBB"/>
          <w:sz w:val="20"/>
          <w:szCs w:val="20"/>
          <w:lang w:val="en-US" w:eastAsia="ru-RU"/>
        </w:rPr>
        <w:t>height</w:t>
      </w:r>
      <w:r w:rsidR="00647890" w:rsidRPr="003C7DB9">
        <w:rPr>
          <w:rFonts w:ascii="Courier New" w:eastAsia="Times New Roman" w:hAnsi="Courier New" w:cs="Courier New"/>
          <w:noProof/>
          <w:color w:val="FFFFFF"/>
          <w:sz w:val="20"/>
          <w:szCs w:val="20"/>
          <w:lang w:val="en-US" w:eastAsia="ru-RU"/>
        </w:rPr>
        <w:t xml:space="preserve">: </w:t>
      </w:r>
      <w:r w:rsidR="00647890" w:rsidRPr="003C7DB9">
        <w:rPr>
          <w:rFonts w:ascii="Courier New" w:eastAsia="Times New Roman" w:hAnsi="Courier New" w:cs="Courier New"/>
          <w:noProof/>
          <w:color w:val="FF628C"/>
          <w:sz w:val="20"/>
          <w:szCs w:val="20"/>
          <w:lang w:val="en-US" w:eastAsia="ru-RU"/>
        </w:rPr>
        <w:t>300</w:t>
      </w:r>
      <w:r w:rsidR="00647890" w:rsidRPr="003C7DB9">
        <w:rPr>
          <w:rFonts w:ascii="Courier New" w:eastAsia="Times New Roman" w:hAnsi="Courier New" w:cs="Courier New"/>
          <w:b/>
          <w:bCs/>
          <w:noProof/>
          <w:color w:val="68E868"/>
          <w:sz w:val="20"/>
          <w:szCs w:val="20"/>
          <w:lang w:val="en-US" w:eastAsia="ru-RU"/>
        </w:rPr>
        <w:t>px</w:t>
      </w:r>
      <w:r w:rsidR="00647890" w:rsidRPr="003C7DB9">
        <w:rPr>
          <w:rFonts w:ascii="Courier New" w:eastAsia="Times New Roman" w:hAnsi="Courier New" w:cs="Courier New"/>
          <w:noProof/>
          <w:color w:val="E1EFFF"/>
          <w:sz w:val="20"/>
          <w:szCs w:val="20"/>
          <w:lang w:val="en-US" w:eastAsia="ru-RU"/>
        </w:rPr>
        <w:t>;</w:t>
      </w:r>
      <w:r w:rsidR="00647890" w:rsidRPr="003C7DB9">
        <w:rPr>
          <w:rFonts w:ascii="Courier New" w:eastAsia="Times New Roman" w:hAnsi="Courier New" w:cs="Courier New"/>
          <w:noProof/>
          <w:color w:val="E1EFFF"/>
          <w:sz w:val="20"/>
          <w:szCs w:val="20"/>
          <w:lang w:val="en-US" w:eastAsia="ru-RU"/>
        </w:rPr>
        <w:br/>
        <w:t xml:space="preserve">            </w:t>
      </w:r>
      <w:r w:rsidR="00647890" w:rsidRPr="003C7DB9">
        <w:rPr>
          <w:rFonts w:ascii="Courier New" w:eastAsia="Times New Roman" w:hAnsi="Courier New" w:cs="Courier New"/>
          <w:noProof/>
          <w:color w:val="80FFBB"/>
          <w:sz w:val="20"/>
          <w:szCs w:val="20"/>
          <w:lang w:val="en-US" w:eastAsia="ru-RU"/>
        </w:rPr>
        <w:t>text-align</w:t>
      </w:r>
      <w:r w:rsidR="00647890" w:rsidRPr="003C7DB9">
        <w:rPr>
          <w:rFonts w:ascii="Courier New" w:eastAsia="Times New Roman" w:hAnsi="Courier New" w:cs="Courier New"/>
          <w:noProof/>
          <w:color w:val="FFFFFF"/>
          <w:sz w:val="20"/>
          <w:szCs w:val="20"/>
          <w:lang w:val="en-US" w:eastAsia="ru-RU"/>
        </w:rPr>
        <w:t xml:space="preserve">: </w:t>
      </w:r>
      <w:r w:rsidR="00647890" w:rsidRPr="003C7DB9">
        <w:rPr>
          <w:rFonts w:ascii="Courier New" w:eastAsia="Times New Roman" w:hAnsi="Courier New" w:cs="Courier New"/>
          <w:b/>
          <w:bCs/>
          <w:noProof/>
          <w:color w:val="68E868"/>
          <w:sz w:val="20"/>
          <w:szCs w:val="20"/>
          <w:lang w:val="en-US" w:eastAsia="ru-RU"/>
        </w:rPr>
        <w:t>center</w:t>
      </w:r>
      <w:r w:rsidR="00647890" w:rsidRPr="003C7DB9">
        <w:rPr>
          <w:rFonts w:ascii="Courier New" w:eastAsia="Times New Roman" w:hAnsi="Courier New" w:cs="Courier New"/>
          <w:noProof/>
          <w:color w:val="E1EFFF"/>
          <w:sz w:val="20"/>
          <w:szCs w:val="20"/>
          <w:lang w:val="en-US" w:eastAsia="ru-RU"/>
        </w:rPr>
        <w:t>;</w:t>
      </w:r>
      <w:r w:rsidR="00647890" w:rsidRPr="003C7DB9">
        <w:rPr>
          <w:rFonts w:ascii="Courier New" w:eastAsia="Times New Roman" w:hAnsi="Courier New" w:cs="Courier New"/>
          <w:noProof/>
          <w:color w:val="E1EFFF"/>
          <w:sz w:val="20"/>
          <w:szCs w:val="20"/>
          <w:lang w:val="en-US" w:eastAsia="ru-RU"/>
        </w:rPr>
        <w:br/>
        <w:t xml:space="preserve">            </w:t>
      </w:r>
      <w:r w:rsidR="00647890" w:rsidRPr="003C7DB9">
        <w:rPr>
          <w:rFonts w:ascii="Courier New" w:eastAsia="Times New Roman" w:hAnsi="Courier New" w:cs="Courier New"/>
          <w:noProof/>
          <w:color w:val="80FFBB"/>
          <w:sz w:val="20"/>
          <w:szCs w:val="20"/>
          <w:lang w:val="en-US" w:eastAsia="ru-RU"/>
        </w:rPr>
        <w:t>padding-top</w:t>
      </w:r>
      <w:r w:rsidR="00647890" w:rsidRPr="003C7DB9">
        <w:rPr>
          <w:rFonts w:ascii="Courier New" w:eastAsia="Times New Roman" w:hAnsi="Courier New" w:cs="Courier New"/>
          <w:noProof/>
          <w:color w:val="FFFFFF"/>
          <w:sz w:val="20"/>
          <w:szCs w:val="20"/>
          <w:lang w:val="en-US" w:eastAsia="ru-RU"/>
        </w:rPr>
        <w:t xml:space="preserve">: </w:t>
      </w:r>
      <w:r w:rsidR="00647890" w:rsidRPr="003C7DB9">
        <w:rPr>
          <w:rFonts w:ascii="Courier New" w:eastAsia="Times New Roman" w:hAnsi="Courier New" w:cs="Courier New"/>
          <w:noProof/>
          <w:color w:val="FF628C"/>
          <w:sz w:val="20"/>
          <w:szCs w:val="20"/>
          <w:lang w:val="en-US" w:eastAsia="ru-RU"/>
        </w:rPr>
        <w:t>30</w:t>
      </w:r>
      <w:r w:rsidR="00647890" w:rsidRPr="003C7DB9">
        <w:rPr>
          <w:rFonts w:ascii="Courier New" w:eastAsia="Times New Roman" w:hAnsi="Courier New" w:cs="Courier New"/>
          <w:b/>
          <w:bCs/>
          <w:noProof/>
          <w:color w:val="68E868"/>
          <w:sz w:val="20"/>
          <w:szCs w:val="20"/>
          <w:lang w:val="en-US" w:eastAsia="ru-RU"/>
        </w:rPr>
        <w:t>px</w:t>
      </w:r>
      <w:r w:rsidR="00647890" w:rsidRPr="003C7DB9">
        <w:rPr>
          <w:rFonts w:ascii="Courier New" w:eastAsia="Times New Roman" w:hAnsi="Courier New" w:cs="Courier New"/>
          <w:noProof/>
          <w:color w:val="E1EFFF"/>
          <w:sz w:val="20"/>
          <w:szCs w:val="20"/>
          <w:lang w:val="en-US" w:eastAsia="ru-RU"/>
        </w:rPr>
        <w:t>;</w:t>
      </w:r>
      <w:r w:rsidR="00647890" w:rsidRPr="003C7DB9">
        <w:rPr>
          <w:rFonts w:ascii="Courier New" w:eastAsia="Times New Roman" w:hAnsi="Courier New" w:cs="Courier New"/>
          <w:noProof/>
          <w:color w:val="E1EFFF"/>
          <w:sz w:val="20"/>
          <w:szCs w:val="20"/>
          <w:lang w:val="en-US" w:eastAsia="ru-RU"/>
        </w:rPr>
        <w:br/>
        <w:t xml:space="preserve">            </w:t>
      </w:r>
      <w:r w:rsidR="00647890" w:rsidRPr="003C7DB9">
        <w:rPr>
          <w:rFonts w:ascii="Courier New" w:eastAsia="Times New Roman" w:hAnsi="Courier New" w:cs="Courier New"/>
          <w:noProof/>
          <w:color w:val="80FFBB"/>
          <w:sz w:val="20"/>
          <w:szCs w:val="20"/>
          <w:lang w:val="en-US" w:eastAsia="ru-RU"/>
        </w:rPr>
        <w:t>float</w:t>
      </w:r>
      <w:r w:rsidR="00647890" w:rsidRPr="003C7DB9">
        <w:rPr>
          <w:rFonts w:ascii="Courier New" w:eastAsia="Times New Roman" w:hAnsi="Courier New" w:cs="Courier New"/>
          <w:noProof/>
          <w:color w:val="FFFFFF"/>
          <w:sz w:val="20"/>
          <w:szCs w:val="20"/>
          <w:lang w:val="en-US" w:eastAsia="ru-RU"/>
        </w:rPr>
        <w:t xml:space="preserve">: </w:t>
      </w:r>
      <w:r w:rsidR="00647890" w:rsidRPr="003C7DB9">
        <w:rPr>
          <w:rFonts w:ascii="Courier New" w:eastAsia="Times New Roman" w:hAnsi="Courier New" w:cs="Courier New"/>
          <w:b/>
          <w:bCs/>
          <w:noProof/>
          <w:color w:val="68E868"/>
          <w:sz w:val="20"/>
          <w:szCs w:val="20"/>
          <w:lang w:val="en-US" w:eastAsia="ru-RU"/>
        </w:rPr>
        <w:t>left</w:t>
      </w:r>
      <w:r w:rsidR="00647890" w:rsidRPr="003C7DB9">
        <w:rPr>
          <w:rFonts w:ascii="Courier New" w:eastAsia="Times New Roman" w:hAnsi="Courier New" w:cs="Courier New"/>
          <w:noProof/>
          <w:color w:val="E1EFFF"/>
          <w:sz w:val="20"/>
          <w:szCs w:val="20"/>
          <w:lang w:val="en-US" w:eastAsia="ru-RU"/>
        </w:rPr>
        <w:t>;</w:t>
      </w:r>
      <w:r w:rsidR="00647890" w:rsidRPr="003C7DB9">
        <w:rPr>
          <w:rFonts w:ascii="Courier New" w:eastAsia="Times New Roman" w:hAnsi="Courier New" w:cs="Courier New"/>
          <w:noProof/>
          <w:color w:val="E1EFFF"/>
          <w:sz w:val="20"/>
          <w:szCs w:val="20"/>
          <w:lang w:val="en-US" w:eastAsia="ru-RU"/>
        </w:rPr>
        <w:br/>
        <w:t xml:space="preserve">        }</w:t>
      </w:r>
      <w:r w:rsidR="00647890" w:rsidRPr="003C7DB9">
        <w:rPr>
          <w:rFonts w:ascii="Courier New" w:eastAsia="Times New Roman" w:hAnsi="Courier New" w:cs="Courier New"/>
          <w:noProof/>
          <w:color w:val="E1EFFF"/>
          <w:sz w:val="20"/>
          <w:szCs w:val="20"/>
          <w:lang w:val="en-US" w:eastAsia="ru-RU"/>
        </w:rPr>
        <w:br/>
      </w:r>
      <w:r w:rsidR="00647890" w:rsidRPr="003C7DB9">
        <w:rPr>
          <w:rFonts w:ascii="Courier New" w:eastAsia="Times New Roman" w:hAnsi="Courier New" w:cs="Courier New"/>
          <w:noProof/>
          <w:color w:val="E1EFFF"/>
          <w:sz w:val="20"/>
          <w:szCs w:val="20"/>
          <w:lang w:val="en-US" w:eastAsia="ru-RU"/>
        </w:rPr>
        <w:br/>
        <w:t xml:space="preserve">        </w:t>
      </w:r>
      <w:r w:rsidR="00647890" w:rsidRPr="003C7DB9">
        <w:rPr>
          <w:rFonts w:ascii="Courier New" w:eastAsia="Times New Roman" w:hAnsi="Courier New" w:cs="Courier New"/>
          <w:noProof/>
          <w:color w:val="FFDD00"/>
          <w:sz w:val="20"/>
          <w:szCs w:val="20"/>
          <w:lang w:val="en-US" w:eastAsia="ru-RU"/>
        </w:rPr>
        <w:t xml:space="preserve">main </w:t>
      </w:r>
      <w:r w:rsidR="00647890" w:rsidRPr="003C7DB9">
        <w:rPr>
          <w:rFonts w:ascii="Courier New" w:eastAsia="Times New Roman" w:hAnsi="Courier New" w:cs="Courier New"/>
          <w:noProof/>
          <w:color w:val="E1EFFF"/>
          <w:sz w:val="20"/>
          <w:szCs w:val="20"/>
          <w:lang w:val="en-US" w:eastAsia="ru-RU"/>
        </w:rPr>
        <w:t>{</w:t>
      </w:r>
      <w:r w:rsidR="00647890" w:rsidRPr="003C7DB9">
        <w:rPr>
          <w:rFonts w:ascii="Courier New" w:eastAsia="Times New Roman" w:hAnsi="Courier New" w:cs="Courier New"/>
          <w:noProof/>
          <w:color w:val="E1EFFF"/>
          <w:sz w:val="20"/>
          <w:szCs w:val="20"/>
          <w:lang w:val="en-US" w:eastAsia="ru-RU"/>
        </w:rPr>
        <w:br/>
        <w:t xml:space="preserve">            </w:t>
      </w:r>
      <w:r w:rsidR="00647890" w:rsidRPr="003C7DB9">
        <w:rPr>
          <w:rFonts w:ascii="Courier New" w:eastAsia="Times New Roman" w:hAnsi="Courier New" w:cs="Courier New"/>
          <w:noProof/>
          <w:color w:val="80FFBB"/>
          <w:sz w:val="20"/>
          <w:szCs w:val="20"/>
          <w:lang w:val="en-US" w:eastAsia="ru-RU"/>
        </w:rPr>
        <w:t>background-color</w:t>
      </w:r>
      <w:r w:rsidR="00647890" w:rsidRPr="003C7DB9">
        <w:rPr>
          <w:rFonts w:ascii="Courier New" w:eastAsia="Times New Roman" w:hAnsi="Courier New" w:cs="Courier New"/>
          <w:noProof/>
          <w:color w:val="FFFFFF"/>
          <w:sz w:val="20"/>
          <w:szCs w:val="20"/>
          <w:lang w:val="en-US" w:eastAsia="ru-RU"/>
        </w:rPr>
        <w:t xml:space="preserve">: </w:t>
      </w:r>
      <w:r w:rsidR="00647890" w:rsidRPr="003C7DB9">
        <w:rPr>
          <w:rFonts w:ascii="Courier New" w:eastAsia="Times New Roman" w:hAnsi="Courier New" w:cs="Courier New"/>
          <w:b/>
          <w:bCs/>
          <w:noProof/>
          <w:color w:val="68E868"/>
          <w:sz w:val="20"/>
          <w:szCs w:val="20"/>
          <w:lang w:val="en-US" w:eastAsia="ru-RU"/>
        </w:rPr>
        <w:t>darkgrey</w:t>
      </w:r>
      <w:r w:rsidR="00647890" w:rsidRPr="003C7DB9">
        <w:rPr>
          <w:rFonts w:ascii="Courier New" w:eastAsia="Times New Roman" w:hAnsi="Courier New" w:cs="Courier New"/>
          <w:noProof/>
          <w:color w:val="E1EFFF"/>
          <w:sz w:val="20"/>
          <w:szCs w:val="20"/>
          <w:lang w:val="en-US" w:eastAsia="ru-RU"/>
        </w:rPr>
        <w:t>;</w:t>
      </w:r>
      <w:r w:rsidR="00647890" w:rsidRPr="003C7DB9">
        <w:rPr>
          <w:rFonts w:ascii="Courier New" w:eastAsia="Times New Roman" w:hAnsi="Courier New" w:cs="Courier New"/>
          <w:noProof/>
          <w:color w:val="E1EFFF"/>
          <w:sz w:val="20"/>
          <w:szCs w:val="20"/>
          <w:lang w:val="en-US" w:eastAsia="ru-RU"/>
        </w:rPr>
        <w:br/>
        <w:t xml:space="preserve">            </w:t>
      </w:r>
      <w:r w:rsidR="00647890" w:rsidRPr="003C7DB9">
        <w:rPr>
          <w:rFonts w:ascii="Courier New" w:eastAsia="Times New Roman" w:hAnsi="Courier New" w:cs="Courier New"/>
          <w:noProof/>
          <w:color w:val="80FFBB"/>
          <w:sz w:val="20"/>
          <w:szCs w:val="20"/>
          <w:lang w:val="en-US" w:eastAsia="ru-RU"/>
        </w:rPr>
        <w:t>height</w:t>
      </w:r>
      <w:r w:rsidR="00647890" w:rsidRPr="003C7DB9">
        <w:rPr>
          <w:rFonts w:ascii="Courier New" w:eastAsia="Times New Roman" w:hAnsi="Courier New" w:cs="Courier New"/>
          <w:noProof/>
          <w:color w:val="FFFFFF"/>
          <w:sz w:val="20"/>
          <w:szCs w:val="20"/>
          <w:lang w:val="en-US" w:eastAsia="ru-RU"/>
        </w:rPr>
        <w:t xml:space="preserve">: </w:t>
      </w:r>
      <w:r w:rsidR="00647890" w:rsidRPr="003C7DB9">
        <w:rPr>
          <w:rFonts w:ascii="Courier New" w:eastAsia="Times New Roman" w:hAnsi="Courier New" w:cs="Courier New"/>
          <w:noProof/>
          <w:color w:val="FF628C"/>
          <w:sz w:val="20"/>
          <w:szCs w:val="20"/>
          <w:lang w:val="en-US" w:eastAsia="ru-RU"/>
        </w:rPr>
        <w:t>300</w:t>
      </w:r>
      <w:r w:rsidR="00647890" w:rsidRPr="003C7DB9">
        <w:rPr>
          <w:rFonts w:ascii="Courier New" w:eastAsia="Times New Roman" w:hAnsi="Courier New" w:cs="Courier New"/>
          <w:b/>
          <w:bCs/>
          <w:noProof/>
          <w:color w:val="68E868"/>
          <w:sz w:val="20"/>
          <w:szCs w:val="20"/>
          <w:lang w:val="en-US" w:eastAsia="ru-RU"/>
        </w:rPr>
        <w:t>px</w:t>
      </w:r>
      <w:r w:rsidR="00647890" w:rsidRPr="003C7DB9">
        <w:rPr>
          <w:rFonts w:ascii="Courier New" w:eastAsia="Times New Roman" w:hAnsi="Courier New" w:cs="Courier New"/>
          <w:noProof/>
          <w:color w:val="E1EFFF"/>
          <w:sz w:val="20"/>
          <w:szCs w:val="20"/>
          <w:lang w:val="en-US" w:eastAsia="ru-RU"/>
        </w:rPr>
        <w:t>;</w:t>
      </w:r>
      <w:r w:rsidR="00647890" w:rsidRPr="003C7DB9">
        <w:rPr>
          <w:rFonts w:ascii="Courier New" w:eastAsia="Times New Roman" w:hAnsi="Courier New" w:cs="Courier New"/>
          <w:noProof/>
          <w:color w:val="E1EFFF"/>
          <w:sz w:val="20"/>
          <w:szCs w:val="20"/>
          <w:lang w:val="en-US" w:eastAsia="ru-RU"/>
        </w:rPr>
        <w:br/>
        <w:t xml:space="preserve">            </w:t>
      </w:r>
      <w:r w:rsidR="00647890" w:rsidRPr="003C7DB9">
        <w:rPr>
          <w:rFonts w:ascii="Courier New" w:eastAsia="Times New Roman" w:hAnsi="Courier New" w:cs="Courier New"/>
          <w:noProof/>
          <w:color w:val="80FFBB"/>
          <w:sz w:val="20"/>
          <w:szCs w:val="20"/>
          <w:lang w:val="en-US" w:eastAsia="ru-RU"/>
        </w:rPr>
        <w:t>text-align</w:t>
      </w:r>
      <w:r w:rsidR="00647890" w:rsidRPr="003C7DB9">
        <w:rPr>
          <w:rFonts w:ascii="Courier New" w:eastAsia="Times New Roman" w:hAnsi="Courier New" w:cs="Courier New"/>
          <w:noProof/>
          <w:color w:val="FFFFFF"/>
          <w:sz w:val="20"/>
          <w:szCs w:val="20"/>
          <w:lang w:val="en-US" w:eastAsia="ru-RU"/>
        </w:rPr>
        <w:t xml:space="preserve">: </w:t>
      </w:r>
      <w:r w:rsidR="00647890" w:rsidRPr="003C7DB9">
        <w:rPr>
          <w:rFonts w:ascii="Courier New" w:eastAsia="Times New Roman" w:hAnsi="Courier New" w:cs="Courier New"/>
          <w:b/>
          <w:bCs/>
          <w:noProof/>
          <w:color w:val="68E868"/>
          <w:sz w:val="20"/>
          <w:szCs w:val="20"/>
          <w:lang w:val="en-US" w:eastAsia="ru-RU"/>
        </w:rPr>
        <w:t>center</w:t>
      </w:r>
      <w:r w:rsidR="00647890" w:rsidRPr="003C7DB9">
        <w:rPr>
          <w:rFonts w:ascii="Courier New" w:eastAsia="Times New Roman" w:hAnsi="Courier New" w:cs="Courier New"/>
          <w:noProof/>
          <w:color w:val="E1EFFF"/>
          <w:sz w:val="20"/>
          <w:szCs w:val="20"/>
          <w:lang w:val="en-US" w:eastAsia="ru-RU"/>
        </w:rPr>
        <w:t>;</w:t>
      </w:r>
      <w:r w:rsidR="00647890" w:rsidRPr="003C7DB9">
        <w:rPr>
          <w:rFonts w:ascii="Courier New" w:eastAsia="Times New Roman" w:hAnsi="Courier New" w:cs="Courier New"/>
          <w:noProof/>
          <w:color w:val="E1EFFF"/>
          <w:sz w:val="20"/>
          <w:szCs w:val="20"/>
          <w:lang w:val="en-US" w:eastAsia="ru-RU"/>
        </w:rPr>
        <w:br/>
        <w:t xml:space="preserve">            </w:t>
      </w:r>
      <w:r w:rsidR="00647890" w:rsidRPr="003C7DB9">
        <w:rPr>
          <w:rFonts w:ascii="Courier New" w:eastAsia="Times New Roman" w:hAnsi="Courier New" w:cs="Courier New"/>
          <w:noProof/>
          <w:color w:val="80FFBB"/>
          <w:sz w:val="20"/>
          <w:szCs w:val="20"/>
          <w:lang w:val="en-US" w:eastAsia="ru-RU"/>
        </w:rPr>
        <w:t>padding-top</w:t>
      </w:r>
      <w:r w:rsidR="00647890" w:rsidRPr="003C7DB9">
        <w:rPr>
          <w:rFonts w:ascii="Courier New" w:eastAsia="Times New Roman" w:hAnsi="Courier New" w:cs="Courier New"/>
          <w:noProof/>
          <w:color w:val="FFFFFF"/>
          <w:sz w:val="20"/>
          <w:szCs w:val="20"/>
          <w:lang w:val="en-US" w:eastAsia="ru-RU"/>
        </w:rPr>
        <w:t xml:space="preserve">: </w:t>
      </w:r>
      <w:r w:rsidR="00647890" w:rsidRPr="003C7DB9">
        <w:rPr>
          <w:rFonts w:ascii="Courier New" w:eastAsia="Times New Roman" w:hAnsi="Courier New" w:cs="Courier New"/>
          <w:noProof/>
          <w:color w:val="FF628C"/>
          <w:sz w:val="20"/>
          <w:szCs w:val="20"/>
          <w:lang w:val="en-US" w:eastAsia="ru-RU"/>
        </w:rPr>
        <w:t>30</w:t>
      </w:r>
      <w:r w:rsidR="00647890" w:rsidRPr="003C7DB9">
        <w:rPr>
          <w:rFonts w:ascii="Courier New" w:eastAsia="Times New Roman" w:hAnsi="Courier New" w:cs="Courier New"/>
          <w:b/>
          <w:bCs/>
          <w:noProof/>
          <w:color w:val="68E868"/>
          <w:sz w:val="20"/>
          <w:szCs w:val="20"/>
          <w:lang w:val="en-US" w:eastAsia="ru-RU"/>
        </w:rPr>
        <w:t>px</w:t>
      </w:r>
      <w:r w:rsidR="00647890" w:rsidRPr="003C7DB9">
        <w:rPr>
          <w:rFonts w:ascii="Courier New" w:eastAsia="Times New Roman" w:hAnsi="Courier New" w:cs="Courier New"/>
          <w:noProof/>
          <w:color w:val="E1EFFF"/>
          <w:sz w:val="20"/>
          <w:szCs w:val="20"/>
          <w:lang w:val="en-US" w:eastAsia="ru-RU"/>
        </w:rPr>
        <w:t>;</w:t>
      </w:r>
      <w:r w:rsidR="00647890" w:rsidRPr="003C7DB9">
        <w:rPr>
          <w:rFonts w:ascii="Courier New" w:eastAsia="Times New Roman" w:hAnsi="Courier New" w:cs="Courier New"/>
          <w:noProof/>
          <w:color w:val="E1EFFF"/>
          <w:sz w:val="20"/>
          <w:szCs w:val="20"/>
          <w:lang w:val="en-US" w:eastAsia="ru-RU"/>
        </w:rPr>
        <w:br/>
        <w:t xml:space="preserve">        }</w:t>
      </w:r>
      <w:r w:rsidR="00647890" w:rsidRPr="003C7DB9">
        <w:rPr>
          <w:rFonts w:ascii="Courier New" w:eastAsia="Times New Roman" w:hAnsi="Courier New" w:cs="Courier New"/>
          <w:noProof/>
          <w:color w:val="E1EFFF"/>
          <w:sz w:val="20"/>
          <w:szCs w:val="20"/>
          <w:lang w:val="en-US" w:eastAsia="ru-RU"/>
        </w:rPr>
        <w:br/>
      </w:r>
      <w:r w:rsidR="00647890" w:rsidRPr="003C7DB9">
        <w:rPr>
          <w:rFonts w:ascii="Courier New" w:eastAsia="Times New Roman" w:hAnsi="Courier New" w:cs="Courier New"/>
          <w:noProof/>
          <w:color w:val="E1EFFF"/>
          <w:sz w:val="20"/>
          <w:szCs w:val="20"/>
          <w:lang w:val="en-US" w:eastAsia="ru-RU"/>
        </w:rPr>
        <w:br/>
        <w:t xml:space="preserve">        </w:t>
      </w:r>
      <w:r w:rsidR="00647890" w:rsidRPr="003C7DB9">
        <w:rPr>
          <w:rFonts w:ascii="Courier New" w:eastAsia="Times New Roman" w:hAnsi="Courier New" w:cs="Courier New"/>
          <w:noProof/>
          <w:color w:val="FFDD00"/>
          <w:sz w:val="20"/>
          <w:szCs w:val="20"/>
          <w:lang w:val="en-US" w:eastAsia="ru-RU"/>
        </w:rPr>
        <w:t xml:space="preserve">footer </w:t>
      </w:r>
      <w:r w:rsidR="00647890" w:rsidRPr="003C7DB9">
        <w:rPr>
          <w:rFonts w:ascii="Courier New" w:eastAsia="Times New Roman" w:hAnsi="Courier New" w:cs="Courier New"/>
          <w:noProof/>
          <w:color w:val="E1EFFF"/>
          <w:sz w:val="20"/>
          <w:szCs w:val="20"/>
          <w:lang w:val="en-US" w:eastAsia="ru-RU"/>
        </w:rPr>
        <w:t>{</w:t>
      </w:r>
      <w:r w:rsidR="00647890" w:rsidRPr="003C7DB9">
        <w:rPr>
          <w:rFonts w:ascii="Courier New" w:eastAsia="Times New Roman" w:hAnsi="Courier New" w:cs="Courier New"/>
          <w:noProof/>
          <w:color w:val="E1EFFF"/>
          <w:sz w:val="20"/>
          <w:szCs w:val="20"/>
          <w:lang w:val="en-US" w:eastAsia="ru-RU"/>
        </w:rPr>
        <w:br/>
        <w:t xml:space="preserve">            </w:t>
      </w:r>
      <w:r w:rsidR="00647890" w:rsidRPr="003C7DB9">
        <w:rPr>
          <w:rFonts w:ascii="Courier New" w:eastAsia="Times New Roman" w:hAnsi="Courier New" w:cs="Courier New"/>
          <w:noProof/>
          <w:color w:val="80FFBB"/>
          <w:sz w:val="20"/>
          <w:szCs w:val="20"/>
          <w:lang w:val="en-US" w:eastAsia="ru-RU"/>
        </w:rPr>
        <w:t>background</w:t>
      </w:r>
      <w:r w:rsidR="00647890" w:rsidRPr="003C7DB9">
        <w:rPr>
          <w:rFonts w:ascii="Courier New" w:eastAsia="Times New Roman" w:hAnsi="Courier New" w:cs="Courier New"/>
          <w:noProof/>
          <w:color w:val="FFFFFF"/>
          <w:sz w:val="20"/>
          <w:szCs w:val="20"/>
          <w:lang w:val="en-US" w:eastAsia="ru-RU"/>
        </w:rPr>
        <w:t xml:space="preserve">: </w:t>
      </w:r>
      <w:r w:rsidR="00647890" w:rsidRPr="003C7DB9">
        <w:rPr>
          <w:rFonts w:ascii="Courier New" w:eastAsia="Times New Roman" w:hAnsi="Courier New" w:cs="Courier New"/>
          <w:b/>
          <w:bCs/>
          <w:noProof/>
          <w:color w:val="68E868"/>
          <w:sz w:val="20"/>
          <w:szCs w:val="20"/>
          <w:lang w:val="en-US" w:eastAsia="ru-RU"/>
        </w:rPr>
        <w:t>pink</w:t>
      </w:r>
      <w:r w:rsidR="00647890" w:rsidRPr="003C7DB9">
        <w:rPr>
          <w:rFonts w:ascii="Courier New" w:eastAsia="Times New Roman" w:hAnsi="Courier New" w:cs="Courier New"/>
          <w:noProof/>
          <w:color w:val="E1EFFF"/>
          <w:sz w:val="20"/>
          <w:szCs w:val="20"/>
          <w:lang w:val="en-US" w:eastAsia="ru-RU"/>
        </w:rPr>
        <w:t>;</w:t>
      </w:r>
      <w:r w:rsidR="00647890" w:rsidRPr="003C7DB9">
        <w:rPr>
          <w:rFonts w:ascii="Courier New" w:eastAsia="Times New Roman" w:hAnsi="Courier New" w:cs="Courier New"/>
          <w:noProof/>
          <w:color w:val="E1EFFF"/>
          <w:sz w:val="20"/>
          <w:szCs w:val="20"/>
          <w:lang w:val="en-US" w:eastAsia="ru-RU"/>
        </w:rPr>
        <w:br/>
        <w:t xml:space="preserve">            </w:t>
      </w:r>
      <w:r w:rsidR="00647890" w:rsidRPr="003C7DB9">
        <w:rPr>
          <w:rFonts w:ascii="Courier New" w:eastAsia="Times New Roman" w:hAnsi="Courier New" w:cs="Courier New"/>
          <w:noProof/>
          <w:color w:val="80FFBB"/>
          <w:sz w:val="20"/>
          <w:szCs w:val="20"/>
          <w:lang w:val="en-US" w:eastAsia="ru-RU"/>
        </w:rPr>
        <w:t>width</w:t>
      </w:r>
      <w:r w:rsidR="00647890" w:rsidRPr="003C7DB9">
        <w:rPr>
          <w:rFonts w:ascii="Courier New" w:eastAsia="Times New Roman" w:hAnsi="Courier New" w:cs="Courier New"/>
          <w:noProof/>
          <w:color w:val="FFFFFF"/>
          <w:sz w:val="20"/>
          <w:szCs w:val="20"/>
          <w:lang w:val="en-US" w:eastAsia="ru-RU"/>
        </w:rPr>
        <w:t xml:space="preserve">: </w:t>
      </w:r>
      <w:r w:rsidR="00647890" w:rsidRPr="003C7DB9">
        <w:rPr>
          <w:rFonts w:ascii="Courier New" w:eastAsia="Times New Roman" w:hAnsi="Courier New" w:cs="Courier New"/>
          <w:noProof/>
          <w:color w:val="FF628C"/>
          <w:sz w:val="20"/>
          <w:szCs w:val="20"/>
          <w:lang w:val="en-US" w:eastAsia="ru-RU"/>
        </w:rPr>
        <w:t>900</w:t>
      </w:r>
      <w:r w:rsidR="00647890" w:rsidRPr="003C7DB9">
        <w:rPr>
          <w:rFonts w:ascii="Courier New" w:eastAsia="Times New Roman" w:hAnsi="Courier New" w:cs="Courier New"/>
          <w:b/>
          <w:bCs/>
          <w:noProof/>
          <w:color w:val="68E868"/>
          <w:sz w:val="20"/>
          <w:szCs w:val="20"/>
          <w:lang w:val="en-US" w:eastAsia="ru-RU"/>
        </w:rPr>
        <w:t>px</w:t>
      </w:r>
      <w:r w:rsidR="00647890" w:rsidRPr="003C7DB9">
        <w:rPr>
          <w:rFonts w:ascii="Courier New" w:eastAsia="Times New Roman" w:hAnsi="Courier New" w:cs="Courier New"/>
          <w:noProof/>
          <w:color w:val="E1EFFF"/>
          <w:sz w:val="20"/>
          <w:szCs w:val="20"/>
          <w:lang w:val="en-US" w:eastAsia="ru-RU"/>
        </w:rPr>
        <w:t>;</w:t>
      </w:r>
      <w:r w:rsidR="00647890" w:rsidRPr="003C7DB9">
        <w:rPr>
          <w:rFonts w:ascii="Courier New" w:eastAsia="Times New Roman" w:hAnsi="Courier New" w:cs="Courier New"/>
          <w:noProof/>
          <w:color w:val="E1EFFF"/>
          <w:sz w:val="20"/>
          <w:szCs w:val="20"/>
          <w:lang w:val="en-US" w:eastAsia="ru-RU"/>
        </w:rPr>
        <w:br/>
        <w:t xml:space="preserve">            </w:t>
      </w:r>
      <w:r w:rsidR="00647890" w:rsidRPr="003C7DB9">
        <w:rPr>
          <w:rFonts w:ascii="Courier New" w:eastAsia="Times New Roman" w:hAnsi="Courier New" w:cs="Courier New"/>
          <w:noProof/>
          <w:color w:val="80FFBB"/>
          <w:sz w:val="20"/>
          <w:szCs w:val="20"/>
          <w:lang w:val="en-US" w:eastAsia="ru-RU"/>
        </w:rPr>
        <w:t>height</w:t>
      </w:r>
      <w:r w:rsidR="00647890" w:rsidRPr="003C7DB9">
        <w:rPr>
          <w:rFonts w:ascii="Courier New" w:eastAsia="Times New Roman" w:hAnsi="Courier New" w:cs="Courier New"/>
          <w:noProof/>
          <w:color w:val="FFFFFF"/>
          <w:sz w:val="20"/>
          <w:szCs w:val="20"/>
          <w:lang w:val="en-US" w:eastAsia="ru-RU"/>
        </w:rPr>
        <w:t xml:space="preserve">: </w:t>
      </w:r>
      <w:r w:rsidR="00647890" w:rsidRPr="003C7DB9">
        <w:rPr>
          <w:rFonts w:ascii="Courier New" w:eastAsia="Times New Roman" w:hAnsi="Courier New" w:cs="Courier New"/>
          <w:noProof/>
          <w:color w:val="FF628C"/>
          <w:sz w:val="20"/>
          <w:szCs w:val="20"/>
          <w:lang w:val="en-US" w:eastAsia="ru-RU"/>
        </w:rPr>
        <w:t>100</w:t>
      </w:r>
      <w:r w:rsidR="00647890" w:rsidRPr="003C7DB9">
        <w:rPr>
          <w:rFonts w:ascii="Courier New" w:eastAsia="Times New Roman" w:hAnsi="Courier New" w:cs="Courier New"/>
          <w:b/>
          <w:bCs/>
          <w:noProof/>
          <w:color w:val="68E868"/>
          <w:sz w:val="20"/>
          <w:szCs w:val="20"/>
          <w:lang w:val="en-US" w:eastAsia="ru-RU"/>
        </w:rPr>
        <w:t>px</w:t>
      </w:r>
      <w:r w:rsidR="00647890" w:rsidRPr="003C7DB9">
        <w:rPr>
          <w:rFonts w:ascii="Courier New" w:eastAsia="Times New Roman" w:hAnsi="Courier New" w:cs="Courier New"/>
          <w:noProof/>
          <w:color w:val="E1EFFF"/>
          <w:sz w:val="20"/>
          <w:szCs w:val="20"/>
          <w:lang w:val="en-US" w:eastAsia="ru-RU"/>
        </w:rPr>
        <w:t>;</w:t>
      </w:r>
      <w:r w:rsidR="00647890" w:rsidRPr="003C7DB9">
        <w:rPr>
          <w:rFonts w:ascii="Courier New" w:eastAsia="Times New Roman" w:hAnsi="Courier New" w:cs="Courier New"/>
          <w:noProof/>
          <w:color w:val="E1EFFF"/>
          <w:sz w:val="20"/>
          <w:szCs w:val="20"/>
          <w:lang w:val="en-US" w:eastAsia="ru-RU"/>
        </w:rPr>
        <w:br/>
        <w:t xml:space="preserve">            </w:t>
      </w:r>
      <w:r w:rsidR="00647890" w:rsidRPr="003C7DB9">
        <w:rPr>
          <w:rFonts w:ascii="Courier New" w:eastAsia="Times New Roman" w:hAnsi="Courier New" w:cs="Courier New"/>
          <w:noProof/>
          <w:color w:val="80FFBB"/>
          <w:sz w:val="20"/>
          <w:szCs w:val="20"/>
          <w:lang w:val="en-US" w:eastAsia="ru-RU"/>
        </w:rPr>
        <w:t>text-align</w:t>
      </w:r>
      <w:r w:rsidR="00647890" w:rsidRPr="003C7DB9">
        <w:rPr>
          <w:rFonts w:ascii="Courier New" w:eastAsia="Times New Roman" w:hAnsi="Courier New" w:cs="Courier New"/>
          <w:noProof/>
          <w:color w:val="FFFFFF"/>
          <w:sz w:val="20"/>
          <w:szCs w:val="20"/>
          <w:lang w:val="en-US" w:eastAsia="ru-RU"/>
        </w:rPr>
        <w:t xml:space="preserve">: </w:t>
      </w:r>
      <w:r w:rsidR="00647890" w:rsidRPr="003C7DB9">
        <w:rPr>
          <w:rFonts w:ascii="Courier New" w:eastAsia="Times New Roman" w:hAnsi="Courier New" w:cs="Courier New"/>
          <w:b/>
          <w:bCs/>
          <w:noProof/>
          <w:color w:val="68E868"/>
          <w:sz w:val="20"/>
          <w:szCs w:val="20"/>
          <w:lang w:val="en-US" w:eastAsia="ru-RU"/>
        </w:rPr>
        <w:t>center</w:t>
      </w:r>
      <w:r w:rsidR="00647890" w:rsidRPr="003C7DB9">
        <w:rPr>
          <w:rFonts w:ascii="Courier New" w:eastAsia="Times New Roman" w:hAnsi="Courier New" w:cs="Courier New"/>
          <w:noProof/>
          <w:color w:val="E1EFFF"/>
          <w:sz w:val="20"/>
          <w:szCs w:val="20"/>
          <w:lang w:val="en-US" w:eastAsia="ru-RU"/>
        </w:rPr>
        <w:t>;</w:t>
      </w:r>
      <w:r w:rsidR="00647890" w:rsidRPr="003C7DB9">
        <w:rPr>
          <w:rFonts w:ascii="Courier New" w:eastAsia="Times New Roman" w:hAnsi="Courier New" w:cs="Courier New"/>
          <w:noProof/>
          <w:color w:val="E1EFFF"/>
          <w:sz w:val="20"/>
          <w:szCs w:val="20"/>
          <w:lang w:val="en-US" w:eastAsia="ru-RU"/>
        </w:rPr>
        <w:br/>
        <w:t xml:space="preserve">            </w:t>
      </w:r>
      <w:r w:rsidR="00647890" w:rsidRPr="003C7DB9">
        <w:rPr>
          <w:rFonts w:ascii="Courier New" w:eastAsia="Times New Roman" w:hAnsi="Courier New" w:cs="Courier New"/>
          <w:noProof/>
          <w:color w:val="80FFBB"/>
          <w:sz w:val="20"/>
          <w:szCs w:val="20"/>
          <w:lang w:val="en-US" w:eastAsia="ru-RU"/>
        </w:rPr>
        <w:t>padding_top</w:t>
      </w:r>
      <w:r w:rsidR="00647890" w:rsidRPr="003C7DB9">
        <w:rPr>
          <w:rFonts w:ascii="Courier New" w:eastAsia="Times New Roman" w:hAnsi="Courier New" w:cs="Courier New"/>
          <w:noProof/>
          <w:color w:val="FFFFFF"/>
          <w:sz w:val="20"/>
          <w:szCs w:val="20"/>
          <w:lang w:val="en-US" w:eastAsia="ru-RU"/>
        </w:rPr>
        <w:t xml:space="preserve">: </w:t>
      </w:r>
      <w:r w:rsidR="00647890" w:rsidRPr="003C7DB9">
        <w:rPr>
          <w:rFonts w:ascii="Courier New" w:eastAsia="Times New Roman" w:hAnsi="Courier New" w:cs="Courier New"/>
          <w:noProof/>
          <w:color w:val="FF628C"/>
          <w:sz w:val="20"/>
          <w:szCs w:val="20"/>
          <w:lang w:val="en-US" w:eastAsia="ru-RU"/>
        </w:rPr>
        <w:t>30</w:t>
      </w:r>
      <w:r w:rsidR="00647890" w:rsidRPr="003C7DB9">
        <w:rPr>
          <w:rFonts w:ascii="Courier New" w:eastAsia="Times New Roman" w:hAnsi="Courier New" w:cs="Courier New"/>
          <w:b/>
          <w:bCs/>
          <w:noProof/>
          <w:color w:val="68E868"/>
          <w:sz w:val="20"/>
          <w:szCs w:val="20"/>
          <w:lang w:val="en-US" w:eastAsia="ru-RU"/>
        </w:rPr>
        <w:t>px</w:t>
      </w:r>
      <w:r w:rsidR="00647890" w:rsidRPr="003C7DB9">
        <w:rPr>
          <w:rFonts w:ascii="Courier New" w:eastAsia="Times New Roman" w:hAnsi="Courier New" w:cs="Courier New"/>
          <w:noProof/>
          <w:color w:val="E1EFFF"/>
          <w:sz w:val="20"/>
          <w:szCs w:val="20"/>
          <w:lang w:val="en-US" w:eastAsia="ru-RU"/>
        </w:rPr>
        <w:t>;</w:t>
      </w:r>
      <w:r w:rsidR="00647890" w:rsidRPr="003C7DB9">
        <w:rPr>
          <w:rFonts w:ascii="Courier New" w:eastAsia="Times New Roman" w:hAnsi="Courier New" w:cs="Courier New"/>
          <w:noProof/>
          <w:color w:val="E1EFFF"/>
          <w:sz w:val="20"/>
          <w:szCs w:val="20"/>
          <w:lang w:val="en-US" w:eastAsia="ru-RU"/>
        </w:rPr>
        <w:br/>
        <w:t xml:space="preserve">            </w:t>
      </w:r>
      <w:r w:rsidR="00647890" w:rsidRPr="003C7DB9">
        <w:rPr>
          <w:rFonts w:ascii="Courier New" w:eastAsia="Times New Roman" w:hAnsi="Courier New" w:cs="Courier New"/>
          <w:noProof/>
          <w:color w:val="80FFBB"/>
          <w:sz w:val="20"/>
          <w:szCs w:val="20"/>
          <w:lang w:val="en-US" w:eastAsia="ru-RU"/>
        </w:rPr>
        <w:t>margin</w:t>
      </w:r>
      <w:r w:rsidR="00647890" w:rsidRPr="003C7DB9">
        <w:rPr>
          <w:rFonts w:ascii="Courier New" w:eastAsia="Times New Roman" w:hAnsi="Courier New" w:cs="Courier New"/>
          <w:noProof/>
          <w:color w:val="FFFFFF"/>
          <w:sz w:val="20"/>
          <w:szCs w:val="20"/>
          <w:lang w:val="en-US" w:eastAsia="ru-RU"/>
        </w:rPr>
        <w:t xml:space="preserve">: </w:t>
      </w:r>
      <w:r w:rsidR="00647890" w:rsidRPr="003C7DB9">
        <w:rPr>
          <w:rFonts w:ascii="Courier New" w:eastAsia="Times New Roman" w:hAnsi="Courier New" w:cs="Courier New"/>
          <w:noProof/>
          <w:color w:val="FF628C"/>
          <w:sz w:val="20"/>
          <w:szCs w:val="20"/>
          <w:lang w:val="en-US" w:eastAsia="ru-RU"/>
        </w:rPr>
        <w:t>10</w:t>
      </w:r>
      <w:r w:rsidR="00647890" w:rsidRPr="003C7DB9">
        <w:rPr>
          <w:rFonts w:ascii="Courier New" w:eastAsia="Times New Roman" w:hAnsi="Courier New" w:cs="Courier New"/>
          <w:b/>
          <w:bCs/>
          <w:noProof/>
          <w:color w:val="68E868"/>
          <w:sz w:val="20"/>
          <w:szCs w:val="20"/>
          <w:lang w:val="en-US" w:eastAsia="ru-RU"/>
        </w:rPr>
        <w:t>px auto</w:t>
      </w:r>
      <w:r w:rsidR="00647890" w:rsidRPr="003C7DB9">
        <w:rPr>
          <w:rFonts w:ascii="Courier New" w:eastAsia="Times New Roman" w:hAnsi="Courier New" w:cs="Courier New"/>
          <w:noProof/>
          <w:color w:val="E1EFFF"/>
          <w:sz w:val="20"/>
          <w:szCs w:val="20"/>
          <w:lang w:val="en-US" w:eastAsia="ru-RU"/>
        </w:rPr>
        <w:t>;</w:t>
      </w:r>
      <w:r w:rsidR="00647890" w:rsidRPr="003C7DB9">
        <w:rPr>
          <w:rFonts w:ascii="Courier New" w:eastAsia="Times New Roman" w:hAnsi="Courier New" w:cs="Courier New"/>
          <w:noProof/>
          <w:color w:val="E1EFFF"/>
          <w:sz w:val="20"/>
          <w:szCs w:val="20"/>
          <w:lang w:val="en-US" w:eastAsia="ru-RU"/>
        </w:rPr>
        <w:br/>
        <w:t xml:space="preserve">        }</w:t>
      </w:r>
      <w:r w:rsidR="00647890" w:rsidRPr="003C7DB9">
        <w:rPr>
          <w:rFonts w:ascii="Courier New" w:eastAsia="Times New Roman" w:hAnsi="Courier New" w:cs="Courier New"/>
          <w:noProof/>
          <w:color w:val="E1EFFF"/>
          <w:sz w:val="20"/>
          <w:szCs w:val="20"/>
          <w:lang w:val="en-US" w:eastAsia="ru-RU"/>
        </w:rPr>
        <w:br/>
        <w:t xml:space="preserve">    &lt;/</w:t>
      </w:r>
      <w:r w:rsidR="00647890" w:rsidRPr="003C7DB9">
        <w:rPr>
          <w:rFonts w:ascii="Courier New" w:eastAsia="Times New Roman" w:hAnsi="Courier New" w:cs="Courier New"/>
          <w:noProof/>
          <w:color w:val="9EFFFF"/>
          <w:sz w:val="20"/>
          <w:szCs w:val="20"/>
          <w:lang w:val="en-US" w:eastAsia="ru-RU"/>
        </w:rPr>
        <w:t>style</w:t>
      </w:r>
      <w:r w:rsidR="00647890" w:rsidRPr="003C7DB9">
        <w:rPr>
          <w:rFonts w:ascii="Courier New" w:eastAsia="Times New Roman" w:hAnsi="Courier New" w:cs="Courier New"/>
          <w:noProof/>
          <w:color w:val="E1EFFF"/>
          <w:sz w:val="20"/>
          <w:szCs w:val="20"/>
          <w:lang w:val="en-US" w:eastAsia="ru-RU"/>
        </w:rPr>
        <w:t>&gt;</w:t>
      </w:r>
      <w:r w:rsidR="00647890" w:rsidRPr="003C7DB9">
        <w:rPr>
          <w:rFonts w:ascii="Courier New" w:eastAsia="Times New Roman" w:hAnsi="Courier New" w:cs="Courier New"/>
          <w:noProof/>
          <w:color w:val="E1EFFF"/>
          <w:sz w:val="20"/>
          <w:szCs w:val="20"/>
          <w:lang w:val="en-US" w:eastAsia="ru-RU"/>
        </w:rPr>
        <w:br/>
      </w:r>
      <w:r w:rsidR="00647890" w:rsidRPr="003C7DB9">
        <w:rPr>
          <w:rFonts w:ascii="Courier New" w:eastAsia="Times New Roman" w:hAnsi="Courier New" w:cs="Courier New"/>
          <w:noProof/>
          <w:color w:val="E1EFFF"/>
          <w:sz w:val="20"/>
          <w:szCs w:val="20"/>
          <w:lang w:val="en-US" w:eastAsia="ru-RU"/>
        </w:rPr>
        <w:br/>
        <w:t>&lt;/</w:t>
      </w:r>
      <w:r w:rsidR="00647890" w:rsidRPr="003C7DB9">
        <w:rPr>
          <w:rFonts w:ascii="Courier New" w:eastAsia="Times New Roman" w:hAnsi="Courier New" w:cs="Courier New"/>
          <w:noProof/>
          <w:color w:val="9EFFFF"/>
          <w:sz w:val="20"/>
          <w:szCs w:val="20"/>
          <w:lang w:val="en-US" w:eastAsia="ru-RU"/>
        </w:rPr>
        <w:t>head</w:t>
      </w:r>
      <w:r w:rsidR="00647890" w:rsidRPr="003C7DB9">
        <w:rPr>
          <w:rFonts w:ascii="Courier New" w:eastAsia="Times New Roman" w:hAnsi="Courier New" w:cs="Courier New"/>
          <w:noProof/>
          <w:color w:val="E1EFFF"/>
          <w:sz w:val="20"/>
          <w:szCs w:val="20"/>
          <w:lang w:val="en-US" w:eastAsia="ru-RU"/>
        </w:rPr>
        <w:t>&gt;</w:t>
      </w:r>
      <w:r w:rsidR="00647890" w:rsidRPr="003C7DB9">
        <w:rPr>
          <w:rFonts w:ascii="Courier New" w:eastAsia="Times New Roman" w:hAnsi="Courier New" w:cs="Courier New"/>
          <w:noProof/>
          <w:color w:val="E1EFFF"/>
          <w:sz w:val="20"/>
          <w:szCs w:val="20"/>
          <w:lang w:val="en-US" w:eastAsia="ru-RU"/>
        </w:rPr>
        <w:br/>
      </w:r>
      <w:r w:rsidR="00647890" w:rsidRPr="003C7DB9">
        <w:rPr>
          <w:rFonts w:ascii="Courier New" w:eastAsia="Times New Roman" w:hAnsi="Courier New" w:cs="Courier New"/>
          <w:noProof/>
          <w:color w:val="E1EFFF"/>
          <w:sz w:val="20"/>
          <w:szCs w:val="20"/>
          <w:lang w:val="en-US" w:eastAsia="ru-RU"/>
        </w:rPr>
        <w:br/>
        <w:t>&lt;</w:t>
      </w:r>
      <w:r w:rsidR="00647890" w:rsidRPr="003C7DB9">
        <w:rPr>
          <w:rFonts w:ascii="Courier New" w:eastAsia="Times New Roman" w:hAnsi="Courier New" w:cs="Courier New"/>
          <w:noProof/>
          <w:color w:val="9EFFFF"/>
          <w:sz w:val="20"/>
          <w:szCs w:val="20"/>
          <w:lang w:val="en-US" w:eastAsia="ru-RU"/>
        </w:rPr>
        <w:t>body</w:t>
      </w:r>
      <w:r w:rsidR="00647890" w:rsidRPr="003C7DB9">
        <w:rPr>
          <w:rFonts w:ascii="Courier New" w:eastAsia="Times New Roman" w:hAnsi="Courier New" w:cs="Courier New"/>
          <w:noProof/>
          <w:color w:val="E1EFFF"/>
          <w:sz w:val="20"/>
          <w:szCs w:val="20"/>
          <w:lang w:val="en-US" w:eastAsia="ru-RU"/>
        </w:rPr>
        <w:t>&gt;</w:t>
      </w:r>
      <w:r w:rsidR="00647890" w:rsidRPr="003C7DB9">
        <w:rPr>
          <w:rFonts w:ascii="Courier New" w:eastAsia="Times New Roman" w:hAnsi="Courier New" w:cs="Courier New"/>
          <w:noProof/>
          <w:color w:val="E1EFFF"/>
          <w:sz w:val="20"/>
          <w:szCs w:val="20"/>
          <w:lang w:val="en-US" w:eastAsia="ru-RU"/>
        </w:rPr>
        <w:br/>
      </w:r>
      <w:r w:rsidR="00647890" w:rsidRPr="003C7DB9">
        <w:rPr>
          <w:rFonts w:ascii="Courier New" w:eastAsia="Times New Roman" w:hAnsi="Courier New" w:cs="Courier New"/>
          <w:noProof/>
          <w:color w:val="E1EFFF"/>
          <w:sz w:val="20"/>
          <w:szCs w:val="20"/>
          <w:lang w:val="en-US" w:eastAsia="ru-RU"/>
        </w:rPr>
        <w:br/>
        <w:t>&lt;</w:t>
      </w:r>
      <w:r w:rsidR="00647890" w:rsidRPr="003C7DB9">
        <w:rPr>
          <w:rFonts w:ascii="Courier New" w:eastAsia="Times New Roman" w:hAnsi="Courier New" w:cs="Courier New"/>
          <w:noProof/>
          <w:color w:val="9EFFFF"/>
          <w:sz w:val="20"/>
          <w:szCs w:val="20"/>
          <w:lang w:val="en-US" w:eastAsia="ru-RU"/>
        </w:rPr>
        <w:t>header</w:t>
      </w:r>
      <w:r w:rsidR="00647890" w:rsidRPr="003C7DB9">
        <w:rPr>
          <w:rFonts w:ascii="Courier New" w:eastAsia="Times New Roman" w:hAnsi="Courier New" w:cs="Courier New"/>
          <w:noProof/>
          <w:color w:val="E1EFFF"/>
          <w:sz w:val="20"/>
          <w:szCs w:val="20"/>
          <w:lang w:val="en-US" w:eastAsia="ru-RU"/>
        </w:rPr>
        <w:t>&gt;</w:t>
      </w:r>
      <w:r w:rsidR="00647890" w:rsidRPr="003C7DB9">
        <w:rPr>
          <w:rFonts w:ascii="Courier New" w:eastAsia="Times New Roman" w:hAnsi="Courier New" w:cs="Courier New"/>
          <w:b/>
          <w:bCs/>
          <w:noProof/>
          <w:color w:val="FFFFFF"/>
          <w:sz w:val="20"/>
          <w:szCs w:val="20"/>
          <w:lang w:val="en-US" w:eastAsia="ru-RU"/>
        </w:rPr>
        <w:t>I'm header</w:t>
      </w:r>
      <w:r w:rsidR="00647890" w:rsidRPr="003C7DB9">
        <w:rPr>
          <w:rFonts w:ascii="Courier New" w:eastAsia="Times New Roman" w:hAnsi="Courier New" w:cs="Courier New"/>
          <w:noProof/>
          <w:color w:val="E1EFFF"/>
          <w:sz w:val="20"/>
          <w:szCs w:val="20"/>
          <w:lang w:val="en-US" w:eastAsia="ru-RU"/>
        </w:rPr>
        <w:t>&lt;/</w:t>
      </w:r>
      <w:r w:rsidR="00647890" w:rsidRPr="003C7DB9">
        <w:rPr>
          <w:rFonts w:ascii="Courier New" w:eastAsia="Times New Roman" w:hAnsi="Courier New" w:cs="Courier New"/>
          <w:noProof/>
          <w:color w:val="9EFFFF"/>
          <w:sz w:val="20"/>
          <w:szCs w:val="20"/>
          <w:lang w:val="en-US" w:eastAsia="ru-RU"/>
        </w:rPr>
        <w:t>header</w:t>
      </w:r>
      <w:r w:rsidR="00647890" w:rsidRPr="003C7DB9">
        <w:rPr>
          <w:rFonts w:ascii="Courier New" w:eastAsia="Times New Roman" w:hAnsi="Courier New" w:cs="Courier New"/>
          <w:noProof/>
          <w:color w:val="E1EFFF"/>
          <w:sz w:val="20"/>
          <w:szCs w:val="20"/>
          <w:lang w:val="en-US" w:eastAsia="ru-RU"/>
        </w:rPr>
        <w:t>&gt;</w:t>
      </w:r>
      <w:r w:rsidR="00647890" w:rsidRPr="003C7DB9">
        <w:rPr>
          <w:rFonts w:ascii="Courier New" w:eastAsia="Times New Roman" w:hAnsi="Courier New" w:cs="Courier New"/>
          <w:noProof/>
          <w:color w:val="E1EFFF"/>
          <w:sz w:val="20"/>
          <w:szCs w:val="20"/>
          <w:lang w:val="en-US" w:eastAsia="ru-RU"/>
        </w:rPr>
        <w:br/>
      </w:r>
      <w:r w:rsidR="00647890" w:rsidRPr="003C7DB9">
        <w:rPr>
          <w:rFonts w:ascii="Courier New" w:eastAsia="Times New Roman" w:hAnsi="Courier New" w:cs="Courier New"/>
          <w:noProof/>
          <w:color w:val="E1EFFF"/>
          <w:sz w:val="20"/>
          <w:szCs w:val="20"/>
          <w:lang w:val="en-US" w:eastAsia="ru-RU"/>
        </w:rPr>
        <w:br/>
        <w:t>&lt;</w:t>
      </w:r>
      <w:r w:rsidR="00647890" w:rsidRPr="003C7DB9">
        <w:rPr>
          <w:rFonts w:ascii="Courier New" w:eastAsia="Times New Roman" w:hAnsi="Courier New" w:cs="Courier New"/>
          <w:noProof/>
          <w:color w:val="9EFFFF"/>
          <w:sz w:val="20"/>
          <w:szCs w:val="20"/>
          <w:lang w:val="en-US" w:eastAsia="ru-RU"/>
        </w:rPr>
        <w:t>div</w:t>
      </w:r>
      <w:r w:rsidR="00647890" w:rsidRPr="003C7DB9">
        <w:rPr>
          <w:rFonts w:ascii="Courier New" w:eastAsia="Times New Roman" w:hAnsi="Courier New" w:cs="Courier New"/>
          <w:noProof/>
          <w:color w:val="E1EFFF"/>
          <w:sz w:val="20"/>
          <w:szCs w:val="20"/>
          <w:lang w:val="en-US" w:eastAsia="ru-RU"/>
        </w:rPr>
        <w:t>&gt;</w:t>
      </w:r>
      <w:r w:rsidR="00647890" w:rsidRPr="003C7DB9">
        <w:rPr>
          <w:rFonts w:ascii="Courier New" w:eastAsia="Times New Roman" w:hAnsi="Courier New" w:cs="Courier New"/>
          <w:noProof/>
          <w:color w:val="E1EFFF"/>
          <w:sz w:val="20"/>
          <w:szCs w:val="20"/>
          <w:lang w:val="en-US" w:eastAsia="ru-RU"/>
        </w:rPr>
        <w:br/>
        <w:t xml:space="preserve">    &lt;</w:t>
      </w:r>
      <w:r w:rsidR="00647890" w:rsidRPr="003C7DB9">
        <w:rPr>
          <w:rFonts w:ascii="Courier New" w:eastAsia="Times New Roman" w:hAnsi="Courier New" w:cs="Courier New"/>
          <w:noProof/>
          <w:color w:val="9EFFFF"/>
          <w:sz w:val="20"/>
          <w:szCs w:val="20"/>
          <w:lang w:val="en-US" w:eastAsia="ru-RU"/>
        </w:rPr>
        <w:t>aside</w:t>
      </w:r>
      <w:r w:rsidR="00647890" w:rsidRPr="003C7DB9">
        <w:rPr>
          <w:rFonts w:ascii="Courier New" w:eastAsia="Times New Roman" w:hAnsi="Courier New" w:cs="Courier New"/>
          <w:noProof/>
          <w:color w:val="E1EFFF"/>
          <w:sz w:val="20"/>
          <w:szCs w:val="20"/>
          <w:lang w:val="en-US" w:eastAsia="ru-RU"/>
        </w:rPr>
        <w:t>&gt;</w:t>
      </w:r>
      <w:r w:rsidR="00647890" w:rsidRPr="003C7DB9">
        <w:rPr>
          <w:rFonts w:ascii="Courier New" w:eastAsia="Times New Roman" w:hAnsi="Courier New" w:cs="Courier New"/>
          <w:b/>
          <w:bCs/>
          <w:noProof/>
          <w:color w:val="FFFFFF"/>
          <w:sz w:val="20"/>
          <w:szCs w:val="20"/>
          <w:lang w:val="en-US" w:eastAsia="ru-RU"/>
        </w:rPr>
        <w:t>I'm left sidebar</w:t>
      </w:r>
      <w:r w:rsidR="00647890" w:rsidRPr="003C7DB9">
        <w:rPr>
          <w:rFonts w:ascii="Courier New" w:eastAsia="Times New Roman" w:hAnsi="Courier New" w:cs="Courier New"/>
          <w:noProof/>
          <w:color w:val="E1EFFF"/>
          <w:sz w:val="20"/>
          <w:szCs w:val="20"/>
          <w:lang w:val="en-US" w:eastAsia="ru-RU"/>
        </w:rPr>
        <w:t>&lt;/</w:t>
      </w:r>
      <w:r w:rsidR="00647890" w:rsidRPr="003C7DB9">
        <w:rPr>
          <w:rFonts w:ascii="Courier New" w:eastAsia="Times New Roman" w:hAnsi="Courier New" w:cs="Courier New"/>
          <w:noProof/>
          <w:color w:val="9EFFFF"/>
          <w:sz w:val="20"/>
          <w:szCs w:val="20"/>
          <w:lang w:val="en-US" w:eastAsia="ru-RU"/>
        </w:rPr>
        <w:t>aside</w:t>
      </w:r>
      <w:r w:rsidR="00647890" w:rsidRPr="003C7DB9">
        <w:rPr>
          <w:rFonts w:ascii="Courier New" w:eastAsia="Times New Roman" w:hAnsi="Courier New" w:cs="Courier New"/>
          <w:noProof/>
          <w:color w:val="E1EFFF"/>
          <w:sz w:val="20"/>
          <w:szCs w:val="20"/>
          <w:lang w:val="en-US" w:eastAsia="ru-RU"/>
        </w:rPr>
        <w:t>&gt;</w:t>
      </w:r>
      <w:r w:rsidR="00647890" w:rsidRPr="003C7DB9">
        <w:rPr>
          <w:rFonts w:ascii="Courier New" w:eastAsia="Times New Roman" w:hAnsi="Courier New" w:cs="Courier New"/>
          <w:noProof/>
          <w:color w:val="E1EFFF"/>
          <w:sz w:val="20"/>
          <w:szCs w:val="20"/>
          <w:lang w:val="en-US" w:eastAsia="ru-RU"/>
        </w:rPr>
        <w:br/>
        <w:t xml:space="preserve">    &lt;</w:t>
      </w:r>
      <w:r w:rsidR="00647890" w:rsidRPr="003C7DB9">
        <w:rPr>
          <w:rFonts w:ascii="Courier New" w:eastAsia="Times New Roman" w:hAnsi="Courier New" w:cs="Courier New"/>
          <w:noProof/>
          <w:color w:val="9EFFFF"/>
          <w:sz w:val="20"/>
          <w:szCs w:val="20"/>
          <w:lang w:val="en-US" w:eastAsia="ru-RU"/>
        </w:rPr>
        <w:t>main</w:t>
      </w:r>
      <w:r w:rsidR="00647890" w:rsidRPr="003C7DB9">
        <w:rPr>
          <w:rFonts w:ascii="Courier New" w:eastAsia="Times New Roman" w:hAnsi="Courier New" w:cs="Courier New"/>
          <w:noProof/>
          <w:color w:val="E1EFFF"/>
          <w:sz w:val="20"/>
          <w:szCs w:val="20"/>
          <w:lang w:val="en-US" w:eastAsia="ru-RU"/>
        </w:rPr>
        <w:t>&gt;</w:t>
      </w:r>
      <w:r w:rsidR="00647890" w:rsidRPr="003C7DB9">
        <w:rPr>
          <w:rFonts w:ascii="Courier New" w:eastAsia="Times New Roman" w:hAnsi="Courier New" w:cs="Courier New"/>
          <w:b/>
          <w:bCs/>
          <w:noProof/>
          <w:color w:val="FFFFFF"/>
          <w:sz w:val="20"/>
          <w:szCs w:val="20"/>
          <w:lang w:val="en-US" w:eastAsia="ru-RU"/>
        </w:rPr>
        <w:t>I'm main part</w:t>
      </w:r>
      <w:r w:rsidR="00647890" w:rsidRPr="003C7DB9">
        <w:rPr>
          <w:rFonts w:ascii="Courier New" w:eastAsia="Times New Roman" w:hAnsi="Courier New" w:cs="Courier New"/>
          <w:noProof/>
          <w:color w:val="E1EFFF"/>
          <w:sz w:val="20"/>
          <w:szCs w:val="20"/>
          <w:lang w:val="en-US" w:eastAsia="ru-RU"/>
        </w:rPr>
        <w:t>&lt;/</w:t>
      </w:r>
      <w:r w:rsidR="00647890" w:rsidRPr="003C7DB9">
        <w:rPr>
          <w:rFonts w:ascii="Courier New" w:eastAsia="Times New Roman" w:hAnsi="Courier New" w:cs="Courier New"/>
          <w:noProof/>
          <w:color w:val="9EFFFF"/>
          <w:sz w:val="20"/>
          <w:szCs w:val="20"/>
          <w:lang w:val="en-US" w:eastAsia="ru-RU"/>
        </w:rPr>
        <w:t>main</w:t>
      </w:r>
      <w:r w:rsidR="00647890" w:rsidRPr="003C7DB9">
        <w:rPr>
          <w:rFonts w:ascii="Courier New" w:eastAsia="Times New Roman" w:hAnsi="Courier New" w:cs="Courier New"/>
          <w:noProof/>
          <w:color w:val="E1EFFF"/>
          <w:sz w:val="20"/>
          <w:szCs w:val="20"/>
          <w:lang w:val="en-US" w:eastAsia="ru-RU"/>
        </w:rPr>
        <w:t>&gt;</w:t>
      </w:r>
      <w:r w:rsidR="00647890" w:rsidRPr="003C7DB9">
        <w:rPr>
          <w:rFonts w:ascii="Courier New" w:eastAsia="Times New Roman" w:hAnsi="Courier New" w:cs="Courier New"/>
          <w:noProof/>
          <w:color w:val="E1EFFF"/>
          <w:sz w:val="20"/>
          <w:szCs w:val="20"/>
          <w:lang w:val="en-US" w:eastAsia="ru-RU"/>
        </w:rPr>
        <w:br/>
        <w:t>&lt;/</w:t>
      </w:r>
      <w:r w:rsidR="00647890" w:rsidRPr="003C7DB9">
        <w:rPr>
          <w:rFonts w:ascii="Courier New" w:eastAsia="Times New Roman" w:hAnsi="Courier New" w:cs="Courier New"/>
          <w:noProof/>
          <w:color w:val="9EFFFF"/>
          <w:sz w:val="20"/>
          <w:szCs w:val="20"/>
          <w:lang w:val="en-US" w:eastAsia="ru-RU"/>
        </w:rPr>
        <w:t>div</w:t>
      </w:r>
      <w:r w:rsidR="00647890" w:rsidRPr="003C7DB9">
        <w:rPr>
          <w:rFonts w:ascii="Courier New" w:eastAsia="Times New Roman" w:hAnsi="Courier New" w:cs="Courier New"/>
          <w:noProof/>
          <w:color w:val="E1EFFF"/>
          <w:sz w:val="20"/>
          <w:szCs w:val="20"/>
          <w:lang w:val="en-US" w:eastAsia="ru-RU"/>
        </w:rPr>
        <w:t>&gt;</w:t>
      </w:r>
      <w:r w:rsidR="00647890" w:rsidRPr="003C7DB9">
        <w:rPr>
          <w:rFonts w:ascii="Courier New" w:eastAsia="Times New Roman" w:hAnsi="Courier New" w:cs="Courier New"/>
          <w:noProof/>
          <w:color w:val="E1EFFF"/>
          <w:sz w:val="20"/>
          <w:szCs w:val="20"/>
          <w:lang w:val="en-US" w:eastAsia="ru-RU"/>
        </w:rPr>
        <w:br/>
      </w:r>
      <w:r w:rsidR="00647890" w:rsidRPr="003C7DB9">
        <w:rPr>
          <w:rFonts w:ascii="Courier New" w:eastAsia="Times New Roman" w:hAnsi="Courier New" w:cs="Courier New"/>
          <w:noProof/>
          <w:color w:val="E1EFFF"/>
          <w:sz w:val="20"/>
          <w:szCs w:val="20"/>
          <w:lang w:val="en-US" w:eastAsia="ru-RU"/>
        </w:rPr>
        <w:br/>
        <w:t>&lt;</w:t>
      </w:r>
      <w:r w:rsidR="00647890" w:rsidRPr="003C7DB9">
        <w:rPr>
          <w:rFonts w:ascii="Courier New" w:eastAsia="Times New Roman" w:hAnsi="Courier New" w:cs="Courier New"/>
          <w:noProof/>
          <w:color w:val="9EFFFF"/>
          <w:sz w:val="20"/>
          <w:szCs w:val="20"/>
          <w:lang w:val="en-US" w:eastAsia="ru-RU"/>
        </w:rPr>
        <w:t>footer</w:t>
      </w:r>
      <w:r w:rsidR="00647890" w:rsidRPr="003C7DB9">
        <w:rPr>
          <w:rFonts w:ascii="Courier New" w:eastAsia="Times New Roman" w:hAnsi="Courier New" w:cs="Courier New"/>
          <w:noProof/>
          <w:color w:val="E1EFFF"/>
          <w:sz w:val="20"/>
          <w:szCs w:val="20"/>
          <w:lang w:val="en-US" w:eastAsia="ru-RU"/>
        </w:rPr>
        <w:t>&gt;</w:t>
      </w:r>
      <w:r w:rsidR="00647890" w:rsidRPr="003C7DB9">
        <w:rPr>
          <w:rFonts w:ascii="Courier New" w:eastAsia="Times New Roman" w:hAnsi="Courier New" w:cs="Courier New"/>
          <w:b/>
          <w:bCs/>
          <w:noProof/>
          <w:color w:val="FFFFFF"/>
          <w:sz w:val="20"/>
          <w:szCs w:val="20"/>
          <w:lang w:val="en-US" w:eastAsia="ru-RU"/>
        </w:rPr>
        <w:t>I'm footer</w:t>
      </w:r>
      <w:r w:rsidR="00647890" w:rsidRPr="003C7DB9">
        <w:rPr>
          <w:rFonts w:ascii="Courier New" w:eastAsia="Times New Roman" w:hAnsi="Courier New" w:cs="Courier New"/>
          <w:noProof/>
          <w:color w:val="E1EFFF"/>
          <w:sz w:val="20"/>
          <w:szCs w:val="20"/>
          <w:lang w:val="en-US" w:eastAsia="ru-RU"/>
        </w:rPr>
        <w:t>&lt;/</w:t>
      </w:r>
      <w:r w:rsidR="00647890" w:rsidRPr="003C7DB9">
        <w:rPr>
          <w:rFonts w:ascii="Courier New" w:eastAsia="Times New Roman" w:hAnsi="Courier New" w:cs="Courier New"/>
          <w:noProof/>
          <w:color w:val="9EFFFF"/>
          <w:sz w:val="20"/>
          <w:szCs w:val="20"/>
          <w:lang w:val="en-US" w:eastAsia="ru-RU"/>
        </w:rPr>
        <w:t>footer</w:t>
      </w:r>
      <w:r w:rsidR="00647890" w:rsidRPr="003C7DB9">
        <w:rPr>
          <w:rFonts w:ascii="Courier New" w:eastAsia="Times New Roman" w:hAnsi="Courier New" w:cs="Courier New"/>
          <w:noProof/>
          <w:color w:val="E1EFFF"/>
          <w:sz w:val="20"/>
          <w:szCs w:val="20"/>
          <w:lang w:val="en-US" w:eastAsia="ru-RU"/>
        </w:rPr>
        <w:t>&gt;</w:t>
      </w:r>
      <w:r w:rsidR="00647890" w:rsidRPr="003C7DB9">
        <w:rPr>
          <w:rFonts w:ascii="Courier New" w:eastAsia="Times New Roman" w:hAnsi="Courier New" w:cs="Courier New"/>
          <w:noProof/>
          <w:color w:val="E1EFFF"/>
          <w:sz w:val="20"/>
          <w:szCs w:val="20"/>
          <w:lang w:val="en-US" w:eastAsia="ru-RU"/>
        </w:rPr>
        <w:br/>
      </w:r>
      <w:r w:rsidR="00647890" w:rsidRPr="003C7DB9">
        <w:rPr>
          <w:rFonts w:ascii="Courier New" w:eastAsia="Times New Roman" w:hAnsi="Courier New" w:cs="Courier New"/>
          <w:noProof/>
          <w:color w:val="E1EFFF"/>
          <w:sz w:val="20"/>
          <w:szCs w:val="20"/>
          <w:lang w:val="en-US" w:eastAsia="ru-RU"/>
        </w:rPr>
        <w:br/>
        <w:t>&lt;/</w:t>
      </w:r>
      <w:r w:rsidR="00647890" w:rsidRPr="003C7DB9">
        <w:rPr>
          <w:rFonts w:ascii="Courier New" w:eastAsia="Times New Roman" w:hAnsi="Courier New" w:cs="Courier New"/>
          <w:noProof/>
          <w:color w:val="9EFFFF"/>
          <w:sz w:val="20"/>
          <w:szCs w:val="20"/>
          <w:lang w:val="en-US" w:eastAsia="ru-RU"/>
        </w:rPr>
        <w:t>body</w:t>
      </w:r>
      <w:r w:rsidR="00647890" w:rsidRPr="003C7DB9">
        <w:rPr>
          <w:rFonts w:ascii="Courier New" w:eastAsia="Times New Roman" w:hAnsi="Courier New" w:cs="Courier New"/>
          <w:noProof/>
          <w:color w:val="E1EFFF"/>
          <w:sz w:val="20"/>
          <w:szCs w:val="20"/>
          <w:lang w:val="en-US" w:eastAsia="ru-RU"/>
        </w:rPr>
        <w:t>&gt;</w:t>
      </w:r>
      <w:r w:rsidR="00647890" w:rsidRPr="003C7DB9">
        <w:rPr>
          <w:rFonts w:ascii="Courier New" w:eastAsia="Times New Roman" w:hAnsi="Courier New" w:cs="Courier New"/>
          <w:noProof/>
          <w:color w:val="E1EFFF"/>
          <w:sz w:val="20"/>
          <w:szCs w:val="20"/>
          <w:lang w:val="en-US" w:eastAsia="ru-RU"/>
        </w:rPr>
        <w:br/>
        <w:t>&lt;/</w:t>
      </w:r>
      <w:r w:rsidR="00647890" w:rsidRPr="003C7DB9">
        <w:rPr>
          <w:rFonts w:ascii="Courier New" w:eastAsia="Times New Roman" w:hAnsi="Courier New" w:cs="Courier New"/>
          <w:noProof/>
          <w:color w:val="9EFFFF"/>
          <w:sz w:val="20"/>
          <w:szCs w:val="20"/>
          <w:lang w:val="en-US" w:eastAsia="ru-RU"/>
        </w:rPr>
        <w:t>html</w:t>
      </w:r>
      <w:r w:rsidR="00647890" w:rsidRPr="003C7DB9">
        <w:rPr>
          <w:rFonts w:ascii="Courier New" w:eastAsia="Times New Roman" w:hAnsi="Courier New" w:cs="Courier New"/>
          <w:noProof/>
          <w:color w:val="E1EFFF"/>
          <w:sz w:val="20"/>
          <w:szCs w:val="20"/>
          <w:lang w:val="en-US" w:eastAsia="ru-RU"/>
        </w:rPr>
        <w:t>&gt;</w:t>
      </w:r>
    </w:p>
    <w:p w:rsidR="006A5886" w:rsidRPr="003C7DB9" w:rsidRDefault="006A5886" w:rsidP="00F84713">
      <w:pPr>
        <w:spacing w:line="240" w:lineRule="auto"/>
        <w:rPr>
          <w:rFonts w:cstheme="minorHAnsi"/>
          <w:noProof/>
          <w:sz w:val="24"/>
          <w:szCs w:val="24"/>
          <w:lang w:val="en-US"/>
        </w:rPr>
      </w:pPr>
    </w:p>
    <w:p w:rsidR="00647890" w:rsidRPr="001062D9" w:rsidRDefault="00647890" w:rsidP="00F84713">
      <w:pPr>
        <w:spacing w:line="240" w:lineRule="auto"/>
        <w:rPr>
          <w:rFonts w:cstheme="minorHAnsi"/>
          <w:noProof/>
          <w:sz w:val="24"/>
          <w:szCs w:val="24"/>
        </w:rPr>
      </w:pPr>
      <w:r w:rsidRPr="001062D9">
        <w:rPr>
          <w:rFonts w:cstheme="minorHAnsi"/>
          <w:noProof/>
          <w:sz w:val="24"/>
          <w:szCs w:val="24"/>
        </w:rPr>
        <w:t>Выведет: тоже самое, что и в предидущий раз.</w:t>
      </w:r>
    </w:p>
    <w:p w:rsidR="00647890" w:rsidRPr="001062D9" w:rsidRDefault="00647890" w:rsidP="00F84713">
      <w:pPr>
        <w:spacing w:line="240" w:lineRule="auto"/>
        <w:rPr>
          <w:rFonts w:cstheme="minorHAnsi"/>
          <w:b/>
          <w:noProof/>
          <w:sz w:val="24"/>
          <w:szCs w:val="24"/>
        </w:rPr>
      </w:pPr>
    </w:p>
    <w:p w:rsidR="001E4C22" w:rsidRPr="001062D9" w:rsidRDefault="005E307E" w:rsidP="00F84713">
      <w:pPr>
        <w:spacing w:line="240" w:lineRule="auto"/>
        <w:rPr>
          <w:rFonts w:cstheme="minorHAnsi"/>
          <w:noProof/>
          <w:sz w:val="24"/>
          <w:szCs w:val="24"/>
        </w:rPr>
      </w:pPr>
      <w:r w:rsidRPr="001062D9">
        <w:rPr>
          <w:rFonts w:cstheme="minorHAnsi"/>
          <w:b/>
          <w:noProof/>
          <w:sz w:val="24"/>
          <w:szCs w:val="24"/>
        </w:rPr>
        <w:t>3)</w:t>
      </w:r>
      <w:r w:rsidR="00A641FF" w:rsidRPr="001062D9">
        <w:rPr>
          <w:rFonts w:cstheme="minorHAnsi"/>
          <w:b/>
          <w:noProof/>
          <w:sz w:val="24"/>
          <w:szCs w:val="24"/>
        </w:rPr>
        <w:t xml:space="preserve"> Самый правильный вариант</w:t>
      </w:r>
      <w:r w:rsidR="00776C7D" w:rsidRPr="001062D9">
        <w:rPr>
          <w:rFonts w:cstheme="minorHAnsi"/>
          <w:b/>
          <w:noProof/>
          <w:sz w:val="24"/>
          <w:szCs w:val="24"/>
        </w:rPr>
        <w:t xml:space="preserve">: </w:t>
      </w:r>
      <w:r w:rsidR="00776C7D" w:rsidRPr="003C7DB9">
        <w:rPr>
          <w:rFonts w:cstheme="minorHAnsi"/>
          <w:b/>
          <w:noProof/>
          <w:sz w:val="24"/>
          <w:szCs w:val="24"/>
          <w:lang w:val="en-US"/>
        </w:rPr>
        <w:t>External</w:t>
      </w:r>
      <w:r w:rsidR="00776C7D" w:rsidRPr="001062D9">
        <w:rPr>
          <w:rFonts w:cstheme="minorHAnsi"/>
          <w:b/>
          <w:noProof/>
          <w:sz w:val="24"/>
          <w:szCs w:val="24"/>
        </w:rPr>
        <w:t xml:space="preserve"> -</w:t>
      </w:r>
      <w:r w:rsidR="00A641FF" w:rsidRPr="001062D9">
        <w:rPr>
          <w:rFonts w:cstheme="minorHAnsi"/>
          <w:noProof/>
          <w:sz w:val="24"/>
          <w:szCs w:val="24"/>
        </w:rPr>
        <w:t xml:space="preserve"> вынос </w:t>
      </w:r>
      <w:r w:rsidR="00A641FF" w:rsidRPr="003C7DB9">
        <w:rPr>
          <w:rFonts w:cstheme="minorHAnsi"/>
          <w:noProof/>
          <w:sz w:val="24"/>
          <w:szCs w:val="24"/>
          <w:lang w:val="en-US"/>
        </w:rPr>
        <w:t>CSS</w:t>
      </w:r>
      <w:r w:rsidR="00A641FF" w:rsidRPr="001062D9">
        <w:rPr>
          <w:rFonts w:cstheme="minorHAnsi"/>
          <w:noProof/>
          <w:sz w:val="24"/>
          <w:szCs w:val="24"/>
        </w:rPr>
        <w:t>-кода в отдельный документ с расширением .</w:t>
      </w:r>
      <w:r w:rsidR="00A641FF" w:rsidRPr="003C7DB9">
        <w:rPr>
          <w:rFonts w:cstheme="minorHAnsi"/>
          <w:noProof/>
          <w:sz w:val="24"/>
          <w:szCs w:val="24"/>
          <w:lang w:val="en-US"/>
        </w:rPr>
        <w:t>css</w:t>
      </w:r>
      <w:r w:rsidR="00A641FF" w:rsidRPr="001062D9">
        <w:rPr>
          <w:rFonts w:cstheme="minorHAnsi"/>
          <w:noProof/>
          <w:sz w:val="24"/>
          <w:szCs w:val="24"/>
        </w:rPr>
        <w:t xml:space="preserve"> и подключением в </w:t>
      </w:r>
      <w:r w:rsidR="001E4C22" w:rsidRPr="001062D9">
        <w:rPr>
          <w:rFonts w:cstheme="minorHAnsi"/>
          <w:noProof/>
          <w:sz w:val="24"/>
          <w:szCs w:val="24"/>
        </w:rPr>
        <w:t xml:space="preserve">секции </w:t>
      </w:r>
      <w:r w:rsidR="00A641FF" w:rsidRPr="001062D9">
        <w:rPr>
          <w:rFonts w:cstheme="minorHAnsi"/>
          <w:noProof/>
          <w:sz w:val="24"/>
          <w:szCs w:val="24"/>
        </w:rPr>
        <w:t>&lt;</w:t>
      </w:r>
      <w:r w:rsidR="00A641FF" w:rsidRPr="003C7DB9">
        <w:rPr>
          <w:rFonts w:cstheme="minorHAnsi"/>
          <w:noProof/>
          <w:sz w:val="24"/>
          <w:szCs w:val="24"/>
          <w:lang w:val="en-US"/>
        </w:rPr>
        <w:t>head</w:t>
      </w:r>
      <w:r w:rsidR="00A641FF" w:rsidRPr="001062D9">
        <w:rPr>
          <w:rFonts w:cstheme="minorHAnsi"/>
          <w:noProof/>
          <w:sz w:val="24"/>
          <w:szCs w:val="24"/>
        </w:rPr>
        <w:t xml:space="preserve">&gt; в </w:t>
      </w:r>
      <w:r w:rsidR="00A641FF" w:rsidRPr="003C7DB9">
        <w:rPr>
          <w:rFonts w:cstheme="minorHAnsi"/>
          <w:noProof/>
          <w:sz w:val="24"/>
          <w:szCs w:val="24"/>
          <w:lang w:val="en-US"/>
        </w:rPr>
        <w:t>html</w:t>
      </w:r>
      <w:r w:rsidR="00A641FF" w:rsidRPr="001062D9">
        <w:rPr>
          <w:rFonts w:cstheme="minorHAnsi"/>
          <w:noProof/>
          <w:sz w:val="24"/>
          <w:szCs w:val="24"/>
        </w:rPr>
        <w:t>-файле с помощью тега &lt;</w:t>
      </w:r>
      <w:r w:rsidR="00A641FF" w:rsidRPr="003C7DB9">
        <w:rPr>
          <w:rFonts w:cstheme="minorHAnsi"/>
          <w:noProof/>
          <w:sz w:val="24"/>
          <w:szCs w:val="24"/>
          <w:lang w:val="en-US"/>
        </w:rPr>
        <w:t>link</w:t>
      </w:r>
      <w:r w:rsidR="00A641FF" w:rsidRPr="001062D9">
        <w:rPr>
          <w:rFonts w:cstheme="minorHAnsi"/>
          <w:noProof/>
          <w:sz w:val="24"/>
          <w:szCs w:val="24"/>
        </w:rPr>
        <w:t>&gt;</w:t>
      </w:r>
      <w:r w:rsidR="001E4C22" w:rsidRPr="001062D9">
        <w:rPr>
          <w:rFonts w:cstheme="minorHAnsi"/>
          <w:noProof/>
          <w:sz w:val="24"/>
          <w:szCs w:val="24"/>
        </w:rPr>
        <w:t>.</w:t>
      </w:r>
    </w:p>
    <w:p w:rsidR="001E4C22" w:rsidRPr="001062D9" w:rsidRDefault="001E4C22" w:rsidP="00F84713">
      <w:pPr>
        <w:spacing w:line="240" w:lineRule="auto"/>
        <w:rPr>
          <w:rFonts w:cstheme="minorHAnsi"/>
          <w:b/>
          <w:noProof/>
          <w:sz w:val="24"/>
          <w:szCs w:val="24"/>
        </w:rPr>
      </w:pPr>
      <w:r w:rsidRPr="001062D9">
        <w:rPr>
          <w:rFonts w:cstheme="minorHAnsi"/>
          <w:b/>
          <w:noProof/>
          <w:sz w:val="24"/>
          <w:szCs w:val="24"/>
        </w:rPr>
        <w:t>Действия:</w:t>
      </w:r>
    </w:p>
    <w:p w:rsidR="001E4C22" w:rsidRPr="001062D9" w:rsidRDefault="001E4C22" w:rsidP="00F84713">
      <w:pPr>
        <w:spacing w:line="240" w:lineRule="auto"/>
        <w:rPr>
          <w:rFonts w:cstheme="minorHAnsi"/>
          <w:noProof/>
          <w:sz w:val="24"/>
          <w:szCs w:val="24"/>
        </w:rPr>
      </w:pPr>
      <w:r w:rsidRPr="001062D9">
        <w:rPr>
          <w:rFonts w:cstheme="minorHAnsi"/>
          <w:noProof/>
          <w:sz w:val="24"/>
          <w:szCs w:val="24"/>
        </w:rPr>
        <w:t xml:space="preserve">- тот </w:t>
      </w:r>
      <w:r w:rsidRPr="003C7DB9">
        <w:rPr>
          <w:rFonts w:cstheme="minorHAnsi"/>
          <w:noProof/>
          <w:sz w:val="24"/>
          <w:szCs w:val="24"/>
          <w:lang w:val="en-US"/>
        </w:rPr>
        <w:t>CSS</w:t>
      </w:r>
      <w:r w:rsidRPr="001062D9">
        <w:rPr>
          <w:rFonts w:cstheme="minorHAnsi"/>
          <w:noProof/>
          <w:sz w:val="24"/>
          <w:szCs w:val="24"/>
        </w:rPr>
        <w:t>-код, который мы прописали в теге &lt;</w:t>
      </w:r>
      <w:r w:rsidRPr="003C7DB9">
        <w:rPr>
          <w:rFonts w:cstheme="minorHAnsi"/>
          <w:noProof/>
          <w:sz w:val="24"/>
          <w:szCs w:val="24"/>
          <w:lang w:val="en-US"/>
        </w:rPr>
        <w:t>style</w:t>
      </w:r>
      <w:r w:rsidRPr="001062D9">
        <w:rPr>
          <w:rFonts w:cstheme="minorHAnsi"/>
          <w:noProof/>
          <w:sz w:val="24"/>
          <w:szCs w:val="24"/>
        </w:rPr>
        <w:t xml:space="preserve">&gt; выше, прописываем в отдельнойм файле </w:t>
      </w:r>
      <w:r w:rsidRPr="003C7DB9">
        <w:rPr>
          <w:rFonts w:cstheme="minorHAnsi"/>
          <w:noProof/>
          <w:sz w:val="24"/>
          <w:szCs w:val="24"/>
          <w:lang w:val="en-US"/>
        </w:rPr>
        <w:t>style</w:t>
      </w:r>
      <w:r w:rsidRPr="001062D9">
        <w:rPr>
          <w:rFonts w:cstheme="minorHAnsi"/>
          <w:noProof/>
          <w:sz w:val="24"/>
          <w:szCs w:val="24"/>
        </w:rPr>
        <w:t>.</w:t>
      </w:r>
      <w:r w:rsidRPr="003C7DB9">
        <w:rPr>
          <w:rFonts w:cstheme="minorHAnsi"/>
          <w:noProof/>
          <w:sz w:val="24"/>
          <w:szCs w:val="24"/>
          <w:lang w:val="en-US"/>
        </w:rPr>
        <w:t>css</w:t>
      </w:r>
      <w:r w:rsidR="00A92B65" w:rsidRPr="001062D9">
        <w:rPr>
          <w:rFonts w:cstheme="minorHAnsi"/>
          <w:noProof/>
          <w:sz w:val="24"/>
          <w:szCs w:val="24"/>
        </w:rPr>
        <w:t>, а сам тег удаляем (или не прописуем, если новый проэкт)</w:t>
      </w:r>
    </w:p>
    <w:p w:rsidR="00DE5E7B" w:rsidRPr="001062D9" w:rsidRDefault="001E4C22" w:rsidP="00F84713">
      <w:pPr>
        <w:spacing w:line="240" w:lineRule="auto"/>
        <w:rPr>
          <w:rFonts w:cstheme="minorHAnsi"/>
          <w:noProof/>
          <w:sz w:val="24"/>
          <w:szCs w:val="24"/>
        </w:rPr>
      </w:pPr>
      <w:r w:rsidRPr="001062D9">
        <w:rPr>
          <w:rFonts w:cstheme="minorHAnsi"/>
          <w:noProof/>
          <w:sz w:val="24"/>
          <w:szCs w:val="24"/>
        </w:rPr>
        <w:t xml:space="preserve">- подключаем </w:t>
      </w:r>
      <w:r w:rsidRPr="003C7DB9">
        <w:rPr>
          <w:rFonts w:cstheme="minorHAnsi"/>
          <w:noProof/>
          <w:sz w:val="24"/>
          <w:szCs w:val="24"/>
          <w:lang w:val="en-US"/>
        </w:rPr>
        <w:t>CSS</w:t>
      </w:r>
      <w:r w:rsidRPr="001062D9">
        <w:rPr>
          <w:rFonts w:cstheme="minorHAnsi"/>
          <w:noProof/>
          <w:sz w:val="24"/>
          <w:szCs w:val="24"/>
        </w:rPr>
        <w:t xml:space="preserve">-файл, к файлу </w:t>
      </w:r>
      <w:r w:rsidRPr="003C7DB9">
        <w:rPr>
          <w:rFonts w:cstheme="minorHAnsi"/>
          <w:noProof/>
          <w:sz w:val="24"/>
          <w:szCs w:val="24"/>
          <w:lang w:val="en-US"/>
        </w:rPr>
        <w:t>HTML</w:t>
      </w:r>
      <w:r w:rsidRPr="001062D9">
        <w:rPr>
          <w:rFonts w:cstheme="minorHAnsi"/>
          <w:noProof/>
          <w:sz w:val="24"/>
          <w:szCs w:val="24"/>
        </w:rPr>
        <w:t>, используя тег</w:t>
      </w:r>
      <w:r w:rsidR="00DE5E7B" w:rsidRPr="001062D9">
        <w:rPr>
          <w:rFonts w:cstheme="minorHAnsi"/>
          <w:noProof/>
          <w:sz w:val="24"/>
          <w:szCs w:val="24"/>
        </w:rPr>
        <w:t>:</w:t>
      </w:r>
      <w:r w:rsidRPr="001062D9">
        <w:rPr>
          <w:rFonts w:cstheme="minorHAnsi"/>
          <w:noProof/>
          <w:sz w:val="24"/>
          <w:szCs w:val="24"/>
        </w:rPr>
        <w:t xml:space="preserve"> </w:t>
      </w:r>
    </w:p>
    <w:p w:rsidR="00A92B65" w:rsidRPr="001062D9" w:rsidRDefault="001E4C22" w:rsidP="00F84713">
      <w:pPr>
        <w:spacing w:line="240" w:lineRule="auto"/>
        <w:rPr>
          <w:rFonts w:cstheme="minorHAnsi"/>
          <w:b/>
          <w:noProof/>
          <w:color w:val="000000" w:themeColor="text1"/>
          <w:sz w:val="24"/>
          <w:szCs w:val="24"/>
        </w:rPr>
      </w:pPr>
      <w:r w:rsidRPr="001062D9">
        <w:rPr>
          <w:rFonts w:cstheme="minorHAnsi"/>
          <w:b/>
          <w:noProof/>
          <w:sz w:val="24"/>
          <w:szCs w:val="24"/>
        </w:rPr>
        <w:t>&lt;</w:t>
      </w:r>
      <w:r w:rsidRPr="003C7DB9">
        <w:rPr>
          <w:rFonts w:cstheme="minorHAnsi"/>
          <w:b/>
          <w:noProof/>
          <w:sz w:val="24"/>
          <w:szCs w:val="24"/>
          <w:lang w:val="en-US"/>
        </w:rPr>
        <w:t>link</w:t>
      </w:r>
      <w:r w:rsidRPr="001062D9">
        <w:rPr>
          <w:rFonts w:cstheme="minorHAnsi"/>
          <w:b/>
          <w:noProof/>
          <w:sz w:val="24"/>
          <w:szCs w:val="24"/>
        </w:rPr>
        <w:t xml:space="preserve"> </w:t>
      </w:r>
      <w:r w:rsidRPr="001062D9">
        <w:rPr>
          <w:rFonts w:cstheme="minorHAnsi"/>
          <w:noProof/>
          <w:sz w:val="24"/>
          <w:szCs w:val="24"/>
        </w:rPr>
        <w:t>с атрибутами</w:t>
      </w:r>
      <w:r w:rsidRPr="001062D9">
        <w:rPr>
          <w:rFonts w:cstheme="minorHAnsi"/>
          <w:b/>
          <w:noProof/>
          <w:sz w:val="24"/>
          <w:szCs w:val="24"/>
        </w:rPr>
        <w:t xml:space="preserve"> </w:t>
      </w:r>
      <w:r w:rsidR="00522BE9" w:rsidRPr="003C7DB9">
        <w:rPr>
          <w:rFonts w:cstheme="minorHAnsi"/>
          <w:b/>
          <w:noProof/>
          <w:color w:val="E36C0A" w:themeColor="accent6" w:themeShade="BF"/>
          <w:sz w:val="24"/>
          <w:szCs w:val="24"/>
          <w:lang w:val="en-US"/>
        </w:rPr>
        <w:t>rel</w:t>
      </w:r>
      <w:r w:rsidRPr="001062D9">
        <w:rPr>
          <w:rFonts w:cstheme="minorHAnsi"/>
          <w:b/>
          <w:noProof/>
          <w:color w:val="E36C0A" w:themeColor="accent6" w:themeShade="BF"/>
          <w:sz w:val="24"/>
          <w:szCs w:val="24"/>
        </w:rPr>
        <w:t>=”</w:t>
      </w:r>
      <w:r w:rsidRPr="003C7DB9">
        <w:rPr>
          <w:rFonts w:cstheme="minorHAnsi"/>
          <w:b/>
          <w:noProof/>
          <w:color w:val="E36C0A" w:themeColor="accent6" w:themeShade="BF"/>
          <w:sz w:val="24"/>
          <w:szCs w:val="24"/>
          <w:lang w:val="en-US"/>
        </w:rPr>
        <w:t>stylesheet</w:t>
      </w:r>
      <w:r w:rsidRPr="001062D9">
        <w:rPr>
          <w:rFonts w:cstheme="minorHAnsi"/>
          <w:b/>
          <w:noProof/>
          <w:color w:val="E36C0A" w:themeColor="accent6" w:themeShade="BF"/>
          <w:sz w:val="24"/>
          <w:szCs w:val="24"/>
        </w:rPr>
        <w:t>”</w:t>
      </w:r>
      <w:r w:rsidR="00DE5E7B" w:rsidRPr="001062D9">
        <w:rPr>
          <w:rFonts w:cstheme="minorHAnsi"/>
          <w:b/>
          <w:noProof/>
          <w:color w:val="E36C0A" w:themeColor="accent6" w:themeShade="BF"/>
          <w:sz w:val="24"/>
          <w:szCs w:val="24"/>
        </w:rPr>
        <w:t xml:space="preserve"> </w:t>
      </w:r>
      <w:r w:rsidR="00DE5E7B" w:rsidRPr="003C7DB9">
        <w:rPr>
          <w:rFonts w:cstheme="minorHAnsi"/>
          <w:b/>
          <w:noProof/>
          <w:color w:val="E36C0A" w:themeColor="accent6" w:themeShade="BF"/>
          <w:sz w:val="24"/>
          <w:szCs w:val="24"/>
          <w:lang w:val="en-US"/>
        </w:rPr>
        <w:t>type</w:t>
      </w:r>
      <w:r w:rsidR="00DE5E7B" w:rsidRPr="001062D9">
        <w:rPr>
          <w:rFonts w:cstheme="minorHAnsi"/>
          <w:b/>
          <w:noProof/>
          <w:color w:val="E36C0A" w:themeColor="accent6" w:themeShade="BF"/>
          <w:sz w:val="24"/>
          <w:szCs w:val="24"/>
        </w:rPr>
        <w:t>=”</w:t>
      </w:r>
      <w:r w:rsidR="00DE5E7B" w:rsidRPr="003C7DB9">
        <w:rPr>
          <w:rFonts w:cstheme="minorHAnsi"/>
          <w:b/>
          <w:noProof/>
          <w:color w:val="E36C0A" w:themeColor="accent6" w:themeShade="BF"/>
          <w:sz w:val="24"/>
          <w:szCs w:val="24"/>
          <w:lang w:val="en-US"/>
        </w:rPr>
        <w:t>text</w:t>
      </w:r>
      <w:r w:rsidR="00DE5E7B" w:rsidRPr="001062D9">
        <w:rPr>
          <w:rFonts w:cstheme="minorHAnsi"/>
          <w:b/>
          <w:noProof/>
          <w:color w:val="E36C0A" w:themeColor="accent6" w:themeShade="BF"/>
          <w:sz w:val="24"/>
          <w:szCs w:val="24"/>
        </w:rPr>
        <w:t>/</w:t>
      </w:r>
      <w:r w:rsidR="00DE5E7B" w:rsidRPr="003C7DB9">
        <w:rPr>
          <w:rFonts w:cstheme="minorHAnsi"/>
          <w:b/>
          <w:noProof/>
          <w:color w:val="E36C0A" w:themeColor="accent6" w:themeShade="BF"/>
          <w:sz w:val="24"/>
          <w:szCs w:val="24"/>
          <w:lang w:val="en-US"/>
        </w:rPr>
        <w:t>css</w:t>
      </w:r>
      <w:r w:rsidR="00DE5E7B" w:rsidRPr="001062D9">
        <w:rPr>
          <w:rFonts w:cstheme="minorHAnsi"/>
          <w:b/>
          <w:noProof/>
          <w:color w:val="E36C0A" w:themeColor="accent6" w:themeShade="BF"/>
          <w:sz w:val="24"/>
          <w:szCs w:val="24"/>
        </w:rPr>
        <w:t xml:space="preserve">” </w:t>
      </w:r>
      <w:r w:rsidR="00DE5E7B" w:rsidRPr="003C7DB9">
        <w:rPr>
          <w:rFonts w:cstheme="minorHAnsi"/>
          <w:b/>
          <w:noProof/>
          <w:color w:val="E36C0A" w:themeColor="accent6" w:themeShade="BF"/>
          <w:sz w:val="24"/>
          <w:szCs w:val="24"/>
          <w:lang w:val="en-US"/>
        </w:rPr>
        <w:t>href</w:t>
      </w:r>
      <w:r w:rsidR="00DE5E7B" w:rsidRPr="001062D9">
        <w:rPr>
          <w:rFonts w:cstheme="minorHAnsi"/>
          <w:b/>
          <w:noProof/>
          <w:color w:val="E36C0A" w:themeColor="accent6" w:themeShade="BF"/>
          <w:sz w:val="24"/>
          <w:szCs w:val="24"/>
        </w:rPr>
        <w:t>=”</w:t>
      </w:r>
      <w:r w:rsidR="00DE5E7B" w:rsidRPr="001062D9">
        <w:rPr>
          <w:rFonts w:cstheme="minorHAnsi"/>
          <w:noProof/>
          <w:color w:val="000000" w:themeColor="text1"/>
          <w:sz w:val="24"/>
          <w:szCs w:val="24"/>
        </w:rPr>
        <w:t>путь к файлу</w:t>
      </w:r>
      <w:r w:rsidR="00DE5E7B" w:rsidRPr="001062D9">
        <w:rPr>
          <w:rFonts w:cstheme="minorHAnsi"/>
          <w:b/>
          <w:noProof/>
          <w:color w:val="E36C0A" w:themeColor="accent6" w:themeShade="BF"/>
          <w:sz w:val="24"/>
          <w:szCs w:val="24"/>
        </w:rPr>
        <w:t>”</w:t>
      </w:r>
      <w:r w:rsidRPr="001062D9">
        <w:rPr>
          <w:rFonts w:cstheme="minorHAnsi"/>
          <w:b/>
          <w:noProof/>
          <w:color w:val="000000" w:themeColor="text1"/>
          <w:sz w:val="24"/>
          <w:szCs w:val="24"/>
        </w:rPr>
        <w:t>&gt;</w:t>
      </w:r>
    </w:p>
    <w:p w:rsidR="005E307E" w:rsidRPr="001062D9" w:rsidRDefault="00A92B65" w:rsidP="00F84713">
      <w:pPr>
        <w:spacing w:line="240" w:lineRule="auto"/>
        <w:rPr>
          <w:rFonts w:cstheme="minorHAnsi"/>
          <w:b/>
          <w:noProof/>
          <w:sz w:val="24"/>
          <w:szCs w:val="24"/>
        </w:rPr>
      </w:pPr>
      <w:r w:rsidRPr="003C7DB9">
        <w:rPr>
          <w:rFonts w:cstheme="minorHAnsi"/>
          <w:b/>
          <w:noProof/>
          <w:color w:val="000000" w:themeColor="text1"/>
          <w:sz w:val="24"/>
          <w:szCs w:val="24"/>
          <w:lang w:eastAsia="ru-RU"/>
        </w:rPr>
        <w:lastRenderedPageBreak/>
        <w:drawing>
          <wp:inline distT="0" distB="0" distL="0" distR="0" wp14:anchorId="3C11F49D" wp14:editId="17E1EF99">
            <wp:extent cx="6645910" cy="3611245"/>
            <wp:effectExtent l="0" t="0" r="2540" b="8255"/>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50">
                      <a:extLst>
                        <a:ext uri="{28A0092B-C50C-407E-A947-70E740481C1C}">
                          <a14:useLocalDpi xmlns:a14="http://schemas.microsoft.com/office/drawing/2010/main" val="0"/>
                        </a:ext>
                      </a:extLst>
                    </a:blip>
                    <a:stretch>
                      <a:fillRect/>
                    </a:stretch>
                  </pic:blipFill>
                  <pic:spPr>
                    <a:xfrm>
                      <a:off x="0" y="0"/>
                      <a:ext cx="6645910" cy="3611245"/>
                    </a:xfrm>
                    <a:prstGeom prst="rect">
                      <a:avLst/>
                    </a:prstGeom>
                  </pic:spPr>
                </pic:pic>
              </a:graphicData>
            </a:graphic>
          </wp:inline>
        </w:drawing>
      </w:r>
      <w:r w:rsidR="001E4C22" w:rsidRPr="001062D9">
        <w:rPr>
          <w:rFonts w:cstheme="minorHAnsi"/>
          <w:b/>
          <w:noProof/>
          <w:color w:val="000000" w:themeColor="text1"/>
          <w:sz w:val="24"/>
          <w:szCs w:val="24"/>
        </w:rPr>
        <w:t xml:space="preserve"> </w:t>
      </w:r>
      <w:r w:rsidR="005E307E" w:rsidRPr="001062D9">
        <w:rPr>
          <w:rFonts w:cstheme="minorHAnsi"/>
          <w:b/>
          <w:noProof/>
          <w:color w:val="000000" w:themeColor="text1"/>
          <w:sz w:val="24"/>
          <w:szCs w:val="24"/>
        </w:rPr>
        <w:t xml:space="preserve"> </w:t>
      </w:r>
      <w:r w:rsidRPr="001062D9">
        <w:rPr>
          <w:rFonts w:cstheme="minorHAnsi"/>
          <w:b/>
          <w:noProof/>
          <w:color w:val="000000" w:themeColor="text1"/>
          <w:sz w:val="24"/>
          <w:szCs w:val="24"/>
        </w:rPr>
        <w:t>Выведет: тоже самое</w:t>
      </w:r>
    </w:p>
    <w:p w:rsidR="00A92B65" w:rsidRPr="001062D9" w:rsidRDefault="00A641FF" w:rsidP="00F84713">
      <w:pPr>
        <w:spacing w:line="240" w:lineRule="auto"/>
        <w:rPr>
          <w:rFonts w:cstheme="minorHAnsi"/>
          <w:noProof/>
          <w:sz w:val="24"/>
          <w:szCs w:val="24"/>
        </w:rPr>
      </w:pPr>
      <w:r w:rsidRPr="001062D9">
        <w:rPr>
          <w:rFonts w:cstheme="minorHAnsi"/>
          <w:b/>
          <w:noProof/>
          <w:sz w:val="24"/>
          <w:szCs w:val="24"/>
        </w:rPr>
        <w:t>4) конструкция @</w:t>
      </w:r>
      <w:r w:rsidRPr="003C7DB9">
        <w:rPr>
          <w:rFonts w:cstheme="minorHAnsi"/>
          <w:b/>
          <w:noProof/>
          <w:sz w:val="24"/>
          <w:szCs w:val="24"/>
          <w:lang w:val="en-US"/>
        </w:rPr>
        <w:t>import</w:t>
      </w:r>
      <w:r w:rsidRPr="001062D9">
        <w:rPr>
          <w:rFonts w:cstheme="minorHAnsi"/>
          <w:b/>
          <w:noProof/>
          <w:sz w:val="24"/>
          <w:szCs w:val="24"/>
        </w:rPr>
        <w:t xml:space="preserve"> </w:t>
      </w:r>
      <w:r w:rsidR="00A92B65" w:rsidRPr="001062D9">
        <w:rPr>
          <w:rFonts w:cstheme="minorHAnsi"/>
          <w:noProof/>
          <w:sz w:val="24"/>
          <w:szCs w:val="24"/>
        </w:rPr>
        <w:t>–</w:t>
      </w:r>
      <w:r w:rsidRPr="001062D9">
        <w:rPr>
          <w:rFonts w:cstheme="minorHAnsi"/>
          <w:noProof/>
          <w:sz w:val="24"/>
          <w:szCs w:val="24"/>
        </w:rPr>
        <w:t xml:space="preserve"> </w:t>
      </w:r>
      <w:r w:rsidR="00A92B65" w:rsidRPr="001062D9">
        <w:rPr>
          <w:rFonts w:cstheme="minorHAnsi"/>
          <w:noProof/>
          <w:sz w:val="24"/>
          <w:szCs w:val="24"/>
        </w:rPr>
        <w:t xml:space="preserve">в секции </w:t>
      </w:r>
      <w:r w:rsidR="00A92B65" w:rsidRPr="001062D9">
        <w:rPr>
          <w:rFonts w:cstheme="minorHAnsi"/>
          <w:b/>
          <w:noProof/>
          <w:sz w:val="24"/>
          <w:szCs w:val="24"/>
        </w:rPr>
        <w:t>&lt;</w:t>
      </w:r>
      <w:r w:rsidR="00A92B65" w:rsidRPr="003C7DB9">
        <w:rPr>
          <w:rFonts w:cstheme="minorHAnsi"/>
          <w:b/>
          <w:noProof/>
          <w:sz w:val="24"/>
          <w:szCs w:val="24"/>
          <w:lang w:val="en-US"/>
        </w:rPr>
        <w:t>head</w:t>
      </w:r>
      <w:r w:rsidR="00A92B65" w:rsidRPr="001062D9">
        <w:rPr>
          <w:rFonts w:cstheme="minorHAnsi"/>
          <w:b/>
          <w:noProof/>
          <w:sz w:val="24"/>
          <w:szCs w:val="24"/>
        </w:rPr>
        <w:t>&gt;&lt;/</w:t>
      </w:r>
      <w:r w:rsidR="00A92B65" w:rsidRPr="003C7DB9">
        <w:rPr>
          <w:rFonts w:cstheme="minorHAnsi"/>
          <w:b/>
          <w:noProof/>
          <w:sz w:val="24"/>
          <w:szCs w:val="24"/>
          <w:lang w:val="en-US"/>
        </w:rPr>
        <w:t>head</w:t>
      </w:r>
      <w:r w:rsidR="00A92B65" w:rsidRPr="001062D9">
        <w:rPr>
          <w:rFonts w:cstheme="minorHAnsi"/>
          <w:b/>
          <w:noProof/>
          <w:sz w:val="24"/>
          <w:szCs w:val="24"/>
        </w:rPr>
        <w:t>&gt;</w:t>
      </w:r>
      <w:r w:rsidR="00A92B65" w:rsidRPr="001062D9">
        <w:rPr>
          <w:rFonts w:cstheme="minorHAnsi"/>
          <w:noProof/>
          <w:sz w:val="24"/>
          <w:szCs w:val="24"/>
        </w:rPr>
        <w:t xml:space="preserve"> прописуем тег: </w:t>
      </w:r>
    </w:p>
    <w:p w:rsidR="00A92B65" w:rsidRPr="001062D9" w:rsidRDefault="00A92B65" w:rsidP="00F84713">
      <w:pPr>
        <w:spacing w:line="240" w:lineRule="auto"/>
        <w:rPr>
          <w:rFonts w:cstheme="minorHAnsi"/>
          <w:noProof/>
          <w:sz w:val="24"/>
          <w:szCs w:val="24"/>
        </w:rPr>
      </w:pPr>
      <w:r w:rsidRPr="001062D9">
        <w:rPr>
          <w:rFonts w:cstheme="minorHAnsi"/>
          <w:b/>
          <w:noProof/>
          <w:color w:val="000000" w:themeColor="text1"/>
          <w:sz w:val="24"/>
          <w:szCs w:val="24"/>
        </w:rPr>
        <w:t>&lt;</w:t>
      </w:r>
      <w:r w:rsidRPr="003C7DB9">
        <w:rPr>
          <w:rFonts w:cstheme="minorHAnsi"/>
          <w:b/>
          <w:noProof/>
          <w:color w:val="000000" w:themeColor="text1"/>
          <w:sz w:val="24"/>
          <w:szCs w:val="24"/>
          <w:lang w:val="en-US"/>
        </w:rPr>
        <w:t>style</w:t>
      </w:r>
      <w:r w:rsidRPr="001062D9">
        <w:rPr>
          <w:rFonts w:cstheme="minorHAnsi"/>
          <w:noProof/>
          <w:color w:val="000000" w:themeColor="text1"/>
          <w:sz w:val="24"/>
          <w:szCs w:val="24"/>
        </w:rPr>
        <w:t xml:space="preserve"> </w:t>
      </w:r>
      <w:r w:rsidRPr="001062D9">
        <w:rPr>
          <w:rFonts w:cstheme="minorHAnsi"/>
          <w:noProof/>
          <w:sz w:val="24"/>
          <w:szCs w:val="24"/>
        </w:rPr>
        <w:t xml:space="preserve">с атрибутом </w:t>
      </w:r>
      <w:r w:rsidRPr="003C7DB9">
        <w:rPr>
          <w:rFonts w:cstheme="minorHAnsi"/>
          <w:b/>
          <w:noProof/>
          <w:color w:val="E36C0A" w:themeColor="accent6" w:themeShade="BF"/>
          <w:sz w:val="24"/>
          <w:szCs w:val="24"/>
          <w:lang w:val="en-US"/>
        </w:rPr>
        <w:t>type</w:t>
      </w:r>
      <w:r w:rsidRPr="001062D9">
        <w:rPr>
          <w:rFonts w:cstheme="minorHAnsi"/>
          <w:b/>
          <w:noProof/>
          <w:color w:val="E36C0A" w:themeColor="accent6" w:themeShade="BF"/>
          <w:sz w:val="24"/>
          <w:szCs w:val="24"/>
        </w:rPr>
        <w:t>=”</w:t>
      </w:r>
      <w:r w:rsidRPr="003C7DB9">
        <w:rPr>
          <w:rFonts w:cstheme="minorHAnsi"/>
          <w:b/>
          <w:noProof/>
          <w:color w:val="E36C0A" w:themeColor="accent6" w:themeShade="BF"/>
          <w:sz w:val="24"/>
          <w:szCs w:val="24"/>
          <w:lang w:val="en-US"/>
        </w:rPr>
        <w:t>text</w:t>
      </w:r>
      <w:r w:rsidRPr="001062D9">
        <w:rPr>
          <w:rFonts w:cstheme="minorHAnsi"/>
          <w:b/>
          <w:noProof/>
          <w:color w:val="E36C0A" w:themeColor="accent6" w:themeShade="BF"/>
          <w:sz w:val="24"/>
          <w:szCs w:val="24"/>
        </w:rPr>
        <w:t>/</w:t>
      </w:r>
      <w:r w:rsidRPr="003C7DB9">
        <w:rPr>
          <w:rFonts w:cstheme="minorHAnsi"/>
          <w:b/>
          <w:noProof/>
          <w:color w:val="E36C0A" w:themeColor="accent6" w:themeShade="BF"/>
          <w:sz w:val="24"/>
          <w:szCs w:val="24"/>
          <w:lang w:val="en-US"/>
        </w:rPr>
        <w:t>css</w:t>
      </w:r>
      <w:r w:rsidRPr="001062D9">
        <w:rPr>
          <w:rFonts w:cstheme="minorHAnsi"/>
          <w:b/>
          <w:noProof/>
          <w:color w:val="E36C0A" w:themeColor="accent6" w:themeShade="BF"/>
          <w:sz w:val="24"/>
          <w:szCs w:val="24"/>
        </w:rPr>
        <w:t>”</w:t>
      </w:r>
      <w:r w:rsidRPr="001062D9">
        <w:rPr>
          <w:rFonts w:cstheme="minorHAnsi"/>
          <w:b/>
          <w:noProof/>
          <w:sz w:val="24"/>
          <w:szCs w:val="24"/>
        </w:rPr>
        <w:t>&gt;</w:t>
      </w:r>
      <w:r w:rsidRPr="001062D9">
        <w:rPr>
          <w:rFonts w:cstheme="minorHAnsi"/>
          <w:noProof/>
          <w:color w:val="E36C0A" w:themeColor="accent6" w:themeShade="BF"/>
          <w:sz w:val="24"/>
          <w:szCs w:val="24"/>
        </w:rPr>
        <w:t xml:space="preserve"> </w:t>
      </w:r>
      <w:r w:rsidRPr="001062D9">
        <w:rPr>
          <w:rFonts w:cstheme="minorHAnsi"/>
          <w:noProof/>
          <w:sz w:val="24"/>
          <w:szCs w:val="24"/>
        </w:rPr>
        <w:t xml:space="preserve">и элементом </w:t>
      </w:r>
      <w:r w:rsidRPr="001062D9">
        <w:rPr>
          <w:rFonts w:cstheme="minorHAnsi"/>
          <w:b/>
          <w:noProof/>
          <w:sz w:val="24"/>
          <w:szCs w:val="24"/>
        </w:rPr>
        <w:t>@</w:t>
      </w:r>
      <w:r w:rsidRPr="003C7DB9">
        <w:rPr>
          <w:rFonts w:cstheme="minorHAnsi"/>
          <w:b/>
          <w:noProof/>
          <w:sz w:val="24"/>
          <w:szCs w:val="24"/>
          <w:lang w:val="en-US"/>
        </w:rPr>
        <w:t>import</w:t>
      </w:r>
      <w:r w:rsidRPr="001062D9">
        <w:rPr>
          <w:rFonts w:cstheme="minorHAnsi"/>
          <w:b/>
          <w:noProof/>
          <w:sz w:val="24"/>
          <w:szCs w:val="24"/>
        </w:rPr>
        <w:t xml:space="preserve"> </w:t>
      </w:r>
      <w:r w:rsidRPr="003C7DB9">
        <w:rPr>
          <w:rFonts w:cstheme="minorHAnsi"/>
          <w:b/>
          <w:noProof/>
          <w:sz w:val="24"/>
          <w:szCs w:val="24"/>
          <w:lang w:val="en-US"/>
        </w:rPr>
        <w:t>url</w:t>
      </w:r>
      <w:r w:rsidRPr="001062D9">
        <w:rPr>
          <w:rFonts w:cstheme="minorHAnsi"/>
          <w:b/>
          <w:noProof/>
          <w:sz w:val="24"/>
          <w:szCs w:val="24"/>
        </w:rPr>
        <w:t xml:space="preserve">(“путь к файлу </w:t>
      </w:r>
      <w:r w:rsidRPr="003C7DB9">
        <w:rPr>
          <w:rFonts w:cstheme="minorHAnsi"/>
          <w:b/>
          <w:noProof/>
          <w:sz w:val="24"/>
          <w:szCs w:val="24"/>
          <w:lang w:val="en-US"/>
        </w:rPr>
        <w:t>css</w:t>
      </w:r>
      <w:r w:rsidRPr="001062D9">
        <w:rPr>
          <w:rFonts w:cstheme="minorHAnsi"/>
          <w:b/>
          <w:noProof/>
          <w:sz w:val="24"/>
          <w:szCs w:val="24"/>
        </w:rPr>
        <w:t>”)</w:t>
      </w:r>
    </w:p>
    <w:p w:rsidR="00A92B65" w:rsidRPr="003C7DB9" w:rsidRDefault="005E307E" w:rsidP="00A92B65">
      <w:pPr>
        <w:pStyle w:val="HTML"/>
        <w:shd w:val="clear" w:color="auto" w:fill="002240"/>
        <w:rPr>
          <w:noProof/>
          <w:color w:val="FFFFFF"/>
          <w:lang w:val="en-US"/>
        </w:rPr>
      </w:pPr>
      <w:r w:rsidRPr="001062D9">
        <w:rPr>
          <w:rFonts w:cstheme="minorHAnsi"/>
          <w:noProof/>
          <w:sz w:val="24"/>
          <w:szCs w:val="24"/>
        </w:rPr>
        <w:t xml:space="preserve"> </w:t>
      </w:r>
      <w:r w:rsidR="00A92B65" w:rsidRPr="003C7DB9">
        <w:rPr>
          <w:noProof/>
          <w:color w:val="E1EFFF"/>
          <w:lang w:val="en-US"/>
        </w:rPr>
        <w:t xml:space="preserve">&lt;!DOCTYPE </w:t>
      </w:r>
      <w:r w:rsidR="00A92B65" w:rsidRPr="003C7DB9">
        <w:rPr>
          <w:noProof/>
          <w:color w:val="FFDD00"/>
          <w:lang w:val="en-US"/>
        </w:rPr>
        <w:t>html</w:t>
      </w:r>
      <w:r w:rsidR="00A92B65" w:rsidRPr="003C7DB9">
        <w:rPr>
          <w:noProof/>
          <w:color w:val="E1EFFF"/>
          <w:lang w:val="en-US"/>
        </w:rPr>
        <w:t>&gt;</w:t>
      </w:r>
      <w:r w:rsidR="00A92B65" w:rsidRPr="003C7DB9">
        <w:rPr>
          <w:noProof/>
          <w:color w:val="E1EFFF"/>
          <w:lang w:val="en-US"/>
        </w:rPr>
        <w:br/>
        <w:t>&lt;</w:t>
      </w:r>
      <w:r w:rsidR="00A92B65" w:rsidRPr="003C7DB9">
        <w:rPr>
          <w:noProof/>
          <w:color w:val="9EFFFF"/>
          <w:lang w:val="en-US"/>
        </w:rPr>
        <w:t>html</w:t>
      </w:r>
      <w:r w:rsidR="00A92B65" w:rsidRPr="003C7DB9">
        <w:rPr>
          <w:noProof/>
          <w:color w:val="E1EFFF"/>
          <w:lang w:val="en-US"/>
        </w:rPr>
        <w:t>&gt;</w:t>
      </w:r>
      <w:r w:rsidR="00A92B65" w:rsidRPr="003C7DB9">
        <w:rPr>
          <w:noProof/>
          <w:color w:val="E1EFFF"/>
          <w:lang w:val="en-US"/>
        </w:rPr>
        <w:br/>
        <w:t>&lt;</w:t>
      </w:r>
      <w:r w:rsidR="00A92B65" w:rsidRPr="003C7DB9">
        <w:rPr>
          <w:noProof/>
          <w:color w:val="9EFFFF"/>
          <w:lang w:val="en-US"/>
        </w:rPr>
        <w:t>head</w:t>
      </w:r>
      <w:r w:rsidR="00A92B65" w:rsidRPr="003C7DB9">
        <w:rPr>
          <w:noProof/>
          <w:color w:val="E1EFFF"/>
          <w:lang w:val="en-US"/>
        </w:rPr>
        <w:t>&gt;</w:t>
      </w:r>
      <w:r w:rsidR="00A92B65" w:rsidRPr="003C7DB9">
        <w:rPr>
          <w:noProof/>
          <w:color w:val="E1EFFF"/>
          <w:lang w:val="en-US"/>
        </w:rPr>
        <w:br/>
        <w:t xml:space="preserve">    &lt;</w:t>
      </w:r>
      <w:r w:rsidR="00A92B65" w:rsidRPr="003C7DB9">
        <w:rPr>
          <w:noProof/>
          <w:color w:val="9EFFFF"/>
          <w:lang w:val="en-US"/>
        </w:rPr>
        <w:t xml:space="preserve">meta </w:t>
      </w:r>
      <w:r w:rsidR="00A92B65" w:rsidRPr="003C7DB9">
        <w:rPr>
          <w:noProof/>
          <w:color w:val="FFDD00"/>
          <w:lang w:val="en-US"/>
        </w:rPr>
        <w:t>charset=</w:t>
      </w:r>
      <w:r w:rsidR="00A92B65" w:rsidRPr="003C7DB9">
        <w:rPr>
          <w:b/>
          <w:bCs/>
          <w:noProof/>
          <w:color w:val="3AD900"/>
          <w:lang w:val="en-US"/>
        </w:rPr>
        <w:t>"UTF-8"</w:t>
      </w:r>
      <w:r w:rsidR="00A92B65" w:rsidRPr="003C7DB9">
        <w:rPr>
          <w:noProof/>
          <w:color w:val="E1EFFF"/>
          <w:lang w:val="en-US"/>
        </w:rPr>
        <w:t>&gt;</w:t>
      </w:r>
      <w:r w:rsidR="00A92B65" w:rsidRPr="003C7DB9">
        <w:rPr>
          <w:noProof/>
          <w:color w:val="E1EFFF"/>
          <w:lang w:val="en-US"/>
        </w:rPr>
        <w:br/>
        <w:t xml:space="preserve">    &lt;</w:t>
      </w:r>
      <w:r w:rsidR="00A92B65" w:rsidRPr="003C7DB9">
        <w:rPr>
          <w:noProof/>
          <w:color w:val="9EFFFF"/>
          <w:lang w:val="en-US"/>
        </w:rPr>
        <w:t>title</w:t>
      </w:r>
      <w:r w:rsidR="00A92B65" w:rsidRPr="003C7DB9">
        <w:rPr>
          <w:noProof/>
          <w:color w:val="E1EFFF"/>
          <w:lang w:val="en-US"/>
        </w:rPr>
        <w:t>&gt;</w:t>
      </w:r>
      <w:r w:rsidR="00A92B65" w:rsidRPr="003C7DB9">
        <w:rPr>
          <w:b/>
          <w:bCs/>
          <w:noProof/>
          <w:color w:val="FFFFFF"/>
          <w:lang w:val="en-US"/>
        </w:rPr>
        <w:t>My First Project</w:t>
      </w:r>
      <w:r w:rsidR="00A92B65" w:rsidRPr="003C7DB9">
        <w:rPr>
          <w:noProof/>
          <w:color w:val="E1EFFF"/>
          <w:lang w:val="en-US"/>
        </w:rPr>
        <w:t>&lt;/</w:t>
      </w:r>
      <w:r w:rsidR="00A92B65" w:rsidRPr="003C7DB9">
        <w:rPr>
          <w:noProof/>
          <w:color w:val="9EFFFF"/>
          <w:lang w:val="en-US"/>
        </w:rPr>
        <w:t>title</w:t>
      </w:r>
      <w:r w:rsidR="00A92B65" w:rsidRPr="003C7DB9">
        <w:rPr>
          <w:noProof/>
          <w:color w:val="E1EFFF"/>
          <w:lang w:val="en-US"/>
        </w:rPr>
        <w:t>&gt;</w:t>
      </w:r>
      <w:r w:rsidR="00A92B65" w:rsidRPr="003C7DB9">
        <w:rPr>
          <w:noProof/>
          <w:color w:val="E1EFFF"/>
          <w:lang w:val="en-US"/>
        </w:rPr>
        <w:br/>
        <w:t xml:space="preserve">    &lt;</w:t>
      </w:r>
      <w:r w:rsidR="00A92B65" w:rsidRPr="003C7DB9">
        <w:rPr>
          <w:noProof/>
          <w:color w:val="9EFFFF"/>
          <w:lang w:val="en-US"/>
        </w:rPr>
        <w:t xml:space="preserve">style </w:t>
      </w:r>
      <w:r w:rsidR="00A92B65" w:rsidRPr="003C7DB9">
        <w:rPr>
          <w:noProof/>
          <w:color w:val="FFDD00"/>
          <w:lang w:val="en-US"/>
        </w:rPr>
        <w:t>type=</w:t>
      </w:r>
      <w:r w:rsidR="00A92B65" w:rsidRPr="003C7DB9">
        <w:rPr>
          <w:b/>
          <w:bCs/>
          <w:noProof/>
          <w:color w:val="3AD900"/>
          <w:lang w:val="en-US"/>
        </w:rPr>
        <w:t>"text/css"</w:t>
      </w:r>
      <w:r w:rsidR="00A92B65" w:rsidRPr="003C7DB9">
        <w:rPr>
          <w:noProof/>
          <w:color w:val="E1EFFF"/>
          <w:lang w:val="en-US"/>
        </w:rPr>
        <w:t>&gt;</w:t>
      </w:r>
      <w:r w:rsidR="00A92B65" w:rsidRPr="003C7DB9">
        <w:rPr>
          <w:noProof/>
          <w:color w:val="E1EFFF"/>
          <w:lang w:val="en-US"/>
        </w:rPr>
        <w:br/>
        <w:t xml:space="preserve">        </w:t>
      </w:r>
      <w:r w:rsidR="00A92B65" w:rsidRPr="003C7DB9">
        <w:rPr>
          <w:noProof/>
          <w:color w:val="CC7832"/>
          <w:lang w:val="en-US"/>
        </w:rPr>
        <w:t xml:space="preserve">@import </w:t>
      </w:r>
      <w:r w:rsidR="00A92B65" w:rsidRPr="003C7DB9">
        <w:rPr>
          <w:noProof/>
          <w:color w:val="FFB054"/>
          <w:lang w:val="en-US"/>
        </w:rPr>
        <w:t>url</w:t>
      </w:r>
      <w:r w:rsidR="00A92B65" w:rsidRPr="003C7DB9">
        <w:rPr>
          <w:noProof/>
          <w:color w:val="E1EFFF"/>
          <w:lang w:val="en-US"/>
        </w:rPr>
        <w:t>(</w:t>
      </w:r>
      <w:r w:rsidR="00A92B65" w:rsidRPr="003C7DB9">
        <w:rPr>
          <w:noProof/>
          <w:color w:val="3AD900"/>
          <w:lang w:val="en-US"/>
        </w:rPr>
        <w:t>"css/style.css"</w:t>
      </w:r>
      <w:r w:rsidR="00A92B65" w:rsidRPr="003C7DB9">
        <w:rPr>
          <w:noProof/>
          <w:color w:val="E1EFFF"/>
          <w:lang w:val="en-US"/>
        </w:rPr>
        <w:t>);</w:t>
      </w:r>
      <w:r w:rsidR="00A92B65" w:rsidRPr="003C7DB9">
        <w:rPr>
          <w:noProof/>
          <w:color w:val="E1EFFF"/>
          <w:lang w:val="en-US"/>
        </w:rPr>
        <w:br/>
        <w:t xml:space="preserve">    &lt;/</w:t>
      </w:r>
      <w:r w:rsidR="00A92B65" w:rsidRPr="003C7DB9">
        <w:rPr>
          <w:noProof/>
          <w:color w:val="9EFFFF"/>
          <w:lang w:val="en-US"/>
        </w:rPr>
        <w:t>style</w:t>
      </w:r>
      <w:r w:rsidR="00A92B65" w:rsidRPr="003C7DB9">
        <w:rPr>
          <w:noProof/>
          <w:color w:val="E1EFFF"/>
          <w:lang w:val="en-US"/>
        </w:rPr>
        <w:t>&gt;</w:t>
      </w:r>
      <w:r w:rsidR="00A92B65" w:rsidRPr="003C7DB9">
        <w:rPr>
          <w:noProof/>
          <w:color w:val="E1EFFF"/>
          <w:lang w:val="en-US"/>
        </w:rPr>
        <w:br/>
        <w:t>&lt;/</w:t>
      </w:r>
      <w:r w:rsidR="00A92B65" w:rsidRPr="003C7DB9">
        <w:rPr>
          <w:noProof/>
          <w:color w:val="9EFFFF"/>
          <w:lang w:val="en-US"/>
        </w:rPr>
        <w:t>head</w:t>
      </w:r>
      <w:r w:rsidR="00A92B65" w:rsidRPr="003C7DB9">
        <w:rPr>
          <w:noProof/>
          <w:color w:val="E1EFFF"/>
          <w:lang w:val="en-US"/>
        </w:rPr>
        <w:t>&gt;</w:t>
      </w:r>
      <w:r w:rsidR="00A92B65" w:rsidRPr="003C7DB9">
        <w:rPr>
          <w:noProof/>
          <w:color w:val="E1EFFF"/>
          <w:lang w:val="en-US"/>
        </w:rPr>
        <w:br/>
      </w:r>
      <w:r w:rsidR="00A92B65" w:rsidRPr="003C7DB9">
        <w:rPr>
          <w:noProof/>
          <w:color w:val="E1EFFF"/>
          <w:lang w:val="en-US"/>
        </w:rPr>
        <w:br/>
        <w:t>&lt;</w:t>
      </w:r>
      <w:r w:rsidR="00A92B65" w:rsidRPr="003C7DB9">
        <w:rPr>
          <w:noProof/>
          <w:color w:val="9EFFFF"/>
          <w:lang w:val="en-US"/>
        </w:rPr>
        <w:t>body</w:t>
      </w:r>
      <w:r w:rsidR="00A92B65" w:rsidRPr="003C7DB9">
        <w:rPr>
          <w:noProof/>
          <w:color w:val="E1EFFF"/>
          <w:lang w:val="en-US"/>
        </w:rPr>
        <w:t>&gt;</w:t>
      </w:r>
      <w:r w:rsidR="00A92B65" w:rsidRPr="003C7DB9">
        <w:rPr>
          <w:noProof/>
          <w:color w:val="E1EFFF"/>
          <w:lang w:val="en-US"/>
        </w:rPr>
        <w:br/>
      </w:r>
      <w:r w:rsidR="00A92B65" w:rsidRPr="003C7DB9">
        <w:rPr>
          <w:noProof/>
          <w:color w:val="E1EFFF"/>
          <w:lang w:val="en-US"/>
        </w:rPr>
        <w:br/>
        <w:t>&lt;</w:t>
      </w:r>
      <w:r w:rsidR="00A92B65" w:rsidRPr="003C7DB9">
        <w:rPr>
          <w:noProof/>
          <w:color w:val="9EFFFF"/>
          <w:lang w:val="en-US"/>
        </w:rPr>
        <w:t>header</w:t>
      </w:r>
      <w:r w:rsidR="00A92B65" w:rsidRPr="003C7DB9">
        <w:rPr>
          <w:noProof/>
          <w:color w:val="E1EFFF"/>
          <w:lang w:val="en-US"/>
        </w:rPr>
        <w:t>&gt;</w:t>
      </w:r>
      <w:r w:rsidR="00A92B65" w:rsidRPr="003C7DB9">
        <w:rPr>
          <w:b/>
          <w:bCs/>
          <w:noProof/>
          <w:color w:val="FFFFFF"/>
          <w:lang w:val="en-US"/>
        </w:rPr>
        <w:t>I'm header</w:t>
      </w:r>
      <w:r w:rsidR="00A92B65" w:rsidRPr="003C7DB9">
        <w:rPr>
          <w:noProof/>
          <w:color w:val="E1EFFF"/>
          <w:lang w:val="en-US"/>
        </w:rPr>
        <w:t>&lt;/</w:t>
      </w:r>
      <w:r w:rsidR="00A92B65" w:rsidRPr="003C7DB9">
        <w:rPr>
          <w:noProof/>
          <w:color w:val="9EFFFF"/>
          <w:lang w:val="en-US"/>
        </w:rPr>
        <w:t>header</w:t>
      </w:r>
      <w:r w:rsidR="00A92B65" w:rsidRPr="003C7DB9">
        <w:rPr>
          <w:noProof/>
          <w:color w:val="E1EFFF"/>
          <w:lang w:val="en-US"/>
        </w:rPr>
        <w:t>&gt;</w:t>
      </w:r>
      <w:r w:rsidR="00A92B65" w:rsidRPr="003C7DB9">
        <w:rPr>
          <w:noProof/>
          <w:color w:val="E1EFFF"/>
          <w:lang w:val="en-US"/>
        </w:rPr>
        <w:br/>
      </w:r>
      <w:r w:rsidR="00A92B65" w:rsidRPr="003C7DB9">
        <w:rPr>
          <w:noProof/>
          <w:color w:val="E1EFFF"/>
          <w:lang w:val="en-US"/>
        </w:rPr>
        <w:br/>
        <w:t>&lt;</w:t>
      </w:r>
      <w:r w:rsidR="00A92B65" w:rsidRPr="003C7DB9">
        <w:rPr>
          <w:noProof/>
          <w:color w:val="9EFFFF"/>
          <w:lang w:val="en-US"/>
        </w:rPr>
        <w:t>div</w:t>
      </w:r>
      <w:r w:rsidR="00A92B65" w:rsidRPr="003C7DB9">
        <w:rPr>
          <w:noProof/>
          <w:color w:val="E1EFFF"/>
          <w:lang w:val="en-US"/>
        </w:rPr>
        <w:t>&gt;</w:t>
      </w:r>
      <w:r w:rsidR="00A92B65" w:rsidRPr="003C7DB9">
        <w:rPr>
          <w:noProof/>
          <w:color w:val="E1EFFF"/>
          <w:lang w:val="en-US"/>
        </w:rPr>
        <w:br/>
        <w:t xml:space="preserve">    &lt;</w:t>
      </w:r>
      <w:r w:rsidR="00A92B65" w:rsidRPr="003C7DB9">
        <w:rPr>
          <w:noProof/>
          <w:color w:val="9EFFFF"/>
          <w:lang w:val="en-US"/>
        </w:rPr>
        <w:t>aside</w:t>
      </w:r>
      <w:r w:rsidR="00A92B65" w:rsidRPr="003C7DB9">
        <w:rPr>
          <w:noProof/>
          <w:color w:val="E1EFFF"/>
          <w:lang w:val="en-US"/>
        </w:rPr>
        <w:t>&gt;</w:t>
      </w:r>
      <w:r w:rsidR="00A92B65" w:rsidRPr="003C7DB9">
        <w:rPr>
          <w:b/>
          <w:bCs/>
          <w:noProof/>
          <w:color w:val="FFFFFF"/>
          <w:lang w:val="en-US"/>
        </w:rPr>
        <w:t>I'm left sidebar</w:t>
      </w:r>
      <w:r w:rsidR="00A92B65" w:rsidRPr="003C7DB9">
        <w:rPr>
          <w:noProof/>
          <w:color w:val="E1EFFF"/>
          <w:lang w:val="en-US"/>
        </w:rPr>
        <w:t>&lt;/</w:t>
      </w:r>
      <w:r w:rsidR="00A92B65" w:rsidRPr="003C7DB9">
        <w:rPr>
          <w:noProof/>
          <w:color w:val="9EFFFF"/>
          <w:lang w:val="en-US"/>
        </w:rPr>
        <w:t>aside</w:t>
      </w:r>
      <w:r w:rsidR="00A92B65" w:rsidRPr="003C7DB9">
        <w:rPr>
          <w:noProof/>
          <w:color w:val="E1EFFF"/>
          <w:lang w:val="en-US"/>
        </w:rPr>
        <w:t>&gt;</w:t>
      </w:r>
      <w:r w:rsidR="00A92B65" w:rsidRPr="003C7DB9">
        <w:rPr>
          <w:noProof/>
          <w:color w:val="E1EFFF"/>
          <w:lang w:val="en-US"/>
        </w:rPr>
        <w:br/>
        <w:t xml:space="preserve">    &lt;</w:t>
      </w:r>
      <w:r w:rsidR="00A92B65" w:rsidRPr="003C7DB9">
        <w:rPr>
          <w:noProof/>
          <w:color w:val="9EFFFF"/>
          <w:lang w:val="en-US"/>
        </w:rPr>
        <w:t>main</w:t>
      </w:r>
      <w:r w:rsidR="00A92B65" w:rsidRPr="003C7DB9">
        <w:rPr>
          <w:noProof/>
          <w:color w:val="E1EFFF"/>
          <w:lang w:val="en-US"/>
        </w:rPr>
        <w:t>&gt;</w:t>
      </w:r>
      <w:r w:rsidR="00A92B65" w:rsidRPr="003C7DB9">
        <w:rPr>
          <w:b/>
          <w:bCs/>
          <w:noProof/>
          <w:color w:val="FFFFFF"/>
          <w:lang w:val="en-US"/>
        </w:rPr>
        <w:t>I'm main part</w:t>
      </w:r>
      <w:r w:rsidR="00A92B65" w:rsidRPr="003C7DB9">
        <w:rPr>
          <w:noProof/>
          <w:color w:val="E1EFFF"/>
          <w:lang w:val="en-US"/>
        </w:rPr>
        <w:t>&lt;/</w:t>
      </w:r>
      <w:r w:rsidR="00A92B65" w:rsidRPr="003C7DB9">
        <w:rPr>
          <w:noProof/>
          <w:color w:val="9EFFFF"/>
          <w:lang w:val="en-US"/>
        </w:rPr>
        <w:t>main</w:t>
      </w:r>
      <w:r w:rsidR="00A92B65" w:rsidRPr="003C7DB9">
        <w:rPr>
          <w:noProof/>
          <w:color w:val="E1EFFF"/>
          <w:lang w:val="en-US"/>
        </w:rPr>
        <w:t>&gt;</w:t>
      </w:r>
      <w:r w:rsidR="00A92B65" w:rsidRPr="003C7DB9">
        <w:rPr>
          <w:noProof/>
          <w:color w:val="E1EFFF"/>
          <w:lang w:val="en-US"/>
        </w:rPr>
        <w:br/>
        <w:t>&lt;/</w:t>
      </w:r>
      <w:r w:rsidR="00A92B65" w:rsidRPr="003C7DB9">
        <w:rPr>
          <w:noProof/>
          <w:color w:val="9EFFFF"/>
          <w:lang w:val="en-US"/>
        </w:rPr>
        <w:t>div</w:t>
      </w:r>
      <w:r w:rsidR="00A92B65" w:rsidRPr="003C7DB9">
        <w:rPr>
          <w:noProof/>
          <w:color w:val="E1EFFF"/>
          <w:lang w:val="en-US"/>
        </w:rPr>
        <w:t>&gt;</w:t>
      </w:r>
      <w:r w:rsidR="00A92B65" w:rsidRPr="003C7DB9">
        <w:rPr>
          <w:noProof/>
          <w:color w:val="E1EFFF"/>
          <w:lang w:val="en-US"/>
        </w:rPr>
        <w:br/>
      </w:r>
      <w:r w:rsidR="00A92B65" w:rsidRPr="003C7DB9">
        <w:rPr>
          <w:noProof/>
          <w:color w:val="E1EFFF"/>
          <w:lang w:val="en-US"/>
        </w:rPr>
        <w:br/>
        <w:t>&lt;</w:t>
      </w:r>
      <w:r w:rsidR="00A92B65" w:rsidRPr="003C7DB9">
        <w:rPr>
          <w:noProof/>
          <w:color w:val="9EFFFF"/>
          <w:lang w:val="en-US"/>
        </w:rPr>
        <w:t>footer</w:t>
      </w:r>
      <w:r w:rsidR="00A92B65" w:rsidRPr="003C7DB9">
        <w:rPr>
          <w:noProof/>
          <w:color w:val="E1EFFF"/>
          <w:lang w:val="en-US"/>
        </w:rPr>
        <w:t>&gt;</w:t>
      </w:r>
      <w:r w:rsidR="00A92B65" w:rsidRPr="003C7DB9">
        <w:rPr>
          <w:b/>
          <w:bCs/>
          <w:noProof/>
          <w:color w:val="FFFFFF"/>
          <w:lang w:val="en-US"/>
        </w:rPr>
        <w:t>I'm footer</w:t>
      </w:r>
      <w:r w:rsidR="00A92B65" w:rsidRPr="003C7DB9">
        <w:rPr>
          <w:noProof/>
          <w:color w:val="E1EFFF"/>
          <w:lang w:val="en-US"/>
        </w:rPr>
        <w:t>&lt;/</w:t>
      </w:r>
      <w:r w:rsidR="00A92B65" w:rsidRPr="003C7DB9">
        <w:rPr>
          <w:noProof/>
          <w:color w:val="9EFFFF"/>
          <w:lang w:val="en-US"/>
        </w:rPr>
        <w:t>footer</w:t>
      </w:r>
      <w:r w:rsidR="00A92B65" w:rsidRPr="003C7DB9">
        <w:rPr>
          <w:noProof/>
          <w:color w:val="E1EFFF"/>
          <w:lang w:val="en-US"/>
        </w:rPr>
        <w:t>&gt;</w:t>
      </w:r>
      <w:r w:rsidR="00A92B65" w:rsidRPr="003C7DB9">
        <w:rPr>
          <w:noProof/>
          <w:color w:val="E1EFFF"/>
          <w:lang w:val="en-US"/>
        </w:rPr>
        <w:br/>
      </w:r>
      <w:r w:rsidR="00A92B65" w:rsidRPr="003C7DB9">
        <w:rPr>
          <w:noProof/>
          <w:color w:val="E1EFFF"/>
          <w:lang w:val="en-US"/>
        </w:rPr>
        <w:br/>
        <w:t>&lt;/</w:t>
      </w:r>
      <w:r w:rsidR="00A92B65" w:rsidRPr="003C7DB9">
        <w:rPr>
          <w:noProof/>
          <w:color w:val="9EFFFF"/>
          <w:lang w:val="en-US"/>
        </w:rPr>
        <w:t>body</w:t>
      </w:r>
      <w:r w:rsidR="00A92B65" w:rsidRPr="003C7DB9">
        <w:rPr>
          <w:noProof/>
          <w:color w:val="E1EFFF"/>
          <w:lang w:val="en-US"/>
        </w:rPr>
        <w:t>&gt;</w:t>
      </w:r>
      <w:r w:rsidR="00A92B65" w:rsidRPr="003C7DB9">
        <w:rPr>
          <w:noProof/>
          <w:color w:val="E1EFFF"/>
          <w:lang w:val="en-US"/>
        </w:rPr>
        <w:br/>
        <w:t>&lt;/</w:t>
      </w:r>
      <w:r w:rsidR="00A92B65" w:rsidRPr="003C7DB9">
        <w:rPr>
          <w:noProof/>
          <w:color w:val="9EFFFF"/>
          <w:lang w:val="en-US"/>
        </w:rPr>
        <w:t>html</w:t>
      </w:r>
      <w:r w:rsidR="00A92B65" w:rsidRPr="003C7DB9">
        <w:rPr>
          <w:noProof/>
          <w:color w:val="E1EFFF"/>
          <w:lang w:val="en-US"/>
        </w:rPr>
        <w:t>&gt;</w:t>
      </w:r>
    </w:p>
    <w:p w:rsidR="00886E94" w:rsidRPr="001062D9" w:rsidRDefault="007C6B2E" w:rsidP="00243085">
      <w:pPr>
        <w:spacing w:line="240" w:lineRule="auto"/>
        <w:rPr>
          <w:rFonts w:cstheme="minorHAnsi"/>
          <w:noProof/>
          <w:sz w:val="24"/>
          <w:szCs w:val="24"/>
        </w:rPr>
      </w:pPr>
      <w:r w:rsidRPr="001062D9">
        <w:rPr>
          <w:rFonts w:cstheme="minorHAnsi"/>
          <w:noProof/>
          <w:sz w:val="24"/>
          <w:szCs w:val="24"/>
        </w:rPr>
        <w:t>Выведет тож</w:t>
      </w:r>
      <w:r w:rsidR="00E87790" w:rsidRPr="001062D9">
        <w:rPr>
          <w:rFonts w:cstheme="minorHAnsi"/>
          <w:noProof/>
          <w:sz w:val="24"/>
          <w:szCs w:val="24"/>
        </w:rPr>
        <w:t xml:space="preserve">е самое, но </w:t>
      </w:r>
      <w:r w:rsidR="00E87790" w:rsidRPr="001062D9">
        <w:rPr>
          <w:rFonts w:cstheme="minorHAnsi"/>
          <w:b/>
          <w:noProof/>
          <w:sz w:val="24"/>
          <w:szCs w:val="24"/>
        </w:rPr>
        <w:t>есть один минус в использовании данной конструкции:</w:t>
      </w:r>
    </w:p>
    <w:p w:rsidR="00E87790" w:rsidRPr="001062D9" w:rsidRDefault="00E87790" w:rsidP="00243085">
      <w:pPr>
        <w:spacing w:line="240" w:lineRule="auto"/>
        <w:rPr>
          <w:rFonts w:cstheme="minorHAnsi"/>
          <w:b/>
          <w:noProof/>
          <w:sz w:val="24"/>
          <w:szCs w:val="24"/>
        </w:rPr>
      </w:pPr>
      <w:r w:rsidRPr="001062D9">
        <w:rPr>
          <w:rFonts w:cstheme="minorHAnsi"/>
          <w:b/>
          <w:noProof/>
          <w:sz w:val="24"/>
          <w:szCs w:val="24"/>
        </w:rPr>
        <w:t xml:space="preserve">если с ее помощью подключить несколько </w:t>
      </w:r>
      <w:r w:rsidRPr="003C7DB9">
        <w:rPr>
          <w:rFonts w:cstheme="minorHAnsi"/>
          <w:b/>
          <w:noProof/>
          <w:sz w:val="24"/>
          <w:szCs w:val="24"/>
          <w:lang w:val="en-US"/>
        </w:rPr>
        <w:t>CSS</w:t>
      </w:r>
      <w:r w:rsidRPr="001062D9">
        <w:rPr>
          <w:rFonts w:cstheme="minorHAnsi"/>
          <w:b/>
          <w:noProof/>
          <w:sz w:val="24"/>
          <w:szCs w:val="24"/>
        </w:rPr>
        <w:t xml:space="preserve">-файлов, то </w:t>
      </w:r>
      <w:r w:rsidRPr="003C7DB9">
        <w:rPr>
          <w:rFonts w:cstheme="minorHAnsi"/>
          <w:b/>
          <w:noProof/>
          <w:sz w:val="24"/>
          <w:szCs w:val="24"/>
          <w:lang w:val="en-US"/>
        </w:rPr>
        <w:t>Internet</w:t>
      </w:r>
      <w:r w:rsidRPr="001062D9">
        <w:rPr>
          <w:rFonts w:cstheme="minorHAnsi"/>
          <w:b/>
          <w:noProof/>
          <w:sz w:val="24"/>
          <w:szCs w:val="24"/>
        </w:rPr>
        <w:t xml:space="preserve"> </w:t>
      </w:r>
      <w:r w:rsidRPr="003C7DB9">
        <w:rPr>
          <w:rFonts w:cstheme="minorHAnsi"/>
          <w:b/>
          <w:noProof/>
          <w:sz w:val="24"/>
          <w:szCs w:val="24"/>
          <w:lang w:val="en-US"/>
        </w:rPr>
        <w:t>Explorer</w:t>
      </w:r>
      <w:r w:rsidRPr="001062D9">
        <w:rPr>
          <w:rFonts w:cstheme="minorHAnsi"/>
          <w:b/>
          <w:noProof/>
          <w:sz w:val="24"/>
          <w:szCs w:val="24"/>
        </w:rPr>
        <w:t xml:space="preserve"> не будет придерживаться необходимого порядка их загрузки.</w:t>
      </w:r>
    </w:p>
    <w:p w:rsidR="00774965" w:rsidRPr="001062D9" w:rsidRDefault="00774965" w:rsidP="00243085">
      <w:pPr>
        <w:spacing w:line="240" w:lineRule="auto"/>
        <w:rPr>
          <w:rFonts w:cstheme="minorHAnsi"/>
          <w:b/>
          <w:noProof/>
          <w:sz w:val="24"/>
          <w:szCs w:val="24"/>
        </w:rPr>
      </w:pPr>
    </w:p>
    <w:p w:rsidR="00774965" w:rsidRPr="001062D9" w:rsidRDefault="00774965" w:rsidP="00774965">
      <w:pPr>
        <w:pStyle w:val="1"/>
        <w:rPr>
          <w:noProof/>
        </w:rPr>
      </w:pPr>
    </w:p>
    <w:p w:rsidR="00FF1366" w:rsidRPr="003C7DB9" w:rsidRDefault="00774965" w:rsidP="00774965">
      <w:pPr>
        <w:pStyle w:val="1"/>
        <w:rPr>
          <w:noProof/>
          <w:lang w:val="en-US"/>
        </w:rPr>
      </w:pPr>
      <w:r w:rsidRPr="003C7DB9">
        <w:rPr>
          <w:noProof/>
          <w:lang w:val="en-US"/>
        </w:rPr>
        <w:t>Задать стиль тегу:</w:t>
      </w:r>
    </w:p>
    <w:p w:rsidR="00774965" w:rsidRPr="003C7DB9" w:rsidRDefault="00774965" w:rsidP="00774965">
      <w:pPr>
        <w:rPr>
          <w:noProof/>
          <w:lang w:val="en-US"/>
        </w:rPr>
      </w:pPr>
    </w:p>
    <w:p w:rsidR="00FC1FDE" w:rsidRPr="001062D9" w:rsidRDefault="00FC1FDE" w:rsidP="00FF1366">
      <w:pPr>
        <w:pStyle w:val="a3"/>
        <w:numPr>
          <w:ilvl w:val="0"/>
          <w:numId w:val="38"/>
        </w:numPr>
        <w:spacing w:line="240" w:lineRule="auto"/>
        <w:rPr>
          <w:rFonts w:cstheme="minorHAnsi"/>
          <w:noProof/>
          <w:sz w:val="24"/>
          <w:szCs w:val="24"/>
        </w:rPr>
      </w:pPr>
      <w:r w:rsidRPr="001062D9">
        <w:rPr>
          <w:rFonts w:cstheme="minorHAnsi"/>
          <w:b/>
          <w:noProof/>
          <w:sz w:val="24"/>
          <w:szCs w:val="24"/>
        </w:rPr>
        <w:t xml:space="preserve">с помощью обращения к его </w:t>
      </w:r>
      <w:r w:rsidRPr="003C7DB9">
        <w:rPr>
          <w:rFonts w:cstheme="minorHAnsi"/>
          <w:b/>
          <w:noProof/>
          <w:sz w:val="24"/>
          <w:szCs w:val="24"/>
          <w:lang w:val="en-US"/>
        </w:rPr>
        <w:t>id</w:t>
      </w:r>
      <w:r w:rsidRPr="001062D9">
        <w:rPr>
          <w:rFonts w:cstheme="minorHAnsi"/>
          <w:b/>
          <w:noProof/>
          <w:sz w:val="24"/>
          <w:szCs w:val="24"/>
        </w:rPr>
        <w:t xml:space="preserve"> (если был задан). </w:t>
      </w:r>
      <w:r w:rsidRPr="001062D9">
        <w:rPr>
          <w:rFonts w:cstheme="minorHAnsi"/>
          <w:noProof/>
          <w:sz w:val="24"/>
          <w:szCs w:val="24"/>
        </w:rPr>
        <w:t xml:space="preserve">В </w:t>
      </w:r>
      <w:r w:rsidRPr="003C7DB9">
        <w:rPr>
          <w:rFonts w:cstheme="minorHAnsi"/>
          <w:noProof/>
          <w:sz w:val="24"/>
          <w:szCs w:val="24"/>
          <w:lang w:val="en-US"/>
        </w:rPr>
        <w:t>css</w:t>
      </w:r>
      <w:r w:rsidRPr="001062D9">
        <w:rPr>
          <w:rFonts w:cstheme="minorHAnsi"/>
          <w:noProof/>
          <w:sz w:val="24"/>
          <w:szCs w:val="24"/>
        </w:rPr>
        <w:t xml:space="preserve">-файле перед названием значения </w:t>
      </w:r>
      <w:r w:rsidRPr="003C7DB9">
        <w:rPr>
          <w:rFonts w:cstheme="minorHAnsi"/>
          <w:noProof/>
          <w:sz w:val="24"/>
          <w:szCs w:val="24"/>
          <w:lang w:val="en-US"/>
        </w:rPr>
        <w:t>id</w:t>
      </w:r>
      <w:r w:rsidRPr="001062D9">
        <w:rPr>
          <w:rFonts w:cstheme="minorHAnsi"/>
          <w:noProof/>
          <w:sz w:val="24"/>
          <w:szCs w:val="24"/>
        </w:rPr>
        <w:t xml:space="preserve"> дописываем решетку </w:t>
      </w:r>
      <w:r w:rsidRPr="001062D9">
        <w:rPr>
          <w:rFonts w:cstheme="minorHAnsi"/>
          <w:b/>
          <w:noProof/>
          <w:sz w:val="24"/>
          <w:szCs w:val="24"/>
        </w:rPr>
        <w:t>#</w:t>
      </w:r>
      <w:r w:rsidRPr="001062D9">
        <w:rPr>
          <w:rFonts w:cstheme="minorHAnsi"/>
          <w:noProof/>
          <w:sz w:val="24"/>
          <w:szCs w:val="24"/>
        </w:rPr>
        <w:t xml:space="preserve"> </w:t>
      </w:r>
    </w:p>
    <w:p w:rsidR="00FC1FDE" w:rsidRPr="001062D9" w:rsidRDefault="00FC1FDE" w:rsidP="00243085">
      <w:pPr>
        <w:spacing w:line="240" w:lineRule="auto"/>
        <w:rPr>
          <w:rFonts w:cstheme="minorHAnsi"/>
          <w:b/>
          <w:noProof/>
          <w:sz w:val="24"/>
          <w:szCs w:val="24"/>
        </w:rPr>
      </w:pPr>
    </w:p>
    <w:p w:rsidR="00FC1FDE" w:rsidRPr="001062D9" w:rsidRDefault="00FC1FDE" w:rsidP="00243085">
      <w:pPr>
        <w:spacing w:line="240" w:lineRule="auto"/>
        <w:rPr>
          <w:rFonts w:cstheme="minorHAnsi"/>
          <w:b/>
          <w:noProof/>
          <w:sz w:val="24"/>
          <w:szCs w:val="24"/>
        </w:rPr>
      </w:pPr>
    </w:p>
    <w:p w:rsidR="00FC1FDE" w:rsidRPr="001062D9" w:rsidRDefault="00FC1FDE" w:rsidP="00FC1FDE">
      <w:pPr>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FFFFFF"/>
          <w:sz w:val="20"/>
          <w:szCs w:val="20"/>
          <w:lang w:eastAsia="ru-RU"/>
        </w:rPr>
      </w:pPr>
      <w:r w:rsidRPr="001062D9">
        <w:rPr>
          <w:rFonts w:ascii="Courier New" w:eastAsia="Times New Roman" w:hAnsi="Courier New" w:cs="Courier New"/>
          <w:noProof/>
          <w:color w:val="E1EFFF"/>
          <w:sz w:val="20"/>
          <w:szCs w:val="20"/>
          <w:lang w:eastAsia="ru-RU"/>
        </w:rPr>
        <w:t>&lt;</w:t>
      </w:r>
      <w:r w:rsidRPr="003C7DB9">
        <w:rPr>
          <w:rFonts w:ascii="Courier New" w:eastAsia="Times New Roman" w:hAnsi="Courier New" w:cs="Courier New"/>
          <w:noProof/>
          <w:color w:val="9EFFFF"/>
          <w:sz w:val="20"/>
          <w:szCs w:val="20"/>
          <w:lang w:val="en-US" w:eastAsia="ru-RU"/>
        </w:rPr>
        <w:t>style</w:t>
      </w:r>
      <w:r w:rsidRPr="001062D9">
        <w:rPr>
          <w:rFonts w:ascii="Courier New" w:eastAsia="Times New Roman" w:hAnsi="Courier New" w:cs="Courier New"/>
          <w:noProof/>
          <w:color w:val="9EFFFF"/>
          <w:sz w:val="20"/>
          <w:szCs w:val="20"/>
          <w:lang w:eastAsia="ru-RU"/>
        </w:rPr>
        <w:t xml:space="preserve"> </w:t>
      </w:r>
      <w:r w:rsidRPr="003C7DB9">
        <w:rPr>
          <w:rFonts w:ascii="Courier New" w:eastAsia="Times New Roman" w:hAnsi="Courier New" w:cs="Courier New"/>
          <w:noProof/>
          <w:color w:val="FFDD00"/>
          <w:sz w:val="20"/>
          <w:szCs w:val="20"/>
          <w:lang w:val="en-US" w:eastAsia="ru-RU"/>
        </w:rPr>
        <w:t>type</w:t>
      </w:r>
      <w:r w:rsidRPr="001062D9">
        <w:rPr>
          <w:rFonts w:ascii="Courier New" w:eastAsia="Times New Roman" w:hAnsi="Courier New" w:cs="Courier New"/>
          <w:noProof/>
          <w:color w:val="FFDD00"/>
          <w:sz w:val="20"/>
          <w:szCs w:val="20"/>
          <w:lang w:eastAsia="ru-RU"/>
        </w:rPr>
        <w:t>=</w:t>
      </w:r>
      <w:r w:rsidRPr="001062D9">
        <w:rPr>
          <w:rFonts w:ascii="Courier New" w:eastAsia="Times New Roman" w:hAnsi="Courier New" w:cs="Courier New"/>
          <w:b/>
          <w:bCs/>
          <w:noProof/>
          <w:color w:val="3AD900"/>
          <w:sz w:val="20"/>
          <w:szCs w:val="20"/>
          <w:lang w:eastAsia="ru-RU"/>
        </w:rPr>
        <w:t>"</w:t>
      </w:r>
      <w:r w:rsidRPr="003C7DB9">
        <w:rPr>
          <w:rFonts w:ascii="Courier New" w:eastAsia="Times New Roman" w:hAnsi="Courier New" w:cs="Courier New"/>
          <w:b/>
          <w:bCs/>
          <w:noProof/>
          <w:color w:val="3AD900"/>
          <w:sz w:val="20"/>
          <w:szCs w:val="20"/>
          <w:lang w:val="en-US" w:eastAsia="ru-RU"/>
        </w:rPr>
        <w:t>text</w:t>
      </w:r>
      <w:r w:rsidRPr="001062D9">
        <w:rPr>
          <w:rFonts w:ascii="Courier New" w:eastAsia="Times New Roman" w:hAnsi="Courier New" w:cs="Courier New"/>
          <w:b/>
          <w:bCs/>
          <w:noProof/>
          <w:color w:val="3AD900"/>
          <w:sz w:val="20"/>
          <w:szCs w:val="20"/>
          <w:lang w:eastAsia="ru-RU"/>
        </w:rPr>
        <w:t>/</w:t>
      </w:r>
      <w:r w:rsidRPr="003C7DB9">
        <w:rPr>
          <w:rFonts w:ascii="Courier New" w:eastAsia="Times New Roman" w:hAnsi="Courier New" w:cs="Courier New"/>
          <w:b/>
          <w:bCs/>
          <w:noProof/>
          <w:color w:val="3AD900"/>
          <w:sz w:val="20"/>
          <w:szCs w:val="20"/>
          <w:lang w:val="en-US" w:eastAsia="ru-RU"/>
        </w:rPr>
        <w:t>css</w:t>
      </w:r>
      <w:r w:rsidRPr="001062D9">
        <w:rPr>
          <w:rFonts w:ascii="Courier New" w:eastAsia="Times New Roman" w:hAnsi="Courier New" w:cs="Courier New"/>
          <w:b/>
          <w:bCs/>
          <w:noProof/>
          <w:color w:val="3AD900"/>
          <w:sz w:val="20"/>
          <w:szCs w:val="20"/>
          <w:lang w:eastAsia="ru-RU"/>
        </w:rPr>
        <w:t>"</w:t>
      </w:r>
      <w:r w:rsidRPr="001062D9">
        <w:rPr>
          <w:rFonts w:ascii="Courier New" w:eastAsia="Times New Roman" w:hAnsi="Courier New" w:cs="Courier New"/>
          <w:noProof/>
          <w:color w:val="E1EFFF"/>
          <w:sz w:val="20"/>
          <w:szCs w:val="20"/>
          <w:lang w:eastAsia="ru-RU"/>
        </w:rPr>
        <w:t>&gt;</w:t>
      </w:r>
      <w:r w:rsidRPr="001062D9">
        <w:rPr>
          <w:rFonts w:ascii="Courier New" w:eastAsia="Times New Roman" w:hAnsi="Courier New" w:cs="Courier New"/>
          <w:noProof/>
          <w:color w:val="E1EFFF"/>
          <w:sz w:val="20"/>
          <w:szCs w:val="20"/>
          <w:lang w:eastAsia="ru-RU"/>
        </w:rPr>
        <w:br/>
        <w:t xml:space="preserve">        </w:t>
      </w:r>
      <w:r w:rsidRPr="001062D9">
        <w:rPr>
          <w:rFonts w:ascii="Courier New" w:eastAsia="Times New Roman" w:hAnsi="Courier New" w:cs="Courier New"/>
          <w:noProof/>
          <w:color w:val="FFDD00"/>
          <w:sz w:val="20"/>
          <w:szCs w:val="20"/>
          <w:lang w:eastAsia="ru-RU"/>
        </w:rPr>
        <w:t>#</w:t>
      </w:r>
      <w:r w:rsidRPr="003C7DB9">
        <w:rPr>
          <w:rFonts w:ascii="Courier New" w:eastAsia="Times New Roman" w:hAnsi="Courier New" w:cs="Courier New"/>
          <w:noProof/>
          <w:color w:val="FFDD00"/>
          <w:sz w:val="20"/>
          <w:szCs w:val="20"/>
          <w:lang w:val="en-US" w:eastAsia="ru-RU"/>
        </w:rPr>
        <w:t>select</w:t>
      </w:r>
      <w:r w:rsidRPr="001062D9">
        <w:rPr>
          <w:rFonts w:ascii="Courier New" w:eastAsia="Times New Roman" w:hAnsi="Courier New" w:cs="Courier New"/>
          <w:noProof/>
          <w:color w:val="FFDD00"/>
          <w:sz w:val="20"/>
          <w:szCs w:val="20"/>
          <w:lang w:eastAsia="ru-RU"/>
        </w:rPr>
        <w:t>_</w:t>
      </w:r>
      <w:r w:rsidRPr="003C7DB9">
        <w:rPr>
          <w:rFonts w:ascii="Courier New" w:eastAsia="Times New Roman" w:hAnsi="Courier New" w:cs="Courier New"/>
          <w:noProof/>
          <w:color w:val="FFDD00"/>
          <w:sz w:val="20"/>
          <w:szCs w:val="20"/>
          <w:lang w:val="en-US" w:eastAsia="ru-RU"/>
        </w:rPr>
        <w:t>by</w:t>
      </w:r>
      <w:r w:rsidRPr="001062D9">
        <w:rPr>
          <w:rFonts w:ascii="Courier New" w:eastAsia="Times New Roman" w:hAnsi="Courier New" w:cs="Courier New"/>
          <w:noProof/>
          <w:color w:val="FFDD00"/>
          <w:sz w:val="20"/>
          <w:szCs w:val="20"/>
          <w:lang w:eastAsia="ru-RU"/>
        </w:rPr>
        <w:t>_</w:t>
      </w:r>
      <w:r w:rsidRPr="003C7DB9">
        <w:rPr>
          <w:rFonts w:ascii="Courier New" w:eastAsia="Times New Roman" w:hAnsi="Courier New" w:cs="Courier New"/>
          <w:noProof/>
          <w:color w:val="FFDD00"/>
          <w:sz w:val="20"/>
          <w:szCs w:val="20"/>
          <w:lang w:val="en-US" w:eastAsia="ru-RU"/>
        </w:rPr>
        <w:t>id</w:t>
      </w:r>
      <w:r w:rsidRPr="001062D9">
        <w:rPr>
          <w:rFonts w:ascii="Courier New" w:eastAsia="Times New Roman" w:hAnsi="Courier New" w:cs="Courier New"/>
          <w:noProof/>
          <w:color w:val="FFDD00"/>
          <w:sz w:val="20"/>
          <w:szCs w:val="20"/>
          <w:lang w:eastAsia="ru-RU"/>
        </w:rPr>
        <w:t xml:space="preserve"> </w:t>
      </w:r>
      <w:r w:rsidRPr="001062D9">
        <w:rPr>
          <w:rFonts w:ascii="Courier New" w:eastAsia="Times New Roman" w:hAnsi="Courier New" w:cs="Courier New"/>
          <w:noProof/>
          <w:color w:val="E1EFFF"/>
          <w:sz w:val="20"/>
          <w:szCs w:val="20"/>
          <w:lang w:eastAsia="ru-RU"/>
        </w:rPr>
        <w:t>{</w:t>
      </w:r>
      <w:r w:rsidRPr="001062D9">
        <w:rPr>
          <w:rFonts w:ascii="Courier New" w:eastAsia="Times New Roman" w:hAnsi="Courier New" w:cs="Courier New"/>
          <w:noProof/>
          <w:color w:val="E1EFFF"/>
          <w:sz w:val="20"/>
          <w:szCs w:val="20"/>
          <w:lang w:eastAsia="ru-RU"/>
        </w:rPr>
        <w:br/>
        <w:t xml:space="preserve">            </w:t>
      </w:r>
      <w:r w:rsidRPr="003C7DB9">
        <w:rPr>
          <w:rFonts w:ascii="Courier New" w:eastAsia="Times New Roman" w:hAnsi="Courier New" w:cs="Courier New"/>
          <w:noProof/>
          <w:color w:val="80FFBB"/>
          <w:sz w:val="20"/>
          <w:szCs w:val="20"/>
          <w:lang w:val="en-US" w:eastAsia="ru-RU"/>
        </w:rPr>
        <w:t>font</w:t>
      </w:r>
      <w:r w:rsidRPr="001062D9">
        <w:rPr>
          <w:rFonts w:ascii="Courier New" w:eastAsia="Times New Roman" w:hAnsi="Courier New" w:cs="Courier New"/>
          <w:noProof/>
          <w:color w:val="80FFBB"/>
          <w:sz w:val="20"/>
          <w:szCs w:val="20"/>
          <w:lang w:eastAsia="ru-RU"/>
        </w:rPr>
        <w:t>-</w:t>
      </w:r>
      <w:r w:rsidRPr="003C7DB9">
        <w:rPr>
          <w:rFonts w:ascii="Courier New" w:eastAsia="Times New Roman" w:hAnsi="Courier New" w:cs="Courier New"/>
          <w:noProof/>
          <w:color w:val="80FFBB"/>
          <w:sz w:val="20"/>
          <w:szCs w:val="20"/>
          <w:lang w:val="en-US" w:eastAsia="ru-RU"/>
        </w:rPr>
        <w:t>weight</w:t>
      </w:r>
      <w:r w:rsidRPr="001062D9">
        <w:rPr>
          <w:rFonts w:ascii="Courier New" w:eastAsia="Times New Roman" w:hAnsi="Courier New" w:cs="Courier New"/>
          <w:noProof/>
          <w:color w:val="FFFFFF"/>
          <w:sz w:val="20"/>
          <w:szCs w:val="20"/>
          <w:lang w:eastAsia="ru-RU"/>
        </w:rPr>
        <w:t xml:space="preserve">: </w:t>
      </w:r>
      <w:r w:rsidRPr="003C7DB9">
        <w:rPr>
          <w:rFonts w:ascii="Courier New" w:eastAsia="Times New Roman" w:hAnsi="Courier New" w:cs="Courier New"/>
          <w:b/>
          <w:bCs/>
          <w:noProof/>
          <w:color w:val="68E868"/>
          <w:sz w:val="20"/>
          <w:szCs w:val="20"/>
          <w:lang w:val="en-US" w:eastAsia="ru-RU"/>
        </w:rPr>
        <w:t>bold</w:t>
      </w:r>
      <w:r w:rsidRPr="001062D9">
        <w:rPr>
          <w:rFonts w:ascii="Courier New" w:eastAsia="Times New Roman" w:hAnsi="Courier New" w:cs="Courier New"/>
          <w:noProof/>
          <w:color w:val="E1EFFF"/>
          <w:sz w:val="20"/>
          <w:szCs w:val="20"/>
          <w:lang w:eastAsia="ru-RU"/>
        </w:rPr>
        <w:t>;</w:t>
      </w:r>
      <w:r w:rsidRPr="001062D9">
        <w:rPr>
          <w:rFonts w:ascii="Courier New" w:eastAsia="Times New Roman" w:hAnsi="Courier New" w:cs="Courier New"/>
          <w:noProof/>
          <w:color w:val="E1EFFF"/>
          <w:sz w:val="20"/>
          <w:szCs w:val="20"/>
          <w:lang w:eastAsia="ru-RU"/>
        </w:rPr>
        <w:br/>
        <w:t xml:space="preserve">        }</w:t>
      </w:r>
      <w:r w:rsidRPr="001062D9">
        <w:rPr>
          <w:rFonts w:ascii="Courier New" w:eastAsia="Times New Roman" w:hAnsi="Courier New" w:cs="Courier New"/>
          <w:noProof/>
          <w:color w:val="E1EFFF"/>
          <w:sz w:val="20"/>
          <w:szCs w:val="20"/>
          <w:lang w:eastAsia="ru-RU"/>
        </w:rPr>
        <w:br/>
        <w:t xml:space="preserve">       &lt;/</w:t>
      </w:r>
      <w:r w:rsidRPr="003C7DB9">
        <w:rPr>
          <w:rFonts w:ascii="Courier New" w:eastAsia="Times New Roman" w:hAnsi="Courier New" w:cs="Courier New"/>
          <w:noProof/>
          <w:color w:val="9EFFFF"/>
          <w:sz w:val="20"/>
          <w:szCs w:val="20"/>
          <w:lang w:val="en-US" w:eastAsia="ru-RU"/>
        </w:rPr>
        <w:t>style</w:t>
      </w:r>
      <w:r w:rsidRPr="001062D9">
        <w:rPr>
          <w:rFonts w:ascii="Courier New" w:eastAsia="Times New Roman" w:hAnsi="Courier New" w:cs="Courier New"/>
          <w:noProof/>
          <w:color w:val="E1EFFF"/>
          <w:sz w:val="20"/>
          <w:szCs w:val="20"/>
          <w:lang w:eastAsia="ru-RU"/>
        </w:rPr>
        <w:t>&gt;</w:t>
      </w:r>
      <w:r w:rsidRPr="001062D9">
        <w:rPr>
          <w:rFonts w:ascii="Courier New" w:eastAsia="Times New Roman" w:hAnsi="Courier New" w:cs="Courier New"/>
          <w:noProof/>
          <w:color w:val="E1EFFF"/>
          <w:sz w:val="20"/>
          <w:szCs w:val="20"/>
          <w:lang w:eastAsia="ru-RU"/>
        </w:rPr>
        <w:br/>
        <w:t>&lt;/</w:t>
      </w:r>
      <w:r w:rsidRPr="003C7DB9">
        <w:rPr>
          <w:rFonts w:ascii="Courier New" w:eastAsia="Times New Roman" w:hAnsi="Courier New" w:cs="Courier New"/>
          <w:noProof/>
          <w:color w:val="9EFFFF"/>
          <w:sz w:val="20"/>
          <w:szCs w:val="20"/>
          <w:lang w:val="en-US" w:eastAsia="ru-RU"/>
        </w:rPr>
        <w:t>head</w:t>
      </w:r>
      <w:r w:rsidRPr="001062D9">
        <w:rPr>
          <w:rFonts w:ascii="Courier New" w:eastAsia="Times New Roman" w:hAnsi="Courier New" w:cs="Courier New"/>
          <w:noProof/>
          <w:color w:val="E1EFFF"/>
          <w:sz w:val="20"/>
          <w:szCs w:val="20"/>
          <w:lang w:eastAsia="ru-RU"/>
        </w:rPr>
        <w:t>&gt;</w:t>
      </w:r>
      <w:r w:rsidRPr="001062D9">
        <w:rPr>
          <w:rFonts w:ascii="Courier New" w:eastAsia="Times New Roman" w:hAnsi="Courier New" w:cs="Courier New"/>
          <w:noProof/>
          <w:color w:val="E1EFFF"/>
          <w:sz w:val="20"/>
          <w:szCs w:val="20"/>
          <w:lang w:eastAsia="ru-RU"/>
        </w:rPr>
        <w:br/>
      </w:r>
      <w:r w:rsidRPr="001062D9">
        <w:rPr>
          <w:rFonts w:ascii="Courier New" w:eastAsia="Times New Roman" w:hAnsi="Courier New" w:cs="Courier New"/>
          <w:noProof/>
          <w:color w:val="E1EFFF"/>
          <w:sz w:val="20"/>
          <w:szCs w:val="20"/>
          <w:lang w:eastAsia="ru-RU"/>
        </w:rPr>
        <w:br/>
        <w:t>&lt;</w:t>
      </w:r>
      <w:r w:rsidRPr="003C7DB9">
        <w:rPr>
          <w:rFonts w:ascii="Courier New" w:eastAsia="Times New Roman" w:hAnsi="Courier New" w:cs="Courier New"/>
          <w:noProof/>
          <w:color w:val="9EFFFF"/>
          <w:sz w:val="20"/>
          <w:szCs w:val="20"/>
          <w:lang w:val="en-US" w:eastAsia="ru-RU"/>
        </w:rPr>
        <w:t>body</w:t>
      </w:r>
      <w:r w:rsidRPr="001062D9">
        <w:rPr>
          <w:rFonts w:ascii="Courier New" w:eastAsia="Times New Roman" w:hAnsi="Courier New" w:cs="Courier New"/>
          <w:noProof/>
          <w:color w:val="E1EFFF"/>
          <w:sz w:val="20"/>
          <w:szCs w:val="20"/>
          <w:lang w:eastAsia="ru-RU"/>
        </w:rPr>
        <w:t>&gt;</w:t>
      </w:r>
      <w:r w:rsidRPr="001062D9">
        <w:rPr>
          <w:rFonts w:ascii="Courier New" w:eastAsia="Times New Roman" w:hAnsi="Courier New" w:cs="Courier New"/>
          <w:noProof/>
          <w:color w:val="E1EFFF"/>
          <w:sz w:val="20"/>
          <w:szCs w:val="20"/>
          <w:lang w:eastAsia="ru-RU"/>
        </w:rPr>
        <w:br/>
        <w:t>&lt;</w:t>
      </w:r>
      <w:r w:rsidRPr="003C7DB9">
        <w:rPr>
          <w:rFonts w:ascii="Courier New" w:eastAsia="Times New Roman" w:hAnsi="Courier New" w:cs="Courier New"/>
          <w:noProof/>
          <w:color w:val="9EFFFF"/>
          <w:sz w:val="20"/>
          <w:szCs w:val="20"/>
          <w:lang w:val="en-US" w:eastAsia="ru-RU"/>
        </w:rPr>
        <w:t>p</w:t>
      </w:r>
      <w:r w:rsidRPr="001062D9">
        <w:rPr>
          <w:rFonts w:ascii="Courier New" w:eastAsia="Times New Roman" w:hAnsi="Courier New" w:cs="Courier New"/>
          <w:noProof/>
          <w:color w:val="9EFFFF"/>
          <w:sz w:val="20"/>
          <w:szCs w:val="20"/>
          <w:lang w:eastAsia="ru-RU"/>
        </w:rPr>
        <w:t xml:space="preserve"> </w:t>
      </w:r>
      <w:r w:rsidRPr="003C7DB9">
        <w:rPr>
          <w:rFonts w:ascii="Courier New" w:eastAsia="Times New Roman" w:hAnsi="Courier New" w:cs="Courier New"/>
          <w:noProof/>
          <w:color w:val="FFDD00"/>
          <w:sz w:val="20"/>
          <w:szCs w:val="20"/>
          <w:lang w:val="en-US" w:eastAsia="ru-RU"/>
        </w:rPr>
        <w:t>id</w:t>
      </w:r>
      <w:r w:rsidRPr="001062D9">
        <w:rPr>
          <w:rFonts w:ascii="Courier New" w:eastAsia="Times New Roman" w:hAnsi="Courier New" w:cs="Courier New"/>
          <w:noProof/>
          <w:color w:val="FFDD00"/>
          <w:sz w:val="20"/>
          <w:szCs w:val="20"/>
          <w:lang w:eastAsia="ru-RU"/>
        </w:rPr>
        <w:t>=</w:t>
      </w:r>
      <w:r w:rsidRPr="001062D9">
        <w:rPr>
          <w:rFonts w:ascii="Courier New" w:eastAsia="Times New Roman" w:hAnsi="Courier New" w:cs="Courier New"/>
          <w:b/>
          <w:bCs/>
          <w:noProof/>
          <w:color w:val="3AD900"/>
          <w:sz w:val="20"/>
          <w:szCs w:val="20"/>
          <w:lang w:eastAsia="ru-RU"/>
        </w:rPr>
        <w:t>"</w:t>
      </w:r>
      <w:r w:rsidRPr="003C7DB9">
        <w:rPr>
          <w:rFonts w:ascii="Courier New" w:eastAsia="Times New Roman" w:hAnsi="Courier New" w:cs="Courier New"/>
          <w:b/>
          <w:bCs/>
          <w:noProof/>
          <w:color w:val="3AD900"/>
          <w:sz w:val="20"/>
          <w:szCs w:val="20"/>
          <w:lang w:val="en-US" w:eastAsia="ru-RU"/>
        </w:rPr>
        <w:t>select</w:t>
      </w:r>
      <w:r w:rsidRPr="001062D9">
        <w:rPr>
          <w:rFonts w:ascii="Courier New" w:eastAsia="Times New Roman" w:hAnsi="Courier New" w:cs="Courier New"/>
          <w:b/>
          <w:bCs/>
          <w:noProof/>
          <w:color w:val="3AD900"/>
          <w:sz w:val="20"/>
          <w:szCs w:val="20"/>
          <w:lang w:eastAsia="ru-RU"/>
        </w:rPr>
        <w:t>_</w:t>
      </w:r>
      <w:r w:rsidRPr="003C7DB9">
        <w:rPr>
          <w:rFonts w:ascii="Courier New" w:eastAsia="Times New Roman" w:hAnsi="Courier New" w:cs="Courier New"/>
          <w:b/>
          <w:bCs/>
          <w:noProof/>
          <w:color w:val="3AD900"/>
          <w:sz w:val="20"/>
          <w:szCs w:val="20"/>
          <w:lang w:val="en-US" w:eastAsia="ru-RU"/>
        </w:rPr>
        <w:t>by</w:t>
      </w:r>
      <w:r w:rsidRPr="001062D9">
        <w:rPr>
          <w:rFonts w:ascii="Courier New" w:eastAsia="Times New Roman" w:hAnsi="Courier New" w:cs="Courier New"/>
          <w:b/>
          <w:bCs/>
          <w:noProof/>
          <w:color w:val="3AD900"/>
          <w:sz w:val="20"/>
          <w:szCs w:val="20"/>
          <w:lang w:eastAsia="ru-RU"/>
        </w:rPr>
        <w:t>_</w:t>
      </w:r>
      <w:r w:rsidRPr="003C7DB9">
        <w:rPr>
          <w:rFonts w:ascii="Courier New" w:eastAsia="Times New Roman" w:hAnsi="Courier New" w:cs="Courier New"/>
          <w:b/>
          <w:bCs/>
          <w:noProof/>
          <w:color w:val="3AD900"/>
          <w:sz w:val="20"/>
          <w:szCs w:val="20"/>
          <w:lang w:val="en-US" w:eastAsia="ru-RU"/>
        </w:rPr>
        <w:t>id</w:t>
      </w:r>
      <w:r w:rsidRPr="001062D9">
        <w:rPr>
          <w:rFonts w:ascii="Courier New" w:eastAsia="Times New Roman" w:hAnsi="Courier New" w:cs="Courier New"/>
          <w:b/>
          <w:bCs/>
          <w:noProof/>
          <w:color w:val="3AD900"/>
          <w:sz w:val="20"/>
          <w:szCs w:val="20"/>
          <w:lang w:eastAsia="ru-RU"/>
        </w:rPr>
        <w:t>"</w:t>
      </w:r>
      <w:r w:rsidRPr="001062D9">
        <w:rPr>
          <w:rFonts w:ascii="Courier New" w:eastAsia="Times New Roman" w:hAnsi="Courier New" w:cs="Courier New"/>
          <w:noProof/>
          <w:color w:val="E1EFFF"/>
          <w:sz w:val="20"/>
          <w:szCs w:val="20"/>
          <w:lang w:eastAsia="ru-RU"/>
        </w:rPr>
        <w:t>&gt;</w:t>
      </w:r>
      <w:r w:rsidRPr="003C7DB9">
        <w:rPr>
          <w:rFonts w:ascii="Courier New" w:eastAsia="Times New Roman" w:hAnsi="Courier New" w:cs="Courier New"/>
          <w:b/>
          <w:bCs/>
          <w:noProof/>
          <w:color w:val="FFFFFF"/>
          <w:sz w:val="20"/>
          <w:szCs w:val="20"/>
          <w:lang w:val="en-US" w:eastAsia="ru-RU"/>
        </w:rPr>
        <w:t>HTML</w:t>
      </w:r>
      <w:r w:rsidRPr="001062D9">
        <w:rPr>
          <w:rFonts w:ascii="Courier New" w:eastAsia="Times New Roman" w:hAnsi="Courier New" w:cs="Courier New"/>
          <w:b/>
          <w:bCs/>
          <w:noProof/>
          <w:color w:val="FFFFFF"/>
          <w:sz w:val="20"/>
          <w:szCs w:val="20"/>
          <w:lang w:eastAsia="ru-RU"/>
        </w:rPr>
        <w:t xml:space="preserve"> - стандартна мова розмітки веб-сторінок в Інтернеті. </w:t>
      </w:r>
      <w:r w:rsidRPr="003C7DB9">
        <w:rPr>
          <w:rFonts w:ascii="Courier New" w:eastAsia="Times New Roman" w:hAnsi="Courier New" w:cs="Courier New"/>
          <w:b/>
          <w:bCs/>
          <w:noProof/>
          <w:color w:val="FFFFFF"/>
          <w:sz w:val="20"/>
          <w:szCs w:val="20"/>
          <w:lang w:val="en-US" w:eastAsia="ru-RU"/>
        </w:rPr>
        <w:t>Більшість веб-сторінок створюються</w:t>
      </w:r>
      <w:r w:rsidRPr="003C7DB9">
        <w:rPr>
          <w:rFonts w:ascii="Courier New" w:eastAsia="Times New Roman" w:hAnsi="Courier New" w:cs="Courier New"/>
          <w:b/>
          <w:bCs/>
          <w:noProof/>
          <w:color w:val="FFFFFF"/>
          <w:sz w:val="20"/>
          <w:szCs w:val="20"/>
          <w:lang w:val="en-US" w:eastAsia="ru-RU"/>
        </w:rPr>
        <w:br/>
        <w:t xml:space="preserve">    за допомогою мови HTML. </w:t>
      </w:r>
      <w:r w:rsidRPr="001062D9">
        <w:rPr>
          <w:rFonts w:ascii="Courier New" w:eastAsia="Times New Roman" w:hAnsi="Courier New" w:cs="Courier New"/>
          <w:b/>
          <w:bCs/>
          <w:noProof/>
          <w:color w:val="FFFFFF"/>
          <w:sz w:val="20"/>
          <w:szCs w:val="20"/>
          <w:lang w:eastAsia="ru-RU"/>
        </w:rPr>
        <w:t xml:space="preserve">Документ </w:t>
      </w:r>
      <w:r w:rsidRPr="003C7DB9">
        <w:rPr>
          <w:rFonts w:ascii="Courier New" w:eastAsia="Times New Roman" w:hAnsi="Courier New" w:cs="Courier New"/>
          <w:b/>
          <w:bCs/>
          <w:noProof/>
          <w:color w:val="FFFFFF"/>
          <w:sz w:val="20"/>
          <w:szCs w:val="20"/>
          <w:lang w:val="en-US" w:eastAsia="ru-RU"/>
        </w:rPr>
        <w:t>HTML</w:t>
      </w:r>
      <w:r w:rsidRPr="001062D9">
        <w:rPr>
          <w:rFonts w:ascii="Courier New" w:eastAsia="Times New Roman" w:hAnsi="Courier New" w:cs="Courier New"/>
          <w:b/>
          <w:bCs/>
          <w:noProof/>
          <w:color w:val="FFFFFF"/>
          <w:sz w:val="20"/>
          <w:szCs w:val="20"/>
          <w:lang w:eastAsia="ru-RU"/>
        </w:rPr>
        <w:t xml:space="preserve"> оброблюється браузером та відтворюється на екрані у звичному для людини</w:t>
      </w:r>
      <w:r w:rsidRPr="001062D9">
        <w:rPr>
          <w:rFonts w:ascii="Courier New" w:eastAsia="Times New Roman" w:hAnsi="Courier New" w:cs="Courier New"/>
          <w:b/>
          <w:bCs/>
          <w:noProof/>
          <w:color w:val="FFFFFF"/>
          <w:sz w:val="20"/>
          <w:szCs w:val="20"/>
          <w:lang w:eastAsia="ru-RU"/>
        </w:rPr>
        <w:br/>
        <w:t xml:space="preserve">    вигляді.</w:t>
      </w:r>
      <w:r w:rsidRPr="001062D9">
        <w:rPr>
          <w:rFonts w:ascii="Courier New" w:eastAsia="Times New Roman" w:hAnsi="Courier New" w:cs="Courier New"/>
          <w:noProof/>
          <w:color w:val="E1EFFF"/>
          <w:sz w:val="20"/>
          <w:szCs w:val="20"/>
          <w:lang w:eastAsia="ru-RU"/>
        </w:rPr>
        <w:t>&lt;/</w:t>
      </w:r>
      <w:r w:rsidRPr="003C7DB9">
        <w:rPr>
          <w:rFonts w:ascii="Courier New" w:eastAsia="Times New Roman" w:hAnsi="Courier New" w:cs="Courier New"/>
          <w:noProof/>
          <w:color w:val="9EFFFF"/>
          <w:sz w:val="20"/>
          <w:szCs w:val="20"/>
          <w:lang w:val="en-US" w:eastAsia="ru-RU"/>
        </w:rPr>
        <w:t>p</w:t>
      </w:r>
      <w:r w:rsidRPr="001062D9">
        <w:rPr>
          <w:rFonts w:ascii="Courier New" w:eastAsia="Times New Roman" w:hAnsi="Courier New" w:cs="Courier New"/>
          <w:noProof/>
          <w:color w:val="E1EFFF"/>
          <w:sz w:val="20"/>
          <w:szCs w:val="20"/>
          <w:lang w:eastAsia="ru-RU"/>
        </w:rPr>
        <w:t>&gt;</w:t>
      </w:r>
    </w:p>
    <w:p w:rsidR="00FC1FDE" w:rsidRPr="003C7DB9" w:rsidRDefault="00FC1FDE" w:rsidP="00243085">
      <w:pPr>
        <w:spacing w:line="240" w:lineRule="auto"/>
        <w:rPr>
          <w:rFonts w:cstheme="minorHAnsi"/>
          <w:b/>
          <w:noProof/>
          <w:sz w:val="24"/>
          <w:szCs w:val="24"/>
          <w:lang w:val="en-US"/>
        </w:rPr>
      </w:pPr>
      <w:r w:rsidRPr="003C7DB9">
        <w:rPr>
          <w:rFonts w:cstheme="minorHAnsi"/>
          <w:b/>
          <w:noProof/>
          <w:sz w:val="24"/>
          <w:szCs w:val="24"/>
          <w:lang w:val="en-US"/>
        </w:rPr>
        <w:t xml:space="preserve">Выведет: </w:t>
      </w:r>
      <w:r w:rsidRPr="003C7DB9">
        <w:rPr>
          <w:rFonts w:cstheme="minorHAnsi"/>
          <w:b/>
          <w:noProof/>
          <w:sz w:val="24"/>
          <w:szCs w:val="24"/>
          <w:lang w:val="en-US"/>
        </w:rPr>
        <w:br/>
      </w:r>
      <w:r w:rsidRPr="003C7DB9">
        <w:rPr>
          <w:rFonts w:cstheme="minorHAnsi"/>
          <w:b/>
          <w:noProof/>
          <w:sz w:val="24"/>
          <w:szCs w:val="24"/>
          <w:lang w:eastAsia="ru-RU"/>
        </w:rPr>
        <w:drawing>
          <wp:inline distT="0" distB="0" distL="0" distR="0" wp14:anchorId="51B17BC6" wp14:editId="20E647CD">
            <wp:extent cx="6645910" cy="259715"/>
            <wp:effectExtent l="0" t="0" r="2540" b="6985"/>
            <wp:docPr id="142"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51">
                      <a:extLst>
                        <a:ext uri="{28A0092B-C50C-407E-A947-70E740481C1C}">
                          <a14:useLocalDpi xmlns:a14="http://schemas.microsoft.com/office/drawing/2010/main" val="0"/>
                        </a:ext>
                      </a:extLst>
                    </a:blip>
                    <a:stretch>
                      <a:fillRect/>
                    </a:stretch>
                  </pic:blipFill>
                  <pic:spPr>
                    <a:xfrm>
                      <a:off x="0" y="0"/>
                      <a:ext cx="6645910" cy="259715"/>
                    </a:xfrm>
                    <a:prstGeom prst="rect">
                      <a:avLst/>
                    </a:prstGeom>
                  </pic:spPr>
                </pic:pic>
              </a:graphicData>
            </a:graphic>
          </wp:inline>
        </w:drawing>
      </w:r>
    </w:p>
    <w:p w:rsidR="00FF1366" w:rsidRPr="001062D9" w:rsidRDefault="00FF1366" w:rsidP="00EA6829">
      <w:pPr>
        <w:pStyle w:val="a3"/>
        <w:numPr>
          <w:ilvl w:val="0"/>
          <w:numId w:val="38"/>
        </w:numPr>
        <w:spacing w:line="240" w:lineRule="auto"/>
        <w:rPr>
          <w:rFonts w:cstheme="minorHAnsi"/>
          <w:b/>
          <w:noProof/>
          <w:sz w:val="24"/>
          <w:szCs w:val="24"/>
        </w:rPr>
      </w:pPr>
      <w:r w:rsidRPr="001062D9">
        <w:rPr>
          <w:rFonts w:cstheme="minorHAnsi"/>
          <w:b/>
          <w:noProof/>
          <w:sz w:val="24"/>
          <w:szCs w:val="24"/>
        </w:rPr>
        <w:t xml:space="preserve">к его классу: </w:t>
      </w:r>
      <w:r w:rsidRPr="001062D9">
        <w:rPr>
          <w:rFonts w:cstheme="minorHAnsi"/>
          <w:noProof/>
          <w:sz w:val="24"/>
          <w:szCs w:val="24"/>
        </w:rPr>
        <w:t>в &lt;</w:t>
      </w:r>
      <w:r w:rsidRPr="003C7DB9">
        <w:rPr>
          <w:rFonts w:cstheme="minorHAnsi"/>
          <w:noProof/>
          <w:sz w:val="24"/>
          <w:szCs w:val="24"/>
          <w:lang w:val="en-US"/>
        </w:rPr>
        <w:t>html</w:t>
      </w:r>
      <w:r w:rsidRPr="001062D9">
        <w:rPr>
          <w:rFonts w:cstheme="minorHAnsi"/>
          <w:noProof/>
          <w:sz w:val="24"/>
          <w:szCs w:val="24"/>
        </w:rPr>
        <w:t xml:space="preserve">&gt; теге задаем ему класс </w:t>
      </w:r>
      <w:r w:rsidRPr="003C7DB9">
        <w:rPr>
          <w:rFonts w:cstheme="minorHAnsi"/>
          <w:b/>
          <w:noProof/>
          <w:sz w:val="24"/>
          <w:szCs w:val="24"/>
          <w:lang w:val="en-US"/>
        </w:rPr>
        <w:t>class</w:t>
      </w:r>
      <w:r w:rsidRPr="001062D9">
        <w:rPr>
          <w:rFonts w:cstheme="minorHAnsi"/>
          <w:b/>
          <w:noProof/>
          <w:sz w:val="24"/>
          <w:szCs w:val="24"/>
        </w:rPr>
        <w:t xml:space="preserve"> = “</w:t>
      </w:r>
      <w:r w:rsidRPr="003C7DB9">
        <w:rPr>
          <w:rFonts w:cstheme="minorHAnsi"/>
          <w:b/>
          <w:noProof/>
          <w:sz w:val="24"/>
          <w:szCs w:val="24"/>
          <w:lang w:val="en-US"/>
        </w:rPr>
        <w:t>class</w:t>
      </w:r>
      <w:r w:rsidRPr="001062D9">
        <w:rPr>
          <w:rFonts w:cstheme="minorHAnsi"/>
          <w:b/>
          <w:noProof/>
          <w:sz w:val="24"/>
          <w:szCs w:val="24"/>
        </w:rPr>
        <w:t>”</w:t>
      </w:r>
      <w:r w:rsidRPr="001062D9">
        <w:rPr>
          <w:rFonts w:cstheme="minorHAnsi"/>
          <w:noProof/>
          <w:sz w:val="24"/>
          <w:szCs w:val="24"/>
        </w:rPr>
        <w:t>, а в С</w:t>
      </w:r>
      <w:r w:rsidRPr="003C7DB9">
        <w:rPr>
          <w:rFonts w:cstheme="minorHAnsi"/>
          <w:noProof/>
          <w:sz w:val="24"/>
          <w:szCs w:val="24"/>
          <w:lang w:val="en-US"/>
        </w:rPr>
        <w:t>SS</w:t>
      </w:r>
      <w:r w:rsidRPr="001062D9">
        <w:rPr>
          <w:rFonts w:cstheme="minorHAnsi"/>
          <w:noProof/>
          <w:sz w:val="24"/>
          <w:szCs w:val="24"/>
        </w:rPr>
        <w:t xml:space="preserve">-файле обращаемся к нему через точку </w:t>
      </w:r>
      <w:r w:rsidRPr="001062D9">
        <w:rPr>
          <w:rFonts w:cstheme="minorHAnsi"/>
          <w:b/>
          <w:noProof/>
          <w:sz w:val="24"/>
          <w:szCs w:val="24"/>
        </w:rPr>
        <w:t>.</w:t>
      </w:r>
      <w:r w:rsidRPr="003C7DB9">
        <w:rPr>
          <w:rFonts w:cstheme="minorHAnsi"/>
          <w:b/>
          <w:noProof/>
          <w:sz w:val="24"/>
          <w:szCs w:val="24"/>
          <w:lang w:val="en-US"/>
        </w:rPr>
        <w:t>class</w:t>
      </w:r>
      <w:r w:rsidR="00EA6829" w:rsidRPr="001062D9">
        <w:rPr>
          <w:rFonts w:cstheme="minorHAnsi"/>
          <w:b/>
          <w:noProof/>
          <w:sz w:val="24"/>
          <w:szCs w:val="24"/>
        </w:rPr>
        <w:t xml:space="preserve"> {свойство: значение}</w:t>
      </w:r>
    </w:p>
    <w:p w:rsidR="00FF1366" w:rsidRPr="001062D9" w:rsidRDefault="00D507D0" w:rsidP="00243085">
      <w:pPr>
        <w:spacing w:line="240" w:lineRule="auto"/>
        <w:rPr>
          <w:rFonts w:cstheme="minorHAnsi"/>
          <w:b/>
          <w:noProof/>
          <w:sz w:val="24"/>
          <w:szCs w:val="24"/>
        </w:rPr>
      </w:pPr>
      <w:r w:rsidRPr="001062D9">
        <w:rPr>
          <w:rFonts w:cstheme="minorHAnsi"/>
          <w:b/>
          <w:noProof/>
          <w:sz w:val="24"/>
          <w:szCs w:val="24"/>
        </w:rPr>
        <w:t xml:space="preserve">Если у одного элемента и </w:t>
      </w:r>
      <w:r w:rsidRPr="003C7DB9">
        <w:rPr>
          <w:rFonts w:cstheme="minorHAnsi"/>
          <w:b/>
          <w:noProof/>
          <w:sz w:val="24"/>
          <w:szCs w:val="24"/>
          <w:lang w:val="en-US"/>
        </w:rPr>
        <w:t>id</w:t>
      </w:r>
      <w:r w:rsidRPr="001062D9">
        <w:rPr>
          <w:rFonts w:cstheme="minorHAnsi"/>
          <w:b/>
          <w:noProof/>
          <w:sz w:val="24"/>
          <w:szCs w:val="24"/>
        </w:rPr>
        <w:t xml:space="preserve"> и </w:t>
      </w:r>
      <w:r w:rsidRPr="003C7DB9">
        <w:rPr>
          <w:rFonts w:cstheme="minorHAnsi"/>
          <w:b/>
          <w:noProof/>
          <w:sz w:val="24"/>
          <w:szCs w:val="24"/>
          <w:lang w:val="en-US"/>
        </w:rPr>
        <w:t>class</w:t>
      </w:r>
      <w:r w:rsidRPr="001062D9">
        <w:rPr>
          <w:rFonts w:cstheme="minorHAnsi"/>
          <w:b/>
          <w:noProof/>
          <w:sz w:val="24"/>
          <w:szCs w:val="24"/>
        </w:rPr>
        <w:t xml:space="preserve"> заданы одни и те же стили, то приоритетней будут стили из </w:t>
      </w:r>
      <w:r w:rsidRPr="003C7DB9">
        <w:rPr>
          <w:rFonts w:cstheme="minorHAnsi"/>
          <w:b/>
          <w:noProof/>
          <w:sz w:val="24"/>
          <w:szCs w:val="24"/>
          <w:lang w:val="en-US"/>
        </w:rPr>
        <w:t>id</w:t>
      </w:r>
    </w:p>
    <w:p w:rsidR="00D507D0" w:rsidRPr="001062D9" w:rsidRDefault="00D507D0" w:rsidP="00243085">
      <w:pPr>
        <w:spacing w:line="240" w:lineRule="auto"/>
        <w:rPr>
          <w:rFonts w:cstheme="minorHAnsi"/>
          <w:b/>
          <w:noProof/>
          <w:sz w:val="24"/>
          <w:szCs w:val="24"/>
        </w:rPr>
      </w:pPr>
    </w:p>
    <w:p w:rsidR="00774965" w:rsidRPr="001062D9" w:rsidRDefault="00774965" w:rsidP="00243085">
      <w:pPr>
        <w:spacing w:line="240" w:lineRule="auto"/>
        <w:rPr>
          <w:rFonts w:cstheme="minorHAnsi"/>
          <w:b/>
          <w:noProof/>
          <w:color w:val="E36C0A" w:themeColor="accent6" w:themeShade="BF"/>
          <w:sz w:val="24"/>
          <w:szCs w:val="24"/>
        </w:rPr>
      </w:pPr>
    </w:p>
    <w:p w:rsidR="007C6B2E" w:rsidRPr="001062D9" w:rsidRDefault="007C6B2E" w:rsidP="00243085">
      <w:pPr>
        <w:spacing w:line="240" w:lineRule="auto"/>
        <w:rPr>
          <w:rFonts w:cstheme="minorHAnsi"/>
          <w:b/>
          <w:noProof/>
          <w:color w:val="E36C0A" w:themeColor="accent6" w:themeShade="BF"/>
          <w:sz w:val="24"/>
          <w:szCs w:val="24"/>
        </w:rPr>
      </w:pPr>
      <w:r w:rsidRPr="001062D9">
        <w:rPr>
          <w:rFonts w:cstheme="minorHAnsi"/>
          <w:b/>
          <w:noProof/>
          <w:color w:val="E36C0A" w:themeColor="accent6" w:themeShade="BF"/>
          <w:sz w:val="24"/>
          <w:szCs w:val="24"/>
        </w:rPr>
        <w:t xml:space="preserve">Порядок применения </w:t>
      </w:r>
      <w:r w:rsidRPr="003C7DB9">
        <w:rPr>
          <w:rFonts w:cstheme="minorHAnsi"/>
          <w:b/>
          <w:noProof/>
          <w:color w:val="E36C0A" w:themeColor="accent6" w:themeShade="BF"/>
          <w:sz w:val="24"/>
          <w:szCs w:val="24"/>
          <w:lang w:val="en-US"/>
        </w:rPr>
        <w:t>CSS</w:t>
      </w:r>
      <w:r w:rsidRPr="001062D9">
        <w:rPr>
          <w:rFonts w:cstheme="minorHAnsi"/>
          <w:b/>
          <w:noProof/>
          <w:color w:val="E36C0A" w:themeColor="accent6" w:themeShade="BF"/>
          <w:sz w:val="24"/>
          <w:szCs w:val="24"/>
        </w:rPr>
        <w:t xml:space="preserve">-стилей к </w:t>
      </w:r>
      <w:r w:rsidRPr="003C7DB9">
        <w:rPr>
          <w:rFonts w:cstheme="minorHAnsi"/>
          <w:b/>
          <w:noProof/>
          <w:color w:val="E36C0A" w:themeColor="accent6" w:themeShade="BF"/>
          <w:sz w:val="24"/>
          <w:szCs w:val="24"/>
          <w:lang w:val="en-US"/>
        </w:rPr>
        <w:t>HTML</w:t>
      </w:r>
      <w:r w:rsidRPr="001062D9">
        <w:rPr>
          <w:rFonts w:cstheme="minorHAnsi"/>
          <w:b/>
          <w:noProof/>
          <w:color w:val="E36C0A" w:themeColor="accent6" w:themeShade="BF"/>
          <w:sz w:val="24"/>
          <w:szCs w:val="24"/>
        </w:rPr>
        <w:t>-коду:</w:t>
      </w:r>
    </w:p>
    <w:p w:rsidR="007C6B2E" w:rsidRPr="001062D9" w:rsidRDefault="007C6B2E" w:rsidP="00243085">
      <w:pPr>
        <w:spacing w:line="240" w:lineRule="auto"/>
        <w:rPr>
          <w:rFonts w:cstheme="minorHAnsi"/>
          <w:noProof/>
          <w:sz w:val="24"/>
          <w:szCs w:val="24"/>
        </w:rPr>
      </w:pPr>
      <w:r w:rsidRPr="001062D9">
        <w:rPr>
          <w:rFonts w:cstheme="minorHAnsi"/>
          <w:noProof/>
          <w:sz w:val="24"/>
          <w:szCs w:val="24"/>
        </w:rPr>
        <w:t>1. Наимение важные – стили браузера по-умолчанию</w:t>
      </w:r>
    </w:p>
    <w:p w:rsidR="00382F37" w:rsidRPr="001062D9" w:rsidRDefault="00382F37" w:rsidP="00243085">
      <w:pPr>
        <w:spacing w:line="240" w:lineRule="auto"/>
        <w:rPr>
          <w:rFonts w:cstheme="minorHAnsi"/>
          <w:b/>
          <w:noProof/>
          <w:sz w:val="24"/>
          <w:szCs w:val="24"/>
        </w:rPr>
      </w:pPr>
      <w:r w:rsidRPr="001062D9">
        <w:rPr>
          <w:rFonts w:cstheme="minorHAnsi"/>
          <w:noProof/>
          <w:sz w:val="24"/>
          <w:szCs w:val="24"/>
        </w:rPr>
        <w:t>2. Они легко перекрываются стилями из внешних файлов (</w:t>
      </w:r>
      <w:r w:rsidRPr="003C7DB9">
        <w:rPr>
          <w:rFonts w:cstheme="minorHAnsi"/>
          <w:noProof/>
          <w:sz w:val="24"/>
          <w:szCs w:val="24"/>
          <w:lang w:val="en-US"/>
        </w:rPr>
        <w:t>style</w:t>
      </w:r>
      <w:r w:rsidRPr="001062D9">
        <w:rPr>
          <w:rFonts w:cstheme="minorHAnsi"/>
          <w:noProof/>
          <w:sz w:val="24"/>
          <w:szCs w:val="24"/>
        </w:rPr>
        <w:t>.</w:t>
      </w:r>
      <w:r w:rsidRPr="003C7DB9">
        <w:rPr>
          <w:rFonts w:cstheme="minorHAnsi"/>
          <w:noProof/>
          <w:sz w:val="24"/>
          <w:szCs w:val="24"/>
          <w:lang w:val="en-US"/>
        </w:rPr>
        <w:t>css</w:t>
      </w:r>
      <w:r w:rsidRPr="001062D9">
        <w:rPr>
          <w:rFonts w:cstheme="minorHAnsi"/>
          <w:noProof/>
          <w:sz w:val="24"/>
          <w:szCs w:val="24"/>
        </w:rPr>
        <w:t xml:space="preserve">, например) и стилями, прописанными в средине тега </w:t>
      </w:r>
      <w:r w:rsidRPr="001062D9">
        <w:rPr>
          <w:rFonts w:cstheme="minorHAnsi"/>
          <w:b/>
          <w:noProof/>
          <w:sz w:val="24"/>
          <w:szCs w:val="24"/>
        </w:rPr>
        <w:t>&lt;</w:t>
      </w:r>
      <w:r w:rsidRPr="003C7DB9">
        <w:rPr>
          <w:rFonts w:cstheme="minorHAnsi"/>
          <w:b/>
          <w:noProof/>
          <w:sz w:val="24"/>
          <w:szCs w:val="24"/>
          <w:lang w:val="en-US"/>
        </w:rPr>
        <w:t>style</w:t>
      </w:r>
      <w:r w:rsidRPr="001062D9">
        <w:rPr>
          <w:rFonts w:cstheme="minorHAnsi"/>
          <w:b/>
          <w:noProof/>
          <w:sz w:val="24"/>
          <w:szCs w:val="24"/>
        </w:rPr>
        <w:t>&gt;</w:t>
      </w:r>
      <w:r w:rsidRPr="001062D9">
        <w:rPr>
          <w:rFonts w:cstheme="minorHAnsi"/>
          <w:noProof/>
          <w:sz w:val="24"/>
          <w:szCs w:val="24"/>
        </w:rPr>
        <w:t xml:space="preserve">, которых находиться в секции </w:t>
      </w:r>
      <w:r w:rsidRPr="001062D9">
        <w:rPr>
          <w:rFonts w:cstheme="minorHAnsi"/>
          <w:b/>
          <w:noProof/>
          <w:sz w:val="24"/>
          <w:szCs w:val="24"/>
        </w:rPr>
        <w:t>&lt;</w:t>
      </w:r>
      <w:r w:rsidRPr="003C7DB9">
        <w:rPr>
          <w:rFonts w:cstheme="minorHAnsi"/>
          <w:b/>
          <w:noProof/>
          <w:sz w:val="24"/>
          <w:szCs w:val="24"/>
          <w:lang w:val="en-US"/>
        </w:rPr>
        <w:t>head</w:t>
      </w:r>
      <w:r w:rsidRPr="001062D9">
        <w:rPr>
          <w:rFonts w:cstheme="minorHAnsi"/>
          <w:b/>
          <w:noProof/>
          <w:sz w:val="24"/>
          <w:szCs w:val="24"/>
        </w:rPr>
        <w:t>&gt;</w:t>
      </w:r>
    </w:p>
    <w:p w:rsidR="00382F37" w:rsidRPr="001062D9" w:rsidRDefault="00382F37" w:rsidP="00243085">
      <w:pPr>
        <w:spacing w:line="240" w:lineRule="auto"/>
        <w:rPr>
          <w:rFonts w:cstheme="minorHAnsi"/>
          <w:noProof/>
          <w:sz w:val="24"/>
          <w:szCs w:val="24"/>
        </w:rPr>
      </w:pPr>
      <w:r w:rsidRPr="001062D9">
        <w:rPr>
          <w:rFonts w:cstheme="minorHAnsi"/>
          <w:noProof/>
          <w:sz w:val="24"/>
          <w:szCs w:val="24"/>
        </w:rPr>
        <w:t xml:space="preserve">3. Самые важные – </w:t>
      </w:r>
      <w:r w:rsidRPr="003C7DB9">
        <w:rPr>
          <w:rFonts w:cstheme="minorHAnsi"/>
          <w:b/>
          <w:noProof/>
          <w:sz w:val="24"/>
          <w:szCs w:val="24"/>
          <w:lang w:val="en-US"/>
        </w:rPr>
        <w:t>inline</w:t>
      </w:r>
      <w:r w:rsidRPr="001062D9">
        <w:rPr>
          <w:rFonts w:cstheme="minorHAnsi"/>
          <w:b/>
          <w:noProof/>
          <w:sz w:val="24"/>
          <w:szCs w:val="24"/>
        </w:rPr>
        <w:t xml:space="preserve"> </w:t>
      </w:r>
      <w:r w:rsidRPr="001062D9">
        <w:rPr>
          <w:rFonts w:cstheme="minorHAnsi"/>
          <w:noProof/>
          <w:sz w:val="24"/>
          <w:szCs w:val="24"/>
        </w:rPr>
        <w:t xml:space="preserve">стили, которые прописаны </w:t>
      </w:r>
      <w:r w:rsidRPr="001062D9">
        <w:rPr>
          <w:rFonts w:cstheme="minorHAnsi"/>
          <w:b/>
          <w:noProof/>
          <w:sz w:val="24"/>
          <w:szCs w:val="24"/>
        </w:rPr>
        <w:t xml:space="preserve">в средине </w:t>
      </w:r>
      <w:r w:rsidRPr="003C7DB9">
        <w:rPr>
          <w:rFonts w:cstheme="minorHAnsi"/>
          <w:b/>
          <w:noProof/>
          <w:sz w:val="24"/>
          <w:szCs w:val="24"/>
          <w:lang w:val="en-US"/>
        </w:rPr>
        <w:t>HTML</w:t>
      </w:r>
      <w:r w:rsidRPr="001062D9">
        <w:rPr>
          <w:rFonts w:cstheme="minorHAnsi"/>
          <w:b/>
          <w:noProof/>
          <w:sz w:val="24"/>
          <w:szCs w:val="24"/>
        </w:rPr>
        <w:t>-элемента (в секции &lt;</w:t>
      </w:r>
      <w:r w:rsidRPr="003C7DB9">
        <w:rPr>
          <w:rFonts w:cstheme="minorHAnsi"/>
          <w:b/>
          <w:noProof/>
          <w:sz w:val="24"/>
          <w:szCs w:val="24"/>
          <w:lang w:val="en-US"/>
        </w:rPr>
        <w:t>body</w:t>
      </w:r>
      <w:r w:rsidRPr="001062D9">
        <w:rPr>
          <w:rFonts w:cstheme="minorHAnsi"/>
          <w:b/>
          <w:noProof/>
          <w:sz w:val="24"/>
          <w:szCs w:val="24"/>
        </w:rPr>
        <w:t>&gt;).</w:t>
      </w:r>
    </w:p>
    <w:p w:rsidR="00E87790" w:rsidRPr="001062D9" w:rsidRDefault="00E87790" w:rsidP="00243085">
      <w:pPr>
        <w:spacing w:line="240" w:lineRule="auto"/>
        <w:rPr>
          <w:rFonts w:cstheme="minorHAnsi"/>
          <w:b/>
          <w:noProof/>
          <w:sz w:val="24"/>
          <w:szCs w:val="24"/>
        </w:rPr>
      </w:pPr>
    </w:p>
    <w:p w:rsidR="00683BF4" w:rsidRPr="001062D9" w:rsidRDefault="008432E2" w:rsidP="00243085">
      <w:pPr>
        <w:spacing w:line="240" w:lineRule="auto"/>
        <w:rPr>
          <w:rFonts w:cstheme="minorHAnsi"/>
          <w:b/>
          <w:noProof/>
          <w:color w:val="E36C0A" w:themeColor="accent6" w:themeShade="BF"/>
          <w:sz w:val="28"/>
          <w:szCs w:val="28"/>
        </w:rPr>
      </w:pPr>
      <w:r w:rsidRPr="001062D9">
        <w:rPr>
          <w:rFonts w:cstheme="minorHAnsi"/>
          <w:b/>
          <w:noProof/>
          <w:color w:val="E36C0A" w:themeColor="accent6" w:themeShade="BF"/>
          <w:sz w:val="28"/>
          <w:szCs w:val="28"/>
        </w:rPr>
        <w:t>Наследование стилей</w:t>
      </w:r>
      <w:r w:rsidR="0040433A" w:rsidRPr="001062D9">
        <w:rPr>
          <w:rFonts w:cstheme="minorHAnsi"/>
          <w:b/>
          <w:noProof/>
          <w:color w:val="E36C0A" w:themeColor="accent6" w:themeShade="BF"/>
          <w:sz w:val="28"/>
          <w:szCs w:val="28"/>
        </w:rPr>
        <w:t xml:space="preserve"> </w:t>
      </w:r>
    </w:p>
    <w:p w:rsidR="0040433A" w:rsidRPr="001062D9" w:rsidRDefault="0040433A" w:rsidP="00243085">
      <w:pPr>
        <w:spacing w:line="240" w:lineRule="auto"/>
        <w:rPr>
          <w:rFonts w:cstheme="minorHAnsi"/>
          <w:noProof/>
          <w:sz w:val="24"/>
          <w:szCs w:val="24"/>
        </w:rPr>
      </w:pPr>
      <w:r w:rsidRPr="001062D9">
        <w:rPr>
          <w:rFonts w:cstheme="minorHAnsi"/>
          <w:noProof/>
          <w:sz w:val="24"/>
          <w:szCs w:val="24"/>
        </w:rPr>
        <w:t xml:space="preserve">- это способность элементов-потомков перенимать свойства </w:t>
      </w:r>
      <w:r w:rsidRPr="003C7DB9">
        <w:rPr>
          <w:rFonts w:cstheme="minorHAnsi"/>
          <w:noProof/>
          <w:sz w:val="24"/>
          <w:szCs w:val="24"/>
          <w:lang w:val="en-US"/>
        </w:rPr>
        <w:t>CSS</w:t>
      </w:r>
      <w:r w:rsidRPr="001062D9">
        <w:rPr>
          <w:rFonts w:cstheme="minorHAnsi"/>
          <w:noProof/>
          <w:sz w:val="24"/>
          <w:szCs w:val="24"/>
        </w:rPr>
        <w:t xml:space="preserve">, которые ранее были присвоенны их предках. </w:t>
      </w:r>
    </w:p>
    <w:p w:rsidR="008432E2" w:rsidRPr="001062D9" w:rsidRDefault="0040433A" w:rsidP="00243085">
      <w:pPr>
        <w:spacing w:line="240" w:lineRule="auto"/>
        <w:rPr>
          <w:rFonts w:cstheme="minorHAnsi"/>
          <w:noProof/>
          <w:sz w:val="24"/>
          <w:szCs w:val="24"/>
        </w:rPr>
      </w:pPr>
      <w:r w:rsidRPr="001062D9">
        <w:rPr>
          <w:rFonts w:cstheme="minorHAnsi"/>
          <w:noProof/>
          <w:sz w:val="24"/>
          <w:szCs w:val="24"/>
        </w:rPr>
        <w:t>Тоесть, с</w:t>
      </w:r>
      <w:r w:rsidR="008432E2" w:rsidRPr="001062D9">
        <w:rPr>
          <w:rFonts w:cstheme="minorHAnsi"/>
          <w:noProof/>
          <w:sz w:val="24"/>
          <w:szCs w:val="24"/>
        </w:rPr>
        <w:t xml:space="preserve">уществуют стили, которые могут быть наследованны </w:t>
      </w:r>
      <w:r w:rsidR="0098597F" w:rsidRPr="001062D9">
        <w:rPr>
          <w:rFonts w:cstheme="minorHAnsi"/>
          <w:noProof/>
          <w:sz w:val="24"/>
          <w:szCs w:val="24"/>
        </w:rPr>
        <w:t>с</w:t>
      </w:r>
      <w:r w:rsidR="008432E2" w:rsidRPr="001062D9">
        <w:rPr>
          <w:rFonts w:cstheme="minorHAnsi"/>
          <w:noProof/>
          <w:sz w:val="24"/>
          <w:szCs w:val="24"/>
        </w:rPr>
        <w:t>о стилей, созданных ранее. К таким стилям относятся –размер, цвет текста и тд.</w:t>
      </w:r>
    </w:p>
    <w:p w:rsidR="008432E2" w:rsidRPr="001062D9" w:rsidRDefault="0040433A" w:rsidP="00243085">
      <w:pPr>
        <w:spacing w:line="240" w:lineRule="auto"/>
        <w:rPr>
          <w:rFonts w:cstheme="minorHAnsi"/>
          <w:noProof/>
          <w:sz w:val="24"/>
          <w:szCs w:val="24"/>
        </w:rPr>
      </w:pPr>
      <w:r w:rsidRPr="001062D9">
        <w:rPr>
          <w:rFonts w:cstheme="minorHAnsi"/>
          <w:noProof/>
          <w:sz w:val="24"/>
          <w:szCs w:val="24"/>
        </w:rPr>
        <w:t>Пример:</w:t>
      </w:r>
    </w:p>
    <w:p w:rsidR="0040433A" w:rsidRPr="003C7DB9" w:rsidRDefault="0040433A" w:rsidP="0040433A">
      <w:pPr>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FFFFFF"/>
          <w:sz w:val="20"/>
          <w:szCs w:val="20"/>
          <w:lang w:val="en-US" w:eastAsia="ru-RU"/>
        </w:rPr>
      </w:pPr>
      <w:r w:rsidRPr="003C7DB9">
        <w:rPr>
          <w:rFonts w:ascii="Courier New" w:eastAsia="Times New Roman" w:hAnsi="Courier New" w:cs="Courier New"/>
          <w:noProof/>
          <w:color w:val="E1EFFF"/>
          <w:sz w:val="20"/>
          <w:szCs w:val="20"/>
          <w:lang w:val="en-US" w:eastAsia="ru-RU"/>
        </w:rPr>
        <w:lastRenderedPageBreak/>
        <w:t>&lt;</w:t>
      </w:r>
      <w:r w:rsidRPr="003C7DB9">
        <w:rPr>
          <w:rFonts w:ascii="Courier New" w:eastAsia="Times New Roman" w:hAnsi="Courier New" w:cs="Courier New"/>
          <w:noProof/>
          <w:color w:val="9EFFFF"/>
          <w:sz w:val="20"/>
          <w:szCs w:val="20"/>
          <w:lang w:val="en-US" w:eastAsia="ru-RU"/>
        </w:rPr>
        <w:t>head</w:t>
      </w:r>
      <w:r w:rsidRPr="003C7DB9">
        <w:rPr>
          <w:rFonts w:ascii="Courier New" w:eastAsia="Times New Roman" w:hAnsi="Courier New" w:cs="Courier New"/>
          <w:noProof/>
          <w:color w:val="E1EFFF"/>
          <w:sz w:val="20"/>
          <w:szCs w:val="20"/>
          <w:lang w:val="en-US" w:eastAsia="ru-RU"/>
        </w:rPr>
        <w:t>&gt;</w:t>
      </w:r>
      <w:r w:rsidRPr="003C7DB9">
        <w:rPr>
          <w:rFonts w:ascii="Courier New" w:eastAsia="Times New Roman" w:hAnsi="Courier New" w:cs="Courier New"/>
          <w:noProof/>
          <w:color w:val="E1EFFF"/>
          <w:sz w:val="20"/>
          <w:szCs w:val="20"/>
          <w:lang w:val="en-US" w:eastAsia="ru-RU"/>
        </w:rPr>
        <w:br/>
        <w:t xml:space="preserve">    &lt;</w:t>
      </w:r>
      <w:r w:rsidRPr="003C7DB9">
        <w:rPr>
          <w:rFonts w:ascii="Courier New" w:eastAsia="Times New Roman" w:hAnsi="Courier New" w:cs="Courier New"/>
          <w:noProof/>
          <w:color w:val="9EFFFF"/>
          <w:sz w:val="20"/>
          <w:szCs w:val="20"/>
          <w:lang w:val="en-US" w:eastAsia="ru-RU"/>
        </w:rPr>
        <w:t xml:space="preserve">meta </w:t>
      </w:r>
      <w:r w:rsidRPr="003C7DB9">
        <w:rPr>
          <w:rFonts w:ascii="Courier New" w:eastAsia="Times New Roman" w:hAnsi="Courier New" w:cs="Courier New"/>
          <w:noProof/>
          <w:color w:val="FFDD00"/>
          <w:sz w:val="20"/>
          <w:szCs w:val="20"/>
          <w:lang w:val="en-US" w:eastAsia="ru-RU"/>
        </w:rPr>
        <w:t>charset=</w:t>
      </w:r>
      <w:r w:rsidRPr="003C7DB9">
        <w:rPr>
          <w:rFonts w:ascii="Courier New" w:eastAsia="Times New Roman" w:hAnsi="Courier New" w:cs="Courier New"/>
          <w:b/>
          <w:bCs/>
          <w:noProof/>
          <w:color w:val="3AD900"/>
          <w:sz w:val="20"/>
          <w:szCs w:val="20"/>
          <w:lang w:val="en-US" w:eastAsia="ru-RU"/>
        </w:rPr>
        <w:t>"UTF-8"</w:t>
      </w:r>
      <w:r w:rsidRPr="003C7DB9">
        <w:rPr>
          <w:rFonts w:ascii="Courier New" w:eastAsia="Times New Roman" w:hAnsi="Courier New" w:cs="Courier New"/>
          <w:noProof/>
          <w:color w:val="E1EFFF"/>
          <w:sz w:val="20"/>
          <w:szCs w:val="20"/>
          <w:lang w:val="en-US" w:eastAsia="ru-RU"/>
        </w:rPr>
        <w:t>&gt;</w:t>
      </w:r>
      <w:r w:rsidRPr="003C7DB9">
        <w:rPr>
          <w:rFonts w:ascii="Courier New" w:eastAsia="Times New Roman" w:hAnsi="Courier New" w:cs="Courier New"/>
          <w:noProof/>
          <w:color w:val="E1EFFF"/>
          <w:sz w:val="20"/>
          <w:szCs w:val="20"/>
          <w:lang w:val="en-US" w:eastAsia="ru-RU"/>
        </w:rPr>
        <w:br/>
        <w:t xml:space="preserve">    &lt;</w:t>
      </w:r>
      <w:r w:rsidRPr="003C7DB9">
        <w:rPr>
          <w:rFonts w:ascii="Courier New" w:eastAsia="Times New Roman" w:hAnsi="Courier New" w:cs="Courier New"/>
          <w:noProof/>
          <w:color w:val="9EFFFF"/>
          <w:sz w:val="20"/>
          <w:szCs w:val="20"/>
          <w:lang w:val="en-US" w:eastAsia="ru-RU"/>
        </w:rPr>
        <w:t xml:space="preserve">style </w:t>
      </w:r>
      <w:r w:rsidRPr="003C7DB9">
        <w:rPr>
          <w:rFonts w:ascii="Courier New" w:eastAsia="Times New Roman" w:hAnsi="Courier New" w:cs="Courier New"/>
          <w:noProof/>
          <w:color w:val="FFDD00"/>
          <w:sz w:val="20"/>
          <w:szCs w:val="20"/>
          <w:lang w:val="en-US" w:eastAsia="ru-RU"/>
        </w:rPr>
        <w:t>type=</w:t>
      </w:r>
      <w:r w:rsidRPr="003C7DB9">
        <w:rPr>
          <w:rFonts w:ascii="Courier New" w:eastAsia="Times New Roman" w:hAnsi="Courier New" w:cs="Courier New"/>
          <w:b/>
          <w:bCs/>
          <w:noProof/>
          <w:color w:val="3AD900"/>
          <w:sz w:val="20"/>
          <w:szCs w:val="20"/>
          <w:lang w:val="en-US" w:eastAsia="ru-RU"/>
        </w:rPr>
        <w:t>"text/css"</w:t>
      </w:r>
      <w:r w:rsidRPr="003C7DB9">
        <w:rPr>
          <w:rFonts w:ascii="Courier New" w:eastAsia="Times New Roman" w:hAnsi="Courier New" w:cs="Courier New"/>
          <w:noProof/>
          <w:color w:val="E1EFFF"/>
          <w:sz w:val="20"/>
          <w:szCs w:val="20"/>
          <w:lang w:val="en-US" w:eastAsia="ru-RU"/>
        </w:rPr>
        <w:t>&gt;</w:t>
      </w:r>
      <w:r w:rsidRPr="003C7DB9">
        <w:rPr>
          <w:rFonts w:ascii="Courier New" w:eastAsia="Times New Roman" w:hAnsi="Courier New" w:cs="Courier New"/>
          <w:noProof/>
          <w:color w:val="E1EFFF"/>
          <w:sz w:val="20"/>
          <w:szCs w:val="20"/>
          <w:lang w:val="en-US" w:eastAsia="ru-RU"/>
        </w:rPr>
        <w:br/>
      </w:r>
      <w:r w:rsidRPr="003C7DB9">
        <w:rPr>
          <w:rFonts w:ascii="Courier New" w:eastAsia="Times New Roman" w:hAnsi="Courier New" w:cs="Courier New"/>
          <w:noProof/>
          <w:color w:val="E1EFFF"/>
          <w:sz w:val="20"/>
          <w:szCs w:val="20"/>
          <w:lang w:val="en-US" w:eastAsia="ru-RU"/>
        </w:rPr>
        <w:br/>
        <w:t xml:space="preserve">        </w:t>
      </w:r>
      <w:r w:rsidRPr="003C7DB9">
        <w:rPr>
          <w:rFonts w:ascii="Courier New" w:eastAsia="Times New Roman" w:hAnsi="Courier New" w:cs="Courier New"/>
          <w:noProof/>
          <w:color w:val="FFDD00"/>
          <w:sz w:val="20"/>
          <w:szCs w:val="20"/>
          <w:lang w:val="en-US" w:eastAsia="ru-RU"/>
        </w:rPr>
        <w:t>div</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E1EFFF"/>
          <w:sz w:val="20"/>
          <w:szCs w:val="20"/>
          <w:lang w:val="en-US" w:eastAsia="ru-RU"/>
        </w:rPr>
        <w:br/>
        <w:t xml:space="preserve">            </w:t>
      </w:r>
      <w:r w:rsidRPr="003C7DB9">
        <w:rPr>
          <w:rFonts w:ascii="Courier New" w:eastAsia="Times New Roman" w:hAnsi="Courier New" w:cs="Courier New"/>
          <w:noProof/>
          <w:color w:val="80FFBB"/>
          <w:sz w:val="20"/>
          <w:szCs w:val="20"/>
          <w:lang w:val="en-US" w:eastAsia="ru-RU"/>
        </w:rPr>
        <w:t>background</w:t>
      </w:r>
      <w:r w:rsidRPr="003C7DB9">
        <w:rPr>
          <w:rFonts w:ascii="Courier New" w:eastAsia="Times New Roman" w:hAnsi="Courier New" w:cs="Courier New"/>
          <w:noProof/>
          <w:color w:val="FFFFFF"/>
          <w:sz w:val="20"/>
          <w:szCs w:val="20"/>
          <w:lang w:val="en-US" w:eastAsia="ru-RU"/>
        </w:rPr>
        <w:t xml:space="preserve">: </w:t>
      </w:r>
      <w:r w:rsidRPr="003C7DB9">
        <w:rPr>
          <w:rFonts w:ascii="Courier New" w:eastAsia="Times New Roman" w:hAnsi="Courier New" w:cs="Courier New"/>
          <w:b/>
          <w:bCs/>
          <w:noProof/>
          <w:color w:val="68E868"/>
          <w:sz w:val="20"/>
          <w:szCs w:val="20"/>
          <w:lang w:val="en-US" w:eastAsia="ru-RU"/>
        </w:rPr>
        <w:t>grey</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E1EFFF"/>
          <w:sz w:val="20"/>
          <w:szCs w:val="20"/>
          <w:lang w:val="en-US" w:eastAsia="ru-RU"/>
        </w:rPr>
        <w:br/>
        <w:t xml:space="preserve">            </w:t>
      </w:r>
      <w:r w:rsidRPr="003C7DB9">
        <w:rPr>
          <w:rFonts w:ascii="Courier New" w:eastAsia="Times New Roman" w:hAnsi="Courier New" w:cs="Courier New"/>
          <w:noProof/>
          <w:color w:val="80FFBB"/>
          <w:sz w:val="20"/>
          <w:szCs w:val="20"/>
          <w:lang w:val="en-US" w:eastAsia="ru-RU"/>
        </w:rPr>
        <w:t>color</w:t>
      </w:r>
      <w:r w:rsidRPr="003C7DB9">
        <w:rPr>
          <w:rFonts w:ascii="Courier New" w:eastAsia="Times New Roman" w:hAnsi="Courier New" w:cs="Courier New"/>
          <w:noProof/>
          <w:color w:val="FFFFFF"/>
          <w:sz w:val="20"/>
          <w:szCs w:val="20"/>
          <w:lang w:val="en-US" w:eastAsia="ru-RU"/>
        </w:rPr>
        <w:t xml:space="preserve">: </w:t>
      </w:r>
      <w:r w:rsidRPr="003C7DB9">
        <w:rPr>
          <w:rFonts w:ascii="Courier New" w:eastAsia="Times New Roman" w:hAnsi="Courier New" w:cs="Courier New"/>
          <w:b/>
          <w:bCs/>
          <w:noProof/>
          <w:color w:val="68E868"/>
          <w:sz w:val="20"/>
          <w:szCs w:val="20"/>
          <w:lang w:val="en-US" w:eastAsia="ru-RU"/>
        </w:rPr>
        <w:t>green</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E1EFFF"/>
          <w:sz w:val="20"/>
          <w:szCs w:val="20"/>
          <w:lang w:val="en-US" w:eastAsia="ru-RU"/>
        </w:rPr>
        <w:br/>
        <w:t xml:space="preserve">            </w:t>
      </w:r>
      <w:r w:rsidRPr="003C7DB9">
        <w:rPr>
          <w:rFonts w:ascii="Courier New" w:eastAsia="Times New Roman" w:hAnsi="Courier New" w:cs="Courier New"/>
          <w:noProof/>
          <w:color w:val="80FFBB"/>
          <w:sz w:val="20"/>
          <w:szCs w:val="20"/>
          <w:lang w:val="en-US" w:eastAsia="ru-RU"/>
        </w:rPr>
        <w:t>font-size</w:t>
      </w:r>
      <w:r w:rsidRPr="003C7DB9">
        <w:rPr>
          <w:rFonts w:ascii="Courier New" w:eastAsia="Times New Roman" w:hAnsi="Courier New" w:cs="Courier New"/>
          <w:noProof/>
          <w:color w:val="FFFFFF"/>
          <w:sz w:val="20"/>
          <w:szCs w:val="20"/>
          <w:lang w:val="en-US" w:eastAsia="ru-RU"/>
        </w:rPr>
        <w:t xml:space="preserve">: </w:t>
      </w:r>
      <w:r w:rsidRPr="003C7DB9">
        <w:rPr>
          <w:rFonts w:ascii="Courier New" w:eastAsia="Times New Roman" w:hAnsi="Courier New" w:cs="Courier New"/>
          <w:noProof/>
          <w:color w:val="FF628C"/>
          <w:sz w:val="20"/>
          <w:szCs w:val="20"/>
          <w:lang w:val="en-US" w:eastAsia="ru-RU"/>
        </w:rPr>
        <w:t>30</w:t>
      </w:r>
      <w:r w:rsidRPr="003C7DB9">
        <w:rPr>
          <w:rFonts w:ascii="Courier New" w:eastAsia="Times New Roman" w:hAnsi="Courier New" w:cs="Courier New"/>
          <w:b/>
          <w:bCs/>
          <w:noProof/>
          <w:color w:val="68E868"/>
          <w:sz w:val="20"/>
          <w:szCs w:val="20"/>
          <w:lang w:val="en-US" w:eastAsia="ru-RU"/>
        </w:rPr>
        <w:t>px</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E1EFFF"/>
          <w:sz w:val="20"/>
          <w:szCs w:val="20"/>
          <w:lang w:val="en-US" w:eastAsia="ru-RU"/>
        </w:rPr>
        <w:br/>
        <w:t xml:space="preserve">            </w:t>
      </w:r>
      <w:r w:rsidRPr="003C7DB9">
        <w:rPr>
          <w:rFonts w:ascii="Courier New" w:eastAsia="Times New Roman" w:hAnsi="Courier New" w:cs="Courier New"/>
          <w:noProof/>
          <w:color w:val="80FFBB"/>
          <w:sz w:val="20"/>
          <w:szCs w:val="20"/>
          <w:lang w:val="en-US" w:eastAsia="ru-RU"/>
        </w:rPr>
        <w:t>border</w:t>
      </w:r>
      <w:r w:rsidRPr="003C7DB9">
        <w:rPr>
          <w:rFonts w:ascii="Courier New" w:eastAsia="Times New Roman" w:hAnsi="Courier New" w:cs="Courier New"/>
          <w:noProof/>
          <w:color w:val="FFFFFF"/>
          <w:sz w:val="20"/>
          <w:szCs w:val="20"/>
          <w:lang w:val="en-US" w:eastAsia="ru-RU"/>
        </w:rPr>
        <w:t xml:space="preserve">: </w:t>
      </w:r>
      <w:r w:rsidRPr="003C7DB9">
        <w:rPr>
          <w:rFonts w:ascii="Courier New" w:eastAsia="Times New Roman" w:hAnsi="Courier New" w:cs="Courier New"/>
          <w:noProof/>
          <w:color w:val="FF628C"/>
          <w:sz w:val="20"/>
          <w:szCs w:val="20"/>
          <w:lang w:val="en-US" w:eastAsia="ru-RU"/>
        </w:rPr>
        <w:t>2</w:t>
      </w:r>
      <w:r w:rsidRPr="003C7DB9">
        <w:rPr>
          <w:rFonts w:ascii="Courier New" w:eastAsia="Times New Roman" w:hAnsi="Courier New" w:cs="Courier New"/>
          <w:b/>
          <w:bCs/>
          <w:noProof/>
          <w:color w:val="68E868"/>
          <w:sz w:val="20"/>
          <w:szCs w:val="20"/>
          <w:lang w:val="en-US" w:eastAsia="ru-RU"/>
        </w:rPr>
        <w:t>px solid red</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E1EFFF"/>
          <w:sz w:val="20"/>
          <w:szCs w:val="20"/>
          <w:lang w:val="en-US" w:eastAsia="ru-RU"/>
        </w:rPr>
        <w:br/>
        <w:t xml:space="preserve">        }</w:t>
      </w:r>
      <w:r w:rsidRPr="003C7DB9">
        <w:rPr>
          <w:rFonts w:ascii="Courier New" w:eastAsia="Times New Roman" w:hAnsi="Courier New" w:cs="Courier New"/>
          <w:noProof/>
          <w:color w:val="E1EFFF"/>
          <w:sz w:val="20"/>
          <w:szCs w:val="20"/>
          <w:lang w:val="en-US" w:eastAsia="ru-RU"/>
        </w:rPr>
        <w:br/>
      </w:r>
      <w:r w:rsidRPr="003C7DB9">
        <w:rPr>
          <w:rFonts w:ascii="Courier New" w:eastAsia="Times New Roman" w:hAnsi="Courier New" w:cs="Courier New"/>
          <w:noProof/>
          <w:color w:val="E1EFFF"/>
          <w:sz w:val="20"/>
          <w:szCs w:val="20"/>
          <w:lang w:val="en-US" w:eastAsia="ru-RU"/>
        </w:rPr>
        <w:br/>
        <w:t xml:space="preserve">    &lt;/</w:t>
      </w:r>
      <w:r w:rsidRPr="003C7DB9">
        <w:rPr>
          <w:rFonts w:ascii="Courier New" w:eastAsia="Times New Roman" w:hAnsi="Courier New" w:cs="Courier New"/>
          <w:noProof/>
          <w:color w:val="9EFFFF"/>
          <w:sz w:val="20"/>
          <w:szCs w:val="20"/>
          <w:lang w:val="en-US" w:eastAsia="ru-RU"/>
        </w:rPr>
        <w:t>style</w:t>
      </w:r>
      <w:r w:rsidRPr="003C7DB9">
        <w:rPr>
          <w:rFonts w:ascii="Courier New" w:eastAsia="Times New Roman" w:hAnsi="Courier New" w:cs="Courier New"/>
          <w:noProof/>
          <w:color w:val="E1EFFF"/>
          <w:sz w:val="20"/>
          <w:szCs w:val="20"/>
          <w:lang w:val="en-US" w:eastAsia="ru-RU"/>
        </w:rPr>
        <w:t>&gt;</w:t>
      </w:r>
      <w:r w:rsidRPr="003C7DB9">
        <w:rPr>
          <w:rFonts w:ascii="Courier New" w:eastAsia="Times New Roman" w:hAnsi="Courier New" w:cs="Courier New"/>
          <w:noProof/>
          <w:color w:val="E1EFFF"/>
          <w:sz w:val="20"/>
          <w:szCs w:val="20"/>
          <w:lang w:val="en-US" w:eastAsia="ru-RU"/>
        </w:rPr>
        <w:br/>
        <w:t>&lt;/</w:t>
      </w:r>
      <w:r w:rsidRPr="003C7DB9">
        <w:rPr>
          <w:rFonts w:ascii="Courier New" w:eastAsia="Times New Roman" w:hAnsi="Courier New" w:cs="Courier New"/>
          <w:noProof/>
          <w:color w:val="9EFFFF"/>
          <w:sz w:val="20"/>
          <w:szCs w:val="20"/>
          <w:lang w:val="en-US" w:eastAsia="ru-RU"/>
        </w:rPr>
        <w:t>head</w:t>
      </w:r>
      <w:r w:rsidRPr="003C7DB9">
        <w:rPr>
          <w:rFonts w:ascii="Courier New" w:eastAsia="Times New Roman" w:hAnsi="Courier New" w:cs="Courier New"/>
          <w:noProof/>
          <w:color w:val="E1EFFF"/>
          <w:sz w:val="20"/>
          <w:szCs w:val="20"/>
          <w:lang w:val="en-US" w:eastAsia="ru-RU"/>
        </w:rPr>
        <w:t>&gt;</w:t>
      </w:r>
      <w:r w:rsidRPr="003C7DB9">
        <w:rPr>
          <w:rFonts w:ascii="Courier New" w:eastAsia="Times New Roman" w:hAnsi="Courier New" w:cs="Courier New"/>
          <w:noProof/>
          <w:color w:val="E1EFFF"/>
          <w:sz w:val="20"/>
          <w:szCs w:val="20"/>
          <w:lang w:val="en-US" w:eastAsia="ru-RU"/>
        </w:rPr>
        <w:br/>
      </w:r>
      <w:r w:rsidRPr="003C7DB9">
        <w:rPr>
          <w:rFonts w:ascii="Courier New" w:eastAsia="Times New Roman" w:hAnsi="Courier New" w:cs="Courier New"/>
          <w:noProof/>
          <w:color w:val="E1EFFF"/>
          <w:sz w:val="20"/>
          <w:szCs w:val="20"/>
          <w:lang w:val="en-US" w:eastAsia="ru-RU"/>
        </w:rPr>
        <w:br/>
      </w:r>
      <w:r w:rsidRPr="003C7DB9">
        <w:rPr>
          <w:rFonts w:ascii="Courier New" w:eastAsia="Times New Roman" w:hAnsi="Courier New" w:cs="Courier New"/>
          <w:noProof/>
          <w:color w:val="E1EFFF"/>
          <w:sz w:val="20"/>
          <w:szCs w:val="20"/>
          <w:lang w:val="en-US" w:eastAsia="ru-RU"/>
        </w:rPr>
        <w:br/>
        <w:t>&lt;</w:t>
      </w:r>
      <w:r w:rsidRPr="003C7DB9">
        <w:rPr>
          <w:rFonts w:ascii="Courier New" w:eastAsia="Times New Roman" w:hAnsi="Courier New" w:cs="Courier New"/>
          <w:noProof/>
          <w:color w:val="9EFFFF"/>
          <w:sz w:val="20"/>
          <w:szCs w:val="20"/>
          <w:lang w:val="en-US" w:eastAsia="ru-RU"/>
        </w:rPr>
        <w:t>body</w:t>
      </w:r>
      <w:r w:rsidRPr="003C7DB9">
        <w:rPr>
          <w:rFonts w:ascii="Courier New" w:eastAsia="Times New Roman" w:hAnsi="Courier New" w:cs="Courier New"/>
          <w:noProof/>
          <w:color w:val="E1EFFF"/>
          <w:sz w:val="20"/>
          <w:szCs w:val="20"/>
          <w:lang w:val="en-US" w:eastAsia="ru-RU"/>
        </w:rPr>
        <w:t>&gt;</w:t>
      </w:r>
      <w:r w:rsidRPr="003C7DB9">
        <w:rPr>
          <w:rFonts w:ascii="Courier New" w:eastAsia="Times New Roman" w:hAnsi="Courier New" w:cs="Courier New"/>
          <w:noProof/>
          <w:color w:val="E1EFFF"/>
          <w:sz w:val="20"/>
          <w:szCs w:val="20"/>
          <w:lang w:val="en-US" w:eastAsia="ru-RU"/>
        </w:rPr>
        <w:br/>
      </w:r>
      <w:r w:rsidRPr="003C7DB9">
        <w:rPr>
          <w:rFonts w:ascii="Courier New" w:eastAsia="Times New Roman" w:hAnsi="Courier New" w:cs="Courier New"/>
          <w:noProof/>
          <w:color w:val="E1EFFF"/>
          <w:sz w:val="20"/>
          <w:szCs w:val="20"/>
          <w:lang w:val="en-US" w:eastAsia="ru-RU"/>
        </w:rPr>
        <w:br/>
        <w:t>&lt;</w:t>
      </w:r>
      <w:r w:rsidRPr="003C7DB9">
        <w:rPr>
          <w:rFonts w:ascii="Courier New" w:eastAsia="Times New Roman" w:hAnsi="Courier New" w:cs="Courier New"/>
          <w:noProof/>
          <w:color w:val="9EFFFF"/>
          <w:sz w:val="20"/>
          <w:szCs w:val="20"/>
          <w:lang w:val="en-US" w:eastAsia="ru-RU"/>
        </w:rPr>
        <w:t>div</w:t>
      </w:r>
      <w:r w:rsidRPr="003C7DB9">
        <w:rPr>
          <w:rFonts w:ascii="Courier New" w:eastAsia="Times New Roman" w:hAnsi="Courier New" w:cs="Courier New"/>
          <w:noProof/>
          <w:color w:val="E1EFFF"/>
          <w:sz w:val="20"/>
          <w:szCs w:val="20"/>
          <w:lang w:val="en-US" w:eastAsia="ru-RU"/>
        </w:rPr>
        <w:t>&gt;</w:t>
      </w:r>
      <w:r w:rsidRPr="003C7DB9">
        <w:rPr>
          <w:rFonts w:ascii="Courier New" w:eastAsia="Times New Roman" w:hAnsi="Courier New" w:cs="Courier New"/>
          <w:noProof/>
          <w:color w:val="E1EFFF"/>
          <w:sz w:val="20"/>
          <w:szCs w:val="20"/>
          <w:lang w:val="en-US" w:eastAsia="ru-RU"/>
        </w:rPr>
        <w:br/>
        <w:t xml:space="preserve">    &lt;</w:t>
      </w:r>
      <w:r w:rsidRPr="003C7DB9">
        <w:rPr>
          <w:rFonts w:ascii="Courier New" w:eastAsia="Times New Roman" w:hAnsi="Courier New" w:cs="Courier New"/>
          <w:noProof/>
          <w:color w:val="9EFFFF"/>
          <w:sz w:val="20"/>
          <w:szCs w:val="20"/>
          <w:lang w:val="en-US" w:eastAsia="ru-RU"/>
        </w:rPr>
        <w:t>p</w:t>
      </w:r>
      <w:r w:rsidRPr="003C7DB9">
        <w:rPr>
          <w:rFonts w:ascii="Courier New" w:eastAsia="Times New Roman" w:hAnsi="Courier New" w:cs="Courier New"/>
          <w:noProof/>
          <w:color w:val="E1EFFF"/>
          <w:sz w:val="20"/>
          <w:szCs w:val="20"/>
          <w:lang w:val="en-US" w:eastAsia="ru-RU"/>
        </w:rPr>
        <w:t>&gt;</w:t>
      </w:r>
      <w:r w:rsidRPr="003C7DB9">
        <w:rPr>
          <w:rFonts w:ascii="Courier New" w:eastAsia="Times New Roman" w:hAnsi="Courier New" w:cs="Courier New"/>
          <w:b/>
          <w:bCs/>
          <w:noProof/>
          <w:color w:val="FFFFFF"/>
          <w:sz w:val="20"/>
          <w:szCs w:val="20"/>
          <w:lang w:val="en-US" w:eastAsia="ru-RU"/>
        </w:rPr>
        <w:t>Text in paragraph</w:t>
      </w:r>
      <w:r w:rsidRPr="003C7DB9">
        <w:rPr>
          <w:rFonts w:ascii="Courier New" w:eastAsia="Times New Roman" w:hAnsi="Courier New" w:cs="Courier New"/>
          <w:noProof/>
          <w:color w:val="E1EFFF"/>
          <w:sz w:val="20"/>
          <w:szCs w:val="20"/>
          <w:lang w:val="en-US" w:eastAsia="ru-RU"/>
        </w:rPr>
        <w:t>&lt;/</w:t>
      </w:r>
      <w:r w:rsidRPr="003C7DB9">
        <w:rPr>
          <w:rFonts w:ascii="Courier New" w:eastAsia="Times New Roman" w:hAnsi="Courier New" w:cs="Courier New"/>
          <w:noProof/>
          <w:color w:val="9EFFFF"/>
          <w:sz w:val="20"/>
          <w:szCs w:val="20"/>
          <w:lang w:val="en-US" w:eastAsia="ru-RU"/>
        </w:rPr>
        <w:t>p</w:t>
      </w:r>
      <w:r w:rsidRPr="003C7DB9">
        <w:rPr>
          <w:rFonts w:ascii="Courier New" w:eastAsia="Times New Roman" w:hAnsi="Courier New" w:cs="Courier New"/>
          <w:noProof/>
          <w:color w:val="E1EFFF"/>
          <w:sz w:val="20"/>
          <w:szCs w:val="20"/>
          <w:lang w:val="en-US" w:eastAsia="ru-RU"/>
        </w:rPr>
        <w:t>&gt;</w:t>
      </w:r>
      <w:r w:rsidRPr="003C7DB9">
        <w:rPr>
          <w:rFonts w:ascii="Courier New" w:eastAsia="Times New Roman" w:hAnsi="Courier New" w:cs="Courier New"/>
          <w:noProof/>
          <w:color w:val="E1EFFF"/>
          <w:sz w:val="20"/>
          <w:szCs w:val="20"/>
          <w:lang w:val="en-US" w:eastAsia="ru-RU"/>
        </w:rPr>
        <w:br/>
        <w:t xml:space="preserve">    &lt;</w:t>
      </w:r>
      <w:r w:rsidRPr="003C7DB9">
        <w:rPr>
          <w:rFonts w:ascii="Courier New" w:eastAsia="Times New Roman" w:hAnsi="Courier New" w:cs="Courier New"/>
          <w:noProof/>
          <w:color w:val="9EFFFF"/>
          <w:sz w:val="20"/>
          <w:szCs w:val="20"/>
          <w:lang w:val="en-US" w:eastAsia="ru-RU"/>
        </w:rPr>
        <w:t>p</w:t>
      </w:r>
      <w:r w:rsidRPr="003C7DB9">
        <w:rPr>
          <w:rFonts w:ascii="Courier New" w:eastAsia="Times New Roman" w:hAnsi="Courier New" w:cs="Courier New"/>
          <w:noProof/>
          <w:color w:val="E1EFFF"/>
          <w:sz w:val="20"/>
          <w:szCs w:val="20"/>
          <w:lang w:val="en-US" w:eastAsia="ru-RU"/>
        </w:rPr>
        <w:t>&gt;</w:t>
      </w:r>
      <w:r w:rsidRPr="003C7DB9">
        <w:rPr>
          <w:rFonts w:ascii="Courier New" w:eastAsia="Times New Roman" w:hAnsi="Courier New" w:cs="Courier New"/>
          <w:b/>
          <w:bCs/>
          <w:noProof/>
          <w:color w:val="FFFFFF"/>
          <w:sz w:val="20"/>
          <w:szCs w:val="20"/>
          <w:lang w:val="en-US" w:eastAsia="ru-RU"/>
        </w:rPr>
        <w:t>New paragraph</w:t>
      </w:r>
      <w:r w:rsidRPr="003C7DB9">
        <w:rPr>
          <w:rFonts w:ascii="Courier New" w:eastAsia="Times New Roman" w:hAnsi="Courier New" w:cs="Courier New"/>
          <w:noProof/>
          <w:color w:val="E1EFFF"/>
          <w:sz w:val="20"/>
          <w:szCs w:val="20"/>
          <w:lang w:val="en-US" w:eastAsia="ru-RU"/>
        </w:rPr>
        <w:t>&lt;/</w:t>
      </w:r>
      <w:r w:rsidRPr="003C7DB9">
        <w:rPr>
          <w:rFonts w:ascii="Courier New" w:eastAsia="Times New Roman" w:hAnsi="Courier New" w:cs="Courier New"/>
          <w:noProof/>
          <w:color w:val="9EFFFF"/>
          <w:sz w:val="20"/>
          <w:szCs w:val="20"/>
          <w:lang w:val="en-US" w:eastAsia="ru-RU"/>
        </w:rPr>
        <w:t>p</w:t>
      </w:r>
      <w:r w:rsidRPr="003C7DB9">
        <w:rPr>
          <w:rFonts w:ascii="Courier New" w:eastAsia="Times New Roman" w:hAnsi="Courier New" w:cs="Courier New"/>
          <w:noProof/>
          <w:color w:val="E1EFFF"/>
          <w:sz w:val="20"/>
          <w:szCs w:val="20"/>
          <w:lang w:val="en-US" w:eastAsia="ru-RU"/>
        </w:rPr>
        <w:t>&gt;</w:t>
      </w:r>
      <w:r w:rsidRPr="003C7DB9">
        <w:rPr>
          <w:rFonts w:ascii="Courier New" w:eastAsia="Times New Roman" w:hAnsi="Courier New" w:cs="Courier New"/>
          <w:noProof/>
          <w:color w:val="E1EFFF"/>
          <w:sz w:val="20"/>
          <w:szCs w:val="20"/>
          <w:lang w:val="en-US" w:eastAsia="ru-RU"/>
        </w:rPr>
        <w:br/>
        <w:t>&lt;/</w:t>
      </w:r>
      <w:r w:rsidRPr="003C7DB9">
        <w:rPr>
          <w:rFonts w:ascii="Courier New" w:eastAsia="Times New Roman" w:hAnsi="Courier New" w:cs="Courier New"/>
          <w:noProof/>
          <w:color w:val="9EFFFF"/>
          <w:sz w:val="20"/>
          <w:szCs w:val="20"/>
          <w:lang w:val="en-US" w:eastAsia="ru-RU"/>
        </w:rPr>
        <w:t>div</w:t>
      </w:r>
      <w:r w:rsidRPr="003C7DB9">
        <w:rPr>
          <w:rFonts w:ascii="Courier New" w:eastAsia="Times New Roman" w:hAnsi="Courier New" w:cs="Courier New"/>
          <w:noProof/>
          <w:color w:val="E1EFFF"/>
          <w:sz w:val="20"/>
          <w:szCs w:val="20"/>
          <w:lang w:val="en-US" w:eastAsia="ru-RU"/>
        </w:rPr>
        <w:t>&gt;</w:t>
      </w:r>
      <w:r w:rsidRPr="003C7DB9">
        <w:rPr>
          <w:rFonts w:ascii="Courier New" w:eastAsia="Times New Roman" w:hAnsi="Courier New" w:cs="Courier New"/>
          <w:noProof/>
          <w:color w:val="E1EFFF"/>
          <w:sz w:val="20"/>
          <w:szCs w:val="20"/>
          <w:lang w:val="en-US" w:eastAsia="ru-RU"/>
        </w:rPr>
        <w:br/>
      </w:r>
      <w:r w:rsidRPr="003C7DB9">
        <w:rPr>
          <w:rFonts w:ascii="Courier New" w:eastAsia="Times New Roman" w:hAnsi="Courier New" w:cs="Courier New"/>
          <w:noProof/>
          <w:color w:val="E1EFFF"/>
          <w:sz w:val="20"/>
          <w:szCs w:val="20"/>
          <w:lang w:val="en-US" w:eastAsia="ru-RU"/>
        </w:rPr>
        <w:br/>
        <w:t>&lt;/</w:t>
      </w:r>
      <w:r w:rsidRPr="003C7DB9">
        <w:rPr>
          <w:rFonts w:ascii="Courier New" w:eastAsia="Times New Roman" w:hAnsi="Courier New" w:cs="Courier New"/>
          <w:noProof/>
          <w:color w:val="9EFFFF"/>
          <w:sz w:val="20"/>
          <w:szCs w:val="20"/>
          <w:lang w:val="en-US" w:eastAsia="ru-RU"/>
        </w:rPr>
        <w:t>body</w:t>
      </w:r>
      <w:r w:rsidRPr="003C7DB9">
        <w:rPr>
          <w:rFonts w:ascii="Courier New" w:eastAsia="Times New Roman" w:hAnsi="Courier New" w:cs="Courier New"/>
          <w:noProof/>
          <w:color w:val="E1EFFF"/>
          <w:sz w:val="20"/>
          <w:szCs w:val="20"/>
          <w:lang w:val="en-US" w:eastAsia="ru-RU"/>
        </w:rPr>
        <w:t>&gt;</w:t>
      </w:r>
    </w:p>
    <w:p w:rsidR="0040433A" w:rsidRPr="003C7DB9" w:rsidRDefault="0040433A" w:rsidP="00243085">
      <w:pPr>
        <w:spacing w:line="240" w:lineRule="auto"/>
        <w:rPr>
          <w:rFonts w:cstheme="minorHAnsi"/>
          <w:noProof/>
          <w:sz w:val="24"/>
          <w:szCs w:val="24"/>
          <w:lang w:val="en-US"/>
        </w:rPr>
      </w:pPr>
    </w:p>
    <w:p w:rsidR="001536FB" w:rsidRPr="003C7DB9" w:rsidRDefault="001536FB" w:rsidP="00243085">
      <w:pPr>
        <w:spacing w:line="240" w:lineRule="auto"/>
        <w:rPr>
          <w:rFonts w:cstheme="minorHAnsi"/>
          <w:noProof/>
          <w:sz w:val="24"/>
          <w:szCs w:val="24"/>
          <w:lang w:val="en-US"/>
        </w:rPr>
      </w:pPr>
      <w:r w:rsidRPr="003C7DB9">
        <w:rPr>
          <w:rFonts w:cstheme="minorHAnsi"/>
          <w:noProof/>
          <w:sz w:val="24"/>
          <w:szCs w:val="24"/>
          <w:lang w:val="en-US"/>
        </w:rPr>
        <w:t xml:space="preserve">Выведет: </w:t>
      </w:r>
    </w:p>
    <w:p w:rsidR="001536FB" w:rsidRPr="003C7DB9" w:rsidRDefault="001536FB" w:rsidP="00243085">
      <w:pPr>
        <w:spacing w:line="240" w:lineRule="auto"/>
        <w:rPr>
          <w:rFonts w:cstheme="minorHAnsi"/>
          <w:noProof/>
          <w:sz w:val="24"/>
          <w:szCs w:val="24"/>
          <w:lang w:val="en-US"/>
        </w:rPr>
      </w:pPr>
      <w:r w:rsidRPr="003C7DB9">
        <w:rPr>
          <w:rFonts w:cstheme="minorHAnsi"/>
          <w:noProof/>
          <w:sz w:val="24"/>
          <w:szCs w:val="24"/>
          <w:lang w:eastAsia="ru-RU"/>
        </w:rPr>
        <w:drawing>
          <wp:inline distT="0" distB="0" distL="0" distR="0" wp14:anchorId="3D5D5A64" wp14:editId="41617CC7">
            <wp:extent cx="2505075" cy="1714500"/>
            <wp:effectExtent l="0" t="0" r="9525" b="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52">
                      <a:extLst>
                        <a:ext uri="{28A0092B-C50C-407E-A947-70E740481C1C}">
                          <a14:useLocalDpi xmlns:a14="http://schemas.microsoft.com/office/drawing/2010/main" val="0"/>
                        </a:ext>
                      </a:extLst>
                    </a:blip>
                    <a:stretch>
                      <a:fillRect/>
                    </a:stretch>
                  </pic:blipFill>
                  <pic:spPr>
                    <a:xfrm>
                      <a:off x="0" y="0"/>
                      <a:ext cx="2505075" cy="1714500"/>
                    </a:xfrm>
                    <a:prstGeom prst="rect">
                      <a:avLst/>
                    </a:prstGeom>
                  </pic:spPr>
                </pic:pic>
              </a:graphicData>
            </a:graphic>
          </wp:inline>
        </w:drawing>
      </w:r>
    </w:p>
    <w:p w:rsidR="001536FB" w:rsidRPr="001062D9" w:rsidRDefault="001536FB" w:rsidP="00243085">
      <w:pPr>
        <w:spacing w:line="240" w:lineRule="auto"/>
        <w:rPr>
          <w:rFonts w:cstheme="minorHAnsi"/>
          <w:noProof/>
          <w:sz w:val="24"/>
          <w:szCs w:val="24"/>
        </w:rPr>
      </w:pPr>
      <w:r w:rsidRPr="001062D9">
        <w:rPr>
          <w:rFonts w:cstheme="minorHAnsi"/>
          <w:noProof/>
          <w:sz w:val="24"/>
          <w:szCs w:val="24"/>
        </w:rPr>
        <w:t xml:space="preserve">Тоесть,  теги </w:t>
      </w:r>
      <w:r w:rsidRPr="001062D9">
        <w:rPr>
          <w:rFonts w:cstheme="minorHAnsi"/>
          <w:b/>
          <w:noProof/>
          <w:color w:val="E36C0A" w:themeColor="accent6" w:themeShade="BF"/>
          <w:sz w:val="24"/>
          <w:szCs w:val="24"/>
        </w:rPr>
        <w:t>&lt;</w:t>
      </w:r>
      <w:r w:rsidRPr="003C7DB9">
        <w:rPr>
          <w:rFonts w:cstheme="minorHAnsi"/>
          <w:b/>
          <w:noProof/>
          <w:color w:val="E36C0A" w:themeColor="accent6" w:themeShade="BF"/>
          <w:sz w:val="24"/>
          <w:szCs w:val="24"/>
          <w:lang w:val="en-US"/>
        </w:rPr>
        <w:t>p</w:t>
      </w:r>
      <w:r w:rsidRPr="001062D9">
        <w:rPr>
          <w:rFonts w:cstheme="minorHAnsi"/>
          <w:b/>
          <w:noProof/>
          <w:color w:val="E36C0A" w:themeColor="accent6" w:themeShade="BF"/>
          <w:sz w:val="24"/>
          <w:szCs w:val="24"/>
        </w:rPr>
        <w:t>&gt;</w:t>
      </w:r>
      <w:r w:rsidRPr="001062D9">
        <w:rPr>
          <w:rFonts w:cstheme="minorHAnsi"/>
          <w:noProof/>
          <w:color w:val="E36C0A" w:themeColor="accent6" w:themeShade="BF"/>
          <w:sz w:val="24"/>
          <w:szCs w:val="24"/>
        </w:rPr>
        <w:t xml:space="preserve"> </w:t>
      </w:r>
      <w:r w:rsidRPr="001062D9">
        <w:rPr>
          <w:rFonts w:cstheme="minorHAnsi"/>
          <w:noProof/>
          <w:sz w:val="24"/>
          <w:szCs w:val="24"/>
        </w:rPr>
        <w:t xml:space="preserve">переняли стиль у свего предка </w:t>
      </w:r>
      <w:r w:rsidR="00D814D9" w:rsidRPr="001062D9">
        <w:rPr>
          <w:rFonts w:cstheme="minorHAnsi"/>
          <w:b/>
          <w:noProof/>
          <w:color w:val="E36C0A" w:themeColor="accent6" w:themeShade="BF"/>
          <w:sz w:val="24"/>
          <w:szCs w:val="24"/>
        </w:rPr>
        <w:t>&lt;</w:t>
      </w:r>
      <w:r w:rsidR="00D814D9" w:rsidRPr="003C7DB9">
        <w:rPr>
          <w:rFonts w:cstheme="minorHAnsi"/>
          <w:b/>
          <w:noProof/>
          <w:color w:val="E36C0A" w:themeColor="accent6" w:themeShade="BF"/>
          <w:sz w:val="24"/>
          <w:szCs w:val="24"/>
          <w:lang w:val="en-US"/>
        </w:rPr>
        <w:t>div</w:t>
      </w:r>
      <w:r w:rsidRPr="001062D9">
        <w:rPr>
          <w:rFonts w:cstheme="minorHAnsi"/>
          <w:b/>
          <w:noProof/>
          <w:color w:val="E36C0A" w:themeColor="accent6" w:themeShade="BF"/>
          <w:sz w:val="24"/>
          <w:szCs w:val="24"/>
        </w:rPr>
        <w:t>&gt;</w:t>
      </w:r>
      <w:r w:rsidRPr="001062D9">
        <w:rPr>
          <w:rFonts w:cstheme="minorHAnsi"/>
          <w:noProof/>
          <w:sz w:val="24"/>
          <w:szCs w:val="24"/>
        </w:rPr>
        <w:t xml:space="preserve">: цвет текста на странице стал </w:t>
      </w:r>
      <w:r w:rsidRPr="003C7DB9">
        <w:rPr>
          <w:rFonts w:cstheme="minorHAnsi"/>
          <w:noProof/>
          <w:sz w:val="24"/>
          <w:szCs w:val="24"/>
          <w:lang w:val="en-US"/>
        </w:rPr>
        <w:t>green</w:t>
      </w:r>
      <w:r w:rsidRPr="001062D9">
        <w:rPr>
          <w:rFonts w:cstheme="minorHAnsi"/>
          <w:noProof/>
          <w:sz w:val="24"/>
          <w:szCs w:val="24"/>
        </w:rPr>
        <w:t xml:space="preserve">. А вот рамка </w:t>
      </w:r>
      <w:r w:rsidRPr="003C7DB9">
        <w:rPr>
          <w:rFonts w:cstheme="minorHAnsi"/>
          <w:b/>
          <w:noProof/>
          <w:sz w:val="24"/>
          <w:szCs w:val="24"/>
          <w:lang w:val="en-US"/>
        </w:rPr>
        <w:t>border</w:t>
      </w:r>
      <w:r w:rsidRPr="001062D9">
        <w:rPr>
          <w:rFonts w:cstheme="minorHAnsi"/>
          <w:noProof/>
          <w:sz w:val="24"/>
          <w:szCs w:val="24"/>
        </w:rPr>
        <w:t xml:space="preserve"> появилась лишь один раз – для тега  &lt;</w:t>
      </w:r>
      <w:r w:rsidR="00D814D9" w:rsidRPr="003C7DB9">
        <w:rPr>
          <w:rFonts w:cstheme="minorHAnsi"/>
          <w:noProof/>
          <w:sz w:val="24"/>
          <w:szCs w:val="24"/>
          <w:lang w:val="en-US"/>
        </w:rPr>
        <w:t>div</w:t>
      </w:r>
      <w:r w:rsidRPr="001062D9">
        <w:rPr>
          <w:rFonts w:cstheme="minorHAnsi"/>
          <w:noProof/>
          <w:sz w:val="24"/>
          <w:szCs w:val="24"/>
        </w:rPr>
        <w:t>&gt;, но не &lt;</w:t>
      </w:r>
      <w:r w:rsidRPr="003C7DB9">
        <w:rPr>
          <w:rFonts w:cstheme="minorHAnsi"/>
          <w:noProof/>
          <w:sz w:val="24"/>
          <w:szCs w:val="24"/>
          <w:lang w:val="en-US"/>
        </w:rPr>
        <w:t>p</w:t>
      </w:r>
      <w:r w:rsidRPr="001062D9">
        <w:rPr>
          <w:rFonts w:cstheme="minorHAnsi"/>
          <w:noProof/>
          <w:sz w:val="24"/>
          <w:szCs w:val="24"/>
        </w:rPr>
        <w:t>&gt;.</w:t>
      </w:r>
    </w:p>
    <w:p w:rsidR="00FE75DB" w:rsidRPr="001062D9" w:rsidRDefault="00FE75DB" w:rsidP="00243085">
      <w:pPr>
        <w:spacing w:line="240" w:lineRule="auto"/>
        <w:rPr>
          <w:rFonts w:cstheme="minorHAnsi"/>
          <w:noProof/>
          <w:sz w:val="24"/>
          <w:szCs w:val="24"/>
        </w:rPr>
      </w:pPr>
      <w:r w:rsidRPr="001062D9">
        <w:rPr>
          <w:rFonts w:cstheme="minorHAnsi"/>
          <w:noProof/>
          <w:sz w:val="24"/>
          <w:szCs w:val="24"/>
        </w:rPr>
        <w:t xml:space="preserve">Почему рамка не появилась у других элемнтов веб-страницы? Потому, что согласно спецификации </w:t>
      </w:r>
      <w:r w:rsidRPr="003C7DB9">
        <w:rPr>
          <w:rFonts w:cstheme="minorHAnsi"/>
          <w:noProof/>
          <w:sz w:val="24"/>
          <w:szCs w:val="24"/>
          <w:lang w:val="en-US"/>
        </w:rPr>
        <w:t>CSS</w:t>
      </w:r>
      <w:r w:rsidRPr="001062D9">
        <w:rPr>
          <w:rFonts w:cstheme="minorHAnsi"/>
          <w:noProof/>
          <w:sz w:val="24"/>
          <w:szCs w:val="24"/>
        </w:rPr>
        <w:t xml:space="preserve"> есть свойства, которые наследуются и не наследуються.</w:t>
      </w:r>
    </w:p>
    <w:p w:rsidR="00FE75DB" w:rsidRPr="001062D9" w:rsidRDefault="00FE75DB" w:rsidP="00243085">
      <w:pPr>
        <w:spacing w:line="240" w:lineRule="auto"/>
        <w:rPr>
          <w:rFonts w:cstheme="minorHAnsi"/>
          <w:noProof/>
          <w:sz w:val="24"/>
          <w:szCs w:val="24"/>
        </w:rPr>
      </w:pPr>
      <w:r w:rsidRPr="001062D9">
        <w:rPr>
          <w:rFonts w:cstheme="minorHAnsi"/>
          <w:b/>
          <w:noProof/>
          <w:sz w:val="24"/>
          <w:szCs w:val="24"/>
        </w:rPr>
        <w:t>Наследуются</w:t>
      </w:r>
      <w:r w:rsidRPr="001062D9">
        <w:rPr>
          <w:rFonts w:cstheme="minorHAnsi"/>
          <w:noProof/>
          <w:sz w:val="24"/>
          <w:szCs w:val="24"/>
        </w:rPr>
        <w:t xml:space="preserve"> – свойства, определяющие внешний вид текста.</w:t>
      </w:r>
    </w:p>
    <w:p w:rsidR="001536FB" w:rsidRPr="001062D9" w:rsidRDefault="00FE75DB" w:rsidP="00243085">
      <w:pPr>
        <w:spacing w:line="240" w:lineRule="auto"/>
        <w:rPr>
          <w:rFonts w:cstheme="minorHAnsi"/>
          <w:noProof/>
          <w:sz w:val="24"/>
          <w:szCs w:val="24"/>
        </w:rPr>
      </w:pPr>
      <w:r w:rsidRPr="001062D9">
        <w:rPr>
          <w:rFonts w:cstheme="minorHAnsi"/>
          <w:b/>
          <w:noProof/>
          <w:sz w:val="24"/>
          <w:szCs w:val="24"/>
        </w:rPr>
        <w:t>Не</w:t>
      </w:r>
      <w:r w:rsidRPr="001062D9">
        <w:rPr>
          <w:rFonts w:cstheme="minorHAnsi"/>
          <w:noProof/>
          <w:sz w:val="24"/>
          <w:szCs w:val="24"/>
        </w:rPr>
        <w:t xml:space="preserve"> </w:t>
      </w:r>
      <w:r w:rsidRPr="001062D9">
        <w:rPr>
          <w:rFonts w:cstheme="minorHAnsi"/>
          <w:b/>
          <w:noProof/>
          <w:sz w:val="24"/>
          <w:szCs w:val="24"/>
        </w:rPr>
        <w:t>наследуются</w:t>
      </w:r>
      <w:r w:rsidRPr="001062D9">
        <w:rPr>
          <w:rFonts w:cstheme="minorHAnsi"/>
          <w:noProof/>
          <w:sz w:val="24"/>
          <w:szCs w:val="24"/>
        </w:rPr>
        <w:t xml:space="preserve"> – свойства, определяющие границы, поля, отсупы. </w:t>
      </w:r>
    </w:p>
    <w:p w:rsidR="00CF72DC" w:rsidRPr="001062D9" w:rsidRDefault="00CF72DC" w:rsidP="00243085">
      <w:pPr>
        <w:spacing w:line="240" w:lineRule="auto"/>
        <w:rPr>
          <w:rFonts w:cstheme="minorHAnsi"/>
          <w:b/>
          <w:noProof/>
          <w:color w:val="E36C0A" w:themeColor="accent6" w:themeShade="BF"/>
          <w:sz w:val="24"/>
          <w:szCs w:val="24"/>
        </w:rPr>
      </w:pPr>
      <w:r w:rsidRPr="001062D9">
        <w:rPr>
          <w:rFonts w:cstheme="minorHAnsi"/>
          <w:b/>
          <w:noProof/>
          <w:sz w:val="24"/>
          <w:szCs w:val="24"/>
        </w:rPr>
        <w:t xml:space="preserve">Значение </w:t>
      </w:r>
      <w:r w:rsidRPr="003C7DB9">
        <w:rPr>
          <w:rFonts w:cstheme="minorHAnsi"/>
          <w:b/>
          <w:noProof/>
          <w:color w:val="E36C0A" w:themeColor="accent6" w:themeShade="BF"/>
          <w:sz w:val="24"/>
          <w:szCs w:val="24"/>
          <w:lang w:val="en-US"/>
        </w:rPr>
        <w:t>inherit</w:t>
      </w:r>
      <w:r w:rsidRPr="001062D9">
        <w:rPr>
          <w:rFonts w:cstheme="minorHAnsi"/>
          <w:b/>
          <w:noProof/>
          <w:color w:val="E36C0A" w:themeColor="accent6" w:themeShade="BF"/>
          <w:sz w:val="24"/>
          <w:szCs w:val="24"/>
        </w:rPr>
        <w:t>:</w:t>
      </w:r>
    </w:p>
    <w:p w:rsidR="00CF72DC" w:rsidRPr="001062D9" w:rsidRDefault="00CF72DC" w:rsidP="00243085">
      <w:pPr>
        <w:spacing w:line="240" w:lineRule="auto"/>
        <w:rPr>
          <w:rFonts w:cstheme="minorHAnsi"/>
          <w:noProof/>
          <w:sz w:val="24"/>
          <w:szCs w:val="24"/>
        </w:rPr>
      </w:pPr>
      <w:r w:rsidRPr="001062D9">
        <w:rPr>
          <w:rFonts w:cstheme="minorHAnsi"/>
          <w:b/>
          <w:noProof/>
          <w:color w:val="E36C0A" w:themeColor="accent6" w:themeShade="BF"/>
          <w:sz w:val="24"/>
          <w:szCs w:val="24"/>
        </w:rPr>
        <w:t xml:space="preserve"> </w:t>
      </w:r>
      <w:r w:rsidRPr="001062D9">
        <w:rPr>
          <w:rFonts w:cstheme="minorHAnsi"/>
          <w:noProof/>
          <w:sz w:val="24"/>
          <w:szCs w:val="24"/>
        </w:rPr>
        <w:t xml:space="preserve">С помощью </w:t>
      </w:r>
      <w:r w:rsidRPr="003C7DB9">
        <w:rPr>
          <w:rFonts w:cstheme="minorHAnsi"/>
          <w:b/>
          <w:noProof/>
          <w:sz w:val="24"/>
          <w:szCs w:val="24"/>
          <w:lang w:val="en-US"/>
        </w:rPr>
        <w:t>inherit</w:t>
      </w:r>
      <w:r w:rsidRPr="001062D9">
        <w:rPr>
          <w:rFonts w:cstheme="minorHAnsi"/>
          <w:b/>
          <w:noProof/>
          <w:sz w:val="24"/>
          <w:szCs w:val="24"/>
        </w:rPr>
        <w:t xml:space="preserve"> </w:t>
      </w:r>
      <w:r w:rsidRPr="001062D9">
        <w:rPr>
          <w:rFonts w:cstheme="minorHAnsi"/>
          <w:noProof/>
          <w:sz w:val="24"/>
          <w:szCs w:val="24"/>
        </w:rPr>
        <w:t xml:space="preserve">можно указать, чтобы элемент наследовал значение свойства у своего предка. </w:t>
      </w:r>
    </w:p>
    <w:p w:rsidR="00CF72DC" w:rsidRPr="001062D9" w:rsidRDefault="00C56925" w:rsidP="00243085">
      <w:pPr>
        <w:spacing w:line="240" w:lineRule="auto"/>
        <w:rPr>
          <w:rFonts w:cstheme="minorHAnsi"/>
          <w:noProof/>
          <w:sz w:val="24"/>
          <w:szCs w:val="24"/>
        </w:rPr>
      </w:pPr>
      <w:r w:rsidRPr="001062D9">
        <w:rPr>
          <w:rFonts w:cstheme="minorHAnsi"/>
          <w:noProof/>
          <w:sz w:val="24"/>
          <w:szCs w:val="24"/>
        </w:rPr>
        <w:t xml:space="preserve">Для демонстрации используем предидущий пример, чтобы все-таки заставить теги </w:t>
      </w:r>
      <w:r w:rsidRPr="001062D9">
        <w:rPr>
          <w:rFonts w:cstheme="minorHAnsi"/>
          <w:b/>
          <w:noProof/>
          <w:sz w:val="24"/>
          <w:szCs w:val="24"/>
        </w:rPr>
        <w:t>&lt;</w:t>
      </w:r>
      <w:r w:rsidRPr="003C7DB9">
        <w:rPr>
          <w:rFonts w:cstheme="minorHAnsi"/>
          <w:b/>
          <w:noProof/>
          <w:sz w:val="24"/>
          <w:szCs w:val="24"/>
          <w:lang w:val="en-US"/>
        </w:rPr>
        <w:t>p</w:t>
      </w:r>
      <w:r w:rsidRPr="001062D9">
        <w:rPr>
          <w:rFonts w:cstheme="minorHAnsi"/>
          <w:b/>
          <w:noProof/>
          <w:sz w:val="24"/>
          <w:szCs w:val="24"/>
        </w:rPr>
        <w:t xml:space="preserve">&gt; </w:t>
      </w:r>
      <w:r w:rsidRPr="001062D9">
        <w:rPr>
          <w:rFonts w:cstheme="minorHAnsi"/>
          <w:noProof/>
          <w:sz w:val="24"/>
          <w:szCs w:val="24"/>
        </w:rPr>
        <w:t xml:space="preserve">унаследовать рамку </w:t>
      </w:r>
      <w:r w:rsidRPr="003C7DB9">
        <w:rPr>
          <w:rFonts w:cstheme="minorHAnsi"/>
          <w:b/>
          <w:noProof/>
          <w:sz w:val="24"/>
          <w:szCs w:val="24"/>
          <w:lang w:val="en-US"/>
        </w:rPr>
        <w:t>border</w:t>
      </w:r>
      <w:r w:rsidRPr="001062D9">
        <w:rPr>
          <w:rFonts w:cstheme="minorHAnsi"/>
          <w:b/>
          <w:noProof/>
          <w:sz w:val="24"/>
          <w:szCs w:val="24"/>
        </w:rPr>
        <w:t xml:space="preserve"> </w:t>
      </w:r>
      <w:r w:rsidRPr="001062D9">
        <w:rPr>
          <w:rFonts w:cstheme="minorHAnsi"/>
          <w:noProof/>
          <w:sz w:val="24"/>
          <w:szCs w:val="24"/>
        </w:rPr>
        <w:t xml:space="preserve">от своего предка </w:t>
      </w:r>
      <w:r w:rsidRPr="001062D9">
        <w:rPr>
          <w:rFonts w:cstheme="minorHAnsi"/>
          <w:b/>
          <w:noProof/>
          <w:sz w:val="24"/>
          <w:szCs w:val="24"/>
        </w:rPr>
        <w:t>&lt;</w:t>
      </w:r>
      <w:r w:rsidR="00D814D9" w:rsidRPr="003C7DB9">
        <w:rPr>
          <w:rFonts w:cstheme="minorHAnsi"/>
          <w:b/>
          <w:noProof/>
          <w:sz w:val="24"/>
          <w:szCs w:val="24"/>
          <w:lang w:val="en-US"/>
        </w:rPr>
        <w:t>div</w:t>
      </w:r>
      <w:r w:rsidRPr="001062D9">
        <w:rPr>
          <w:rFonts w:cstheme="minorHAnsi"/>
          <w:b/>
          <w:noProof/>
          <w:sz w:val="24"/>
          <w:szCs w:val="24"/>
        </w:rPr>
        <w:t>&gt;</w:t>
      </w:r>
      <w:r w:rsidRPr="001062D9">
        <w:rPr>
          <w:rFonts w:cstheme="minorHAnsi"/>
          <w:noProof/>
          <w:sz w:val="24"/>
          <w:szCs w:val="24"/>
        </w:rPr>
        <w:t>, необходимо дописать:</w:t>
      </w:r>
    </w:p>
    <w:p w:rsidR="00C56925" w:rsidRPr="003C7DB9" w:rsidRDefault="00C56925" w:rsidP="00243085">
      <w:pPr>
        <w:spacing w:line="240" w:lineRule="auto"/>
        <w:rPr>
          <w:rFonts w:cstheme="minorHAnsi"/>
          <w:b/>
          <w:noProof/>
          <w:sz w:val="24"/>
          <w:szCs w:val="24"/>
          <w:lang w:val="en-US"/>
        </w:rPr>
      </w:pPr>
      <w:r w:rsidRPr="003C7DB9">
        <w:rPr>
          <w:rFonts w:cstheme="minorHAnsi"/>
          <w:b/>
          <w:noProof/>
          <w:sz w:val="24"/>
          <w:szCs w:val="24"/>
          <w:lang w:val="en-US"/>
        </w:rPr>
        <w:t>p {</w:t>
      </w:r>
    </w:p>
    <w:p w:rsidR="00C56925" w:rsidRPr="003C7DB9" w:rsidRDefault="00C56925" w:rsidP="00243085">
      <w:pPr>
        <w:spacing w:line="240" w:lineRule="auto"/>
        <w:rPr>
          <w:rFonts w:cstheme="minorHAnsi"/>
          <w:b/>
          <w:noProof/>
          <w:sz w:val="24"/>
          <w:szCs w:val="24"/>
          <w:lang w:val="en-US"/>
        </w:rPr>
      </w:pPr>
      <w:r w:rsidRPr="003C7DB9">
        <w:rPr>
          <w:rFonts w:cstheme="minorHAnsi"/>
          <w:b/>
          <w:noProof/>
          <w:sz w:val="24"/>
          <w:szCs w:val="24"/>
          <w:lang w:val="en-US"/>
        </w:rPr>
        <w:t xml:space="preserve">border: </w:t>
      </w:r>
      <w:r w:rsidRPr="003C7DB9">
        <w:rPr>
          <w:rFonts w:cstheme="minorHAnsi"/>
          <w:b/>
          <w:noProof/>
          <w:color w:val="E36C0A" w:themeColor="accent6" w:themeShade="BF"/>
          <w:sz w:val="24"/>
          <w:szCs w:val="24"/>
          <w:lang w:val="en-US"/>
        </w:rPr>
        <w:t>inherit</w:t>
      </w:r>
      <w:r w:rsidRPr="003C7DB9">
        <w:rPr>
          <w:rFonts w:cstheme="minorHAnsi"/>
          <w:b/>
          <w:noProof/>
          <w:sz w:val="24"/>
          <w:szCs w:val="24"/>
          <w:lang w:val="en-US"/>
        </w:rPr>
        <w:t>;</w:t>
      </w:r>
    </w:p>
    <w:p w:rsidR="00C56925" w:rsidRPr="003C7DB9" w:rsidRDefault="00C56925" w:rsidP="00243085">
      <w:pPr>
        <w:spacing w:line="240" w:lineRule="auto"/>
        <w:rPr>
          <w:rFonts w:cstheme="minorHAnsi"/>
          <w:b/>
          <w:noProof/>
          <w:sz w:val="24"/>
          <w:szCs w:val="24"/>
          <w:lang w:val="en-US"/>
        </w:rPr>
      </w:pPr>
      <w:r w:rsidRPr="003C7DB9">
        <w:rPr>
          <w:rFonts w:cstheme="minorHAnsi"/>
          <w:b/>
          <w:noProof/>
          <w:sz w:val="24"/>
          <w:szCs w:val="24"/>
          <w:lang w:val="en-US"/>
        </w:rPr>
        <w:t>}</w:t>
      </w:r>
    </w:p>
    <w:p w:rsidR="00C56925" w:rsidRPr="003C7DB9" w:rsidRDefault="00C56925" w:rsidP="00C56925">
      <w:pPr>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FFFFFF"/>
          <w:sz w:val="20"/>
          <w:szCs w:val="20"/>
          <w:lang w:val="en-US" w:eastAsia="ru-RU"/>
        </w:rPr>
      </w:pPr>
      <w:r w:rsidRPr="003C7DB9">
        <w:rPr>
          <w:rFonts w:ascii="Courier New" w:eastAsia="Times New Roman" w:hAnsi="Courier New" w:cs="Courier New"/>
          <w:noProof/>
          <w:color w:val="E1EFFF"/>
          <w:sz w:val="20"/>
          <w:szCs w:val="20"/>
          <w:lang w:val="en-US" w:eastAsia="ru-RU"/>
        </w:rPr>
        <w:lastRenderedPageBreak/>
        <w:t>&lt;</w:t>
      </w:r>
      <w:r w:rsidRPr="003C7DB9">
        <w:rPr>
          <w:rFonts w:ascii="Courier New" w:eastAsia="Times New Roman" w:hAnsi="Courier New" w:cs="Courier New"/>
          <w:noProof/>
          <w:color w:val="9EFFFF"/>
          <w:sz w:val="20"/>
          <w:szCs w:val="20"/>
          <w:lang w:val="en-US" w:eastAsia="ru-RU"/>
        </w:rPr>
        <w:t>head</w:t>
      </w:r>
      <w:r w:rsidRPr="003C7DB9">
        <w:rPr>
          <w:rFonts w:ascii="Courier New" w:eastAsia="Times New Roman" w:hAnsi="Courier New" w:cs="Courier New"/>
          <w:noProof/>
          <w:color w:val="E1EFFF"/>
          <w:sz w:val="20"/>
          <w:szCs w:val="20"/>
          <w:lang w:val="en-US" w:eastAsia="ru-RU"/>
        </w:rPr>
        <w:t>&gt;</w:t>
      </w:r>
      <w:r w:rsidRPr="003C7DB9">
        <w:rPr>
          <w:rFonts w:ascii="Courier New" w:eastAsia="Times New Roman" w:hAnsi="Courier New" w:cs="Courier New"/>
          <w:noProof/>
          <w:color w:val="E1EFFF"/>
          <w:sz w:val="20"/>
          <w:szCs w:val="20"/>
          <w:lang w:val="en-US" w:eastAsia="ru-RU"/>
        </w:rPr>
        <w:br/>
        <w:t xml:space="preserve">    &lt;</w:t>
      </w:r>
      <w:r w:rsidRPr="003C7DB9">
        <w:rPr>
          <w:rFonts w:ascii="Courier New" w:eastAsia="Times New Roman" w:hAnsi="Courier New" w:cs="Courier New"/>
          <w:noProof/>
          <w:color w:val="9EFFFF"/>
          <w:sz w:val="20"/>
          <w:szCs w:val="20"/>
          <w:lang w:val="en-US" w:eastAsia="ru-RU"/>
        </w:rPr>
        <w:t xml:space="preserve">meta </w:t>
      </w:r>
      <w:r w:rsidRPr="003C7DB9">
        <w:rPr>
          <w:rFonts w:ascii="Courier New" w:eastAsia="Times New Roman" w:hAnsi="Courier New" w:cs="Courier New"/>
          <w:noProof/>
          <w:color w:val="FFDD00"/>
          <w:sz w:val="20"/>
          <w:szCs w:val="20"/>
          <w:lang w:val="en-US" w:eastAsia="ru-RU"/>
        </w:rPr>
        <w:t>charset=</w:t>
      </w:r>
      <w:r w:rsidRPr="003C7DB9">
        <w:rPr>
          <w:rFonts w:ascii="Courier New" w:eastAsia="Times New Roman" w:hAnsi="Courier New" w:cs="Courier New"/>
          <w:b/>
          <w:bCs/>
          <w:noProof/>
          <w:color w:val="3AD900"/>
          <w:sz w:val="20"/>
          <w:szCs w:val="20"/>
          <w:lang w:val="en-US" w:eastAsia="ru-RU"/>
        </w:rPr>
        <w:t>"UTF-8"</w:t>
      </w:r>
      <w:r w:rsidRPr="003C7DB9">
        <w:rPr>
          <w:rFonts w:ascii="Courier New" w:eastAsia="Times New Roman" w:hAnsi="Courier New" w:cs="Courier New"/>
          <w:noProof/>
          <w:color w:val="E1EFFF"/>
          <w:sz w:val="20"/>
          <w:szCs w:val="20"/>
          <w:lang w:val="en-US" w:eastAsia="ru-RU"/>
        </w:rPr>
        <w:t>&gt;</w:t>
      </w:r>
      <w:r w:rsidRPr="003C7DB9">
        <w:rPr>
          <w:rFonts w:ascii="Courier New" w:eastAsia="Times New Roman" w:hAnsi="Courier New" w:cs="Courier New"/>
          <w:noProof/>
          <w:color w:val="E1EFFF"/>
          <w:sz w:val="20"/>
          <w:szCs w:val="20"/>
          <w:lang w:val="en-US" w:eastAsia="ru-RU"/>
        </w:rPr>
        <w:br/>
        <w:t xml:space="preserve">    &lt;</w:t>
      </w:r>
      <w:r w:rsidRPr="003C7DB9">
        <w:rPr>
          <w:rFonts w:ascii="Courier New" w:eastAsia="Times New Roman" w:hAnsi="Courier New" w:cs="Courier New"/>
          <w:noProof/>
          <w:color w:val="9EFFFF"/>
          <w:sz w:val="20"/>
          <w:szCs w:val="20"/>
          <w:lang w:val="en-US" w:eastAsia="ru-RU"/>
        </w:rPr>
        <w:t xml:space="preserve">style </w:t>
      </w:r>
      <w:r w:rsidRPr="003C7DB9">
        <w:rPr>
          <w:rFonts w:ascii="Courier New" w:eastAsia="Times New Roman" w:hAnsi="Courier New" w:cs="Courier New"/>
          <w:noProof/>
          <w:color w:val="FFDD00"/>
          <w:sz w:val="20"/>
          <w:szCs w:val="20"/>
          <w:lang w:val="en-US" w:eastAsia="ru-RU"/>
        </w:rPr>
        <w:t>type=</w:t>
      </w:r>
      <w:r w:rsidRPr="003C7DB9">
        <w:rPr>
          <w:rFonts w:ascii="Courier New" w:eastAsia="Times New Roman" w:hAnsi="Courier New" w:cs="Courier New"/>
          <w:b/>
          <w:bCs/>
          <w:noProof/>
          <w:color w:val="3AD900"/>
          <w:sz w:val="20"/>
          <w:szCs w:val="20"/>
          <w:lang w:val="en-US" w:eastAsia="ru-RU"/>
        </w:rPr>
        <w:t>"text/css"</w:t>
      </w:r>
      <w:r w:rsidRPr="003C7DB9">
        <w:rPr>
          <w:rFonts w:ascii="Courier New" w:eastAsia="Times New Roman" w:hAnsi="Courier New" w:cs="Courier New"/>
          <w:noProof/>
          <w:color w:val="E1EFFF"/>
          <w:sz w:val="20"/>
          <w:szCs w:val="20"/>
          <w:lang w:val="en-US" w:eastAsia="ru-RU"/>
        </w:rPr>
        <w:t>&gt;</w:t>
      </w:r>
      <w:r w:rsidRPr="003C7DB9">
        <w:rPr>
          <w:rFonts w:ascii="Courier New" w:eastAsia="Times New Roman" w:hAnsi="Courier New" w:cs="Courier New"/>
          <w:noProof/>
          <w:color w:val="E1EFFF"/>
          <w:sz w:val="20"/>
          <w:szCs w:val="20"/>
          <w:lang w:val="en-US" w:eastAsia="ru-RU"/>
        </w:rPr>
        <w:br/>
      </w:r>
      <w:r w:rsidRPr="003C7DB9">
        <w:rPr>
          <w:rFonts w:ascii="Courier New" w:eastAsia="Times New Roman" w:hAnsi="Courier New" w:cs="Courier New"/>
          <w:noProof/>
          <w:color w:val="E1EFFF"/>
          <w:sz w:val="20"/>
          <w:szCs w:val="20"/>
          <w:lang w:val="en-US" w:eastAsia="ru-RU"/>
        </w:rPr>
        <w:br/>
        <w:t xml:space="preserve">        </w:t>
      </w:r>
      <w:r w:rsidRPr="003C7DB9">
        <w:rPr>
          <w:rFonts w:ascii="Courier New" w:eastAsia="Times New Roman" w:hAnsi="Courier New" w:cs="Courier New"/>
          <w:noProof/>
          <w:color w:val="FFDD00"/>
          <w:sz w:val="20"/>
          <w:szCs w:val="20"/>
          <w:lang w:val="en-US" w:eastAsia="ru-RU"/>
        </w:rPr>
        <w:t>div</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E1EFFF"/>
          <w:sz w:val="20"/>
          <w:szCs w:val="20"/>
          <w:lang w:val="en-US" w:eastAsia="ru-RU"/>
        </w:rPr>
        <w:br/>
        <w:t xml:space="preserve">            </w:t>
      </w:r>
      <w:r w:rsidRPr="003C7DB9">
        <w:rPr>
          <w:rFonts w:ascii="Courier New" w:eastAsia="Times New Roman" w:hAnsi="Courier New" w:cs="Courier New"/>
          <w:noProof/>
          <w:color w:val="80FFBB"/>
          <w:sz w:val="20"/>
          <w:szCs w:val="20"/>
          <w:lang w:val="en-US" w:eastAsia="ru-RU"/>
        </w:rPr>
        <w:t>background</w:t>
      </w:r>
      <w:r w:rsidRPr="003C7DB9">
        <w:rPr>
          <w:rFonts w:ascii="Courier New" w:eastAsia="Times New Roman" w:hAnsi="Courier New" w:cs="Courier New"/>
          <w:noProof/>
          <w:color w:val="FFFFFF"/>
          <w:sz w:val="20"/>
          <w:szCs w:val="20"/>
          <w:lang w:val="en-US" w:eastAsia="ru-RU"/>
        </w:rPr>
        <w:t xml:space="preserve">: </w:t>
      </w:r>
      <w:r w:rsidRPr="003C7DB9">
        <w:rPr>
          <w:rFonts w:ascii="Courier New" w:eastAsia="Times New Roman" w:hAnsi="Courier New" w:cs="Courier New"/>
          <w:b/>
          <w:bCs/>
          <w:noProof/>
          <w:color w:val="68E868"/>
          <w:sz w:val="20"/>
          <w:szCs w:val="20"/>
          <w:lang w:val="en-US" w:eastAsia="ru-RU"/>
        </w:rPr>
        <w:t>grey</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E1EFFF"/>
          <w:sz w:val="20"/>
          <w:szCs w:val="20"/>
          <w:lang w:val="en-US" w:eastAsia="ru-RU"/>
        </w:rPr>
        <w:br/>
        <w:t xml:space="preserve">            </w:t>
      </w:r>
      <w:r w:rsidRPr="003C7DB9">
        <w:rPr>
          <w:rFonts w:ascii="Courier New" w:eastAsia="Times New Roman" w:hAnsi="Courier New" w:cs="Courier New"/>
          <w:noProof/>
          <w:color w:val="80FFBB"/>
          <w:sz w:val="20"/>
          <w:szCs w:val="20"/>
          <w:lang w:val="en-US" w:eastAsia="ru-RU"/>
        </w:rPr>
        <w:t>color</w:t>
      </w:r>
      <w:r w:rsidRPr="003C7DB9">
        <w:rPr>
          <w:rFonts w:ascii="Courier New" w:eastAsia="Times New Roman" w:hAnsi="Courier New" w:cs="Courier New"/>
          <w:noProof/>
          <w:color w:val="FFFFFF"/>
          <w:sz w:val="20"/>
          <w:szCs w:val="20"/>
          <w:lang w:val="en-US" w:eastAsia="ru-RU"/>
        </w:rPr>
        <w:t xml:space="preserve">: </w:t>
      </w:r>
      <w:r w:rsidRPr="003C7DB9">
        <w:rPr>
          <w:rFonts w:ascii="Courier New" w:eastAsia="Times New Roman" w:hAnsi="Courier New" w:cs="Courier New"/>
          <w:b/>
          <w:bCs/>
          <w:noProof/>
          <w:color w:val="68E868"/>
          <w:sz w:val="20"/>
          <w:szCs w:val="20"/>
          <w:lang w:val="en-US" w:eastAsia="ru-RU"/>
        </w:rPr>
        <w:t>green</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E1EFFF"/>
          <w:sz w:val="20"/>
          <w:szCs w:val="20"/>
          <w:lang w:val="en-US" w:eastAsia="ru-RU"/>
        </w:rPr>
        <w:br/>
        <w:t xml:space="preserve">            </w:t>
      </w:r>
      <w:r w:rsidRPr="003C7DB9">
        <w:rPr>
          <w:rFonts w:ascii="Courier New" w:eastAsia="Times New Roman" w:hAnsi="Courier New" w:cs="Courier New"/>
          <w:noProof/>
          <w:color w:val="80FFBB"/>
          <w:sz w:val="20"/>
          <w:szCs w:val="20"/>
          <w:lang w:val="en-US" w:eastAsia="ru-RU"/>
        </w:rPr>
        <w:t>font-size</w:t>
      </w:r>
      <w:r w:rsidRPr="003C7DB9">
        <w:rPr>
          <w:rFonts w:ascii="Courier New" w:eastAsia="Times New Roman" w:hAnsi="Courier New" w:cs="Courier New"/>
          <w:noProof/>
          <w:color w:val="FFFFFF"/>
          <w:sz w:val="20"/>
          <w:szCs w:val="20"/>
          <w:lang w:val="en-US" w:eastAsia="ru-RU"/>
        </w:rPr>
        <w:t xml:space="preserve">: </w:t>
      </w:r>
      <w:r w:rsidRPr="003C7DB9">
        <w:rPr>
          <w:rFonts w:ascii="Courier New" w:eastAsia="Times New Roman" w:hAnsi="Courier New" w:cs="Courier New"/>
          <w:noProof/>
          <w:color w:val="FF628C"/>
          <w:sz w:val="20"/>
          <w:szCs w:val="20"/>
          <w:lang w:val="en-US" w:eastAsia="ru-RU"/>
        </w:rPr>
        <w:t>30</w:t>
      </w:r>
      <w:r w:rsidRPr="003C7DB9">
        <w:rPr>
          <w:rFonts w:ascii="Courier New" w:eastAsia="Times New Roman" w:hAnsi="Courier New" w:cs="Courier New"/>
          <w:b/>
          <w:bCs/>
          <w:noProof/>
          <w:color w:val="68E868"/>
          <w:sz w:val="20"/>
          <w:szCs w:val="20"/>
          <w:lang w:val="en-US" w:eastAsia="ru-RU"/>
        </w:rPr>
        <w:t>px</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E1EFFF"/>
          <w:sz w:val="20"/>
          <w:szCs w:val="20"/>
          <w:lang w:val="en-US" w:eastAsia="ru-RU"/>
        </w:rPr>
        <w:br/>
        <w:t xml:space="preserve">            </w:t>
      </w:r>
      <w:r w:rsidRPr="003C7DB9">
        <w:rPr>
          <w:rFonts w:ascii="Courier New" w:eastAsia="Times New Roman" w:hAnsi="Courier New" w:cs="Courier New"/>
          <w:noProof/>
          <w:color w:val="80FFBB"/>
          <w:sz w:val="20"/>
          <w:szCs w:val="20"/>
          <w:lang w:val="en-US" w:eastAsia="ru-RU"/>
        </w:rPr>
        <w:t>border</w:t>
      </w:r>
      <w:r w:rsidRPr="003C7DB9">
        <w:rPr>
          <w:rFonts w:ascii="Courier New" w:eastAsia="Times New Roman" w:hAnsi="Courier New" w:cs="Courier New"/>
          <w:noProof/>
          <w:color w:val="FFFFFF"/>
          <w:sz w:val="20"/>
          <w:szCs w:val="20"/>
          <w:lang w:val="en-US" w:eastAsia="ru-RU"/>
        </w:rPr>
        <w:t xml:space="preserve">: </w:t>
      </w:r>
      <w:r w:rsidRPr="003C7DB9">
        <w:rPr>
          <w:rFonts w:ascii="Courier New" w:eastAsia="Times New Roman" w:hAnsi="Courier New" w:cs="Courier New"/>
          <w:noProof/>
          <w:color w:val="FF628C"/>
          <w:sz w:val="20"/>
          <w:szCs w:val="20"/>
          <w:lang w:val="en-US" w:eastAsia="ru-RU"/>
        </w:rPr>
        <w:t>2</w:t>
      </w:r>
      <w:r w:rsidRPr="003C7DB9">
        <w:rPr>
          <w:rFonts w:ascii="Courier New" w:eastAsia="Times New Roman" w:hAnsi="Courier New" w:cs="Courier New"/>
          <w:b/>
          <w:bCs/>
          <w:noProof/>
          <w:color w:val="68E868"/>
          <w:sz w:val="20"/>
          <w:szCs w:val="20"/>
          <w:lang w:val="en-US" w:eastAsia="ru-RU"/>
        </w:rPr>
        <w:t>px solid red</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E1EFFF"/>
          <w:sz w:val="20"/>
          <w:szCs w:val="20"/>
          <w:lang w:val="en-US" w:eastAsia="ru-RU"/>
        </w:rPr>
        <w:br/>
        <w:t xml:space="preserve">        }</w:t>
      </w:r>
      <w:r w:rsidRPr="003C7DB9">
        <w:rPr>
          <w:rFonts w:ascii="Courier New" w:eastAsia="Times New Roman" w:hAnsi="Courier New" w:cs="Courier New"/>
          <w:noProof/>
          <w:color w:val="E1EFFF"/>
          <w:sz w:val="20"/>
          <w:szCs w:val="20"/>
          <w:lang w:val="en-US" w:eastAsia="ru-RU"/>
        </w:rPr>
        <w:br/>
      </w:r>
      <w:r w:rsidRPr="003C7DB9">
        <w:rPr>
          <w:rFonts w:ascii="Courier New" w:eastAsia="Times New Roman" w:hAnsi="Courier New" w:cs="Courier New"/>
          <w:noProof/>
          <w:color w:val="E1EFFF"/>
          <w:sz w:val="20"/>
          <w:szCs w:val="20"/>
          <w:lang w:val="en-US" w:eastAsia="ru-RU"/>
        </w:rPr>
        <w:br/>
        <w:t xml:space="preserve">        </w:t>
      </w:r>
      <w:r w:rsidRPr="003C7DB9">
        <w:rPr>
          <w:rFonts w:ascii="Courier New" w:eastAsia="Times New Roman" w:hAnsi="Courier New" w:cs="Courier New"/>
          <w:noProof/>
          <w:color w:val="FFDD00"/>
          <w:sz w:val="20"/>
          <w:szCs w:val="20"/>
          <w:lang w:val="en-US" w:eastAsia="ru-RU"/>
        </w:rPr>
        <w:t>p</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E1EFFF"/>
          <w:sz w:val="20"/>
          <w:szCs w:val="20"/>
          <w:lang w:val="en-US" w:eastAsia="ru-RU"/>
        </w:rPr>
        <w:br/>
        <w:t xml:space="preserve">            </w:t>
      </w:r>
      <w:r w:rsidRPr="003C7DB9">
        <w:rPr>
          <w:rFonts w:ascii="Courier New" w:eastAsia="Times New Roman" w:hAnsi="Courier New" w:cs="Courier New"/>
          <w:noProof/>
          <w:color w:val="80FFBB"/>
          <w:sz w:val="20"/>
          <w:szCs w:val="20"/>
          <w:lang w:val="en-US" w:eastAsia="ru-RU"/>
        </w:rPr>
        <w:t>border</w:t>
      </w:r>
      <w:r w:rsidRPr="003C7DB9">
        <w:rPr>
          <w:rFonts w:ascii="Courier New" w:eastAsia="Times New Roman" w:hAnsi="Courier New" w:cs="Courier New"/>
          <w:noProof/>
          <w:color w:val="FFFFFF"/>
          <w:sz w:val="20"/>
          <w:szCs w:val="20"/>
          <w:lang w:val="en-US" w:eastAsia="ru-RU"/>
        </w:rPr>
        <w:t xml:space="preserve">: </w:t>
      </w:r>
      <w:r w:rsidRPr="003C7DB9">
        <w:rPr>
          <w:rFonts w:ascii="Courier New" w:eastAsia="Times New Roman" w:hAnsi="Courier New" w:cs="Courier New"/>
          <w:b/>
          <w:bCs/>
          <w:noProof/>
          <w:color w:val="68E868"/>
          <w:sz w:val="20"/>
          <w:szCs w:val="20"/>
          <w:lang w:val="en-US" w:eastAsia="ru-RU"/>
        </w:rPr>
        <w:t>inherit</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E1EFFF"/>
          <w:sz w:val="20"/>
          <w:szCs w:val="20"/>
          <w:lang w:val="en-US" w:eastAsia="ru-RU"/>
        </w:rPr>
        <w:br/>
        <w:t xml:space="preserve">        }</w:t>
      </w:r>
      <w:r w:rsidRPr="003C7DB9">
        <w:rPr>
          <w:rFonts w:ascii="Courier New" w:eastAsia="Times New Roman" w:hAnsi="Courier New" w:cs="Courier New"/>
          <w:noProof/>
          <w:color w:val="E1EFFF"/>
          <w:sz w:val="20"/>
          <w:szCs w:val="20"/>
          <w:lang w:val="en-US" w:eastAsia="ru-RU"/>
        </w:rPr>
        <w:br/>
      </w:r>
      <w:r w:rsidRPr="003C7DB9">
        <w:rPr>
          <w:rFonts w:ascii="Courier New" w:eastAsia="Times New Roman" w:hAnsi="Courier New" w:cs="Courier New"/>
          <w:noProof/>
          <w:color w:val="E1EFFF"/>
          <w:sz w:val="20"/>
          <w:szCs w:val="20"/>
          <w:lang w:val="en-US" w:eastAsia="ru-RU"/>
        </w:rPr>
        <w:br/>
        <w:t xml:space="preserve">    &lt;/</w:t>
      </w:r>
      <w:r w:rsidRPr="003C7DB9">
        <w:rPr>
          <w:rFonts w:ascii="Courier New" w:eastAsia="Times New Roman" w:hAnsi="Courier New" w:cs="Courier New"/>
          <w:noProof/>
          <w:color w:val="9EFFFF"/>
          <w:sz w:val="20"/>
          <w:szCs w:val="20"/>
          <w:lang w:val="en-US" w:eastAsia="ru-RU"/>
        </w:rPr>
        <w:t>style</w:t>
      </w:r>
      <w:r w:rsidRPr="003C7DB9">
        <w:rPr>
          <w:rFonts w:ascii="Courier New" w:eastAsia="Times New Roman" w:hAnsi="Courier New" w:cs="Courier New"/>
          <w:noProof/>
          <w:color w:val="E1EFFF"/>
          <w:sz w:val="20"/>
          <w:szCs w:val="20"/>
          <w:lang w:val="en-US" w:eastAsia="ru-RU"/>
        </w:rPr>
        <w:t>&gt;</w:t>
      </w:r>
      <w:r w:rsidRPr="003C7DB9">
        <w:rPr>
          <w:rFonts w:ascii="Courier New" w:eastAsia="Times New Roman" w:hAnsi="Courier New" w:cs="Courier New"/>
          <w:noProof/>
          <w:color w:val="E1EFFF"/>
          <w:sz w:val="20"/>
          <w:szCs w:val="20"/>
          <w:lang w:val="en-US" w:eastAsia="ru-RU"/>
        </w:rPr>
        <w:br/>
        <w:t>&lt;/</w:t>
      </w:r>
      <w:r w:rsidRPr="003C7DB9">
        <w:rPr>
          <w:rFonts w:ascii="Courier New" w:eastAsia="Times New Roman" w:hAnsi="Courier New" w:cs="Courier New"/>
          <w:noProof/>
          <w:color w:val="9EFFFF"/>
          <w:sz w:val="20"/>
          <w:szCs w:val="20"/>
          <w:lang w:val="en-US" w:eastAsia="ru-RU"/>
        </w:rPr>
        <w:t>head</w:t>
      </w:r>
      <w:r w:rsidRPr="003C7DB9">
        <w:rPr>
          <w:rFonts w:ascii="Courier New" w:eastAsia="Times New Roman" w:hAnsi="Courier New" w:cs="Courier New"/>
          <w:noProof/>
          <w:color w:val="E1EFFF"/>
          <w:sz w:val="20"/>
          <w:szCs w:val="20"/>
          <w:lang w:val="en-US" w:eastAsia="ru-RU"/>
        </w:rPr>
        <w:t>&gt;</w:t>
      </w:r>
      <w:r w:rsidRPr="003C7DB9">
        <w:rPr>
          <w:rFonts w:ascii="Courier New" w:eastAsia="Times New Roman" w:hAnsi="Courier New" w:cs="Courier New"/>
          <w:noProof/>
          <w:color w:val="E1EFFF"/>
          <w:sz w:val="20"/>
          <w:szCs w:val="20"/>
          <w:lang w:val="en-US" w:eastAsia="ru-RU"/>
        </w:rPr>
        <w:br/>
      </w:r>
      <w:r w:rsidRPr="003C7DB9">
        <w:rPr>
          <w:rFonts w:ascii="Courier New" w:eastAsia="Times New Roman" w:hAnsi="Courier New" w:cs="Courier New"/>
          <w:noProof/>
          <w:color w:val="E1EFFF"/>
          <w:sz w:val="20"/>
          <w:szCs w:val="20"/>
          <w:lang w:val="en-US" w:eastAsia="ru-RU"/>
        </w:rPr>
        <w:br/>
      </w:r>
      <w:r w:rsidRPr="003C7DB9">
        <w:rPr>
          <w:rFonts w:ascii="Courier New" w:eastAsia="Times New Roman" w:hAnsi="Courier New" w:cs="Courier New"/>
          <w:noProof/>
          <w:color w:val="E1EFFF"/>
          <w:sz w:val="20"/>
          <w:szCs w:val="20"/>
          <w:lang w:val="en-US" w:eastAsia="ru-RU"/>
        </w:rPr>
        <w:br/>
        <w:t>&lt;</w:t>
      </w:r>
      <w:r w:rsidRPr="003C7DB9">
        <w:rPr>
          <w:rFonts w:ascii="Courier New" w:eastAsia="Times New Roman" w:hAnsi="Courier New" w:cs="Courier New"/>
          <w:noProof/>
          <w:color w:val="9EFFFF"/>
          <w:sz w:val="20"/>
          <w:szCs w:val="20"/>
          <w:lang w:val="en-US" w:eastAsia="ru-RU"/>
        </w:rPr>
        <w:t>body</w:t>
      </w:r>
      <w:r w:rsidRPr="003C7DB9">
        <w:rPr>
          <w:rFonts w:ascii="Courier New" w:eastAsia="Times New Roman" w:hAnsi="Courier New" w:cs="Courier New"/>
          <w:noProof/>
          <w:color w:val="E1EFFF"/>
          <w:sz w:val="20"/>
          <w:szCs w:val="20"/>
          <w:lang w:val="en-US" w:eastAsia="ru-RU"/>
        </w:rPr>
        <w:t>&gt;</w:t>
      </w:r>
      <w:r w:rsidRPr="003C7DB9">
        <w:rPr>
          <w:rFonts w:ascii="Courier New" w:eastAsia="Times New Roman" w:hAnsi="Courier New" w:cs="Courier New"/>
          <w:noProof/>
          <w:color w:val="E1EFFF"/>
          <w:sz w:val="20"/>
          <w:szCs w:val="20"/>
          <w:lang w:val="en-US" w:eastAsia="ru-RU"/>
        </w:rPr>
        <w:br/>
      </w:r>
      <w:r w:rsidRPr="003C7DB9">
        <w:rPr>
          <w:rFonts w:ascii="Courier New" w:eastAsia="Times New Roman" w:hAnsi="Courier New" w:cs="Courier New"/>
          <w:noProof/>
          <w:color w:val="E1EFFF"/>
          <w:sz w:val="20"/>
          <w:szCs w:val="20"/>
          <w:lang w:val="en-US" w:eastAsia="ru-RU"/>
        </w:rPr>
        <w:br/>
        <w:t>&lt;</w:t>
      </w:r>
      <w:r w:rsidRPr="003C7DB9">
        <w:rPr>
          <w:rFonts w:ascii="Courier New" w:eastAsia="Times New Roman" w:hAnsi="Courier New" w:cs="Courier New"/>
          <w:noProof/>
          <w:color w:val="9EFFFF"/>
          <w:sz w:val="20"/>
          <w:szCs w:val="20"/>
          <w:lang w:val="en-US" w:eastAsia="ru-RU"/>
        </w:rPr>
        <w:t>div</w:t>
      </w:r>
      <w:r w:rsidRPr="003C7DB9">
        <w:rPr>
          <w:rFonts w:ascii="Courier New" w:eastAsia="Times New Roman" w:hAnsi="Courier New" w:cs="Courier New"/>
          <w:noProof/>
          <w:color w:val="E1EFFF"/>
          <w:sz w:val="20"/>
          <w:szCs w:val="20"/>
          <w:lang w:val="en-US" w:eastAsia="ru-RU"/>
        </w:rPr>
        <w:t>&gt;</w:t>
      </w:r>
      <w:r w:rsidRPr="003C7DB9">
        <w:rPr>
          <w:rFonts w:ascii="Courier New" w:eastAsia="Times New Roman" w:hAnsi="Courier New" w:cs="Courier New"/>
          <w:noProof/>
          <w:color w:val="E1EFFF"/>
          <w:sz w:val="20"/>
          <w:szCs w:val="20"/>
          <w:lang w:val="en-US" w:eastAsia="ru-RU"/>
        </w:rPr>
        <w:br/>
        <w:t xml:space="preserve">    &lt;</w:t>
      </w:r>
      <w:r w:rsidRPr="003C7DB9">
        <w:rPr>
          <w:rFonts w:ascii="Courier New" w:eastAsia="Times New Roman" w:hAnsi="Courier New" w:cs="Courier New"/>
          <w:noProof/>
          <w:color w:val="9EFFFF"/>
          <w:sz w:val="20"/>
          <w:szCs w:val="20"/>
          <w:lang w:val="en-US" w:eastAsia="ru-RU"/>
        </w:rPr>
        <w:t>p</w:t>
      </w:r>
      <w:r w:rsidRPr="003C7DB9">
        <w:rPr>
          <w:rFonts w:ascii="Courier New" w:eastAsia="Times New Roman" w:hAnsi="Courier New" w:cs="Courier New"/>
          <w:noProof/>
          <w:color w:val="E1EFFF"/>
          <w:sz w:val="20"/>
          <w:szCs w:val="20"/>
          <w:lang w:val="en-US" w:eastAsia="ru-RU"/>
        </w:rPr>
        <w:t>&gt;</w:t>
      </w:r>
      <w:r w:rsidRPr="003C7DB9">
        <w:rPr>
          <w:rFonts w:ascii="Courier New" w:eastAsia="Times New Roman" w:hAnsi="Courier New" w:cs="Courier New"/>
          <w:b/>
          <w:bCs/>
          <w:noProof/>
          <w:color w:val="FFFFFF"/>
          <w:sz w:val="20"/>
          <w:szCs w:val="20"/>
          <w:lang w:val="en-US" w:eastAsia="ru-RU"/>
        </w:rPr>
        <w:t>Text in paragraph</w:t>
      </w:r>
      <w:r w:rsidRPr="003C7DB9">
        <w:rPr>
          <w:rFonts w:ascii="Courier New" w:eastAsia="Times New Roman" w:hAnsi="Courier New" w:cs="Courier New"/>
          <w:noProof/>
          <w:color w:val="E1EFFF"/>
          <w:sz w:val="20"/>
          <w:szCs w:val="20"/>
          <w:lang w:val="en-US" w:eastAsia="ru-RU"/>
        </w:rPr>
        <w:t>&lt;/</w:t>
      </w:r>
      <w:r w:rsidRPr="003C7DB9">
        <w:rPr>
          <w:rFonts w:ascii="Courier New" w:eastAsia="Times New Roman" w:hAnsi="Courier New" w:cs="Courier New"/>
          <w:noProof/>
          <w:color w:val="9EFFFF"/>
          <w:sz w:val="20"/>
          <w:szCs w:val="20"/>
          <w:lang w:val="en-US" w:eastAsia="ru-RU"/>
        </w:rPr>
        <w:t>p</w:t>
      </w:r>
      <w:r w:rsidRPr="003C7DB9">
        <w:rPr>
          <w:rFonts w:ascii="Courier New" w:eastAsia="Times New Roman" w:hAnsi="Courier New" w:cs="Courier New"/>
          <w:noProof/>
          <w:color w:val="E1EFFF"/>
          <w:sz w:val="20"/>
          <w:szCs w:val="20"/>
          <w:lang w:val="en-US" w:eastAsia="ru-RU"/>
        </w:rPr>
        <w:t>&gt;</w:t>
      </w:r>
      <w:r w:rsidRPr="003C7DB9">
        <w:rPr>
          <w:rFonts w:ascii="Courier New" w:eastAsia="Times New Roman" w:hAnsi="Courier New" w:cs="Courier New"/>
          <w:noProof/>
          <w:color w:val="E1EFFF"/>
          <w:sz w:val="20"/>
          <w:szCs w:val="20"/>
          <w:lang w:val="en-US" w:eastAsia="ru-RU"/>
        </w:rPr>
        <w:br/>
        <w:t xml:space="preserve">    &lt;</w:t>
      </w:r>
      <w:r w:rsidRPr="003C7DB9">
        <w:rPr>
          <w:rFonts w:ascii="Courier New" w:eastAsia="Times New Roman" w:hAnsi="Courier New" w:cs="Courier New"/>
          <w:noProof/>
          <w:color w:val="9EFFFF"/>
          <w:sz w:val="20"/>
          <w:szCs w:val="20"/>
          <w:lang w:val="en-US" w:eastAsia="ru-RU"/>
        </w:rPr>
        <w:t>p</w:t>
      </w:r>
      <w:r w:rsidRPr="003C7DB9">
        <w:rPr>
          <w:rFonts w:ascii="Courier New" w:eastAsia="Times New Roman" w:hAnsi="Courier New" w:cs="Courier New"/>
          <w:noProof/>
          <w:color w:val="E1EFFF"/>
          <w:sz w:val="20"/>
          <w:szCs w:val="20"/>
          <w:lang w:val="en-US" w:eastAsia="ru-RU"/>
        </w:rPr>
        <w:t>&gt;</w:t>
      </w:r>
      <w:r w:rsidRPr="003C7DB9">
        <w:rPr>
          <w:rFonts w:ascii="Courier New" w:eastAsia="Times New Roman" w:hAnsi="Courier New" w:cs="Courier New"/>
          <w:b/>
          <w:bCs/>
          <w:noProof/>
          <w:color w:val="FFFFFF"/>
          <w:sz w:val="20"/>
          <w:szCs w:val="20"/>
          <w:lang w:val="en-US" w:eastAsia="ru-RU"/>
        </w:rPr>
        <w:t>New paragraph</w:t>
      </w:r>
      <w:r w:rsidRPr="003C7DB9">
        <w:rPr>
          <w:rFonts w:ascii="Courier New" w:eastAsia="Times New Roman" w:hAnsi="Courier New" w:cs="Courier New"/>
          <w:noProof/>
          <w:color w:val="E1EFFF"/>
          <w:sz w:val="20"/>
          <w:szCs w:val="20"/>
          <w:lang w:val="en-US" w:eastAsia="ru-RU"/>
        </w:rPr>
        <w:t>&lt;/</w:t>
      </w:r>
      <w:r w:rsidRPr="003C7DB9">
        <w:rPr>
          <w:rFonts w:ascii="Courier New" w:eastAsia="Times New Roman" w:hAnsi="Courier New" w:cs="Courier New"/>
          <w:noProof/>
          <w:color w:val="9EFFFF"/>
          <w:sz w:val="20"/>
          <w:szCs w:val="20"/>
          <w:lang w:val="en-US" w:eastAsia="ru-RU"/>
        </w:rPr>
        <w:t>p</w:t>
      </w:r>
      <w:r w:rsidRPr="003C7DB9">
        <w:rPr>
          <w:rFonts w:ascii="Courier New" w:eastAsia="Times New Roman" w:hAnsi="Courier New" w:cs="Courier New"/>
          <w:noProof/>
          <w:color w:val="E1EFFF"/>
          <w:sz w:val="20"/>
          <w:szCs w:val="20"/>
          <w:lang w:val="en-US" w:eastAsia="ru-RU"/>
        </w:rPr>
        <w:t>&gt;</w:t>
      </w:r>
      <w:r w:rsidRPr="003C7DB9">
        <w:rPr>
          <w:rFonts w:ascii="Courier New" w:eastAsia="Times New Roman" w:hAnsi="Courier New" w:cs="Courier New"/>
          <w:noProof/>
          <w:color w:val="E1EFFF"/>
          <w:sz w:val="20"/>
          <w:szCs w:val="20"/>
          <w:lang w:val="en-US" w:eastAsia="ru-RU"/>
        </w:rPr>
        <w:br/>
        <w:t>&lt;/</w:t>
      </w:r>
      <w:r w:rsidRPr="003C7DB9">
        <w:rPr>
          <w:rFonts w:ascii="Courier New" w:eastAsia="Times New Roman" w:hAnsi="Courier New" w:cs="Courier New"/>
          <w:noProof/>
          <w:color w:val="9EFFFF"/>
          <w:sz w:val="20"/>
          <w:szCs w:val="20"/>
          <w:lang w:val="en-US" w:eastAsia="ru-RU"/>
        </w:rPr>
        <w:t>div</w:t>
      </w:r>
      <w:r w:rsidRPr="003C7DB9">
        <w:rPr>
          <w:rFonts w:ascii="Courier New" w:eastAsia="Times New Roman" w:hAnsi="Courier New" w:cs="Courier New"/>
          <w:noProof/>
          <w:color w:val="E1EFFF"/>
          <w:sz w:val="20"/>
          <w:szCs w:val="20"/>
          <w:lang w:val="en-US" w:eastAsia="ru-RU"/>
        </w:rPr>
        <w:t>&gt;</w:t>
      </w:r>
      <w:r w:rsidRPr="003C7DB9">
        <w:rPr>
          <w:rFonts w:ascii="Courier New" w:eastAsia="Times New Roman" w:hAnsi="Courier New" w:cs="Courier New"/>
          <w:noProof/>
          <w:color w:val="E1EFFF"/>
          <w:sz w:val="20"/>
          <w:szCs w:val="20"/>
          <w:lang w:val="en-US" w:eastAsia="ru-RU"/>
        </w:rPr>
        <w:br/>
      </w:r>
      <w:r w:rsidRPr="003C7DB9">
        <w:rPr>
          <w:rFonts w:ascii="Courier New" w:eastAsia="Times New Roman" w:hAnsi="Courier New" w:cs="Courier New"/>
          <w:noProof/>
          <w:color w:val="E1EFFF"/>
          <w:sz w:val="20"/>
          <w:szCs w:val="20"/>
          <w:lang w:val="en-US" w:eastAsia="ru-RU"/>
        </w:rPr>
        <w:br/>
        <w:t>&lt;/</w:t>
      </w:r>
      <w:r w:rsidRPr="003C7DB9">
        <w:rPr>
          <w:rFonts w:ascii="Courier New" w:eastAsia="Times New Roman" w:hAnsi="Courier New" w:cs="Courier New"/>
          <w:noProof/>
          <w:color w:val="9EFFFF"/>
          <w:sz w:val="20"/>
          <w:szCs w:val="20"/>
          <w:lang w:val="en-US" w:eastAsia="ru-RU"/>
        </w:rPr>
        <w:t>body</w:t>
      </w:r>
      <w:r w:rsidRPr="003C7DB9">
        <w:rPr>
          <w:rFonts w:ascii="Courier New" w:eastAsia="Times New Roman" w:hAnsi="Courier New" w:cs="Courier New"/>
          <w:noProof/>
          <w:color w:val="E1EFFF"/>
          <w:sz w:val="20"/>
          <w:szCs w:val="20"/>
          <w:lang w:val="en-US" w:eastAsia="ru-RU"/>
        </w:rPr>
        <w:t>&gt;</w:t>
      </w:r>
    </w:p>
    <w:p w:rsidR="00C56925" w:rsidRPr="003C7DB9" w:rsidRDefault="00C56925" w:rsidP="00243085">
      <w:pPr>
        <w:spacing w:line="240" w:lineRule="auto"/>
        <w:rPr>
          <w:rFonts w:cstheme="minorHAnsi"/>
          <w:b/>
          <w:noProof/>
          <w:sz w:val="24"/>
          <w:szCs w:val="24"/>
          <w:lang w:val="en-US"/>
        </w:rPr>
      </w:pPr>
      <w:r w:rsidRPr="003C7DB9">
        <w:rPr>
          <w:rFonts w:cstheme="minorHAnsi"/>
          <w:b/>
          <w:noProof/>
          <w:sz w:val="24"/>
          <w:szCs w:val="24"/>
          <w:lang w:val="en-US"/>
        </w:rPr>
        <w:t>Выведет:</w:t>
      </w:r>
    </w:p>
    <w:p w:rsidR="00C56925" w:rsidRPr="003C7DB9" w:rsidRDefault="00C56925" w:rsidP="00243085">
      <w:pPr>
        <w:spacing w:line="240" w:lineRule="auto"/>
        <w:rPr>
          <w:rFonts w:cstheme="minorHAnsi"/>
          <w:b/>
          <w:noProof/>
          <w:sz w:val="24"/>
          <w:szCs w:val="24"/>
          <w:lang w:val="en-US"/>
        </w:rPr>
      </w:pPr>
      <w:r w:rsidRPr="003C7DB9">
        <w:rPr>
          <w:rFonts w:cstheme="minorHAnsi"/>
          <w:b/>
          <w:noProof/>
          <w:sz w:val="24"/>
          <w:szCs w:val="24"/>
          <w:lang w:eastAsia="ru-RU"/>
        </w:rPr>
        <w:drawing>
          <wp:inline distT="0" distB="0" distL="0" distR="0" wp14:anchorId="53FCBEF3" wp14:editId="22365642">
            <wp:extent cx="2324100" cy="1781175"/>
            <wp:effectExtent l="0" t="0" r="0" b="9525"/>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53">
                      <a:extLst>
                        <a:ext uri="{28A0092B-C50C-407E-A947-70E740481C1C}">
                          <a14:useLocalDpi xmlns:a14="http://schemas.microsoft.com/office/drawing/2010/main" val="0"/>
                        </a:ext>
                      </a:extLst>
                    </a:blip>
                    <a:stretch>
                      <a:fillRect/>
                    </a:stretch>
                  </pic:blipFill>
                  <pic:spPr>
                    <a:xfrm>
                      <a:off x="0" y="0"/>
                      <a:ext cx="2324100" cy="1781175"/>
                    </a:xfrm>
                    <a:prstGeom prst="rect">
                      <a:avLst/>
                    </a:prstGeom>
                  </pic:spPr>
                </pic:pic>
              </a:graphicData>
            </a:graphic>
          </wp:inline>
        </w:drawing>
      </w:r>
    </w:p>
    <w:p w:rsidR="00A952BB" w:rsidRPr="003C7DB9" w:rsidRDefault="00A952BB" w:rsidP="00243085">
      <w:pPr>
        <w:spacing w:line="240" w:lineRule="auto"/>
        <w:rPr>
          <w:rFonts w:cstheme="minorHAnsi"/>
          <w:b/>
          <w:noProof/>
          <w:color w:val="E36C0A" w:themeColor="accent6" w:themeShade="BF"/>
          <w:sz w:val="24"/>
          <w:szCs w:val="24"/>
          <w:lang w:val="en-US"/>
        </w:rPr>
      </w:pPr>
    </w:p>
    <w:p w:rsidR="00A97612" w:rsidRPr="001062D9" w:rsidRDefault="00A97612" w:rsidP="00243085">
      <w:pPr>
        <w:spacing w:line="240" w:lineRule="auto"/>
        <w:rPr>
          <w:rFonts w:cstheme="minorHAnsi"/>
          <w:b/>
          <w:noProof/>
          <w:color w:val="E36C0A" w:themeColor="accent6" w:themeShade="BF"/>
          <w:sz w:val="28"/>
          <w:szCs w:val="28"/>
        </w:rPr>
      </w:pPr>
      <w:r w:rsidRPr="001062D9">
        <w:rPr>
          <w:rFonts w:cstheme="minorHAnsi"/>
          <w:b/>
          <w:noProof/>
          <w:color w:val="E36C0A" w:themeColor="accent6" w:themeShade="BF"/>
          <w:sz w:val="28"/>
          <w:szCs w:val="28"/>
        </w:rPr>
        <w:t>Позициирование:</w:t>
      </w:r>
    </w:p>
    <w:p w:rsidR="00776C7D" w:rsidRPr="001062D9" w:rsidRDefault="00E30059" w:rsidP="00776C7D">
      <w:pPr>
        <w:spacing w:line="240" w:lineRule="auto"/>
        <w:rPr>
          <w:rFonts w:cstheme="minorHAnsi"/>
          <w:noProof/>
          <w:sz w:val="24"/>
          <w:szCs w:val="24"/>
        </w:rPr>
      </w:pPr>
      <w:r w:rsidRPr="003C7DB9">
        <w:rPr>
          <w:rFonts w:cstheme="minorHAnsi"/>
          <w:b/>
          <w:noProof/>
          <w:sz w:val="24"/>
          <w:szCs w:val="24"/>
          <w:lang w:val="en-US"/>
        </w:rPr>
        <w:t>CSS</w:t>
      </w:r>
      <w:r w:rsidRPr="001062D9">
        <w:rPr>
          <w:rFonts w:cstheme="minorHAnsi"/>
          <w:b/>
          <w:noProof/>
          <w:sz w:val="24"/>
          <w:szCs w:val="24"/>
        </w:rPr>
        <w:t xml:space="preserve"> –</w:t>
      </w:r>
      <w:r w:rsidRPr="003C7DB9">
        <w:rPr>
          <w:rFonts w:cstheme="minorHAnsi"/>
          <w:b/>
          <w:noProof/>
          <w:sz w:val="24"/>
          <w:szCs w:val="24"/>
          <w:lang w:val="en-US"/>
        </w:rPr>
        <w:t>position</w:t>
      </w:r>
      <w:r w:rsidRPr="001062D9">
        <w:rPr>
          <w:rFonts w:cstheme="minorHAnsi"/>
          <w:b/>
          <w:noProof/>
          <w:sz w:val="24"/>
          <w:szCs w:val="24"/>
        </w:rPr>
        <w:t xml:space="preserve"> </w:t>
      </w:r>
      <w:r w:rsidRPr="001062D9">
        <w:rPr>
          <w:rFonts w:cstheme="minorHAnsi"/>
          <w:noProof/>
          <w:sz w:val="24"/>
          <w:szCs w:val="24"/>
        </w:rPr>
        <w:t>– один из самых мощных инструментов, который позволяет размещать разные элементы &lt;</w:t>
      </w:r>
      <w:r w:rsidRPr="003C7DB9">
        <w:rPr>
          <w:rFonts w:cstheme="minorHAnsi"/>
          <w:noProof/>
          <w:sz w:val="24"/>
          <w:szCs w:val="24"/>
          <w:lang w:val="en-US"/>
        </w:rPr>
        <w:t>html</w:t>
      </w:r>
      <w:r w:rsidRPr="001062D9">
        <w:rPr>
          <w:rFonts w:cstheme="minorHAnsi"/>
          <w:noProof/>
          <w:sz w:val="24"/>
          <w:szCs w:val="24"/>
        </w:rPr>
        <w:t xml:space="preserve">&gt; в системе координат </w:t>
      </w:r>
      <w:r w:rsidRPr="003C7DB9">
        <w:rPr>
          <w:rFonts w:cstheme="minorHAnsi"/>
          <w:noProof/>
          <w:sz w:val="24"/>
          <w:szCs w:val="24"/>
          <w:lang w:val="en-US"/>
        </w:rPr>
        <w:t>x</w:t>
      </w:r>
      <w:r w:rsidRPr="001062D9">
        <w:rPr>
          <w:rFonts w:cstheme="minorHAnsi"/>
          <w:noProof/>
          <w:sz w:val="24"/>
          <w:szCs w:val="24"/>
        </w:rPr>
        <w:t>-</w:t>
      </w:r>
      <w:r w:rsidRPr="003C7DB9">
        <w:rPr>
          <w:rFonts w:cstheme="minorHAnsi"/>
          <w:noProof/>
          <w:sz w:val="24"/>
          <w:szCs w:val="24"/>
          <w:lang w:val="en-US"/>
        </w:rPr>
        <w:t>y</w:t>
      </w:r>
      <w:r w:rsidRPr="001062D9">
        <w:rPr>
          <w:rFonts w:cstheme="minorHAnsi"/>
          <w:noProof/>
          <w:sz w:val="24"/>
          <w:szCs w:val="24"/>
        </w:rPr>
        <w:t>-</w:t>
      </w:r>
      <w:r w:rsidRPr="003C7DB9">
        <w:rPr>
          <w:rFonts w:cstheme="minorHAnsi"/>
          <w:noProof/>
          <w:sz w:val="24"/>
          <w:szCs w:val="24"/>
          <w:lang w:val="en-US"/>
        </w:rPr>
        <w:t>z</w:t>
      </w:r>
      <w:r w:rsidRPr="001062D9">
        <w:rPr>
          <w:rFonts w:cstheme="minorHAnsi"/>
          <w:noProof/>
          <w:sz w:val="24"/>
          <w:szCs w:val="24"/>
        </w:rPr>
        <w:t>. Это дает некоторую свободую при разработке дизайна страницы. О</w:t>
      </w:r>
      <w:r w:rsidR="00772017" w:rsidRPr="001062D9">
        <w:rPr>
          <w:rFonts w:cstheme="minorHAnsi"/>
          <w:noProof/>
          <w:sz w:val="24"/>
          <w:szCs w:val="24"/>
        </w:rPr>
        <w:t>дно</w:t>
      </w:r>
      <w:r w:rsidR="00A97612" w:rsidRPr="001062D9">
        <w:rPr>
          <w:rFonts w:cstheme="minorHAnsi"/>
          <w:noProof/>
          <w:sz w:val="24"/>
          <w:szCs w:val="24"/>
        </w:rPr>
        <w:t xml:space="preserve"> из ключевых понятий в блочной верстке, которое позволяет верстку из шаманства пр</w:t>
      </w:r>
      <w:r w:rsidR="00776C7D" w:rsidRPr="001062D9">
        <w:rPr>
          <w:rFonts w:cstheme="minorHAnsi"/>
          <w:noProof/>
          <w:sz w:val="24"/>
          <w:szCs w:val="24"/>
        </w:rPr>
        <w:t xml:space="preserve">евратить в осмысленный процесс. </w:t>
      </w:r>
    </w:p>
    <w:p w:rsidR="00E30059" w:rsidRPr="001062D9" w:rsidRDefault="00E30059" w:rsidP="00243085">
      <w:pPr>
        <w:spacing w:line="240" w:lineRule="auto"/>
        <w:rPr>
          <w:rFonts w:cstheme="minorHAnsi"/>
          <w:noProof/>
          <w:sz w:val="24"/>
          <w:szCs w:val="24"/>
        </w:rPr>
      </w:pPr>
    </w:p>
    <w:p w:rsidR="00A97612" w:rsidRPr="001062D9" w:rsidRDefault="00A97612" w:rsidP="00243085">
      <w:pPr>
        <w:spacing w:line="240" w:lineRule="auto"/>
        <w:rPr>
          <w:rFonts w:cstheme="minorHAnsi"/>
          <w:noProof/>
          <w:sz w:val="24"/>
          <w:szCs w:val="24"/>
        </w:rPr>
      </w:pPr>
      <w:r w:rsidRPr="001062D9">
        <w:rPr>
          <w:rFonts w:cstheme="minorHAnsi"/>
          <w:b/>
          <w:noProof/>
          <w:color w:val="E36C0A" w:themeColor="accent6" w:themeShade="BF"/>
          <w:sz w:val="24"/>
          <w:szCs w:val="24"/>
        </w:rPr>
        <w:t>Виды</w:t>
      </w:r>
      <w:r w:rsidR="00751F9B" w:rsidRPr="001062D9">
        <w:rPr>
          <w:rFonts w:cstheme="minorHAnsi"/>
          <w:b/>
          <w:noProof/>
          <w:color w:val="E36C0A" w:themeColor="accent6" w:themeShade="BF"/>
          <w:sz w:val="24"/>
          <w:szCs w:val="24"/>
        </w:rPr>
        <w:t xml:space="preserve"> позиционирования</w:t>
      </w:r>
      <w:r w:rsidRPr="001062D9">
        <w:rPr>
          <w:rFonts w:cstheme="minorHAnsi"/>
          <w:noProof/>
          <w:color w:val="E36C0A" w:themeColor="accent6" w:themeShade="BF"/>
          <w:sz w:val="24"/>
          <w:szCs w:val="24"/>
        </w:rPr>
        <w:t>:</w:t>
      </w:r>
    </w:p>
    <w:p w:rsidR="00650741" w:rsidRPr="001062D9" w:rsidRDefault="00A97612" w:rsidP="00243085">
      <w:pPr>
        <w:spacing w:line="240" w:lineRule="auto"/>
        <w:rPr>
          <w:rFonts w:cstheme="minorHAnsi"/>
          <w:noProof/>
          <w:sz w:val="24"/>
          <w:szCs w:val="24"/>
        </w:rPr>
      </w:pPr>
      <w:r w:rsidRPr="001062D9">
        <w:rPr>
          <w:rFonts w:cstheme="minorHAnsi"/>
          <w:b/>
          <w:noProof/>
          <w:sz w:val="24"/>
          <w:szCs w:val="24"/>
        </w:rPr>
        <w:t xml:space="preserve">1. </w:t>
      </w:r>
      <w:r w:rsidRPr="003C7DB9">
        <w:rPr>
          <w:rFonts w:cstheme="minorHAnsi"/>
          <w:b/>
          <w:noProof/>
          <w:sz w:val="24"/>
          <w:szCs w:val="24"/>
          <w:lang w:val="en-US"/>
        </w:rPr>
        <w:t>position</w:t>
      </w:r>
      <w:r w:rsidRPr="001062D9">
        <w:rPr>
          <w:rFonts w:cstheme="minorHAnsi"/>
          <w:b/>
          <w:noProof/>
          <w:sz w:val="24"/>
          <w:szCs w:val="24"/>
        </w:rPr>
        <w:t xml:space="preserve">: </w:t>
      </w:r>
      <w:r w:rsidRPr="003C7DB9">
        <w:rPr>
          <w:rFonts w:cstheme="minorHAnsi"/>
          <w:b/>
          <w:noProof/>
          <w:sz w:val="24"/>
          <w:szCs w:val="24"/>
          <w:lang w:val="en-US"/>
        </w:rPr>
        <w:t>static</w:t>
      </w:r>
      <w:r w:rsidR="006D4D6A" w:rsidRPr="001062D9">
        <w:rPr>
          <w:rFonts w:cstheme="minorHAnsi"/>
          <w:b/>
          <w:noProof/>
          <w:sz w:val="24"/>
          <w:szCs w:val="24"/>
        </w:rPr>
        <w:t xml:space="preserve"> </w:t>
      </w:r>
      <w:r w:rsidR="006D4D6A" w:rsidRPr="001062D9">
        <w:rPr>
          <w:rFonts w:cstheme="minorHAnsi"/>
          <w:noProof/>
          <w:sz w:val="24"/>
          <w:szCs w:val="24"/>
        </w:rPr>
        <w:t>– все элементы веб-страницы по умо</w:t>
      </w:r>
      <w:r w:rsidR="00842658" w:rsidRPr="001062D9">
        <w:rPr>
          <w:rFonts w:cstheme="minorHAnsi"/>
          <w:noProof/>
          <w:sz w:val="24"/>
          <w:szCs w:val="24"/>
        </w:rPr>
        <w:t>л</w:t>
      </w:r>
      <w:r w:rsidR="00B876F6" w:rsidRPr="001062D9">
        <w:rPr>
          <w:rFonts w:cstheme="minorHAnsi"/>
          <w:noProof/>
          <w:sz w:val="24"/>
          <w:szCs w:val="24"/>
        </w:rPr>
        <w:t>чанию позиционируют</w:t>
      </w:r>
      <w:r w:rsidR="006D4D6A" w:rsidRPr="001062D9">
        <w:rPr>
          <w:rFonts w:cstheme="minorHAnsi"/>
          <w:noProof/>
          <w:sz w:val="24"/>
          <w:szCs w:val="24"/>
        </w:rPr>
        <w:t xml:space="preserve">ся со значением </w:t>
      </w:r>
      <w:r w:rsidR="006D4D6A" w:rsidRPr="003C7DB9">
        <w:rPr>
          <w:rFonts w:cstheme="minorHAnsi"/>
          <w:b/>
          <w:noProof/>
          <w:sz w:val="24"/>
          <w:szCs w:val="24"/>
          <w:lang w:val="en-US"/>
        </w:rPr>
        <w:t>static</w:t>
      </w:r>
      <w:r w:rsidR="006D4D6A" w:rsidRPr="001062D9">
        <w:rPr>
          <w:rFonts w:cstheme="minorHAnsi"/>
          <w:noProof/>
          <w:sz w:val="24"/>
          <w:szCs w:val="24"/>
        </w:rPr>
        <w:t>.</w:t>
      </w:r>
    </w:p>
    <w:p w:rsidR="006D4D6A" w:rsidRPr="001062D9" w:rsidRDefault="006D4D6A" w:rsidP="00243085">
      <w:pPr>
        <w:spacing w:line="240" w:lineRule="auto"/>
        <w:rPr>
          <w:rFonts w:cstheme="minorHAnsi"/>
          <w:noProof/>
          <w:sz w:val="24"/>
          <w:szCs w:val="24"/>
        </w:rPr>
      </w:pPr>
      <w:r w:rsidRPr="001062D9">
        <w:rPr>
          <w:rFonts w:cstheme="minorHAnsi"/>
          <w:noProof/>
          <w:sz w:val="24"/>
          <w:szCs w:val="24"/>
        </w:rPr>
        <w:t>Тоест</w:t>
      </w:r>
      <w:r w:rsidR="00B876F6" w:rsidRPr="001062D9">
        <w:rPr>
          <w:rFonts w:cstheme="minorHAnsi"/>
          <w:noProof/>
          <w:sz w:val="24"/>
          <w:szCs w:val="24"/>
        </w:rPr>
        <w:t>ь, блочные элементы распологают</w:t>
      </w:r>
      <w:r w:rsidRPr="001062D9">
        <w:rPr>
          <w:rFonts w:cstheme="minorHAnsi"/>
          <w:noProof/>
          <w:sz w:val="24"/>
          <w:szCs w:val="24"/>
        </w:rPr>
        <w:t>ся один под другим, а линейные – рядом</w:t>
      </w:r>
    </w:p>
    <w:p w:rsidR="006D4D6A" w:rsidRPr="001062D9" w:rsidRDefault="006D4D6A" w:rsidP="00243085">
      <w:pPr>
        <w:spacing w:line="240" w:lineRule="auto"/>
        <w:rPr>
          <w:rFonts w:cstheme="minorHAnsi"/>
          <w:b/>
          <w:noProof/>
          <w:sz w:val="24"/>
          <w:szCs w:val="24"/>
        </w:rPr>
      </w:pPr>
      <w:r w:rsidRPr="001062D9">
        <w:rPr>
          <w:rFonts w:cstheme="minorHAnsi"/>
          <w:b/>
          <w:noProof/>
          <w:sz w:val="24"/>
          <w:szCs w:val="24"/>
        </w:rPr>
        <w:t xml:space="preserve">2. </w:t>
      </w:r>
      <w:r w:rsidRPr="003C7DB9">
        <w:rPr>
          <w:rFonts w:cstheme="minorHAnsi"/>
          <w:b/>
          <w:noProof/>
          <w:sz w:val="24"/>
          <w:szCs w:val="24"/>
          <w:lang w:val="en-US"/>
        </w:rPr>
        <w:t>position</w:t>
      </w:r>
      <w:r w:rsidRPr="001062D9">
        <w:rPr>
          <w:rFonts w:cstheme="minorHAnsi"/>
          <w:b/>
          <w:noProof/>
          <w:sz w:val="24"/>
          <w:szCs w:val="24"/>
        </w:rPr>
        <w:t xml:space="preserve">: </w:t>
      </w:r>
      <w:r w:rsidRPr="003C7DB9">
        <w:rPr>
          <w:rFonts w:cstheme="minorHAnsi"/>
          <w:b/>
          <w:noProof/>
          <w:sz w:val="24"/>
          <w:szCs w:val="24"/>
          <w:lang w:val="en-US"/>
        </w:rPr>
        <w:t>inharit</w:t>
      </w:r>
      <w:r w:rsidRPr="001062D9">
        <w:rPr>
          <w:rFonts w:cstheme="minorHAnsi"/>
          <w:b/>
          <w:noProof/>
          <w:sz w:val="24"/>
          <w:szCs w:val="24"/>
        </w:rPr>
        <w:t xml:space="preserve"> – </w:t>
      </w:r>
      <w:r w:rsidRPr="001062D9">
        <w:rPr>
          <w:rFonts w:cstheme="minorHAnsi"/>
          <w:noProof/>
          <w:sz w:val="24"/>
          <w:szCs w:val="24"/>
        </w:rPr>
        <w:t>свойство дочернего элемента было унаследовано у элемента предка.</w:t>
      </w:r>
      <w:r w:rsidRPr="001062D9">
        <w:rPr>
          <w:rFonts w:cstheme="minorHAnsi"/>
          <w:b/>
          <w:noProof/>
          <w:sz w:val="24"/>
          <w:szCs w:val="24"/>
        </w:rPr>
        <w:t xml:space="preserve"> </w:t>
      </w:r>
    </w:p>
    <w:p w:rsidR="00650741" w:rsidRPr="001062D9" w:rsidRDefault="004913D9" w:rsidP="00243085">
      <w:pPr>
        <w:spacing w:line="240" w:lineRule="auto"/>
        <w:rPr>
          <w:rFonts w:cstheme="minorHAnsi"/>
          <w:noProof/>
          <w:sz w:val="24"/>
          <w:szCs w:val="24"/>
        </w:rPr>
      </w:pPr>
      <w:r w:rsidRPr="001062D9">
        <w:rPr>
          <w:rFonts w:cstheme="minorHAnsi"/>
          <w:b/>
          <w:noProof/>
          <w:sz w:val="24"/>
          <w:szCs w:val="24"/>
        </w:rPr>
        <w:t>3</w:t>
      </w:r>
      <w:r w:rsidR="00650741" w:rsidRPr="001062D9">
        <w:rPr>
          <w:rFonts w:cstheme="minorHAnsi"/>
          <w:b/>
          <w:noProof/>
          <w:sz w:val="24"/>
          <w:szCs w:val="24"/>
        </w:rPr>
        <w:t xml:space="preserve">. </w:t>
      </w:r>
      <w:r w:rsidR="00650741" w:rsidRPr="003C7DB9">
        <w:rPr>
          <w:rFonts w:cstheme="minorHAnsi"/>
          <w:b/>
          <w:noProof/>
          <w:sz w:val="24"/>
          <w:szCs w:val="24"/>
          <w:lang w:val="en-US"/>
        </w:rPr>
        <w:t>position</w:t>
      </w:r>
      <w:r w:rsidR="00650741" w:rsidRPr="001062D9">
        <w:rPr>
          <w:rFonts w:cstheme="minorHAnsi"/>
          <w:b/>
          <w:noProof/>
          <w:sz w:val="24"/>
          <w:szCs w:val="24"/>
        </w:rPr>
        <w:t xml:space="preserve">: </w:t>
      </w:r>
      <w:r w:rsidR="00650741" w:rsidRPr="003C7DB9">
        <w:rPr>
          <w:rFonts w:cstheme="minorHAnsi"/>
          <w:b/>
          <w:noProof/>
          <w:sz w:val="24"/>
          <w:szCs w:val="24"/>
          <w:lang w:val="en-US"/>
        </w:rPr>
        <w:t>relative</w:t>
      </w:r>
      <w:r w:rsidR="00772017" w:rsidRPr="001062D9">
        <w:rPr>
          <w:rFonts w:cstheme="minorHAnsi"/>
          <w:b/>
          <w:noProof/>
          <w:sz w:val="24"/>
          <w:szCs w:val="24"/>
        </w:rPr>
        <w:t xml:space="preserve"> </w:t>
      </w:r>
      <w:r w:rsidR="00772017" w:rsidRPr="001062D9">
        <w:rPr>
          <w:rFonts w:cstheme="minorHAnsi"/>
          <w:noProof/>
          <w:sz w:val="24"/>
          <w:szCs w:val="24"/>
        </w:rPr>
        <w:t>– когда блок к</w:t>
      </w:r>
      <w:r w:rsidR="004D0725" w:rsidRPr="001062D9">
        <w:rPr>
          <w:rFonts w:cstheme="minorHAnsi"/>
          <w:noProof/>
          <w:sz w:val="24"/>
          <w:szCs w:val="24"/>
        </w:rPr>
        <w:t>ода позиционируется</w:t>
      </w:r>
      <w:r w:rsidR="00772017" w:rsidRPr="001062D9">
        <w:rPr>
          <w:rFonts w:cstheme="minorHAnsi"/>
          <w:noProof/>
          <w:sz w:val="24"/>
          <w:szCs w:val="24"/>
        </w:rPr>
        <w:t xml:space="preserve"> относительно </w:t>
      </w:r>
      <w:r w:rsidR="004D0725" w:rsidRPr="001062D9">
        <w:rPr>
          <w:rFonts w:cstheme="minorHAnsi"/>
          <w:noProof/>
          <w:sz w:val="24"/>
          <w:szCs w:val="24"/>
        </w:rPr>
        <w:t>той позиции, где бы он</w:t>
      </w:r>
      <w:r w:rsidR="00772017" w:rsidRPr="001062D9">
        <w:rPr>
          <w:rFonts w:cstheme="minorHAnsi"/>
          <w:noProof/>
          <w:sz w:val="24"/>
          <w:szCs w:val="24"/>
        </w:rPr>
        <w:t xml:space="preserve"> расположился в своем обычном позиционировании. </w:t>
      </w:r>
    </w:p>
    <w:p w:rsidR="0049605D" w:rsidRPr="001062D9" w:rsidRDefault="0049605D" w:rsidP="00243085">
      <w:pPr>
        <w:spacing w:line="240" w:lineRule="auto"/>
        <w:rPr>
          <w:rFonts w:cstheme="minorHAnsi"/>
          <w:noProof/>
          <w:sz w:val="24"/>
          <w:szCs w:val="24"/>
        </w:rPr>
      </w:pPr>
      <w:r w:rsidRPr="001062D9">
        <w:rPr>
          <w:rFonts w:cstheme="minorHAnsi"/>
          <w:noProof/>
          <w:sz w:val="24"/>
          <w:szCs w:val="24"/>
        </w:rPr>
        <w:lastRenderedPageBreak/>
        <w:t xml:space="preserve">Например, создадим в первом блоке картинок свойство </w:t>
      </w:r>
      <w:r w:rsidRPr="003C7DB9">
        <w:rPr>
          <w:rFonts w:cstheme="minorHAnsi"/>
          <w:b/>
          <w:noProof/>
          <w:sz w:val="24"/>
          <w:szCs w:val="24"/>
          <w:lang w:val="en-US"/>
        </w:rPr>
        <w:t>position</w:t>
      </w:r>
      <w:r w:rsidRPr="001062D9">
        <w:rPr>
          <w:rFonts w:cstheme="minorHAnsi"/>
          <w:noProof/>
          <w:sz w:val="24"/>
          <w:szCs w:val="24"/>
        </w:rPr>
        <w:t xml:space="preserve"> со значением </w:t>
      </w:r>
      <w:r w:rsidRPr="003C7DB9">
        <w:rPr>
          <w:rFonts w:cstheme="minorHAnsi"/>
          <w:b/>
          <w:noProof/>
          <w:sz w:val="24"/>
          <w:szCs w:val="24"/>
          <w:lang w:val="en-US"/>
        </w:rPr>
        <w:t>relative</w:t>
      </w:r>
      <w:r w:rsidRPr="001062D9">
        <w:rPr>
          <w:rFonts w:cstheme="minorHAnsi"/>
          <w:noProof/>
          <w:sz w:val="24"/>
          <w:szCs w:val="24"/>
        </w:rPr>
        <w:t xml:space="preserve">. </w:t>
      </w:r>
      <w:r w:rsidR="0013016C" w:rsidRPr="001062D9">
        <w:rPr>
          <w:rFonts w:cstheme="minorHAnsi"/>
          <w:noProof/>
          <w:sz w:val="24"/>
          <w:szCs w:val="24"/>
        </w:rPr>
        <w:t xml:space="preserve">Для этого </w:t>
      </w:r>
      <w:r w:rsidRPr="001062D9">
        <w:rPr>
          <w:rFonts w:cstheme="minorHAnsi"/>
          <w:noProof/>
          <w:sz w:val="24"/>
          <w:szCs w:val="24"/>
        </w:rPr>
        <w:t xml:space="preserve"> блоку </w:t>
      </w:r>
      <w:r w:rsidR="00CE176A" w:rsidRPr="001062D9">
        <w:rPr>
          <w:rFonts w:cstheme="minorHAnsi"/>
          <w:noProof/>
          <w:sz w:val="24"/>
          <w:szCs w:val="24"/>
        </w:rPr>
        <w:t>ну</w:t>
      </w:r>
      <w:r w:rsidR="0013016C" w:rsidRPr="001062D9">
        <w:rPr>
          <w:rFonts w:cstheme="minorHAnsi"/>
          <w:noProof/>
          <w:sz w:val="24"/>
          <w:szCs w:val="24"/>
        </w:rPr>
        <w:t xml:space="preserve">жно </w:t>
      </w:r>
      <w:r w:rsidRPr="001062D9">
        <w:rPr>
          <w:rFonts w:cstheme="minorHAnsi"/>
          <w:noProof/>
          <w:sz w:val="24"/>
          <w:szCs w:val="24"/>
        </w:rPr>
        <w:t xml:space="preserve">присвоить класс </w:t>
      </w:r>
      <w:r w:rsidRPr="001062D9">
        <w:rPr>
          <w:rFonts w:cstheme="minorHAnsi"/>
          <w:b/>
          <w:noProof/>
          <w:sz w:val="24"/>
          <w:szCs w:val="24"/>
        </w:rPr>
        <w:t>&lt;</w:t>
      </w:r>
      <w:r w:rsidRPr="003C7DB9">
        <w:rPr>
          <w:rFonts w:cstheme="minorHAnsi"/>
          <w:b/>
          <w:noProof/>
          <w:sz w:val="24"/>
          <w:szCs w:val="24"/>
          <w:lang w:val="en-US"/>
        </w:rPr>
        <w:t>div</w:t>
      </w:r>
      <w:r w:rsidRPr="001062D9">
        <w:rPr>
          <w:rFonts w:cstheme="minorHAnsi"/>
          <w:b/>
          <w:noProof/>
          <w:sz w:val="24"/>
          <w:szCs w:val="24"/>
        </w:rPr>
        <w:t xml:space="preserve"> </w:t>
      </w:r>
      <w:r w:rsidRPr="003C7DB9">
        <w:rPr>
          <w:rFonts w:cstheme="minorHAnsi"/>
          <w:b/>
          <w:noProof/>
          <w:sz w:val="24"/>
          <w:szCs w:val="24"/>
          <w:lang w:val="en-US"/>
        </w:rPr>
        <w:t>class</w:t>
      </w:r>
      <w:r w:rsidRPr="001062D9">
        <w:rPr>
          <w:rFonts w:cstheme="minorHAnsi"/>
          <w:b/>
          <w:noProof/>
          <w:sz w:val="24"/>
          <w:szCs w:val="24"/>
        </w:rPr>
        <w:t>=”</w:t>
      </w:r>
      <w:r w:rsidRPr="003C7DB9">
        <w:rPr>
          <w:rFonts w:cstheme="minorHAnsi"/>
          <w:b/>
          <w:noProof/>
          <w:sz w:val="24"/>
          <w:szCs w:val="24"/>
          <w:lang w:val="en-US"/>
        </w:rPr>
        <w:t>relative</w:t>
      </w:r>
      <w:r w:rsidRPr="001062D9">
        <w:rPr>
          <w:rFonts w:cstheme="minorHAnsi"/>
          <w:b/>
          <w:noProof/>
          <w:sz w:val="24"/>
          <w:szCs w:val="24"/>
        </w:rPr>
        <w:t>”&gt;</w:t>
      </w:r>
      <w:r w:rsidRPr="001062D9">
        <w:rPr>
          <w:rFonts w:cstheme="minorHAnsi"/>
          <w:noProof/>
          <w:sz w:val="24"/>
          <w:szCs w:val="24"/>
        </w:rPr>
        <w:t xml:space="preserve">, а в </w:t>
      </w:r>
      <w:r w:rsidRPr="003C7DB9">
        <w:rPr>
          <w:rFonts w:cstheme="minorHAnsi"/>
          <w:noProof/>
          <w:sz w:val="24"/>
          <w:szCs w:val="24"/>
          <w:lang w:val="en-US"/>
        </w:rPr>
        <w:t>CSS</w:t>
      </w:r>
      <w:r w:rsidRPr="001062D9">
        <w:rPr>
          <w:rFonts w:cstheme="minorHAnsi"/>
          <w:noProof/>
          <w:sz w:val="24"/>
          <w:szCs w:val="24"/>
        </w:rPr>
        <w:t xml:space="preserve">-коде в теге </w:t>
      </w:r>
      <w:r w:rsidRPr="001062D9">
        <w:rPr>
          <w:rFonts w:cstheme="minorHAnsi"/>
          <w:b/>
          <w:noProof/>
          <w:sz w:val="24"/>
          <w:szCs w:val="24"/>
        </w:rPr>
        <w:t>&lt;</w:t>
      </w:r>
      <w:r w:rsidRPr="003C7DB9">
        <w:rPr>
          <w:rFonts w:cstheme="minorHAnsi"/>
          <w:b/>
          <w:noProof/>
          <w:sz w:val="24"/>
          <w:szCs w:val="24"/>
          <w:lang w:val="en-US"/>
        </w:rPr>
        <w:t>style</w:t>
      </w:r>
      <w:r w:rsidRPr="001062D9">
        <w:rPr>
          <w:rFonts w:cstheme="minorHAnsi"/>
          <w:b/>
          <w:noProof/>
          <w:sz w:val="24"/>
          <w:szCs w:val="24"/>
        </w:rPr>
        <w:t>&gt;</w:t>
      </w:r>
      <w:r w:rsidRPr="001062D9">
        <w:rPr>
          <w:rFonts w:cstheme="minorHAnsi"/>
          <w:noProof/>
          <w:sz w:val="24"/>
          <w:szCs w:val="24"/>
        </w:rPr>
        <w:t xml:space="preserve"> прописать </w:t>
      </w:r>
    </w:p>
    <w:p w:rsidR="0049605D" w:rsidRPr="001062D9" w:rsidRDefault="0049605D" w:rsidP="00243085">
      <w:pPr>
        <w:spacing w:line="240" w:lineRule="auto"/>
        <w:rPr>
          <w:rFonts w:cstheme="minorHAnsi"/>
          <w:b/>
          <w:noProof/>
          <w:sz w:val="24"/>
          <w:szCs w:val="24"/>
        </w:rPr>
      </w:pPr>
      <w:r w:rsidRPr="001062D9">
        <w:rPr>
          <w:rFonts w:cstheme="minorHAnsi"/>
          <w:b/>
          <w:noProof/>
          <w:sz w:val="24"/>
          <w:szCs w:val="24"/>
        </w:rPr>
        <w:t>.</w:t>
      </w:r>
      <w:r w:rsidRPr="003C7DB9">
        <w:rPr>
          <w:rFonts w:cstheme="minorHAnsi"/>
          <w:b/>
          <w:noProof/>
          <w:sz w:val="24"/>
          <w:szCs w:val="24"/>
          <w:lang w:val="en-US"/>
        </w:rPr>
        <w:t>relative</w:t>
      </w:r>
      <w:r w:rsidRPr="001062D9">
        <w:rPr>
          <w:rFonts w:cstheme="minorHAnsi"/>
          <w:b/>
          <w:noProof/>
          <w:sz w:val="24"/>
          <w:szCs w:val="24"/>
        </w:rPr>
        <w:t xml:space="preserve">{ </w:t>
      </w:r>
    </w:p>
    <w:p w:rsidR="0049605D" w:rsidRPr="001062D9" w:rsidRDefault="0049605D" w:rsidP="00243085">
      <w:pPr>
        <w:spacing w:line="240" w:lineRule="auto"/>
        <w:rPr>
          <w:rFonts w:cstheme="minorHAnsi"/>
          <w:b/>
          <w:noProof/>
          <w:sz w:val="24"/>
          <w:szCs w:val="24"/>
        </w:rPr>
      </w:pPr>
      <w:r w:rsidRPr="003C7DB9">
        <w:rPr>
          <w:rFonts w:cstheme="minorHAnsi"/>
          <w:b/>
          <w:noProof/>
          <w:sz w:val="24"/>
          <w:szCs w:val="24"/>
          <w:lang w:val="en-US"/>
        </w:rPr>
        <w:t>position</w:t>
      </w:r>
      <w:r w:rsidRPr="001062D9">
        <w:rPr>
          <w:rFonts w:cstheme="minorHAnsi"/>
          <w:b/>
          <w:noProof/>
          <w:sz w:val="24"/>
          <w:szCs w:val="24"/>
        </w:rPr>
        <w:t xml:space="preserve">: </w:t>
      </w:r>
      <w:r w:rsidRPr="003C7DB9">
        <w:rPr>
          <w:rFonts w:cstheme="minorHAnsi"/>
          <w:b/>
          <w:noProof/>
          <w:sz w:val="24"/>
          <w:szCs w:val="24"/>
          <w:lang w:val="en-US"/>
        </w:rPr>
        <w:t>relative</w:t>
      </w:r>
      <w:r w:rsidRPr="001062D9">
        <w:rPr>
          <w:rFonts w:cstheme="minorHAnsi"/>
          <w:b/>
          <w:noProof/>
          <w:sz w:val="24"/>
          <w:szCs w:val="24"/>
        </w:rPr>
        <w:t>}</w:t>
      </w:r>
    </w:p>
    <w:p w:rsidR="0049605D" w:rsidRPr="001062D9" w:rsidRDefault="0049605D" w:rsidP="00243085">
      <w:pPr>
        <w:spacing w:line="240" w:lineRule="auto"/>
        <w:rPr>
          <w:rFonts w:cstheme="minorHAnsi"/>
          <w:b/>
          <w:noProof/>
          <w:sz w:val="24"/>
          <w:szCs w:val="24"/>
        </w:rPr>
      </w:pPr>
      <w:r w:rsidRPr="001062D9">
        <w:rPr>
          <w:rFonts w:cstheme="minorHAnsi"/>
          <w:noProof/>
          <w:sz w:val="24"/>
          <w:szCs w:val="24"/>
        </w:rPr>
        <w:t>Стоит отметить, что</w:t>
      </w:r>
      <w:r w:rsidRPr="001062D9">
        <w:rPr>
          <w:rFonts w:cstheme="minorHAnsi"/>
          <w:b/>
          <w:noProof/>
          <w:sz w:val="24"/>
          <w:szCs w:val="24"/>
        </w:rPr>
        <w:t xml:space="preserve"> при переводе кода в систему координат </w:t>
      </w:r>
      <w:r w:rsidRPr="003C7DB9">
        <w:rPr>
          <w:rFonts w:cstheme="minorHAnsi"/>
          <w:b/>
          <w:noProof/>
          <w:sz w:val="24"/>
          <w:szCs w:val="24"/>
          <w:lang w:val="en-US"/>
        </w:rPr>
        <w:t>x</w:t>
      </w:r>
      <w:r w:rsidRPr="001062D9">
        <w:rPr>
          <w:rFonts w:cstheme="minorHAnsi"/>
          <w:b/>
          <w:noProof/>
          <w:sz w:val="24"/>
          <w:szCs w:val="24"/>
        </w:rPr>
        <w:t xml:space="preserve">, </w:t>
      </w:r>
      <w:r w:rsidRPr="003C7DB9">
        <w:rPr>
          <w:rFonts w:cstheme="minorHAnsi"/>
          <w:b/>
          <w:noProof/>
          <w:sz w:val="24"/>
          <w:szCs w:val="24"/>
          <w:lang w:val="en-US"/>
        </w:rPr>
        <w:t>y</w:t>
      </w:r>
      <w:r w:rsidRPr="001062D9">
        <w:rPr>
          <w:rFonts w:cstheme="minorHAnsi"/>
          <w:b/>
          <w:noProof/>
          <w:sz w:val="24"/>
          <w:szCs w:val="24"/>
        </w:rPr>
        <w:t xml:space="preserve">, </w:t>
      </w:r>
      <w:r w:rsidRPr="003C7DB9">
        <w:rPr>
          <w:rFonts w:cstheme="minorHAnsi"/>
          <w:b/>
          <w:noProof/>
          <w:sz w:val="24"/>
          <w:szCs w:val="24"/>
          <w:lang w:val="en-US"/>
        </w:rPr>
        <w:t>z</w:t>
      </w:r>
      <w:r w:rsidRPr="001062D9">
        <w:rPr>
          <w:rFonts w:cstheme="minorHAnsi"/>
          <w:b/>
          <w:noProof/>
          <w:sz w:val="24"/>
          <w:szCs w:val="24"/>
        </w:rPr>
        <w:t xml:space="preserve"> (когда используем позиционирование)</w:t>
      </w:r>
      <w:r w:rsidR="00A6462C" w:rsidRPr="001062D9">
        <w:rPr>
          <w:rFonts w:cstheme="minorHAnsi"/>
          <w:b/>
          <w:noProof/>
          <w:sz w:val="24"/>
          <w:szCs w:val="24"/>
        </w:rPr>
        <w:t>,</w:t>
      </w:r>
      <w:r w:rsidRPr="001062D9">
        <w:rPr>
          <w:rFonts w:cstheme="minorHAnsi"/>
          <w:b/>
          <w:noProof/>
          <w:sz w:val="24"/>
          <w:szCs w:val="24"/>
        </w:rPr>
        <w:t xml:space="preserve"> с</w:t>
      </w:r>
      <w:r w:rsidR="00A6462C" w:rsidRPr="001062D9">
        <w:rPr>
          <w:rFonts w:cstheme="minorHAnsi"/>
          <w:b/>
          <w:noProof/>
          <w:sz w:val="24"/>
          <w:szCs w:val="24"/>
        </w:rPr>
        <w:t xml:space="preserve">тановятся доступными еще и </w:t>
      </w:r>
      <w:r w:rsidRPr="001062D9">
        <w:rPr>
          <w:rFonts w:cstheme="minorHAnsi"/>
          <w:b/>
          <w:noProof/>
          <w:sz w:val="24"/>
          <w:szCs w:val="24"/>
        </w:rPr>
        <w:t>свойств</w:t>
      </w:r>
      <w:r w:rsidR="00A6462C" w:rsidRPr="001062D9">
        <w:rPr>
          <w:rFonts w:cstheme="minorHAnsi"/>
          <w:b/>
          <w:noProof/>
          <w:sz w:val="24"/>
          <w:szCs w:val="24"/>
        </w:rPr>
        <w:t>а отступа</w:t>
      </w:r>
      <w:r w:rsidRPr="001062D9">
        <w:rPr>
          <w:rFonts w:cstheme="minorHAnsi"/>
          <w:b/>
          <w:noProof/>
          <w:sz w:val="24"/>
          <w:szCs w:val="24"/>
        </w:rPr>
        <w:t>:</w:t>
      </w:r>
    </w:p>
    <w:p w:rsidR="0049605D" w:rsidRPr="001062D9" w:rsidRDefault="00A6462C" w:rsidP="00243085">
      <w:pPr>
        <w:spacing w:line="240" w:lineRule="auto"/>
        <w:rPr>
          <w:rFonts w:cstheme="minorHAnsi"/>
          <w:noProof/>
          <w:sz w:val="24"/>
          <w:szCs w:val="24"/>
        </w:rPr>
      </w:pPr>
      <w:r w:rsidRPr="001062D9">
        <w:rPr>
          <w:rFonts w:cstheme="minorHAnsi"/>
          <w:noProof/>
          <w:sz w:val="24"/>
          <w:szCs w:val="24"/>
        </w:rPr>
        <w:t>- верхний</w:t>
      </w:r>
      <w:r w:rsidR="00C753D0" w:rsidRPr="001062D9">
        <w:rPr>
          <w:rFonts w:cstheme="minorHAnsi"/>
          <w:noProof/>
          <w:sz w:val="24"/>
          <w:szCs w:val="24"/>
        </w:rPr>
        <w:t xml:space="preserve">: </w:t>
      </w:r>
      <w:r w:rsidR="00C753D0" w:rsidRPr="003C7DB9">
        <w:rPr>
          <w:rFonts w:cstheme="minorHAnsi"/>
          <w:b/>
          <w:noProof/>
          <w:sz w:val="24"/>
          <w:szCs w:val="24"/>
          <w:lang w:val="en-US"/>
        </w:rPr>
        <w:t>top</w:t>
      </w:r>
    </w:p>
    <w:p w:rsidR="00A6462C" w:rsidRPr="001062D9" w:rsidRDefault="00A6462C" w:rsidP="00243085">
      <w:pPr>
        <w:spacing w:line="240" w:lineRule="auto"/>
        <w:rPr>
          <w:rFonts w:cstheme="minorHAnsi"/>
          <w:noProof/>
          <w:sz w:val="24"/>
          <w:szCs w:val="24"/>
        </w:rPr>
      </w:pPr>
      <w:r w:rsidRPr="001062D9">
        <w:rPr>
          <w:rFonts w:cstheme="minorHAnsi"/>
          <w:noProof/>
          <w:sz w:val="24"/>
          <w:szCs w:val="24"/>
        </w:rPr>
        <w:t>- нижний</w:t>
      </w:r>
      <w:r w:rsidR="00C753D0" w:rsidRPr="001062D9">
        <w:rPr>
          <w:rFonts w:cstheme="minorHAnsi"/>
          <w:noProof/>
          <w:sz w:val="24"/>
          <w:szCs w:val="24"/>
        </w:rPr>
        <w:t xml:space="preserve">: </w:t>
      </w:r>
      <w:r w:rsidR="00C753D0" w:rsidRPr="003C7DB9">
        <w:rPr>
          <w:rFonts w:cstheme="minorHAnsi"/>
          <w:b/>
          <w:noProof/>
          <w:sz w:val="24"/>
          <w:szCs w:val="24"/>
          <w:lang w:val="en-US"/>
        </w:rPr>
        <w:t>bottom</w:t>
      </w:r>
    </w:p>
    <w:p w:rsidR="0049605D" w:rsidRPr="001062D9" w:rsidRDefault="00A6462C" w:rsidP="00243085">
      <w:pPr>
        <w:spacing w:line="240" w:lineRule="auto"/>
        <w:rPr>
          <w:rFonts w:cstheme="minorHAnsi"/>
          <w:noProof/>
          <w:sz w:val="24"/>
          <w:szCs w:val="24"/>
        </w:rPr>
      </w:pPr>
      <w:r w:rsidRPr="001062D9">
        <w:rPr>
          <w:rFonts w:cstheme="minorHAnsi"/>
          <w:noProof/>
          <w:sz w:val="24"/>
          <w:szCs w:val="24"/>
        </w:rPr>
        <w:t xml:space="preserve">- </w:t>
      </w:r>
      <w:r w:rsidR="0049605D" w:rsidRPr="001062D9">
        <w:rPr>
          <w:rFonts w:cstheme="minorHAnsi"/>
          <w:noProof/>
          <w:sz w:val="24"/>
          <w:szCs w:val="24"/>
        </w:rPr>
        <w:t>с левого края</w:t>
      </w:r>
      <w:r w:rsidR="00C753D0" w:rsidRPr="001062D9">
        <w:rPr>
          <w:rFonts w:cstheme="minorHAnsi"/>
          <w:noProof/>
          <w:sz w:val="24"/>
          <w:szCs w:val="24"/>
        </w:rPr>
        <w:t xml:space="preserve">: </w:t>
      </w:r>
      <w:r w:rsidR="00C753D0" w:rsidRPr="003C7DB9">
        <w:rPr>
          <w:rFonts w:cstheme="minorHAnsi"/>
          <w:b/>
          <w:noProof/>
          <w:sz w:val="24"/>
          <w:szCs w:val="24"/>
          <w:lang w:val="en-US"/>
        </w:rPr>
        <w:t>left</w:t>
      </w:r>
    </w:p>
    <w:p w:rsidR="0049605D" w:rsidRPr="003C7DB9" w:rsidRDefault="00A6462C" w:rsidP="00243085">
      <w:pPr>
        <w:spacing w:line="240" w:lineRule="auto"/>
        <w:rPr>
          <w:rFonts w:cstheme="minorHAnsi"/>
          <w:b/>
          <w:noProof/>
          <w:sz w:val="24"/>
          <w:szCs w:val="24"/>
          <w:lang w:val="en-US"/>
        </w:rPr>
      </w:pPr>
      <w:r w:rsidRPr="003C7DB9">
        <w:rPr>
          <w:rFonts w:cstheme="minorHAnsi"/>
          <w:noProof/>
          <w:sz w:val="24"/>
          <w:szCs w:val="24"/>
          <w:lang w:val="en-US"/>
        </w:rPr>
        <w:t>- с правого края</w:t>
      </w:r>
      <w:r w:rsidR="00C753D0" w:rsidRPr="003C7DB9">
        <w:rPr>
          <w:rFonts w:cstheme="minorHAnsi"/>
          <w:noProof/>
          <w:sz w:val="24"/>
          <w:szCs w:val="24"/>
          <w:lang w:val="en-US"/>
        </w:rPr>
        <w:t xml:space="preserve">: </w:t>
      </w:r>
      <w:r w:rsidR="00C753D0" w:rsidRPr="003C7DB9">
        <w:rPr>
          <w:rFonts w:cstheme="minorHAnsi"/>
          <w:b/>
          <w:noProof/>
          <w:sz w:val="24"/>
          <w:szCs w:val="24"/>
          <w:lang w:val="en-US"/>
        </w:rPr>
        <w:t>right</w:t>
      </w:r>
    </w:p>
    <w:p w:rsidR="00C753D0" w:rsidRPr="003C7DB9" w:rsidRDefault="00C753D0" w:rsidP="00C753D0">
      <w:pPr>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FFFFFF"/>
          <w:sz w:val="20"/>
          <w:szCs w:val="20"/>
          <w:lang w:val="en-US" w:eastAsia="ru-RU"/>
        </w:rPr>
      </w:pPr>
      <w:r w:rsidRPr="003C7DB9">
        <w:rPr>
          <w:rFonts w:ascii="Courier New" w:eastAsia="Times New Roman" w:hAnsi="Courier New" w:cs="Courier New"/>
          <w:noProof/>
          <w:color w:val="E1EFFF"/>
          <w:sz w:val="20"/>
          <w:szCs w:val="20"/>
          <w:lang w:val="en-US" w:eastAsia="ru-RU"/>
        </w:rPr>
        <w:t>&lt;</w:t>
      </w:r>
      <w:r w:rsidRPr="003C7DB9">
        <w:rPr>
          <w:rFonts w:ascii="Courier New" w:eastAsia="Times New Roman" w:hAnsi="Courier New" w:cs="Courier New"/>
          <w:noProof/>
          <w:color w:val="9EFFFF"/>
          <w:sz w:val="20"/>
          <w:szCs w:val="20"/>
          <w:lang w:val="en-US" w:eastAsia="ru-RU"/>
        </w:rPr>
        <w:t>head</w:t>
      </w:r>
      <w:r w:rsidRPr="003C7DB9">
        <w:rPr>
          <w:rFonts w:ascii="Courier New" w:eastAsia="Times New Roman" w:hAnsi="Courier New" w:cs="Courier New"/>
          <w:noProof/>
          <w:color w:val="E1EFFF"/>
          <w:sz w:val="20"/>
          <w:szCs w:val="20"/>
          <w:lang w:val="en-US" w:eastAsia="ru-RU"/>
        </w:rPr>
        <w:t>&gt;</w:t>
      </w:r>
      <w:r w:rsidRPr="003C7DB9">
        <w:rPr>
          <w:rFonts w:ascii="Courier New" w:eastAsia="Times New Roman" w:hAnsi="Courier New" w:cs="Courier New"/>
          <w:noProof/>
          <w:color w:val="E1EFFF"/>
          <w:sz w:val="20"/>
          <w:szCs w:val="20"/>
          <w:lang w:val="en-US" w:eastAsia="ru-RU"/>
        </w:rPr>
        <w:br/>
        <w:t xml:space="preserve">    &lt;</w:t>
      </w:r>
      <w:r w:rsidRPr="003C7DB9">
        <w:rPr>
          <w:rFonts w:ascii="Courier New" w:eastAsia="Times New Roman" w:hAnsi="Courier New" w:cs="Courier New"/>
          <w:noProof/>
          <w:color w:val="9EFFFF"/>
          <w:sz w:val="20"/>
          <w:szCs w:val="20"/>
          <w:lang w:val="en-US" w:eastAsia="ru-RU"/>
        </w:rPr>
        <w:t xml:space="preserve">meta </w:t>
      </w:r>
      <w:r w:rsidRPr="003C7DB9">
        <w:rPr>
          <w:rFonts w:ascii="Courier New" w:eastAsia="Times New Roman" w:hAnsi="Courier New" w:cs="Courier New"/>
          <w:noProof/>
          <w:color w:val="FFDD00"/>
          <w:sz w:val="20"/>
          <w:szCs w:val="20"/>
          <w:lang w:val="en-US" w:eastAsia="ru-RU"/>
        </w:rPr>
        <w:t>charset=</w:t>
      </w:r>
      <w:r w:rsidRPr="003C7DB9">
        <w:rPr>
          <w:rFonts w:ascii="Courier New" w:eastAsia="Times New Roman" w:hAnsi="Courier New" w:cs="Courier New"/>
          <w:b/>
          <w:bCs/>
          <w:noProof/>
          <w:color w:val="3AD900"/>
          <w:sz w:val="20"/>
          <w:szCs w:val="20"/>
          <w:lang w:val="en-US" w:eastAsia="ru-RU"/>
        </w:rPr>
        <w:t>"UTF-8"</w:t>
      </w:r>
      <w:r w:rsidRPr="003C7DB9">
        <w:rPr>
          <w:rFonts w:ascii="Courier New" w:eastAsia="Times New Roman" w:hAnsi="Courier New" w:cs="Courier New"/>
          <w:noProof/>
          <w:color w:val="E1EFFF"/>
          <w:sz w:val="20"/>
          <w:szCs w:val="20"/>
          <w:lang w:val="en-US" w:eastAsia="ru-RU"/>
        </w:rPr>
        <w:t>&gt;</w:t>
      </w:r>
      <w:r w:rsidRPr="003C7DB9">
        <w:rPr>
          <w:rFonts w:ascii="Courier New" w:eastAsia="Times New Roman" w:hAnsi="Courier New" w:cs="Courier New"/>
          <w:noProof/>
          <w:color w:val="E1EFFF"/>
          <w:sz w:val="20"/>
          <w:szCs w:val="20"/>
          <w:lang w:val="en-US" w:eastAsia="ru-RU"/>
        </w:rPr>
        <w:br/>
        <w:t xml:space="preserve">    &lt;</w:t>
      </w:r>
      <w:r w:rsidRPr="003C7DB9">
        <w:rPr>
          <w:rFonts w:ascii="Courier New" w:eastAsia="Times New Roman" w:hAnsi="Courier New" w:cs="Courier New"/>
          <w:noProof/>
          <w:color w:val="9EFFFF"/>
          <w:sz w:val="20"/>
          <w:szCs w:val="20"/>
          <w:lang w:val="en-US" w:eastAsia="ru-RU"/>
        </w:rPr>
        <w:t xml:space="preserve">style </w:t>
      </w:r>
      <w:r w:rsidRPr="003C7DB9">
        <w:rPr>
          <w:rFonts w:ascii="Courier New" w:eastAsia="Times New Roman" w:hAnsi="Courier New" w:cs="Courier New"/>
          <w:noProof/>
          <w:color w:val="FFDD00"/>
          <w:sz w:val="20"/>
          <w:szCs w:val="20"/>
          <w:lang w:val="en-US" w:eastAsia="ru-RU"/>
        </w:rPr>
        <w:t>type=</w:t>
      </w:r>
      <w:r w:rsidRPr="003C7DB9">
        <w:rPr>
          <w:rFonts w:ascii="Courier New" w:eastAsia="Times New Roman" w:hAnsi="Courier New" w:cs="Courier New"/>
          <w:b/>
          <w:bCs/>
          <w:noProof/>
          <w:color w:val="3AD900"/>
          <w:sz w:val="20"/>
          <w:szCs w:val="20"/>
          <w:lang w:val="en-US" w:eastAsia="ru-RU"/>
        </w:rPr>
        <w:t>"text/css"</w:t>
      </w:r>
      <w:r w:rsidRPr="003C7DB9">
        <w:rPr>
          <w:rFonts w:ascii="Courier New" w:eastAsia="Times New Roman" w:hAnsi="Courier New" w:cs="Courier New"/>
          <w:noProof/>
          <w:color w:val="E1EFFF"/>
          <w:sz w:val="20"/>
          <w:szCs w:val="20"/>
          <w:lang w:val="en-US" w:eastAsia="ru-RU"/>
        </w:rPr>
        <w:t>&gt;</w:t>
      </w:r>
      <w:r w:rsidRPr="003C7DB9">
        <w:rPr>
          <w:rFonts w:ascii="Courier New" w:eastAsia="Times New Roman" w:hAnsi="Courier New" w:cs="Courier New"/>
          <w:noProof/>
          <w:color w:val="E1EFFF"/>
          <w:sz w:val="20"/>
          <w:szCs w:val="20"/>
          <w:lang w:val="en-US" w:eastAsia="ru-RU"/>
        </w:rPr>
        <w:br/>
      </w:r>
      <w:r w:rsidRPr="003C7DB9">
        <w:rPr>
          <w:rFonts w:ascii="Courier New" w:eastAsia="Times New Roman" w:hAnsi="Courier New" w:cs="Courier New"/>
          <w:noProof/>
          <w:color w:val="E1EFFF"/>
          <w:sz w:val="20"/>
          <w:szCs w:val="20"/>
          <w:lang w:val="en-US" w:eastAsia="ru-RU"/>
        </w:rPr>
        <w:br/>
        <w:t xml:space="preserve">        </w:t>
      </w:r>
      <w:r w:rsidRPr="003C7DB9">
        <w:rPr>
          <w:rFonts w:ascii="Courier New" w:eastAsia="Times New Roman" w:hAnsi="Courier New" w:cs="Courier New"/>
          <w:noProof/>
          <w:color w:val="FFDD00"/>
          <w:sz w:val="20"/>
          <w:szCs w:val="20"/>
          <w:lang w:val="en-US" w:eastAsia="ru-RU"/>
        </w:rPr>
        <w:t xml:space="preserve">img </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E1EFFF"/>
          <w:sz w:val="20"/>
          <w:szCs w:val="20"/>
          <w:lang w:val="en-US" w:eastAsia="ru-RU"/>
        </w:rPr>
        <w:br/>
        <w:t xml:space="preserve">            </w:t>
      </w:r>
      <w:r w:rsidRPr="003C7DB9">
        <w:rPr>
          <w:rFonts w:ascii="Courier New" w:eastAsia="Times New Roman" w:hAnsi="Courier New" w:cs="Courier New"/>
          <w:noProof/>
          <w:color w:val="80FFBB"/>
          <w:sz w:val="20"/>
          <w:szCs w:val="20"/>
          <w:lang w:val="en-US" w:eastAsia="ru-RU"/>
        </w:rPr>
        <w:t>border</w:t>
      </w:r>
      <w:r w:rsidRPr="003C7DB9">
        <w:rPr>
          <w:rFonts w:ascii="Courier New" w:eastAsia="Times New Roman" w:hAnsi="Courier New" w:cs="Courier New"/>
          <w:noProof/>
          <w:color w:val="FFFFFF"/>
          <w:sz w:val="20"/>
          <w:szCs w:val="20"/>
          <w:lang w:val="en-US" w:eastAsia="ru-RU"/>
        </w:rPr>
        <w:t xml:space="preserve">: </w:t>
      </w:r>
      <w:r w:rsidRPr="003C7DB9">
        <w:rPr>
          <w:rFonts w:ascii="Courier New" w:eastAsia="Times New Roman" w:hAnsi="Courier New" w:cs="Courier New"/>
          <w:noProof/>
          <w:color w:val="FF628C"/>
          <w:sz w:val="20"/>
          <w:szCs w:val="20"/>
          <w:lang w:val="en-US" w:eastAsia="ru-RU"/>
        </w:rPr>
        <w:t>1</w:t>
      </w:r>
      <w:r w:rsidRPr="003C7DB9">
        <w:rPr>
          <w:rFonts w:ascii="Courier New" w:eastAsia="Times New Roman" w:hAnsi="Courier New" w:cs="Courier New"/>
          <w:b/>
          <w:bCs/>
          <w:noProof/>
          <w:color w:val="68E868"/>
          <w:sz w:val="20"/>
          <w:szCs w:val="20"/>
          <w:lang w:val="en-US" w:eastAsia="ru-RU"/>
        </w:rPr>
        <w:t>px dotted lightgrey</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E1EFFF"/>
          <w:sz w:val="20"/>
          <w:szCs w:val="20"/>
          <w:lang w:val="en-US" w:eastAsia="ru-RU"/>
        </w:rPr>
        <w:br/>
        <w:t xml:space="preserve">            </w:t>
      </w:r>
      <w:r w:rsidRPr="003C7DB9">
        <w:rPr>
          <w:rFonts w:ascii="Courier New" w:eastAsia="Times New Roman" w:hAnsi="Courier New" w:cs="Courier New"/>
          <w:noProof/>
          <w:color w:val="80FFBB"/>
          <w:sz w:val="20"/>
          <w:szCs w:val="20"/>
          <w:lang w:val="en-US" w:eastAsia="ru-RU"/>
        </w:rPr>
        <w:t>width</w:t>
      </w:r>
      <w:r w:rsidRPr="003C7DB9">
        <w:rPr>
          <w:rFonts w:ascii="Courier New" w:eastAsia="Times New Roman" w:hAnsi="Courier New" w:cs="Courier New"/>
          <w:noProof/>
          <w:color w:val="FFFFFF"/>
          <w:sz w:val="20"/>
          <w:szCs w:val="20"/>
          <w:lang w:val="en-US" w:eastAsia="ru-RU"/>
        </w:rPr>
        <w:t xml:space="preserve">: </w:t>
      </w:r>
      <w:r w:rsidRPr="003C7DB9">
        <w:rPr>
          <w:rFonts w:ascii="Courier New" w:eastAsia="Times New Roman" w:hAnsi="Courier New" w:cs="Courier New"/>
          <w:noProof/>
          <w:color w:val="FF628C"/>
          <w:sz w:val="20"/>
          <w:szCs w:val="20"/>
          <w:lang w:val="en-US" w:eastAsia="ru-RU"/>
        </w:rPr>
        <w:t>400</w:t>
      </w:r>
      <w:r w:rsidRPr="003C7DB9">
        <w:rPr>
          <w:rFonts w:ascii="Courier New" w:eastAsia="Times New Roman" w:hAnsi="Courier New" w:cs="Courier New"/>
          <w:b/>
          <w:bCs/>
          <w:noProof/>
          <w:color w:val="68E868"/>
          <w:sz w:val="20"/>
          <w:szCs w:val="20"/>
          <w:lang w:val="en-US" w:eastAsia="ru-RU"/>
        </w:rPr>
        <w:t>px</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E1EFFF"/>
          <w:sz w:val="20"/>
          <w:szCs w:val="20"/>
          <w:lang w:val="en-US" w:eastAsia="ru-RU"/>
        </w:rPr>
        <w:br/>
        <w:t xml:space="preserve">            </w:t>
      </w:r>
      <w:r w:rsidRPr="003C7DB9">
        <w:rPr>
          <w:rFonts w:ascii="Courier New" w:eastAsia="Times New Roman" w:hAnsi="Courier New" w:cs="Courier New"/>
          <w:noProof/>
          <w:color w:val="80FFBB"/>
          <w:sz w:val="20"/>
          <w:szCs w:val="20"/>
          <w:lang w:val="en-US" w:eastAsia="ru-RU"/>
        </w:rPr>
        <w:t>height</w:t>
      </w:r>
      <w:r w:rsidRPr="003C7DB9">
        <w:rPr>
          <w:rFonts w:ascii="Courier New" w:eastAsia="Times New Roman" w:hAnsi="Courier New" w:cs="Courier New"/>
          <w:noProof/>
          <w:color w:val="FFFFFF"/>
          <w:sz w:val="20"/>
          <w:szCs w:val="20"/>
          <w:lang w:val="en-US" w:eastAsia="ru-RU"/>
        </w:rPr>
        <w:t xml:space="preserve">: </w:t>
      </w:r>
      <w:r w:rsidRPr="003C7DB9">
        <w:rPr>
          <w:rFonts w:ascii="Courier New" w:eastAsia="Times New Roman" w:hAnsi="Courier New" w:cs="Courier New"/>
          <w:noProof/>
          <w:color w:val="FF628C"/>
          <w:sz w:val="20"/>
          <w:szCs w:val="20"/>
          <w:lang w:val="en-US" w:eastAsia="ru-RU"/>
        </w:rPr>
        <w:t>300</w:t>
      </w:r>
      <w:r w:rsidRPr="003C7DB9">
        <w:rPr>
          <w:rFonts w:ascii="Courier New" w:eastAsia="Times New Roman" w:hAnsi="Courier New" w:cs="Courier New"/>
          <w:b/>
          <w:bCs/>
          <w:noProof/>
          <w:color w:val="68E868"/>
          <w:sz w:val="20"/>
          <w:szCs w:val="20"/>
          <w:lang w:val="en-US" w:eastAsia="ru-RU"/>
        </w:rPr>
        <w:t>px</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E1EFFF"/>
          <w:sz w:val="20"/>
          <w:szCs w:val="20"/>
          <w:lang w:val="en-US" w:eastAsia="ru-RU"/>
        </w:rPr>
        <w:br/>
        <w:t xml:space="preserve">        }</w:t>
      </w:r>
      <w:r w:rsidRPr="003C7DB9">
        <w:rPr>
          <w:rFonts w:ascii="Courier New" w:eastAsia="Times New Roman" w:hAnsi="Courier New" w:cs="Courier New"/>
          <w:noProof/>
          <w:color w:val="E1EFFF"/>
          <w:sz w:val="20"/>
          <w:szCs w:val="20"/>
          <w:lang w:val="en-US" w:eastAsia="ru-RU"/>
        </w:rPr>
        <w:br/>
      </w:r>
      <w:r w:rsidRPr="003C7DB9">
        <w:rPr>
          <w:rFonts w:ascii="Courier New" w:eastAsia="Times New Roman" w:hAnsi="Courier New" w:cs="Courier New"/>
          <w:noProof/>
          <w:color w:val="E1EFFF"/>
          <w:sz w:val="20"/>
          <w:szCs w:val="20"/>
          <w:lang w:val="en-US" w:eastAsia="ru-RU"/>
        </w:rPr>
        <w:br/>
        <w:t xml:space="preserve">        .</w:t>
      </w:r>
      <w:r w:rsidRPr="003C7DB9">
        <w:rPr>
          <w:rFonts w:ascii="Courier New" w:eastAsia="Times New Roman" w:hAnsi="Courier New" w:cs="Courier New"/>
          <w:noProof/>
          <w:color w:val="FFDD00"/>
          <w:sz w:val="20"/>
          <w:szCs w:val="20"/>
          <w:lang w:val="en-US" w:eastAsia="ru-RU"/>
        </w:rPr>
        <w:t>relative</w:t>
      </w:r>
      <w:r w:rsidR="00D814D9" w:rsidRPr="003C7DB9">
        <w:rPr>
          <w:rFonts w:ascii="Courier New" w:eastAsia="Times New Roman" w:hAnsi="Courier New" w:cs="Courier New"/>
          <w:noProof/>
          <w:color w:val="FFDD00"/>
          <w:sz w:val="20"/>
          <w:szCs w:val="20"/>
          <w:lang w:val="en-US" w:eastAsia="ru-RU"/>
        </w:rPr>
        <w:t xml:space="preserve"> </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E1EFFF"/>
          <w:sz w:val="20"/>
          <w:szCs w:val="20"/>
          <w:lang w:val="en-US" w:eastAsia="ru-RU"/>
        </w:rPr>
        <w:br/>
        <w:t xml:space="preserve">            </w:t>
      </w:r>
      <w:r w:rsidRPr="003C7DB9">
        <w:rPr>
          <w:rFonts w:ascii="Courier New" w:eastAsia="Times New Roman" w:hAnsi="Courier New" w:cs="Courier New"/>
          <w:noProof/>
          <w:color w:val="80FFBB"/>
          <w:sz w:val="20"/>
          <w:szCs w:val="20"/>
          <w:lang w:val="en-US" w:eastAsia="ru-RU"/>
        </w:rPr>
        <w:t>position</w:t>
      </w:r>
      <w:r w:rsidRPr="003C7DB9">
        <w:rPr>
          <w:rFonts w:ascii="Courier New" w:eastAsia="Times New Roman" w:hAnsi="Courier New" w:cs="Courier New"/>
          <w:noProof/>
          <w:color w:val="FFFFFF"/>
          <w:sz w:val="20"/>
          <w:szCs w:val="20"/>
          <w:lang w:val="en-US" w:eastAsia="ru-RU"/>
        </w:rPr>
        <w:t xml:space="preserve">: </w:t>
      </w:r>
      <w:r w:rsidRPr="003C7DB9">
        <w:rPr>
          <w:rFonts w:ascii="Courier New" w:eastAsia="Times New Roman" w:hAnsi="Courier New" w:cs="Courier New"/>
          <w:b/>
          <w:bCs/>
          <w:noProof/>
          <w:color w:val="68E868"/>
          <w:sz w:val="20"/>
          <w:szCs w:val="20"/>
          <w:lang w:val="en-US" w:eastAsia="ru-RU"/>
        </w:rPr>
        <w:t>relative</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E1EFFF"/>
          <w:sz w:val="20"/>
          <w:szCs w:val="20"/>
          <w:lang w:val="en-US" w:eastAsia="ru-RU"/>
        </w:rPr>
        <w:br/>
        <w:t xml:space="preserve">            </w:t>
      </w:r>
      <w:r w:rsidRPr="003C7DB9">
        <w:rPr>
          <w:rFonts w:ascii="Courier New" w:eastAsia="Times New Roman" w:hAnsi="Courier New" w:cs="Courier New"/>
          <w:noProof/>
          <w:color w:val="80FFBB"/>
          <w:sz w:val="20"/>
          <w:szCs w:val="20"/>
          <w:lang w:val="en-US" w:eastAsia="ru-RU"/>
        </w:rPr>
        <w:t>top</w:t>
      </w:r>
      <w:r w:rsidRPr="003C7DB9">
        <w:rPr>
          <w:rFonts w:ascii="Courier New" w:eastAsia="Times New Roman" w:hAnsi="Courier New" w:cs="Courier New"/>
          <w:noProof/>
          <w:color w:val="FFFFFF"/>
          <w:sz w:val="20"/>
          <w:szCs w:val="20"/>
          <w:lang w:val="en-US" w:eastAsia="ru-RU"/>
        </w:rPr>
        <w:t xml:space="preserve">: </w:t>
      </w:r>
      <w:r w:rsidRPr="003C7DB9">
        <w:rPr>
          <w:rFonts w:ascii="Courier New" w:eastAsia="Times New Roman" w:hAnsi="Courier New" w:cs="Courier New"/>
          <w:noProof/>
          <w:color w:val="FF628C"/>
          <w:sz w:val="20"/>
          <w:szCs w:val="20"/>
          <w:lang w:val="en-US" w:eastAsia="ru-RU"/>
        </w:rPr>
        <w:t>100</w:t>
      </w:r>
      <w:r w:rsidRPr="003C7DB9">
        <w:rPr>
          <w:rFonts w:ascii="Courier New" w:eastAsia="Times New Roman" w:hAnsi="Courier New" w:cs="Courier New"/>
          <w:b/>
          <w:bCs/>
          <w:noProof/>
          <w:color w:val="68E868"/>
          <w:sz w:val="20"/>
          <w:szCs w:val="20"/>
          <w:lang w:val="en-US" w:eastAsia="ru-RU"/>
        </w:rPr>
        <w:t>px</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E1EFFF"/>
          <w:sz w:val="20"/>
          <w:szCs w:val="20"/>
          <w:lang w:val="en-US" w:eastAsia="ru-RU"/>
        </w:rPr>
        <w:br/>
        <w:t xml:space="preserve">            </w:t>
      </w:r>
      <w:r w:rsidRPr="003C7DB9">
        <w:rPr>
          <w:rFonts w:ascii="Courier New" w:eastAsia="Times New Roman" w:hAnsi="Courier New" w:cs="Courier New"/>
          <w:noProof/>
          <w:color w:val="80FFBB"/>
          <w:sz w:val="20"/>
          <w:szCs w:val="20"/>
          <w:lang w:val="en-US" w:eastAsia="ru-RU"/>
        </w:rPr>
        <w:t>left</w:t>
      </w:r>
      <w:r w:rsidRPr="003C7DB9">
        <w:rPr>
          <w:rFonts w:ascii="Courier New" w:eastAsia="Times New Roman" w:hAnsi="Courier New" w:cs="Courier New"/>
          <w:noProof/>
          <w:color w:val="FFFFFF"/>
          <w:sz w:val="20"/>
          <w:szCs w:val="20"/>
          <w:lang w:val="en-US" w:eastAsia="ru-RU"/>
        </w:rPr>
        <w:t xml:space="preserve">: </w:t>
      </w:r>
      <w:r w:rsidRPr="003C7DB9">
        <w:rPr>
          <w:rFonts w:ascii="Courier New" w:eastAsia="Times New Roman" w:hAnsi="Courier New" w:cs="Courier New"/>
          <w:noProof/>
          <w:color w:val="FF628C"/>
          <w:sz w:val="20"/>
          <w:szCs w:val="20"/>
          <w:lang w:val="en-US" w:eastAsia="ru-RU"/>
        </w:rPr>
        <w:t>100</w:t>
      </w:r>
      <w:r w:rsidRPr="003C7DB9">
        <w:rPr>
          <w:rFonts w:ascii="Courier New" w:eastAsia="Times New Roman" w:hAnsi="Courier New" w:cs="Courier New"/>
          <w:b/>
          <w:bCs/>
          <w:noProof/>
          <w:color w:val="68E868"/>
          <w:sz w:val="20"/>
          <w:szCs w:val="20"/>
          <w:lang w:val="en-US" w:eastAsia="ru-RU"/>
        </w:rPr>
        <w:t>px</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E1EFFF"/>
          <w:sz w:val="20"/>
          <w:szCs w:val="20"/>
          <w:lang w:val="en-US" w:eastAsia="ru-RU"/>
        </w:rPr>
        <w:br/>
        <w:t xml:space="preserve">        }</w:t>
      </w:r>
      <w:r w:rsidRPr="003C7DB9">
        <w:rPr>
          <w:rFonts w:ascii="Courier New" w:eastAsia="Times New Roman" w:hAnsi="Courier New" w:cs="Courier New"/>
          <w:noProof/>
          <w:color w:val="E1EFFF"/>
          <w:sz w:val="20"/>
          <w:szCs w:val="20"/>
          <w:lang w:val="en-US" w:eastAsia="ru-RU"/>
        </w:rPr>
        <w:br/>
        <w:t xml:space="preserve">    &lt;/</w:t>
      </w:r>
      <w:r w:rsidRPr="003C7DB9">
        <w:rPr>
          <w:rFonts w:ascii="Courier New" w:eastAsia="Times New Roman" w:hAnsi="Courier New" w:cs="Courier New"/>
          <w:noProof/>
          <w:color w:val="9EFFFF"/>
          <w:sz w:val="20"/>
          <w:szCs w:val="20"/>
          <w:lang w:val="en-US" w:eastAsia="ru-RU"/>
        </w:rPr>
        <w:t>style</w:t>
      </w:r>
      <w:r w:rsidRPr="003C7DB9">
        <w:rPr>
          <w:rFonts w:ascii="Courier New" w:eastAsia="Times New Roman" w:hAnsi="Courier New" w:cs="Courier New"/>
          <w:noProof/>
          <w:color w:val="E1EFFF"/>
          <w:sz w:val="20"/>
          <w:szCs w:val="20"/>
          <w:lang w:val="en-US" w:eastAsia="ru-RU"/>
        </w:rPr>
        <w:t>&gt;</w:t>
      </w:r>
      <w:r w:rsidRPr="003C7DB9">
        <w:rPr>
          <w:rFonts w:ascii="Courier New" w:eastAsia="Times New Roman" w:hAnsi="Courier New" w:cs="Courier New"/>
          <w:noProof/>
          <w:color w:val="E1EFFF"/>
          <w:sz w:val="20"/>
          <w:szCs w:val="20"/>
          <w:lang w:val="en-US" w:eastAsia="ru-RU"/>
        </w:rPr>
        <w:br/>
        <w:t>&lt;/</w:t>
      </w:r>
      <w:r w:rsidRPr="003C7DB9">
        <w:rPr>
          <w:rFonts w:ascii="Courier New" w:eastAsia="Times New Roman" w:hAnsi="Courier New" w:cs="Courier New"/>
          <w:noProof/>
          <w:color w:val="9EFFFF"/>
          <w:sz w:val="20"/>
          <w:szCs w:val="20"/>
          <w:lang w:val="en-US" w:eastAsia="ru-RU"/>
        </w:rPr>
        <w:t>head</w:t>
      </w:r>
      <w:r w:rsidRPr="003C7DB9">
        <w:rPr>
          <w:rFonts w:ascii="Courier New" w:eastAsia="Times New Roman" w:hAnsi="Courier New" w:cs="Courier New"/>
          <w:noProof/>
          <w:color w:val="E1EFFF"/>
          <w:sz w:val="20"/>
          <w:szCs w:val="20"/>
          <w:lang w:val="en-US" w:eastAsia="ru-RU"/>
        </w:rPr>
        <w:t>&gt;</w:t>
      </w:r>
      <w:r w:rsidRPr="003C7DB9">
        <w:rPr>
          <w:rFonts w:ascii="Courier New" w:eastAsia="Times New Roman" w:hAnsi="Courier New" w:cs="Courier New"/>
          <w:noProof/>
          <w:color w:val="E1EFFF"/>
          <w:sz w:val="20"/>
          <w:szCs w:val="20"/>
          <w:lang w:val="en-US" w:eastAsia="ru-RU"/>
        </w:rPr>
        <w:br/>
      </w:r>
      <w:r w:rsidRPr="003C7DB9">
        <w:rPr>
          <w:rFonts w:ascii="Courier New" w:eastAsia="Times New Roman" w:hAnsi="Courier New" w:cs="Courier New"/>
          <w:noProof/>
          <w:color w:val="E1EFFF"/>
          <w:sz w:val="20"/>
          <w:szCs w:val="20"/>
          <w:lang w:val="en-US" w:eastAsia="ru-RU"/>
        </w:rPr>
        <w:br/>
        <w:t>&lt;</w:t>
      </w:r>
      <w:r w:rsidRPr="003C7DB9">
        <w:rPr>
          <w:rFonts w:ascii="Courier New" w:eastAsia="Times New Roman" w:hAnsi="Courier New" w:cs="Courier New"/>
          <w:noProof/>
          <w:color w:val="9EFFFF"/>
          <w:sz w:val="20"/>
          <w:szCs w:val="20"/>
          <w:lang w:val="en-US" w:eastAsia="ru-RU"/>
        </w:rPr>
        <w:t>body</w:t>
      </w:r>
      <w:r w:rsidRPr="003C7DB9">
        <w:rPr>
          <w:rFonts w:ascii="Courier New" w:eastAsia="Times New Roman" w:hAnsi="Courier New" w:cs="Courier New"/>
          <w:noProof/>
          <w:color w:val="E1EFFF"/>
          <w:sz w:val="20"/>
          <w:szCs w:val="20"/>
          <w:lang w:val="en-US" w:eastAsia="ru-RU"/>
        </w:rPr>
        <w:t>&gt;</w:t>
      </w:r>
      <w:r w:rsidRPr="003C7DB9">
        <w:rPr>
          <w:rFonts w:ascii="Courier New" w:eastAsia="Times New Roman" w:hAnsi="Courier New" w:cs="Courier New"/>
          <w:noProof/>
          <w:color w:val="E1EFFF"/>
          <w:sz w:val="20"/>
          <w:szCs w:val="20"/>
          <w:lang w:val="en-US" w:eastAsia="ru-RU"/>
        </w:rPr>
        <w:br/>
        <w:t>&lt;</w:t>
      </w:r>
      <w:r w:rsidRPr="003C7DB9">
        <w:rPr>
          <w:rFonts w:ascii="Courier New" w:eastAsia="Times New Roman" w:hAnsi="Courier New" w:cs="Courier New"/>
          <w:noProof/>
          <w:color w:val="9EFFFF"/>
          <w:sz w:val="20"/>
          <w:szCs w:val="20"/>
          <w:lang w:val="en-US" w:eastAsia="ru-RU"/>
        </w:rPr>
        <w:t xml:space="preserve">div </w:t>
      </w:r>
      <w:r w:rsidRPr="003C7DB9">
        <w:rPr>
          <w:rFonts w:ascii="Courier New" w:eastAsia="Times New Roman" w:hAnsi="Courier New" w:cs="Courier New"/>
          <w:noProof/>
          <w:color w:val="FFDD00"/>
          <w:sz w:val="20"/>
          <w:szCs w:val="20"/>
          <w:lang w:val="en-US" w:eastAsia="ru-RU"/>
        </w:rPr>
        <w:t>class=</w:t>
      </w:r>
      <w:r w:rsidRPr="003C7DB9">
        <w:rPr>
          <w:rFonts w:ascii="Courier New" w:eastAsia="Times New Roman" w:hAnsi="Courier New" w:cs="Courier New"/>
          <w:b/>
          <w:bCs/>
          <w:noProof/>
          <w:color w:val="3AD900"/>
          <w:sz w:val="20"/>
          <w:szCs w:val="20"/>
          <w:lang w:val="en-US" w:eastAsia="ru-RU"/>
        </w:rPr>
        <w:t>"relative"</w:t>
      </w:r>
      <w:r w:rsidRPr="003C7DB9">
        <w:rPr>
          <w:rFonts w:ascii="Courier New" w:eastAsia="Times New Roman" w:hAnsi="Courier New" w:cs="Courier New"/>
          <w:noProof/>
          <w:color w:val="E1EFFF"/>
          <w:sz w:val="20"/>
          <w:szCs w:val="20"/>
          <w:lang w:val="en-US" w:eastAsia="ru-RU"/>
        </w:rPr>
        <w:t>&gt;</w:t>
      </w:r>
      <w:r w:rsidRPr="003C7DB9">
        <w:rPr>
          <w:rFonts w:ascii="Courier New" w:eastAsia="Times New Roman" w:hAnsi="Courier New" w:cs="Courier New"/>
          <w:noProof/>
          <w:color w:val="E1EFFF"/>
          <w:sz w:val="20"/>
          <w:szCs w:val="20"/>
          <w:lang w:val="en-US" w:eastAsia="ru-RU"/>
        </w:rPr>
        <w:br/>
        <w:t xml:space="preserve">    &lt;</w:t>
      </w:r>
      <w:r w:rsidRPr="003C7DB9">
        <w:rPr>
          <w:rFonts w:ascii="Courier New" w:eastAsia="Times New Roman" w:hAnsi="Courier New" w:cs="Courier New"/>
          <w:noProof/>
          <w:color w:val="9EFFFF"/>
          <w:sz w:val="20"/>
          <w:szCs w:val="20"/>
          <w:lang w:val="en-US" w:eastAsia="ru-RU"/>
        </w:rPr>
        <w:t xml:space="preserve">img </w:t>
      </w:r>
      <w:r w:rsidRPr="003C7DB9">
        <w:rPr>
          <w:rFonts w:ascii="Courier New" w:eastAsia="Times New Roman" w:hAnsi="Courier New" w:cs="Courier New"/>
          <w:noProof/>
          <w:color w:val="FFDD00"/>
          <w:sz w:val="20"/>
          <w:szCs w:val="20"/>
          <w:lang w:val="en-US" w:eastAsia="ru-RU"/>
        </w:rPr>
        <w:t>src=</w:t>
      </w:r>
      <w:r w:rsidRPr="003C7DB9">
        <w:rPr>
          <w:rFonts w:ascii="Courier New" w:eastAsia="Times New Roman" w:hAnsi="Courier New" w:cs="Courier New"/>
          <w:b/>
          <w:bCs/>
          <w:noProof/>
          <w:color w:val="3AD900"/>
          <w:sz w:val="20"/>
          <w:szCs w:val="20"/>
          <w:lang w:val="en-US" w:eastAsia="ru-RU"/>
        </w:rPr>
        <w:t>"images/canary-wharf-london.jpg"</w:t>
      </w:r>
      <w:r w:rsidRPr="003C7DB9">
        <w:rPr>
          <w:rFonts w:ascii="Courier New" w:eastAsia="Times New Roman" w:hAnsi="Courier New" w:cs="Courier New"/>
          <w:noProof/>
          <w:color w:val="E1EFFF"/>
          <w:sz w:val="20"/>
          <w:szCs w:val="20"/>
          <w:lang w:val="en-US" w:eastAsia="ru-RU"/>
        </w:rPr>
        <w:t>/&gt;</w:t>
      </w:r>
      <w:r w:rsidRPr="003C7DB9">
        <w:rPr>
          <w:rFonts w:ascii="Courier New" w:eastAsia="Times New Roman" w:hAnsi="Courier New" w:cs="Courier New"/>
          <w:noProof/>
          <w:color w:val="E1EFFF"/>
          <w:sz w:val="20"/>
          <w:szCs w:val="20"/>
          <w:lang w:val="en-US" w:eastAsia="ru-RU"/>
        </w:rPr>
        <w:br/>
        <w:t xml:space="preserve">    &lt;</w:t>
      </w:r>
      <w:r w:rsidRPr="003C7DB9">
        <w:rPr>
          <w:rFonts w:ascii="Courier New" w:eastAsia="Times New Roman" w:hAnsi="Courier New" w:cs="Courier New"/>
          <w:noProof/>
          <w:color w:val="9EFFFF"/>
          <w:sz w:val="20"/>
          <w:szCs w:val="20"/>
          <w:lang w:val="en-US" w:eastAsia="ru-RU"/>
        </w:rPr>
        <w:t xml:space="preserve">img </w:t>
      </w:r>
      <w:r w:rsidRPr="003C7DB9">
        <w:rPr>
          <w:rFonts w:ascii="Courier New" w:eastAsia="Times New Roman" w:hAnsi="Courier New" w:cs="Courier New"/>
          <w:noProof/>
          <w:color w:val="FFDD00"/>
          <w:sz w:val="20"/>
          <w:szCs w:val="20"/>
          <w:lang w:val="en-US" w:eastAsia="ru-RU"/>
        </w:rPr>
        <w:t>src=</w:t>
      </w:r>
      <w:r w:rsidRPr="003C7DB9">
        <w:rPr>
          <w:rFonts w:ascii="Courier New" w:eastAsia="Times New Roman" w:hAnsi="Courier New" w:cs="Courier New"/>
          <w:b/>
          <w:bCs/>
          <w:noProof/>
          <w:color w:val="3AD900"/>
          <w:sz w:val="20"/>
          <w:szCs w:val="20"/>
          <w:lang w:val="en-US" w:eastAsia="ru-RU"/>
        </w:rPr>
        <w:t>"images/00s.jpg"</w:t>
      </w:r>
      <w:r w:rsidRPr="003C7DB9">
        <w:rPr>
          <w:rFonts w:ascii="Courier New" w:eastAsia="Times New Roman" w:hAnsi="Courier New" w:cs="Courier New"/>
          <w:noProof/>
          <w:color w:val="E1EFFF"/>
          <w:sz w:val="20"/>
          <w:szCs w:val="20"/>
          <w:lang w:val="en-US" w:eastAsia="ru-RU"/>
        </w:rPr>
        <w:t>&gt;</w:t>
      </w:r>
      <w:r w:rsidRPr="003C7DB9">
        <w:rPr>
          <w:rFonts w:ascii="Courier New" w:eastAsia="Times New Roman" w:hAnsi="Courier New" w:cs="Courier New"/>
          <w:noProof/>
          <w:color w:val="E1EFFF"/>
          <w:sz w:val="20"/>
          <w:szCs w:val="20"/>
          <w:lang w:val="en-US" w:eastAsia="ru-RU"/>
        </w:rPr>
        <w:br/>
        <w:t>&lt;/</w:t>
      </w:r>
      <w:r w:rsidRPr="003C7DB9">
        <w:rPr>
          <w:rFonts w:ascii="Courier New" w:eastAsia="Times New Roman" w:hAnsi="Courier New" w:cs="Courier New"/>
          <w:noProof/>
          <w:color w:val="9EFFFF"/>
          <w:sz w:val="20"/>
          <w:szCs w:val="20"/>
          <w:lang w:val="en-US" w:eastAsia="ru-RU"/>
        </w:rPr>
        <w:t>div</w:t>
      </w:r>
      <w:r w:rsidRPr="003C7DB9">
        <w:rPr>
          <w:rFonts w:ascii="Courier New" w:eastAsia="Times New Roman" w:hAnsi="Courier New" w:cs="Courier New"/>
          <w:noProof/>
          <w:color w:val="E1EFFF"/>
          <w:sz w:val="20"/>
          <w:szCs w:val="20"/>
          <w:lang w:val="en-US" w:eastAsia="ru-RU"/>
        </w:rPr>
        <w:t>&gt;</w:t>
      </w:r>
      <w:r w:rsidRPr="003C7DB9">
        <w:rPr>
          <w:rFonts w:ascii="Courier New" w:eastAsia="Times New Roman" w:hAnsi="Courier New" w:cs="Courier New"/>
          <w:noProof/>
          <w:color w:val="E1EFFF"/>
          <w:sz w:val="20"/>
          <w:szCs w:val="20"/>
          <w:lang w:val="en-US" w:eastAsia="ru-RU"/>
        </w:rPr>
        <w:br/>
      </w:r>
      <w:r w:rsidRPr="003C7DB9">
        <w:rPr>
          <w:rFonts w:ascii="Courier New" w:eastAsia="Times New Roman" w:hAnsi="Courier New" w:cs="Courier New"/>
          <w:noProof/>
          <w:color w:val="E1EFFF"/>
          <w:sz w:val="20"/>
          <w:szCs w:val="20"/>
          <w:lang w:val="en-US" w:eastAsia="ru-RU"/>
        </w:rPr>
        <w:br/>
        <w:t>&lt;</w:t>
      </w:r>
      <w:r w:rsidRPr="003C7DB9">
        <w:rPr>
          <w:rFonts w:ascii="Courier New" w:eastAsia="Times New Roman" w:hAnsi="Courier New" w:cs="Courier New"/>
          <w:noProof/>
          <w:color w:val="9EFFFF"/>
          <w:sz w:val="20"/>
          <w:szCs w:val="20"/>
          <w:lang w:val="en-US" w:eastAsia="ru-RU"/>
        </w:rPr>
        <w:t>div</w:t>
      </w:r>
      <w:r w:rsidRPr="003C7DB9">
        <w:rPr>
          <w:rFonts w:ascii="Courier New" w:eastAsia="Times New Roman" w:hAnsi="Courier New" w:cs="Courier New"/>
          <w:noProof/>
          <w:color w:val="E1EFFF"/>
          <w:sz w:val="20"/>
          <w:szCs w:val="20"/>
          <w:lang w:val="en-US" w:eastAsia="ru-RU"/>
        </w:rPr>
        <w:t>&gt;</w:t>
      </w:r>
      <w:r w:rsidRPr="003C7DB9">
        <w:rPr>
          <w:rFonts w:ascii="Courier New" w:eastAsia="Times New Roman" w:hAnsi="Courier New" w:cs="Courier New"/>
          <w:noProof/>
          <w:color w:val="E1EFFF"/>
          <w:sz w:val="20"/>
          <w:szCs w:val="20"/>
          <w:lang w:val="en-US" w:eastAsia="ru-RU"/>
        </w:rPr>
        <w:br/>
        <w:t xml:space="preserve">      &lt;</w:t>
      </w:r>
      <w:r w:rsidRPr="003C7DB9">
        <w:rPr>
          <w:rFonts w:ascii="Courier New" w:eastAsia="Times New Roman" w:hAnsi="Courier New" w:cs="Courier New"/>
          <w:noProof/>
          <w:color w:val="9EFFFF"/>
          <w:sz w:val="20"/>
          <w:szCs w:val="20"/>
          <w:lang w:val="en-US" w:eastAsia="ru-RU"/>
        </w:rPr>
        <w:t xml:space="preserve">img </w:t>
      </w:r>
      <w:r w:rsidRPr="003C7DB9">
        <w:rPr>
          <w:rFonts w:ascii="Courier New" w:eastAsia="Times New Roman" w:hAnsi="Courier New" w:cs="Courier New"/>
          <w:noProof/>
          <w:color w:val="FFDD00"/>
          <w:sz w:val="20"/>
          <w:szCs w:val="20"/>
          <w:lang w:val="en-US" w:eastAsia="ru-RU"/>
        </w:rPr>
        <w:t>src=</w:t>
      </w:r>
      <w:r w:rsidRPr="003C7DB9">
        <w:rPr>
          <w:rFonts w:ascii="Courier New" w:eastAsia="Times New Roman" w:hAnsi="Courier New" w:cs="Courier New"/>
          <w:b/>
          <w:bCs/>
          <w:noProof/>
          <w:color w:val="3AD900"/>
          <w:sz w:val="20"/>
          <w:szCs w:val="20"/>
          <w:lang w:val="en-US" w:eastAsia="ru-RU"/>
        </w:rPr>
        <w:t>"images/29.jpg"</w:t>
      </w:r>
      <w:r w:rsidRPr="003C7DB9">
        <w:rPr>
          <w:rFonts w:ascii="Courier New" w:eastAsia="Times New Roman" w:hAnsi="Courier New" w:cs="Courier New"/>
          <w:noProof/>
          <w:color w:val="E1EFFF"/>
          <w:sz w:val="20"/>
          <w:szCs w:val="20"/>
          <w:lang w:val="en-US" w:eastAsia="ru-RU"/>
        </w:rPr>
        <w:t>/&gt;</w:t>
      </w:r>
      <w:r w:rsidRPr="003C7DB9">
        <w:rPr>
          <w:rFonts w:ascii="Courier New" w:eastAsia="Times New Roman" w:hAnsi="Courier New" w:cs="Courier New"/>
          <w:noProof/>
          <w:color w:val="E1EFFF"/>
          <w:sz w:val="20"/>
          <w:szCs w:val="20"/>
          <w:lang w:val="en-US" w:eastAsia="ru-RU"/>
        </w:rPr>
        <w:br/>
        <w:t xml:space="preserve">      &lt;</w:t>
      </w:r>
      <w:r w:rsidRPr="003C7DB9">
        <w:rPr>
          <w:rFonts w:ascii="Courier New" w:eastAsia="Times New Roman" w:hAnsi="Courier New" w:cs="Courier New"/>
          <w:noProof/>
          <w:color w:val="9EFFFF"/>
          <w:sz w:val="20"/>
          <w:szCs w:val="20"/>
          <w:lang w:val="en-US" w:eastAsia="ru-RU"/>
        </w:rPr>
        <w:t xml:space="preserve">img </w:t>
      </w:r>
      <w:r w:rsidRPr="003C7DB9">
        <w:rPr>
          <w:rFonts w:ascii="Courier New" w:eastAsia="Times New Roman" w:hAnsi="Courier New" w:cs="Courier New"/>
          <w:noProof/>
          <w:color w:val="FFDD00"/>
          <w:sz w:val="20"/>
          <w:szCs w:val="20"/>
          <w:lang w:val="en-US" w:eastAsia="ru-RU"/>
        </w:rPr>
        <w:t>src=</w:t>
      </w:r>
      <w:r w:rsidRPr="003C7DB9">
        <w:rPr>
          <w:rFonts w:ascii="Courier New" w:eastAsia="Times New Roman" w:hAnsi="Courier New" w:cs="Courier New"/>
          <w:b/>
          <w:bCs/>
          <w:noProof/>
          <w:color w:val="3AD900"/>
          <w:sz w:val="20"/>
          <w:szCs w:val="20"/>
          <w:lang w:val="en-US" w:eastAsia="ru-RU"/>
        </w:rPr>
        <w:t>"images/45.jpg"</w:t>
      </w:r>
      <w:r w:rsidRPr="003C7DB9">
        <w:rPr>
          <w:rFonts w:ascii="Courier New" w:eastAsia="Times New Roman" w:hAnsi="Courier New" w:cs="Courier New"/>
          <w:noProof/>
          <w:color w:val="E1EFFF"/>
          <w:sz w:val="20"/>
          <w:szCs w:val="20"/>
          <w:lang w:val="en-US" w:eastAsia="ru-RU"/>
        </w:rPr>
        <w:t>/&gt;</w:t>
      </w:r>
      <w:r w:rsidRPr="003C7DB9">
        <w:rPr>
          <w:rFonts w:ascii="Courier New" w:eastAsia="Times New Roman" w:hAnsi="Courier New" w:cs="Courier New"/>
          <w:noProof/>
          <w:color w:val="E1EFFF"/>
          <w:sz w:val="20"/>
          <w:szCs w:val="20"/>
          <w:lang w:val="en-US" w:eastAsia="ru-RU"/>
        </w:rPr>
        <w:br/>
        <w:t>&lt;/</w:t>
      </w:r>
      <w:r w:rsidRPr="003C7DB9">
        <w:rPr>
          <w:rFonts w:ascii="Courier New" w:eastAsia="Times New Roman" w:hAnsi="Courier New" w:cs="Courier New"/>
          <w:noProof/>
          <w:color w:val="9EFFFF"/>
          <w:sz w:val="20"/>
          <w:szCs w:val="20"/>
          <w:lang w:val="en-US" w:eastAsia="ru-RU"/>
        </w:rPr>
        <w:t>div</w:t>
      </w:r>
      <w:r w:rsidRPr="003C7DB9">
        <w:rPr>
          <w:rFonts w:ascii="Courier New" w:eastAsia="Times New Roman" w:hAnsi="Courier New" w:cs="Courier New"/>
          <w:noProof/>
          <w:color w:val="E1EFFF"/>
          <w:sz w:val="20"/>
          <w:szCs w:val="20"/>
          <w:lang w:val="en-US" w:eastAsia="ru-RU"/>
        </w:rPr>
        <w:t>&gt;</w:t>
      </w:r>
    </w:p>
    <w:p w:rsidR="00C753D0" w:rsidRPr="001062D9" w:rsidRDefault="00FA3C08" w:rsidP="00243085">
      <w:pPr>
        <w:spacing w:line="240" w:lineRule="auto"/>
        <w:rPr>
          <w:rFonts w:cstheme="minorHAnsi"/>
          <w:noProof/>
          <w:sz w:val="24"/>
          <w:szCs w:val="24"/>
        </w:rPr>
      </w:pPr>
      <w:r w:rsidRPr="003C7DB9">
        <w:rPr>
          <w:rFonts w:cstheme="minorHAnsi"/>
          <w:noProof/>
          <w:sz w:val="24"/>
          <w:szCs w:val="24"/>
          <w:lang w:val="en-US"/>
        </w:rPr>
        <w:t xml:space="preserve">  </w:t>
      </w:r>
      <w:r w:rsidR="00C753D0" w:rsidRPr="001062D9">
        <w:rPr>
          <w:rFonts w:cstheme="minorHAnsi"/>
          <w:noProof/>
          <w:sz w:val="24"/>
          <w:szCs w:val="24"/>
        </w:rPr>
        <w:t>Видим, что первый бло</w:t>
      </w:r>
      <w:r w:rsidR="004D0725" w:rsidRPr="001062D9">
        <w:rPr>
          <w:rFonts w:cstheme="minorHAnsi"/>
          <w:noProof/>
          <w:sz w:val="24"/>
          <w:szCs w:val="24"/>
        </w:rPr>
        <w:t>к кар</w:t>
      </w:r>
      <w:r w:rsidRPr="001062D9">
        <w:rPr>
          <w:rFonts w:cstheme="minorHAnsi"/>
          <w:noProof/>
          <w:sz w:val="24"/>
          <w:szCs w:val="24"/>
        </w:rPr>
        <w:t>тинок сместился от своего левого края на</w:t>
      </w:r>
      <w:r w:rsidR="004D0725" w:rsidRPr="001062D9">
        <w:rPr>
          <w:rFonts w:cstheme="minorHAnsi"/>
          <w:noProof/>
          <w:sz w:val="24"/>
          <w:szCs w:val="24"/>
        </w:rPr>
        <w:t xml:space="preserve"> 100 пикселей </w:t>
      </w:r>
      <w:r w:rsidRPr="001062D9">
        <w:rPr>
          <w:rFonts w:cstheme="minorHAnsi"/>
          <w:noProof/>
          <w:sz w:val="24"/>
          <w:szCs w:val="24"/>
        </w:rPr>
        <w:t>, а от</w:t>
      </w:r>
      <w:r w:rsidR="004D0725" w:rsidRPr="001062D9">
        <w:rPr>
          <w:rFonts w:cstheme="minorHAnsi"/>
          <w:noProof/>
          <w:sz w:val="24"/>
          <w:szCs w:val="24"/>
        </w:rPr>
        <w:t xml:space="preserve"> </w:t>
      </w:r>
      <w:r w:rsidRPr="001062D9">
        <w:rPr>
          <w:rFonts w:cstheme="minorHAnsi"/>
          <w:noProof/>
          <w:sz w:val="24"/>
          <w:szCs w:val="24"/>
        </w:rPr>
        <w:t xml:space="preserve">верхнего – на </w:t>
      </w:r>
      <w:r w:rsidR="004D0725" w:rsidRPr="001062D9">
        <w:rPr>
          <w:rFonts w:cstheme="minorHAnsi"/>
          <w:noProof/>
          <w:sz w:val="24"/>
          <w:szCs w:val="24"/>
        </w:rPr>
        <w:t xml:space="preserve">100 пикселей вниз </w:t>
      </w:r>
      <w:r w:rsidR="00C753D0" w:rsidRPr="001062D9">
        <w:rPr>
          <w:rFonts w:cstheme="minorHAnsi"/>
          <w:noProof/>
          <w:sz w:val="24"/>
          <w:szCs w:val="24"/>
        </w:rPr>
        <w:t>и частично разместился над вторым. Но на своем предидущем месте оставил свой старый образ, поэтому второй блок не может занять его место.</w:t>
      </w:r>
    </w:p>
    <w:p w:rsidR="004D0725" w:rsidRPr="003C7DB9" w:rsidRDefault="004D0725" w:rsidP="00243085">
      <w:pPr>
        <w:spacing w:line="240" w:lineRule="auto"/>
        <w:rPr>
          <w:rFonts w:cstheme="minorHAnsi"/>
          <w:noProof/>
          <w:sz w:val="24"/>
          <w:szCs w:val="24"/>
          <w:lang w:val="en-US"/>
        </w:rPr>
      </w:pPr>
      <w:r w:rsidRPr="003C7DB9">
        <w:rPr>
          <w:rFonts w:cstheme="minorHAnsi"/>
          <w:noProof/>
          <w:sz w:val="24"/>
          <w:szCs w:val="24"/>
          <w:lang w:eastAsia="ru-RU"/>
        </w:rPr>
        <w:lastRenderedPageBreak/>
        <w:drawing>
          <wp:inline distT="0" distB="0" distL="0" distR="0" wp14:anchorId="1997DD9F" wp14:editId="721DE6B7">
            <wp:extent cx="6645910" cy="3843020"/>
            <wp:effectExtent l="0" t="0" r="2540" b="5080"/>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54">
                      <a:extLst>
                        <a:ext uri="{28A0092B-C50C-407E-A947-70E740481C1C}">
                          <a14:useLocalDpi xmlns:a14="http://schemas.microsoft.com/office/drawing/2010/main" val="0"/>
                        </a:ext>
                      </a:extLst>
                    </a:blip>
                    <a:stretch>
                      <a:fillRect/>
                    </a:stretch>
                  </pic:blipFill>
                  <pic:spPr>
                    <a:xfrm>
                      <a:off x="0" y="0"/>
                      <a:ext cx="6645910" cy="3843020"/>
                    </a:xfrm>
                    <a:prstGeom prst="rect">
                      <a:avLst/>
                    </a:prstGeom>
                  </pic:spPr>
                </pic:pic>
              </a:graphicData>
            </a:graphic>
          </wp:inline>
        </w:drawing>
      </w:r>
    </w:p>
    <w:p w:rsidR="00C753D0" w:rsidRPr="001062D9" w:rsidRDefault="00C753D0" w:rsidP="00243085">
      <w:pPr>
        <w:spacing w:line="240" w:lineRule="auto"/>
        <w:rPr>
          <w:rFonts w:cstheme="minorHAnsi"/>
          <w:noProof/>
          <w:sz w:val="24"/>
          <w:szCs w:val="24"/>
        </w:rPr>
      </w:pPr>
      <w:r w:rsidRPr="001062D9">
        <w:rPr>
          <w:rFonts w:cstheme="minorHAnsi"/>
          <w:noProof/>
          <w:sz w:val="24"/>
          <w:szCs w:val="24"/>
        </w:rPr>
        <w:t>Данный вид позиционирования</w:t>
      </w:r>
      <w:r w:rsidRPr="001062D9">
        <w:rPr>
          <w:rFonts w:cstheme="minorHAnsi"/>
          <w:b/>
          <w:noProof/>
          <w:sz w:val="24"/>
          <w:szCs w:val="24"/>
        </w:rPr>
        <w:t xml:space="preserve"> не может применяться к табличным элементам: </w:t>
      </w:r>
      <w:r w:rsidRPr="001062D9">
        <w:rPr>
          <w:rFonts w:cstheme="minorHAnsi"/>
          <w:noProof/>
          <w:sz w:val="24"/>
          <w:szCs w:val="24"/>
        </w:rPr>
        <w:t xml:space="preserve">к рядам, столбцам и ячейкам.  </w:t>
      </w:r>
    </w:p>
    <w:p w:rsidR="00C753D0" w:rsidRPr="001062D9" w:rsidRDefault="00C753D0" w:rsidP="00243085">
      <w:pPr>
        <w:spacing w:line="240" w:lineRule="auto"/>
        <w:rPr>
          <w:rFonts w:cstheme="minorHAnsi"/>
          <w:b/>
          <w:noProof/>
          <w:sz w:val="24"/>
          <w:szCs w:val="24"/>
        </w:rPr>
      </w:pPr>
    </w:p>
    <w:p w:rsidR="00CD5731" w:rsidRPr="001062D9" w:rsidRDefault="004913D9" w:rsidP="00CD5731">
      <w:pPr>
        <w:spacing w:line="240" w:lineRule="auto"/>
        <w:rPr>
          <w:rFonts w:cstheme="minorHAnsi"/>
          <w:noProof/>
          <w:sz w:val="24"/>
          <w:szCs w:val="24"/>
        </w:rPr>
      </w:pPr>
      <w:r w:rsidRPr="001062D9">
        <w:rPr>
          <w:rFonts w:cstheme="minorHAnsi"/>
          <w:b/>
          <w:noProof/>
          <w:sz w:val="24"/>
          <w:szCs w:val="24"/>
        </w:rPr>
        <w:t>4</w:t>
      </w:r>
      <w:r w:rsidR="00650741" w:rsidRPr="001062D9">
        <w:rPr>
          <w:rFonts w:cstheme="minorHAnsi"/>
          <w:b/>
          <w:noProof/>
          <w:sz w:val="24"/>
          <w:szCs w:val="24"/>
        </w:rPr>
        <w:t xml:space="preserve">. </w:t>
      </w:r>
      <w:r w:rsidR="00650741" w:rsidRPr="003C7DB9">
        <w:rPr>
          <w:rFonts w:cstheme="minorHAnsi"/>
          <w:b/>
          <w:noProof/>
          <w:sz w:val="24"/>
          <w:szCs w:val="24"/>
          <w:lang w:val="en-US"/>
        </w:rPr>
        <w:t>position</w:t>
      </w:r>
      <w:r w:rsidR="00650741" w:rsidRPr="001062D9">
        <w:rPr>
          <w:rFonts w:cstheme="minorHAnsi"/>
          <w:b/>
          <w:noProof/>
          <w:sz w:val="24"/>
          <w:szCs w:val="24"/>
        </w:rPr>
        <w:t xml:space="preserve">: </w:t>
      </w:r>
      <w:r w:rsidR="00650741" w:rsidRPr="003C7DB9">
        <w:rPr>
          <w:rFonts w:cstheme="minorHAnsi"/>
          <w:b/>
          <w:noProof/>
          <w:sz w:val="24"/>
          <w:szCs w:val="24"/>
          <w:lang w:val="en-US"/>
        </w:rPr>
        <w:t>absolute</w:t>
      </w:r>
      <w:r w:rsidR="00751F9B" w:rsidRPr="001062D9">
        <w:rPr>
          <w:rFonts w:cstheme="minorHAnsi"/>
          <w:b/>
          <w:noProof/>
          <w:sz w:val="24"/>
          <w:szCs w:val="24"/>
        </w:rPr>
        <w:t xml:space="preserve"> </w:t>
      </w:r>
      <w:r w:rsidR="00751F9B" w:rsidRPr="001062D9">
        <w:rPr>
          <w:rFonts w:cstheme="minorHAnsi"/>
          <w:noProof/>
          <w:sz w:val="24"/>
          <w:szCs w:val="24"/>
        </w:rPr>
        <w:t>–</w:t>
      </w:r>
      <w:r w:rsidR="00751F9B" w:rsidRPr="001062D9">
        <w:rPr>
          <w:rFonts w:cstheme="minorHAnsi"/>
          <w:b/>
          <w:noProof/>
          <w:sz w:val="24"/>
          <w:szCs w:val="24"/>
        </w:rPr>
        <w:t xml:space="preserve"> </w:t>
      </w:r>
      <w:r w:rsidR="00751F9B" w:rsidRPr="001062D9">
        <w:rPr>
          <w:rFonts w:cstheme="minorHAnsi"/>
          <w:noProof/>
          <w:sz w:val="24"/>
          <w:szCs w:val="24"/>
        </w:rPr>
        <w:t xml:space="preserve">когда блок кода или элемент позиционируется относительно </w:t>
      </w:r>
      <w:r w:rsidR="00FA3C08" w:rsidRPr="001062D9">
        <w:rPr>
          <w:rFonts w:cstheme="minorHAnsi"/>
          <w:noProof/>
          <w:sz w:val="24"/>
          <w:szCs w:val="24"/>
        </w:rPr>
        <w:t xml:space="preserve">не своей позиции, а краев </w:t>
      </w:r>
      <w:r w:rsidR="00772017" w:rsidRPr="001062D9">
        <w:rPr>
          <w:rFonts w:cstheme="minorHAnsi"/>
          <w:noProof/>
          <w:sz w:val="24"/>
          <w:szCs w:val="24"/>
        </w:rPr>
        <w:t xml:space="preserve">самой </w:t>
      </w:r>
      <w:r w:rsidR="00751F9B" w:rsidRPr="001062D9">
        <w:rPr>
          <w:rFonts w:cstheme="minorHAnsi"/>
          <w:noProof/>
          <w:sz w:val="24"/>
          <w:szCs w:val="24"/>
        </w:rPr>
        <w:t>страницы.</w:t>
      </w:r>
      <w:r w:rsidR="00FA3C08" w:rsidRPr="001062D9">
        <w:rPr>
          <w:rFonts w:cstheme="minorHAnsi"/>
          <w:noProof/>
          <w:sz w:val="24"/>
          <w:szCs w:val="24"/>
        </w:rPr>
        <w:t xml:space="preserve"> </w:t>
      </w:r>
      <w:r w:rsidR="00A2760B" w:rsidRPr="001062D9">
        <w:rPr>
          <w:rFonts w:cstheme="minorHAnsi"/>
          <w:noProof/>
          <w:sz w:val="24"/>
          <w:szCs w:val="24"/>
        </w:rPr>
        <w:t>Вначале блок удаляет</w:t>
      </w:r>
      <w:r w:rsidR="005E5159" w:rsidRPr="001062D9">
        <w:rPr>
          <w:rFonts w:cstheme="minorHAnsi"/>
          <w:noProof/>
          <w:sz w:val="24"/>
          <w:szCs w:val="24"/>
        </w:rPr>
        <w:t>ся и на его место становятся соседние блоки</w:t>
      </w:r>
      <w:r w:rsidR="00AA79E3" w:rsidRPr="001062D9">
        <w:rPr>
          <w:rFonts w:cstheme="minorHAnsi"/>
          <w:noProof/>
          <w:sz w:val="24"/>
          <w:szCs w:val="24"/>
        </w:rPr>
        <w:t>, а соседние элементы ведут себя так, как-будто его не существуют.</w:t>
      </w:r>
      <w:r w:rsidR="00CD5731" w:rsidRPr="001062D9">
        <w:rPr>
          <w:rFonts w:cstheme="minorHAnsi"/>
          <w:noProof/>
          <w:sz w:val="24"/>
          <w:szCs w:val="24"/>
        </w:rPr>
        <w:br/>
        <w:t>Например: элемент загрузки страницы (вертящийся кружочек), который всегда находится по центру относительно самой отображаемой страницы в браузере.</w:t>
      </w:r>
    </w:p>
    <w:p w:rsidR="00AA79E3" w:rsidRPr="001062D9" w:rsidRDefault="00AA79E3" w:rsidP="00243085">
      <w:pPr>
        <w:spacing w:line="240" w:lineRule="auto"/>
        <w:rPr>
          <w:rFonts w:cstheme="minorHAnsi"/>
          <w:noProof/>
          <w:sz w:val="24"/>
          <w:szCs w:val="24"/>
        </w:rPr>
      </w:pPr>
    </w:p>
    <w:p w:rsidR="00AA79E3" w:rsidRPr="001062D9" w:rsidRDefault="00136CB1" w:rsidP="00243085">
      <w:pPr>
        <w:spacing w:line="240" w:lineRule="auto"/>
        <w:rPr>
          <w:rFonts w:cstheme="minorHAnsi"/>
          <w:noProof/>
          <w:sz w:val="24"/>
          <w:szCs w:val="24"/>
        </w:rPr>
      </w:pPr>
      <w:r w:rsidRPr="001062D9">
        <w:rPr>
          <w:rFonts w:cstheme="minorHAnsi"/>
          <w:b/>
          <w:noProof/>
          <w:sz w:val="24"/>
          <w:szCs w:val="24"/>
        </w:rPr>
        <w:t xml:space="preserve">5. </w:t>
      </w:r>
      <w:r w:rsidRPr="003C7DB9">
        <w:rPr>
          <w:rFonts w:cstheme="minorHAnsi"/>
          <w:b/>
          <w:noProof/>
          <w:sz w:val="24"/>
          <w:szCs w:val="24"/>
          <w:lang w:val="en-US"/>
        </w:rPr>
        <w:t>position</w:t>
      </w:r>
      <w:r w:rsidRPr="001062D9">
        <w:rPr>
          <w:rFonts w:cstheme="minorHAnsi"/>
          <w:b/>
          <w:noProof/>
          <w:sz w:val="24"/>
          <w:szCs w:val="24"/>
        </w:rPr>
        <w:t xml:space="preserve">: </w:t>
      </w:r>
      <w:r w:rsidRPr="003C7DB9">
        <w:rPr>
          <w:rFonts w:cstheme="minorHAnsi"/>
          <w:b/>
          <w:noProof/>
          <w:sz w:val="24"/>
          <w:szCs w:val="24"/>
          <w:lang w:val="en-US"/>
        </w:rPr>
        <w:t>relative</w:t>
      </w:r>
      <w:r w:rsidRPr="001062D9">
        <w:rPr>
          <w:rFonts w:cstheme="minorHAnsi"/>
          <w:b/>
          <w:noProof/>
          <w:sz w:val="24"/>
          <w:szCs w:val="24"/>
        </w:rPr>
        <w:t>+</w:t>
      </w:r>
      <w:r w:rsidRPr="003C7DB9">
        <w:rPr>
          <w:rFonts w:cstheme="minorHAnsi"/>
          <w:b/>
          <w:noProof/>
          <w:sz w:val="24"/>
          <w:szCs w:val="24"/>
          <w:lang w:val="en-US"/>
        </w:rPr>
        <w:t>absolute</w:t>
      </w:r>
      <w:r w:rsidRPr="001062D9">
        <w:rPr>
          <w:rFonts w:cstheme="minorHAnsi"/>
          <w:b/>
          <w:noProof/>
          <w:sz w:val="24"/>
          <w:szCs w:val="24"/>
        </w:rPr>
        <w:t xml:space="preserve"> </w:t>
      </w:r>
      <w:r w:rsidRPr="001062D9">
        <w:rPr>
          <w:rFonts w:cstheme="minorHAnsi"/>
          <w:noProof/>
          <w:sz w:val="24"/>
          <w:szCs w:val="24"/>
        </w:rPr>
        <w:t>-</w:t>
      </w:r>
      <w:r w:rsidRPr="001062D9">
        <w:rPr>
          <w:rFonts w:cstheme="minorHAnsi"/>
          <w:b/>
          <w:noProof/>
          <w:sz w:val="24"/>
          <w:szCs w:val="24"/>
        </w:rPr>
        <w:t xml:space="preserve"> </w:t>
      </w:r>
      <w:r w:rsidRPr="001062D9">
        <w:rPr>
          <w:rFonts w:cstheme="minorHAnsi"/>
          <w:noProof/>
          <w:sz w:val="24"/>
          <w:szCs w:val="24"/>
        </w:rPr>
        <w:t>ч</w:t>
      </w:r>
      <w:r w:rsidR="00AA79E3" w:rsidRPr="001062D9">
        <w:rPr>
          <w:rFonts w:cstheme="minorHAnsi"/>
          <w:noProof/>
          <w:sz w:val="24"/>
          <w:szCs w:val="24"/>
        </w:rPr>
        <w:t xml:space="preserve">тобы позиционирование дочернего элемента произошло относительно </w:t>
      </w:r>
      <w:r w:rsidRPr="001062D9">
        <w:rPr>
          <w:rFonts w:cstheme="minorHAnsi"/>
          <w:noProof/>
          <w:sz w:val="24"/>
          <w:szCs w:val="24"/>
        </w:rPr>
        <w:t xml:space="preserve">границ </w:t>
      </w:r>
      <w:r w:rsidR="00AA79E3" w:rsidRPr="001062D9">
        <w:rPr>
          <w:rFonts w:cstheme="minorHAnsi"/>
          <w:noProof/>
          <w:sz w:val="24"/>
          <w:szCs w:val="24"/>
        </w:rPr>
        <w:t>его родительского</w:t>
      </w:r>
      <w:r w:rsidRPr="001062D9">
        <w:rPr>
          <w:rFonts w:cstheme="minorHAnsi"/>
          <w:noProof/>
          <w:sz w:val="24"/>
          <w:szCs w:val="24"/>
        </w:rPr>
        <w:t xml:space="preserve"> элемента</w:t>
      </w:r>
      <w:r w:rsidR="00AA79E3" w:rsidRPr="001062D9">
        <w:rPr>
          <w:rFonts w:cstheme="minorHAnsi"/>
          <w:noProof/>
          <w:sz w:val="24"/>
          <w:szCs w:val="24"/>
        </w:rPr>
        <w:t>, нужно в родительском поставить пози</w:t>
      </w:r>
      <w:r w:rsidRPr="001062D9">
        <w:rPr>
          <w:rFonts w:cstheme="minorHAnsi"/>
          <w:noProof/>
          <w:sz w:val="24"/>
          <w:szCs w:val="24"/>
        </w:rPr>
        <w:t>ци</w:t>
      </w:r>
      <w:r w:rsidR="00AA79E3" w:rsidRPr="001062D9">
        <w:rPr>
          <w:rFonts w:cstheme="minorHAnsi"/>
          <w:noProof/>
          <w:sz w:val="24"/>
          <w:szCs w:val="24"/>
        </w:rPr>
        <w:t xml:space="preserve">онирование </w:t>
      </w:r>
      <w:r w:rsidR="00AA79E3" w:rsidRPr="003C7DB9">
        <w:rPr>
          <w:rFonts w:cstheme="minorHAnsi"/>
          <w:b/>
          <w:noProof/>
          <w:sz w:val="24"/>
          <w:szCs w:val="24"/>
          <w:lang w:val="en-US"/>
        </w:rPr>
        <w:t>relative</w:t>
      </w:r>
      <w:r w:rsidR="00AA79E3" w:rsidRPr="001062D9">
        <w:rPr>
          <w:rFonts w:cstheme="minorHAnsi"/>
          <w:noProof/>
          <w:sz w:val="24"/>
          <w:szCs w:val="24"/>
        </w:rPr>
        <w:t xml:space="preserve">, а в дочернем – </w:t>
      </w:r>
      <w:r w:rsidR="00AA79E3" w:rsidRPr="003C7DB9">
        <w:rPr>
          <w:rFonts w:cstheme="minorHAnsi"/>
          <w:b/>
          <w:noProof/>
          <w:sz w:val="24"/>
          <w:szCs w:val="24"/>
          <w:lang w:val="en-US"/>
        </w:rPr>
        <w:t>absolute</w:t>
      </w:r>
      <w:r w:rsidR="00AA79E3" w:rsidRPr="001062D9">
        <w:rPr>
          <w:rFonts w:cstheme="minorHAnsi"/>
          <w:noProof/>
          <w:sz w:val="24"/>
          <w:szCs w:val="24"/>
        </w:rPr>
        <w:t>.</w:t>
      </w:r>
    </w:p>
    <w:p w:rsidR="00C23F4C" w:rsidRPr="001062D9" w:rsidRDefault="00C23F4C" w:rsidP="00243085">
      <w:pPr>
        <w:spacing w:line="240" w:lineRule="auto"/>
        <w:rPr>
          <w:rFonts w:cstheme="minorHAnsi"/>
          <w:b/>
          <w:noProof/>
          <w:sz w:val="24"/>
          <w:szCs w:val="24"/>
        </w:rPr>
      </w:pPr>
      <w:r w:rsidRPr="001062D9">
        <w:rPr>
          <w:rFonts w:cstheme="minorHAnsi"/>
          <w:b/>
          <w:noProof/>
          <w:sz w:val="24"/>
          <w:szCs w:val="24"/>
        </w:rPr>
        <w:t>Действия:</w:t>
      </w:r>
    </w:p>
    <w:p w:rsidR="00C23F4C" w:rsidRPr="001062D9" w:rsidRDefault="00C23F4C" w:rsidP="00243085">
      <w:pPr>
        <w:spacing w:line="240" w:lineRule="auto"/>
        <w:rPr>
          <w:rFonts w:cstheme="minorHAnsi"/>
          <w:noProof/>
          <w:sz w:val="24"/>
          <w:szCs w:val="24"/>
        </w:rPr>
      </w:pPr>
      <w:r w:rsidRPr="001062D9">
        <w:rPr>
          <w:rFonts w:cstheme="minorHAnsi"/>
          <w:noProof/>
          <w:sz w:val="24"/>
          <w:szCs w:val="24"/>
        </w:rPr>
        <w:t>-</w:t>
      </w:r>
      <w:r w:rsidRPr="001062D9">
        <w:rPr>
          <w:rFonts w:cstheme="minorHAnsi"/>
          <w:b/>
          <w:noProof/>
          <w:sz w:val="24"/>
          <w:szCs w:val="24"/>
        </w:rPr>
        <w:t xml:space="preserve"> </w:t>
      </w:r>
      <w:r w:rsidRPr="001062D9">
        <w:rPr>
          <w:rFonts w:cstheme="minorHAnsi"/>
          <w:noProof/>
          <w:sz w:val="24"/>
          <w:szCs w:val="24"/>
        </w:rPr>
        <w:t>пропишем три картинки (дочерние элементы) в блоке &lt;</w:t>
      </w:r>
      <w:r w:rsidRPr="003C7DB9">
        <w:rPr>
          <w:rFonts w:cstheme="minorHAnsi"/>
          <w:noProof/>
          <w:sz w:val="24"/>
          <w:szCs w:val="24"/>
          <w:lang w:val="en-US"/>
        </w:rPr>
        <w:t>div</w:t>
      </w:r>
      <w:r w:rsidRPr="001062D9">
        <w:rPr>
          <w:rFonts w:cstheme="minorHAnsi"/>
          <w:noProof/>
          <w:sz w:val="24"/>
          <w:szCs w:val="24"/>
        </w:rPr>
        <w:t>&gt; (родительском)</w:t>
      </w:r>
      <w:r w:rsidR="003376D1" w:rsidRPr="001062D9">
        <w:rPr>
          <w:rFonts w:cstheme="minorHAnsi"/>
          <w:noProof/>
          <w:sz w:val="24"/>
          <w:szCs w:val="24"/>
        </w:rPr>
        <w:t>:</w:t>
      </w:r>
    </w:p>
    <w:p w:rsidR="003376D1" w:rsidRPr="003C7DB9" w:rsidRDefault="003376D1" w:rsidP="003376D1">
      <w:pPr>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FFFFFF"/>
          <w:sz w:val="20"/>
          <w:szCs w:val="20"/>
          <w:lang w:val="en-US" w:eastAsia="ru-RU"/>
        </w:rPr>
      </w:pPr>
      <w:r w:rsidRPr="003C7DB9">
        <w:rPr>
          <w:rFonts w:ascii="Courier New" w:eastAsia="Times New Roman" w:hAnsi="Courier New" w:cs="Courier New"/>
          <w:noProof/>
          <w:color w:val="E1EFFF"/>
          <w:sz w:val="20"/>
          <w:szCs w:val="20"/>
          <w:lang w:val="en-US" w:eastAsia="ru-RU"/>
        </w:rPr>
        <w:t>&lt;</w:t>
      </w:r>
      <w:r w:rsidRPr="003C7DB9">
        <w:rPr>
          <w:rFonts w:ascii="Courier New" w:eastAsia="Times New Roman" w:hAnsi="Courier New" w:cs="Courier New"/>
          <w:noProof/>
          <w:color w:val="9EFFFF"/>
          <w:sz w:val="20"/>
          <w:szCs w:val="20"/>
          <w:lang w:val="en-US" w:eastAsia="ru-RU"/>
        </w:rPr>
        <w:t>div</w:t>
      </w:r>
      <w:r w:rsidRPr="003C7DB9">
        <w:rPr>
          <w:rFonts w:ascii="Courier New" w:eastAsia="Times New Roman" w:hAnsi="Courier New" w:cs="Courier New"/>
          <w:noProof/>
          <w:color w:val="E1EFFF"/>
          <w:sz w:val="20"/>
          <w:szCs w:val="20"/>
          <w:lang w:val="en-US" w:eastAsia="ru-RU"/>
        </w:rPr>
        <w:t>&gt;</w:t>
      </w:r>
      <w:r w:rsidRPr="003C7DB9">
        <w:rPr>
          <w:rFonts w:ascii="Courier New" w:eastAsia="Times New Roman" w:hAnsi="Courier New" w:cs="Courier New"/>
          <w:noProof/>
          <w:color w:val="E1EFFF"/>
          <w:sz w:val="20"/>
          <w:szCs w:val="20"/>
          <w:lang w:val="en-US" w:eastAsia="ru-RU"/>
        </w:rPr>
        <w:br/>
        <w:t xml:space="preserve">    &lt;</w:t>
      </w:r>
      <w:r w:rsidRPr="003C7DB9">
        <w:rPr>
          <w:rFonts w:ascii="Courier New" w:eastAsia="Times New Roman" w:hAnsi="Courier New" w:cs="Courier New"/>
          <w:noProof/>
          <w:color w:val="9EFFFF"/>
          <w:sz w:val="20"/>
          <w:szCs w:val="20"/>
          <w:lang w:val="en-US" w:eastAsia="ru-RU"/>
        </w:rPr>
        <w:t xml:space="preserve">img </w:t>
      </w:r>
      <w:r w:rsidRPr="003C7DB9">
        <w:rPr>
          <w:rFonts w:ascii="Courier New" w:eastAsia="Times New Roman" w:hAnsi="Courier New" w:cs="Courier New"/>
          <w:noProof/>
          <w:color w:val="FFDD00"/>
          <w:sz w:val="20"/>
          <w:szCs w:val="20"/>
          <w:lang w:val="en-US" w:eastAsia="ru-RU"/>
        </w:rPr>
        <w:t>class=</w:t>
      </w:r>
      <w:r w:rsidRPr="003C7DB9">
        <w:rPr>
          <w:rFonts w:ascii="Courier New" w:eastAsia="Times New Roman" w:hAnsi="Courier New" w:cs="Courier New"/>
          <w:b/>
          <w:bCs/>
          <w:noProof/>
          <w:color w:val="3AD900"/>
          <w:sz w:val="20"/>
          <w:szCs w:val="20"/>
          <w:lang w:val="en-US" w:eastAsia="ru-RU"/>
        </w:rPr>
        <w:t xml:space="preserve">"absolute1" </w:t>
      </w:r>
      <w:r w:rsidRPr="003C7DB9">
        <w:rPr>
          <w:rFonts w:ascii="Courier New" w:eastAsia="Times New Roman" w:hAnsi="Courier New" w:cs="Courier New"/>
          <w:noProof/>
          <w:color w:val="FFDD00"/>
          <w:sz w:val="20"/>
          <w:szCs w:val="20"/>
          <w:lang w:val="en-US" w:eastAsia="ru-RU"/>
        </w:rPr>
        <w:t>src=</w:t>
      </w:r>
      <w:r w:rsidRPr="003C7DB9">
        <w:rPr>
          <w:rFonts w:ascii="Courier New" w:eastAsia="Times New Roman" w:hAnsi="Courier New" w:cs="Courier New"/>
          <w:b/>
          <w:bCs/>
          <w:noProof/>
          <w:color w:val="3AD900"/>
          <w:sz w:val="20"/>
          <w:szCs w:val="20"/>
          <w:lang w:val="en-US" w:eastAsia="ru-RU"/>
        </w:rPr>
        <w:t xml:space="preserve">"images/canary-wharf-london.jpg" </w:t>
      </w:r>
      <w:r w:rsidRPr="003C7DB9">
        <w:rPr>
          <w:rFonts w:ascii="Courier New" w:eastAsia="Times New Roman" w:hAnsi="Courier New" w:cs="Courier New"/>
          <w:noProof/>
          <w:color w:val="FFDD00"/>
          <w:sz w:val="20"/>
          <w:szCs w:val="20"/>
          <w:lang w:val="en-US" w:eastAsia="ru-RU"/>
        </w:rPr>
        <w:t>width=</w:t>
      </w:r>
      <w:r w:rsidRPr="003C7DB9">
        <w:rPr>
          <w:rFonts w:ascii="Courier New" w:eastAsia="Times New Roman" w:hAnsi="Courier New" w:cs="Courier New"/>
          <w:b/>
          <w:bCs/>
          <w:noProof/>
          <w:color w:val="3AD900"/>
          <w:sz w:val="20"/>
          <w:szCs w:val="20"/>
          <w:lang w:val="en-US" w:eastAsia="ru-RU"/>
        </w:rPr>
        <w:t>"200"</w:t>
      </w:r>
      <w:r w:rsidRPr="003C7DB9">
        <w:rPr>
          <w:rFonts w:ascii="Courier New" w:eastAsia="Times New Roman" w:hAnsi="Courier New" w:cs="Courier New"/>
          <w:noProof/>
          <w:color w:val="E1EFFF"/>
          <w:sz w:val="20"/>
          <w:szCs w:val="20"/>
          <w:lang w:val="en-US" w:eastAsia="ru-RU"/>
        </w:rPr>
        <w:t>&gt;</w:t>
      </w:r>
      <w:r w:rsidRPr="003C7DB9">
        <w:rPr>
          <w:rFonts w:ascii="Courier New" w:eastAsia="Times New Roman" w:hAnsi="Courier New" w:cs="Courier New"/>
          <w:noProof/>
          <w:color w:val="E1EFFF"/>
          <w:sz w:val="20"/>
          <w:szCs w:val="20"/>
          <w:lang w:val="en-US" w:eastAsia="ru-RU"/>
        </w:rPr>
        <w:br/>
        <w:t xml:space="preserve">    &lt;</w:t>
      </w:r>
      <w:r w:rsidRPr="003C7DB9">
        <w:rPr>
          <w:rFonts w:ascii="Courier New" w:eastAsia="Times New Roman" w:hAnsi="Courier New" w:cs="Courier New"/>
          <w:noProof/>
          <w:color w:val="9EFFFF"/>
          <w:sz w:val="20"/>
          <w:szCs w:val="20"/>
          <w:lang w:val="en-US" w:eastAsia="ru-RU"/>
        </w:rPr>
        <w:t xml:space="preserve">img </w:t>
      </w:r>
      <w:r w:rsidRPr="003C7DB9">
        <w:rPr>
          <w:rFonts w:ascii="Courier New" w:eastAsia="Times New Roman" w:hAnsi="Courier New" w:cs="Courier New"/>
          <w:noProof/>
          <w:color w:val="FFDD00"/>
          <w:sz w:val="20"/>
          <w:szCs w:val="20"/>
          <w:lang w:val="en-US" w:eastAsia="ru-RU"/>
        </w:rPr>
        <w:t>class=</w:t>
      </w:r>
      <w:r w:rsidRPr="003C7DB9">
        <w:rPr>
          <w:rFonts w:ascii="Courier New" w:eastAsia="Times New Roman" w:hAnsi="Courier New" w:cs="Courier New"/>
          <w:b/>
          <w:bCs/>
          <w:noProof/>
          <w:color w:val="3AD900"/>
          <w:sz w:val="20"/>
          <w:szCs w:val="20"/>
          <w:lang w:val="en-US" w:eastAsia="ru-RU"/>
        </w:rPr>
        <w:t xml:space="preserve">"absolute2" </w:t>
      </w:r>
      <w:r w:rsidRPr="003C7DB9">
        <w:rPr>
          <w:rFonts w:ascii="Courier New" w:eastAsia="Times New Roman" w:hAnsi="Courier New" w:cs="Courier New"/>
          <w:noProof/>
          <w:color w:val="FFDD00"/>
          <w:sz w:val="20"/>
          <w:szCs w:val="20"/>
          <w:lang w:val="en-US" w:eastAsia="ru-RU"/>
        </w:rPr>
        <w:t>src=</w:t>
      </w:r>
      <w:r w:rsidRPr="003C7DB9">
        <w:rPr>
          <w:rFonts w:ascii="Courier New" w:eastAsia="Times New Roman" w:hAnsi="Courier New" w:cs="Courier New"/>
          <w:b/>
          <w:bCs/>
          <w:noProof/>
          <w:color w:val="3AD900"/>
          <w:sz w:val="20"/>
          <w:szCs w:val="20"/>
          <w:lang w:val="en-US" w:eastAsia="ru-RU"/>
        </w:rPr>
        <w:t xml:space="preserve">"images/29.jpg" </w:t>
      </w:r>
      <w:r w:rsidRPr="003C7DB9">
        <w:rPr>
          <w:rFonts w:ascii="Courier New" w:eastAsia="Times New Roman" w:hAnsi="Courier New" w:cs="Courier New"/>
          <w:noProof/>
          <w:color w:val="FFDD00"/>
          <w:sz w:val="20"/>
          <w:szCs w:val="20"/>
          <w:lang w:val="en-US" w:eastAsia="ru-RU"/>
        </w:rPr>
        <w:t>width=</w:t>
      </w:r>
      <w:r w:rsidRPr="003C7DB9">
        <w:rPr>
          <w:rFonts w:ascii="Courier New" w:eastAsia="Times New Roman" w:hAnsi="Courier New" w:cs="Courier New"/>
          <w:b/>
          <w:bCs/>
          <w:noProof/>
          <w:color w:val="3AD900"/>
          <w:sz w:val="20"/>
          <w:szCs w:val="20"/>
          <w:lang w:val="en-US" w:eastAsia="ru-RU"/>
        </w:rPr>
        <w:t>"200"</w:t>
      </w:r>
      <w:r w:rsidRPr="003C7DB9">
        <w:rPr>
          <w:rFonts w:ascii="Courier New" w:eastAsia="Times New Roman" w:hAnsi="Courier New" w:cs="Courier New"/>
          <w:noProof/>
          <w:color w:val="E1EFFF"/>
          <w:sz w:val="20"/>
          <w:szCs w:val="20"/>
          <w:lang w:val="en-US" w:eastAsia="ru-RU"/>
        </w:rPr>
        <w:t>&gt;</w:t>
      </w:r>
      <w:r w:rsidRPr="003C7DB9">
        <w:rPr>
          <w:rFonts w:ascii="Courier New" w:eastAsia="Times New Roman" w:hAnsi="Courier New" w:cs="Courier New"/>
          <w:noProof/>
          <w:color w:val="E1EFFF"/>
          <w:sz w:val="20"/>
          <w:szCs w:val="20"/>
          <w:lang w:val="en-US" w:eastAsia="ru-RU"/>
        </w:rPr>
        <w:br/>
        <w:t xml:space="preserve">    &lt;</w:t>
      </w:r>
      <w:r w:rsidRPr="003C7DB9">
        <w:rPr>
          <w:rFonts w:ascii="Courier New" w:eastAsia="Times New Roman" w:hAnsi="Courier New" w:cs="Courier New"/>
          <w:noProof/>
          <w:color w:val="9EFFFF"/>
          <w:sz w:val="20"/>
          <w:szCs w:val="20"/>
          <w:lang w:val="en-US" w:eastAsia="ru-RU"/>
        </w:rPr>
        <w:t xml:space="preserve">img </w:t>
      </w:r>
      <w:r w:rsidRPr="003C7DB9">
        <w:rPr>
          <w:rFonts w:ascii="Courier New" w:eastAsia="Times New Roman" w:hAnsi="Courier New" w:cs="Courier New"/>
          <w:noProof/>
          <w:color w:val="FFDD00"/>
          <w:sz w:val="20"/>
          <w:szCs w:val="20"/>
          <w:lang w:val="en-US" w:eastAsia="ru-RU"/>
        </w:rPr>
        <w:t>class=</w:t>
      </w:r>
      <w:r w:rsidRPr="003C7DB9">
        <w:rPr>
          <w:rFonts w:ascii="Courier New" w:eastAsia="Times New Roman" w:hAnsi="Courier New" w:cs="Courier New"/>
          <w:b/>
          <w:bCs/>
          <w:noProof/>
          <w:color w:val="3AD900"/>
          <w:sz w:val="20"/>
          <w:szCs w:val="20"/>
          <w:lang w:val="en-US" w:eastAsia="ru-RU"/>
        </w:rPr>
        <w:t xml:space="preserve">"absolute3" </w:t>
      </w:r>
      <w:r w:rsidRPr="003C7DB9">
        <w:rPr>
          <w:rFonts w:ascii="Courier New" w:eastAsia="Times New Roman" w:hAnsi="Courier New" w:cs="Courier New"/>
          <w:noProof/>
          <w:color w:val="FFDD00"/>
          <w:sz w:val="20"/>
          <w:szCs w:val="20"/>
          <w:lang w:val="en-US" w:eastAsia="ru-RU"/>
        </w:rPr>
        <w:t>src=</w:t>
      </w:r>
      <w:r w:rsidRPr="003C7DB9">
        <w:rPr>
          <w:rFonts w:ascii="Courier New" w:eastAsia="Times New Roman" w:hAnsi="Courier New" w:cs="Courier New"/>
          <w:b/>
          <w:bCs/>
          <w:noProof/>
          <w:color w:val="3AD900"/>
          <w:sz w:val="20"/>
          <w:szCs w:val="20"/>
          <w:lang w:val="en-US" w:eastAsia="ru-RU"/>
        </w:rPr>
        <w:t xml:space="preserve">"images/00s.jpg" </w:t>
      </w:r>
      <w:r w:rsidRPr="003C7DB9">
        <w:rPr>
          <w:rFonts w:ascii="Courier New" w:eastAsia="Times New Roman" w:hAnsi="Courier New" w:cs="Courier New"/>
          <w:noProof/>
          <w:color w:val="FFDD00"/>
          <w:sz w:val="20"/>
          <w:szCs w:val="20"/>
          <w:lang w:val="en-US" w:eastAsia="ru-RU"/>
        </w:rPr>
        <w:t>width=</w:t>
      </w:r>
      <w:r w:rsidRPr="003C7DB9">
        <w:rPr>
          <w:rFonts w:ascii="Courier New" w:eastAsia="Times New Roman" w:hAnsi="Courier New" w:cs="Courier New"/>
          <w:b/>
          <w:bCs/>
          <w:noProof/>
          <w:color w:val="3AD900"/>
          <w:sz w:val="20"/>
          <w:szCs w:val="20"/>
          <w:lang w:val="en-US" w:eastAsia="ru-RU"/>
        </w:rPr>
        <w:t>"200"</w:t>
      </w:r>
      <w:r w:rsidRPr="003C7DB9">
        <w:rPr>
          <w:rFonts w:ascii="Courier New" w:eastAsia="Times New Roman" w:hAnsi="Courier New" w:cs="Courier New"/>
          <w:noProof/>
          <w:color w:val="E1EFFF"/>
          <w:sz w:val="20"/>
          <w:szCs w:val="20"/>
          <w:lang w:val="en-US" w:eastAsia="ru-RU"/>
        </w:rPr>
        <w:t>&gt;</w:t>
      </w:r>
      <w:r w:rsidRPr="003C7DB9">
        <w:rPr>
          <w:rFonts w:ascii="Courier New" w:eastAsia="Times New Roman" w:hAnsi="Courier New" w:cs="Courier New"/>
          <w:noProof/>
          <w:color w:val="E1EFFF"/>
          <w:sz w:val="20"/>
          <w:szCs w:val="20"/>
          <w:lang w:val="en-US" w:eastAsia="ru-RU"/>
        </w:rPr>
        <w:br/>
        <w:t>&lt;/</w:t>
      </w:r>
      <w:r w:rsidRPr="003C7DB9">
        <w:rPr>
          <w:rFonts w:ascii="Courier New" w:eastAsia="Times New Roman" w:hAnsi="Courier New" w:cs="Courier New"/>
          <w:noProof/>
          <w:color w:val="9EFFFF"/>
          <w:sz w:val="20"/>
          <w:szCs w:val="20"/>
          <w:lang w:val="en-US" w:eastAsia="ru-RU"/>
        </w:rPr>
        <w:t>div</w:t>
      </w:r>
      <w:r w:rsidRPr="003C7DB9">
        <w:rPr>
          <w:rFonts w:ascii="Courier New" w:eastAsia="Times New Roman" w:hAnsi="Courier New" w:cs="Courier New"/>
          <w:noProof/>
          <w:color w:val="E1EFFF"/>
          <w:sz w:val="20"/>
          <w:szCs w:val="20"/>
          <w:lang w:val="en-US" w:eastAsia="ru-RU"/>
        </w:rPr>
        <w:t>&gt;</w:t>
      </w:r>
    </w:p>
    <w:p w:rsidR="003376D1" w:rsidRPr="003C7DB9" w:rsidRDefault="003376D1" w:rsidP="00243085">
      <w:pPr>
        <w:spacing w:line="240" w:lineRule="auto"/>
        <w:rPr>
          <w:rFonts w:cstheme="minorHAnsi"/>
          <w:noProof/>
          <w:sz w:val="24"/>
          <w:szCs w:val="24"/>
          <w:lang w:val="en-US"/>
        </w:rPr>
      </w:pPr>
    </w:p>
    <w:p w:rsidR="00C23F4C" w:rsidRPr="001062D9" w:rsidRDefault="003376D1" w:rsidP="00243085">
      <w:pPr>
        <w:spacing w:line="240" w:lineRule="auto"/>
        <w:rPr>
          <w:rFonts w:cstheme="minorHAnsi"/>
          <w:noProof/>
          <w:sz w:val="24"/>
          <w:szCs w:val="24"/>
        </w:rPr>
      </w:pPr>
      <w:r w:rsidRPr="001062D9">
        <w:rPr>
          <w:rFonts w:cstheme="minorHAnsi"/>
          <w:noProof/>
          <w:sz w:val="24"/>
          <w:szCs w:val="24"/>
        </w:rPr>
        <w:t>- зададим</w:t>
      </w:r>
      <w:r w:rsidR="00C23F4C" w:rsidRPr="001062D9">
        <w:rPr>
          <w:rFonts w:cstheme="minorHAnsi"/>
          <w:noProof/>
          <w:sz w:val="24"/>
          <w:szCs w:val="24"/>
        </w:rPr>
        <w:t xml:space="preserve"> позиционирование </w:t>
      </w:r>
      <w:r w:rsidR="00C23F4C" w:rsidRPr="003C7DB9">
        <w:rPr>
          <w:rFonts w:cstheme="minorHAnsi"/>
          <w:b/>
          <w:noProof/>
          <w:sz w:val="24"/>
          <w:szCs w:val="24"/>
          <w:lang w:val="en-US"/>
        </w:rPr>
        <w:t>relative</w:t>
      </w:r>
      <w:r w:rsidR="00C23F4C" w:rsidRPr="001062D9">
        <w:rPr>
          <w:rFonts w:cstheme="minorHAnsi"/>
          <w:noProof/>
          <w:sz w:val="24"/>
          <w:szCs w:val="24"/>
        </w:rPr>
        <w:t xml:space="preserve"> родительскому элементу с помощью создания </w:t>
      </w:r>
      <w:r w:rsidR="00C23F4C" w:rsidRPr="003C7DB9">
        <w:rPr>
          <w:rFonts w:cstheme="minorHAnsi"/>
          <w:b/>
          <w:noProof/>
          <w:sz w:val="24"/>
          <w:szCs w:val="24"/>
          <w:lang w:val="en-US"/>
        </w:rPr>
        <w:t>class</w:t>
      </w:r>
      <w:r w:rsidR="00C23F4C" w:rsidRPr="001062D9">
        <w:rPr>
          <w:rFonts w:cstheme="minorHAnsi"/>
          <w:b/>
          <w:noProof/>
          <w:sz w:val="24"/>
          <w:szCs w:val="24"/>
        </w:rPr>
        <w:t>=”</w:t>
      </w:r>
      <w:r w:rsidR="00C23F4C" w:rsidRPr="003C7DB9">
        <w:rPr>
          <w:rFonts w:cstheme="minorHAnsi"/>
          <w:b/>
          <w:noProof/>
          <w:sz w:val="24"/>
          <w:szCs w:val="24"/>
          <w:lang w:val="en-US"/>
        </w:rPr>
        <w:t>relative</w:t>
      </w:r>
      <w:r w:rsidR="00C23F4C" w:rsidRPr="001062D9">
        <w:rPr>
          <w:rFonts w:cstheme="minorHAnsi"/>
          <w:b/>
          <w:noProof/>
          <w:sz w:val="24"/>
          <w:szCs w:val="24"/>
        </w:rPr>
        <w:t>”</w:t>
      </w:r>
      <w:r w:rsidR="00C23F4C" w:rsidRPr="001062D9">
        <w:rPr>
          <w:rFonts w:cstheme="minorHAnsi"/>
          <w:noProof/>
          <w:sz w:val="24"/>
          <w:szCs w:val="24"/>
        </w:rPr>
        <w:t xml:space="preserve"> в </w:t>
      </w:r>
      <w:r w:rsidR="00C23F4C" w:rsidRPr="001062D9">
        <w:rPr>
          <w:rFonts w:cstheme="minorHAnsi"/>
          <w:b/>
          <w:noProof/>
          <w:sz w:val="24"/>
          <w:szCs w:val="24"/>
        </w:rPr>
        <w:t>&lt;</w:t>
      </w:r>
      <w:r w:rsidR="00C23F4C" w:rsidRPr="003C7DB9">
        <w:rPr>
          <w:rFonts w:cstheme="minorHAnsi"/>
          <w:b/>
          <w:noProof/>
          <w:sz w:val="24"/>
          <w:szCs w:val="24"/>
          <w:lang w:val="en-US"/>
        </w:rPr>
        <w:t>div</w:t>
      </w:r>
      <w:r w:rsidR="00C23F4C" w:rsidRPr="001062D9">
        <w:rPr>
          <w:rFonts w:cstheme="minorHAnsi"/>
          <w:b/>
          <w:noProof/>
          <w:sz w:val="24"/>
          <w:szCs w:val="24"/>
        </w:rPr>
        <w:t>&gt;</w:t>
      </w:r>
      <w:r w:rsidR="00C23F4C" w:rsidRPr="001062D9">
        <w:rPr>
          <w:rFonts w:cstheme="minorHAnsi"/>
          <w:noProof/>
          <w:sz w:val="24"/>
          <w:szCs w:val="24"/>
        </w:rPr>
        <w:t xml:space="preserve"> и указываем</w:t>
      </w:r>
      <w:r w:rsidR="00393965" w:rsidRPr="001062D9">
        <w:rPr>
          <w:rFonts w:cstheme="minorHAnsi"/>
          <w:noProof/>
          <w:sz w:val="24"/>
          <w:szCs w:val="24"/>
        </w:rPr>
        <w:t xml:space="preserve"> в </w:t>
      </w:r>
      <w:r w:rsidR="00393965" w:rsidRPr="003C7DB9">
        <w:rPr>
          <w:rFonts w:cstheme="minorHAnsi"/>
          <w:noProof/>
          <w:sz w:val="24"/>
          <w:szCs w:val="24"/>
          <w:lang w:val="en-US"/>
        </w:rPr>
        <w:t>CSS</w:t>
      </w:r>
      <w:r w:rsidR="00393965" w:rsidRPr="001062D9">
        <w:rPr>
          <w:rFonts w:cstheme="minorHAnsi"/>
          <w:noProof/>
          <w:sz w:val="24"/>
          <w:szCs w:val="24"/>
        </w:rPr>
        <w:t>-коде</w:t>
      </w:r>
      <w:r w:rsidR="00C23F4C" w:rsidRPr="001062D9">
        <w:rPr>
          <w:rFonts w:cstheme="minorHAnsi"/>
          <w:noProof/>
          <w:sz w:val="24"/>
          <w:szCs w:val="24"/>
        </w:rPr>
        <w:t>:</w:t>
      </w:r>
    </w:p>
    <w:p w:rsidR="003376D1" w:rsidRPr="001062D9" w:rsidRDefault="00C23F4C" w:rsidP="00243085">
      <w:pPr>
        <w:spacing w:line="240" w:lineRule="auto"/>
        <w:rPr>
          <w:rFonts w:cstheme="minorHAnsi"/>
          <w:noProof/>
          <w:sz w:val="24"/>
          <w:szCs w:val="24"/>
        </w:rPr>
      </w:pPr>
      <w:r w:rsidRPr="001062D9">
        <w:rPr>
          <w:rFonts w:cstheme="minorHAnsi"/>
          <w:noProof/>
          <w:sz w:val="24"/>
          <w:szCs w:val="24"/>
        </w:rPr>
        <w:t xml:space="preserve"> </w:t>
      </w:r>
    </w:p>
    <w:p w:rsidR="00C23F4C" w:rsidRPr="003C7DB9" w:rsidRDefault="00C23F4C" w:rsidP="00243085">
      <w:pPr>
        <w:spacing w:line="240" w:lineRule="auto"/>
        <w:rPr>
          <w:rFonts w:cstheme="minorHAnsi"/>
          <w:noProof/>
          <w:sz w:val="24"/>
          <w:szCs w:val="24"/>
          <w:lang w:val="en-US"/>
        </w:rPr>
      </w:pPr>
      <w:r w:rsidRPr="003C7DB9">
        <w:rPr>
          <w:rFonts w:cstheme="minorHAnsi"/>
          <w:b/>
          <w:noProof/>
          <w:sz w:val="24"/>
          <w:szCs w:val="24"/>
          <w:lang w:val="en-US"/>
        </w:rPr>
        <w:t>.relative{</w:t>
      </w:r>
    </w:p>
    <w:p w:rsidR="003376D1" w:rsidRPr="003C7DB9" w:rsidRDefault="00C23F4C" w:rsidP="00243085">
      <w:pPr>
        <w:spacing w:line="240" w:lineRule="auto"/>
        <w:rPr>
          <w:rFonts w:cstheme="minorHAnsi"/>
          <w:b/>
          <w:noProof/>
          <w:sz w:val="24"/>
          <w:szCs w:val="24"/>
          <w:lang w:val="en-US"/>
        </w:rPr>
      </w:pPr>
      <w:r w:rsidRPr="003C7DB9">
        <w:rPr>
          <w:rFonts w:cstheme="minorHAnsi"/>
          <w:b/>
          <w:noProof/>
          <w:sz w:val="24"/>
          <w:szCs w:val="24"/>
          <w:lang w:val="en-US"/>
        </w:rPr>
        <w:lastRenderedPageBreak/>
        <w:t>position</w:t>
      </w:r>
      <w:r w:rsidR="003376D1" w:rsidRPr="003C7DB9">
        <w:rPr>
          <w:rFonts w:cstheme="minorHAnsi"/>
          <w:b/>
          <w:noProof/>
          <w:sz w:val="24"/>
          <w:szCs w:val="24"/>
          <w:lang w:val="en-US"/>
        </w:rPr>
        <w:t>: relative;</w:t>
      </w:r>
    </w:p>
    <w:p w:rsidR="003376D1" w:rsidRPr="003C7DB9" w:rsidRDefault="00C23F4C" w:rsidP="00243085">
      <w:pPr>
        <w:spacing w:line="240" w:lineRule="auto"/>
        <w:rPr>
          <w:rFonts w:cstheme="minorHAnsi"/>
          <w:b/>
          <w:noProof/>
          <w:sz w:val="24"/>
          <w:szCs w:val="24"/>
          <w:lang w:val="en-US"/>
        </w:rPr>
      </w:pPr>
      <w:r w:rsidRPr="003C7DB9">
        <w:rPr>
          <w:rFonts w:cstheme="minorHAnsi"/>
          <w:b/>
          <w:noProof/>
          <w:sz w:val="24"/>
          <w:szCs w:val="24"/>
          <w:lang w:val="en-US"/>
        </w:rPr>
        <w:t xml:space="preserve"> }</w:t>
      </w:r>
      <w:r w:rsidR="003376D1" w:rsidRPr="003C7DB9">
        <w:rPr>
          <w:rFonts w:cstheme="minorHAnsi"/>
          <w:b/>
          <w:noProof/>
          <w:sz w:val="24"/>
          <w:szCs w:val="24"/>
          <w:lang w:val="en-US"/>
        </w:rPr>
        <w:t xml:space="preserve"> </w:t>
      </w:r>
    </w:p>
    <w:p w:rsidR="003376D1" w:rsidRPr="001062D9" w:rsidRDefault="003376D1" w:rsidP="00243085">
      <w:pPr>
        <w:spacing w:line="240" w:lineRule="auto"/>
        <w:rPr>
          <w:rFonts w:cstheme="minorHAnsi"/>
          <w:noProof/>
          <w:sz w:val="24"/>
          <w:szCs w:val="24"/>
        </w:rPr>
      </w:pPr>
      <w:r w:rsidRPr="003C7DB9">
        <w:rPr>
          <w:rFonts w:cstheme="minorHAnsi"/>
          <w:noProof/>
          <w:sz w:val="24"/>
          <w:szCs w:val="24"/>
          <w:lang w:val="en-US"/>
        </w:rPr>
        <w:t xml:space="preserve">в стилях </w:t>
      </w:r>
      <w:r w:rsidRPr="003C7DB9">
        <w:rPr>
          <w:rFonts w:cstheme="minorHAnsi"/>
          <w:b/>
          <w:noProof/>
          <w:sz w:val="24"/>
          <w:szCs w:val="24"/>
          <w:lang w:val="en-US"/>
        </w:rPr>
        <w:t>CSS</w:t>
      </w:r>
      <w:r w:rsidRPr="003C7DB9">
        <w:rPr>
          <w:rFonts w:cstheme="minorHAnsi"/>
          <w:noProof/>
          <w:sz w:val="24"/>
          <w:szCs w:val="24"/>
          <w:lang w:val="en-US"/>
        </w:rPr>
        <w:t xml:space="preserve"> &lt;</w:t>
      </w:r>
      <w:r w:rsidRPr="003C7DB9">
        <w:rPr>
          <w:rFonts w:cstheme="minorHAnsi"/>
          <w:b/>
          <w:noProof/>
          <w:sz w:val="24"/>
          <w:szCs w:val="24"/>
          <w:lang w:val="en-US"/>
        </w:rPr>
        <w:t>style</w:t>
      </w:r>
      <w:r w:rsidRPr="003C7DB9">
        <w:rPr>
          <w:rFonts w:cstheme="minorHAnsi"/>
          <w:noProof/>
          <w:sz w:val="24"/>
          <w:szCs w:val="24"/>
          <w:lang w:val="en-US"/>
        </w:rPr>
        <w:t xml:space="preserve">&gt;. </w:t>
      </w:r>
      <w:r w:rsidRPr="001062D9">
        <w:rPr>
          <w:rFonts w:cstheme="minorHAnsi"/>
          <w:noProof/>
          <w:sz w:val="24"/>
          <w:szCs w:val="24"/>
        </w:rPr>
        <w:t xml:space="preserve">Для наглядности я ему добавил отступы от собственной позиции. </w:t>
      </w:r>
    </w:p>
    <w:p w:rsidR="003376D1" w:rsidRPr="003C7DB9" w:rsidRDefault="003376D1" w:rsidP="003376D1">
      <w:pPr>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FFFFFF"/>
          <w:sz w:val="20"/>
          <w:szCs w:val="20"/>
          <w:lang w:val="en-US" w:eastAsia="ru-RU"/>
        </w:rPr>
      </w:pPr>
      <w:r w:rsidRPr="003C7DB9">
        <w:rPr>
          <w:rFonts w:ascii="Courier New" w:eastAsia="Times New Roman" w:hAnsi="Courier New" w:cs="Courier New"/>
          <w:noProof/>
          <w:color w:val="E1EFFF"/>
          <w:sz w:val="20"/>
          <w:szCs w:val="20"/>
          <w:lang w:val="en-US" w:eastAsia="ru-RU"/>
        </w:rPr>
        <w:t>&lt;</w:t>
      </w:r>
      <w:r w:rsidRPr="003C7DB9">
        <w:rPr>
          <w:rFonts w:ascii="Courier New" w:eastAsia="Times New Roman" w:hAnsi="Courier New" w:cs="Courier New"/>
          <w:noProof/>
          <w:color w:val="9EFFFF"/>
          <w:sz w:val="20"/>
          <w:szCs w:val="20"/>
          <w:lang w:val="en-US" w:eastAsia="ru-RU"/>
        </w:rPr>
        <w:t>head</w:t>
      </w:r>
      <w:r w:rsidRPr="003C7DB9">
        <w:rPr>
          <w:rFonts w:ascii="Courier New" w:eastAsia="Times New Roman" w:hAnsi="Courier New" w:cs="Courier New"/>
          <w:noProof/>
          <w:color w:val="E1EFFF"/>
          <w:sz w:val="20"/>
          <w:szCs w:val="20"/>
          <w:lang w:val="en-US" w:eastAsia="ru-RU"/>
        </w:rPr>
        <w:t>&gt;</w:t>
      </w:r>
      <w:r w:rsidRPr="003C7DB9">
        <w:rPr>
          <w:rFonts w:ascii="Courier New" w:eastAsia="Times New Roman" w:hAnsi="Courier New" w:cs="Courier New"/>
          <w:noProof/>
          <w:color w:val="E1EFFF"/>
          <w:sz w:val="20"/>
          <w:szCs w:val="20"/>
          <w:lang w:val="en-US" w:eastAsia="ru-RU"/>
        </w:rPr>
        <w:br/>
        <w:t xml:space="preserve">    &lt;</w:t>
      </w:r>
      <w:r w:rsidRPr="003C7DB9">
        <w:rPr>
          <w:rFonts w:ascii="Courier New" w:eastAsia="Times New Roman" w:hAnsi="Courier New" w:cs="Courier New"/>
          <w:noProof/>
          <w:color w:val="9EFFFF"/>
          <w:sz w:val="20"/>
          <w:szCs w:val="20"/>
          <w:lang w:val="en-US" w:eastAsia="ru-RU"/>
        </w:rPr>
        <w:t xml:space="preserve">meta </w:t>
      </w:r>
      <w:r w:rsidRPr="003C7DB9">
        <w:rPr>
          <w:rFonts w:ascii="Courier New" w:eastAsia="Times New Roman" w:hAnsi="Courier New" w:cs="Courier New"/>
          <w:noProof/>
          <w:color w:val="FFDD00"/>
          <w:sz w:val="20"/>
          <w:szCs w:val="20"/>
          <w:lang w:val="en-US" w:eastAsia="ru-RU"/>
        </w:rPr>
        <w:t>charset=</w:t>
      </w:r>
      <w:r w:rsidRPr="003C7DB9">
        <w:rPr>
          <w:rFonts w:ascii="Courier New" w:eastAsia="Times New Roman" w:hAnsi="Courier New" w:cs="Courier New"/>
          <w:b/>
          <w:bCs/>
          <w:noProof/>
          <w:color w:val="3AD900"/>
          <w:sz w:val="20"/>
          <w:szCs w:val="20"/>
          <w:lang w:val="en-US" w:eastAsia="ru-RU"/>
        </w:rPr>
        <w:t>"UTF-8"</w:t>
      </w:r>
      <w:r w:rsidRPr="003C7DB9">
        <w:rPr>
          <w:rFonts w:ascii="Courier New" w:eastAsia="Times New Roman" w:hAnsi="Courier New" w:cs="Courier New"/>
          <w:noProof/>
          <w:color w:val="E1EFFF"/>
          <w:sz w:val="20"/>
          <w:szCs w:val="20"/>
          <w:lang w:val="en-US" w:eastAsia="ru-RU"/>
        </w:rPr>
        <w:t>&gt;</w:t>
      </w:r>
      <w:r w:rsidRPr="003C7DB9">
        <w:rPr>
          <w:rFonts w:ascii="Courier New" w:eastAsia="Times New Roman" w:hAnsi="Courier New" w:cs="Courier New"/>
          <w:noProof/>
          <w:color w:val="E1EFFF"/>
          <w:sz w:val="20"/>
          <w:szCs w:val="20"/>
          <w:lang w:val="en-US" w:eastAsia="ru-RU"/>
        </w:rPr>
        <w:br/>
      </w:r>
      <w:r w:rsidRPr="003C7DB9">
        <w:rPr>
          <w:rFonts w:ascii="Courier New" w:eastAsia="Times New Roman" w:hAnsi="Courier New" w:cs="Courier New"/>
          <w:noProof/>
          <w:color w:val="E1EFFF"/>
          <w:sz w:val="20"/>
          <w:szCs w:val="20"/>
          <w:lang w:val="en-US" w:eastAsia="ru-RU"/>
        </w:rPr>
        <w:br/>
        <w:t xml:space="preserve">    &lt;</w:t>
      </w:r>
      <w:r w:rsidRPr="003C7DB9">
        <w:rPr>
          <w:rFonts w:ascii="Courier New" w:eastAsia="Times New Roman" w:hAnsi="Courier New" w:cs="Courier New"/>
          <w:noProof/>
          <w:color w:val="9EFFFF"/>
          <w:sz w:val="20"/>
          <w:szCs w:val="20"/>
          <w:lang w:val="en-US" w:eastAsia="ru-RU"/>
        </w:rPr>
        <w:t xml:space="preserve">style </w:t>
      </w:r>
      <w:r w:rsidRPr="003C7DB9">
        <w:rPr>
          <w:rFonts w:ascii="Courier New" w:eastAsia="Times New Roman" w:hAnsi="Courier New" w:cs="Courier New"/>
          <w:noProof/>
          <w:color w:val="FFDD00"/>
          <w:sz w:val="20"/>
          <w:szCs w:val="20"/>
          <w:lang w:val="en-US" w:eastAsia="ru-RU"/>
        </w:rPr>
        <w:t>type=</w:t>
      </w:r>
      <w:r w:rsidRPr="003C7DB9">
        <w:rPr>
          <w:rFonts w:ascii="Courier New" w:eastAsia="Times New Roman" w:hAnsi="Courier New" w:cs="Courier New"/>
          <w:b/>
          <w:bCs/>
          <w:noProof/>
          <w:color w:val="3AD900"/>
          <w:sz w:val="20"/>
          <w:szCs w:val="20"/>
          <w:lang w:val="en-US" w:eastAsia="ru-RU"/>
        </w:rPr>
        <w:t>"text/css"</w:t>
      </w:r>
      <w:r w:rsidRPr="003C7DB9">
        <w:rPr>
          <w:rFonts w:ascii="Courier New" w:eastAsia="Times New Roman" w:hAnsi="Courier New" w:cs="Courier New"/>
          <w:noProof/>
          <w:color w:val="E1EFFF"/>
          <w:sz w:val="20"/>
          <w:szCs w:val="20"/>
          <w:lang w:val="en-US" w:eastAsia="ru-RU"/>
        </w:rPr>
        <w:t>&gt;</w:t>
      </w:r>
      <w:r w:rsidRPr="003C7DB9">
        <w:rPr>
          <w:rFonts w:ascii="Courier New" w:eastAsia="Times New Roman" w:hAnsi="Courier New" w:cs="Courier New"/>
          <w:noProof/>
          <w:color w:val="E1EFFF"/>
          <w:sz w:val="20"/>
          <w:szCs w:val="20"/>
          <w:lang w:val="en-US" w:eastAsia="ru-RU"/>
        </w:rPr>
        <w:br/>
      </w:r>
      <w:r w:rsidRPr="003C7DB9">
        <w:rPr>
          <w:rFonts w:ascii="Courier New" w:eastAsia="Times New Roman" w:hAnsi="Courier New" w:cs="Courier New"/>
          <w:noProof/>
          <w:color w:val="E1EFFF"/>
          <w:sz w:val="20"/>
          <w:szCs w:val="20"/>
          <w:lang w:val="en-US" w:eastAsia="ru-RU"/>
        </w:rPr>
        <w:br/>
        <w:t xml:space="preserve">        .</w:t>
      </w:r>
      <w:r w:rsidRPr="003C7DB9">
        <w:rPr>
          <w:rFonts w:ascii="Courier New" w:eastAsia="Times New Roman" w:hAnsi="Courier New" w:cs="Courier New"/>
          <w:noProof/>
          <w:color w:val="FFDD00"/>
          <w:sz w:val="20"/>
          <w:szCs w:val="20"/>
          <w:lang w:val="en-US" w:eastAsia="ru-RU"/>
        </w:rPr>
        <w:t>relative</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E1EFFF"/>
          <w:sz w:val="20"/>
          <w:szCs w:val="20"/>
          <w:lang w:val="en-US" w:eastAsia="ru-RU"/>
        </w:rPr>
        <w:br/>
        <w:t xml:space="preserve">            </w:t>
      </w:r>
      <w:r w:rsidRPr="003C7DB9">
        <w:rPr>
          <w:rFonts w:ascii="Courier New" w:eastAsia="Times New Roman" w:hAnsi="Courier New" w:cs="Courier New"/>
          <w:noProof/>
          <w:color w:val="80FFBB"/>
          <w:sz w:val="20"/>
          <w:szCs w:val="20"/>
          <w:lang w:val="en-US" w:eastAsia="ru-RU"/>
        </w:rPr>
        <w:t>position</w:t>
      </w:r>
      <w:r w:rsidRPr="003C7DB9">
        <w:rPr>
          <w:rFonts w:ascii="Courier New" w:eastAsia="Times New Roman" w:hAnsi="Courier New" w:cs="Courier New"/>
          <w:noProof/>
          <w:color w:val="FFFFFF"/>
          <w:sz w:val="20"/>
          <w:szCs w:val="20"/>
          <w:lang w:val="en-US" w:eastAsia="ru-RU"/>
        </w:rPr>
        <w:t xml:space="preserve">: </w:t>
      </w:r>
      <w:r w:rsidRPr="003C7DB9">
        <w:rPr>
          <w:rFonts w:ascii="Courier New" w:eastAsia="Times New Roman" w:hAnsi="Courier New" w:cs="Courier New"/>
          <w:b/>
          <w:bCs/>
          <w:noProof/>
          <w:color w:val="68E868"/>
          <w:sz w:val="20"/>
          <w:szCs w:val="20"/>
          <w:lang w:val="en-US" w:eastAsia="ru-RU"/>
        </w:rPr>
        <w:t>relative</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E1EFFF"/>
          <w:sz w:val="20"/>
          <w:szCs w:val="20"/>
          <w:lang w:val="en-US" w:eastAsia="ru-RU"/>
        </w:rPr>
        <w:br/>
        <w:t xml:space="preserve">            </w:t>
      </w:r>
      <w:r w:rsidRPr="003C7DB9">
        <w:rPr>
          <w:rFonts w:ascii="Courier New" w:eastAsia="Times New Roman" w:hAnsi="Courier New" w:cs="Courier New"/>
          <w:noProof/>
          <w:color w:val="80FFBB"/>
          <w:sz w:val="20"/>
          <w:szCs w:val="20"/>
          <w:lang w:val="en-US" w:eastAsia="ru-RU"/>
        </w:rPr>
        <w:t>top</w:t>
      </w:r>
      <w:r w:rsidRPr="003C7DB9">
        <w:rPr>
          <w:rFonts w:ascii="Courier New" w:eastAsia="Times New Roman" w:hAnsi="Courier New" w:cs="Courier New"/>
          <w:noProof/>
          <w:color w:val="FFFFFF"/>
          <w:sz w:val="20"/>
          <w:szCs w:val="20"/>
          <w:lang w:val="en-US" w:eastAsia="ru-RU"/>
        </w:rPr>
        <w:t>:</w:t>
      </w:r>
      <w:r w:rsidRPr="003C7DB9">
        <w:rPr>
          <w:rFonts w:ascii="Courier New" w:eastAsia="Times New Roman" w:hAnsi="Courier New" w:cs="Courier New"/>
          <w:noProof/>
          <w:color w:val="FF628C"/>
          <w:sz w:val="20"/>
          <w:szCs w:val="20"/>
          <w:lang w:val="en-US" w:eastAsia="ru-RU"/>
        </w:rPr>
        <w:t>50</w:t>
      </w:r>
      <w:r w:rsidRPr="003C7DB9">
        <w:rPr>
          <w:rFonts w:ascii="Courier New" w:eastAsia="Times New Roman" w:hAnsi="Courier New" w:cs="Courier New"/>
          <w:b/>
          <w:bCs/>
          <w:noProof/>
          <w:color w:val="68E868"/>
          <w:sz w:val="20"/>
          <w:szCs w:val="20"/>
          <w:lang w:val="en-US" w:eastAsia="ru-RU"/>
        </w:rPr>
        <w:t>px</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E1EFFF"/>
          <w:sz w:val="20"/>
          <w:szCs w:val="20"/>
          <w:lang w:val="en-US" w:eastAsia="ru-RU"/>
        </w:rPr>
        <w:br/>
        <w:t xml:space="preserve">            </w:t>
      </w:r>
      <w:r w:rsidRPr="003C7DB9">
        <w:rPr>
          <w:rFonts w:ascii="Courier New" w:eastAsia="Times New Roman" w:hAnsi="Courier New" w:cs="Courier New"/>
          <w:noProof/>
          <w:color w:val="80FFBB"/>
          <w:sz w:val="20"/>
          <w:szCs w:val="20"/>
          <w:lang w:val="en-US" w:eastAsia="ru-RU"/>
        </w:rPr>
        <w:t>left</w:t>
      </w:r>
      <w:r w:rsidRPr="003C7DB9">
        <w:rPr>
          <w:rFonts w:ascii="Courier New" w:eastAsia="Times New Roman" w:hAnsi="Courier New" w:cs="Courier New"/>
          <w:noProof/>
          <w:color w:val="FFFFFF"/>
          <w:sz w:val="20"/>
          <w:szCs w:val="20"/>
          <w:lang w:val="en-US" w:eastAsia="ru-RU"/>
        </w:rPr>
        <w:t>:</w:t>
      </w:r>
      <w:r w:rsidRPr="003C7DB9">
        <w:rPr>
          <w:rFonts w:ascii="Courier New" w:eastAsia="Times New Roman" w:hAnsi="Courier New" w:cs="Courier New"/>
          <w:noProof/>
          <w:color w:val="FF628C"/>
          <w:sz w:val="20"/>
          <w:szCs w:val="20"/>
          <w:lang w:val="en-US" w:eastAsia="ru-RU"/>
        </w:rPr>
        <w:t>150</w:t>
      </w:r>
      <w:r w:rsidRPr="003C7DB9">
        <w:rPr>
          <w:rFonts w:ascii="Courier New" w:eastAsia="Times New Roman" w:hAnsi="Courier New" w:cs="Courier New"/>
          <w:b/>
          <w:bCs/>
          <w:noProof/>
          <w:color w:val="68E868"/>
          <w:sz w:val="20"/>
          <w:szCs w:val="20"/>
          <w:lang w:val="en-US" w:eastAsia="ru-RU"/>
        </w:rPr>
        <w:t>px</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E1EFFF"/>
          <w:sz w:val="20"/>
          <w:szCs w:val="20"/>
          <w:lang w:val="en-US" w:eastAsia="ru-RU"/>
        </w:rPr>
        <w:br/>
        <w:t xml:space="preserve">        }</w:t>
      </w:r>
      <w:r w:rsidRPr="003C7DB9">
        <w:rPr>
          <w:rFonts w:ascii="Courier New" w:eastAsia="Times New Roman" w:hAnsi="Courier New" w:cs="Courier New"/>
          <w:noProof/>
          <w:color w:val="E1EFFF"/>
          <w:sz w:val="20"/>
          <w:szCs w:val="20"/>
          <w:lang w:val="en-US" w:eastAsia="ru-RU"/>
        </w:rPr>
        <w:br/>
      </w:r>
      <w:r w:rsidRPr="003C7DB9">
        <w:rPr>
          <w:rFonts w:ascii="Courier New" w:eastAsia="Times New Roman" w:hAnsi="Courier New" w:cs="Courier New"/>
          <w:noProof/>
          <w:color w:val="E1EFFF"/>
          <w:sz w:val="20"/>
          <w:szCs w:val="20"/>
          <w:lang w:val="en-US" w:eastAsia="ru-RU"/>
        </w:rPr>
        <w:br/>
        <w:t xml:space="preserve">    &lt;/</w:t>
      </w:r>
      <w:r w:rsidRPr="003C7DB9">
        <w:rPr>
          <w:rFonts w:ascii="Courier New" w:eastAsia="Times New Roman" w:hAnsi="Courier New" w:cs="Courier New"/>
          <w:noProof/>
          <w:color w:val="9EFFFF"/>
          <w:sz w:val="20"/>
          <w:szCs w:val="20"/>
          <w:lang w:val="en-US" w:eastAsia="ru-RU"/>
        </w:rPr>
        <w:t>style</w:t>
      </w:r>
      <w:r w:rsidRPr="003C7DB9">
        <w:rPr>
          <w:rFonts w:ascii="Courier New" w:eastAsia="Times New Roman" w:hAnsi="Courier New" w:cs="Courier New"/>
          <w:noProof/>
          <w:color w:val="E1EFFF"/>
          <w:sz w:val="20"/>
          <w:szCs w:val="20"/>
          <w:lang w:val="en-US" w:eastAsia="ru-RU"/>
        </w:rPr>
        <w:t>&gt;</w:t>
      </w:r>
      <w:r w:rsidRPr="003C7DB9">
        <w:rPr>
          <w:rFonts w:ascii="Courier New" w:eastAsia="Times New Roman" w:hAnsi="Courier New" w:cs="Courier New"/>
          <w:noProof/>
          <w:color w:val="E1EFFF"/>
          <w:sz w:val="20"/>
          <w:szCs w:val="20"/>
          <w:lang w:val="en-US" w:eastAsia="ru-RU"/>
        </w:rPr>
        <w:br/>
        <w:t>&lt;/</w:t>
      </w:r>
      <w:r w:rsidRPr="003C7DB9">
        <w:rPr>
          <w:rFonts w:ascii="Courier New" w:eastAsia="Times New Roman" w:hAnsi="Courier New" w:cs="Courier New"/>
          <w:noProof/>
          <w:color w:val="9EFFFF"/>
          <w:sz w:val="20"/>
          <w:szCs w:val="20"/>
          <w:lang w:val="en-US" w:eastAsia="ru-RU"/>
        </w:rPr>
        <w:t>head</w:t>
      </w:r>
      <w:r w:rsidRPr="003C7DB9">
        <w:rPr>
          <w:rFonts w:ascii="Courier New" w:eastAsia="Times New Roman" w:hAnsi="Courier New" w:cs="Courier New"/>
          <w:noProof/>
          <w:color w:val="E1EFFF"/>
          <w:sz w:val="20"/>
          <w:szCs w:val="20"/>
          <w:lang w:val="en-US" w:eastAsia="ru-RU"/>
        </w:rPr>
        <w:t>&gt;</w:t>
      </w:r>
      <w:r w:rsidRPr="003C7DB9">
        <w:rPr>
          <w:rFonts w:ascii="Courier New" w:eastAsia="Times New Roman" w:hAnsi="Courier New" w:cs="Courier New"/>
          <w:noProof/>
          <w:color w:val="E1EFFF"/>
          <w:sz w:val="20"/>
          <w:szCs w:val="20"/>
          <w:lang w:val="en-US" w:eastAsia="ru-RU"/>
        </w:rPr>
        <w:br/>
      </w:r>
      <w:r w:rsidRPr="003C7DB9">
        <w:rPr>
          <w:rFonts w:ascii="Courier New" w:eastAsia="Times New Roman" w:hAnsi="Courier New" w:cs="Courier New"/>
          <w:noProof/>
          <w:color w:val="E1EFFF"/>
          <w:sz w:val="20"/>
          <w:szCs w:val="20"/>
          <w:lang w:val="en-US" w:eastAsia="ru-RU"/>
        </w:rPr>
        <w:br/>
        <w:t>&lt;</w:t>
      </w:r>
      <w:r w:rsidRPr="003C7DB9">
        <w:rPr>
          <w:rFonts w:ascii="Courier New" w:eastAsia="Times New Roman" w:hAnsi="Courier New" w:cs="Courier New"/>
          <w:noProof/>
          <w:color w:val="9EFFFF"/>
          <w:sz w:val="20"/>
          <w:szCs w:val="20"/>
          <w:lang w:val="en-US" w:eastAsia="ru-RU"/>
        </w:rPr>
        <w:t>body</w:t>
      </w:r>
      <w:r w:rsidRPr="003C7DB9">
        <w:rPr>
          <w:rFonts w:ascii="Courier New" w:eastAsia="Times New Roman" w:hAnsi="Courier New" w:cs="Courier New"/>
          <w:noProof/>
          <w:color w:val="E1EFFF"/>
          <w:sz w:val="20"/>
          <w:szCs w:val="20"/>
          <w:lang w:val="en-US" w:eastAsia="ru-RU"/>
        </w:rPr>
        <w:t>&gt;</w:t>
      </w:r>
      <w:r w:rsidRPr="003C7DB9">
        <w:rPr>
          <w:rFonts w:ascii="Courier New" w:eastAsia="Times New Roman" w:hAnsi="Courier New" w:cs="Courier New"/>
          <w:noProof/>
          <w:color w:val="E1EFFF"/>
          <w:sz w:val="20"/>
          <w:szCs w:val="20"/>
          <w:lang w:val="en-US" w:eastAsia="ru-RU"/>
        </w:rPr>
        <w:br/>
        <w:t>&lt;</w:t>
      </w:r>
      <w:r w:rsidRPr="003C7DB9">
        <w:rPr>
          <w:rFonts w:ascii="Courier New" w:eastAsia="Times New Roman" w:hAnsi="Courier New" w:cs="Courier New"/>
          <w:noProof/>
          <w:color w:val="9EFFFF"/>
          <w:sz w:val="20"/>
          <w:szCs w:val="20"/>
          <w:lang w:val="en-US" w:eastAsia="ru-RU"/>
        </w:rPr>
        <w:t xml:space="preserve">div </w:t>
      </w:r>
      <w:r w:rsidRPr="003C7DB9">
        <w:rPr>
          <w:rFonts w:ascii="Courier New" w:eastAsia="Times New Roman" w:hAnsi="Courier New" w:cs="Courier New"/>
          <w:noProof/>
          <w:color w:val="FFDD00"/>
          <w:sz w:val="20"/>
          <w:szCs w:val="20"/>
          <w:lang w:val="en-US" w:eastAsia="ru-RU"/>
        </w:rPr>
        <w:t>class=</w:t>
      </w:r>
      <w:r w:rsidRPr="003C7DB9">
        <w:rPr>
          <w:rFonts w:ascii="Courier New" w:eastAsia="Times New Roman" w:hAnsi="Courier New" w:cs="Courier New"/>
          <w:b/>
          <w:bCs/>
          <w:noProof/>
          <w:color w:val="3AD900"/>
          <w:sz w:val="20"/>
          <w:szCs w:val="20"/>
          <w:lang w:val="en-US" w:eastAsia="ru-RU"/>
        </w:rPr>
        <w:t>"relative"</w:t>
      </w:r>
      <w:r w:rsidRPr="003C7DB9">
        <w:rPr>
          <w:rFonts w:ascii="Courier New" w:eastAsia="Times New Roman" w:hAnsi="Courier New" w:cs="Courier New"/>
          <w:noProof/>
          <w:color w:val="E1EFFF"/>
          <w:sz w:val="20"/>
          <w:szCs w:val="20"/>
          <w:lang w:val="en-US" w:eastAsia="ru-RU"/>
        </w:rPr>
        <w:t>&gt;</w:t>
      </w:r>
      <w:r w:rsidRPr="003C7DB9">
        <w:rPr>
          <w:rFonts w:ascii="Courier New" w:eastAsia="Times New Roman" w:hAnsi="Courier New" w:cs="Courier New"/>
          <w:noProof/>
          <w:color w:val="E1EFFF"/>
          <w:sz w:val="20"/>
          <w:szCs w:val="20"/>
          <w:lang w:val="en-US" w:eastAsia="ru-RU"/>
        </w:rPr>
        <w:br/>
        <w:t xml:space="preserve">    &lt;</w:t>
      </w:r>
      <w:r w:rsidRPr="003C7DB9">
        <w:rPr>
          <w:rFonts w:ascii="Courier New" w:eastAsia="Times New Roman" w:hAnsi="Courier New" w:cs="Courier New"/>
          <w:noProof/>
          <w:color w:val="9EFFFF"/>
          <w:sz w:val="20"/>
          <w:szCs w:val="20"/>
          <w:lang w:val="en-US" w:eastAsia="ru-RU"/>
        </w:rPr>
        <w:t xml:space="preserve">img </w:t>
      </w:r>
      <w:r w:rsidRPr="003C7DB9">
        <w:rPr>
          <w:rFonts w:ascii="Courier New" w:eastAsia="Times New Roman" w:hAnsi="Courier New" w:cs="Courier New"/>
          <w:noProof/>
          <w:color w:val="FFDD00"/>
          <w:sz w:val="20"/>
          <w:szCs w:val="20"/>
          <w:lang w:val="en-US" w:eastAsia="ru-RU"/>
        </w:rPr>
        <w:t>src=</w:t>
      </w:r>
      <w:r w:rsidRPr="003C7DB9">
        <w:rPr>
          <w:rFonts w:ascii="Courier New" w:eastAsia="Times New Roman" w:hAnsi="Courier New" w:cs="Courier New"/>
          <w:b/>
          <w:bCs/>
          <w:noProof/>
          <w:color w:val="3AD900"/>
          <w:sz w:val="20"/>
          <w:szCs w:val="20"/>
          <w:lang w:val="en-US" w:eastAsia="ru-RU"/>
        </w:rPr>
        <w:t xml:space="preserve">"images/canary-wharf-london.jpg" </w:t>
      </w:r>
      <w:r w:rsidRPr="003C7DB9">
        <w:rPr>
          <w:rFonts w:ascii="Courier New" w:eastAsia="Times New Roman" w:hAnsi="Courier New" w:cs="Courier New"/>
          <w:noProof/>
          <w:color w:val="FFDD00"/>
          <w:sz w:val="20"/>
          <w:szCs w:val="20"/>
          <w:lang w:val="en-US" w:eastAsia="ru-RU"/>
        </w:rPr>
        <w:t>width=</w:t>
      </w:r>
      <w:r w:rsidRPr="003C7DB9">
        <w:rPr>
          <w:rFonts w:ascii="Courier New" w:eastAsia="Times New Roman" w:hAnsi="Courier New" w:cs="Courier New"/>
          <w:b/>
          <w:bCs/>
          <w:noProof/>
          <w:color w:val="3AD900"/>
          <w:sz w:val="20"/>
          <w:szCs w:val="20"/>
          <w:lang w:val="en-US" w:eastAsia="ru-RU"/>
        </w:rPr>
        <w:t>"200"</w:t>
      </w:r>
      <w:r w:rsidRPr="003C7DB9">
        <w:rPr>
          <w:rFonts w:ascii="Courier New" w:eastAsia="Times New Roman" w:hAnsi="Courier New" w:cs="Courier New"/>
          <w:noProof/>
          <w:color w:val="E1EFFF"/>
          <w:sz w:val="20"/>
          <w:szCs w:val="20"/>
          <w:lang w:val="en-US" w:eastAsia="ru-RU"/>
        </w:rPr>
        <w:t>&gt;</w:t>
      </w:r>
      <w:r w:rsidRPr="003C7DB9">
        <w:rPr>
          <w:rFonts w:ascii="Courier New" w:eastAsia="Times New Roman" w:hAnsi="Courier New" w:cs="Courier New"/>
          <w:noProof/>
          <w:color w:val="E1EFFF"/>
          <w:sz w:val="20"/>
          <w:szCs w:val="20"/>
          <w:lang w:val="en-US" w:eastAsia="ru-RU"/>
        </w:rPr>
        <w:br/>
        <w:t xml:space="preserve">    &lt;</w:t>
      </w:r>
      <w:r w:rsidRPr="003C7DB9">
        <w:rPr>
          <w:rFonts w:ascii="Courier New" w:eastAsia="Times New Roman" w:hAnsi="Courier New" w:cs="Courier New"/>
          <w:noProof/>
          <w:color w:val="9EFFFF"/>
          <w:sz w:val="20"/>
          <w:szCs w:val="20"/>
          <w:lang w:val="en-US" w:eastAsia="ru-RU"/>
        </w:rPr>
        <w:t xml:space="preserve">img </w:t>
      </w:r>
      <w:r w:rsidRPr="003C7DB9">
        <w:rPr>
          <w:rFonts w:ascii="Courier New" w:eastAsia="Times New Roman" w:hAnsi="Courier New" w:cs="Courier New"/>
          <w:noProof/>
          <w:color w:val="FFDD00"/>
          <w:sz w:val="20"/>
          <w:szCs w:val="20"/>
          <w:lang w:val="en-US" w:eastAsia="ru-RU"/>
        </w:rPr>
        <w:t>src=</w:t>
      </w:r>
      <w:r w:rsidRPr="003C7DB9">
        <w:rPr>
          <w:rFonts w:ascii="Courier New" w:eastAsia="Times New Roman" w:hAnsi="Courier New" w:cs="Courier New"/>
          <w:b/>
          <w:bCs/>
          <w:noProof/>
          <w:color w:val="3AD900"/>
          <w:sz w:val="20"/>
          <w:szCs w:val="20"/>
          <w:lang w:val="en-US" w:eastAsia="ru-RU"/>
        </w:rPr>
        <w:t xml:space="preserve">"images/29.jpg" </w:t>
      </w:r>
      <w:r w:rsidRPr="003C7DB9">
        <w:rPr>
          <w:rFonts w:ascii="Courier New" w:eastAsia="Times New Roman" w:hAnsi="Courier New" w:cs="Courier New"/>
          <w:noProof/>
          <w:color w:val="FFDD00"/>
          <w:sz w:val="20"/>
          <w:szCs w:val="20"/>
          <w:lang w:val="en-US" w:eastAsia="ru-RU"/>
        </w:rPr>
        <w:t>width=</w:t>
      </w:r>
      <w:r w:rsidRPr="003C7DB9">
        <w:rPr>
          <w:rFonts w:ascii="Courier New" w:eastAsia="Times New Roman" w:hAnsi="Courier New" w:cs="Courier New"/>
          <w:b/>
          <w:bCs/>
          <w:noProof/>
          <w:color w:val="3AD900"/>
          <w:sz w:val="20"/>
          <w:szCs w:val="20"/>
          <w:lang w:val="en-US" w:eastAsia="ru-RU"/>
        </w:rPr>
        <w:t>"200"</w:t>
      </w:r>
      <w:r w:rsidRPr="003C7DB9">
        <w:rPr>
          <w:rFonts w:ascii="Courier New" w:eastAsia="Times New Roman" w:hAnsi="Courier New" w:cs="Courier New"/>
          <w:noProof/>
          <w:color w:val="E1EFFF"/>
          <w:sz w:val="20"/>
          <w:szCs w:val="20"/>
          <w:lang w:val="en-US" w:eastAsia="ru-RU"/>
        </w:rPr>
        <w:t>&gt;</w:t>
      </w:r>
      <w:r w:rsidRPr="003C7DB9">
        <w:rPr>
          <w:rFonts w:ascii="Courier New" w:eastAsia="Times New Roman" w:hAnsi="Courier New" w:cs="Courier New"/>
          <w:noProof/>
          <w:color w:val="E1EFFF"/>
          <w:sz w:val="20"/>
          <w:szCs w:val="20"/>
          <w:lang w:val="en-US" w:eastAsia="ru-RU"/>
        </w:rPr>
        <w:br/>
        <w:t xml:space="preserve">    &lt;</w:t>
      </w:r>
      <w:r w:rsidRPr="003C7DB9">
        <w:rPr>
          <w:rFonts w:ascii="Courier New" w:eastAsia="Times New Roman" w:hAnsi="Courier New" w:cs="Courier New"/>
          <w:noProof/>
          <w:color w:val="9EFFFF"/>
          <w:sz w:val="20"/>
          <w:szCs w:val="20"/>
          <w:lang w:val="en-US" w:eastAsia="ru-RU"/>
        </w:rPr>
        <w:t xml:space="preserve">img </w:t>
      </w:r>
      <w:r w:rsidRPr="003C7DB9">
        <w:rPr>
          <w:rFonts w:ascii="Courier New" w:eastAsia="Times New Roman" w:hAnsi="Courier New" w:cs="Courier New"/>
          <w:noProof/>
          <w:color w:val="FFDD00"/>
          <w:sz w:val="20"/>
          <w:szCs w:val="20"/>
          <w:lang w:val="en-US" w:eastAsia="ru-RU"/>
        </w:rPr>
        <w:t>src=</w:t>
      </w:r>
      <w:r w:rsidRPr="003C7DB9">
        <w:rPr>
          <w:rFonts w:ascii="Courier New" w:eastAsia="Times New Roman" w:hAnsi="Courier New" w:cs="Courier New"/>
          <w:b/>
          <w:bCs/>
          <w:noProof/>
          <w:color w:val="3AD900"/>
          <w:sz w:val="20"/>
          <w:szCs w:val="20"/>
          <w:lang w:val="en-US" w:eastAsia="ru-RU"/>
        </w:rPr>
        <w:t xml:space="preserve">"images/00s.jpg" </w:t>
      </w:r>
      <w:r w:rsidRPr="003C7DB9">
        <w:rPr>
          <w:rFonts w:ascii="Courier New" w:eastAsia="Times New Roman" w:hAnsi="Courier New" w:cs="Courier New"/>
          <w:noProof/>
          <w:color w:val="FFDD00"/>
          <w:sz w:val="20"/>
          <w:szCs w:val="20"/>
          <w:lang w:val="en-US" w:eastAsia="ru-RU"/>
        </w:rPr>
        <w:t>width=</w:t>
      </w:r>
      <w:r w:rsidRPr="003C7DB9">
        <w:rPr>
          <w:rFonts w:ascii="Courier New" w:eastAsia="Times New Roman" w:hAnsi="Courier New" w:cs="Courier New"/>
          <w:b/>
          <w:bCs/>
          <w:noProof/>
          <w:color w:val="3AD900"/>
          <w:sz w:val="20"/>
          <w:szCs w:val="20"/>
          <w:lang w:val="en-US" w:eastAsia="ru-RU"/>
        </w:rPr>
        <w:t>"200"</w:t>
      </w:r>
      <w:r w:rsidRPr="003C7DB9">
        <w:rPr>
          <w:rFonts w:ascii="Courier New" w:eastAsia="Times New Roman" w:hAnsi="Courier New" w:cs="Courier New"/>
          <w:noProof/>
          <w:color w:val="E1EFFF"/>
          <w:sz w:val="20"/>
          <w:szCs w:val="20"/>
          <w:lang w:val="en-US" w:eastAsia="ru-RU"/>
        </w:rPr>
        <w:t>&gt;</w:t>
      </w:r>
      <w:r w:rsidRPr="003C7DB9">
        <w:rPr>
          <w:rFonts w:ascii="Courier New" w:eastAsia="Times New Roman" w:hAnsi="Courier New" w:cs="Courier New"/>
          <w:noProof/>
          <w:color w:val="E1EFFF"/>
          <w:sz w:val="20"/>
          <w:szCs w:val="20"/>
          <w:lang w:val="en-US" w:eastAsia="ru-RU"/>
        </w:rPr>
        <w:br/>
        <w:t>&lt;/</w:t>
      </w:r>
      <w:r w:rsidRPr="003C7DB9">
        <w:rPr>
          <w:rFonts w:ascii="Courier New" w:eastAsia="Times New Roman" w:hAnsi="Courier New" w:cs="Courier New"/>
          <w:noProof/>
          <w:color w:val="9EFFFF"/>
          <w:sz w:val="20"/>
          <w:szCs w:val="20"/>
          <w:lang w:val="en-US" w:eastAsia="ru-RU"/>
        </w:rPr>
        <w:t>div</w:t>
      </w:r>
      <w:r w:rsidRPr="003C7DB9">
        <w:rPr>
          <w:rFonts w:ascii="Courier New" w:eastAsia="Times New Roman" w:hAnsi="Courier New" w:cs="Courier New"/>
          <w:noProof/>
          <w:color w:val="E1EFFF"/>
          <w:sz w:val="20"/>
          <w:szCs w:val="20"/>
          <w:lang w:val="en-US" w:eastAsia="ru-RU"/>
        </w:rPr>
        <w:t>&gt;</w:t>
      </w:r>
      <w:r w:rsidRPr="003C7DB9">
        <w:rPr>
          <w:rFonts w:ascii="Courier New" w:eastAsia="Times New Roman" w:hAnsi="Courier New" w:cs="Courier New"/>
          <w:noProof/>
          <w:color w:val="E1EFFF"/>
          <w:sz w:val="20"/>
          <w:szCs w:val="20"/>
          <w:lang w:val="en-US" w:eastAsia="ru-RU"/>
        </w:rPr>
        <w:br/>
        <w:t>&lt;/</w:t>
      </w:r>
      <w:r w:rsidRPr="003C7DB9">
        <w:rPr>
          <w:rFonts w:ascii="Courier New" w:eastAsia="Times New Roman" w:hAnsi="Courier New" w:cs="Courier New"/>
          <w:noProof/>
          <w:color w:val="9EFFFF"/>
          <w:sz w:val="20"/>
          <w:szCs w:val="20"/>
          <w:lang w:val="en-US" w:eastAsia="ru-RU"/>
        </w:rPr>
        <w:t>body</w:t>
      </w:r>
      <w:r w:rsidRPr="003C7DB9">
        <w:rPr>
          <w:rFonts w:ascii="Courier New" w:eastAsia="Times New Roman" w:hAnsi="Courier New" w:cs="Courier New"/>
          <w:noProof/>
          <w:color w:val="E1EFFF"/>
          <w:sz w:val="20"/>
          <w:szCs w:val="20"/>
          <w:lang w:val="en-US" w:eastAsia="ru-RU"/>
        </w:rPr>
        <w:t>&gt;</w:t>
      </w:r>
    </w:p>
    <w:p w:rsidR="001111CE" w:rsidRPr="003C7DB9" w:rsidRDefault="00C23F4C" w:rsidP="00243085">
      <w:pPr>
        <w:spacing w:line="240" w:lineRule="auto"/>
        <w:rPr>
          <w:rFonts w:cstheme="minorHAnsi"/>
          <w:noProof/>
          <w:sz w:val="24"/>
          <w:szCs w:val="24"/>
          <w:lang w:val="en-US"/>
        </w:rPr>
      </w:pPr>
      <w:r w:rsidRPr="003C7DB9">
        <w:rPr>
          <w:rFonts w:cstheme="minorHAnsi"/>
          <w:noProof/>
          <w:sz w:val="24"/>
          <w:szCs w:val="24"/>
          <w:lang w:val="en-US"/>
        </w:rPr>
        <w:t xml:space="preserve"> </w:t>
      </w:r>
    </w:p>
    <w:p w:rsidR="001111CE" w:rsidRPr="001062D9" w:rsidRDefault="003376D1" w:rsidP="00243085">
      <w:pPr>
        <w:spacing w:line="240" w:lineRule="auto"/>
        <w:rPr>
          <w:rFonts w:cstheme="minorHAnsi"/>
          <w:noProof/>
          <w:sz w:val="24"/>
          <w:szCs w:val="24"/>
        </w:rPr>
      </w:pPr>
      <w:r w:rsidRPr="001062D9">
        <w:rPr>
          <w:rFonts w:cstheme="minorHAnsi"/>
          <w:noProof/>
          <w:sz w:val="24"/>
          <w:szCs w:val="24"/>
        </w:rPr>
        <w:t xml:space="preserve">- </w:t>
      </w:r>
      <w:r w:rsidR="001111CE" w:rsidRPr="001062D9">
        <w:rPr>
          <w:rFonts w:cstheme="minorHAnsi"/>
          <w:noProof/>
          <w:sz w:val="24"/>
          <w:szCs w:val="24"/>
        </w:rPr>
        <w:t xml:space="preserve">теперь </w:t>
      </w:r>
      <w:r w:rsidRPr="001062D9">
        <w:rPr>
          <w:rFonts w:cstheme="minorHAnsi"/>
          <w:noProof/>
          <w:sz w:val="24"/>
          <w:szCs w:val="24"/>
        </w:rPr>
        <w:t>зададим картинкам</w:t>
      </w:r>
      <w:r w:rsidR="001111CE" w:rsidRPr="001062D9">
        <w:rPr>
          <w:rFonts w:cstheme="minorHAnsi"/>
          <w:noProof/>
          <w:sz w:val="24"/>
          <w:szCs w:val="24"/>
        </w:rPr>
        <w:t xml:space="preserve"> </w:t>
      </w:r>
      <w:r w:rsidR="00A2760B" w:rsidRPr="001062D9">
        <w:rPr>
          <w:rFonts w:cstheme="minorHAnsi"/>
          <w:noProof/>
          <w:sz w:val="24"/>
          <w:szCs w:val="24"/>
        </w:rPr>
        <w:t>(тоесть, дочерним элементам</w:t>
      </w:r>
      <w:r w:rsidR="001111CE" w:rsidRPr="001062D9">
        <w:rPr>
          <w:rFonts w:cstheme="minorHAnsi"/>
          <w:noProof/>
          <w:sz w:val="24"/>
          <w:szCs w:val="24"/>
        </w:rPr>
        <w:t>)</w:t>
      </w:r>
      <w:r w:rsidRPr="001062D9">
        <w:rPr>
          <w:rFonts w:cstheme="minorHAnsi"/>
          <w:noProof/>
          <w:sz w:val="24"/>
          <w:szCs w:val="24"/>
        </w:rPr>
        <w:t xml:space="preserve"> позиционирование </w:t>
      </w:r>
      <w:r w:rsidRPr="003C7DB9">
        <w:rPr>
          <w:rFonts w:cstheme="minorHAnsi"/>
          <w:b/>
          <w:noProof/>
          <w:sz w:val="24"/>
          <w:szCs w:val="24"/>
          <w:lang w:val="en-US"/>
        </w:rPr>
        <w:t>absolute</w:t>
      </w:r>
      <w:r w:rsidR="001111CE" w:rsidRPr="001062D9">
        <w:rPr>
          <w:rFonts w:cstheme="minorHAnsi"/>
          <w:noProof/>
          <w:sz w:val="24"/>
          <w:szCs w:val="24"/>
        </w:rPr>
        <w:t>, создав</w:t>
      </w:r>
      <w:r w:rsidR="001111CE" w:rsidRPr="001062D9">
        <w:rPr>
          <w:rFonts w:cstheme="minorHAnsi"/>
          <w:b/>
          <w:noProof/>
          <w:sz w:val="24"/>
          <w:szCs w:val="24"/>
        </w:rPr>
        <w:t xml:space="preserve"> </w:t>
      </w:r>
      <w:r w:rsidR="001111CE" w:rsidRPr="001062D9">
        <w:rPr>
          <w:rFonts w:cstheme="minorHAnsi"/>
          <w:noProof/>
          <w:sz w:val="24"/>
          <w:szCs w:val="24"/>
        </w:rPr>
        <w:t>им</w:t>
      </w:r>
      <w:r w:rsidR="001111CE" w:rsidRPr="001062D9">
        <w:rPr>
          <w:rFonts w:cstheme="minorHAnsi"/>
          <w:b/>
          <w:noProof/>
          <w:sz w:val="24"/>
          <w:szCs w:val="24"/>
        </w:rPr>
        <w:t xml:space="preserve"> классы </w:t>
      </w:r>
      <w:r w:rsidR="001111CE" w:rsidRPr="001062D9">
        <w:rPr>
          <w:rFonts w:cstheme="minorHAnsi"/>
          <w:noProof/>
          <w:sz w:val="24"/>
          <w:szCs w:val="24"/>
        </w:rPr>
        <w:t>и</w:t>
      </w:r>
      <w:r w:rsidR="001111CE" w:rsidRPr="001062D9">
        <w:rPr>
          <w:rFonts w:cstheme="minorHAnsi"/>
          <w:b/>
          <w:noProof/>
          <w:sz w:val="24"/>
          <w:szCs w:val="24"/>
        </w:rPr>
        <w:t xml:space="preserve"> </w:t>
      </w:r>
      <w:r w:rsidR="001111CE" w:rsidRPr="001062D9">
        <w:rPr>
          <w:rFonts w:cstheme="minorHAnsi"/>
          <w:noProof/>
          <w:sz w:val="24"/>
          <w:szCs w:val="24"/>
        </w:rPr>
        <w:t>обратившись</w:t>
      </w:r>
      <w:r w:rsidR="001111CE" w:rsidRPr="001062D9">
        <w:rPr>
          <w:rFonts w:cstheme="minorHAnsi"/>
          <w:b/>
          <w:noProof/>
          <w:sz w:val="24"/>
          <w:szCs w:val="24"/>
        </w:rPr>
        <w:t xml:space="preserve"> </w:t>
      </w:r>
      <w:r w:rsidR="001111CE" w:rsidRPr="001062D9">
        <w:rPr>
          <w:rFonts w:cstheme="minorHAnsi"/>
          <w:noProof/>
          <w:sz w:val="24"/>
          <w:szCs w:val="24"/>
        </w:rPr>
        <w:t>к</w:t>
      </w:r>
      <w:r w:rsidR="001111CE" w:rsidRPr="001062D9">
        <w:rPr>
          <w:rFonts w:cstheme="minorHAnsi"/>
          <w:b/>
          <w:noProof/>
          <w:sz w:val="24"/>
          <w:szCs w:val="24"/>
        </w:rPr>
        <w:t xml:space="preserve"> </w:t>
      </w:r>
      <w:r w:rsidR="001111CE" w:rsidRPr="001062D9">
        <w:rPr>
          <w:rFonts w:cstheme="minorHAnsi"/>
          <w:noProof/>
          <w:sz w:val="24"/>
          <w:szCs w:val="24"/>
        </w:rPr>
        <w:t>ним</w:t>
      </w:r>
      <w:r w:rsidR="001111CE" w:rsidRPr="001062D9">
        <w:rPr>
          <w:rFonts w:cstheme="minorHAnsi"/>
          <w:b/>
          <w:noProof/>
          <w:sz w:val="24"/>
          <w:szCs w:val="24"/>
        </w:rPr>
        <w:t xml:space="preserve"> </w:t>
      </w:r>
      <w:r w:rsidR="001111CE" w:rsidRPr="001062D9">
        <w:rPr>
          <w:rFonts w:cstheme="minorHAnsi"/>
          <w:noProof/>
          <w:sz w:val="24"/>
          <w:szCs w:val="24"/>
        </w:rPr>
        <w:t xml:space="preserve">в  элементе </w:t>
      </w:r>
      <w:r w:rsidR="001111CE" w:rsidRPr="001062D9">
        <w:rPr>
          <w:rFonts w:cstheme="minorHAnsi"/>
          <w:b/>
          <w:noProof/>
          <w:sz w:val="24"/>
          <w:szCs w:val="24"/>
        </w:rPr>
        <w:t>&lt;</w:t>
      </w:r>
      <w:r w:rsidR="001111CE" w:rsidRPr="003C7DB9">
        <w:rPr>
          <w:rFonts w:cstheme="minorHAnsi"/>
          <w:b/>
          <w:noProof/>
          <w:sz w:val="24"/>
          <w:szCs w:val="24"/>
          <w:lang w:val="en-US"/>
        </w:rPr>
        <w:t>style</w:t>
      </w:r>
      <w:r w:rsidR="001111CE" w:rsidRPr="001062D9">
        <w:rPr>
          <w:rFonts w:cstheme="minorHAnsi"/>
          <w:b/>
          <w:noProof/>
          <w:sz w:val="24"/>
          <w:szCs w:val="24"/>
        </w:rPr>
        <w:t xml:space="preserve">&gt; </w:t>
      </w:r>
      <w:r w:rsidR="001111CE" w:rsidRPr="001062D9">
        <w:rPr>
          <w:rFonts w:cstheme="minorHAnsi"/>
          <w:noProof/>
          <w:sz w:val="24"/>
          <w:szCs w:val="24"/>
        </w:rPr>
        <w:t>с помощью:</w:t>
      </w:r>
    </w:p>
    <w:p w:rsidR="001111CE" w:rsidRPr="003C7DB9" w:rsidRDefault="001111CE" w:rsidP="00243085">
      <w:pPr>
        <w:spacing w:line="240" w:lineRule="auto"/>
        <w:rPr>
          <w:rFonts w:cstheme="minorHAnsi"/>
          <w:b/>
          <w:noProof/>
          <w:sz w:val="24"/>
          <w:szCs w:val="24"/>
          <w:lang w:val="en-US"/>
        </w:rPr>
      </w:pPr>
      <w:r w:rsidRPr="001062D9">
        <w:rPr>
          <w:rFonts w:cstheme="minorHAnsi"/>
          <w:noProof/>
          <w:sz w:val="24"/>
          <w:szCs w:val="24"/>
        </w:rPr>
        <w:t xml:space="preserve"> </w:t>
      </w:r>
      <w:r w:rsidRPr="003C7DB9">
        <w:rPr>
          <w:rFonts w:cstheme="minorHAnsi"/>
          <w:b/>
          <w:noProof/>
          <w:sz w:val="24"/>
          <w:szCs w:val="24"/>
          <w:lang w:val="en-US"/>
        </w:rPr>
        <w:t>img{</w:t>
      </w:r>
    </w:p>
    <w:p w:rsidR="001111CE" w:rsidRPr="003C7DB9" w:rsidRDefault="001111CE" w:rsidP="00243085">
      <w:pPr>
        <w:spacing w:line="240" w:lineRule="auto"/>
        <w:rPr>
          <w:rFonts w:cstheme="minorHAnsi"/>
          <w:b/>
          <w:noProof/>
          <w:sz w:val="24"/>
          <w:szCs w:val="24"/>
          <w:lang w:val="en-US"/>
        </w:rPr>
      </w:pPr>
      <w:r w:rsidRPr="003C7DB9">
        <w:rPr>
          <w:rFonts w:cstheme="minorHAnsi"/>
          <w:b/>
          <w:noProof/>
          <w:sz w:val="24"/>
          <w:szCs w:val="24"/>
          <w:lang w:val="en-US"/>
        </w:rPr>
        <w:t>position: absolute;</w:t>
      </w:r>
    </w:p>
    <w:p w:rsidR="003376D1" w:rsidRPr="003C7DB9" w:rsidRDefault="001111CE" w:rsidP="00243085">
      <w:pPr>
        <w:spacing w:line="240" w:lineRule="auto"/>
        <w:rPr>
          <w:rFonts w:cstheme="minorHAnsi"/>
          <w:b/>
          <w:noProof/>
          <w:sz w:val="24"/>
          <w:szCs w:val="24"/>
          <w:lang w:val="en-US"/>
        </w:rPr>
      </w:pPr>
      <w:r w:rsidRPr="003C7DB9">
        <w:rPr>
          <w:rFonts w:cstheme="minorHAnsi"/>
          <w:b/>
          <w:noProof/>
          <w:sz w:val="24"/>
          <w:szCs w:val="24"/>
          <w:lang w:val="en-US"/>
        </w:rPr>
        <w:t>}</w:t>
      </w:r>
    </w:p>
    <w:p w:rsidR="005F2F0E" w:rsidRPr="003C7DB9" w:rsidRDefault="005F2F0E" w:rsidP="00243085">
      <w:pPr>
        <w:spacing w:line="240" w:lineRule="auto"/>
        <w:rPr>
          <w:rFonts w:cstheme="minorHAnsi"/>
          <w:noProof/>
          <w:sz w:val="24"/>
          <w:szCs w:val="24"/>
          <w:lang w:val="en-US"/>
        </w:rPr>
      </w:pPr>
      <w:r w:rsidRPr="003C7DB9">
        <w:rPr>
          <w:rFonts w:cstheme="minorHAnsi"/>
          <w:noProof/>
          <w:sz w:val="24"/>
          <w:szCs w:val="24"/>
          <w:lang w:val="en-US"/>
        </w:rPr>
        <w:t>а</w:t>
      </w:r>
      <w:r w:rsidRPr="003C7DB9">
        <w:rPr>
          <w:rFonts w:cstheme="minorHAnsi"/>
          <w:b/>
          <w:noProof/>
          <w:sz w:val="24"/>
          <w:szCs w:val="24"/>
          <w:lang w:val="en-US"/>
        </w:rPr>
        <w:t xml:space="preserve"> </w:t>
      </w:r>
      <w:r w:rsidRPr="003C7DB9">
        <w:rPr>
          <w:rFonts w:cstheme="minorHAnsi"/>
          <w:noProof/>
          <w:sz w:val="24"/>
          <w:szCs w:val="24"/>
          <w:lang w:val="en-US"/>
        </w:rPr>
        <w:t xml:space="preserve">также: </w:t>
      </w:r>
    </w:p>
    <w:p w:rsidR="005F2F0E" w:rsidRPr="003C7DB9" w:rsidRDefault="005F2F0E" w:rsidP="00243085">
      <w:pPr>
        <w:spacing w:line="240" w:lineRule="auto"/>
        <w:rPr>
          <w:rFonts w:cstheme="minorHAnsi"/>
          <w:b/>
          <w:noProof/>
          <w:sz w:val="24"/>
          <w:szCs w:val="24"/>
          <w:lang w:val="en-US"/>
        </w:rPr>
      </w:pPr>
      <w:r w:rsidRPr="003C7DB9">
        <w:rPr>
          <w:rFonts w:cstheme="minorHAnsi"/>
          <w:b/>
          <w:noProof/>
          <w:sz w:val="24"/>
          <w:szCs w:val="24"/>
          <w:lang w:val="en-US"/>
        </w:rPr>
        <w:t>.absolute1{</w:t>
      </w:r>
    </w:p>
    <w:p w:rsidR="005F2F0E" w:rsidRPr="003C7DB9" w:rsidRDefault="005F2F0E" w:rsidP="00243085">
      <w:pPr>
        <w:spacing w:line="240" w:lineRule="auto"/>
        <w:rPr>
          <w:rFonts w:cstheme="minorHAnsi"/>
          <w:b/>
          <w:noProof/>
          <w:sz w:val="24"/>
          <w:szCs w:val="24"/>
          <w:lang w:val="en-US"/>
        </w:rPr>
      </w:pPr>
      <w:r w:rsidRPr="003C7DB9">
        <w:rPr>
          <w:rFonts w:cstheme="minorHAnsi"/>
          <w:b/>
          <w:noProof/>
          <w:sz w:val="24"/>
          <w:szCs w:val="24"/>
          <w:lang w:val="en-US"/>
        </w:rPr>
        <w:t>top: 10px;</w:t>
      </w:r>
    </w:p>
    <w:p w:rsidR="005F2F0E" w:rsidRPr="003C7DB9" w:rsidRDefault="005F2F0E" w:rsidP="00243085">
      <w:pPr>
        <w:spacing w:line="240" w:lineRule="auto"/>
        <w:rPr>
          <w:rFonts w:cstheme="minorHAnsi"/>
          <w:b/>
          <w:noProof/>
          <w:sz w:val="24"/>
          <w:szCs w:val="24"/>
          <w:lang w:val="en-US"/>
        </w:rPr>
      </w:pPr>
      <w:r w:rsidRPr="003C7DB9">
        <w:rPr>
          <w:rFonts w:cstheme="minorHAnsi"/>
          <w:b/>
          <w:noProof/>
          <w:sz w:val="24"/>
          <w:szCs w:val="24"/>
          <w:lang w:val="en-US"/>
        </w:rPr>
        <w:t>left: 10px;</w:t>
      </w:r>
    </w:p>
    <w:p w:rsidR="005F2F0E" w:rsidRPr="003C7DB9" w:rsidRDefault="005F2F0E" w:rsidP="00243085">
      <w:pPr>
        <w:spacing w:line="240" w:lineRule="auto"/>
        <w:rPr>
          <w:rFonts w:cstheme="minorHAnsi"/>
          <w:b/>
          <w:noProof/>
          <w:sz w:val="24"/>
          <w:szCs w:val="24"/>
          <w:lang w:val="en-US"/>
        </w:rPr>
      </w:pPr>
      <w:r w:rsidRPr="003C7DB9">
        <w:rPr>
          <w:rFonts w:cstheme="minorHAnsi"/>
          <w:b/>
          <w:noProof/>
          <w:sz w:val="24"/>
          <w:szCs w:val="24"/>
          <w:lang w:val="en-US"/>
        </w:rPr>
        <w:t>}</w:t>
      </w:r>
    </w:p>
    <w:p w:rsidR="001111CE" w:rsidRPr="003C7DB9" w:rsidRDefault="00CE176A" w:rsidP="001111CE">
      <w:pPr>
        <w:pStyle w:val="HTML"/>
        <w:shd w:val="clear" w:color="auto" w:fill="002240"/>
        <w:rPr>
          <w:noProof/>
          <w:color w:val="FFFFFF"/>
          <w:lang w:val="en-US"/>
        </w:rPr>
      </w:pPr>
      <w:r w:rsidRPr="003C7DB9">
        <w:rPr>
          <w:rFonts w:cstheme="minorHAnsi"/>
          <w:noProof/>
          <w:sz w:val="24"/>
          <w:szCs w:val="24"/>
          <w:lang w:val="en-US"/>
        </w:rPr>
        <w:t xml:space="preserve"> </w:t>
      </w:r>
      <w:r w:rsidR="001111CE" w:rsidRPr="003C7DB9">
        <w:rPr>
          <w:noProof/>
          <w:color w:val="E1EFFF"/>
          <w:lang w:val="en-US"/>
        </w:rPr>
        <w:t>&lt;</w:t>
      </w:r>
      <w:r w:rsidR="001111CE" w:rsidRPr="003C7DB9">
        <w:rPr>
          <w:noProof/>
          <w:color w:val="9EFFFF"/>
          <w:lang w:val="en-US"/>
        </w:rPr>
        <w:t>head</w:t>
      </w:r>
      <w:r w:rsidR="001111CE" w:rsidRPr="003C7DB9">
        <w:rPr>
          <w:noProof/>
          <w:color w:val="E1EFFF"/>
          <w:lang w:val="en-US"/>
        </w:rPr>
        <w:t>&gt;</w:t>
      </w:r>
      <w:r w:rsidR="001111CE" w:rsidRPr="003C7DB9">
        <w:rPr>
          <w:noProof/>
          <w:color w:val="E1EFFF"/>
          <w:lang w:val="en-US"/>
        </w:rPr>
        <w:br/>
        <w:t xml:space="preserve">    &lt;</w:t>
      </w:r>
      <w:r w:rsidR="001111CE" w:rsidRPr="003C7DB9">
        <w:rPr>
          <w:noProof/>
          <w:color w:val="9EFFFF"/>
          <w:lang w:val="en-US"/>
        </w:rPr>
        <w:t xml:space="preserve">meta </w:t>
      </w:r>
      <w:r w:rsidR="001111CE" w:rsidRPr="003C7DB9">
        <w:rPr>
          <w:noProof/>
          <w:color w:val="FFDD00"/>
          <w:lang w:val="en-US"/>
        </w:rPr>
        <w:t>charset=</w:t>
      </w:r>
      <w:r w:rsidR="001111CE" w:rsidRPr="003C7DB9">
        <w:rPr>
          <w:b/>
          <w:bCs/>
          <w:noProof/>
          <w:color w:val="3AD900"/>
          <w:lang w:val="en-US"/>
        </w:rPr>
        <w:t>"UTF-8"</w:t>
      </w:r>
      <w:r w:rsidR="001111CE" w:rsidRPr="003C7DB9">
        <w:rPr>
          <w:noProof/>
          <w:color w:val="E1EFFF"/>
          <w:lang w:val="en-US"/>
        </w:rPr>
        <w:t>&gt;</w:t>
      </w:r>
      <w:r w:rsidR="001111CE" w:rsidRPr="003C7DB9">
        <w:rPr>
          <w:noProof/>
          <w:color w:val="E1EFFF"/>
          <w:lang w:val="en-US"/>
        </w:rPr>
        <w:br/>
      </w:r>
      <w:r w:rsidR="001111CE" w:rsidRPr="003C7DB9">
        <w:rPr>
          <w:noProof/>
          <w:color w:val="E1EFFF"/>
          <w:lang w:val="en-US"/>
        </w:rPr>
        <w:br/>
        <w:t xml:space="preserve">    &lt;</w:t>
      </w:r>
      <w:r w:rsidR="001111CE" w:rsidRPr="003C7DB9">
        <w:rPr>
          <w:noProof/>
          <w:color w:val="9EFFFF"/>
          <w:lang w:val="en-US"/>
        </w:rPr>
        <w:t xml:space="preserve">style </w:t>
      </w:r>
      <w:r w:rsidR="001111CE" w:rsidRPr="003C7DB9">
        <w:rPr>
          <w:noProof/>
          <w:color w:val="FFDD00"/>
          <w:lang w:val="en-US"/>
        </w:rPr>
        <w:t>type=</w:t>
      </w:r>
      <w:r w:rsidR="001111CE" w:rsidRPr="003C7DB9">
        <w:rPr>
          <w:b/>
          <w:bCs/>
          <w:noProof/>
          <w:color w:val="3AD900"/>
          <w:lang w:val="en-US"/>
        </w:rPr>
        <w:t>"text/css"</w:t>
      </w:r>
      <w:r w:rsidR="001111CE" w:rsidRPr="003C7DB9">
        <w:rPr>
          <w:noProof/>
          <w:color w:val="E1EFFF"/>
          <w:lang w:val="en-US"/>
        </w:rPr>
        <w:t>&gt;</w:t>
      </w:r>
      <w:r w:rsidR="001111CE" w:rsidRPr="003C7DB9">
        <w:rPr>
          <w:noProof/>
          <w:color w:val="E1EFFF"/>
          <w:lang w:val="en-US"/>
        </w:rPr>
        <w:br/>
      </w:r>
      <w:r w:rsidR="001111CE" w:rsidRPr="003C7DB9">
        <w:rPr>
          <w:noProof/>
          <w:color w:val="E1EFFF"/>
          <w:lang w:val="en-US"/>
        </w:rPr>
        <w:br/>
        <w:t xml:space="preserve">        .</w:t>
      </w:r>
      <w:r w:rsidR="001111CE" w:rsidRPr="003C7DB9">
        <w:rPr>
          <w:noProof/>
          <w:color w:val="FFDD00"/>
          <w:lang w:val="en-US"/>
        </w:rPr>
        <w:t>relative</w:t>
      </w:r>
      <w:r w:rsidR="001111CE" w:rsidRPr="003C7DB9">
        <w:rPr>
          <w:noProof/>
          <w:color w:val="E1EFFF"/>
          <w:lang w:val="en-US"/>
        </w:rPr>
        <w:t>{</w:t>
      </w:r>
      <w:r w:rsidR="001111CE" w:rsidRPr="003C7DB9">
        <w:rPr>
          <w:noProof/>
          <w:color w:val="E1EFFF"/>
          <w:lang w:val="en-US"/>
        </w:rPr>
        <w:br/>
        <w:t xml:space="preserve">            </w:t>
      </w:r>
      <w:r w:rsidR="001111CE" w:rsidRPr="003C7DB9">
        <w:rPr>
          <w:noProof/>
          <w:color w:val="80FFBB"/>
          <w:lang w:val="en-US"/>
        </w:rPr>
        <w:t>position</w:t>
      </w:r>
      <w:r w:rsidR="001111CE" w:rsidRPr="003C7DB9">
        <w:rPr>
          <w:noProof/>
          <w:color w:val="FFFFFF"/>
          <w:lang w:val="en-US"/>
        </w:rPr>
        <w:t xml:space="preserve">: </w:t>
      </w:r>
      <w:r w:rsidR="001111CE" w:rsidRPr="003C7DB9">
        <w:rPr>
          <w:b/>
          <w:bCs/>
          <w:noProof/>
          <w:color w:val="68E868"/>
          <w:lang w:val="en-US"/>
        </w:rPr>
        <w:t>relative</w:t>
      </w:r>
      <w:r w:rsidR="001111CE" w:rsidRPr="003C7DB9">
        <w:rPr>
          <w:noProof/>
          <w:color w:val="E1EFFF"/>
          <w:lang w:val="en-US"/>
        </w:rPr>
        <w:t>;</w:t>
      </w:r>
      <w:r w:rsidR="001111CE" w:rsidRPr="003C7DB9">
        <w:rPr>
          <w:noProof/>
          <w:color w:val="E1EFFF"/>
          <w:lang w:val="en-US"/>
        </w:rPr>
        <w:br/>
        <w:t xml:space="preserve">            </w:t>
      </w:r>
      <w:r w:rsidR="001111CE" w:rsidRPr="003C7DB9">
        <w:rPr>
          <w:noProof/>
          <w:color w:val="80FFBB"/>
          <w:lang w:val="en-US"/>
        </w:rPr>
        <w:t>top</w:t>
      </w:r>
      <w:r w:rsidR="001111CE" w:rsidRPr="003C7DB9">
        <w:rPr>
          <w:noProof/>
          <w:color w:val="FFFFFF"/>
          <w:lang w:val="en-US"/>
        </w:rPr>
        <w:t>:</w:t>
      </w:r>
      <w:r w:rsidR="001111CE" w:rsidRPr="003C7DB9">
        <w:rPr>
          <w:noProof/>
          <w:color w:val="FF628C"/>
          <w:lang w:val="en-US"/>
        </w:rPr>
        <w:t>50</w:t>
      </w:r>
      <w:r w:rsidR="001111CE" w:rsidRPr="003C7DB9">
        <w:rPr>
          <w:b/>
          <w:bCs/>
          <w:noProof/>
          <w:color w:val="68E868"/>
          <w:lang w:val="en-US"/>
        </w:rPr>
        <w:t>px</w:t>
      </w:r>
      <w:r w:rsidR="001111CE" w:rsidRPr="003C7DB9">
        <w:rPr>
          <w:noProof/>
          <w:color w:val="E1EFFF"/>
          <w:lang w:val="en-US"/>
        </w:rPr>
        <w:t>;</w:t>
      </w:r>
      <w:r w:rsidR="001111CE" w:rsidRPr="003C7DB9">
        <w:rPr>
          <w:noProof/>
          <w:color w:val="E1EFFF"/>
          <w:lang w:val="en-US"/>
        </w:rPr>
        <w:br/>
        <w:t xml:space="preserve">            </w:t>
      </w:r>
      <w:r w:rsidR="001111CE" w:rsidRPr="003C7DB9">
        <w:rPr>
          <w:noProof/>
          <w:color w:val="80FFBB"/>
          <w:lang w:val="en-US"/>
        </w:rPr>
        <w:t>left</w:t>
      </w:r>
      <w:r w:rsidR="001111CE" w:rsidRPr="003C7DB9">
        <w:rPr>
          <w:noProof/>
          <w:color w:val="FFFFFF"/>
          <w:lang w:val="en-US"/>
        </w:rPr>
        <w:t>:</w:t>
      </w:r>
      <w:r w:rsidR="001111CE" w:rsidRPr="003C7DB9">
        <w:rPr>
          <w:noProof/>
          <w:color w:val="FF628C"/>
          <w:lang w:val="en-US"/>
        </w:rPr>
        <w:t>150</w:t>
      </w:r>
      <w:r w:rsidR="001111CE" w:rsidRPr="003C7DB9">
        <w:rPr>
          <w:b/>
          <w:bCs/>
          <w:noProof/>
          <w:color w:val="68E868"/>
          <w:lang w:val="en-US"/>
        </w:rPr>
        <w:t>px</w:t>
      </w:r>
      <w:r w:rsidR="001111CE" w:rsidRPr="003C7DB9">
        <w:rPr>
          <w:noProof/>
          <w:color w:val="E1EFFF"/>
          <w:lang w:val="en-US"/>
        </w:rPr>
        <w:t>;</w:t>
      </w:r>
      <w:r w:rsidR="001111CE" w:rsidRPr="003C7DB9">
        <w:rPr>
          <w:noProof/>
          <w:color w:val="E1EFFF"/>
          <w:lang w:val="en-US"/>
        </w:rPr>
        <w:br/>
        <w:t xml:space="preserve">        }</w:t>
      </w:r>
      <w:r w:rsidR="001111CE" w:rsidRPr="003C7DB9">
        <w:rPr>
          <w:noProof/>
          <w:color w:val="E1EFFF"/>
          <w:lang w:val="en-US"/>
        </w:rPr>
        <w:br/>
      </w:r>
      <w:r w:rsidR="001111CE" w:rsidRPr="003C7DB9">
        <w:rPr>
          <w:noProof/>
          <w:color w:val="E1EFFF"/>
          <w:lang w:val="en-US"/>
        </w:rPr>
        <w:br/>
        <w:t xml:space="preserve">        </w:t>
      </w:r>
      <w:r w:rsidR="001111CE" w:rsidRPr="003C7DB9">
        <w:rPr>
          <w:noProof/>
          <w:color w:val="FFDD00"/>
          <w:lang w:val="en-US"/>
        </w:rPr>
        <w:t>img</w:t>
      </w:r>
      <w:r w:rsidR="001111CE" w:rsidRPr="003C7DB9">
        <w:rPr>
          <w:noProof/>
          <w:color w:val="E1EFFF"/>
          <w:lang w:val="en-US"/>
        </w:rPr>
        <w:t>{</w:t>
      </w:r>
      <w:r w:rsidR="001111CE" w:rsidRPr="003C7DB9">
        <w:rPr>
          <w:noProof/>
          <w:color w:val="E1EFFF"/>
          <w:lang w:val="en-US"/>
        </w:rPr>
        <w:br/>
        <w:t xml:space="preserve">            </w:t>
      </w:r>
      <w:r w:rsidR="001111CE" w:rsidRPr="003C7DB9">
        <w:rPr>
          <w:noProof/>
          <w:color w:val="80FFBB"/>
          <w:lang w:val="en-US"/>
        </w:rPr>
        <w:t>position</w:t>
      </w:r>
      <w:r w:rsidR="001111CE" w:rsidRPr="003C7DB9">
        <w:rPr>
          <w:noProof/>
          <w:color w:val="FFFFFF"/>
          <w:lang w:val="en-US"/>
        </w:rPr>
        <w:t xml:space="preserve">: </w:t>
      </w:r>
      <w:r w:rsidR="001111CE" w:rsidRPr="003C7DB9">
        <w:rPr>
          <w:b/>
          <w:bCs/>
          <w:noProof/>
          <w:color w:val="68E868"/>
          <w:lang w:val="en-US"/>
        </w:rPr>
        <w:t>absolute</w:t>
      </w:r>
      <w:r w:rsidR="001111CE" w:rsidRPr="003C7DB9">
        <w:rPr>
          <w:noProof/>
          <w:color w:val="E1EFFF"/>
          <w:lang w:val="en-US"/>
        </w:rPr>
        <w:t>;</w:t>
      </w:r>
      <w:r w:rsidR="001111CE" w:rsidRPr="003C7DB9">
        <w:rPr>
          <w:noProof/>
          <w:color w:val="E1EFFF"/>
          <w:lang w:val="en-US"/>
        </w:rPr>
        <w:br/>
        <w:t xml:space="preserve">        }</w:t>
      </w:r>
      <w:r w:rsidR="001111CE" w:rsidRPr="003C7DB9">
        <w:rPr>
          <w:noProof/>
          <w:color w:val="E1EFFF"/>
          <w:lang w:val="en-US"/>
        </w:rPr>
        <w:br/>
      </w:r>
      <w:r w:rsidR="001111CE" w:rsidRPr="003C7DB9">
        <w:rPr>
          <w:noProof/>
          <w:color w:val="E1EFFF"/>
          <w:lang w:val="en-US"/>
        </w:rPr>
        <w:br/>
        <w:t xml:space="preserve">        .</w:t>
      </w:r>
      <w:r w:rsidR="001111CE" w:rsidRPr="003C7DB9">
        <w:rPr>
          <w:noProof/>
          <w:color w:val="FFDD00"/>
          <w:lang w:val="en-US"/>
        </w:rPr>
        <w:t xml:space="preserve">absolute1 </w:t>
      </w:r>
      <w:r w:rsidR="001111CE" w:rsidRPr="003C7DB9">
        <w:rPr>
          <w:noProof/>
          <w:color w:val="E1EFFF"/>
          <w:lang w:val="en-US"/>
        </w:rPr>
        <w:t>{</w:t>
      </w:r>
      <w:r w:rsidR="001111CE" w:rsidRPr="003C7DB9">
        <w:rPr>
          <w:noProof/>
          <w:color w:val="E1EFFF"/>
          <w:lang w:val="en-US"/>
        </w:rPr>
        <w:br/>
      </w:r>
      <w:r w:rsidR="001111CE" w:rsidRPr="003C7DB9">
        <w:rPr>
          <w:noProof/>
          <w:color w:val="E1EFFF"/>
          <w:lang w:val="en-US"/>
        </w:rPr>
        <w:lastRenderedPageBreak/>
        <w:t xml:space="preserve">            </w:t>
      </w:r>
      <w:r w:rsidR="001111CE" w:rsidRPr="003C7DB9">
        <w:rPr>
          <w:noProof/>
          <w:color w:val="80FFBB"/>
          <w:lang w:val="en-US"/>
        </w:rPr>
        <w:t>top</w:t>
      </w:r>
      <w:r w:rsidR="001111CE" w:rsidRPr="003C7DB9">
        <w:rPr>
          <w:noProof/>
          <w:color w:val="FFFFFF"/>
          <w:lang w:val="en-US"/>
        </w:rPr>
        <w:t xml:space="preserve">: </w:t>
      </w:r>
      <w:r w:rsidR="001111CE" w:rsidRPr="003C7DB9">
        <w:rPr>
          <w:noProof/>
          <w:color w:val="FF628C"/>
          <w:lang w:val="en-US"/>
        </w:rPr>
        <w:t>10</w:t>
      </w:r>
      <w:r w:rsidR="001111CE" w:rsidRPr="003C7DB9">
        <w:rPr>
          <w:b/>
          <w:bCs/>
          <w:noProof/>
          <w:color w:val="68E868"/>
          <w:lang w:val="en-US"/>
        </w:rPr>
        <w:t>px</w:t>
      </w:r>
      <w:r w:rsidR="001111CE" w:rsidRPr="003C7DB9">
        <w:rPr>
          <w:noProof/>
          <w:color w:val="E1EFFF"/>
          <w:lang w:val="en-US"/>
        </w:rPr>
        <w:t>;</w:t>
      </w:r>
      <w:r w:rsidR="001111CE" w:rsidRPr="003C7DB9">
        <w:rPr>
          <w:noProof/>
          <w:color w:val="E1EFFF"/>
          <w:lang w:val="en-US"/>
        </w:rPr>
        <w:br/>
        <w:t xml:space="preserve">            </w:t>
      </w:r>
      <w:r w:rsidR="001111CE" w:rsidRPr="003C7DB9">
        <w:rPr>
          <w:noProof/>
          <w:color w:val="80FFBB"/>
          <w:lang w:val="en-US"/>
        </w:rPr>
        <w:t>left</w:t>
      </w:r>
      <w:r w:rsidR="001111CE" w:rsidRPr="003C7DB9">
        <w:rPr>
          <w:noProof/>
          <w:color w:val="FFFFFF"/>
          <w:lang w:val="en-US"/>
        </w:rPr>
        <w:t xml:space="preserve">: </w:t>
      </w:r>
      <w:r w:rsidR="001111CE" w:rsidRPr="003C7DB9">
        <w:rPr>
          <w:noProof/>
          <w:color w:val="FF628C"/>
          <w:lang w:val="en-US"/>
        </w:rPr>
        <w:t>10</w:t>
      </w:r>
      <w:r w:rsidR="001111CE" w:rsidRPr="003C7DB9">
        <w:rPr>
          <w:b/>
          <w:bCs/>
          <w:noProof/>
          <w:color w:val="68E868"/>
          <w:lang w:val="en-US"/>
        </w:rPr>
        <w:t>px</w:t>
      </w:r>
      <w:r w:rsidR="001111CE" w:rsidRPr="003C7DB9">
        <w:rPr>
          <w:noProof/>
          <w:color w:val="E1EFFF"/>
          <w:lang w:val="en-US"/>
        </w:rPr>
        <w:t>;</w:t>
      </w:r>
      <w:r w:rsidR="001111CE" w:rsidRPr="003C7DB9">
        <w:rPr>
          <w:noProof/>
          <w:color w:val="E1EFFF"/>
          <w:lang w:val="en-US"/>
        </w:rPr>
        <w:br/>
        <w:t xml:space="preserve">        }</w:t>
      </w:r>
      <w:r w:rsidR="001111CE" w:rsidRPr="003C7DB9">
        <w:rPr>
          <w:noProof/>
          <w:color w:val="E1EFFF"/>
          <w:lang w:val="en-US"/>
        </w:rPr>
        <w:br/>
      </w:r>
      <w:r w:rsidR="001111CE" w:rsidRPr="003C7DB9">
        <w:rPr>
          <w:noProof/>
          <w:color w:val="E1EFFF"/>
          <w:lang w:val="en-US"/>
        </w:rPr>
        <w:br/>
        <w:t xml:space="preserve">        .</w:t>
      </w:r>
      <w:r w:rsidR="001111CE" w:rsidRPr="003C7DB9">
        <w:rPr>
          <w:noProof/>
          <w:color w:val="FFDD00"/>
          <w:lang w:val="en-US"/>
        </w:rPr>
        <w:t xml:space="preserve">absolute2 </w:t>
      </w:r>
      <w:r w:rsidR="001111CE" w:rsidRPr="003C7DB9">
        <w:rPr>
          <w:noProof/>
          <w:color w:val="E1EFFF"/>
          <w:lang w:val="en-US"/>
        </w:rPr>
        <w:t>{</w:t>
      </w:r>
      <w:r w:rsidR="001111CE" w:rsidRPr="003C7DB9">
        <w:rPr>
          <w:noProof/>
          <w:color w:val="E1EFFF"/>
          <w:lang w:val="en-US"/>
        </w:rPr>
        <w:br/>
        <w:t xml:space="preserve">            </w:t>
      </w:r>
      <w:r w:rsidR="001111CE" w:rsidRPr="003C7DB9">
        <w:rPr>
          <w:noProof/>
          <w:color w:val="80FFBB"/>
          <w:lang w:val="en-US"/>
        </w:rPr>
        <w:t>top</w:t>
      </w:r>
      <w:r w:rsidR="001111CE" w:rsidRPr="003C7DB9">
        <w:rPr>
          <w:noProof/>
          <w:color w:val="FFFFFF"/>
          <w:lang w:val="en-US"/>
        </w:rPr>
        <w:t xml:space="preserve">: </w:t>
      </w:r>
      <w:r w:rsidR="001111CE" w:rsidRPr="003C7DB9">
        <w:rPr>
          <w:noProof/>
          <w:color w:val="FF628C"/>
          <w:lang w:val="en-US"/>
        </w:rPr>
        <w:t>100</w:t>
      </w:r>
      <w:r w:rsidR="001111CE" w:rsidRPr="003C7DB9">
        <w:rPr>
          <w:b/>
          <w:bCs/>
          <w:noProof/>
          <w:color w:val="68E868"/>
          <w:lang w:val="en-US"/>
        </w:rPr>
        <w:t>px</w:t>
      </w:r>
      <w:r w:rsidR="001111CE" w:rsidRPr="003C7DB9">
        <w:rPr>
          <w:noProof/>
          <w:color w:val="E1EFFF"/>
          <w:lang w:val="en-US"/>
        </w:rPr>
        <w:t>;</w:t>
      </w:r>
      <w:r w:rsidR="001111CE" w:rsidRPr="003C7DB9">
        <w:rPr>
          <w:noProof/>
          <w:color w:val="E1EFFF"/>
          <w:lang w:val="en-US"/>
        </w:rPr>
        <w:br/>
        <w:t xml:space="preserve">            </w:t>
      </w:r>
      <w:r w:rsidR="001111CE" w:rsidRPr="003C7DB9">
        <w:rPr>
          <w:noProof/>
          <w:color w:val="80FFBB"/>
          <w:lang w:val="en-US"/>
        </w:rPr>
        <w:t>left</w:t>
      </w:r>
      <w:r w:rsidR="001111CE" w:rsidRPr="003C7DB9">
        <w:rPr>
          <w:noProof/>
          <w:color w:val="FFFFFF"/>
          <w:lang w:val="en-US"/>
        </w:rPr>
        <w:t xml:space="preserve">: </w:t>
      </w:r>
      <w:r w:rsidR="001111CE" w:rsidRPr="003C7DB9">
        <w:rPr>
          <w:noProof/>
          <w:color w:val="FF628C"/>
          <w:lang w:val="en-US"/>
        </w:rPr>
        <w:t>100</w:t>
      </w:r>
      <w:r w:rsidR="001111CE" w:rsidRPr="003C7DB9">
        <w:rPr>
          <w:b/>
          <w:bCs/>
          <w:noProof/>
          <w:color w:val="68E868"/>
          <w:lang w:val="en-US"/>
        </w:rPr>
        <w:t>px</w:t>
      </w:r>
      <w:r w:rsidR="001111CE" w:rsidRPr="003C7DB9">
        <w:rPr>
          <w:noProof/>
          <w:color w:val="E1EFFF"/>
          <w:lang w:val="en-US"/>
        </w:rPr>
        <w:t>;</w:t>
      </w:r>
      <w:r w:rsidR="001111CE" w:rsidRPr="003C7DB9">
        <w:rPr>
          <w:noProof/>
          <w:color w:val="E1EFFF"/>
          <w:lang w:val="en-US"/>
        </w:rPr>
        <w:br/>
        <w:t xml:space="preserve">        }</w:t>
      </w:r>
      <w:r w:rsidR="001111CE" w:rsidRPr="003C7DB9">
        <w:rPr>
          <w:noProof/>
          <w:color w:val="E1EFFF"/>
          <w:lang w:val="en-US"/>
        </w:rPr>
        <w:br/>
      </w:r>
      <w:r w:rsidR="001111CE" w:rsidRPr="003C7DB9">
        <w:rPr>
          <w:noProof/>
          <w:color w:val="E1EFFF"/>
          <w:lang w:val="en-US"/>
        </w:rPr>
        <w:br/>
        <w:t xml:space="preserve">        .</w:t>
      </w:r>
      <w:r w:rsidR="001111CE" w:rsidRPr="003C7DB9">
        <w:rPr>
          <w:noProof/>
          <w:color w:val="FFDD00"/>
          <w:lang w:val="en-US"/>
        </w:rPr>
        <w:t xml:space="preserve">absolute3 </w:t>
      </w:r>
      <w:r w:rsidR="001111CE" w:rsidRPr="003C7DB9">
        <w:rPr>
          <w:noProof/>
          <w:color w:val="E1EFFF"/>
          <w:lang w:val="en-US"/>
        </w:rPr>
        <w:t>{</w:t>
      </w:r>
      <w:r w:rsidR="001111CE" w:rsidRPr="003C7DB9">
        <w:rPr>
          <w:noProof/>
          <w:color w:val="E1EFFF"/>
          <w:lang w:val="en-US"/>
        </w:rPr>
        <w:br/>
        <w:t xml:space="preserve">            </w:t>
      </w:r>
      <w:r w:rsidR="001111CE" w:rsidRPr="003C7DB9">
        <w:rPr>
          <w:noProof/>
          <w:color w:val="80FFBB"/>
          <w:lang w:val="en-US"/>
        </w:rPr>
        <w:t>top</w:t>
      </w:r>
      <w:r w:rsidR="001111CE" w:rsidRPr="003C7DB9">
        <w:rPr>
          <w:noProof/>
          <w:color w:val="FFFFFF"/>
          <w:lang w:val="en-US"/>
        </w:rPr>
        <w:t xml:space="preserve">: </w:t>
      </w:r>
      <w:r w:rsidR="001111CE" w:rsidRPr="003C7DB9">
        <w:rPr>
          <w:noProof/>
          <w:color w:val="FF628C"/>
          <w:lang w:val="en-US"/>
        </w:rPr>
        <w:t>200</w:t>
      </w:r>
      <w:r w:rsidR="001111CE" w:rsidRPr="003C7DB9">
        <w:rPr>
          <w:b/>
          <w:bCs/>
          <w:noProof/>
          <w:color w:val="68E868"/>
          <w:lang w:val="en-US"/>
        </w:rPr>
        <w:t>px</w:t>
      </w:r>
      <w:r w:rsidR="001111CE" w:rsidRPr="003C7DB9">
        <w:rPr>
          <w:noProof/>
          <w:color w:val="E1EFFF"/>
          <w:lang w:val="en-US"/>
        </w:rPr>
        <w:t>;</w:t>
      </w:r>
      <w:r w:rsidR="001111CE" w:rsidRPr="003C7DB9">
        <w:rPr>
          <w:noProof/>
          <w:color w:val="E1EFFF"/>
          <w:lang w:val="en-US"/>
        </w:rPr>
        <w:br/>
        <w:t xml:space="preserve">            </w:t>
      </w:r>
      <w:r w:rsidR="001111CE" w:rsidRPr="003C7DB9">
        <w:rPr>
          <w:noProof/>
          <w:color w:val="80FFBB"/>
          <w:lang w:val="en-US"/>
        </w:rPr>
        <w:t>left</w:t>
      </w:r>
      <w:r w:rsidR="001111CE" w:rsidRPr="003C7DB9">
        <w:rPr>
          <w:noProof/>
          <w:color w:val="FFFFFF"/>
          <w:lang w:val="en-US"/>
        </w:rPr>
        <w:t xml:space="preserve">: </w:t>
      </w:r>
      <w:r w:rsidR="001111CE" w:rsidRPr="003C7DB9">
        <w:rPr>
          <w:noProof/>
          <w:color w:val="FF628C"/>
          <w:lang w:val="en-US"/>
        </w:rPr>
        <w:t>200</w:t>
      </w:r>
      <w:r w:rsidR="001111CE" w:rsidRPr="003C7DB9">
        <w:rPr>
          <w:b/>
          <w:bCs/>
          <w:noProof/>
          <w:color w:val="68E868"/>
          <w:lang w:val="en-US"/>
        </w:rPr>
        <w:t>px</w:t>
      </w:r>
      <w:r w:rsidR="001111CE" w:rsidRPr="003C7DB9">
        <w:rPr>
          <w:noProof/>
          <w:color w:val="E1EFFF"/>
          <w:lang w:val="en-US"/>
        </w:rPr>
        <w:t>;</w:t>
      </w:r>
      <w:r w:rsidR="001111CE" w:rsidRPr="003C7DB9">
        <w:rPr>
          <w:noProof/>
          <w:color w:val="E1EFFF"/>
          <w:lang w:val="en-US"/>
        </w:rPr>
        <w:br/>
        <w:t xml:space="preserve">        }</w:t>
      </w:r>
      <w:r w:rsidR="001111CE" w:rsidRPr="003C7DB9">
        <w:rPr>
          <w:noProof/>
          <w:color w:val="E1EFFF"/>
          <w:lang w:val="en-US"/>
        </w:rPr>
        <w:br/>
      </w:r>
      <w:r w:rsidR="001111CE" w:rsidRPr="003C7DB9">
        <w:rPr>
          <w:noProof/>
          <w:color w:val="E1EFFF"/>
          <w:lang w:val="en-US"/>
        </w:rPr>
        <w:br/>
        <w:t xml:space="preserve">    &lt;/</w:t>
      </w:r>
      <w:r w:rsidR="001111CE" w:rsidRPr="003C7DB9">
        <w:rPr>
          <w:noProof/>
          <w:color w:val="9EFFFF"/>
          <w:lang w:val="en-US"/>
        </w:rPr>
        <w:t>style</w:t>
      </w:r>
      <w:r w:rsidR="001111CE" w:rsidRPr="003C7DB9">
        <w:rPr>
          <w:noProof/>
          <w:color w:val="E1EFFF"/>
          <w:lang w:val="en-US"/>
        </w:rPr>
        <w:t>&gt;</w:t>
      </w:r>
      <w:r w:rsidR="001111CE" w:rsidRPr="003C7DB9">
        <w:rPr>
          <w:noProof/>
          <w:color w:val="E1EFFF"/>
          <w:lang w:val="en-US"/>
        </w:rPr>
        <w:br/>
        <w:t>&lt;/</w:t>
      </w:r>
      <w:r w:rsidR="001111CE" w:rsidRPr="003C7DB9">
        <w:rPr>
          <w:noProof/>
          <w:color w:val="9EFFFF"/>
          <w:lang w:val="en-US"/>
        </w:rPr>
        <w:t>head</w:t>
      </w:r>
      <w:r w:rsidR="001111CE" w:rsidRPr="003C7DB9">
        <w:rPr>
          <w:noProof/>
          <w:color w:val="E1EFFF"/>
          <w:lang w:val="en-US"/>
        </w:rPr>
        <w:t>&gt;</w:t>
      </w:r>
      <w:r w:rsidR="001111CE" w:rsidRPr="003C7DB9">
        <w:rPr>
          <w:noProof/>
          <w:color w:val="E1EFFF"/>
          <w:lang w:val="en-US"/>
        </w:rPr>
        <w:br/>
      </w:r>
      <w:r w:rsidR="001111CE" w:rsidRPr="003C7DB9">
        <w:rPr>
          <w:noProof/>
          <w:color w:val="E1EFFF"/>
          <w:lang w:val="en-US"/>
        </w:rPr>
        <w:br/>
        <w:t>&lt;</w:t>
      </w:r>
      <w:r w:rsidR="001111CE" w:rsidRPr="003C7DB9">
        <w:rPr>
          <w:noProof/>
          <w:color w:val="9EFFFF"/>
          <w:lang w:val="en-US"/>
        </w:rPr>
        <w:t>body</w:t>
      </w:r>
      <w:r w:rsidR="001111CE" w:rsidRPr="003C7DB9">
        <w:rPr>
          <w:noProof/>
          <w:color w:val="E1EFFF"/>
          <w:lang w:val="en-US"/>
        </w:rPr>
        <w:t>&gt;</w:t>
      </w:r>
      <w:r w:rsidR="001111CE" w:rsidRPr="003C7DB9">
        <w:rPr>
          <w:noProof/>
          <w:color w:val="E1EFFF"/>
          <w:lang w:val="en-US"/>
        </w:rPr>
        <w:br/>
        <w:t>&lt;</w:t>
      </w:r>
      <w:r w:rsidR="001111CE" w:rsidRPr="003C7DB9">
        <w:rPr>
          <w:noProof/>
          <w:color w:val="9EFFFF"/>
          <w:lang w:val="en-US"/>
        </w:rPr>
        <w:t xml:space="preserve">div </w:t>
      </w:r>
      <w:r w:rsidR="001111CE" w:rsidRPr="003C7DB9">
        <w:rPr>
          <w:noProof/>
          <w:color w:val="FFDD00"/>
          <w:lang w:val="en-US"/>
        </w:rPr>
        <w:t>class=</w:t>
      </w:r>
      <w:r w:rsidR="001111CE" w:rsidRPr="003C7DB9">
        <w:rPr>
          <w:b/>
          <w:bCs/>
          <w:noProof/>
          <w:color w:val="3AD900"/>
          <w:lang w:val="en-US"/>
        </w:rPr>
        <w:t>"relative"</w:t>
      </w:r>
      <w:r w:rsidR="001111CE" w:rsidRPr="003C7DB9">
        <w:rPr>
          <w:noProof/>
          <w:color w:val="E1EFFF"/>
          <w:lang w:val="en-US"/>
        </w:rPr>
        <w:t>&gt;</w:t>
      </w:r>
      <w:r w:rsidR="001111CE" w:rsidRPr="003C7DB9">
        <w:rPr>
          <w:noProof/>
          <w:color w:val="E1EFFF"/>
          <w:lang w:val="en-US"/>
        </w:rPr>
        <w:br/>
        <w:t xml:space="preserve">    &lt;</w:t>
      </w:r>
      <w:r w:rsidR="001111CE" w:rsidRPr="003C7DB9">
        <w:rPr>
          <w:noProof/>
          <w:color w:val="9EFFFF"/>
          <w:lang w:val="en-US"/>
        </w:rPr>
        <w:t xml:space="preserve">img </w:t>
      </w:r>
      <w:r w:rsidR="001111CE" w:rsidRPr="003C7DB9">
        <w:rPr>
          <w:noProof/>
          <w:color w:val="FFDD00"/>
          <w:lang w:val="en-US"/>
        </w:rPr>
        <w:t>class=</w:t>
      </w:r>
      <w:r w:rsidR="001111CE" w:rsidRPr="003C7DB9">
        <w:rPr>
          <w:b/>
          <w:bCs/>
          <w:noProof/>
          <w:color w:val="3AD900"/>
          <w:lang w:val="en-US"/>
        </w:rPr>
        <w:t xml:space="preserve">"absolute1" </w:t>
      </w:r>
      <w:r w:rsidR="001111CE" w:rsidRPr="003C7DB9">
        <w:rPr>
          <w:noProof/>
          <w:color w:val="FFDD00"/>
          <w:lang w:val="en-US"/>
        </w:rPr>
        <w:t>src=</w:t>
      </w:r>
      <w:r w:rsidR="001111CE" w:rsidRPr="003C7DB9">
        <w:rPr>
          <w:b/>
          <w:bCs/>
          <w:noProof/>
          <w:color w:val="3AD900"/>
          <w:lang w:val="en-US"/>
        </w:rPr>
        <w:t xml:space="preserve">"images/canary-wharf-london.jpg" </w:t>
      </w:r>
      <w:r w:rsidR="001111CE" w:rsidRPr="003C7DB9">
        <w:rPr>
          <w:noProof/>
          <w:color w:val="FFDD00"/>
          <w:lang w:val="en-US"/>
        </w:rPr>
        <w:t>width=</w:t>
      </w:r>
      <w:r w:rsidR="001111CE" w:rsidRPr="003C7DB9">
        <w:rPr>
          <w:b/>
          <w:bCs/>
          <w:noProof/>
          <w:color w:val="3AD900"/>
          <w:lang w:val="en-US"/>
        </w:rPr>
        <w:t>"200"</w:t>
      </w:r>
      <w:r w:rsidR="001111CE" w:rsidRPr="003C7DB9">
        <w:rPr>
          <w:noProof/>
          <w:color w:val="E1EFFF"/>
          <w:lang w:val="en-US"/>
        </w:rPr>
        <w:t>&gt;</w:t>
      </w:r>
      <w:r w:rsidR="001111CE" w:rsidRPr="003C7DB9">
        <w:rPr>
          <w:noProof/>
          <w:color w:val="E1EFFF"/>
          <w:lang w:val="en-US"/>
        </w:rPr>
        <w:br/>
        <w:t xml:space="preserve">    &lt;</w:t>
      </w:r>
      <w:r w:rsidR="001111CE" w:rsidRPr="003C7DB9">
        <w:rPr>
          <w:noProof/>
          <w:color w:val="9EFFFF"/>
          <w:lang w:val="en-US"/>
        </w:rPr>
        <w:t xml:space="preserve">img </w:t>
      </w:r>
      <w:r w:rsidR="001111CE" w:rsidRPr="003C7DB9">
        <w:rPr>
          <w:noProof/>
          <w:color w:val="FFDD00"/>
          <w:lang w:val="en-US"/>
        </w:rPr>
        <w:t>class=</w:t>
      </w:r>
      <w:r w:rsidR="001111CE" w:rsidRPr="003C7DB9">
        <w:rPr>
          <w:b/>
          <w:bCs/>
          <w:noProof/>
          <w:color w:val="3AD900"/>
          <w:lang w:val="en-US"/>
        </w:rPr>
        <w:t xml:space="preserve">"absolute2" </w:t>
      </w:r>
      <w:r w:rsidR="001111CE" w:rsidRPr="003C7DB9">
        <w:rPr>
          <w:noProof/>
          <w:color w:val="FFDD00"/>
          <w:lang w:val="en-US"/>
        </w:rPr>
        <w:t>src=</w:t>
      </w:r>
      <w:r w:rsidR="001111CE" w:rsidRPr="003C7DB9">
        <w:rPr>
          <w:b/>
          <w:bCs/>
          <w:noProof/>
          <w:color w:val="3AD900"/>
          <w:lang w:val="en-US"/>
        </w:rPr>
        <w:t xml:space="preserve">"images/29.jpg" </w:t>
      </w:r>
      <w:r w:rsidR="001111CE" w:rsidRPr="003C7DB9">
        <w:rPr>
          <w:noProof/>
          <w:color w:val="FFDD00"/>
          <w:lang w:val="en-US"/>
        </w:rPr>
        <w:t>width=</w:t>
      </w:r>
      <w:r w:rsidR="001111CE" w:rsidRPr="003C7DB9">
        <w:rPr>
          <w:b/>
          <w:bCs/>
          <w:noProof/>
          <w:color w:val="3AD900"/>
          <w:lang w:val="en-US"/>
        </w:rPr>
        <w:t>"200"</w:t>
      </w:r>
      <w:r w:rsidR="001111CE" w:rsidRPr="003C7DB9">
        <w:rPr>
          <w:noProof/>
          <w:color w:val="E1EFFF"/>
          <w:lang w:val="en-US"/>
        </w:rPr>
        <w:t>&gt;</w:t>
      </w:r>
      <w:r w:rsidR="001111CE" w:rsidRPr="003C7DB9">
        <w:rPr>
          <w:noProof/>
          <w:color w:val="E1EFFF"/>
          <w:lang w:val="en-US"/>
        </w:rPr>
        <w:br/>
        <w:t xml:space="preserve">    &lt;</w:t>
      </w:r>
      <w:r w:rsidR="001111CE" w:rsidRPr="003C7DB9">
        <w:rPr>
          <w:noProof/>
          <w:color w:val="9EFFFF"/>
          <w:lang w:val="en-US"/>
        </w:rPr>
        <w:t xml:space="preserve">img </w:t>
      </w:r>
      <w:r w:rsidR="001111CE" w:rsidRPr="003C7DB9">
        <w:rPr>
          <w:noProof/>
          <w:color w:val="FFDD00"/>
          <w:lang w:val="en-US"/>
        </w:rPr>
        <w:t>class=</w:t>
      </w:r>
      <w:r w:rsidR="001111CE" w:rsidRPr="003C7DB9">
        <w:rPr>
          <w:b/>
          <w:bCs/>
          <w:noProof/>
          <w:color w:val="3AD900"/>
          <w:lang w:val="en-US"/>
        </w:rPr>
        <w:t xml:space="preserve">"absolute3" </w:t>
      </w:r>
      <w:r w:rsidR="001111CE" w:rsidRPr="003C7DB9">
        <w:rPr>
          <w:noProof/>
          <w:color w:val="FFDD00"/>
          <w:lang w:val="en-US"/>
        </w:rPr>
        <w:t>src=</w:t>
      </w:r>
      <w:r w:rsidR="001111CE" w:rsidRPr="003C7DB9">
        <w:rPr>
          <w:b/>
          <w:bCs/>
          <w:noProof/>
          <w:color w:val="3AD900"/>
          <w:lang w:val="en-US"/>
        </w:rPr>
        <w:t xml:space="preserve">"images/00s.jpg" </w:t>
      </w:r>
      <w:r w:rsidR="001111CE" w:rsidRPr="003C7DB9">
        <w:rPr>
          <w:noProof/>
          <w:color w:val="FFDD00"/>
          <w:lang w:val="en-US"/>
        </w:rPr>
        <w:t>width=</w:t>
      </w:r>
      <w:r w:rsidR="001111CE" w:rsidRPr="003C7DB9">
        <w:rPr>
          <w:b/>
          <w:bCs/>
          <w:noProof/>
          <w:color w:val="3AD900"/>
          <w:lang w:val="en-US"/>
        </w:rPr>
        <w:t>"200"</w:t>
      </w:r>
      <w:r w:rsidR="001111CE" w:rsidRPr="003C7DB9">
        <w:rPr>
          <w:noProof/>
          <w:color w:val="E1EFFF"/>
          <w:lang w:val="en-US"/>
        </w:rPr>
        <w:t>&gt;</w:t>
      </w:r>
      <w:r w:rsidR="001111CE" w:rsidRPr="003C7DB9">
        <w:rPr>
          <w:noProof/>
          <w:color w:val="E1EFFF"/>
          <w:lang w:val="en-US"/>
        </w:rPr>
        <w:br/>
        <w:t>&lt;/</w:t>
      </w:r>
      <w:r w:rsidR="001111CE" w:rsidRPr="003C7DB9">
        <w:rPr>
          <w:noProof/>
          <w:color w:val="9EFFFF"/>
          <w:lang w:val="en-US"/>
        </w:rPr>
        <w:t>div</w:t>
      </w:r>
      <w:r w:rsidR="001111CE" w:rsidRPr="003C7DB9">
        <w:rPr>
          <w:noProof/>
          <w:color w:val="E1EFFF"/>
          <w:lang w:val="en-US"/>
        </w:rPr>
        <w:t>&gt;</w:t>
      </w:r>
      <w:r w:rsidR="001111CE" w:rsidRPr="003C7DB9">
        <w:rPr>
          <w:noProof/>
          <w:color w:val="E1EFFF"/>
          <w:lang w:val="en-US"/>
        </w:rPr>
        <w:br/>
        <w:t>&lt;/</w:t>
      </w:r>
      <w:r w:rsidR="001111CE" w:rsidRPr="003C7DB9">
        <w:rPr>
          <w:noProof/>
          <w:color w:val="9EFFFF"/>
          <w:lang w:val="en-US"/>
        </w:rPr>
        <w:t>body</w:t>
      </w:r>
      <w:r w:rsidR="001111CE" w:rsidRPr="003C7DB9">
        <w:rPr>
          <w:noProof/>
          <w:color w:val="E1EFFF"/>
          <w:lang w:val="en-US"/>
        </w:rPr>
        <w:t>&gt;</w:t>
      </w:r>
    </w:p>
    <w:p w:rsidR="00CD5731" w:rsidRPr="001062D9" w:rsidRDefault="001111CE" w:rsidP="00243085">
      <w:pPr>
        <w:spacing w:line="240" w:lineRule="auto"/>
        <w:rPr>
          <w:rFonts w:cstheme="minorHAnsi"/>
          <w:b/>
          <w:noProof/>
          <w:sz w:val="24"/>
          <w:szCs w:val="24"/>
        </w:rPr>
      </w:pPr>
      <w:r w:rsidRPr="001062D9">
        <w:rPr>
          <w:rFonts w:cstheme="minorHAnsi"/>
          <w:noProof/>
          <w:sz w:val="24"/>
          <w:szCs w:val="24"/>
        </w:rPr>
        <w:t xml:space="preserve">Также, мы задали им отступы внутри родительского блока </w:t>
      </w:r>
      <w:r w:rsidRPr="001062D9">
        <w:rPr>
          <w:rFonts w:cstheme="minorHAnsi"/>
          <w:b/>
          <w:noProof/>
          <w:sz w:val="24"/>
          <w:szCs w:val="24"/>
        </w:rPr>
        <w:t>&lt;</w:t>
      </w:r>
      <w:r w:rsidRPr="003C7DB9">
        <w:rPr>
          <w:rFonts w:cstheme="minorHAnsi"/>
          <w:b/>
          <w:noProof/>
          <w:sz w:val="24"/>
          <w:szCs w:val="24"/>
          <w:lang w:val="en-US"/>
        </w:rPr>
        <w:t>div</w:t>
      </w:r>
      <w:r w:rsidRPr="001062D9">
        <w:rPr>
          <w:rFonts w:cstheme="minorHAnsi"/>
          <w:b/>
          <w:noProof/>
          <w:sz w:val="24"/>
          <w:szCs w:val="24"/>
        </w:rPr>
        <w:t>&gt;</w:t>
      </w:r>
      <w:r w:rsidRPr="001062D9">
        <w:rPr>
          <w:rFonts w:cstheme="minorHAnsi"/>
          <w:noProof/>
          <w:sz w:val="24"/>
          <w:szCs w:val="24"/>
        </w:rPr>
        <w:t xml:space="preserve"> с помощью свойств: </w:t>
      </w:r>
      <w:r w:rsidRPr="003C7DB9">
        <w:rPr>
          <w:rFonts w:cstheme="minorHAnsi"/>
          <w:b/>
          <w:noProof/>
          <w:sz w:val="24"/>
          <w:szCs w:val="24"/>
          <w:lang w:val="en-US"/>
        </w:rPr>
        <w:t>top</w:t>
      </w:r>
      <w:r w:rsidRPr="001062D9">
        <w:rPr>
          <w:rFonts w:cstheme="minorHAnsi"/>
          <w:b/>
          <w:noProof/>
          <w:sz w:val="24"/>
          <w:szCs w:val="24"/>
        </w:rPr>
        <w:t xml:space="preserve"> </w:t>
      </w:r>
      <w:r w:rsidRPr="001062D9">
        <w:rPr>
          <w:rFonts w:cstheme="minorHAnsi"/>
          <w:noProof/>
          <w:sz w:val="24"/>
          <w:szCs w:val="24"/>
        </w:rPr>
        <w:t>и</w:t>
      </w:r>
      <w:r w:rsidRPr="001062D9">
        <w:rPr>
          <w:rFonts w:cstheme="minorHAnsi"/>
          <w:b/>
          <w:noProof/>
          <w:sz w:val="24"/>
          <w:szCs w:val="24"/>
        </w:rPr>
        <w:t xml:space="preserve"> </w:t>
      </w:r>
      <w:r w:rsidRPr="003C7DB9">
        <w:rPr>
          <w:rFonts w:cstheme="minorHAnsi"/>
          <w:b/>
          <w:noProof/>
          <w:sz w:val="24"/>
          <w:szCs w:val="24"/>
          <w:lang w:val="en-US"/>
        </w:rPr>
        <w:t>left</w:t>
      </w:r>
      <w:r w:rsidR="00CD5731" w:rsidRPr="001062D9">
        <w:rPr>
          <w:rFonts w:cstheme="minorHAnsi"/>
          <w:b/>
          <w:noProof/>
          <w:sz w:val="24"/>
          <w:szCs w:val="24"/>
        </w:rPr>
        <w:t>.</w:t>
      </w:r>
    </w:p>
    <w:p w:rsidR="00CD5731" w:rsidRPr="003C7DB9" w:rsidRDefault="00CD5731" w:rsidP="00243085">
      <w:pPr>
        <w:spacing w:line="240" w:lineRule="auto"/>
        <w:rPr>
          <w:rFonts w:cstheme="minorHAnsi"/>
          <w:b/>
          <w:noProof/>
          <w:sz w:val="24"/>
          <w:szCs w:val="24"/>
          <w:lang w:val="en-US"/>
        </w:rPr>
      </w:pPr>
      <w:r w:rsidRPr="003C7DB9">
        <w:rPr>
          <w:rFonts w:cstheme="minorHAnsi"/>
          <w:b/>
          <w:noProof/>
          <w:sz w:val="24"/>
          <w:szCs w:val="24"/>
          <w:lang w:val="en-US"/>
        </w:rPr>
        <w:t>Выведет:</w:t>
      </w:r>
    </w:p>
    <w:p w:rsidR="00CD5731" w:rsidRPr="003C7DB9" w:rsidRDefault="00CD5731" w:rsidP="00243085">
      <w:pPr>
        <w:spacing w:line="240" w:lineRule="auto"/>
        <w:rPr>
          <w:rFonts w:cstheme="minorHAnsi"/>
          <w:b/>
          <w:noProof/>
          <w:sz w:val="24"/>
          <w:szCs w:val="24"/>
          <w:lang w:val="en-US"/>
        </w:rPr>
      </w:pPr>
    </w:p>
    <w:p w:rsidR="00CD5731" w:rsidRPr="003C7DB9" w:rsidRDefault="00CD5731" w:rsidP="00243085">
      <w:pPr>
        <w:spacing w:line="240" w:lineRule="auto"/>
        <w:rPr>
          <w:rFonts w:cstheme="minorHAnsi"/>
          <w:b/>
          <w:noProof/>
          <w:sz w:val="24"/>
          <w:szCs w:val="24"/>
          <w:lang w:val="en-US"/>
        </w:rPr>
      </w:pPr>
      <w:r w:rsidRPr="003C7DB9">
        <w:rPr>
          <w:rFonts w:cstheme="minorHAnsi"/>
          <w:b/>
          <w:noProof/>
          <w:sz w:val="24"/>
          <w:szCs w:val="24"/>
          <w:lang w:eastAsia="ru-RU"/>
        </w:rPr>
        <w:drawing>
          <wp:inline distT="0" distB="0" distL="0" distR="0" wp14:anchorId="0028DF0A" wp14:editId="3B012D1E">
            <wp:extent cx="5943600" cy="4486275"/>
            <wp:effectExtent l="0" t="0" r="0" b="9525"/>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55">
                      <a:extLst>
                        <a:ext uri="{28A0092B-C50C-407E-A947-70E740481C1C}">
                          <a14:useLocalDpi xmlns:a14="http://schemas.microsoft.com/office/drawing/2010/main" val="0"/>
                        </a:ext>
                      </a:extLst>
                    </a:blip>
                    <a:stretch>
                      <a:fillRect/>
                    </a:stretch>
                  </pic:blipFill>
                  <pic:spPr>
                    <a:xfrm>
                      <a:off x="0" y="0"/>
                      <a:ext cx="5943600" cy="4486275"/>
                    </a:xfrm>
                    <a:prstGeom prst="rect">
                      <a:avLst/>
                    </a:prstGeom>
                  </pic:spPr>
                </pic:pic>
              </a:graphicData>
            </a:graphic>
          </wp:inline>
        </w:drawing>
      </w:r>
    </w:p>
    <w:p w:rsidR="00CD5731" w:rsidRPr="001062D9" w:rsidRDefault="009A6A67" w:rsidP="00243085">
      <w:pPr>
        <w:spacing w:line="240" w:lineRule="auto"/>
        <w:rPr>
          <w:rFonts w:cstheme="minorHAnsi"/>
          <w:noProof/>
          <w:sz w:val="24"/>
          <w:szCs w:val="24"/>
        </w:rPr>
      </w:pPr>
      <w:r w:rsidRPr="001062D9">
        <w:rPr>
          <w:rFonts w:cstheme="minorHAnsi"/>
          <w:noProof/>
          <w:sz w:val="24"/>
          <w:szCs w:val="24"/>
        </w:rPr>
        <w:t xml:space="preserve">Для того, чтобы </w:t>
      </w:r>
      <w:r w:rsidR="00CD5731" w:rsidRPr="001062D9">
        <w:rPr>
          <w:rFonts w:cstheme="minorHAnsi"/>
          <w:noProof/>
          <w:sz w:val="24"/>
          <w:szCs w:val="24"/>
        </w:rPr>
        <w:t xml:space="preserve">эти окна </w:t>
      </w:r>
      <w:r w:rsidRPr="001062D9">
        <w:rPr>
          <w:rFonts w:cstheme="minorHAnsi"/>
          <w:noProof/>
          <w:sz w:val="24"/>
          <w:szCs w:val="24"/>
        </w:rPr>
        <w:t xml:space="preserve">шли сверзу вних </w:t>
      </w:r>
      <w:r w:rsidR="00CD5731" w:rsidRPr="001062D9">
        <w:rPr>
          <w:rFonts w:cstheme="minorHAnsi"/>
          <w:noProof/>
          <w:sz w:val="24"/>
          <w:szCs w:val="24"/>
        </w:rPr>
        <w:t>в обратном порядке нужно –</w:t>
      </w:r>
    </w:p>
    <w:p w:rsidR="00CD5731" w:rsidRPr="001062D9" w:rsidRDefault="00CD5731" w:rsidP="00243085">
      <w:pPr>
        <w:spacing w:line="240" w:lineRule="auto"/>
        <w:rPr>
          <w:rFonts w:cstheme="minorHAnsi"/>
          <w:b/>
          <w:noProof/>
          <w:sz w:val="24"/>
          <w:szCs w:val="24"/>
        </w:rPr>
      </w:pPr>
      <w:r w:rsidRPr="001062D9">
        <w:rPr>
          <w:rFonts w:cstheme="minorHAnsi"/>
          <w:b/>
          <w:noProof/>
          <w:sz w:val="24"/>
          <w:szCs w:val="24"/>
        </w:rPr>
        <w:t xml:space="preserve">использовать </w:t>
      </w:r>
      <w:r w:rsidRPr="003C7DB9">
        <w:rPr>
          <w:rFonts w:cstheme="minorHAnsi"/>
          <w:b/>
          <w:noProof/>
          <w:sz w:val="24"/>
          <w:szCs w:val="24"/>
          <w:lang w:val="en-US"/>
        </w:rPr>
        <w:t>Z</w:t>
      </w:r>
      <w:r w:rsidRPr="001062D9">
        <w:rPr>
          <w:rFonts w:cstheme="minorHAnsi"/>
          <w:b/>
          <w:noProof/>
          <w:sz w:val="24"/>
          <w:szCs w:val="24"/>
        </w:rPr>
        <w:t>-индекс, который задает глубину.</w:t>
      </w:r>
    </w:p>
    <w:p w:rsidR="009A6A67" w:rsidRPr="001062D9" w:rsidRDefault="00CD5731" w:rsidP="00243085">
      <w:pPr>
        <w:spacing w:line="240" w:lineRule="auto"/>
        <w:rPr>
          <w:rFonts w:cstheme="minorHAnsi"/>
          <w:noProof/>
          <w:sz w:val="24"/>
          <w:szCs w:val="24"/>
        </w:rPr>
      </w:pPr>
      <w:r w:rsidRPr="001062D9">
        <w:rPr>
          <w:rFonts w:cstheme="minorHAnsi"/>
          <w:noProof/>
          <w:sz w:val="24"/>
          <w:szCs w:val="24"/>
        </w:rPr>
        <w:lastRenderedPageBreak/>
        <w:t>Чем больше глубина, тем выше будет расположена картинка (или блок). Таким образм можно добиться обьемности страницы.</w:t>
      </w:r>
      <w:r w:rsidR="00751F9B" w:rsidRPr="001062D9">
        <w:rPr>
          <w:rFonts w:cstheme="minorHAnsi"/>
          <w:noProof/>
          <w:sz w:val="24"/>
          <w:szCs w:val="24"/>
        </w:rPr>
        <w:t xml:space="preserve"> </w:t>
      </w:r>
    </w:p>
    <w:p w:rsidR="009A6A67" w:rsidRPr="001062D9" w:rsidRDefault="009A6A67" w:rsidP="00243085">
      <w:pPr>
        <w:spacing w:line="240" w:lineRule="auto"/>
        <w:rPr>
          <w:rFonts w:cstheme="minorHAnsi"/>
          <w:noProof/>
          <w:sz w:val="24"/>
          <w:szCs w:val="24"/>
        </w:rPr>
      </w:pPr>
    </w:p>
    <w:p w:rsidR="009A6A67" w:rsidRPr="001062D9" w:rsidRDefault="009A6A67" w:rsidP="00243085">
      <w:pPr>
        <w:spacing w:line="240" w:lineRule="auto"/>
        <w:rPr>
          <w:rFonts w:cstheme="minorHAnsi"/>
          <w:noProof/>
          <w:sz w:val="24"/>
          <w:szCs w:val="24"/>
        </w:rPr>
      </w:pPr>
      <w:r w:rsidRPr="001062D9">
        <w:rPr>
          <w:rFonts w:cstheme="minorHAnsi"/>
          <w:noProof/>
          <w:sz w:val="24"/>
          <w:szCs w:val="24"/>
        </w:rPr>
        <w:t>Добавим в элементы .</w:t>
      </w:r>
      <w:r w:rsidRPr="003C7DB9">
        <w:rPr>
          <w:rFonts w:cstheme="minorHAnsi"/>
          <w:noProof/>
          <w:sz w:val="24"/>
          <w:szCs w:val="24"/>
          <w:lang w:val="en-US"/>
        </w:rPr>
        <w:t>absolute</w:t>
      </w:r>
      <w:r w:rsidRPr="001062D9">
        <w:rPr>
          <w:rFonts w:cstheme="minorHAnsi"/>
          <w:noProof/>
          <w:sz w:val="24"/>
          <w:szCs w:val="24"/>
        </w:rPr>
        <w:t xml:space="preserve"> {</w:t>
      </w:r>
    </w:p>
    <w:p w:rsidR="001111CE" w:rsidRPr="003C7DB9" w:rsidRDefault="009A6A67" w:rsidP="00243085">
      <w:pPr>
        <w:spacing w:line="240" w:lineRule="auto"/>
        <w:rPr>
          <w:rFonts w:cstheme="minorHAnsi"/>
          <w:noProof/>
          <w:sz w:val="24"/>
          <w:szCs w:val="24"/>
          <w:lang w:val="en-US"/>
        </w:rPr>
      </w:pPr>
      <w:r w:rsidRPr="003C7DB9">
        <w:rPr>
          <w:rFonts w:cstheme="minorHAnsi"/>
          <w:noProof/>
          <w:sz w:val="24"/>
          <w:szCs w:val="24"/>
          <w:lang w:val="en-US"/>
        </w:rPr>
        <w:t>z-index: 30…10}</w:t>
      </w:r>
    </w:p>
    <w:p w:rsidR="009A6A67" w:rsidRPr="003C7DB9" w:rsidRDefault="009A6A67" w:rsidP="009A6A67">
      <w:pPr>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FFFFFF"/>
          <w:sz w:val="20"/>
          <w:szCs w:val="20"/>
          <w:lang w:val="en-US" w:eastAsia="ru-RU"/>
        </w:rPr>
      </w:pP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FFDD00"/>
          <w:sz w:val="20"/>
          <w:szCs w:val="20"/>
          <w:lang w:val="en-US" w:eastAsia="ru-RU"/>
        </w:rPr>
        <w:t xml:space="preserve">absolute1 </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E1EFFF"/>
          <w:sz w:val="20"/>
          <w:szCs w:val="20"/>
          <w:lang w:val="en-US" w:eastAsia="ru-RU"/>
        </w:rPr>
        <w:br/>
        <w:t xml:space="preserve">    </w:t>
      </w:r>
      <w:r w:rsidRPr="003C7DB9">
        <w:rPr>
          <w:rFonts w:ascii="Courier New" w:eastAsia="Times New Roman" w:hAnsi="Courier New" w:cs="Courier New"/>
          <w:noProof/>
          <w:color w:val="80FFBB"/>
          <w:sz w:val="20"/>
          <w:szCs w:val="20"/>
          <w:lang w:val="en-US" w:eastAsia="ru-RU"/>
        </w:rPr>
        <w:t>top</w:t>
      </w:r>
      <w:r w:rsidRPr="003C7DB9">
        <w:rPr>
          <w:rFonts w:ascii="Courier New" w:eastAsia="Times New Roman" w:hAnsi="Courier New" w:cs="Courier New"/>
          <w:noProof/>
          <w:color w:val="FFFFFF"/>
          <w:sz w:val="20"/>
          <w:szCs w:val="20"/>
          <w:lang w:val="en-US" w:eastAsia="ru-RU"/>
        </w:rPr>
        <w:t xml:space="preserve">: </w:t>
      </w:r>
      <w:r w:rsidRPr="003C7DB9">
        <w:rPr>
          <w:rFonts w:ascii="Courier New" w:eastAsia="Times New Roman" w:hAnsi="Courier New" w:cs="Courier New"/>
          <w:noProof/>
          <w:color w:val="FF628C"/>
          <w:sz w:val="20"/>
          <w:szCs w:val="20"/>
          <w:lang w:val="en-US" w:eastAsia="ru-RU"/>
        </w:rPr>
        <w:t>10</w:t>
      </w:r>
      <w:r w:rsidRPr="003C7DB9">
        <w:rPr>
          <w:rFonts w:ascii="Courier New" w:eastAsia="Times New Roman" w:hAnsi="Courier New" w:cs="Courier New"/>
          <w:b/>
          <w:bCs/>
          <w:noProof/>
          <w:color w:val="68E868"/>
          <w:sz w:val="20"/>
          <w:szCs w:val="20"/>
          <w:lang w:val="en-US" w:eastAsia="ru-RU"/>
        </w:rPr>
        <w:t>px</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E1EFFF"/>
          <w:sz w:val="20"/>
          <w:szCs w:val="20"/>
          <w:lang w:val="en-US" w:eastAsia="ru-RU"/>
        </w:rPr>
        <w:br/>
        <w:t xml:space="preserve">    </w:t>
      </w:r>
      <w:r w:rsidRPr="003C7DB9">
        <w:rPr>
          <w:rFonts w:ascii="Courier New" w:eastAsia="Times New Roman" w:hAnsi="Courier New" w:cs="Courier New"/>
          <w:noProof/>
          <w:color w:val="80FFBB"/>
          <w:sz w:val="20"/>
          <w:szCs w:val="20"/>
          <w:lang w:val="en-US" w:eastAsia="ru-RU"/>
        </w:rPr>
        <w:t>left</w:t>
      </w:r>
      <w:r w:rsidRPr="003C7DB9">
        <w:rPr>
          <w:rFonts w:ascii="Courier New" w:eastAsia="Times New Roman" w:hAnsi="Courier New" w:cs="Courier New"/>
          <w:noProof/>
          <w:color w:val="FFFFFF"/>
          <w:sz w:val="20"/>
          <w:szCs w:val="20"/>
          <w:lang w:val="en-US" w:eastAsia="ru-RU"/>
        </w:rPr>
        <w:t xml:space="preserve">: </w:t>
      </w:r>
      <w:r w:rsidRPr="003C7DB9">
        <w:rPr>
          <w:rFonts w:ascii="Courier New" w:eastAsia="Times New Roman" w:hAnsi="Courier New" w:cs="Courier New"/>
          <w:noProof/>
          <w:color w:val="FF628C"/>
          <w:sz w:val="20"/>
          <w:szCs w:val="20"/>
          <w:lang w:val="en-US" w:eastAsia="ru-RU"/>
        </w:rPr>
        <w:t>10</w:t>
      </w:r>
      <w:r w:rsidRPr="003C7DB9">
        <w:rPr>
          <w:rFonts w:ascii="Courier New" w:eastAsia="Times New Roman" w:hAnsi="Courier New" w:cs="Courier New"/>
          <w:b/>
          <w:bCs/>
          <w:noProof/>
          <w:color w:val="68E868"/>
          <w:sz w:val="20"/>
          <w:szCs w:val="20"/>
          <w:lang w:val="en-US" w:eastAsia="ru-RU"/>
        </w:rPr>
        <w:t>px</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E1EFFF"/>
          <w:sz w:val="20"/>
          <w:szCs w:val="20"/>
          <w:lang w:val="en-US" w:eastAsia="ru-RU"/>
        </w:rPr>
        <w:br/>
        <w:t xml:space="preserve">    </w:t>
      </w:r>
      <w:r w:rsidRPr="003C7DB9">
        <w:rPr>
          <w:rFonts w:ascii="Courier New" w:eastAsia="Times New Roman" w:hAnsi="Courier New" w:cs="Courier New"/>
          <w:noProof/>
          <w:color w:val="80FFBB"/>
          <w:sz w:val="20"/>
          <w:szCs w:val="20"/>
          <w:lang w:val="en-US" w:eastAsia="ru-RU"/>
        </w:rPr>
        <w:t>z-index</w:t>
      </w:r>
      <w:r w:rsidRPr="003C7DB9">
        <w:rPr>
          <w:rFonts w:ascii="Courier New" w:eastAsia="Times New Roman" w:hAnsi="Courier New" w:cs="Courier New"/>
          <w:noProof/>
          <w:color w:val="FFFFFF"/>
          <w:sz w:val="20"/>
          <w:szCs w:val="20"/>
          <w:lang w:val="en-US" w:eastAsia="ru-RU"/>
        </w:rPr>
        <w:t xml:space="preserve">: </w:t>
      </w:r>
      <w:r w:rsidRPr="003C7DB9">
        <w:rPr>
          <w:rFonts w:ascii="Courier New" w:eastAsia="Times New Roman" w:hAnsi="Courier New" w:cs="Courier New"/>
          <w:noProof/>
          <w:color w:val="FF628C"/>
          <w:sz w:val="20"/>
          <w:szCs w:val="20"/>
          <w:lang w:val="en-US" w:eastAsia="ru-RU"/>
        </w:rPr>
        <w:t>30</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E1EFFF"/>
          <w:sz w:val="20"/>
          <w:szCs w:val="20"/>
          <w:lang w:val="en-US" w:eastAsia="ru-RU"/>
        </w:rPr>
        <w:br/>
        <w:t>}</w:t>
      </w:r>
      <w:r w:rsidRPr="003C7DB9">
        <w:rPr>
          <w:rFonts w:ascii="Courier New" w:eastAsia="Times New Roman" w:hAnsi="Courier New" w:cs="Courier New"/>
          <w:noProof/>
          <w:color w:val="E1EFFF"/>
          <w:sz w:val="20"/>
          <w:szCs w:val="20"/>
          <w:lang w:val="en-US" w:eastAsia="ru-RU"/>
        </w:rPr>
        <w:br/>
      </w:r>
      <w:r w:rsidRPr="003C7DB9">
        <w:rPr>
          <w:rFonts w:ascii="Courier New" w:eastAsia="Times New Roman" w:hAnsi="Courier New" w:cs="Courier New"/>
          <w:noProof/>
          <w:color w:val="E1EFFF"/>
          <w:sz w:val="20"/>
          <w:szCs w:val="20"/>
          <w:lang w:val="en-US" w:eastAsia="ru-RU"/>
        </w:rPr>
        <w:br/>
        <w:t>.</w:t>
      </w:r>
      <w:r w:rsidRPr="003C7DB9">
        <w:rPr>
          <w:rFonts w:ascii="Courier New" w:eastAsia="Times New Roman" w:hAnsi="Courier New" w:cs="Courier New"/>
          <w:noProof/>
          <w:color w:val="FFDD00"/>
          <w:sz w:val="20"/>
          <w:szCs w:val="20"/>
          <w:lang w:val="en-US" w:eastAsia="ru-RU"/>
        </w:rPr>
        <w:t xml:space="preserve">absolute2 </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E1EFFF"/>
          <w:sz w:val="20"/>
          <w:szCs w:val="20"/>
          <w:lang w:val="en-US" w:eastAsia="ru-RU"/>
        </w:rPr>
        <w:br/>
        <w:t xml:space="preserve">    </w:t>
      </w:r>
      <w:r w:rsidRPr="003C7DB9">
        <w:rPr>
          <w:rFonts w:ascii="Courier New" w:eastAsia="Times New Roman" w:hAnsi="Courier New" w:cs="Courier New"/>
          <w:noProof/>
          <w:color w:val="80FFBB"/>
          <w:sz w:val="20"/>
          <w:szCs w:val="20"/>
          <w:lang w:val="en-US" w:eastAsia="ru-RU"/>
        </w:rPr>
        <w:t>top</w:t>
      </w:r>
      <w:r w:rsidRPr="003C7DB9">
        <w:rPr>
          <w:rFonts w:ascii="Courier New" w:eastAsia="Times New Roman" w:hAnsi="Courier New" w:cs="Courier New"/>
          <w:noProof/>
          <w:color w:val="FFFFFF"/>
          <w:sz w:val="20"/>
          <w:szCs w:val="20"/>
          <w:lang w:val="en-US" w:eastAsia="ru-RU"/>
        </w:rPr>
        <w:t xml:space="preserve">: </w:t>
      </w:r>
      <w:r w:rsidRPr="003C7DB9">
        <w:rPr>
          <w:rFonts w:ascii="Courier New" w:eastAsia="Times New Roman" w:hAnsi="Courier New" w:cs="Courier New"/>
          <w:noProof/>
          <w:color w:val="FF628C"/>
          <w:sz w:val="20"/>
          <w:szCs w:val="20"/>
          <w:lang w:val="en-US" w:eastAsia="ru-RU"/>
        </w:rPr>
        <w:t>100</w:t>
      </w:r>
      <w:r w:rsidRPr="003C7DB9">
        <w:rPr>
          <w:rFonts w:ascii="Courier New" w:eastAsia="Times New Roman" w:hAnsi="Courier New" w:cs="Courier New"/>
          <w:b/>
          <w:bCs/>
          <w:noProof/>
          <w:color w:val="68E868"/>
          <w:sz w:val="20"/>
          <w:szCs w:val="20"/>
          <w:lang w:val="en-US" w:eastAsia="ru-RU"/>
        </w:rPr>
        <w:t>px</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E1EFFF"/>
          <w:sz w:val="20"/>
          <w:szCs w:val="20"/>
          <w:lang w:val="en-US" w:eastAsia="ru-RU"/>
        </w:rPr>
        <w:br/>
        <w:t xml:space="preserve">    </w:t>
      </w:r>
      <w:r w:rsidRPr="003C7DB9">
        <w:rPr>
          <w:rFonts w:ascii="Courier New" w:eastAsia="Times New Roman" w:hAnsi="Courier New" w:cs="Courier New"/>
          <w:noProof/>
          <w:color w:val="80FFBB"/>
          <w:sz w:val="20"/>
          <w:szCs w:val="20"/>
          <w:lang w:val="en-US" w:eastAsia="ru-RU"/>
        </w:rPr>
        <w:t>left</w:t>
      </w:r>
      <w:r w:rsidRPr="003C7DB9">
        <w:rPr>
          <w:rFonts w:ascii="Courier New" w:eastAsia="Times New Roman" w:hAnsi="Courier New" w:cs="Courier New"/>
          <w:noProof/>
          <w:color w:val="FFFFFF"/>
          <w:sz w:val="20"/>
          <w:szCs w:val="20"/>
          <w:lang w:val="en-US" w:eastAsia="ru-RU"/>
        </w:rPr>
        <w:t xml:space="preserve">: </w:t>
      </w:r>
      <w:r w:rsidRPr="003C7DB9">
        <w:rPr>
          <w:rFonts w:ascii="Courier New" w:eastAsia="Times New Roman" w:hAnsi="Courier New" w:cs="Courier New"/>
          <w:noProof/>
          <w:color w:val="FF628C"/>
          <w:sz w:val="20"/>
          <w:szCs w:val="20"/>
          <w:lang w:val="en-US" w:eastAsia="ru-RU"/>
        </w:rPr>
        <w:t>100</w:t>
      </w:r>
      <w:r w:rsidRPr="003C7DB9">
        <w:rPr>
          <w:rFonts w:ascii="Courier New" w:eastAsia="Times New Roman" w:hAnsi="Courier New" w:cs="Courier New"/>
          <w:b/>
          <w:bCs/>
          <w:noProof/>
          <w:color w:val="68E868"/>
          <w:sz w:val="20"/>
          <w:szCs w:val="20"/>
          <w:lang w:val="en-US" w:eastAsia="ru-RU"/>
        </w:rPr>
        <w:t>px</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E1EFFF"/>
          <w:sz w:val="20"/>
          <w:szCs w:val="20"/>
          <w:lang w:val="en-US" w:eastAsia="ru-RU"/>
        </w:rPr>
        <w:br/>
        <w:t xml:space="preserve">    </w:t>
      </w:r>
      <w:r w:rsidRPr="003C7DB9">
        <w:rPr>
          <w:rFonts w:ascii="Courier New" w:eastAsia="Times New Roman" w:hAnsi="Courier New" w:cs="Courier New"/>
          <w:noProof/>
          <w:color w:val="80FFBB"/>
          <w:sz w:val="20"/>
          <w:szCs w:val="20"/>
          <w:lang w:val="en-US" w:eastAsia="ru-RU"/>
        </w:rPr>
        <w:t>z-index</w:t>
      </w:r>
      <w:r w:rsidRPr="003C7DB9">
        <w:rPr>
          <w:rFonts w:ascii="Courier New" w:eastAsia="Times New Roman" w:hAnsi="Courier New" w:cs="Courier New"/>
          <w:noProof/>
          <w:color w:val="FFFFFF"/>
          <w:sz w:val="20"/>
          <w:szCs w:val="20"/>
          <w:lang w:val="en-US" w:eastAsia="ru-RU"/>
        </w:rPr>
        <w:t xml:space="preserve">: </w:t>
      </w:r>
      <w:r w:rsidRPr="003C7DB9">
        <w:rPr>
          <w:rFonts w:ascii="Courier New" w:eastAsia="Times New Roman" w:hAnsi="Courier New" w:cs="Courier New"/>
          <w:noProof/>
          <w:color w:val="FF628C"/>
          <w:sz w:val="20"/>
          <w:szCs w:val="20"/>
          <w:lang w:val="en-US" w:eastAsia="ru-RU"/>
        </w:rPr>
        <w:t>20</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E1EFFF"/>
          <w:sz w:val="20"/>
          <w:szCs w:val="20"/>
          <w:lang w:val="en-US" w:eastAsia="ru-RU"/>
        </w:rPr>
        <w:br/>
        <w:t>}</w:t>
      </w:r>
      <w:r w:rsidRPr="003C7DB9">
        <w:rPr>
          <w:rFonts w:ascii="Courier New" w:eastAsia="Times New Roman" w:hAnsi="Courier New" w:cs="Courier New"/>
          <w:noProof/>
          <w:color w:val="E1EFFF"/>
          <w:sz w:val="20"/>
          <w:szCs w:val="20"/>
          <w:lang w:val="en-US" w:eastAsia="ru-RU"/>
        </w:rPr>
        <w:br/>
      </w:r>
      <w:r w:rsidRPr="003C7DB9">
        <w:rPr>
          <w:rFonts w:ascii="Courier New" w:eastAsia="Times New Roman" w:hAnsi="Courier New" w:cs="Courier New"/>
          <w:noProof/>
          <w:color w:val="E1EFFF"/>
          <w:sz w:val="20"/>
          <w:szCs w:val="20"/>
          <w:lang w:val="en-US" w:eastAsia="ru-RU"/>
        </w:rPr>
        <w:br/>
        <w:t>.</w:t>
      </w:r>
      <w:r w:rsidRPr="003C7DB9">
        <w:rPr>
          <w:rFonts w:ascii="Courier New" w:eastAsia="Times New Roman" w:hAnsi="Courier New" w:cs="Courier New"/>
          <w:noProof/>
          <w:color w:val="FFDD00"/>
          <w:sz w:val="20"/>
          <w:szCs w:val="20"/>
          <w:lang w:val="en-US" w:eastAsia="ru-RU"/>
        </w:rPr>
        <w:t xml:space="preserve">absolute3 </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E1EFFF"/>
          <w:sz w:val="20"/>
          <w:szCs w:val="20"/>
          <w:lang w:val="en-US" w:eastAsia="ru-RU"/>
        </w:rPr>
        <w:br/>
        <w:t xml:space="preserve">    </w:t>
      </w:r>
      <w:r w:rsidRPr="003C7DB9">
        <w:rPr>
          <w:rFonts w:ascii="Courier New" w:eastAsia="Times New Roman" w:hAnsi="Courier New" w:cs="Courier New"/>
          <w:noProof/>
          <w:color w:val="80FFBB"/>
          <w:sz w:val="20"/>
          <w:szCs w:val="20"/>
          <w:lang w:val="en-US" w:eastAsia="ru-RU"/>
        </w:rPr>
        <w:t>top</w:t>
      </w:r>
      <w:r w:rsidRPr="003C7DB9">
        <w:rPr>
          <w:rFonts w:ascii="Courier New" w:eastAsia="Times New Roman" w:hAnsi="Courier New" w:cs="Courier New"/>
          <w:noProof/>
          <w:color w:val="FFFFFF"/>
          <w:sz w:val="20"/>
          <w:szCs w:val="20"/>
          <w:lang w:val="en-US" w:eastAsia="ru-RU"/>
        </w:rPr>
        <w:t xml:space="preserve">: </w:t>
      </w:r>
      <w:r w:rsidRPr="003C7DB9">
        <w:rPr>
          <w:rFonts w:ascii="Courier New" w:eastAsia="Times New Roman" w:hAnsi="Courier New" w:cs="Courier New"/>
          <w:noProof/>
          <w:color w:val="FF628C"/>
          <w:sz w:val="20"/>
          <w:szCs w:val="20"/>
          <w:lang w:val="en-US" w:eastAsia="ru-RU"/>
        </w:rPr>
        <w:t>200</w:t>
      </w:r>
      <w:r w:rsidRPr="003C7DB9">
        <w:rPr>
          <w:rFonts w:ascii="Courier New" w:eastAsia="Times New Roman" w:hAnsi="Courier New" w:cs="Courier New"/>
          <w:b/>
          <w:bCs/>
          <w:noProof/>
          <w:color w:val="68E868"/>
          <w:sz w:val="20"/>
          <w:szCs w:val="20"/>
          <w:lang w:val="en-US" w:eastAsia="ru-RU"/>
        </w:rPr>
        <w:t>px</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E1EFFF"/>
          <w:sz w:val="20"/>
          <w:szCs w:val="20"/>
          <w:lang w:val="en-US" w:eastAsia="ru-RU"/>
        </w:rPr>
        <w:br/>
        <w:t xml:space="preserve">    </w:t>
      </w:r>
      <w:r w:rsidRPr="003C7DB9">
        <w:rPr>
          <w:rFonts w:ascii="Courier New" w:eastAsia="Times New Roman" w:hAnsi="Courier New" w:cs="Courier New"/>
          <w:noProof/>
          <w:color w:val="80FFBB"/>
          <w:sz w:val="20"/>
          <w:szCs w:val="20"/>
          <w:lang w:val="en-US" w:eastAsia="ru-RU"/>
        </w:rPr>
        <w:t>left</w:t>
      </w:r>
      <w:r w:rsidRPr="003C7DB9">
        <w:rPr>
          <w:rFonts w:ascii="Courier New" w:eastAsia="Times New Roman" w:hAnsi="Courier New" w:cs="Courier New"/>
          <w:noProof/>
          <w:color w:val="FFFFFF"/>
          <w:sz w:val="20"/>
          <w:szCs w:val="20"/>
          <w:lang w:val="en-US" w:eastAsia="ru-RU"/>
        </w:rPr>
        <w:t xml:space="preserve">: </w:t>
      </w:r>
      <w:r w:rsidRPr="003C7DB9">
        <w:rPr>
          <w:rFonts w:ascii="Courier New" w:eastAsia="Times New Roman" w:hAnsi="Courier New" w:cs="Courier New"/>
          <w:noProof/>
          <w:color w:val="FF628C"/>
          <w:sz w:val="20"/>
          <w:szCs w:val="20"/>
          <w:lang w:val="en-US" w:eastAsia="ru-RU"/>
        </w:rPr>
        <w:t>200</w:t>
      </w:r>
      <w:r w:rsidRPr="003C7DB9">
        <w:rPr>
          <w:rFonts w:ascii="Courier New" w:eastAsia="Times New Roman" w:hAnsi="Courier New" w:cs="Courier New"/>
          <w:b/>
          <w:bCs/>
          <w:noProof/>
          <w:color w:val="68E868"/>
          <w:sz w:val="20"/>
          <w:szCs w:val="20"/>
          <w:lang w:val="en-US" w:eastAsia="ru-RU"/>
        </w:rPr>
        <w:t>px</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E1EFFF"/>
          <w:sz w:val="20"/>
          <w:szCs w:val="20"/>
          <w:lang w:val="en-US" w:eastAsia="ru-RU"/>
        </w:rPr>
        <w:br/>
        <w:t xml:space="preserve">    </w:t>
      </w:r>
      <w:r w:rsidRPr="003C7DB9">
        <w:rPr>
          <w:rFonts w:ascii="Courier New" w:eastAsia="Times New Roman" w:hAnsi="Courier New" w:cs="Courier New"/>
          <w:noProof/>
          <w:color w:val="80FFBB"/>
          <w:sz w:val="20"/>
          <w:szCs w:val="20"/>
          <w:lang w:val="en-US" w:eastAsia="ru-RU"/>
        </w:rPr>
        <w:t>z-index</w:t>
      </w:r>
      <w:r w:rsidRPr="003C7DB9">
        <w:rPr>
          <w:rFonts w:ascii="Courier New" w:eastAsia="Times New Roman" w:hAnsi="Courier New" w:cs="Courier New"/>
          <w:noProof/>
          <w:color w:val="FFFFFF"/>
          <w:sz w:val="20"/>
          <w:szCs w:val="20"/>
          <w:lang w:val="en-US" w:eastAsia="ru-RU"/>
        </w:rPr>
        <w:t xml:space="preserve">: </w:t>
      </w:r>
      <w:r w:rsidRPr="003C7DB9">
        <w:rPr>
          <w:rFonts w:ascii="Courier New" w:eastAsia="Times New Roman" w:hAnsi="Courier New" w:cs="Courier New"/>
          <w:noProof/>
          <w:color w:val="FF628C"/>
          <w:sz w:val="20"/>
          <w:szCs w:val="20"/>
          <w:lang w:val="en-US" w:eastAsia="ru-RU"/>
        </w:rPr>
        <w:t>10</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E1EFFF"/>
          <w:sz w:val="20"/>
          <w:szCs w:val="20"/>
          <w:lang w:val="en-US" w:eastAsia="ru-RU"/>
        </w:rPr>
        <w:br/>
        <w:t>}</w:t>
      </w:r>
    </w:p>
    <w:p w:rsidR="009A6A67" w:rsidRPr="003C7DB9" w:rsidRDefault="009A6A67" w:rsidP="00243085">
      <w:pPr>
        <w:spacing w:line="240" w:lineRule="auto"/>
        <w:rPr>
          <w:rFonts w:cstheme="minorHAnsi"/>
          <w:noProof/>
          <w:sz w:val="24"/>
          <w:szCs w:val="24"/>
          <w:lang w:val="en-US"/>
        </w:rPr>
      </w:pPr>
      <w:r w:rsidRPr="003C7DB9">
        <w:rPr>
          <w:rFonts w:cstheme="minorHAnsi"/>
          <w:noProof/>
          <w:sz w:val="24"/>
          <w:szCs w:val="24"/>
          <w:lang w:val="en-US"/>
        </w:rPr>
        <w:t>Выведет:</w:t>
      </w:r>
    </w:p>
    <w:p w:rsidR="001111CE" w:rsidRPr="003C7DB9" w:rsidRDefault="009A6A67" w:rsidP="00243085">
      <w:pPr>
        <w:spacing w:line="240" w:lineRule="auto"/>
        <w:rPr>
          <w:rFonts w:cstheme="minorHAnsi"/>
          <w:noProof/>
          <w:sz w:val="24"/>
          <w:szCs w:val="24"/>
          <w:lang w:val="en-US"/>
        </w:rPr>
      </w:pPr>
      <w:r w:rsidRPr="003C7DB9">
        <w:rPr>
          <w:rFonts w:cstheme="minorHAnsi"/>
          <w:noProof/>
          <w:sz w:val="24"/>
          <w:szCs w:val="24"/>
          <w:lang w:eastAsia="ru-RU"/>
        </w:rPr>
        <w:drawing>
          <wp:inline distT="0" distB="0" distL="0" distR="0" wp14:anchorId="372CB15D" wp14:editId="489D205D">
            <wp:extent cx="5657850" cy="3667125"/>
            <wp:effectExtent l="0" t="0" r="0" b="9525"/>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56">
                      <a:extLst>
                        <a:ext uri="{28A0092B-C50C-407E-A947-70E740481C1C}">
                          <a14:useLocalDpi xmlns:a14="http://schemas.microsoft.com/office/drawing/2010/main" val="0"/>
                        </a:ext>
                      </a:extLst>
                    </a:blip>
                    <a:stretch>
                      <a:fillRect/>
                    </a:stretch>
                  </pic:blipFill>
                  <pic:spPr>
                    <a:xfrm>
                      <a:off x="0" y="0"/>
                      <a:ext cx="5657850" cy="3667125"/>
                    </a:xfrm>
                    <a:prstGeom prst="rect">
                      <a:avLst/>
                    </a:prstGeom>
                  </pic:spPr>
                </pic:pic>
              </a:graphicData>
            </a:graphic>
          </wp:inline>
        </w:drawing>
      </w:r>
    </w:p>
    <w:p w:rsidR="006F7848" w:rsidRPr="001062D9" w:rsidRDefault="00751F9B" w:rsidP="006F7848">
      <w:pPr>
        <w:tabs>
          <w:tab w:val="left" w:pos="5835"/>
        </w:tabs>
        <w:rPr>
          <w:rFonts w:cstheme="minorHAnsi"/>
          <w:noProof/>
        </w:rPr>
      </w:pPr>
      <w:r w:rsidRPr="001062D9">
        <w:rPr>
          <w:rFonts w:cstheme="minorHAnsi"/>
          <w:noProof/>
          <w:sz w:val="24"/>
          <w:szCs w:val="24"/>
        </w:rPr>
        <w:t xml:space="preserve"> </w:t>
      </w:r>
      <w:r w:rsidR="006F7848" w:rsidRPr="001062D9">
        <w:rPr>
          <w:rFonts w:cstheme="minorHAnsi"/>
          <w:b/>
          <w:noProof/>
        </w:rPr>
        <w:t xml:space="preserve">Чтобы наглядней было видно наш проэкт – войдем в консоль с помощью </w:t>
      </w:r>
      <w:r w:rsidR="006F7848" w:rsidRPr="003C7DB9">
        <w:rPr>
          <w:rFonts w:cstheme="minorHAnsi"/>
          <w:b/>
          <w:noProof/>
          <w:color w:val="FF0000"/>
          <w:lang w:val="en-US"/>
        </w:rPr>
        <w:t>F12</w:t>
      </w:r>
      <w:r w:rsidR="006F7848" w:rsidRPr="003C7DB9">
        <w:rPr>
          <w:rFonts w:cstheme="minorHAnsi"/>
          <w:b/>
          <w:noProof/>
          <w:lang w:val="en-US"/>
        </w:rPr>
        <w:t xml:space="preserve">, далее в зкаладке – </w:t>
      </w:r>
      <w:r w:rsidR="006F7848" w:rsidRPr="003C7DB9">
        <w:rPr>
          <w:rFonts w:cstheme="minorHAnsi"/>
          <w:b/>
          <w:noProof/>
          <w:color w:val="FF0000"/>
          <w:lang w:val="en-US"/>
        </w:rPr>
        <w:t xml:space="preserve">Elements </w:t>
      </w:r>
      <w:r w:rsidR="006F7848" w:rsidRPr="003C7DB9">
        <w:rPr>
          <w:rFonts w:cstheme="minorHAnsi"/>
          <w:b/>
          <w:noProof/>
          <w:lang w:val="en-US"/>
        </w:rPr>
        <w:t xml:space="preserve">выберем закладку </w:t>
      </w:r>
      <w:r w:rsidR="006F7848" w:rsidRPr="003C7DB9">
        <w:rPr>
          <w:rFonts w:cstheme="minorHAnsi"/>
          <w:b/>
          <w:noProof/>
          <w:color w:val="FF0000"/>
          <w:lang w:val="en-US"/>
        </w:rPr>
        <w:t>Styles</w:t>
      </w:r>
      <w:r w:rsidR="006F7848" w:rsidRPr="003C7DB9">
        <w:rPr>
          <w:rFonts w:cstheme="minorHAnsi"/>
          <w:noProof/>
          <w:lang w:val="en-US"/>
        </w:rPr>
        <w:t xml:space="preserve">. </w:t>
      </w:r>
      <w:r w:rsidR="006F7848" w:rsidRPr="001062D9">
        <w:rPr>
          <w:rFonts w:cstheme="minorHAnsi"/>
          <w:noProof/>
        </w:rPr>
        <w:t>Там пропишем уже элементу &lt;</w:t>
      </w:r>
      <w:r w:rsidR="006F7848" w:rsidRPr="003C7DB9">
        <w:rPr>
          <w:rFonts w:cstheme="minorHAnsi"/>
          <w:noProof/>
          <w:lang w:val="en-US"/>
        </w:rPr>
        <w:t>div</w:t>
      </w:r>
      <w:r w:rsidR="006F7848" w:rsidRPr="001062D9">
        <w:rPr>
          <w:rFonts w:cstheme="minorHAnsi"/>
          <w:noProof/>
        </w:rPr>
        <w:t xml:space="preserve">&gt; </w:t>
      </w:r>
      <w:r w:rsidR="006F7848" w:rsidRPr="003C7DB9">
        <w:rPr>
          <w:rFonts w:cstheme="minorHAnsi"/>
          <w:noProof/>
          <w:lang w:val="en-US"/>
        </w:rPr>
        <w:t>height</w:t>
      </w:r>
      <w:r w:rsidR="006F7848" w:rsidRPr="001062D9">
        <w:rPr>
          <w:rFonts w:cstheme="minorHAnsi"/>
          <w:noProof/>
        </w:rPr>
        <w:t xml:space="preserve"> вручную, чтобы наглядно увидеть, где же находиться родительский элемент &lt;</w:t>
      </w:r>
      <w:r w:rsidR="006F7848" w:rsidRPr="003C7DB9">
        <w:rPr>
          <w:rFonts w:cstheme="minorHAnsi"/>
          <w:noProof/>
          <w:lang w:val="en-US"/>
        </w:rPr>
        <w:t>div</w:t>
      </w:r>
      <w:r w:rsidR="006F7848" w:rsidRPr="001062D9">
        <w:rPr>
          <w:rFonts w:cstheme="minorHAnsi"/>
          <w:noProof/>
        </w:rPr>
        <w:t xml:space="preserve">&gt; в пределах которого позиционируются дочерние элементы </w:t>
      </w:r>
      <w:r w:rsidR="006F7848" w:rsidRPr="003C7DB9">
        <w:rPr>
          <w:rFonts w:cstheme="minorHAnsi"/>
          <w:b/>
          <w:noProof/>
          <w:color w:val="FF0000"/>
          <w:lang w:val="en-US"/>
        </w:rPr>
        <w:t>img</w:t>
      </w:r>
      <w:r w:rsidR="006F7848" w:rsidRPr="001062D9">
        <w:rPr>
          <w:rFonts w:cstheme="minorHAnsi"/>
          <w:noProof/>
        </w:rPr>
        <w:t>.</w:t>
      </w:r>
    </w:p>
    <w:p w:rsidR="006F7848" w:rsidRPr="003C7DB9" w:rsidRDefault="006F7848" w:rsidP="006F7848">
      <w:pPr>
        <w:tabs>
          <w:tab w:val="left" w:pos="5835"/>
        </w:tabs>
        <w:rPr>
          <w:rFonts w:cstheme="minorHAnsi"/>
          <w:noProof/>
          <w:lang w:val="en-US"/>
        </w:rPr>
      </w:pPr>
      <w:r w:rsidRPr="003C7DB9">
        <w:rPr>
          <w:rFonts w:cstheme="minorHAnsi"/>
          <w:noProof/>
          <w:lang w:eastAsia="ru-RU"/>
        </w:rPr>
        <w:lastRenderedPageBreak/>
        <w:drawing>
          <wp:inline distT="0" distB="0" distL="0" distR="0" wp14:anchorId="4EEF78FC" wp14:editId="54013649">
            <wp:extent cx="6644559" cy="2590800"/>
            <wp:effectExtent l="0" t="0" r="4445" b="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57">
                      <a:extLst>
                        <a:ext uri="{28A0092B-C50C-407E-A947-70E740481C1C}">
                          <a14:useLocalDpi xmlns:a14="http://schemas.microsoft.com/office/drawing/2010/main" val="0"/>
                        </a:ext>
                      </a:extLst>
                    </a:blip>
                    <a:stretch>
                      <a:fillRect/>
                    </a:stretch>
                  </pic:blipFill>
                  <pic:spPr>
                    <a:xfrm>
                      <a:off x="0" y="0"/>
                      <a:ext cx="6645910" cy="2591327"/>
                    </a:xfrm>
                    <a:prstGeom prst="rect">
                      <a:avLst/>
                    </a:prstGeom>
                  </pic:spPr>
                </pic:pic>
              </a:graphicData>
            </a:graphic>
          </wp:inline>
        </w:drawing>
      </w:r>
      <w:r w:rsidRPr="003C7DB9">
        <w:rPr>
          <w:rFonts w:cstheme="minorHAnsi"/>
          <w:noProof/>
          <w:lang w:val="en-US"/>
        </w:rPr>
        <w:tab/>
      </w:r>
    </w:p>
    <w:p w:rsidR="006F7848" w:rsidRPr="001062D9" w:rsidRDefault="006F7848" w:rsidP="006F7848">
      <w:pPr>
        <w:tabs>
          <w:tab w:val="left" w:pos="5835"/>
        </w:tabs>
        <w:rPr>
          <w:rFonts w:cstheme="minorHAnsi"/>
          <w:noProof/>
        </w:rPr>
      </w:pPr>
      <w:r w:rsidRPr="001062D9">
        <w:rPr>
          <w:rFonts w:cstheme="minorHAnsi"/>
          <w:noProof/>
        </w:rPr>
        <w:t xml:space="preserve">Увидели, и записали этот код внутри </w:t>
      </w:r>
      <w:r w:rsidRPr="003C7DB9">
        <w:rPr>
          <w:rFonts w:cstheme="minorHAnsi"/>
          <w:noProof/>
          <w:lang w:val="en-US"/>
        </w:rPr>
        <w:t>IDE</w:t>
      </w:r>
      <w:r w:rsidRPr="001062D9">
        <w:rPr>
          <w:rFonts w:cstheme="minorHAnsi"/>
          <w:noProof/>
        </w:rPr>
        <w:t xml:space="preserve"> (</w:t>
      </w:r>
      <w:r w:rsidRPr="003C7DB9">
        <w:rPr>
          <w:rFonts w:cstheme="minorHAnsi"/>
          <w:noProof/>
          <w:lang w:val="en-US"/>
        </w:rPr>
        <w:t>PHP</w:t>
      </w:r>
      <w:r w:rsidRPr="001062D9">
        <w:rPr>
          <w:rFonts w:cstheme="minorHAnsi"/>
          <w:noProof/>
        </w:rPr>
        <w:t xml:space="preserve"> </w:t>
      </w:r>
      <w:r w:rsidRPr="003C7DB9">
        <w:rPr>
          <w:rFonts w:cstheme="minorHAnsi"/>
          <w:noProof/>
          <w:lang w:val="en-US"/>
        </w:rPr>
        <w:t>Storm</w:t>
      </w:r>
      <w:r w:rsidRPr="001062D9">
        <w:rPr>
          <w:rFonts w:cstheme="minorHAnsi"/>
          <w:noProof/>
        </w:rPr>
        <w:t>), так как в консоли изменения не сохраняются, а лишь демонстрируют на экране лишь,  что произойдет в случае внесений изменений:</w:t>
      </w:r>
    </w:p>
    <w:p w:rsidR="006F7848" w:rsidRPr="003C7DB9" w:rsidRDefault="006F7848" w:rsidP="006F7848">
      <w:pPr>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FFFFFF"/>
          <w:sz w:val="20"/>
          <w:szCs w:val="20"/>
          <w:lang w:val="en-US" w:eastAsia="ru-RU"/>
        </w:rPr>
      </w:pPr>
      <w:r w:rsidRPr="003C7DB9">
        <w:rPr>
          <w:rFonts w:ascii="Courier New" w:eastAsia="Times New Roman" w:hAnsi="Courier New" w:cs="Courier New"/>
          <w:noProof/>
          <w:color w:val="FFDD00"/>
          <w:sz w:val="20"/>
          <w:szCs w:val="20"/>
          <w:lang w:val="en-US" w:eastAsia="ru-RU"/>
        </w:rPr>
        <w:t>div</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E1EFFF"/>
          <w:sz w:val="20"/>
          <w:szCs w:val="20"/>
          <w:lang w:val="en-US" w:eastAsia="ru-RU"/>
        </w:rPr>
        <w:br/>
        <w:t xml:space="preserve">    </w:t>
      </w:r>
      <w:r w:rsidRPr="003C7DB9">
        <w:rPr>
          <w:rFonts w:ascii="Courier New" w:eastAsia="Times New Roman" w:hAnsi="Courier New" w:cs="Courier New"/>
          <w:noProof/>
          <w:color w:val="80FFBB"/>
          <w:sz w:val="20"/>
          <w:szCs w:val="20"/>
          <w:lang w:val="en-US" w:eastAsia="ru-RU"/>
        </w:rPr>
        <w:t>background-color</w:t>
      </w:r>
      <w:r w:rsidRPr="003C7DB9">
        <w:rPr>
          <w:rFonts w:ascii="Courier New" w:eastAsia="Times New Roman" w:hAnsi="Courier New" w:cs="Courier New"/>
          <w:noProof/>
          <w:color w:val="FFFFFF"/>
          <w:sz w:val="20"/>
          <w:szCs w:val="20"/>
          <w:lang w:val="en-US" w:eastAsia="ru-RU"/>
        </w:rPr>
        <w:t xml:space="preserve">: </w:t>
      </w:r>
      <w:r w:rsidRPr="003C7DB9">
        <w:rPr>
          <w:rFonts w:ascii="Courier New" w:eastAsia="Times New Roman" w:hAnsi="Courier New" w:cs="Courier New"/>
          <w:b/>
          <w:bCs/>
          <w:noProof/>
          <w:color w:val="68E868"/>
          <w:sz w:val="20"/>
          <w:szCs w:val="20"/>
          <w:lang w:val="en-US" w:eastAsia="ru-RU"/>
        </w:rPr>
        <w:t>darkgray</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E1EFFF"/>
          <w:sz w:val="20"/>
          <w:szCs w:val="20"/>
          <w:lang w:val="en-US" w:eastAsia="ru-RU"/>
        </w:rPr>
        <w:br/>
        <w:t xml:space="preserve">    </w:t>
      </w:r>
      <w:r w:rsidRPr="003C7DB9">
        <w:rPr>
          <w:rFonts w:ascii="Courier New" w:eastAsia="Times New Roman" w:hAnsi="Courier New" w:cs="Courier New"/>
          <w:noProof/>
          <w:color w:val="80FFBB"/>
          <w:sz w:val="20"/>
          <w:szCs w:val="20"/>
          <w:lang w:val="en-US" w:eastAsia="ru-RU"/>
        </w:rPr>
        <w:t>border</w:t>
      </w:r>
      <w:r w:rsidRPr="003C7DB9">
        <w:rPr>
          <w:rFonts w:ascii="Courier New" w:eastAsia="Times New Roman" w:hAnsi="Courier New" w:cs="Courier New"/>
          <w:noProof/>
          <w:color w:val="FFFFFF"/>
          <w:sz w:val="20"/>
          <w:szCs w:val="20"/>
          <w:lang w:val="en-US" w:eastAsia="ru-RU"/>
        </w:rPr>
        <w:t xml:space="preserve">: </w:t>
      </w:r>
      <w:r w:rsidRPr="003C7DB9">
        <w:rPr>
          <w:rFonts w:ascii="Courier New" w:eastAsia="Times New Roman" w:hAnsi="Courier New" w:cs="Courier New"/>
          <w:noProof/>
          <w:color w:val="FF628C"/>
          <w:sz w:val="20"/>
          <w:szCs w:val="20"/>
          <w:lang w:val="en-US" w:eastAsia="ru-RU"/>
        </w:rPr>
        <w:t>2</w:t>
      </w:r>
      <w:r w:rsidRPr="003C7DB9">
        <w:rPr>
          <w:rFonts w:ascii="Courier New" w:eastAsia="Times New Roman" w:hAnsi="Courier New" w:cs="Courier New"/>
          <w:b/>
          <w:bCs/>
          <w:noProof/>
          <w:color w:val="68E868"/>
          <w:sz w:val="20"/>
          <w:szCs w:val="20"/>
          <w:lang w:val="en-US" w:eastAsia="ru-RU"/>
        </w:rPr>
        <w:t>px solid red</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E1EFFF"/>
          <w:sz w:val="20"/>
          <w:szCs w:val="20"/>
          <w:lang w:val="en-US" w:eastAsia="ru-RU"/>
        </w:rPr>
        <w:br/>
        <w:t xml:space="preserve">    </w:t>
      </w:r>
      <w:r w:rsidRPr="003C7DB9">
        <w:rPr>
          <w:rFonts w:ascii="Courier New" w:eastAsia="Times New Roman" w:hAnsi="Courier New" w:cs="Courier New"/>
          <w:noProof/>
          <w:color w:val="80FFBB"/>
          <w:sz w:val="20"/>
          <w:szCs w:val="20"/>
          <w:lang w:val="en-US" w:eastAsia="ru-RU"/>
        </w:rPr>
        <w:t>height</w:t>
      </w:r>
      <w:r w:rsidRPr="003C7DB9">
        <w:rPr>
          <w:rFonts w:ascii="Courier New" w:eastAsia="Times New Roman" w:hAnsi="Courier New" w:cs="Courier New"/>
          <w:noProof/>
          <w:color w:val="FFFFFF"/>
          <w:sz w:val="20"/>
          <w:szCs w:val="20"/>
          <w:lang w:val="en-US" w:eastAsia="ru-RU"/>
        </w:rPr>
        <w:t xml:space="preserve">: </w:t>
      </w:r>
      <w:r w:rsidRPr="003C7DB9">
        <w:rPr>
          <w:rFonts w:ascii="Courier New" w:eastAsia="Times New Roman" w:hAnsi="Courier New" w:cs="Courier New"/>
          <w:noProof/>
          <w:color w:val="FF628C"/>
          <w:sz w:val="20"/>
          <w:szCs w:val="20"/>
          <w:lang w:val="en-US" w:eastAsia="ru-RU"/>
        </w:rPr>
        <w:t>300</w:t>
      </w:r>
      <w:r w:rsidRPr="003C7DB9">
        <w:rPr>
          <w:rFonts w:ascii="Courier New" w:eastAsia="Times New Roman" w:hAnsi="Courier New" w:cs="Courier New"/>
          <w:b/>
          <w:bCs/>
          <w:noProof/>
          <w:color w:val="68E868"/>
          <w:sz w:val="20"/>
          <w:szCs w:val="20"/>
          <w:lang w:val="en-US" w:eastAsia="ru-RU"/>
        </w:rPr>
        <w:t>px</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E1EFFF"/>
          <w:sz w:val="20"/>
          <w:szCs w:val="20"/>
          <w:lang w:val="en-US" w:eastAsia="ru-RU"/>
        </w:rPr>
        <w:br/>
        <w:t>}</w:t>
      </w:r>
      <w:r w:rsidRPr="003C7DB9">
        <w:rPr>
          <w:rFonts w:ascii="Courier New" w:eastAsia="Times New Roman" w:hAnsi="Courier New" w:cs="Courier New"/>
          <w:noProof/>
          <w:color w:val="E1EFFF"/>
          <w:sz w:val="20"/>
          <w:szCs w:val="20"/>
          <w:lang w:val="en-US" w:eastAsia="ru-RU"/>
        </w:rPr>
        <w:br/>
      </w:r>
      <w:r w:rsidRPr="003C7DB9">
        <w:rPr>
          <w:rFonts w:ascii="Courier New" w:eastAsia="Times New Roman" w:hAnsi="Courier New" w:cs="Courier New"/>
          <w:noProof/>
          <w:color w:val="E1EFFF"/>
          <w:sz w:val="20"/>
          <w:szCs w:val="20"/>
          <w:lang w:val="en-US" w:eastAsia="ru-RU"/>
        </w:rPr>
        <w:br/>
        <w:t>.</w:t>
      </w:r>
      <w:r w:rsidRPr="003C7DB9">
        <w:rPr>
          <w:rFonts w:ascii="Courier New" w:eastAsia="Times New Roman" w:hAnsi="Courier New" w:cs="Courier New"/>
          <w:noProof/>
          <w:color w:val="FFDD00"/>
          <w:sz w:val="20"/>
          <w:szCs w:val="20"/>
          <w:lang w:val="en-US" w:eastAsia="ru-RU"/>
        </w:rPr>
        <w:t>relative</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E1EFFF"/>
          <w:sz w:val="20"/>
          <w:szCs w:val="20"/>
          <w:lang w:val="en-US" w:eastAsia="ru-RU"/>
        </w:rPr>
        <w:br/>
        <w:t xml:space="preserve">    </w:t>
      </w:r>
      <w:r w:rsidRPr="003C7DB9">
        <w:rPr>
          <w:rFonts w:ascii="Courier New" w:eastAsia="Times New Roman" w:hAnsi="Courier New" w:cs="Courier New"/>
          <w:noProof/>
          <w:color w:val="80FFBB"/>
          <w:sz w:val="20"/>
          <w:szCs w:val="20"/>
          <w:lang w:val="en-US" w:eastAsia="ru-RU"/>
        </w:rPr>
        <w:t>position</w:t>
      </w:r>
      <w:r w:rsidRPr="003C7DB9">
        <w:rPr>
          <w:rFonts w:ascii="Courier New" w:eastAsia="Times New Roman" w:hAnsi="Courier New" w:cs="Courier New"/>
          <w:noProof/>
          <w:color w:val="FFFFFF"/>
          <w:sz w:val="20"/>
          <w:szCs w:val="20"/>
          <w:lang w:val="en-US" w:eastAsia="ru-RU"/>
        </w:rPr>
        <w:t xml:space="preserve">: </w:t>
      </w:r>
      <w:r w:rsidRPr="003C7DB9">
        <w:rPr>
          <w:rFonts w:ascii="Courier New" w:eastAsia="Times New Roman" w:hAnsi="Courier New" w:cs="Courier New"/>
          <w:b/>
          <w:bCs/>
          <w:noProof/>
          <w:color w:val="68E868"/>
          <w:sz w:val="20"/>
          <w:szCs w:val="20"/>
          <w:lang w:val="en-US" w:eastAsia="ru-RU"/>
        </w:rPr>
        <w:t>relative</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E1EFFF"/>
          <w:sz w:val="20"/>
          <w:szCs w:val="20"/>
          <w:lang w:val="en-US" w:eastAsia="ru-RU"/>
        </w:rPr>
        <w:br/>
        <w:t xml:space="preserve">    </w:t>
      </w:r>
      <w:r w:rsidRPr="003C7DB9">
        <w:rPr>
          <w:rFonts w:ascii="Courier New" w:eastAsia="Times New Roman" w:hAnsi="Courier New" w:cs="Courier New"/>
          <w:noProof/>
          <w:color w:val="80FFBB"/>
          <w:sz w:val="20"/>
          <w:szCs w:val="20"/>
          <w:lang w:val="en-US" w:eastAsia="ru-RU"/>
        </w:rPr>
        <w:t>top</w:t>
      </w:r>
      <w:r w:rsidRPr="003C7DB9">
        <w:rPr>
          <w:rFonts w:ascii="Courier New" w:eastAsia="Times New Roman" w:hAnsi="Courier New" w:cs="Courier New"/>
          <w:noProof/>
          <w:color w:val="FFFFFF"/>
          <w:sz w:val="20"/>
          <w:szCs w:val="20"/>
          <w:lang w:val="en-US" w:eastAsia="ru-RU"/>
        </w:rPr>
        <w:t>:</w:t>
      </w:r>
      <w:r w:rsidRPr="003C7DB9">
        <w:rPr>
          <w:rFonts w:ascii="Courier New" w:eastAsia="Times New Roman" w:hAnsi="Courier New" w:cs="Courier New"/>
          <w:noProof/>
          <w:color w:val="FF628C"/>
          <w:sz w:val="20"/>
          <w:szCs w:val="20"/>
          <w:lang w:val="en-US" w:eastAsia="ru-RU"/>
        </w:rPr>
        <w:t>50</w:t>
      </w:r>
      <w:r w:rsidRPr="003C7DB9">
        <w:rPr>
          <w:rFonts w:ascii="Courier New" w:eastAsia="Times New Roman" w:hAnsi="Courier New" w:cs="Courier New"/>
          <w:b/>
          <w:bCs/>
          <w:noProof/>
          <w:color w:val="68E868"/>
          <w:sz w:val="20"/>
          <w:szCs w:val="20"/>
          <w:lang w:val="en-US" w:eastAsia="ru-RU"/>
        </w:rPr>
        <w:t>px</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E1EFFF"/>
          <w:sz w:val="20"/>
          <w:szCs w:val="20"/>
          <w:lang w:val="en-US" w:eastAsia="ru-RU"/>
        </w:rPr>
        <w:br/>
        <w:t xml:space="preserve">    </w:t>
      </w:r>
      <w:r w:rsidRPr="003C7DB9">
        <w:rPr>
          <w:rFonts w:ascii="Courier New" w:eastAsia="Times New Roman" w:hAnsi="Courier New" w:cs="Courier New"/>
          <w:noProof/>
          <w:color w:val="80FFBB"/>
          <w:sz w:val="20"/>
          <w:szCs w:val="20"/>
          <w:lang w:val="en-US" w:eastAsia="ru-RU"/>
        </w:rPr>
        <w:t>left</w:t>
      </w:r>
      <w:r w:rsidRPr="003C7DB9">
        <w:rPr>
          <w:rFonts w:ascii="Courier New" w:eastAsia="Times New Roman" w:hAnsi="Courier New" w:cs="Courier New"/>
          <w:noProof/>
          <w:color w:val="FFFFFF"/>
          <w:sz w:val="20"/>
          <w:szCs w:val="20"/>
          <w:lang w:val="en-US" w:eastAsia="ru-RU"/>
        </w:rPr>
        <w:t>:</w:t>
      </w:r>
      <w:r w:rsidRPr="003C7DB9">
        <w:rPr>
          <w:rFonts w:ascii="Courier New" w:eastAsia="Times New Roman" w:hAnsi="Courier New" w:cs="Courier New"/>
          <w:noProof/>
          <w:color w:val="FF628C"/>
          <w:sz w:val="20"/>
          <w:szCs w:val="20"/>
          <w:lang w:val="en-US" w:eastAsia="ru-RU"/>
        </w:rPr>
        <w:t>150</w:t>
      </w:r>
      <w:r w:rsidRPr="003C7DB9">
        <w:rPr>
          <w:rFonts w:ascii="Courier New" w:eastAsia="Times New Roman" w:hAnsi="Courier New" w:cs="Courier New"/>
          <w:b/>
          <w:bCs/>
          <w:noProof/>
          <w:color w:val="68E868"/>
          <w:sz w:val="20"/>
          <w:szCs w:val="20"/>
          <w:lang w:val="en-US" w:eastAsia="ru-RU"/>
        </w:rPr>
        <w:t>px</w:t>
      </w:r>
      <w:r w:rsidRPr="003C7DB9">
        <w:rPr>
          <w:rFonts w:ascii="Courier New" w:eastAsia="Times New Roman" w:hAnsi="Courier New" w:cs="Courier New"/>
          <w:noProof/>
          <w:color w:val="E1EFFF"/>
          <w:sz w:val="20"/>
          <w:szCs w:val="20"/>
          <w:lang w:val="en-US" w:eastAsia="ru-RU"/>
        </w:rPr>
        <w:t>;</w:t>
      </w:r>
    </w:p>
    <w:p w:rsidR="006F7848" w:rsidRPr="003C7DB9" w:rsidRDefault="006F7848" w:rsidP="006F7848">
      <w:pPr>
        <w:tabs>
          <w:tab w:val="left" w:pos="5835"/>
        </w:tabs>
        <w:rPr>
          <w:rFonts w:cstheme="minorHAnsi"/>
          <w:noProof/>
          <w:lang w:val="en-US"/>
        </w:rPr>
      </w:pPr>
    </w:p>
    <w:p w:rsidR="006F7848" w:rsidRPr="003C7DB9" w:rsidRDefault="006F7848" w:rsidP="006F7848">
      <w:pPr>
        <w:tabs>
          <w:tab w:val="left" w:pos="5835"/>
        </w:tabs>
        <w:rPr>
          <w:rFonts w:cstheme="minorHAnsi"/>
          <w:noProof/>
          <w:lang w:val="en-US"/>
        </w:rPr>
      </w:pPr>
      <w:r w:rsidRPr="003C7DB9">
        <w:rPr>
          <w:rFonts w:cstheme="minorHAnsi"/>
          <w:noProof/>
          <w:lang w:val="en-US"/>
        </w:rPr>
        <w:t>Выведет:</w:t>
      </w:r>
    </w:p>
    <w:p w:rsidR="006F7848" w:rsidRPr="003C7DB9" w:rsidRDefault="006F7848" w:rsidP="006F7848">
      <w:pPr>
        <w:tabs>
          <w:tab w:val="left" w:pos="5835"/>
        </w:tabs>
        <w:rPr>
          <w:rFonts w:cstheme="minorHAnsi"/>
          <w:noProof/>
          <w:lang w:val="en-US"/>
        </w:rPr>
      </w:pPr>
      <w:r w:rsidRPr="003C7DB9">
        <w:rPr>
          <w:rFonts w:cstheme="minorHAnsi"/>
          <w:noProof/>
          <w:lang w:eastAsia="ru-RU"/>
        </w:rPr>
        <w:drawing>
          <wp:inline distT="0" distB="0" distL="0" distR="0" wp14:anchorId="4D8C6716" wp14:editId="1E5B854B">
            <wp:extent cx="6639998" cy="3610099"/>
            <wp:effectExtent l="0" t="0" r="8890" b="0"/>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58">
                      <a:extLst>
                        <a:ext uri="{28A0092B-C50C-407E-A947-70E740481C1C}">
                          <a14:useLocalDpi xmlns:a14="http://schemas.microsoft.com/office/drawing/2010/main" val="0"/>
                        </a:ext>
                      </a:extLst>
                    </a:blip>
                    <a:stretch>
                      <a:fillRect/>
                    </a:stretch>
                  </pic:blipFill>
                  <pic:spPr>
                    <a:xfrm>
                      <a:off x="0" y="0"/>
                      <a:ext cx="6645910" cy="3613313"/>
                    </a:xfrm>
                    <a:prstGeom prst="rect">
                      <a:avLst/>
                    </a:prstGeom>
                  </pic:spPr>
                </pic:pic>
              </a:graphicData>
            </a:graphic>
          </wp:inline>
        </w:drawing>
      </w:r>
    </w:p>
    <w:p w:rsidR="00650741" w:rsidRPr="001062D9" w:rsidRDefault="00D6216C" w:rsidP="00243085">
      <w:pPr>
        <w:spacing w:line="240" w:lineRule="auto"/>
        <w:rPr>
          <w:rFonts w:cstheme="minorHAnsi"/>
          <w:noProof/>
          <w:sz w:val="24"/>
          <w:szCs w:val="24"/>
        </w:rPr>
      </w:pPr>
      <w:r w:rsidRPr="001062D9">
        <w:rPr>
          <w:rFonts w:cstheme="minorHAnsi"/>
          <w:noProof/>
          <w:sz w:val="24"/>
          <w:szCs w:val="24"/>
        </w:rPr>
        <w:t xml:space="preserve">Чтобы разобраться еще более подробно – пройти по ссылке: </w:t>
      </w:r>
      <w:hyperlink r:id="rId59" w:history="1">
        <w:r w:rsidRPr="003C7DB9">
          <w:rPr>
            <w:rStyle w:val="a9"/>
            <w:rFonts w:cstheme="minorHAnsi"/>
            <w:noProof/>
            <w:sz w:val="24"/>
            <w:szCs w:val="24"/>
            <w:lang w:val="en-US"/>
          </w:rPr>
          <w:t>https</w:t>
        </w:r>
        <w:r w:rsidRPr="001062D9">
          <w:rPr>
            <w:rStyle w:val="a9"/>
            <w:rFonts w:cstheme="minorHAnsi"/>
            <w:noProof/>
            <w:sz w:val="24"/>
            <w:szCs w:val="24"/>
          </w:rPr>
          <w:t>://</w:t>
        </w:r>
        <w:r w:rsidRPr="003C7DB9">
          <w:rPr>
            <w:rStyle w:val="a9"/>
            <w:rFonts w:cstheme="minorHAnsi"/>
            <w:noProof/>
            <w:sz w:val="24"/>
            <w:szCs w:val="24"/>
            <w:lang w:val="en-US"/>
          </w:rPr>
          <w:t>youtu</w:t>
        </w:r>
        <w:r w:rsidRPr="001062D9">
          <w:rPr>
            <w:rStyle w:val="a9"/>
            <w:rFonts w:cstheme="minorHAnsi"/>
            <w:noProof/>
            <w:sz w:val="24"/>
            <w:szCs w:val="24"/>
          </w:rPr>
          <w:t>.</w:t>
        </w:r>
        <w:r w:rsidRPr="003C7DB9">
          <w:rPr>
            <w:rStyle w:val="a9"/>
            <w:rFonts w:cstheme="minorHAnsi"/>
            <w:noProof/>
            <w:sz w:val="24"/>
            <w:szCs w:val="24"/>
            <w:lang w:val="en-US"/>
          </w:rPr>
          <w:t>be</w:t>
        </w:r>
        <w:r w:rsidRPr="001062D9">
          <w:rPr>
            <w:rStyle w:val="a9"/>
            <w:rFonts w:cstheme="minorHAnsi"/>
            <w:noProof/>
            <w:sz w:val="24"/>
            <w:szCs w:val="24"/>
          </w:rPr>
          <w:t>/</w:t>
        </w:r>
        <w:r w:rsidRPr="003C7DB9">
          <w:rPr>
            <w:rStyle w:val="a9"/>
            <w:rFonts w:cstheme="minorHAnsi"/>
            <w:noProof/>
            <w:sz w:val="24"/>
            <w:szCs w:val="24"/>
            <w:lang w:val="en-US"/>
          </w:rPr>
          <w:t>h</w:t>
        </w:r>
        <w:r w:rsidRPr="001062D9">
          <w:rPr>
            <w:rStyle w:val="a9"/>
            <w:rFonts w:cstheme="minorHAnsi"/>
            <w:noProof/>
            <w:sz w:val="24"/>
            <w:szCs w:val="24"/>
          </w:rPr>
          <w:t>4</w:t>
        </w:r>
        <w:r w:rsidRPr="003C7DB9">
          <w:rPr>
            <w:rStyle w:val="a9"/>
            <w:rFonts w:cstheme="minorHAnsi"/>
            <w:noProof/>
            <w:sz w:val="24"/>
            <w:szCs w:val="24"/>
            <w:lang w:val="en-US"/>
          </w:rPr>
          <w:t>WWST</w:t>
        </w:r>
        <w:r w:rsidRPr="001062D9">
          <w:rPr>
            <w:rStyle w:val="a9"/>
            <w:rFonts w:cstheme="minorHAnsi"/>
            <w:noProof/>
            <w:sz w:val="24"/>
            <w:szCs w:val="24"/>
          </w:rPr>
          <w:t>4</w:t>
        </w:r>
        <w:r w:rsidRPr="003C7DB9">
          <w:rPr>
            <w:rStyle w:val="a9"/>
            <w:rFonts w:cstheme="minorHAnsi"/>
            <w:noProof/>
            <w:sz w:val="24"/>
            <w:szCs w:val="24"/>
            <w:lang w:val="en-US"/>
          </w:rPr>
          <w:t>cIWE</w:t>
        </w:r>
        <w:r w:rsidRPr="001062D9">
          <w:rPr>
            <w:rStyle w:val="a9"/>
            <w:rFonts w:cstheme="minorHAnsi"/>
            <w:noProof/>
            <w:sz w:val="24"/>
            <w:szCs w:val="24"/>
          </w:rPr>
          <w:t>?</w:t>
        </w:r>
        <w:r w:rsidRPr="003C7DB9">
          <w:rPr>
            <w:rStyle w:val="a9"/>
            <w:rFonts w:cstheme="minorHAnsi"/>
            <w:noProof/>
            <w:sz w:val="24"/>
            <w:szCs w:val="24"/>
            <w:lang w:val="en-US"/>
          </w:rPr>
          <w:t>t</w:t>
        </w:r>
        <w:r w:rsidRPr="001062D9">
          <w:rPr>
            <w:rStyle w:val="a9"/>
            <w:rFonts w:cstheme="minorHAnsi"/>
            <w:noProof/>
            <w:sz w:val="24"/>
            <w:szCs w:val="24"/>
          </w:rPr>
          <w:t>=3053</w:t>
        </w:r>
      </w:hyperlink>
    </w:p>
    <w:p w:rsidR="00D6216C" w:rsidRPr="001062D9" w:rsidRDefault="00683289" w:rsidP="00243085">
      <w:pPr>
        <w:spacing w:line="240" w:lineRule="auto"/>
        <w:rPr>
          <w:rFonts w:cstheme="minorHAnsi"/>
          <w:noProof/>
          <w:sz w:val="24"/>
          <w:szCs w:val="24"/>
        </w:rPr>
      </w:pPr>
      <w:r w:rsidRPr="001062D9">
        <w:rPr>
          <w:rFonts w:cstheme="minorHAnsi"/>
          <w:noProof/>
          <w:sz w:val="24"/>
          <w:szCs w:val="24"/>
        </w:rPr>
        <w:lastRenderedPageBreak/>
        <w:t>Если у нас задает</w:t>
      </w:r>
      <w:r w:rsidR="00D6216C" w:rsidRPr="001062D9">
        <w:rPr>
          <w:rFonts w:cstheme="minorHAnsi"/>
          <w:noProof/>
          <w:sz w:val="24"/>
          <w:szCs w:val="24"/>
        </w:rPr>
        <w:t xml:space="preserve">ся несколько элементов с позиционированием </w:t>
      </w:r>
      <w:r w:rsidR="00796209" w:rsidRPr="003C7DB9">
        <w:rPr>
          <w:rFonts w:cstheme="minorHAnsi"/>
          <w:b/>
          <w:noProof/>
          <w:sz w:val="24"/>
          <w:szCs w:val="24"/>
          <w:lang w:val="en-US"/>
        </w:rPr>
        <w:t>relative</w:t>
      </w:r>
      <w:r w:rsidR="00796209" w:rsidRPr="001062D9">
        <w:rPr>
          <w:rFonts w:cstheme="minorHAnsi"/>
          <w:noProof/>
          <w:sz w:val="24"/>
          <w:szCs w:val="24"/>
        </w:rPr>
        <w:t xml:space="preserve">, то вложенный в него </w:t>
      </w:r>
      <w:r w:rsidR="00796209" w:rsidRPr="001062D9">
        <w:rPr>
          <w:rFonts w:cstheme="minorHAnsi"/>
          <w:b/>
          <w:noProof/>
          <w:sz w:val="24"/>
          <w:szCs w:val="24"/>
        </w:rPr>
        <w:t xml:space="preserve">дочерний элемент с позиционированием </w:t>
      </w:r>
      <w:r w:rsidR="00796209" w:rsidRPr="003C7DB9">
        <w:rPr>
          <w:rFonts w:cstheme="minorHAnsi"/>
          <w:b/>
          <w:noProof/>
          <w:sz w:val="24"/>
          <w:szCs w:val="24"/>
          <w:lang w:val="en-US"/>
        </w:rPr>
        <w:t>absolute</w:t>
      </w:r>
      <w:r w:rsidR="00796209" w:rsidRPr="001062D9">
        <w:rPr>
          <w:rFonts w:cstheme="minorHAnsi"/>
          <w:noProof/>
          <w:sz w:val="24"/>
          <w:szCs w:val="24"/>
        </w:rPr>
        <w:t xml:space="preserve"> будет позиционироваться относительно последнего родительского элемента, с позиционированием </w:t>
      </w:r>
      <w:r w:rsidR="00796209" w:rsidRPr="001062D9">
        <w:rPr>
          <w:rFonts w:cstheme="minorHAnsi"/>
          <w:b/>
          <w:noProof/>
          <w:sz w:val="24"/>
          <w:szCs w:val="24"/>
        </w:rPr>
        <w:t xml:space="preserve">не </w:t>
      </w:r>
      <w:r w:rsidR="00796209" w:rsidRPr="003C7DB9">
        <w:rPr>
          <w:rFonts w:cstheme="minorHAnsi"/>
          <w:b/>
          <w:noProof/>
          <w:sz w:val="24"/>
          <w:szCs w:val="24"/>
          <w:lang w:val="en-US"/>
        </w:rPr>
        <w:t>static</w:t>
      </w:r>
      <w:r w:rsidR="00796209" w:rsidRPr="001062D9">
        <w:rPr>
          <w:rFonts w:cstheme="minorHAnsi"/>
          <w:noProof/>
          <w:sz w:val="24"/>
          <w:szCs w:val="24"/>
        </w:rPr>
        <w:t>.</w:t>
      </w:r>
    </w:p>
    <w:p w:rsidR="00796209" w:rsidRPr="001062D9" w:rsidRDefault="00796209" w:rsidP="00243085">
      <w:pPr>
        <w:spacing w:line="240" w:lineRule="auto"/>
        <w:rPr>
          <w:rFonts w:cstheme="minorHAnsi"/>
          <w:noProof/>
          <w:sz w:val="24"/>
          <w:szCs w:val="24"/>
        </w:rPr>
      </w:pPr>
      <w:r w:rsidRPr="001062D9">
        <w:rPr>
          <w:rFonts w:cstheme="minorHAnsi"/>
          <w:noProof/>
          <w:sz w:val="24"/>
          <w:szCs w:val="24"/>
        </w:rPr>
        <w:t xml:space="preserve">Но, если нам нужно </w:t>
      </w:r>
      <w:r w:rsidRPr="001062D9">
        <w:rPr>
          <w:rFonts w:cstheme="minorHAnsi"/>
          <w:b/>
          <w:noProof/>
          <w:sz w:val="24"/>
          <w:szCs w:val="24"/>
        </w:rPr>
        <w:t xml:space="preserve">дочерний элемент </w:t>
      </w:r>
      <w:r w:rsidRPr="003C7DB9">
        <w:rPr>
          <w:rFonts w:cstheme="minorHAnsi"/>
          <w:b/>
          <w:noProof/>
          <w:sz w:val="24"/>
          <w:szCs w:val="24"/>
          <w:lang w:val="en-US"/>
        </w:rPr>
        <w:t>absolute</w:t>
      </w:r>
      <w:r w:rsidRPr="001062D9">
        <w:rPr>
          <w:rFonts w:cstheme="minorHAnsi"/>
          <w:noProof/>
          <w:sz w:val="24"/>
          <w:szCs w:val="24"/>
        </w:rPr>
        <w:t xml:space="preserve"> позиционировать относительно первого или любого другого родительского элемента, то нужно этот элемент просто вложить в тот родительский, относительно которого нам нужно двигаться.</w:t>
      </w:r>
    </w:p>
    <w:p w:rsidR="00A97612" w:rsidRPr="001062D9" w:rsidRDefault="00BB48B6" w:rsidP="00243085">
      <w:pPr>
        <w:spacing w:line="240" w:lineRule="auto"/>
        <w:rPr>
          <w:rFonts w:cstheme="minorHAnsi"/>
          <w:noProof/>
          <w:sz w:val="24"/>
          <w:szCs w:val="24"/>
        </w:rPr>
      </w:pPr>
      <w:r w:rsidRPr="001062D9">
        <w:rPr>
          <w:rFonts w:cstheme="minorHAnsi"/>
          <w:b/>
          <w:noProof/>
          <w:sz w:val="24"/>
          <w:szCs w:val="24"/>
        </w:rPr>
        <w:t>6</w:t>
      </w:r>
      <w:r w:rsidR="00650741" w:rsidRPr="001062D9">
        <w:rPr>
          <w:rFonts w:cstheme="minorHAnsi"/>
          <w:b/>
          <w:noProof/>
          <w:sz w:val="24"/>
          <w:szCs w:val="24"/>
        </w:rPr>
        <w:t xml:space="preserve">. </w:t>
      </w:r>
      <w:r w:rsidR="00650741" w:rsidRPr="003C7DB9">
        <w:rPr>
          <w:rFonts w:cstheme="minorHAnsi"/>
          <w:b/>
          <w:noProof/>
          <w:sz w:val="24"/>
          <w:szCs w:val="24"/>
          <w:lang w:val="en-US"/>
        </w:rPr>
        <w:t>position</w:t>
      </w:r>
      <w:r w:rsidR="00650741" w:rsidRPr="001062D9">
        <w:rPr>
          <w:rFonts w:cstheme="minorHAnsi"/>
          <w:b/>
          <w:noProof/>
          <w:sz w:val="24"/>
          <w:szCs w:val="24"/>
        </w:rPr>
        <w:t xml:space="preserve">: </w:t>
      </w:r>
      <w:r w:rsidR="00650741" w:rsidRPr="003C7DB9">
        <w:rPr>
          <w:rFonts w:cstheme="minorHAnsi"/>
          <w:b/>
          <w:noProof/>
          <w:sz w:val="24"/>
          <w:szCs w:val="24"/>
          <w:lang w:val="en-US"/>
        </w:rPr>
        <w:t>fixed</w:t>
      </w:r>
      <w:r w:rsidR="00A97612" w:rsidRPr="001062D9">
        <w:rPr>
          <w:rFonts w:cstheme="minorHAnsi"/>
          <w:noProof/>
          <w:sz w:val="24"/>
          <w:szCs w:val="24"/>
        </w:rPr>
        <w:t xml:space="preserve"> </w:t>
      </w:r>
      <w:r w:rsidR="00751F9B" w:rsidRPr="001062D9">
        <w:rPr>
          <w:rFonts w:cstheme="minorHAnsi"/>
          <w:noProof/>
          <w:sz w:val="24"/>
          <w:szCs w:val="24"/>
        </w:rPr>
        <w:t>– когда блок кода или элемент фиксируется таким образом, что при использования скролла (прокрутки) страницы, он остается на том же месте. Например: блок главного меню</w:t>
      </w:r>
      <w:r w:rsidR="006D4D6A" w:rsidRPr="001062D9">
        <w:rPr>
          <w:rFonts w:cstheme="minorHAnsi"/>
          <w:noProof/>
          <w:sz w:val="24"/>
          <w:szCs w:val="24"/>
        </w:rPr>
        <w:t>, заглавий</w:t>
      </w:r>
      <w:r w:rsidR="00751F9B" w:rsidRPr="001062D9">
        <w:rPr>
          <w:rFonts w:cstheme="minorHAnsi"/>
          <w:noProof/>
          <w:sz w:val="24"/>
          <w:szCs w:val="24"/>
        </w:rPr>
        <w:t xml:space="preserve"> страницы.</w:t>
      </w:r>
      <w:r w:rsidR="00A2760B" w:rsidRPr="001062D9">
        <w:rPr>
          <w:rFonts w:cstheme="minorHAnsi"/>
          <w:noProof/>
          <w:sz w:val="24"/>
          <w:szCs w:val="24"/>
        </w:rPr>
        <w:t xml:space="preserve"> Та</w:t>
      </w:r>
      <w:r w:rsidR="006D4D6A" w:rsidRPr="001062D9">
        <w:rPr>
          <w:rFonts w:cstheme="minorHAnsi"/>
          <w:noProof/>
          <w:sz w:val="24"/>
          <w:szCs w:val="24"/>
        </w:rPr>
        <w:t xml:space="preserve">ким образом, блок (или элемент) игнорирует элемент предка и размещаеться относительно окна браузера, как при </w:t>
      </w:r>
      <w:r w:rsidR="006D4D6A" w:rsidRPr="003C7DB9">
        <w:rPr>
          <w:rFonts w:cstheme="minorHAnsi"/>
          <w:noProof/>
          <w:sz w:val="24"/>
          <w:szCs w:val="24"/>
          <w:lang w:val="en-US"/>
        </w:rPr>
        <w:t>absolute</w:t>
      </w:r>
      <w:r w:rsidR="006D4D6A" w:rsidRPr="001062D9">
        <w:rPr>
          <w:rFonts w:cstheme="minorHAnsi"/>
          <w:noProof/>
          <w:sz w:val="24"/>
          <w:szCs w:val="24"/>
        </w:rPr>
        <w:t>.</w:t>
      </w:r>
    </w:p>
    <w:p w:rsidR="005A3CEF" w:rsidRPr="001062D9" w:rsidRDefault="00842658" w:rsidP="00243085">
      <w:pPr>
        <w:spacing w:line="240" w:lineRule="auto"/>
        <w:rPr>
          <w:rFonts w:cstheme="minorHAnsi"/>
          <w:noProof/>
          <w:sz w:val="24"/>
          <w:szCs w:val="24"/>
        </w:rPr>
      </w:pPr>
      <w:r w:rsidRPr="001062D9">
        <w:rPr>
          <w:rFonts w:cstheme="minorHAnsi"/>
          <w:noProof/>
          <w:sz w:val="24"/>
          <w:szCs w:val="24"/>
        </w:rPr>
        <w:t>Например: создадим кнопку в блочном элементе &lt;</w:t>
      </w:r>
      <w:r w:rsidRPr="003C7DB9">
        <w:rPr>
          <w:rFonts w:cstheme="minorHAnsi"/>
          <w:noProof/>
          <w:sz w:val="24"/>
          <w:szCs w:val="24"/>
          <w:lang w:val="en-US"/>
        </w:rPr>
        <w:t>div</w:t>
      </w:r>
      <w:r w:rsidRPr="001062D9">
        <w:rPr>
          <w:rFonts w:cstheme="minorHAnsi"/>
          <w:noProof/>
          <w:sz w:val="24"/>
          <w:szCs w:val="24"/>
        </w:rPr>
        <w:t>&gt;, с помощью тега &lt;</w:t>
      </w:r>
      <w:r w:rsidRPr="003C7DB9">
        <w:rPr>
          <w:rFonts w:cstheme="minorHAnsi"/>
          <w:noProof/>
          <w:sz w:val="24"/>
          <w:szCs w:val="24"/>
          <w:lang w:val="en-US"/>
        </w:rPr>
        <w:t>button</w:t>
      </w:r>
      <w:r w:rsidRPr="001062D9">
        <w:rPr>
          <w:rFonts w:cstheme="minorHAnsi"/>
          <w:noProof/>
          <w:sz w:val="24"/>
          <w:szCs w:val="24"/>
        </w:rPr>
        <w:t>&gt;.</w:t>
      </w:r>
    </w:p>
    <w:p w:rsidR="00842658" w:rsidRPr="001062D9" w:rsidRDefault="00842658" w:rsidP="00243085">
      <w:pPr>
        <w:spacing w:line="240" w:lineRule="auto"/>
        <w:rPr>
          <w:rFonts w:cstheme="minorHAnsi"/>
          <w:noProof/>
          <w:sz w:val="24"/>
          <w:szCs w:val="24"/>
        </w:rPr>
      </w:pPr>
      <w:r w:rsidRPr="001062D9">
        <w:rPr>
          <w:rFonts w:cstheme="minorHAnsi"/>
          <w:noProof/>
          <w:sz w:val="24"/>
          <w:szCs w:val="24"/>
        </w:rPr>
        <w:t xml:space="preserve">В данный момент кнопка находиться в состоянии </w:t>
      </w:r>
      <w:r w:rsidRPr="003C7DB9">
        <w:rPr>
          <w:rFonts w:cstheme="minorHAnsi"/>
          <w:noProof/>
          <w:sz w:val="24"/>
          <w:szCs w:val="24"/>
          <w:lang w:val="en-US"/>
        </w:rPr>
        <w:t>position</w:t>
      </w:r>
      <w:r w:rsidRPr="001062D9">
        <w:rPr>
          <w:rFonts w:cstheme="minorHAnsi"/>
          <w:noProof/>
          <w:sz w:val="24"/>
          <w:szCs w:val="24"/>
        </w:rPr>
        <w:t xml:space="preserve">: </w:t>
      </w:r>
      <w:r w:rsidRPr="003C7DB9">
        <w:rPr>
          <w:rFonts w:cstheme="minorHAnsi"/>
          <w:noProof/>
          <w:sz w:val="24"/>
          <w:szCs w:val="24"/>
          <w:lang w:val="en-US"/>
        </w:rPr>
        <w:t>static</w:t>
      </w:r>
      <w:r w:rsidRPr="001062D9">
        <w:rPr>
          <w:rFonts w:cstheme="minorHAnsi"/>
          <w:noProof/>
          <w:sz w:val="24"/>
          <w:szCs w:val="24"/>
        </w:rPr>
        <w:t>.</w:t>
      </w:r>
    </w:p>
    <w:p w:rsidR="00842658" w:rsidRPr="003C7DB9" w:rsidRDefault="00842658" w:rsidP="00842658">
      <w:pPr>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FFFFFF"/>
          <w:sz w:val="20"/>
          <w:szCs w:val="20"/>
          <w:lang w:val="en-US" w:eastAsia="ru-RU"/>
        </w:rPr>
      </w:pPr>
      <w:r w:rsidRPr="003C7DB9">
        <w:rPr>
          <w:rFonts w:ascii="Courier New" w:eastAsia="Times New Roman" w:hAnsi="Courier New" w:cs="Courier New"/>
          <w:noProof/>
          <w:color w:val="E1EFFF"/>
          <w:sz w:val="20"/>
          <w:szCs w:val="20"/>
          <w:lang w:val="en-US" w:eastAsia="ru-RU"/>
        </w:rPr>
        <w:t>&lt;</w:t>
      </w:r>
      <w:r w:rsidRPr="003C7DB9">
        <w:rPr>
          <w:rFonts w:ascii="Courier New" w:eastAsia="Times New Roman" w:hAnsi="Courier New" w:cs="Courier New"/>
          <w:noProof/>
          <w:color w:val="9EFFFF"/>
          <w:sz w:val="20"/>
          <w:szCs w:val="20"/>
          <w:lang w:val="en-US" w:eastAsia="ru-RU"/>
        </w:rPr>
        <w:t>head</w:t>
      </w:r>
      <w:r w:rsidRPr="003C7DB9">
        <w:rPr>
          <w:rFonts w:ascii="Courier New" w:eastAsia="Times New Roman" w:hAnsi="Courier New" w:cs="Courier New"/>
          <w:noProof/>
          <w:color w:val="E1EFFF"/>
          <w:sz w:val="20"/>
          <w:szCs w:val="20"/>
          <w:lang w:val="en-US" w:eastAsia="ru-RU"/>
        </w:rPr>
        <w:t>&gt;</w:t>
      </w:r>
      <w:r w:rsidRPr="003C7DB9">
        <w:rPr>
          <w:rFonts w:ascii="Courier New" w:eastAsia="Times New Roman" w:hAnsi="Courier New" w:cs="Courier New"/>
          <w:noProof/>
          <w:color w:val="E1EFFF"/>
          <w:sz w:val="20"/>
          <w:szCs w:val="20"/>
          <w:lang w:val="en-US" w:eastAsia="ru-RU"/>
        </w:rPr>
        <w:br/>
        <w:t xml:space="preserve">    &lt;</w:t>
      </w:r>
      <w:r w:rsidRPr="003C7DB9">
        <w:rPr>
          <w:rFonts w:ascii="Courier New" w:eastAsia="Times New Roman" w:hAnsi="Courier New" w:cs="Courier New"/>
          <w:noProof/>
          <w:color w:val="9EFFFF"/>
          <w:sz w:val="20"/>
          <w:szCs w:val="20"/>
          <w:lang w:val="en-US" w:eastAsia="ru-RU"/>
        </w:rPr>
        <w:t xml:space="preserve">meta </w:t>
      </w:r>
      <w:r w:rsidRPr="003C7DB9">
        <w:rPr>
          <w:rFonts w:ascii="Courier New" w:eastAsia="Times New Roman" w:hAnsi="Courier New" w:cs="Courier New"/>
          <w:noProof/>
          <w:color w:val="FFDD00"/>
          <w:sz w:val="20"/>
          <w:szCs w:val="20"/>
          <w:lang w:val="en-US" w:eastAsia="ru-RU"/>
        </w:rPr>
        <w:t>charset=</w:t>
      </w:r>
      <w:r w:rsidRPr="003C7DB9">
        <w:rPr>
          <w:rFonts w:ascii="Courier New" w:eastAsia="Times New Roman" w:hAnsi="Courier New" w:cs="Courier New"/>
          <w:b/>
          <w:bCs/>
          <w:noProof/>
          <w:color w:val="3AD900"/>
          <w:sz w:val="20"/>
          <w:szCs w:val="20"/>
          <w:lang w:val="en-US" w:eastAsia="ru-RU"/>
        </w:rPr>
        <w:t>"UTF-8"</w:t>
      </w:r>
      <w:r w:rsidRPr="003C7DB9">
        <w:rPr>
          <w:rFonts w:ascii="Courier New" w:eastAsia="Times New Roman" w:hAnsi="Courier New" w:cs="Courier New"/>
          <w:noProof/>
          <w:color w:val="E1EFFF"/>
          <w:sz w:val="20"/>
          <w:szCs w:val="20"/>
          <w:lang w:val="en-US" w:eastAsia="ru-RU"/>
        </w:rPr>
        <w:t>&gt;</w:t>
      </w:r>
      <w:r w:rsidRPr="003C7DB9">
        <w:rPr>
          <w:rFonts w:ascii="Courier New" w:eastAsia="Times New Roman" w:hAnsi="Courier New" w:cs="Courier New"/>
          <w:noProof/>
          <w:color w:val="E1EFFF"/>
          <w:sz w:val="20"/>
          <w:szCs w:val="20"/>
          <w:lang w:val="en-US" w:eastAsia="ru-RU"/>
        </w:rPr>
        <w:br/>
        <w:t xml:space="preserve">    &lt;</w:t>
      </w:r>
      <w:r w:rsidRPr="003C7DB9">
        <w:rPr>
          <w:rFonts w:ascii="Courier New" w:eastAsia="Times New Roman" w:hAnsi="Courier New" w:cs="Courier New"/>
          <w:noProof/>
          <w:color w:val="9EFFFF"/>
          <w:sz w:val="20"/>
          <w:szCs w:val="20"/>
          <w:lang w:val="en-US" w:eastAsia="ru-RU"/>
        </w:rPr>
        <w:t xml:space="preserve">style </w:t>
      </w:r>
      <w:r w:rsidRPr="003C7DB9">
        <w:rPr>
          <w:rFonts w:ascii="Courier New" w:eastAsia="Times New Roman" w:hAnsi="Courier New" w:cs="Courier New"/>
          <w:noProof/>
          <w:color w:val="FFDD00"/>
          <w:sz w:val="20"/>
          <w:szCs w:val="20"/>
          <w:lang w:val="en-US" w:eastAsia="ru-RU"/>
        </w:rPr>
        <w:t>type=</w:t>
      </w:r>
      <w:r w:rsidRPr="003C7DB9">
        <w:rPr>
          <w:rFonts w:ascii="Courier New" w:eastAsia="Times New Roman" w:hAnsi="Courier New" w:cs="Courier New"/>
          <w:b/>
          <w:bCs/>
          <w:noProof/>
          <w:color w:val="3AD900"/>
          <w:sz w:val="20"/>
          <w:szCs w:val="20"/>
          <w:lang w:val="en-US" w:eastAsia="ru-RU"/>
        </w:rPr>
        <w:t>"text/css"</w:t>
      </w:r>
      <w:r w:rsidRPr="003C7DB9">
        <w:rPr>
          <w:rFonts w:ascii="Courier New" w:eastAsia="Times New Roman" w:hAnsi="Courier New" w:cs="Courier New"/>
          <w:noProof/>
          <w:color w:val="E1EFFF"/>
          <w:sz w:val="20"/>
          <w:szCs w:val="20"/>
          <w:lang w:val="en-US" w:eastAsia="ru-RU"/>
        </w:rPr>
        <w:t>&gt;</w:t>
      </w:r>
      <w:r w:rsidRPr="003C7DB9">
        <w:rPr>
          <w:rFonts w:ascii="Courier New" w:eastAsia="Times New Roman" w:hAnsi="Courier New" w:cs="Courier New"/>
          <w:noProof/>
          <w:color w:val="E1EFFF"/>
          <w:sz w:val="20"/>
          <w:szCs w:val="20"/>
          <w:lang w:val="en-US" w:eastAsia="ru-RU"/>
        </w:rPr>
        <w:br/>
        <w:t xml:space="preserve">        </w:t>
      </w:r>
      <w:r w:rsidRPr="003C7DB9">
        <w:rPr>
          <w:rFonts w:ascii="Courier New" w:eastAsia="Times New Roman" w:hAnsi="Courier New" w:cs="Courier New"/>
          <w:noProof/>
          <w:color w:val="FFDD00"/>
          <w:sz w:val="20"/>
          <w:szCs w:val="20"/>
          <w:lang w:val="en-US" w:eastAsia="ru-RU"/>
        </w:rPr>
        <w:t xml:space="preserve">div </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E1EFFF"/>
          <w:sz w:val="20"/>
          <w:szCs w:val="20"/>
          <w:lang w:val="en-US" w:eastAsia="ru-RU"/>
        </w:rPr>
        <w:br/>
        <w:t xml:space="preserve">            </w:t>
      </w:r>
      <w:r w:rsidRPr="003C7DB9">
        <w:rPr>
          <w:rFonts w:ascii="Courier New" w:eastAsia="Times New Roman" w:hAnsi="Courier New" w:cs="Courier New"/>
          <w:noProof/>
          <w:color w:val="80FFBB"/>
          <w:sz w:val="20"/>
          <w:szCs w:val="20"/>
          <w:lang w:val="en-US" w:eastAsia="ru-RU"/>
        </w:rPr>
        <w:t>border</w:t>
      </w:r>
      <w:r w:rsidRPr="003C7DB9">
        <w:rPr>
          <w:rFonts w:ascii="Courier New" w:eastAsia="Times New Roman" w:hAnsi="Courier New" w:cs="Courier New"/>
          <w:noProof/>
          <w:color w:val="FFFFFF"/>
          <w:sz w:val="20"/>
          <w:szCs w:val="20"/>
          <w:lang w:val="en-US" w:eastAsia="ru-RU"/>
        </w:rPr>
        <w:t xml:space="preserve">: </w:t>
      </w:r>
      <w:r w:rsidRPr="003C7DB9">
        <w:rPr>
          <w:rFonts w:ascii="Courier New" w:eastAsia="Times New Roman" w:hAnsi="Courier New" w:cs="Courier New"/>
          <w:noProof/>
          <w:color w:val="FF628C"/>
          <w:sz w:val="20"/>
          <w:szCs w:val="20"/>
          <w:lang w:val="en-US" w:eastAsia="ru-RU"/>
        </w:rPr>
        <w:t>2</w:t>
      </w:r>
      <w:r w:rsidRPr="003C7DB9">
        <w:rPr>
          <w:rFonts w:ascii="Courier New" w:eastAsia="Times New Roman" w:hAnsi="Courier New" w:cs="Courier New"/>
          <w:b/>
          <w:bCs/>
          <w:noProof/>
          <w:color w:val="68E868"/>
          <w:sz w:val="20"/>
          <w:szCs w:val="20"/>
          <w:lang w:val="en-US" w:eastAsia="ru-RU"/>
        </w:rPr>
        <w:t>px solid red</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E1EFFF"/>
          <w:sz w:val="20"/>
          <w:szCs w:val="20"/>
          <w:lang w:val="en-US" w:eastAsia="ru-RU"/>
        </w:rPr>
        <w:br/>
        <w:t xml:space="preserve">        }</w:t>
      </w:r>
      <w:r w:rsidRPr="003C7DB9">
        <w:rPr>
          <w:rFonts w:ascii="Courier New" w:eastAsia="Times New Roman" w:hAnsi="Courier New" w:cs="Courier New"/>
          <w:noProof/>
          <w:color w:val="E1EFFF"/>
          <w:sz w:val="20"/>
          <w:szCs w:val="20"/>
          <w:lang w:val="en-US" w:eastAsia="ru-RU"/>
        </w:rPr>
        <w:br/>
      </w:r>
      <w:r w:rsidRPr="003C7DB9">
        <w:rPr>
          <w:rFonts w:ascii="Courier New" w:eastAsia="Times New Roman" w:hAnsi="Courier New" w:cs="Courier New"/>
          <w:noProof/>
          <w:color w:val="E1EFFF"/>
          <w:sz w:val="20"/>
          <w:szCs w:val="20"/>
          <w:lang w:val="en-US" w:eastAsia="ru-RU"/>
        </w:rPr>
        <w:br/>
        <w:t xml:space="preserve">        </w:t>
      </w:r>
      <w:r w:rsidRPr="003C7DB9">
        <w:rPr>
          <w:rFonts w:ascii="Courier New" w:eastAsia="Times New Roman" w:hAnsi="Courier New" w:cs="Courier New"/>
          <w:noProof/>
          <w:color w:val="FFDD00"/>
          <w:sz w:val="20"/>
          <w:szCs w:val="20"/>
          <w:lang w:val="en-US" w:eastAsia="ru-RU"/>
        </w:rPr>
        <w:t xml:space="preserve">img </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E1EFFF"/>
          <w:sz w:val="20"/>
          <w:szCs w:val="20"/>
          <w:lang w:val="en-US" w:eastAsia="ru-RU"/>
        </w:rPr>
        <w:br/>
        <w:t xml:space="preserve">            </w:t>
      </w:r>
      <w:r w:rsidRPr="003C7DB9">
        <w:rPr>
          <w:rFonts w:ascii="Courier New" w:eastAsia="Times New Roman" w:hAnsi="Courier New" w:cs="Courier New"/>
          <w:noProof/>
          <w:color w:val="80FFBB"/>
          <w:sz w:val="20"/>
          <w:szCs w:val="20"/>
          <w:lang w:val="en-US" w:eastAsia="ru-RU"/>
        </w:rPr>
        <w:t>border</w:t>
      </w:r>
      <w:r w:rsidRPr="003C7DB9">
        <w:rPr>
          <w:rFonts w:ascii="Courier New" w:eastAsia="Times New Roman" w:hAnsi="Courier New" w:cs="Courier New"/>
          <w:noProof/>
          <w:color w:val="FFFFFF"/>
          <w:sz w:val="20"/>
          <w:szCs w:val="20"/>
          <w:lang w:val="en-US" w:eastAsia="ru-RU"/>
        </w:rPr>
        <w:t xml:space="preserve">: </w:t>
      </w:r>
      <w:r w:rsidRPr="003C7DB9">
        <w:rPr>
          <w:rFonts w:ascii="Courier New" w:eastAsia="Times New Roman" w:hAnsi="Courier New" w:cs="Courier New"/>
          <w:noProof/>
          <w:color w:val="FF628C"/>
          <w:sz w:val="20"/>
          <w:szCs w:val="20"/>
          <w:lang w:val="en-US" w:eastAsia="ru-RU"/>
        </w:rPr>
        <w:t>1</w:t>
      </w:r>
      <w:r w:rsidRPr="003C7DB9">
        <w:rPr>
          <w:rFonts w:ascii="Courier New" w:eastAsia="Times New Roman" w:hAnsi="Courier New" w:cs="Courier New"/>
          <w:b/>
          <w:bCs/>
          <w:noProof/>
          <w:color w:val="68E868"/>
          <w:sz w:val="20"/>
          <w:szCs w:val="20"/>
          <w:lang w:val="en-US" w:eastAsia="ru-RU"/>
        </w:rPr>
        <w:t>px dotted lightgrey</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E1EFFF"/>
          <w:sz w:val="20"/>
          <w:szCs w:val="20"/>
          <w:lang w:val="en-US" w:eastAsia="ru-RU"/>
        </w:rPr>
        <w:br/>
        <w:t xml:space="preserve">            </w:t>
      </w:r>
      <w:r w:rsidRPr="003C7DB9">
        <w:rPr>
          <w:rFonts w:ascii="Courier New" w:eastAsia="Times New Roman" w:hAnsi="Courier New" w:cs="Courier New"/>
          <w:noProof/>
          <w:color w:val="80FFBB"/>
          <w:sz w:val="20"/>
          <w:szCs w:val="20"/>
          <w:lang w:val="en-US" w:eastAsia="ru-RU"/>
        </w:rPr>
        <w:t>width</w:t>
      </w:r>
      <w:r w:rsidRPr="003C7DB9">
        <w:rPr>
          <w:rFonts w:ascii="Courier New" w:eastAsia="Times New Roman" w:hAnsi="Courier New" w:cs="Courier New"/>
          <w:noProof/>
          <w:color w:val="FFFFFF"/>
          <w:sz w:val="20"/>
          <w:szCs w:val="20"/>
          <w:lang w:val="en-US" w:eastAsia="ru-RU"/>
        </w:rPr>
        <w:t xml:space="preserve">: </w:t>
      </w:r>
      <w:r w:rsidRPr="003C7DB9">
        <w:rPr>
          <w:rFonts w:ascii="Courier New" w:eastAsia="Times New Roman" w:hAnsi="Courier New" w:cs="Courier New"/>
          <w:noProof/>
          <w:color w:val="FF628C"/>
          <w:sz w:val="20"/>
          <w:szCs w:val="20"/>
          <w:lang w:val="en-US" w:eastAsia="ru-RU"/>
        </w:rPr>
        <w:t>800</w:t>
      </w:r>
      <w:r w:rsidRPr="003C7DB9">
        <w:rPr>
          <w:rFonts w:ascii="Courier New" w:eastAsia="Times New Roman" w:hAnsi="Courier New" w:cs="Courier New"/>
          <w:b/>
          <w:bCs/>
          <w:noProof/>
          <w:color w:val="68E868"/>
          <w:sz w:val="20"/>
          <w:szCs w:val="20"/>
          <w:lang w:val="en-US" w:eastAsia="ru-RU"/>
        </w:rPr>
        <w:t>px</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E1EFFF"/>
          <w:sz w:val="20"/>
          <w:szCs w:val="20"/>
          <w:lang w:val="en-US" w:eastAsia="ru-RU"/>
        </w:rPr>
        <w:br/>
        <w:t xml:space="preserve">        }</w:t>
      </w:r>
      <w:r w:rsidRPr="003C7DB9">
        <w:rPr>
          <w:rFonts w:ascii="Courier New" w:eastAsia="Times New Roman" w:hAnsi="Courier New" w:cs="Courier New"/>
          <w:noProof/>
          <w:color w:val="E1EFFF"/>
          <w:sz w:val="20"/>
          <w:szCs w:val="20"/>
          <w:lang w:val="en-US" w:eastAsia="ru-RU"/>
        </w:rPr>
        <w:br/>
        <w:t xml:space="preserve">        </w:t>
      </w:r>
      <w:r w:rsidRPr="003C7DB9">
        <w:rPr>
          <w:rFonts w:ascii="Courier New" w:eastAsia="Times New Roman" w:hAnsi="Courier New" w:cs="Courier New"/>
          <w:noProof/>
          <w:color w:val="E1EFFF"/>
          <w:sz w:val="20"/>
          <w:szCs w:val="20"/>
          <w:lang w:val="en-US" w:eastAsia="ru-RU"/>
        </w:rPr>
        <w:br/>
        <w:t xml:space="preserve">    &lt;/</w:t>
      </w:r>
      <w:r w:rsidRPr="003C7DB9">
        <w:rPr>
          <w:rFonts w:ascii="Courier New" w:eastAsia="Times New Roman" w:hAnsi="Courier New" w:cs="Courier New"/>
          <w:noProof/>
          <w:color w:val="9EFFFF"/>
          <w:sz w:val="20"/>
          <w:szCs w:val="20"/>
          <w:lang w:val="en-US" w:eastAsia="ru-RU"/>
        </w:rPr>
        <w:t>style</w:t>
      </w:r>
      <w:r w:rsidRPr="003C7DB9">
        <w:rPr>
          <w:rFonts w:ascii="Courier New" w:eastAsia="Times New Roman" w:hAnsi="Courier New" w:cs="Courier New"/>
          <w:noProof/>
          <w:color w:val="E1EFFF"/>
          <w:sz w:val="20"/>
          <w:szCs w:val="20"/>
          <w:lang w:val="en-US" w:eastAsia="ru-RU"/>
        </w:rPr>
        <w:t>&gt;</w:t>
      </w:r>
      <w:r w:rsidRPr="003C7DB9">
        <w:rPr>
          <w:rFonts w:ascii="Courier New" w:eastAsia="Times New Roman" w:hAnsi="Courier New" w:cs="Courier New"/>
          <w:noProof/>
          <w:color w:val="E1EFFF"/>
          <w:sz w:val="20"/>
          <w:szCs w:val="20"/>
          <w:lang w:val="en-US" w:eastAsia="ru-RU"/>
        </w:rPr>
        <w:br/>
        <w:t>&lt;/</w:t>
      </w:r>
      <w:r w:rsidRPr="003C7DB9">
        <w:rPr>
          <w:rFonts w:ascii="Courier New" w:eastAsia="Times New Roman" w:hAnsi="Courier New" w:cs="Courier New"/>
          <w:noProof/>
          <w:color w:val="9EFFFF"/>
          <w:sz w:val="20"/>
          <w:szCs w:val="20"/>
          <w:lang w:val="en-US" w:eastAsia="ru-RU"/>
        </w:rPr>
        <w:t>head</w:t>
      </w:r>
      <w:r w:rsidRPr="003C7DB9">
        <w:rPr>
          <w:rFonts w:ascii="Courier New" w:eastAsia="Times New Roman" w:hAnsi="Courier New" w:cs="Courier New"/>
          <w:noProof/>
          <w:color w:val="E1EFFF"/>
          <w:sz w:val="20"/>
          <w:szCs w:val="20"/>
          <w:lang w:val="en-US" w:eastAsia="ru-RU"/>
        </w:rPr>
        <w:t>&gt;</w:t>
      </w:r>
      <w:r w:rsidRPr="003C7DB9">
        <w:rPr>
          <w:rFonts w:ascii="Courier New" w:eastAsia="Times New Roman" w:hAnsi="Courier New" w:cs="Courier New"/>
          <w:noProof/>
          <w:color w:val="E1EFFF"/>
          <w:sz w:val="20"/>
          <w:szCs w:val="20"/>
          <w:lang w:val="en-US" w:eastAsia="ru-RU"/>
        </w:rPr>
        <w:br/>
      </w:r>
      <w:r w:rsidRPr="003C7DB9">
        <w:rPr>
          <w:rFonts w:ascii="Courier New" w:eastAsia="Times New Roman" w:hAnsi="Courier New" w:cs="Courier New"/>
          <w:noProof/>
          <w:color w:val="E1EFFF"/>
          <w:sz w:val="20"/>
          <w:szCs w:val="20"/>
          <w:lang w:val="en-US" w:eastAsia="ru-RU"/>
        </w:rPr>
        <w:br/>
      </w:r>
      <w:r w:rsidRPr="003C7DB9">
        <w:rPr>
          <w:rFonts w:ascii="Courier New" w:eastAsia="Times New Roman" w:hAnsi="Courier New" w:cs="Courier New"/>
          <w:noProof/>
          <w:color w:val="E1EFFF"/>
          <w:sz w:val="20"/>
          <w:szCs w:val="20"/>
          <w:lang w:val="en-US" w:eastAsia="ru-RU"/>
        </w:rPr>
        <w:br/>
        <w:t>&lt;</w:t>
      </w:r>
      <w:r w:rsidRPr="003C7DB9">
        <w:rPr>
          <w:rFonts w:ascii="Courier New" w:eastAsia="Times New Roman" w:hAnsi="Courier New" w:cs="Courier New"/>
          <w:noProof/>
          <w:color w:val="9EFFFF"/>
          <w:sz w:val="20"/>
          <w:szCs w:val="20"/>
          <w:lang w:val="en-US" w:eastAsia="ru-RU"/>
        </w:rPr>
        <w:t>body</w:t>
      </w:r>
      <w:r w:rsidRPr="003C7DB9">
        <w:rPr>
          <w:rFonts w:ascii="Courier New" w:eastAsia="Times New Roman" w:hAnsi="Courier New" w:cs="Courier New"/>
          <w:noProof/>
          <w:color w:val="E1EFFF"/>
          <w:sz w:val="20"/>
          <w:szCs w:val="20"/>
          <w:lang w:val="en-US" w:eastAsia="ru-RU"/>
        </w:rPr>
        <w:t>&gt;</w:t>
      </w:r>
      <w:r w:rsidRPr="003C7DB9">
        <w:rPr>
          <w:rFonts w:ascii="Courier New" w:eastAsia="Times New Roman" w:hAnsi="Courier New" w:cs="Courier New"/>
          <w:noProof/>
          <w:color w:val="E1EFFF"/>
          <w:sz w:val="20"/>
          <w:szCs w:val="20"/>
          <w:lang w:val="en-US" w:eastAsia="ru-RU"/>
        </w:rPr>
        <w:br/>
      </w:r>
      <w:r w:rsidRPr="003C7DB9">
        <w:rPr>
          <w:rFonts w:ascii="Courier New" w:eastAsia="Times New Roman" w:hAnsi="Courier New" w:cs="Courier New"/>
          <w:noProof/>
          <w:color w:val="E1EFFF"/>
          <w:sz w:val="20"/>
          <w:szCs w:val="20"/>
          <w:lang w:val="en-US" w:eastAsia="ru-RU"/>
        </w:rPr>
        <w:br/>
        <w:t>&lt;</w:t>
      </w:r>
      <w:r w:rsidRPr="003C7DB9">
        <w:rPr>
          <w:rFonts w:ascii="Courier New" w:eastAsia="Times New Roman" w:hAnsi="Courier New" w:cs="Courier New"/>
          <w:noProof/>
          <w:color w:val="9EFFFF"/>
          <w:sz w:val="20"/>
          <w:szCs w:val="20"/>
          <w:lang w:val="en-US" w:eastAsia="ru-RU"/>
        </w:rPr>
        <w:t>div</w:t>
      </w:r>
      <w:r w:rsidRPr="003C7DB9">
        <w:rPr>
          <w:rFonts w:ascii="Courier New" w:eastAsia="Times New Roman" w:hAnsi="Courier New" w:cs="Courier New"/>
          <w:noProof/>
          <w:color w:val="E1EFFF"/>
          <w:sz w:val="20"/>
          <w:szCs w:val="20"/>
          <w:lang w:val="en-US" w:eastAsia="ru-RU"/>
        </w:rPr>
        <w:t>&gt;</w:t>
      </w:r>
      <w:r w:rsidRPr="003C7DB9">
        <w:rPr>
          <w:rFonts w:ascii="Courier New" w:eastAsia="Times New Roman" w:hAnsi="Courier New" w:cs="Courier New"/>
          <w:noProof/>
          <w:color w:val="E1EFFF"/>
          <w:sz w:val="20"/>
          <w:szCs w:val="20"/>
          <w:lang w:val="en-US" w:eastAsia="ru-RU"/>
        </w:rPr>
        <w:br/>
        <w:t xml:space="preserve">    &lt;</w:t>
      </w:r>
      <w:r w:rsidRPr="003C7DB9">
        <w:rPr>
          <w:rFonts w:ascii="Courier New" w:eastAsia="Times New Roman" w:hAnsi="Courier New" w:cs="Courier New"/>
          <w:noProof/>
          <w:color w:val="9EFFFF"/>
          <w:sz w:val="20"/>
          <w:szCs w:val="20"/>
          <w:lang w:val="en-US" w:eastAsia="ru-RU"/>
        </w:rPr>
        <w:t>button</w:t>
      </w:r>
      <w:r w:rsidRPr="003C7DB9">
        <w:rPr>
          <w:rFonts w:ascii="Courier New" w:eastAsia="Times New Roman" w:hAnsi="Courier New" w:cs="Courier New"/>
          <w:noProof/>
          <w:color w:val="E1EFFF"/>
          <w:sz w:val="20"/>
          <w:szCs w:val="20"/>
          <w:lang w:val="en-US" w:eastAsia="ru-RU"/>
        </w:rPr>
        <w:t>&gt;</w:t>
      </w:r>
      <w:r w:rsidRPr="003C7DB9">
        <w:rPr>
          <w:rFonts w:ascii="Courier New" w:eastAsia="Times New Roman" w:hAnsi="Courier New" w:cs="Courier New"/>
          <w:b/>
          <w:bCs/>
          <w:noProof/>
          <w:color w:val="FFFFFF"/>
          <w:sz w:val="20"/>
          <w:szCs w:val="20"/>
          <w:lang w:val="en-US" w:eastAsia="ru-RU"/>
        </w:rPr>
        <w:t>About us</w:t>
      </w:r>
      <w:r w:rsidRPr="003C7DB9">
        <w:rPr>
          <w:rFonts w:ascii="Courier New" w:eastAsia="Times New Roman" w:hAnsi="Courier New" w:cs="Courier New"/>
          <w:noProof/>
          <w:color w:val="E1EFFF"/>
          <w:sz w:val="20"/>
          <w:szCs w:val="20"/>
          <w:lang w:val="en-US" w:eastAsia="ru-RU"/>
        </w:rPr>
        <w:t>&lt;/</w:t>
      </w:r>
      <w:r w:rsidRPr="003C7DB9">
        <w:rPr>
          <w:rFonts w:ascii="Courier New" w:eastAsia="Times New Roman" w:hAnsi="Courier New" w:cs="Courier New"/>
          <w:noProof/>
          <w:color w:val="9EFFFF"/>
          <w:sz w:val="20"/>
          <w:szCs w:val="20"/>
          <w:lang w:val="en-US" w:eastAsia="ru-RU"/>
        </w:rPr>
        <w:t>button</w:t>
      </w:r>
      <w:r w:rsidRPr="003C7DB9">
        <w:rPr>
          <w:rFonts w:ascii="Courier New" w:eastAsia="Times New Roman" w:hAnsi="Courier New" w:cs="Courier New"/>
          <w:noProof/>
          <w:color w:val="E1EFFF"/>
          <w:sz w:val="20"/>
          <w:szCs w:val="20"/>
          <w:lang w:val="en-US" w:eastAsia="ru-RU"/>
        </w:rPr>
        <w:t>&gt;</w:t>
      </w:r>
      <w:r w:rsidRPr="003C7DB9">
        <w:rPr>
          <w:rFonts w:ascii="Courier New" w:eastAsia="Times New Roman" w:hAnsi="Courier New" w:cs="Courier New"/>
          <w:noProof/>
          <w:color w:val="E1EFFF"/>
          <w:sz w:val="20"/>
          <w:szCs w:val="20"/>
          <w:lang w:val="en-US" w:eastAsia="ru-RU"/>
        </w:rPr>
        <w:br/>
        <w:t xml:space="preserve">    &lt;</w:t>
      </w:r>
      <w:r w:rsidRPr="003C7DB9">
        <w:rPr>
          <w:rFonts w:ascii="Courier New" w:eastAsia="Times New Roman" w:hAnsi="Courier New" w:cs="Courier New"/>
          <w:noProof/>
          <w:color w:val="9EFFFF"/>
          <w:sz w:val="20"/>
          <w:szCs w:val="20"/>
          <w:lang w:val="en-US" w:eastAsia="ru-RU"/>
        </w:rPr>
        <w:t xml:space="preserve">img </w:t>
      </w:r>
      <w:r w:rsidRPr="003C7DB9">
        <w:rPr>
          <w:rFonts w:ascii="Courier New" w:eastAsia="Times New Roman" w:hAnsi="Courier New" w:cs="Courier New"/>
          <w:noProof/>
          <w:color w:val="FFDD00"/>
          <w:sz w:val="20"/>
          <w:szCs w:val="20"/>
          <w:lang w:val="en-US" w:eastAsia="ru-RU"/>
        </w:rPr>
        <w:t>src=</w:t>
      </w:r>
      <w:r w:rsidRPr="003C7DB9">
        <w:rPr>
          <w:rFonts w:ascii="Courier New" w:eastAsia="Times New Roman" w:hAnsi="Courier New" w:cs="Courier New"/>
          <w:b/>
          <w:bCs/>
          <w:noProof/>
          <w:color w:val="3AD900"/>
          <w:sz w:val="20"/>
          <w:szCs w:val="20"/>
          <w:lang w:val="en-US" w:eastAsia="ru-RU"/>
        </w:rPr>
        <w:t>"images/canary-wharf-london.jpg"</w:t>
      </w:r>
      <w:r w:rsidRPr="003C7DB9">
        <w:rPr>
          <w:rFonts w:ascii="Courier New" w:eastAsia="Times New Roman" w:hAnsi="Courier New" w:cs="Courier New"/>
          <w:noProof/>
          <w:color w:val="E1EFFF"/>
          <w:sz w:val="20"/>
          <w:szCs w:val="20"/>
          <w:lang w:val="en-US" w:eastAsia="ru-RU"/>
        </w:rPr>
        <w:t>&gt;</w:t>
      </w:r>
      <w:r w:rsidRPr="003C7DB9">
        <w:rPr>
          <w:rFonts w:ascii="Courier New" w:eastAsia="Times New Roman" w:hAnsi="Courier New" w:cs="Courier New"/>
          <w:noProof/>
          <w:color w:val="E1EFFF"/>
          <w:sz w:val="20"/>
          <w:szCs w:val="20"/>
          <w:lang w:val="en-US" w:eastAsia="ru-RU"/>
        </w:rPr>
        <w:br/>
        <w:t xml:space="preserve">    &lt;</w:t>
      </w:r>
      <w:r w:rsidRPr="003C7DB9">
        <w:rPr>
          <w:rFonts w:ascii="Courier New" w:eastAsia="Times New Roman" w:hAnsi="Courier New" w:cs="Courier New"/>
          <w:noProof/>
          <w:color w:val="9EFFFF"/>
          <w:sz w:val="20"/>
          <w:szCs w:val="20"/>
          <w:lang w:val="en-US" w:eastAsia="ru-RU"/>
        </w:rPr>
        <w:t xml:space="preserve">img </w:t>
      </w:r>
      <w:r w:rsidRPr="003C7DB9">
        <w:rPr>
          <w:rFonts w:ascii="Courier New" w:eastAsia="Times New Roman" w:hAnsi="Courier New" w:cs="Courier New"/>
          <w:noProof/>
          <w:color w:val="FFDD00"/>
          <w:sz w:val="20"/>
          <w:szCs w:val="20"/>
          <w:lang w:val="en-US" w:eastAsia="ru-RU"/>
        </w:rPr>
        <w:t>src=</w:t>
      </w:r>
      <w:r w:rsidRPr="003C7DB9">
        <w:rPr>
          <w:rFonts w:ascii="Courier New" w:eastAsia="Times New Roman" w:hAnsi="Courier New" w:cs="Courier New"/>
          <w:b/>
          <w:bCs/>
          <w:noProof/>
          <w:color w:val="3AD900"/>
          <w:sz w:val="20"/>
          <w:szCs w:val="20"/>
          <w:lang w:val="en-US" w:eastAsia="ru-RU"/>
        </w:rPr>
        <w:t>"images/00s.jpg"</w:t>
      </w:r>
      <w:r w:rsidRPr="003C7DB9">
        <w:rPr>
          <w:rFonts w:ascii="Courier New" w:eastAsia="Times New Roman" w:hAnsi="Courier New" w:cs="Courier New"/>
          <w:noProof/>
          <w:color w:val="E1EFFF"/>
          <w:sz w:val="20"/>
          <w:szCs w:val="20"/>
          <w:lang w:val="en-US" w:eastAsia="ru-RU"/>
        </w:rPr>
        <w:t>&gt;</w:t>
      </w:r>
      <w:r w:rsidRPr="003C7DB9">
        <w:rPr>
          <w:rFonts w:ascii="Courier New" w:eastAsia="Times New Roman" w:hAnsi="Courier New" w:cs="Courier New"/>
          <w:noProof/>
          <w:color w:val="E1EFFF"/>
          <w:sz w:val="20"/>
          <w:szCs w:val="20"/>
          <w:lang w:val="en-US" w:eastAsia="ru-RU"/>
        </w:rPr>
        <w:br/>
        <w:t xml:space="preserve">    &lt;</w:t>
      </w:r>
      <w:r w:rsidRPr="003C7DB9">
        <w:rPr>
          <w:rFonts w:ascii="Courier New" w:eastAsia="Times New Roman" w:hAnsi="Courier New" w:cs="Courier New"/>
          <w:noProof/>
          <w:color w:val="9EFFFF"/>
          <w:sz w:val="20"/>
          <w:szCs w:val="20"/>
          <w:lang w:val="en-US" w:eastAsia="ru-RU"/>
        </w:rPr>
        <w:t xml:space="preserve">img </w:t>
      </w:r>
      <w:r w:rsidRPr="003C7DB9">
        <w:rPr>
          <w:rFonts w:ascii="Courier New" w:eastAsia="Times New Roman" w:hAnsi="Courier New" w:cs="Courier New"/>
          <w:noProof/>
          <w:color w:val="FFDD00"/>
          <w:sz w:val="20"/>
          <w:szCs w:val="20"/>
          <w:lang w:val="en-US" w:eastAsia="ru-RU"/>
        </w:rPr>
        <w:t>src=</w:t>
      </w:r>
      <w:r w:rsidRPr="003C7DB9">
        <w:rPr>
          <w:rFonts w:ascii="Courier New" w:eastAsia="Times New Roman" w:hAnsi="Courier New" w:cs="Courier New"/>
          <w:b/>
          <w:bCs/>
          <w:noProof/>
          <w:color w:val="3AD900"/>
          <w:sz w:val="20"/>
          <w:szCs w:val="20"/>
          <w:lang w:val="en-US" w:eastAsia="ru-RU"/>
        </w:rPr>
        <w:t>"images/29.jpg"</w:t>
      </w:r>
      <w:r w:rsidRPr="003C7DB9">
        <w:rPr>
          <w:rFonts w:ascii="Courier New" w:eastAsia="Times New Roman" w:hAnsi="Courier New" w:cs="Courier New"/>
          <w:noProof/>
          <w:color w:val="E1EFFF"/>
          <w:sz w:val="20"/>
          <w:szCs w:val="20"/>
          <w:lang w:val="en-US" w:eastAsia="ru-RU"/>
        </w:rPr>
        <w:t>/&gt;</w:t>
      </w:r>
      <w:r w:rsidRPr="003C7DB9">
        <w:rPr>
          <w:rFonts w:ascii="Courier New" w:eastAsia="Times New Roman" w:hAnsi="Courier New" w:cs="Courier New"/>
          <w:noProof/>
          <w:color w:val="E1EFFF"/>
          <w:sz w:val="20"/>
          <w:szCs w:val="20"/>
          <w:lang w:val="en-US" w:eastAsia="ru-RU"/>
        </w:rPr>
        <w:br/>
        <w:t xml:space="preserve">    &lt;</w:t>
      </w:r>
      <w:r w:rsidRPr="003C7DB9">
        <w:rPr>
          <w:rFonts w:ascii="Courier New" w:eastAsia="Times New Roman" w:hAnsi="Courier New" w:cs="Courier New"/>
          <w:noProof/>
          <w:color w:val="9EFFFF"/>
          <w:sz w:val="20"/>
          <w:szCs w:val="20"/>
          <w:lang w:val="en-US" w:eastAsia="ru-RU"/>
        </w:rPr>
        <w:t xml:space="preserve">img </w:t>
      </w:r>
      <w:r w:rsidRPr="003C7DB9">
        <w:rPr>
          <w:rFonts w:ascii="Courier New" w:eastAsia="Times New Roman" w:hAnsi="Courier New" w:cs="Courier New"/>
          <w:noProof/>
          <w:color w:val="FFDD00"/>
          <w:sz w:val="20"/>
          <w:szCs w:val="20"/>
          <w:lang w:val="en-US" w:eastAsia="ru-RU"/>
        </w:rPr>
        <w:t>src=</w:t>
      </w:r>
      <w:r w:rsidRPr="003C7DB9">
        <w:rPr>
          <w:rFonts w:ascii="Courier New" w:eastAsia="Times New Roman" w:hAnsi="Courier New" w:cs="Courier New"/>
          <w:b/>
          <w:bCs/>
          <w:noProof/>
          <w:color w:val="3AD900"/>
          <w:sz w:val="20"/>
          <w:szCs w:val="20"/>
          <w:lang w:val="en-US" w:eastAsia="ru-RU"/>
        </w:rPr>
        <w:t>"images/45.jpg"</w:t>
      </w:r>
      <w:r w:rsidRPr="003C7DB9">
        <w:rPr>
          <w:rFonts w:ascii="Courier New" w:eastAsia="Times New Roman" w:hAnsi="Courier New" w:cs="Courier New"/>
          <w:noProof/>
          <w:color w:val="E1EFFF"/>
          <w:sz w:val="20"/>
          <w:szCs w:val="20"/>
          <w:lang w:val="en-US" w:eastAsia="ru-RU"/>
        </w:rPr>
        <w:t>/&gt;</w:t>
      </w:r>
      <w:r w:rsidRPr="003C7DB9">
        <w:rPr>
          <w:rFonts w:ascii="Courier New" w:eastAsia="Times New Roman" w:hAnsi="Courier New" w:cs="Courier New"/>
          <w:noProof/>
          <w:color w:val="E1EFFF"/>
          <w:sz w:val="20"/>
          <w:szCs w:val="20"/>
          <w:lang w:val="en-US" w:eastAsia="ru-RU"/>
        </w:rPr>
        <w:br/>
        <w:t>&lt;/</w:t>
      </w:r>
      <w:r w:rsidRPr="003C7DB9">
        <w:rPr>
          <w:rFonts w:ascii="Courier New" w:eastAsia="Times New Roman" w:hAnsi="Courier New" w:cs="Courier New"/>
          <w:noProof/>
          <w:color w:val="9EFFFF"/>
          <w:sz w:val="20"/>
          <w:szCs w:val="20"/>
          <w:lang w:val="en-US" w:eastAsia="ru-RU"/>
        </w:rPr>
        <w:t>div</w:t>
      </w:r>
      <w:r w:rsidRPr="003C7DB9">
        <w:rPr>
          <w:rFonts w:ascii="Courier New" w:eastAsia="Times New Roman" w:hAnsi="Courier New" w:cs="Courier New"/>
          <w:noProof/>
          <w:color w:val="E1EFFF"/>
          <w:sz w:val="20"/>
          <w:szCs w:val="20"/>
          <w:lang w:val="en-US" w:eastAsia="ru-RU"/>
        </w:rPr>
        <w:t>&gt;</w:t>
      </w:r>
      <w:r w:rsidRPr="003C7DB9">
        <w:rPr>
          <w:rFonts w:ascii="Courier New" w:eastAsia="Times New Roman" w:hAnsi="Courier New" w:cs="Courier New"/>
          <w:noProof/>
          <w:color w:val="E1EFFF"/>
          <w:sz w:val="20"/>
          <w:szCs w:val="20"/>
          <w:lang w:val="en-US" w:eastAsia="ru-RU"/>
        </w:rPr>
        <w:br/>
      </w:r>
      <w:r w:rsidRPr="003C7DB9">
        <w:rPr>
          <w:rFonts w:ascii="Courier New" w:eastAsia="Times New Roman" w:hAnsi="Courier New" w:cs="Courier New"/>
          <w:noProof/>
          <w:color w:val="E1EFFF"/>
          <w:sz w:val="20"/>
          <w:szCs w:val="20"/>
          <w:lang w:val="en-US" w:eastAsia="ru-RU"/>
        </w:rPr>
        <w:br/>
        <w:t>&lt;/</w:t>
      </w:r>
      <w:r w:rsidRPr="003C7DB9">
        <w:rPr>
          <w:rFonts w:ascii="Courier New" w:eastAsia="Times New Roman" w:hAnsi="Courier New" w:cs="Courier New"/>
          <w:noProof/>
          <w:color w:val="9EFFFF"/>
          <w:sz w:val="20"/>
          <w:szCs w:val="20"/>
          <w:lang w:val="en-US" w:eastAsia="ru-RU"/>
        </w:rPr>
        <w:t>body</w:t>
      </w:r>
      <w:r w:rsidRPr="003C7DB9">
        <w:rPr>
          <w:rFonts w:ascii="Courier New" w:eastAsia="Times New Roman" w:hAnsi="Courier New" w:cs="Courier New"/>
          <w:noProof/>
          <w:color w:val="E1EFFF"/>
          <w:sz w:val="20"/>
          <w:szCs w:val="20"/>
          <w:lang w:val="en-US" w:eastAsia="ru-RU"/>
        </w:rPr>
        <w:t>&gt;</w:t>
      </w:r>
    </w:p>
    <w:p w:rsidR="00842658" w:rsidRPr="003C7DB9" w:rsidRDefault="00842658" w:rsidP="00243085">
      <w:pPr>
        <w:spacing w:line="240" w:lineRule="auto"/>
        <w:rPr>
          <w:rFonts w:cstheme="minorHAnsi"/>
          <w:noProof/>
          <w:sz w:val="24"/>
          <w:szCs w:val="24"/>
          <w:lang w:val="en-US"/>
        </w:rPr>
      </w:pPr>
      <w:r w:rsidRPr="003C7DB9">
        <w:rPr>
          <w:rFonts w:cstheme="minorHAnsi"/>
          <w:noProof/>
          <w:sz w:val="24"/>
          <w:szCs w:val="24"/>
          <w:lang w:val="en-US"/>
        </w:rPr>
        <w:t>Выведет:</w:t>
      </w:r>
    </w:p>
    <w:p w:rsidR="00842658" w:rsidRPr="003C7DB9" w:rsidRDefault="00842658" w:rsidP="00243085">
      <w:pPr>
        <w:spacing w:line="240" w:lineRule="auto"/>
        <w:rPr>
          <w:rFonts w:cstheme="minorHAnsi"/>
          <w:noProof/>
          <w:sz w:val="24"/>
          <w:szCs w:val="24"/>
          <w:lang w:val="en-US"/>
        </w:rPr>
      </w:pPr>
      <w:r w:rsidRPr="003C7DB9">
        <w:rPr>
          <w:rFonts w:cstheme="minorHAnsi"/>
          <w:noProof/>
          <w:sz w:val="24"/>
          <w:szCs w:val="24"/>
          <w:lang w:eastAsia="ru-RU"/>
        </w:rPr>
        <w:lastRenderedPageBreak/>
        <w:drawing>
          <wp:inline distT="0" distB="0" distL="0" distR="0" wp14:anchorId="381560F8" wp14:editId="2735D1F4">
            <wp:extent cx="6645910" cy="4635500"/>
            <wp:effectExtent l="0" t="0" r="2540" b="0"/>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60">
                      <a:extLst>
                        <a:ext uri="{28A0092B-C50C-407E-A947-70E740481C1C}">
                          <a14:useLocalDpi xmlns:a14="http://schemas.microsoft.com/office/drawing/2010/main" val="0"/>
                        </a:ext>
                      </a:extLst>
                    </a:blip>
                    <a:stretch>
                      <a:fillRect/>
                    </a:stretch>
                  </pic:blipFill>
                  <pic:spPr>
                    <a:xfrm>
                      <a:off x="0" y="0"/>
                      <a:ext cx="6645910" cy="4635500"/>
                    </a:xfrm>
                    <a:prstGeom prst="rect">
                      <a:avLst/>
                    </a:prstGeom>
                  </pic:spPr>
                </pic:pic>
              </a:graphicData>
            </a:graphic>
          </wp:inline>
        </w:drawing>
      </w:r>
    </w:p>
    <w:p w:rsidR="00842658" w:rsidRPr="001062D9" w:rsidRDefault="00842658" w:rsidP="00100F43">
      <w:pPr>
        <w:rPr>
          <w:rFonts w:cstheme="minorHAnsi"/>
          <w:b/>
          <w:noProof/>
          <w:sz w:val="24"/>
          <w:szCs w:val="24"/>
        </w:rPr>
      </w:pPr>
      <w:r w:rsidRPr="001062D9">
        <w:rPr>
          <w:rFonts w:cstheme="minorHAnsi"/>
          <w:noProof/>
          <w:sz w:val="24"/>
          <w:szCs w:val="24"/>
        </w:rPr>
        <w:t xml:space="preserve">А сейчас зададим кнопке свойство </w:t>
      </w:r>
      <w:r w:rsidRPr="003C7DB9">
        <w:rPr>
          <w:rFonts w:cstheme="minorHAnsi"/>
          <w:b/>
          <w:noProof/>
          <w:sz w:val="24"/>
          <w:szCs w:val="24"/>
          <w:lang w:val="en-US"/>
        </w:rPr>
        <w:t>position</w:t>
      </w:r>
      <w:r w:rsidRPr="001062D9">
        <w:rPr>
          <w:rFonts w:cstheme="minorHAnsi"/>
          <w:noProof/>
          <w:sz w:val="24"/>
          <w:szCs w:val="24"/>
        </w:rPr>
        <w:t xml:space="preserve"> со значением </w:t>
      </w:r>
      <w:r w:rsidRPr="003C7DB9">
        <w:rPr>
          <w:rFonts w:cstheme="minorHAnsi"/>
          <w:b/>
          <w:noProof/>
          <w:sz w:val="24"/>
          <w:szCs w:val="24"/>
          <w:lang w:val="en-US"/>
        </w:rPr>
        <w:t>fixed</w:t>
      </w:r>
      <w:r w:rsidRPr="001062D9">
        <w:rPr>
          <w:rFonts w:cstheme="minorHAnsi"/>
          <w:b/>
          <w:noProof/>
          <w:sz w:val="24"/>
          <w:szCs w:val="24"/>
        </w:rPr>
        <w:t>:</w:t>
      </w:r>
    </w:p>
    <w:p w:rsidR="00842658" w:rsidRPr="003C7DB9" w:rsidRDefault="00842658" w:rsidP="00842658">
      <w:pPr>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E1EFFF"/>
          <w:sz w:val="20"/>
          <w:szCs w:val="20"/>
          <w:lang w:val="en-US" w:eastAsia="ru-RU"/>
        </w:rPr>
      </w:pPr>
      <w:r w:rsidRPr="003C7DB9">
        <w:rPr>
          <w:rFonts w:ascii="Courier New" w:eastAsia="Times New Roman" w:hAnsi="Courier New" w:cs="Courier New"/>
          <w:noProof/>
          <w:color w:val="E1EFFF"/>
          <w:sz w:val="20"/>
          <w:szCs w:val="20"/>
          <w:lang w:val="en-US" w:eastAsia="ru-RU"/>
        </w:rPr>
        <w:t>&lt;</w:t>
      </w:r>
      <w:r w:rsidRPr="003C7DB9">
        <w:rPr>
          <w:rFonts w:ascii="Courier New" w:eastAsia="Times New Roman" w:hAnsi="Courier New" w:cs="Courier New"/>
          <w:noProof/>
          <w:color w:val="9EFFFF"/>
          <w:sz w:val="20"/>
          <w:szCs w:val="20"/>
          <w:lang w:val="en-US" w:eastAsia="ru-RU"/>
        </w:rPr>
        <w:t>head</w:t>
      </w:r>
      <w:r w:rsidRPr="003C7DB9">
        <w:rPr>
          <w:rFonts w:ascii="Courier New" w:eastAsia="Times New Roman" w:hAnsi="Courier New" w:cs="Courier New"/>
          <w:noProof/>
          <w:color w:val="E1EFFF"/>
          <w:sz w:val="20"/>
          <w:szCs w:val="20"/>
          <w:lang w:val="en-US" w:eastAsia="ru-RU"/>
        </w:rPr>
        <w:t>&gt;</w:t>
      </w:r>
      <w:r w:rsidRPr="003C7DB9">
        <w:rPr>
          <w:rFonts w:ascii="Courier New" w:eastAsia="Times New Roman" w:hAnsi="Courier New" w:cs="Courier New"/>
          <w:noProof/>
          <w:color w:val="E1EFFF"/>
          <w:sz w:val="20"/>
          <w:szCs w:val="20"/>
          <w:lang w:val="en-US" w:eastAsia="ru-RU"/>
        </w:rPr>
        <w:br/>
        <w:t xml:space="preserve">    &lt;</w:t>
      </w:r>
      <w:r w:rsidRPr="003C7DB9">
        <w:rPr>
          <w:rFonts w:ascii="Courier New" w:eastAsia="Times New Roman" w:hAnsi="Courier New" w:cs="Courier New"/>
          <w:noProof/>
          <w:color w:val="9EFFFF"/>
          <w:sz w:val="20"/>
          <w:szCs w:val="20"/>
          <w:lang w:val="en-US" w:eastAsia="ru-RU"/>
        </w:rPr>
        <w:t xml:space="preserve">meta </w:t>
      </w:r>
      <w:r w:rsidRPr="003C7DB9">
        <w:rPr>
          <w:rFonts w:ascii="Courier New" w:eastAsia="Times New Roman" w:hAnsi="Courier New" w:cs="Courier New"/>
          <w:noProof/>
          <w:color w:val="FFDD00"/>
          <w:sz w:val="20"/>
          <w:szCs w:val="20"/>
          <w:lang w:val="en-US" w:eastAsia="ru-RU"/>
        </w:rPr>
        <w:t>charset=</w:t>
      </w:r>
      <w:r w:rsidRPr="003C7DB9">
        <w:rPr>
          <w:rFonts w:ascii="Courier New" w:eastAsia="Times New Roman" w:hAnsi="Courier New" w:cs="Courier New"/>
          <w:b/>
          <w:bCs/>
          <w:noProof/>
          <w:color w:val="3AD900"/>
          <w:sz w:val="20"/>
          <w:szCs w:val="20"/>
          <w:lang w:val="en-US" w:eastAsia="ru-RU"/>
        </w:rPr>
        <w:t>"UTF-8"</w:t>
      </w:r>
      <w:r w:rsidRPr="003C7DB9">
        <w:rPr>
          <w:rFonts w:ascii="Courier New" w:eastAsia="Times New Roman" w:hAnsi="Courier New" w:cs="Courier New"/>
          <w:noProof/>
          <w:color w:val="E1EFFF"/>
          <w:sz w:val="20"/>
          <w:szCs w:val="20"/>
          <w:lang w:val="en-US" w:eastAsia="ru-RU"/>
        </w:rPr>
        <w:t>&gt;</w:t>
      </w:r>
      <w:r w:rsidRPr="003C7DB9">
        <w:rPr>
          <w:rFonts w:ascii="Courier New" w:eastAsia="Times New Roman" w:hAnsi="Courier New" w:cs="Courier New"/>
          <w:noProof/>
          <w:color w:val="E1EFFF"/>
          <w:sz w:val="20"/>
          <w:szCs w:val="20"/>
          <w:lang w:val="en-US" w:eastAsia="ru-RU"/>
        </w:rPr>
        <w:br/>
        <w:t xml:space="preserve">    </w:t>
      </w:r>
    </w:p>
    <w:p w:rsidR="00B252F5" w:rsidRPr="003C7DB9" w:rsidRDefault="00842658" w:rsidP="0007080E">
      <w:pPr>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FFFFFF"/>
          <w:sz w:val="20"/>
          <w:szCs w:val="20"/>
          <w:lang w:val="en-US" w:eastAsia="ru-RU"/>
        </w:rPr>
      </w:pPr>
      <w:r w:rsidRPr="003C7DB9">
        <w:rPr>
          <w:rFonts w:ascii="Courier New" w:eastAsia="Times New Roman" w:hAnsi="Courier New" w:cs="Courier New"/>
          <w:noProof/>
          <w:color w:val="E1EFFF"/>
          <w:sz w:val="20"/>
          <w:szCs w:val="20"/>
          <w:lang w:val="en-US" w:eastAsia="ru-RU"/>
        </w:rPr>
        <w:t xml:space="preserve">      &lt;</w:t>
      </w:r>
      <w:r w:rsidRPr="003C7DB9">
        <w:rPr>
          <w:rFonts w:ascii="Courier New" w:eastAsia="Times New Roman" w:hAnsi="Courier New" w:cs="Courier New"/>
          <w:noProof/>
          <w:color w:val="9EFFFF"/>
          <w:sz w:val="20"/>
          <w:szCs w:val="20"/>
          <w:lang w:val="en-US" w:eastAsia="ru-RU"/>
        </w:rPr>
        <w:t xml:space="preserve">style </w:t>
      </w:r>
      <w:r w:rsidRPr="003C7DB9">
        <w:rPr>
          <w:rFonts w:ascii="Courier New" w:eastAsia="Times New Roman" w:hAnsi="Courier New" w:cs="Courier New"/>
          <w:noProof/>
          <w:color w:val="FFDD00"/>
          <w:sz w:val="20"/>
          <w:szCs w:val="20"/>
          <w:lang w:val="en-US" w:eastAsia="ru-RU"/>
        </w:rPr>
        <w:t>type=</w:t>
      </w:r>
      <w:r w:rsidRPr="003C7DB9">
        <w:rPr>
          <w:rFonts w:ascii="Courier New" w:eastAsia="Times New Roman" w:hAnsi="Courier New" w:cs="Courier New"/>
          <w:b/>
          <w:bCs/>
          <w:noProof/>
          <w:color w:val="3AD900"/>
          <w:sz w:val="20"/>
          <w:szCs w:val="20"/>
          <w:lang w:val="en-US" w:eastAsia="ru-RU"/>
        </w:rPr>
        <w:t>"text/css"</w:t>
      </w:r>
      <w:r w:rsidRPr="003C7DB9">
        <w:rPr>
          <w:rFonts w:ascii="Courier New" w:eastAsia="Times New Roman" w:hAnsi="Courier New" w:cs="Courier New"/>
          <w:noProof/>
          <w:color w:val="E1EFFF"/>
          <w:sz w:val="20"/>
          <w:szCs w:val="20"/>
          <w:lang w:val="en-US" w:eastAsia="ru-RU"/>
        </w:rPr>
        <w:t>&gt;</w:t>
      </w:r>
      <w:r w:rsidRPr="003C7DB9">
        <w:rPr>
          <w:rFonts w:ascii="Courier New" w:eastAsia="Times New Roman" w:hAnsi="Courier New" w:cs="Courier New"/>
          <w:noProof/>
          <w:color w:val="E1EFFF"/>
          <w:sz w:val="20"/>
          <w:szCs w:val="20"/>
          <w:lang w:val="en-US" w:eastAsia="ru-RU"/>
        </w:rPr>
        <w:br/>
        <w:t xml:space="preserve">        </w:t>
      </w:r>
      <w:r w:rsidRPr="003C7DB9">
        <w:rPr>
          <w:rFonts w:ascii="Courier New" w:eastAsia="Times New Roman" w:hAnsi="Courier New" w:cs="Courier New"/>
          <w:noProof/>
          <w:color w:val="FFDD00"/>
          <w:sz w:val="20"/>
          <w:szCs w:val="20"/>
          <w:lang w:val="en-US" w:eastAsia="ru-RU"/>
        </w:rPr>
        <w:t xml:space="preserve">div </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E1EFFF"/>
          <w:sz w:val="20"/>
          <w:szCs w:val="20"/>
          <w:lang w:val="en-US" w:eastAsia="ru-RU"/>
        </w:rPr>
        <w:br/>
        <w:t xml:space="preserve">            </w:t>
      </w:r>
      <w:r w:rsidRPr="003C7DB9">
        <w:rPr>
          <w:rFonts w:ascii="Courier New" w:eastAsia="Times New Roman" w:hAnsi="Courier New" w:cs="Courier New"/>
          <w:noProof/>
          <w:color w:val="80FFBB"/>
          <w:sz w:val="20"/>
          <w:szCs w:val="20"/>
          <w:lang w:val="en-US" w:eastAsia="ru-RU"/>
        </w:rPr>
        <w:t>border</w:t>
      </w:r>
      <w:r w:rsidRPr="003C7DB9">
        <w:rPr>
          <w:rFonts w:ascii="Courier New" w:eastAsia="Times New Roman" w:hAnsi="Courier New" w:cs="Courier New"/>
          <w:noProof/>
          <w:color w:val="FFFFFF"/>
          <w:sz w:val="20"/>
          <w:szCs w:val="20"/>
          <w:lang w:val="en-US" w:eastAsia="ru-RU"/>
        </w:rPr>
        <w:t xml:space="preserve">: </w:t>
      </w:r>
      <w:r w:rsidRPr="003C7DB9">
        <w:rPr>
          <w:rFonts w:ascii="Courier New" w:eastAsia="Times New Roman" w:hAnsi="Courier New" w:cs="Courier New"/>
          <w:noProof/>
          <w:color w:val="FF628C"/>
          <w:sz w:val="20"/>
          <w:szCs w:val="20"/>
          <w:lang w:val="en-US" w:eastAsia="ru-RU"/>
        </w:rPr>
        <w:t>2</w:t>
      </w:r>
      <w:r w:rsidRPr="003C7DB9">
        <w:rPr>
          <w:rFonts w:ascii="Courier New" w:eastAsia="Times New Roman" w:hAnsi="Courier New" w:cs="Courier New"/>
          <w:b/>
          <w:bCs/>
          <w:noProof/>
          <w:color w:val="68E868"/>
          <w:sz w:val="20"/>
          <w:szCs w:val="20"/>
          <w:lang w:val="en-US" w:eastAsia="ru-RU"/>
        </w:rPr>
        <w:t>px solid red</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E1EFFF"/>
          <w:sz w:val="20"/>
          <w:szCs w:val="20"/>
          <w:lang w:val="en-US" w:eastAsia="ru-RU"/>
        </w:rPr>
        <w:br/>
        <w:t xml:space="preserve">        }</w:t>
      </w:r>
      <w:r w:rsidRPr="003C7DB9">
        <w:rPr>
          <w:rFonts w:ascii="Courier New" w:eastAsia="Times New Roman" w:hAnsi="Courier New" w:cs="Courier New"/>
          <w:noProof/>
          <w:color w:val="E1EFFF"/>
          <w:sz w:val="20"/>
          <w:szCs w:val="20"/>
          <w:lang w:val="en-US" w:eastAsia="ru-RU"/>
        </w:rPr>
        <w:br/>
      </w:r>
      <w:r w:rsidRPr="003C7DB9">
        <w:rPr>
          <w:rFonts w:ascii="Courier New" w:eastAsia="Times New Roman" w:hAnsi="Courier New" w:cs="Courier New"/>
          <w:noProof/>
          <w:color w:val="E1EFFF"/>
          <w:sz w:val="20"/>
          <w:szCs w:val="20"/>
          <w:lang w:val="en-US" w:eastAsia="ru-RU"/>
        </w:rPr>
        <w:br/>
        <w:t xml:space="preserve">        </w:t>
      </w:r>
      <w:r w:rsidRPr="003C7DB9">
        <w:rPr>
          <w:rFonts w:ascii="Courier New" w:eastAsia="Times New Roman" w:hAnsi="Courier New" w:cs="Courier New"/>
          <w:noProof/>
          <w:color w:val="FFDD00"/>
          <w:sz w:val="20"/>
          <w:szCs w:val="20"/>
          <w:lang w:val="en-US" w:eastAsia="ru-RU"/>
        </w:rPr>
        <w:t xml:space="preserve">img </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E1EFFF"/>
          <w:sz w:val="20"/>
          <w:szCs w:val="20"/>
          <w:lang w:val="en-US" w:eastAsia="ru-RU"/>
        </w:rPr>
        <w:br/>
        <w:t xml:space="preserve">            </w:t>
      </w:r>
      <w:r w:rsidRPr="003C7DB9">
        <w:rPr>
          <w:rFonts w:ascii="Courier New" w:eastAsia="Times New Roman" w:hAnsi="Courier New" w:cs="Courier New"/>
          <w:noProof/>
          <w:color w:val="80FFBB"/>
          <w:sz w:val="20"/>
          <w:szCs w:val="20"/>
          <w:lang w:val="en-US" w:eastAsia="ru-RU"/>
        </w:rPr>
        <w:t>border</w:t>
      </w:r>
      <w:r w:rsidRPr="003C7DB9">
        <w:rPr>
          <w:rFonts w:ascii="Courier New" w:eastAsia="Times New Roman" w:hAnsi="Courier New" w:cs="Courier New"/>
          <w:noProof/>
          <w:color w:val="FFFFFF"/>
          <w:sz w:val="20"/>
          <w:szCs w:val="20"/>
          <w:lang w:val="en-US" w:eastAsia="ru-RU"/>
        </w:rPr>
        <w:t xml:space="preserve">: </w:t>
      </w:r>
      <w:r w:rsidRPr="003C7DB9">
        <w:rPr>
          <w:rFonts w:ascii="Courier New" w:eastAsia="Times New Roman" w:hAnsi="Courier New" w:cs="Courier New"/>
          <w:noProof/>
          <w:color w:val="FF628C"/>
          <w:sz w:val="20"/>
          <w:szCs w:val="20"/>
          <w:lang w:val="en-US" w:eastAsia="ru-RU"/>
        </w:rPr>
        <w:t>1</w:t>
      </w:r>
      <w:r w:rsidRPr="003C7DB9">
        <w:rPr>
          <w:rFonts w:ascii="Courier New" w:eastAsia="Times New Roman" w:hAnsi="Courier New" w:cs="Courier New"/>
          <w:b/>
          <w:bCs/>
          <w:noProof/>
          <w:color w:val="68E868"/>
          <w:sz w:val="20"/>
          <w:szCs w:val="20"/>
          <w:lang w:val="en-US" w:eastAsia="ru-RU"/>
        </w:rPr>
        <w:t>px dotted lightgrey</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E1EFFF"/>
          <w:sz w:val="20"/>
          <w:szCs w:val="20"/>
          <w:lang w:val="en-US" w:eastAsia="ru-RU"/>
        </w:rPr>
        <w:br/>
        <w:t xml:space="preserve">            </w:t>
      </w:r>
      <w:r w:rsidRPr="003C7DB9">
        <w:rPr>
          <w:rFonts w:ascii="Courier New" w:eastAsia="Times New Roman" w:hAnsi="Courier New" w:cs="Courier New"/>
          <w:noProof/>
          <w:color w:val="80FFBB"/>
          <w:sz w:val="20"/>
          <w:szCs w:val="20"/>
          <w:lang w:val="en-US" w:eastAsia="ru-RU"/>
        </w:rPr>
        <w:t>width</w:t>
      </w:r>
      <w:r w:rsidRPr="003C7DB9">
        <w:rPr>
          <w:rFonts w:ascii="Courier New" w:eastAsia="Times New Roman" w:hAnsi="Courier New" w:cs="Courier New"/>
          <w:noProof/>
          <w:color w:val="FFFFFF"/>
          <w:sz w:val="20"/>
          <w:szCs w:val="20"/>
          <w:lang w:val="en-US" w:eastAsia="ru-RU"/>
        </w:rPr>
        <w:t xml:space="preserve">: </w:t>
      </w:r>
      <w:r w:rsidRPr="003C7DB9">
        <w:rPr>
          <w:rFonts w:ascii="Courier New" w:eastAsia="Times New Roman" w:hAnsi="Courier New" w:cs="Courier New"/>
          <w:noProof/>
          <w:color w:val="FF628C"/>
          <w:sz w:val="20"/>
          <w:szCs w:val="20"/>
          <w:lang w:val="en-US" w:eastAsia="ru-RU"/>
        </w:rPr>
        <w:t>800</w:t>
      </w:r>
      <w:r w:rsidRPr="003C7DB9">
        <w:rPr>
          <w:rFonts w:ascii="Courier New" w:eastAsia="Times New Roman" w:hAnsi="Courier New" w:cs="Courier New"/>
          <w:b/>
          <w:bCs/>
          <w:noProof/>
          <w:color w:val="68E868"/>
          <w:sz w:val="20"/>
          <w:szCs w:val="20"/>
          <w:lang w:val="en-US" w:eastAsia="ru-RU"/>
        </w:rPr>
        <w:t>px</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E1EFFF"/>
          <w:sz w:val="20"/>
          <w:szCs w:val="20"/>
          <w:lang w:val="en-US" w:eastAsia="ru-RU"/>
        </w:rPr>
        <w:br/>
        <w:t xml:space="preserve">        }</w:t>
      </w:r>
      <w:r w:rsidRPr="003C7DB9">
        <w:rPr>
          <w:rFonts w:ascii="Courier New" w:eastAsia="Times New Roman" w:hAnsi="Courier New" w:cs="Courier New"/>
          <w:noProof/>
          <w:color w:val="E1EFFF"/>
          <w:sz w:val="20"/>
          <w:szCs w:val="20"/>
          <w:lang w:val="en-US" w:eastAsia="ru-RU"/>
        </w:rPr>
        <w:br/>
        <w:t xml:space="preserve">        </w:t>
      </w:r>
      <w:r w:rsidRPr="003C7DB9">
        <w:rPr>
          <w:rFonts w:ascii="Courier New" w:eastAsia="Times New Roman" w:hAnsi="Courier New" w:cs="Courier New"/>
          <w:noProof/>
          <w:color w:val="E1EFFF"/>
          <w:sz w:val="20"/>
          <w:szCs w:val="20"/>
          <w:lang w:val="en-US" w:eastAsia="ru-RU"/>
        </w:rPr>
        <w:br/>
        <w:t xml:space="preserve">        </w:t>
      </w:r>
      <w:r w:rsidRPr="003C7DB9">
        <w:rPr>
          <w:rFonts w:ascii="Courier New" w:eastAsia="Times New Roman" w:hAnsi="Courier New" w:cs="Courier New"/>
          <w:noProof/>
          <w:color w:val="FFDD00"/>
          <w:sz w:val="20"/>
          <w:szCs w:val="20"/>
          <w:lang w:val="en-US" w:eastAsia="ru-RU"/>
        </w:rPr>
        <w:t xml:space="preserve">button </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E1EFFF"/>
          <w:sz w:val="20"/>
          <w:szCs w:val="20"/>
          <w:lang w:val="en-US" w:eastAsia="ru-RU"/>
        </w:rPr>
        <w:br/>
        <w:t xml:space="preserve">            </w:t>
      </w:r>
      <w:r w:rsidRPr="003C7DB9">
        <w:rPr>
          <w:rFonts w:ascii="Courier New" w:eastAsia="Times New Roman" w:hAnsi="Courier New" w:cs="Courier New"/>
          <w:noProof/>
          <w:color w:val="80FFBB"/>
          <w:sz w:val="20"/>
          <w:szCs w:val="20"/>
          <w:lang w:val="en-US" w:eastAsia="ru-RU"/>
        </w:rPr>
        <w:t>position</w:t>
      </w:r>
      <w:r w:rsidRPr="003C7DB9">
        <w:rPr>
          <w:rFonts w:ascii="Courier New" w:eastAsia="Times New Roman" w:hAnsi="Courier New" w:cs="Courier New"/>
          <w:noProof/>
          <w:color w:val="FFFFFF"/>
          <w:sz w:val="20"/>
          <w:szCs w:val="20"/>
          <w:lang w:val="en-US" w:eastAsia="ru-RU"/>
        </w:rPr>
        <w:t xml:space="preserve">: </w:t>
      </w:r>
      <w:r w:rsidRPr="003C7DB9">
        <w:rPr>
          <w:rFonts w:ascii="Courier New" w:eastAsia="Times New Roman" w:hAnsi="Courier New" w:cs="Courier New"/>
          <w:b/>
          <w:bCs/>
          <w:noProof/>
          <w:color w:val="68E868"/>
          <w:sz w:val="20"/>
          <w:szCs w:val="20"/>
          <w:lang w:val="en-US" w:eastAsia="ru-RU"/>
        </w:rPr>
        <w:t>fixed</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E1EFFF"/>
          <w:sz w:val="20"/>
          <w:szCs w:val="20"/>
          <w:lang w:val="en-US" w:eastAsia="ru-RU"/>
        </w:rPr>
        <w:br/>
        <w:t xml:space="preserve">        }</w:t>
      </w:r>
      <w:r w:rsidRPr="003C7DB9">
        <w:rPr>
          <w:rFonts w:ascii="Courier New" w:eastAsia="Times New Roman" w:hAnsi="Courier New" w:cs="Courier New"/>
          <w:noProof/>
          <w:color w:val="E1EFFF"/>
          <w:sz w:val="20"/>
          <w:szCs w:val="20"/>
          <w:lang w:val="en-US" w:eastAsia="ru-RU"/>
        </w:rPr>
        <w:br/>
        <w:t xml:space="preserve">      &lt;/</w:t>
      </w:r>
      <w:r w:rsidRPr="003C7DB9">
        <w:rPr>
          <w:rFonts w:ascii="Courier New" w:eastAsia="Times New Roman" w:hAnsi="Courier New" w:cs="Courier New"/>
          <w:noProof/>
          <w:color w:val="9EFFFF"/>
          <w:sz w:val="20"/>
          <w:szCs w:val="20"/>
          <w:lang w:val="en-US" w:eastAsia="ru-RU"/>
        </w:rPr>
        <w:t>style</w:t>
      </w:r>
      <w:r w:rsidRPr="003C7DB9">
        <w:rPr>
          <w:rFonts w:ascii="Courier New" w:eastAsia="Times New Roman" w:hAnsi="Courier New" w:cs="Courier New"/>
          <w:noProof/>
          <w:color w:val="E1EFFF"/>
          <w:sz w:val="20"/>
          <w:szCs w:val="20"/>
          <w:lang w:val="en-US" w:eastAsia="ru-RU"/>
        </w:rPr>
        <w:t>&gt;</w:t>
      </w:r>
      <w:r w:rsidRPr="003C7DB9">
        <w:rPr>
          <w:rFonts w:ascii="Courier New" w:eastAsia="Times New Roman" w:hAnsi="Courier New" w:cs="Courier New"/>
          <w:noProof/>
          <w:color w:val="E1EFFF"/>
          <w:sz w:val="20"/>
          <w:szCs w:val="20"/>
          <w:lang w:val="en-US" w:eastAsia="ru-RU"/>
        </w:rPr>
        <w:br/>
        <w:t>&lt;/</w:t>
      </w:r>
      <w:r w:rsidRPr="003C7DB9">
        <w:rPr>
          <w:rFonts w:ascii="Courier New" w:eastAsia="Times New Roman" w:hAnsi="Courier New" w:cs="Courier New"/>
          <w:noProof/>
          <w:color w:val="9EFFFF"/>
          <w:sz w:val="20"/>
          <w:szCs w:val="20"/>
          <w:lang w:val="en-US" w:eastAsia="ru-RU"/>
        </w:rPr>
        <w:t>head</w:t>
      </w:r>
      <w:r w:rsidRPr="003C7DB9">
        <w:rPr>
          <w:rFonts w:ascii="Courier New" w:eastAsia="Times New Roman" w:hAnsi="Courier New" w:cs="Courier New"/>
          <w:noProof/>
          <w:color w:val="E1EFFF"/>
          <w:sz w:val="20"/>
          <w:szCs w:val="20"/>
          <w:lang w:val="en-US" w:eastAsia="ru-RU"/>
        </w:rPr>
        <w:t>&gt;</w:t>
      </w:r>
    </w:p>
    <w:p w:rsidR="00842658" w:rsidRPr="001062D9" w:rsidRDefault="00B252F5" w:rsidP="00100F43">
      <w:pPr>
        <w:rPr>
          <w:rFonts w:cstheme="minorHAnsi"/>
          <w:noProof/>
          <w:sz w:val="24"/>
          <w:szCs w:val="24"/>
        </w:rPr>
      </w:pPr>
      <w:r w:rsidRPr="001062D9">
        <w:rPr>
          <w:rFonts w:cstheme="minorHAnsi"/>
          <w:noProof/>
          <w:sz w:val="24"/>
          <w:szCs w:val="24"/>
        </w:rPr>
        <w:t xml:space="preserve">Видим, что кнопка остается на своем месте, не смотря на то, что мы прокручиваем </w:t>
      </w:r>
      <w:r w:rsidRPr="003C7DB9">
        <w:rPr>
          <w:rFonts w:cstheme="minorHAnsi"/>
          <w:noProof/>
          <w:sz w:val="24"/>
          <w:szCs w:val="24"/>
          <w:lang w:val="en-US"/>
        </w:rPr>
        <w:t>Scroll</w:t>
      </w:r>
      <w:r w:rsidRPr="001062D9">
        <w:rPr>
          <w:rFonts w:cstheme="minorHAnsi"/>
          <w:noProof/>
          <w:sz w:val="24"/>
          <w:szCs w:val="24"/>
        </w:rPr>
        <w:t xml:space="preserve"> в браузере:</w:t>
      </w:r>
    </w:p>
    <w:p w:rsidR="00B252F5" w:rsidRPr="003C7DB9" w:rsidRDefault="00B252F5" w:rsidP="00100F43">
      <w:pPr>
        <w:rPr>
          <w:rFonts w:cstheme="minorHAnsi"/>
          <w:noProof/>
          <w:sz w:val="24"/>
          <w:szCs w:val="24"/>
          <w:lang w:val="en-US"/>
        </w:rPr>
      </w:pPr>
      <w:r w:rsidRPr="003C7DB9">
        <w:rPr>
          <w:rFonts w:cstheme="minorHAnsi"/>
          <w:noProof/>
          <w:sz w:val="24"/>
          <w:szCs w:val="24"/>
          <w:lang w:eastAsia="ru-RU"/>
        </w:rPr>
        <w:lastRenderedPageBreak/>
        <w:drawing>
          <wp:inline distT="0" distB="0" distL="0" distR="0" wp14:anchorId="56C43888" wp14:editId="40B9B0C4">
            <wp:extent cx="6648450" cy="3648075"/>
            <wp:effectExtent l="0" t="0" r="0" b="9525"/>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61">
                      <a:extLst>
                        <a:ext uri="{28A0092B-C50C-407E-A947-70E740481C1C}">
                          <a14:useLocalDpi xmlns:a14="http://schemas.microsoft.com/office/drawing/2010/main" val="0"/>
                        </a:ext>
                      </a:extLst>
                    </a:blip>
                    <a:stretch>
                      <a:fillRect/>
                    </a:stretch>
                  </pic:blipFill>
                  <pic:spPr>
                    <a:xfrm>
                      <a:off x="0" y="0"/>
                      <a:ext cx="6645910" cy="3646681"/>
                    </a:xfrm>
                    <a:prstGeom prst="rect">
                      <a:avLst/>
                    </a:prstGeom>
                  </pic:spPr>
                </pic:pic>
              </a:graphicData>
            </a:graphic>
          </wp:inline>
        </w:drawing>
      </w:r>
    </w:p>
    <w:p w:rsidR="006F7848" w:rsidRPr="003C7DB9" w:rsidRDefault="006F7848" w:rsidP="00100F43">
      <w:pPr>
        <w:rPr>
          <w:rFonts w:cstheme="minorHAnsi"/>
          <w:b/>
          <w:noProof/>
          <w:color w:val="E36C0A" w:themeColor="accent6" w:themeShade="BF"/>
          <w:sz w:val="28"/>
          <w:szCs w:val="28"/>
          <w:lang w:val="en-US"/>
        </w:rPr>
      </w:pPr>
    </w:p>
    <w:p w:rsidR="00842658" w:rsidRPr="001062D9" w:rsidRDefault="00B60AF4" w:rsidP="00100F43">
      <w:pPr>
        <w:rPr>
          <w:rFonts w:cstheme="minorHAnsi"/>
          <w:b/>
          <w:noProof/>
          <w:color w:val="E36C0A" w:themeColor="accent6" w:themeShade="BF"/>
          <w:sz w:val="28"/>
          <w:szCs w:val="28"/>
        </w:rPr>
      </w:pPr>
      <w:r w:rsidRPr="001062D9">
        <w:rPr>
          <w:rFonts w:cstheme="minorHAnsi"/>
          <w:b/>
          <w:noProof/>
          <w:color w:val="E36C0A" w:themeColor="accent6" w:themeShade="BF"/>
          <w:sz w:val="28"/>
          <w:szCs w:val="28"/>
        </w:rPr>
        <w:t>Изменение размера блоков в зависимости от изменения размера окна</w:t>
      </w:r>
      <w:r w:rsidR="002854AE" w:rsidRPr="001062D9">
        <w:rPr>
          <w:rFonts w:cstheme="minorHAnsi"/>
          <w:b/>
          <w:noProof/>
          <w:color w:val="E36C0A" w:themeColor="accent6" w:themeShade="BF"/>
          <w:sz w:val="28"/>
          <w:szCs w:val="28"/>
        </w:rPr>
        <w:t xml:space="preserve"> браузера</w:t>
      </w:r>
      <w:r w:rsidRPr="001062D9">
        <w:rPr>
          <w:rFonts w:cstheme="minorHAnsi"/>
          <w:b/>
          <w:noProof/>
          <w:color w:val="E36C0A" w:themeColor="accent6" w:themeShade="BF"/>
          <w:sz w:val="28"/>
          <w:szCs w:val="28"/>
        </w:rPr>
        <w:t>:</w:t>
      </w:r>
    </w:p>
    <w:p w:rsidR="00B60AF4" w:rsidRPr="001062D9" w:rsidRDefault="002854AE" w:rsidP="00100F43">
      <w:pPr>
        <w:rPr>
          <w:rFonts w:cstheme="minorHAnsi"/>
          <w:b/>
          <w:noProof/>
          <w:color w:val="000000" w:themeColor="text1"/>
        </w:rPr>
      </w:pPr>
      <w:r w:rsidRPr="001062D9">
        <w:rPr>
          <w:rFonts w:cstheme="minorHAnsi"/>
          <w:b/>
          <w:noProof/>
          <w:color w:val="000000" w:themeColor="text1"/>
        </w:rPr>
        <w:t>Создадим новый блок с параметрами:</w:t>
      </w:r>
    </w:p>
    <w:p w:rsidR="002854AE" w:rsidRPr="001062D9" w:rsidRDefault="002854AE" w:rsidP="00100F43">
      <w:pPr>
        <w:rPr>
          <w:rFonts w:cstheme="minorHAnsi"/>
          <w:b/>
          <w:noProof/>
          <w:color w:val="000000" w:themeColor="text1"/>
        </w:rPr>
      </w:pPr>
      <w:r w:rsidRPr="001062D9">
        <w:rPr>
          <w:rFonts w:cstheme="minorHAnsi"/>
          <w:noProof/>
          <w:color w:val="000000" w:themeColor="text1"/>
        </w:rPr>
        <w:t>- высота</w:t>
      </w:r>
      <w:r w:rsidR="00310C09" w:rsidRPr="001062D9">
        <w:rPr>
          <w:rFonts w:cstheme="minorHAnsi"/>
          <w:noProof/>
          <w:color w:val="000000" w:themeColor="text1"/>
        </w:rPr>
        <w:t>:</w:t>
      </w:r>
      <w:r w:rsidRPr="001062D9">
        <w:rPr>
          <w:rFonts w:cstheme="minorHAnsi"/>
          <w:b/>
          <w:noProof/>
          <w:color w:val="000000" w:themeColor="text1"/>
        </w:rPr>
        <w:t xml:space="preserve"> </w:t>
      </w:r>
      <w:r w:rsidRPr="003C7DB9">
        <w:rPr>
          <w:rFonts w:cstheme="minorHAnsi"/>
          <w:b/>
          <w:noProof/>
          <w:color w:val="000000" w:themeColor="text1"/>
          <w:lang w:val="en-US"/>
        </w:rPr>
        <w:t>height</w:t>
      </w:r>
    </w:p>
    <w:p w:rsidR="00310C09" w:rsidRPr="001062D9" w:rsidRDefault="00310C09" w:rsidP="00100F43">
      <w:pPr>
        <w:rPr>
          <w:rFonts w:cstheme="minorHAnsi"/>
          <w:b/>
          <w:noProof/>
          <w:color w:val="000000" w:themeColor="text1"/>
        </w:rPr>
      </w:pPr>
      <w:r w:rsidRPr="001062D9">
        <w:rPr>
          <w:rFonts w:cstheme="minorHAnsi"/>
          <w:noProof/>
          <w:color w:val="000000" w:themeColor="text1"/>
        </w:rPr>
        <w:t>- ширина в % от размера экрана:</w:t>
      </w:r>
      <w:r w:rsidRPr="001062D9">
        <w:rPr>
          <w:rFonts w:cstheme="minorHAnsi"/>
          <w:b/>
          <w:noProof/>
          <w:color w:val="000000" w:themeColor="text1"/>
        </w:rPr>
        <w:t xml:space="preserve"> </w:t>
      </w:r>
      <w:r w:rsidRPr="003C7DB9">
        <w:rPr>
          <w:rFonts w:cstheme="minorHAnsi"/>
          <w:b/>
          <w:noProof/>
          <w:color w:val="000000" w:themeColor="text1"/>
          <w:lang w:val="en-US"/>
        </w:rPr>
        <w:t>width</w:t>
      </w:r>
    </w:p>
    <w:p w:rsidR="002854AE" w:rsidRPr="001062D9" w:rsidRDefault="002854AE" w:rsidP="00100F43">
      <w:pPr>
        <w:rPr>
          <w:rFonts w:cstheme="minorHAnsi"/>
          <w:b/>
          <w:noProof/>
          <w:color w:val="000000" w:themeColor="text1"/>
        </w:rPr>
      </w:pPr>
      <w:r w:rsidRPr="001062D9">
        <w:rPr>
          <w:rFonts w:cstheme="minorHAnsi"/>
          <w:noProof/>
          <w:color w:val="000000" w:themeColor="text1"/>
        </w:rPr>
        <w:t xml:space="preserve">- </w:t>
      </w:r>
      <w:r w:rsidR="00310C09" w:rsidRPr="001062D9">
        <w:rPr>
          <w:rFonts w:cstheme="minorHAnsi"/>
          <w:noProof/>
          <w:color w:val="000000" w:themeColor="text1"/>
        </w:rPr>
        <w:t>рамка:</w:t>
      </w:r>
      <w:r w:rsidR="00310C09" w:rsidRPr="001062D9">
        <w:rPr>
          <w:rFonts w:cstheme="minorHAnsi"/>
          <w:b/>
          <w:noProof/>
          <w:color w:val="000000" w:themeColor="text1"/>
        </w:rPr>
        <w:t xml:space="preserve"> </w:t>
      </w:r>
      <w:r w:rsidR="00310C09" w:rsidRPr="003C7DB9">
        <w:rPr>
          <w:rFonts w:cstheme="minorHAnsi"/>
          <w:b/>
          <w:noProof/>
          <w:color w:val="000000" w:themeColor="text1"/>
          <w:lang w:val="en-US"/>
        </w:rPr>
        <w:t>border</w:t>
      </w:r>
    </w:p>
    <w:p w:rsidR="00310C09" w:rsidRPr="001062D9" w:rsidRDefault="00310C09" w:rsidP="00100F43">
      <w:pPr>
        <w:rPr>
          <w:rFonts w:cstheme="minorHAnsi"/>
          <w:b/>
          <w:noProof/>
          <w:color w:val="000000" w:themeColor="text1"/>
        </w:rPr>
      </w:pPr>
      <w:r w:rsidRPr="001062D9">
        <w:rPr>
          <w:rFonts w:cstheme="minorHAnsi"/>
          <w:noProof/>
          <w:color w:val="000000" w:themeColor="text1"/>
        </w:rPr>
        <w:t>- обтекание от левого блока вправо:</w:t>
      </w:r>
      <w:r w:rsidRPr="001062D9">
        <w:rPr>
          <w:rFonts w:cstheme="minorHAnsi"/>
          <w:b/>
          <w:noProof/>
          <w:color w:val="000000" w:themeColor="text1"/>
        </w:rPr>
        <w:t xml:space="preserve"> </w:t>
      </w:r>
      <w:r w:rsidRPr="003C7DB9">
        <w:rPr>
          <w:rFonts w:cstheme="minorHAnsi"/>
          <w:b/>
          <w:noProof/>
          <w:color w:val="000000" w:themeColor="text1"/>
          <w:lang w:val="en-US"/>
        </w:rPr>
        <w:t>float</w:t>
      </w:r>
    </w:p>
    <w:p w:rsidR="00B60AF4" w:rsidRPr="001062D9" w:rsidRDefault="00310C09" w:rsidP="00100F43">
      <w:pPr>
        <w:rPr>
          <w:rFonts w:cstheme="minorHAnsi"/>
          <w:b/>
          <w:noProof/>
        </w:rPr>
      </w:pPr>
      <w:r w:rsidRPr="001062D9">
        <w:rPr>
          <w:rFonts w:cstheme="minorHAnsi"/>
          <w:noProof/>
        </w:rPr>
        <w:t>- свойтсво включения рамки в общий размер блока:</w:t>
      </w:r>
      <w:r w:rsidRPr="001062D9">
        <w:rPr>
          <w:rFonts w:cstheme="minorHAnsi"/>
          <w:b/>
          <w:noProof/>
        </w:rPr>
        <w:t xml:space="preserve"> </w:t>
      </w:r>
      <w:r w:rsidRPr="003C7DB9">
        <w:rPr>
          <w:rFonts w:cstheme="minorHAnsi"/>
          <w:b/>
          <w:noProof/>
          <w:lang w:val="en-US"/>
        </w:rPr>
        <w:t>box</w:t>
      </w:r>
      <w:r w:rsidRPr="001062D9">
        <w:rPr>
          <w:rFonts w:cstheme="minorHAnsi"/>
          <w:b/>
          <w:noProof/>
        </w:rPr>
        <w:t>-</w:t>
      </w:r>
      <w:r w:rsidRPr="003C7DB9">
        <w:rPr>
          <w:rFonts w:cstheme="minorHAnsi"/>
          <w:b/>
          <w:noProof/>
          <w:lang w:val="en-US"/>
        </w:rPr>
        <w:t>sizing</w:t>
      </w:r>
    </w:p>
    <w:p w:rsidR="00310C09" w:rsidRPr="003C7DB9" w:rsidRDefault="00310C09" w:rsidP="00310C09">
      <w:pPr>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FFFFFF"/>
          <w:sz w:val="20"/>
          <w:szCs w:val="20"/>
          <w:lang w:val="en-US" w:eastAsia="ru-RU"/>
        </w:rPr>
      </w:pPr>
      <w:r w:rsidRPr="003C7DB9">
        <w:rPr>
          <w:rFonts w:ascii="Courier New" w:eastAsia="Times New Roman" w:hAnsi="Courier New" w:cs="Courier New"/>
          <w:noProof/>
          <w:color w:val="E1EFFF"/>
          <w:sz w:val="20"/>
          <w:szCs w:val="20"/>
          <w:lang w:val="en-US" w:eastAsia="ru-RU"/>
        </w:rPr>
        <w:t>&lt;</w:t>
      </w:r>
      <w:r w:rsidRPr="003C7DB9">
        <w:rPr>
          <w:rFonts w:ascii="Courier New" w:eastAsia="Times New Roman" w:hAnsi="Courier New" w:cs="Courier New"/>
          <w:noProof/>
          <w:color w:val="9EFFFF"/>
          <w:sz w:val="20"/>
          <w:szCs w:val="20"/>
          <w:lang w:val="en-US" w:eastAsia="ru-RU"/>
        </w:rPr>
        <w:t>head</w:t>
      </w:r>
      <w:r w:rsidRPr="003C7DB9">
        <w:rPr>
          <w:rFonts w:ascii="Courier New" w:eastAsia="Times New Roman" w:hAnsi="Courier New" w:cs="Courier New"/>
          <w:noProof/>
          <w:color w:val="E1EFFF"/>
          <w:sz w:val="20"/>
          <w:szCs w:val="20"/>
          <w:lang w:val="en-US" w:eastAsia="ru-RU"/>
        </w:rPr>
        <w:t>&gt;</w:t>
      </w:r>
      <w:r w:rsidRPr="003C7DB9">
        <w:rPr>
          <w:rFonts w:ascii="Courier New" w:eastAsia="Times New Roman" w:hAnsi="Courier New" w:cs="Courier New"/>
          <w:noProof/>
          <w:color w:val="E1EFFF"/>
          <w:sz w:val="20"/>
          <w:szCs w:val="20"/>
          <w:lang w:val="en-US" w:eastAsia="ru-RU"/>
        </w:rPr>
        <w:br/>
        <w:t xml:space="preserve">    &lt;</w:t>
      </w:r>
      <w:r w:rsidRPr="003C7DB9">
        <w:rPr>
          <w:rFonts w:ascii="Courier New" w:eastAsia="Times New Roman" w:hAnsi="Courier New" w:cs="Courier New"/>
          <w:noProof/>
          <w:color w:val="9EFFFF"/>
          <w:sz w:val="20"/>
          <w:szCs w:val="20"/>
          <w:lang w:val="en-US" w:eastAsia="ru-RU"/>
        </w:rPr>
        <w:t xml:space="preserve">meta </w:t>
      </w:r>
      <w:r w:rsidRPr="003C7DB9">
        <w:rPr>
          <w:rFonts w:ascii="Courier New" w:eastAsia="Times New Roman" w:hAnsi="Courier New" w:cs="Courier New"/>
          <w:noProof/>
          <w:color w:val="FFDD00"/>
          <w:sz w:val="20"/>
          <w:szCs w:val="20"/>
          <w:lang w:val="en-US" w:eastAsia="ru-RU"/>
        </w:rPr>
        <w:t>charset=</w:t>
      </w:r>
      <w:r w:rsidRPr="003C7DB9">
        <w:rPr>
          <w:rFonts w:ascii="Courier New" w:eastAsia="Times New Roman" w:hAnsi="Courier New" w:cs="Courier New"/>
          <w:b/>
          <w:bCs/>
          <w:noProof/>
          <w:color w:val="3AD900"/>
          <w:sz w:val="20"/>
          <w:szCs w:val="20"/>
          <w:lang w:val="en-US" w:eastAsia="ru-RU"/>
        </w:rPr>
        <w:t>"UTF-8"</w:t>
      </w:r>
      <w:r w:rsidRPr="003C7DB9">
        <w:rPr>
          <w:rFonts w:ascii="Courier New" w:eastAsia="Times New Roman" w:hAnsi="Courier New" w:cs="Courier New"/>
          <w:noProof/>
          <w:color w:val="E1EFFF"/>
          <w:sz w:val="20"/>
          <w:szCs w:val="20"/>
          <w:lang w:val="en-US" w:eastAsia="ru-RU"/>
        </w:rPr>
        <w:t>&gt;</w:t>
      </w:r>
      <w:r w:rsidRPr="003C7DB9">
        <w:rPr>
          <w:rFonts w:ascii="Courier New" w:eastAsia="Times New Roman" w:hAnsi="Courier New" w:cs="Courier New"/>
          <w:noProof/>
          <w:color w:val="E1EFFF"/>
          <w:sz w:val="20"/>
          <w:szCs w:val="20"/>
          <w:lang w:val="en-US" w:eastAsia="ru-RU"/>
        </w:rPr>
        <w:br/>
        <w:t xml:space="preserve">    &lt;</w:t>
      </w:r>
      <w:r w:rsidRPr="003C7DB9">
        <w:rPr>
          <w:rFonts w:ascii="Courier New" w:eastAsia="Times New Roman" w:hAnsi="Courier New" w:cs="Courier New"/>
          <w:noProof/>
          <w:color w:val="9EFFFF"/>
          <w:sz w:val="20"/>
          <w:szCs w:val="20"/>
          <w:lang w:val="en-US" w:eastAsia="ru-RU"/>
        </w:rPr>
        <w:t>title</w:t>
      </w:r>
      <w:r w:rsidRPr="003C7DB9">
        <w:rPr>
          <w:rFonts w:ascii="Courier New" w:eastAsia="Times New Roman" w:hAnsi="Courier New" w:cs="Courier New"/>
          <w:noProof/>
          <w:color w:val="E1EFFF"/>
          <w:sz w:val="20"/>
          <w:szCs w:val="20"/>
          <w:lang w:val="en-US" w:eastAsia="ru-RU"/>
        </w:rPr>
        <w:t>&gt;</w:t>
      </w:r>
      <w:r w:rsidRPr="003C7DB9">
        <w:rPr>
          <w:rFonts w:ascii="Courier New" w:eastAsia="Times New Roman" w:hAnsi="Courier New" w:cs="Courier New"/>
          <w:b/>
          <w:bCs/>
          <w:noProof/>
          <w:color w:val="FFFFFF"/>
          <w:sz w:val="20"/>
          <w:szCs w:val="20"/>
          <w:lang w:val="en-US" w:eastAsia="ru-RU"/>
        </w:rPr>
        <w:t>My First Project</w:t>
      </w:r>
      <w:r w:rsidRPr="003C7DB9">
        <w:rPr>
          <w:rFonts w:ascii="Courier New" w:eastAsia="Times New Roman" w:hAnsi="Courier New" w:cs="Courier New"/>
          <w:noProof/>
          <w:color w:val="E1EFFF"/>
          <w:sz w:val="20"/>
          <w:szCs w:val="20"/>
          <w:lang w:val="en-US" w:eastAsia="ru-RU"/>
        </w:rPr>
        <w:t>&lt;/</w:t>
      </w:r>
      <w:r w:rsidRPr="003C7DB9">
        <w:rPr>
          <w:rFonts w:ascii="Courier New" w:eastAsia="Times New Roman" w:hAnsi="Courier New" w:cs="Courier New"/>
          <w:noProof/>
          <w:color w:val="9EFFFF"/>
          <w:sz w:val="20"/>
          <w:szCs w:val="20"/>
          <w:lang w:val="en-US" w:eastAsia="ru-RU"/>
        </w:rPr>
        <w:t>title</w:t>
      </w:r>
      <w:r w:rsidRPr="003C7DB9">
        <w:rPr>
          <w:rFonts w:ascii="Courier New" w:eastAsia="Times New Roman" w:hAnsi="Courier New" w:cs="Courier New"/>
          <w:noProof/>
          <w:color w:val="E1EFFF"/>
          <w:sz w:val="20"/>
          <w:szCs w:val="20"/>
          <w:lang w:val="en-US" w:eastAsia="ru-RU"/>
        </w:rPr>
        <w:t>&gt;</w:t>
      </w:r>
      <w:r w:rsidRPr="003C7DB9">
        <w:rPr>
          <w:rFonts w:ascii="Courier New" w:eastAsia="Times New Roman" w:hAnsi="Courier New" w:cs="Courier New"/>
          <w:noProof/>
          <w:color w:val="E1EFFF"/>
          <w:sz w:val="20"/>
          <w:szCs w:val="20"/>
          <w:lang w:val="en-US" w:eastAsia="ru-RU"/>
        </w:rPr>
        <w:br/>
        <w:t xml:space="preserve">    &lt;</w:t>
      </w:r>
      <w:r w:rsidRPr="003C7DB9">
        <w:rPr>
          <w:rFonts w:ascii="Courier New" w:eastAsia="Times New Roman" w:hAnsi="Courier New" w:cs="Courier New"/>
          <w:noProof/>
          <w:color w:val="9EFFFF"/>
          <w:sz w:val="20"/>
          <w:szCs w:val="20"/>
          <w:lang w:val="en-US" w:eastAsia="ru-RU"/>
        </w:rPr>
        <w:t xml:space="preserve">style </w:t>
      </w:r>
      <w:r w:rsidRPr="003C7DB9">
        <w:rPr>
          <w:rFonts w:ascii="Courier New" w:eastAsia="Times New Roman" w:hAnsi="Courier New" w:cs="Courier New"/>
          <w:noProof/>
          <w:color w:val="FFDD00"/>
          <w:sz w:val="20"/>
          <w:szCs w:val="20"/>
          <w:lang w:val="en-US" w:eastAsia="ru-RU"/>
        </w:rPr>
        <w:t>type=</w:t>
      </w:r>
      <w:r w:rsidRPr="003C7DB9">
        <w:rPr>
          <w:rFonts w:ascii="Courier New" w:eastAsia="Times New Roman" w:hAnsi="Courier New" w:cs="Courier New"/>
          <w:b/>
          <w:bCs/>
          <w:noProof/>
          <w:color w:val="3AD900"/>
          <w:sz w:val="20"/>
          <w:szCs w:val="20"/>
          <w:lang w:val="en-US" w:eastAsia="ru-RU"/>
        </w:rPr>
        <w:t>"text/css"</w:t>
      </w:r>
      <w:r w:rsidRPr="003C7DB9">
        <w:rPr>
          <w:rFonts w:ascii="Courier New" w:eastAsia="Times New Roman" w:hAnsi="Courier New" w:cs="Courier New"/>
          <w:noProof/>
          <w:color w:val="E1EFFF"/>
          <w:sz w:val="20"/>
          <w:szCs w:val="20"/>
          <w:lang w:val="en-US" w:eastAsia="ru-RU"/>
        </w:rPr>
        <w:t>&gt;</w:t>
      </w:r>
      <w:r w:rsidRPr="003C7DB9">
        <w:rPr>
          <w:rFonts w:ascii="Courier New" w:eastAsia="Times New Roman" w:hAnsi="Courier New" w:cs="Courier New"/>
          <w:noProof/>
          <w:color w:val="E1EFFF"/>
          <w:sz w:val="20"/>
          <w:szCs w:val="20"/>
          <w:lang w:val="en-US" w:eastAsia="ru-RU"/>
        </w:rPr>
        <w:br/>
        <w:t xml:space="preserve">        </w:t>
      </w:r>
      <w:r w:rsidRPr="003C7DB9">
        <w:rPr>
          <w:rFonts w:ascii="Courier New" w:eastAsia="Times New Roman" w:hAnsi="Courier New" w:cs="Courier New"/>
          <w:noProof/>
          <w:color w:val="FFDD00"/>
          <w:sz w:val="20"/>
          <w:szCs w:val="20"/>
          <w:lang w:val="en-US" w:eastAsia="ru-RU"/>
        </w:rPr>
        <w:t>div</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E1EFFF"/>
          <w:sz w:val="20"/>
          <w:szCs w:val="20"/>
          <w:lang w:val="en-US" w:eastAsia="ru-RU"/>
        </w:rPr>
        <w:br/>
        <w:t xml:space="preserve">            </w:t>
      </w:r>
      <w:r w:rsidRPr="003C7DB9">
        <w:rPr>
          <w:rFonts w:ascii="Courier New" w:eastAsia="Times New Roman" w:hAnsi="Courier New" w:cs="Courier New"/>
          <w:noProof/>
          <w:color w:val="80FFBB"/>
          <w:sz w:val="20"/>
          <w:szCs w:val="20"/>
          <w:lang w:val="en-US" w:eastAsia="ru-RU"/>
        </w:rPr>
        <w:t>height</w:t>
      </w:r>
      <w:r w:rsidRPr="003C7DB9">
        <w:rPr>
          <w:rFonts w:ascii="Courier New" w:eastAsia="Times New Roman" w:hAnsi="Courier New" w:cs="Courier New"/>
          <w:noProof/>
          <w:color w:val="FFFFFF"/>
          <w:sz w:val="20"/>
          <w:szCs w:val="20"/>
          <w:lang w:val="en-US" w:eastAsia="ru-RU"/>
        </w:rPr>
        <w:t xml:space="preserve">: </w:t>
      </w:r>
      <w:r w:rsidRPr="003C7DB9">
        <w:rPr>
          <w:rFonts w:ascii="Courier New" w:eastAsia="Times New Roman" w:hAnsi="Courier New" w:cs="Courier New"/>
          <w:noProof/>
          <w:color w:val="FF628C"/>
          <w:sz w:val="20"/>
          <w:szCs w:val="20"/>
          <w:lang w:val="en-US" w:eastAsia="ru-RU"/>
        </w:rPr>
        <w:t>200</w:t>
      </w:r>
      <w:r w:rsidRPr="003C7DB9">
        <w:rPr>
          <w:rFonts w:ascii="Courier New" w:eastAsia="Times New Roman" w:hAnsi="Courier New" w:cs="Courier New"/>
          <w:b/>
          <w:bCs/>
          <w:noProof/>
          <w:color w:val="68E868"/>
          <w:sz w:val="20"/>
          <w:szCs w:val="20"/>
          <w:lang w:val="en-US" w:eastAsia="ru-RU"/>
        </w:rPr>
        <w:t>px</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E1EFFF"/>
          <w:sz w:val="20"/>
          <w:szCs w:val="20"/>
          <w:lang w:val="en-US" w:eastAsia="ru-RU"/>
        </w:rPr>
        <w:br/>
        <w:t xml:space="preserve">            </w:t>
      </w:r>
      <w:r w:rsidRPr="003C7DB9">
        <w:rPr>
          <w:rFonts w:ascii="Courier New" w:eastAsia="Times New Roman" w:hAnsi="Courier New" w:cs="Courier New"/>
          <w:noProof/>
          <w:color w:val="80FFBB"/>
          <w:sz w:val="20"/>
          <w:szCs w:val="20"/>
          <w:lang w:val="en-US" w:eastAsia="ru-RU"/>
        </w:rPr>
        <w:t>background-color</w:t>
      </w:r>
      <w:r w:rsidRPr="003C7DB9">
        <w:rPr>
          <w:rFonts w:ascii="Courier New" w:eastAsia="Times New Roman" w:hAnsi="Courier New" w:cs="Courier New"/>
          <w:noProof/>
          <w:color w:val="FFFFFF"/>
          <w:sz w:val="20"/>
          <w:szCs w:val="20"/>
          <w:lang w:val="en-US" w:eastAsia="ru-RU"/>
        </w:rPr>
        <w:t xml:space="preserve">: </w:t>
      </w:r>
      <w:r w:rsidRPr="003C7DB9">
        <w:rPr>
          <w:rFonts w:ascii="Courier New" w:eastAsia="Times New Roman" w:hAnsi="Courier New" w:cs="Courier New"/>
          <w:b/>
          <w:bCs/>
          <w:noProof/>
          <w:color w:val="68E868"/>
          <w:sz w:val="20"/>
          <w:szCs w:val="20"/>
          <w:lang w:val="en-US" w:eastAsia="ru-RU"/>
        </w:rPr>
        <w:t>darkgrey</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E1EFFF"/>
          <w:sz w:val="20"/>
          <w:szCs w:val="20"/>
          <w:lang w:val="en-US" w:eastAsia="ru-RU"/>
        </w:rPr>
        <w:br/>
        <w:t xml:space="preserve">            </w:t>
      </w:r>
      <w:r w:rsidRPr="003C7DB9">
        <w:rPr>
          <w:rFonts w:ascii="Courier New" w:eastAsia="Times New Roman" w:hAnsi="Courier New" w:cs="Courier New"/>
          <w:noProof/>
          <w:color w:val="80FFBB"/>
          <w:sz w:val="20"/>
          <w:szCs w:val="20"/>
          <w:lang w:val="en-US" w:eastAsia="ru-RU"/>
        </w:rPr>
        <w:t>border</w:t>
      </w:r>
      <w:r w:rsidRPr="003C7DB9">
        <w:rPr>
          <w:rFonts w:ascii="Courier New" w:eastAsia="Times New Roman" w:hAnsi="Courier New" w:cs="Courier New"/>
          <w:noProof/>
          <w:color w:val="FFFFFF"/>
          <w:sz w:val="20"/>
          <w:szCs w:val="20"/>
          <w:lang w:val="en-US" w:eastAsia="ru-RU"/>
        </w:rPr>
        <w:t xml:space="preserve">: </w:t>
      </w:r>
      <w:r w:rsidRPr="003C7DB9">
        <w:rPr>
          <w:rFonts w:ascii="Courier New" w:eastAsia="Times New Roman" w:hAnsi="Courier New" w:cs="Courier New"/>
          <w:noProof/>
          <w:color w:val="FF628C"/>
          <w:sz w:val="20"/>
          <w:szCs w:val="20"/>
          <w:lang w:val="en-US" w:eastAsia="ru-RU"/>
        </w:rPr>
        <w:t>2</w:t>
      </w:r>
      <w:r w:rsidRPr="003C7DB9">
        <w:rPr>
          <w:rFonts w:ascii="Courier New" w:eastAsia="Times New Roman" w:hAnsi="Courier New" w:cs="Courier New"/>
          <w:b/>
          <w:bCs/>
          <w:noProof/>
          <w:color w:val="68E868"/>
          <w:sz w:val="20"/>
          <w:szCs w:val="20"/>
          <w:lang w:val="en-US" w:eastAsia="ru-RU"/>
        </w:rPr>
        <w:t>px dotted blueviolet</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E1EFFF"/>
          <w:sz w:val="20"/>
          <w:szCs w:val="20"/>
          <w:lang w:val="en-US" w:eastAsia="ru-RU"/>
        </w:rPr>
        <w:br/>
        <w:t xml:space="preserve">            </w:t>
      </w:r>
      <w:r w:rsidRPr="003C7DB9">
        <w:rPr>
          <w:rFonts w:ascii="Courier New" w:eastAsia="Times New Roman" w:hAnsi="Courier New" w:cs="Courier New"/>
          <w:noProof/>
          <w:color w:val="80FFBB"/>
          <w:sz w:val="20"/>
          <w:szCs w:val="20"/>
          <w:lang w:val="en-US" w:eastAsia="ru-RU"/>
        </w:rPr>
        <w:t>float</w:t>
      </w:r>
      <w:r w:rsidRPr="003C7DB9">
        <w:rPr>
          <w:rFonts w:ascii="Courier New" w:eastAsia="Times New Roman" w:hAnsi="Courier New" w:cs="Courier New"/>
          <w:noProof/>
          <w:color w:val="FFFFFF"/>
          <w:sz w:val="20"/>
          <w:szCs w:val="20"/>
          <w:lang w:val="en-US" w:eastAsia="ru-RU"/>
        </w:rPr>
        <w:t xml:space="preserve">: </w:t>
      </w:r>
      <w:r w:rsidRPr="003C7DB9">
        <w:rPr>
          <w:rFonts w:ascii="Courier New" w:eastAsia="Times New Roman" w:hAnsi="Courier New" w:cs="Courier New"/>
          <w:b/>
          <w:bCs/>
          <w:noProof/>
          <w:color w:val="68E868"/>
          <w:sz w:val="20"/>
          <w:szCs w:val="20"/>
          <w:lang w:val="en-US" w:eastAsia="ru-RU"/>
        </w:rPr>
        <w:t>left</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E1EFFF"/>
          <w:sz w:val="20"/>
          <w:szCs w:val="20"/>
          <w:lang w:val="en-US" w:eastAsia="ru-RU"/>
        </w:rPr>
        <w:br/>
        <w:t xml:space="preserve">            </w:t>
      </w:r>
      <w:r w:rsidRPr="003C7DB9">
        <w:rPr>
          <w:rFonts w:ascii="Courier New" w:eastAsia="Times New Roman" w:hAnsi="Courier New" w:cs="Courier New"/>
          <w:noProof/>
          <w:color w:val="80FFBB"/>
          <w:sz w:val="20"/>
          <w:szCs w:val="20"/>
          <w:lang w:val="en-US" w:eastAsia="ru-RU"/>
        </w:rPr>
        <w:t>width</w:t>
      </w:r>
      <w:r w:rsidRPr="003C7DB9">
        <w:rPr>
          <w:rFonts w:ascii="Courier New" w:eastAsia="Times New Roman" w:hAnsi="Courier New" w:cs="Courier New"/>
          <w:noProof/>
          <w:color w:val="FFFFFF"/>
          <w:sz w:val="20"/>
          <w:szCs w:val="20"/>
          <w:lang w:val="en-US" w:eastAsia="ru-RU"/>
        </w:rPr>
        <w:t xml:space="preserve">: </w:t>
      </w:r>
      <w:r w:rsidRPr="003C7DB9">
        <w:rPr>
          <w:rFonts w:ascii="Courier New" w:eastAsia="Times New Roman" w:hAnsi="Courier New" w:cs="Courier New"/>
          <w:noProof/>
          <w:color w:val="FF628C"/>
          <w:sz w:val="20"/>
          <w:szCs w:val="20"/>
          <w:lang w:val="en-US" w:eastAsia="ru-RU"/>
        </w:rPr>
        <w:t>20</w:t>
      </w:r>
      <w:r w:rsidRPr="003C7DB9">
        <w:rPr>
          <w:rFonts w:ascii="Courier New" w:eastAsia="Times New Roman" w:hAnsi="Courier New" w:cs="Courier New"/>
          <w:noProof/>
          <w:color w:val="FF9D00"/>
          <w:sz w:val="20"/>
          <w:szCs w:val="20"/>
          <w:lang w:val="en-US" w:eastAsia="ru-RU"/>
        </w:rPr>
        <w:t>%</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E1EFFF"/>
          <w:sz w:val="20"/>
          <w:szCs w:val="20"/>
          <w:lang w:val="en-US" w:eastAsia="ru-RU"/>
        </w:rPr>
        <w:br/>
        <w:t xml:space="preserve">            </w:t>
      </w:r>
      <w:r w:rsidRPr="003C7DB9">
        <w:rPr>
          <w:rFonts w:ascii="Courier New" w:eastAsia="Times New Roman" w:hAnsi="Courier New" w:cs="Courier New"/>
          <w:noProof/>
          <w:color w:val="80FFBB"/>
          <w:sz w:val="20"/>
          <w:szCs w:val="20"/>
          <w:lang w:val="en-US" w:eastAsia="ru-RU"/>
        </w:rPr>
        <w:t>box-sizing</w:t>
      </w:r>
      <w:r w:rsidRPr="003C7DB9">
        <w:rPr>
          <w:rFonts w:ascii="Courier New" w:eastAsia="Times New Roman" w:hAnsi="Courier New" w:cs="Courier New"/>
          <w:noProof/>
          <w:color w:val="FFFFFF"/>
          <w:sz w:val="20"/>
          <w:szCs w:val="20"/>
          <w:lang w:val="en-US" w:eastAsia="ru-RU"/>
        </w:rPr>
        <w:t xml:space="preserve">: </w:t>
      </w:r>
      <w:r w:rsidRPr="003C7DB9">
        <w:rPr>
          <w:rFonts w:ascii="Courier New" w:eastAsia="Times New Roman" w:hAnsi="Courier New" w:cs="Courier New"/>
          <w:b/>
          <w:bCs/>
          <w:noProof/>
          <w:color w:val="68E868"/>
          <w:sz w:val="20"/>
          <w:szCs w:val="20"/>
          <w:lang w:val="en-US" w:eastAsia="ru-RU"/>
        </w:rPr>
        <w:t>border-box</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E1EFFF"/>
          <w:sz w:val="20"/>
          <w:szCs w:val="20"/>
          <w:lang w:val="en-US" w:eastAsia="ru-RU"/>
        </w:rPr>
        <w:br/>
        <w:t xml:space="preserve">        }</w:t>
      </w:r>
      <w:r w:rsidRPr="003C7DB9">
        <w:rPr>
          <w:rFonts w:ascii="Courier New" w:eastAsia="Times New Roman" w:hAnsi="Courier New" w:cs="Courier New"/>
          <w:noProof/>
          <w:color w:val="E1EFFF"/>
          <w:sz w:val="20"/>
          <w:szCs w:val="20"/>
          <w:lang w:val="en-US" w:eastAsia="ru-RU"/>
        </w:rPr>
        <w:br/>
        <w:t xml:space="preserve">    &lt;/</w:t>
      </w:r>
      <w:r w:rsidRPr="003C7DB9">
        <w:rPr>
          <w:rFonts w:ascii="Courier New" w:eastAsia="Times New Roman" w:hAnsi="Courier New" w:cs="Courier New"/>
          <w:noProof/>
          <w:color w:val="9EFFFF"/>
          <w:sz w:val="20"/>
          <w:szCs w:val="20"/>
          <w:lang w:val="en-US" w:eastAsia="ru-RU"/>
        </w:rPr>
        <w:t>style</w:t>
      </w:r>
      <w:r w:rsidRPr="003C7DB9">
        <w:rPr>
          <w:rFonts w:ascii="Courier New" w:eastAsia="Times New Roman" w:hAnsi="Courier New" w:cs="Courier New"/>
          <w:noProof/>
          <w:color w:val="E1EFFF"/>
          <w:sz w:val="20"/>
          <w:szCs w:val="20"/>
          <w:lang w:val="en-US" w:eastAsia="ru-RU"/>
        </w:rPr>
        <w:t>&gt;</w:t>
      </w:r>
      <w:r w:rsidRPr="003C7DB9">
        <w:rPr>
          <w:rFonts w:ascii="Courier New" w:eastAsia="Times New Roman" w:hAnsi="Courier New" w:cs="Courier New"/>
          <w:noProof/>
          <w:color w:val="E1EFFF"/>
          <w:sz w:val="20"/>
          <w:szCs w:val="20"/>
          <w:lang w:val="en-US" w:eastAsia="ru-RU"/>
        </w:rPr>
        <w:br/>
        <w:t>&lt;/</w:t>
      </w:r>
      <w:r w:rsidRPr="003C7DB9">
        <w:rPr>
          <w:rFonts w:ascii="Courier New" w:eastAsia="Times New Roman" w:hAnsi="Courier New" w:cs="Courier New"/>
          <w:noProof/>
          <w:color w:val="9EFFFF"/>
          <w:sz w:val="20"/>
          <w:szCs w:val="20"/>
          <w:lang w:val="en-US" w:eastAsia="ru-RU"/>
        </w:rPr>
        <w:t>head</w:t>
      </w:r>
      <w:r w:rsidRPr="003C7DB9">
        <w:rPr>
          <w:rFonts w:ascii="Courier New" w:eastAsia="Times New Roman" w:hAnsi="Courier New" w:cs="Courier New"/>
          <w:noProof/>
          <w:color w:val="E1EFFF"/>
          <w:sz w:val="20"/>
          <w:szCs w:val="20"/>
          <w:lang w:val="en-US" w:eastAsia="ru-RU"/>
        </w:rPr>
        <w:t>&gt;</w:t>
      </w:r>
      <w:r w:rsidRPr="003C7DB9">
        <w:rPr>
          <w:rFonts w:ascii="Courier New" w:eastAsia="Times New Roman" w:hAnsi="Courier New" w:cs="Courier New"/>
          <w:noProof/>
          <w:color w:val="E1EFFF"/>
          <w:sz w:val="20"/>
          <w:szCs w:val="20"/>
          <w:lang w:val="en-US" w:eastAsia="ru-RU"/>
        </w:rPr>
        <w:br/>
      </w:r>
      <w:r w:rsidRPr="003C7DB9">
        <w:rPr>
          <w:rFonts w:ascii="Courier New" w:eastAsia="Times New Roman" w:hAnsi="Courier New" w:cs="Courier New"/>
          <w:noProof/>
          <w:color w:val="E1EFFF"/>
          <w:sz w:val="20"/>
          <w:szCs w:val="20"/>
          <w:lang w:val="en-US" w:eastAsia="ru-RU"/>
        </w:rPr>
        <w:br/>
        <w:t>&lt;</w:t>
      </w:r>
      <w:r w:rsidRPr="003C7DB9">
        <w:rPr>
          <w:rFonts w:ascii="Courier New" w:eastAsia="Times New Roman" w:hAnsi="Courier New" w:cs="Courier New"/>
          <w:noProof/>
          <w:color w:val="9EFFFF"/>
          <w:sz w:val="20"/>
          <w:szCs w:val="20"/>
          <w:lang w:val="en-US" w:eastAsia="ru-RU"/>
        </w:rPr>
        <w:t>body</w:t>
      </w:r>
      <w:r w:rsidRPr="003C7DB9">
        <w:rPr>
          <w:rFonts w:ascii="Courier New" w:eastAsia="Times New Roman" w:hAnsi="Courier New" w:cs="Courier New"/>
          <w:noProof/>
          <w:color w:val="E1EFFF"/>
          <w:sz w:val="20"/>
          <w:szCs w:val="20"/>
          <w:lang w:val="en-US" w:eastAsia="ru-RU"/>
        </w:rPr>
        <w:t>&gt;</w:t>
      </w:r>
      <w:r w:rsidRPr="003C7DB9">
        <w:rPr>
          <w:rFonts w:ascii="Courier New" w:eastAsia="Times New Roman" w:hAnsi="Courier New" w:cs="Courier New"/>
          <w:noProof/>
          <w:color w:val="E1EFFF"/>
          <w:sz w:val="20"/>
          <w:szCs w:val="20"/>
          <w:lang w:val="en-US" w:eastAsia="ru-RU"/>
        </w:rPr>
        <w:br/>
        <w:t>&lt;</w:t>
      </w:r>
      <w:r w:rsidRPr="003C7DB9">
        <w:rPr>
          <w:rFonts w:ascii="Courier New" w:eastAsia="Times New Roman" w:hAnsi="Courier New" w:cs="Courier New"/>
          <w:noProof/>
          <w:color w:val="9EFFFF"/>
          <w:sz w:val="20"/>
          <w:szCs w:val="20"/>
          <w:lang w:val="en-US" w:eastAsia="ru-RU"/>
        </w:rPr>
        <w:t>div</w:t>
      </w:r>
      <w:r w:rsidRPr="003C7DB9">
        <w:rPr>
          <w:rFonts w:ascii="Courier New" w:eastAsia="Times New Roman" w:hAnsi="Courier New" w:cs="Courier New"/>
          <w:noProof/>
          <w:color w:val="E1EFFF"/>
          <w:sz w:val="20"/>
          <w:szCs w:val="20"/>
          <w:lang w:val="en-US" w:eastAsia="ru-RU"/>
        </w:rPr>
        <w:t>&gt;&lt;/</w:t>
      </w:r>
      <w:r w:rsidRPr="003C7DB9">
        <w:rPr>
          <w:rFonts w:ascii="Courier New" w:eastAsia="Times New Roman" w:hAnsi="Courier New" w:cs="Courier New"/>
          <w:noProof/>
          <w:color w:val="9EFFFF"/>
          <w:sz w:val="20"/>
          <w:szCs w:val="20"/>
          <w:lang w:val="en-US" w:eastAsia="ru-RU"/>
        </w:rPr>
        <w:t>div</w:t>
      </w:r>
      <w:r w:rsidRPr="003C7DB9">
        <w:rPr>
          <w:rFonts w:ascii="Courier New" w:eastAsia="Times New Roman" w:hAnsi="Courier New" w:cs="Courier New"/>
          <w:noProof/>
          <w:color w:val="E1EFFF"/>
          <w:sz w:val="20"/>
          <w:szCs w:val="20"/>
          <w:lang w:val="en-US" w:eastAsia="ru-RU"/>
        </w:rPr>
        <w:t>&gt;</w:t>
      </w:r>
      <w:r w:rsidRPr="003C7DB9">
        <w:rPr>
          <w:rFonts w:ascii="Courier New" w:eastAsia="Times New Roman" w:hAnsi="Courier New" w:cs="Courier New"/>
          <w:noProof/>
          <w:color w:val="E1EFFF"/>
          <w:sz w:val="20"/>
          <w:szCs w:val="20"/>
          <w:lang w:val="en-US" w:eastAsia="ru-RU"/>
        </w:rPr>
        <w:br/>
        <w:t>&lt;</w:t>
      </w:r>
      <w:r w:rsidRPr="003C7DB9">
        <w:rPr>
          <w:rFonts w:ascii="Courier New" w:eastAsia="Times New Roman" w:hAnsi="Courier New" w:cs="Courier New"/>
          <w:noProof/>
          <w:color w:val="9EFFFF"/>
          <w:sz w:val="20"/>
          <w:szCs w:val="20"/>
          <w:lang w:val="en-US" w:eastAsia="ru-RU"/>
        </w:rPr>
        <w:t>div</w:t>
      </w:r>
      <w:r w:rsidRPr="003C7DB9">
        <w:rPr>
          <w:rFonts w:ascii="Courier New" w:eastAsia="Times New Roman" w:hAnsi="Courier New" w:cs="Courier New"/>
          <w:noProof/>
          <w:color w:val="E1EFFF"/>
          <w:sz w:val="20"/>
          <w:szCs w:val="20"/>
          <w:lang w:val="en-US" w:eastAsia="ru-RU"/>
        </w:rPr>
        <w:t>&gt;&lt;/</w:t>
      </w:r>
      <w:r w:rsidRPr="003C7DB9">
        <w:rPr>
          <w:rFonts w:ascii="Courier New" w:eastAsia="Times New Roman" w:hAnsi="Courier New" w:cs="Courier New"/>
          <w:noProof/>
          <w:color w:val="9EFFFF"/>
          <w:sz w:val="20"/>
          <w:szCs w:val="20"/>
          <w:lang w:val="en-US" w:eastAsia="ru-RU"/>
        </w:rPr>
        <w:t>div</w:t>
      </w:r>
      <w:r w:rsidRPr="003C7DB9">
        <w:rPr>
          <w:rFonts w:ascii="Courier New" w:eastAsia="Times New Roman" w:hAnsi="Courier New" w:cs="Courier New"/>
          <w:noProof/>
          <w:color w:val="E1EFFF"/>
          <w:sz w:val="20"/>
          <w:szCs w:val="20"/>
          <w:lang w:val="en-US" w:eastAsia="ru-RU"/>
        </w:rPr>
        <w:t>&gt;</w:t>
      </w:r>
      <w:r w:rsidRPr="003C7DB9">
        <w:rPr>
          <w:rFonts w:ascii="Courier New" w:eastAsia="Times New Roman" w:hAnsi="Courier New" w:cs="Courier New"/>
          <w:noProof/>
          <w:color w:val="E1EFFF"/>
          <w:sz w:val="20"/>
          <w:szCs w:val="20"/>
          <w:lang w:val="en-US" w:eastAsia="ru-RU"/>
        </w:rPr>
        <w:br/>
        <w:t>&lt;</w:t>
      </w:r>
      <w:r w:rsidRPr="003C7DB9">
        <w:rPr>
          <w:rFonts w:ascii="Courier New" w:eastAsia="Times New Roman" w:hAnsi="Courier New" w:cs="Courier New"/>
          <w:noProof/>
          <w:color w:val="9EFFFF"/>
          <w:sz w:val="20"/>
          <w:szCs w:val="20"/>
          <w:lang w:val="en-US" w:eastAsia="ru-RU"/>
        </w:rPr>
        <w:t>div</w:t>
      </w:r>
      <w:r w:rsidRPr="003C7DB9">
        <w:rPr>
          <w:rFonts w:ascii="Courier New" w:eastAsia="Times New Roman" w:hAnsi="Courier New" w:cs="Courier New"/>
          <w:noProof/>
          <w:color w:val="E1EFFF"/>
          <w:sz w:val="20"/>
          <w:szCs w:val="20"/>
          <w:lang w:val="en-US" w:eastAsia="ru-RU"/>
        </w:rPr>
        <w:t>&gt;&lt;/</w:t>
      </w:r>
      <w:r w:rsidRPr="003C7DB9">
        <w:rPr>
          <w:rFonts w:ascii="Courier New" w:eastAsia="Times New Roman" w:hAnsi="Courier New" w:cs="Courier New"/>
          <w:noProof/>
          <w:color w:val="9EFFFF"/>
          <w:sz w:val="20"/>
          <w:szCs w:val="20"/>
          <w:lang w:val="en-US" w:eastAsia="ru-RU"/>
        </w:rPr>
        <w:t>div</w:t>
      </w:r>
      <w:r w:rsidRPr="003C7DB9">
        <w:rPr>
          <w:rFonts w:ascii="Courier New" w:eastAsia="Times New Roman" w:hAnsi="Courier New" w:cs="Courier New"/>
          <w:noProof/>
          <w:color w:val="E1EFFF"/>
          <w:sz w:val="20"/>
          <w:szCs w:val="20"/>
          <w:lang w:val="en-US" w:eastAsia="ru-RU"/>
        </w:rPr>
        <w:t>&gt;</w:t>
      </w:r>
      <w:r w:rsidRPr="003C7DB9">
        <w:rPr>
          <w:rFonts w:ascii="Courier New" w:eastAsia="Times New Roman" w:hAnsi="Courier New" w:cs="Courier New"/>
          <w:noProof/>
          <w:color w:val="E1EFFF"/>
          <w:sz w:val="20"/>
          <w:szCs w:val="20"/>
          <w:lang w:val="en-US" w:eastAsia="ru-RU"/>
        </w:rPr>
        <w:br/>
        <w:t>&lt;</w:t>
      </w:r>
      <w:r w:rsidRPr="003C7DB9">
        <w:rPr>
          <w:rFonts w:ascii="Courier New" w:eastAsia="Times New Roman" w:hAnsi="Courier New" w:cs="Courier New"/>
          <w:noProof/>
          <w:color w:val="9EFFFF"/>
          <w:sz w:val="20"/>
          <w:szCs w:val="20"/>
          <w:lang w:val="en-US" w:eastAsia="ru-RU"/>
        </w:rPr>
        <w:t>div</w:t>
      </w:r>
      <w:r w:rsidRPr="003C7DB9">
        <w:rPr>
          <w:rFonts w:ascii="Courier New" w:eastAsia="Times New Roman" w:hAnsi="Courier New" w:cs="Courier New"/>
          <w:noProof/>
          <w:color w:val="E1EFFF"/>
          <w:sz w:val="20"/>
          <w:szCs w:val="20"/>
          <w:lang w:val="en-US" w:eastAsia="ru-RU"/>
        </w:rPr>
        <w:t>&gt;&lt;/</w:t>
      </w:r>
      <w:r w:rsidRPr="003C7DB9">
        <w:rPr>
          <w:rFonts w:ascii="Courier New" w:eastAsia="Times New Roman" w:hAnsi="Courier New" w:cs="Courier New"/>
          <w:noProof/>
          <w:color w:val="9EFFFF"/>
          <w:sz w:val="20"/>
          <w:szCs w:val="20"/>
          <w:lang w:val="en-US" w:eastAsia="ru-RU"/>
        </w:rPr>
        <w:t>div</w:t>
      </w:r>
      <w:r w:rsidRPr="003C7DB9">
        <w:rPr>
          <w:rFonts w:ascii="Courier New" w:eastAsia="Times New Roman" w:hAnsi="Courier New" w:cs="Courier New"/>
          <w:noProof/>
          <w:color w:val="E1EFFF"/>
          <w:sz w:val="20"/>
          <w:szCs w:val="20"/>
          <w:lang w:val="en-US" w:eastAsia="ru-RU"/>
        </w:rPr>
        <w:t>&gt;</w:t>
      </w:r>
      <w:r w:rsidRPr="003C7DB9">
        <w:rPr>
          <w:rFonts w:ascii="Courier New" w:eastAsia="Times New Roman" w:hAnsi="Courier New" w:cs="Courier New"/>
          <w:noProof/>
          <w:color w:val="E1EFFF"/>
          <w:sz w:val="20"/>
          <w:szCs w:val="20"/>
          <w:lang w:val="en-US" w:eastAsia="ru-RU"/>
        </w:rPr>
        <w:br/>
      </w:r>
      <w:r w:rsidRPr="003C7DB9">
        <w:rPr>
          <w:rFonts w:ascii="Courier New" w:eastAsia="Times New Roman" w:hAnsi="Courier New" w:cs="Courier New"/>
          <w:noProof/>
          <w:color w:val="E1EFFF"/>
          <w:sz w:val="20"/>
          <w:szCs w:val="20"/>
          <w:lang w:val="en-US" w:eastAsia="ru-RU"/>
        </w:rPr>
        <w:lastRenderedPageBreak/>
        <w:t>&lt;</w:t>
      </w:r>
      <w:r w:rsidRPr="003C7DB9">
        <w:rPr>
          <w:rFonts w:ascii="Courier New" w:eastAsia="Times New Roman" w:hAnsi="Courier New" w:cs="Courier New"/>
          <w:noProof/>
          <w:color w:val="9EFFFF"/>
          <w:sz w:val="20"/>
          <w:szCs w:val="20"/>
          <w:lang w:val="en-US" w:eastAsia="ru-RU"/>
        </w:rPr>
        <w:t>div</w:t>
      </w:r>
      <w:r w:rsidRPr="003C7DB9">
        <w:rPr>
          <w:rFonts w:ascii="Courier New" w:eastAsia="Times New Roman" w:hAnsi="Courier New" w:cs="Courier New"/>
          <w:noProof/>
          <w:color w:val="E1EFFF"/>
          <w:sz w:val="20"/>
          <w:szCs w:val="20"/>
          <w:lang w:val="en-US" w:eastAsia="ru-RU"/>
        </w:rPr>
        <w:t>&gt;&lt;/</w:t>
      </w:r>
      <w:r w:rsidRPr="003C7DB9">
        <w:rPr>
          <w:rFonts w:ascii="Courier New" w:eastAsia="Times New Roman" w:hAnsi="Courier New" w:cs="Courier New"/>
          <w:noProof/>
          <w:color w:val="9EFFFF"/>
          <w:sz w:val="20"/>
          <w:szCs w:val="20"/>
          <w:lang w:val="en-US" w:eastAsia="ru-RU"/>
        </w:rPr>
        <w:t>div</w:t>
      </w:r>
      <w:r w:rsidRPr="003C7DB9">
        <w:rPr>
          <w:rFonts w:ascii="Courier New" w:eastAsia="Times New Roman" w:hAnsi="Courier New" w:cs="Courier New"/>
          <w:noProof/>
          <w:color w:val="E1EFFF"/>
          <w:sz w:val="20"/>
          <w:szCs w:val="20"/>
          <w:lang w:val="en-US" w:eastAsia="ru-RU"/>
        </w:rPr>
        <w:t>&gt;</w:t>
      </w:r>
      <w:r w:rsidRPr="003C7DB9">
        <w:rPr>
          <w:rFonts w:ascii="Courier New" w:eastAsia="Times New Roman" w:hAnsi="Courier New" w:cs="Courier New"/>
          <w:noProof/>
          <w:color w:val="E1EFFF"/>
          <w:sz w:val="20"/>
          <w:szCs w:val="20"/>
          <w:lang w:val="en-US" w:eastAsia="ru-RU"/>
        </w:rPr>
        <w:br/>
        <w:t>&lt;/</w:t>
      </w:r>
      <w:r w:rsidRPr="003C7DB9">
        <w:rPr>
          <w:rFonts w:ascii="Courier New" w:eastAsia="Times New Roman" w:hAnsi="Courier New" w:cs="Courier New"/>
          <w:noProof/>
          <w:color w:val="9EFFFF"/>
          <w:sz w:val="20"/>
          <w:szCs w:val="20"/>
          <w:lang w:val="en-US" w:eastAsia="ru-RU"/>
        </w:rPr>
        <w:t>body</w:t>
      </w:r>
      <w:r w:rsidRPr="003C7DB9">
        <w:rPr>
          <w:rFonts w:ascii="Courier New" w:eastAsia="Times New Roman" w:hAnsi="Courier New" w:cs="Courier New"/>
          <w:noProof/>
          <w:color w:val="E1EFFF"/>
          <w:sz w:val="20"/>
          <w:szCs w:val="20"/>
          <w:lang w:val="en-US" w:eastAsia="ru-RU"/>
        </w:rPr>
        <w:t>&gt;</w:t>
      </w:r>
    </w:p>
    <w:p w:rsidR="00310C09" w:rsidRPr="001062D9" w:rsidRDefault="00310C09" w:rsidP="00100F43">
      <w:pPr>
        <w:rPr>
          <w:rFonts w:cstheme="minorHAnsi"/>
          <w:b/>
          <w:noProof/>
        </w:rPr>
      </w:pPr>
      <w:r w:rsidRPr="001062D9">
        <w:rPr>
          <w:rFonts w:cstheme="minorHAnsi"/>
          <w:b/>
          <w:noProof/>
        </w:rPr>
        <w:t>Увидим, что не зависимо как будет изменяться размер окон браузера, все б</w:t>
      </w:r>
      <w:r w:rsidR="00966890" w:rsidRPr="001062D9">
        <w:rPr>
          <w:rFonts w:cstheme="minorHAnsi"/>
          <w:b/>
          <w:noProof/>
        </w:rPr>
        <w:t xml:space="preserve">локи будет иметь </w:t>
      </w:r>
      <w:r w:rsidRPr="001062D9">
        <w:rPr>
          <w:rFonts w:cstheme="minorHAnsi"/>
          <w:b/>
          <w:noProof/>
        </w:rPr>
        <w:t>ширину 20% от кона браузера.</w:t>
      </w:r>
    </w:p>
    <w:p w:rsidR="007C72AC" w:rsidRPr="003C7DB9" w:rsidRDefault="00310C09" w:rsidP="00100F43">
      <w:pPr>
        <w:rPr>
          <w:rFonts w:cstheme="minorHAnsi"/>
          <w:b/>
          <w:noProof/>
          <w:lang w:val="en-US"/>
        </w:rPr>
      </w:pPr>
      <w:r w:rsidRPr="003C7DB9">
        <w:rPr>
          <w:rFonts w:cstheme="minorHAnsi"/>
          <w:b/>
          <w:noProof/>
          <w:lang w:eastAsia="ru-RU"/>
        </w:rPr>
        <w:drawing>
          <wp:inline distT="0" distB="0" distL="0" distR="0" wp14:anchorId="2EBF369B" wp14:editId="789EA542">
            <wp:extent cx="6645910" cy="4267200"/>
            <wp:effectExtent l="0" t="0" r="2540" b="0"/>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62">
                      <a:extLst>
                        <a:ext uri="{28A0092B-C50C-407E-A947-70E740481C1C}">
                          <a14:useLocalDpi xmlns:a14="http://schemas.microsoft.com/office/drawing/2010/main" val="0"/>
                        </a:ext>
                      </a:extLst>
                    </a:blip>
                    <a:stretch>
                      <a:fillRect/>
                    </a:stretch>
                  </pic:blipFill>
                  <pic:spPr>
                    <a:xfrm>
                      <a:off x="0" y="0"/>
                      <a:ext cx="6645910" cy="4267200"/>
                    </a:xfrm>
                    <a:prstGeom prst="rect">
                      <a:avLst/>
                    </a:prstGeom>
                  </pic:spPr>
                </pic:pic>
              </a:graphicData>
            </a:graphic>
          </wp:inline>
        </w:drawing>
      </w:r>
      <w:r w:rsidRPr="003C7DB9">
        <w:rPr>
          <w:rFonts w:cstheme="minorHAnsi"/>
          <w:b/>
          <w:noProof/>
          <w:lang w:val="en-US"/>
        </w:rPr>
        <w:t xml:space="preserve">  </w:t>
      </w:r>
    </w:p>
    <w:p w:rsidR="00310C09" w:rsidRPr="001062D9" w:rsidRDefault="007C72AC" w:rsidP="00100F43">
      <w:pPr>
        <w:rPr>
          <w:rFonts w:cstheme="minorHAnsi"/>
          <w:noProof/>
        </w:rPr>
      </w:pPr>
      <w:r w:rsidRPr="001062D9">
        <w:rPr>
          <w:rFonts w:cstheme="minorHAnsi"/>
          <w:noProof/>
        </w:rPr>
        <w:t xml:space="preserve">Еще один вариант, как можно сделать тоже самое, но без использования свойства </w:t>
      </w:r>
      <w:r w:rsidRPr="003C7DB9">
        <w:rPr>
          <w:rFonts w:cstheme="minorHAnsi"/>
          <w:b/>
          <w:noProof/>
          <w:lang w:val="en-US"/>
        </w:rPr>
        <w:t>float</w:t>
      </w:r>
      <w:r w:rsidRPr="001062D9">
        <w:rPr>
          <w:rFonts w:cstheme="minorHAnsi"/>
          <w:b/>
          <w:noProof/>
        </w:rPr>
        <w:t xml:space="preserve">. </w:t>
      </w:r>
      <w:r w:rsidRPr="001062D9">
        <w:rPr>
          <w:rFonts w:cstheme="minorHAnsi"/>
          <w:noProof/>
        </w:rPr>
        <w:t>Для этого заменяем обтекание на свойство</w:t>
      </w:r>
      <w:r w:rsidRPr="001062D9">
        <w:rPr>
          <w:rFonts w:cstheme="minorHAnsi"/>
          <w:b/>
          <w:noProof/>
        </w:rPr>
        <w:t xml:space="preserve"> </w:t>
      </w:r>
      <w:r w:rsidRPr="003C7DB9">
        <w:rPr>
          <w:rFonts w:cstheme="minorHAnsi"/>
          <w:b/>
          <w:noProof/>
          <w:lang w:val="en-US"/>
        </w:rPr>
        <w:t>display</w:t>
      </w:r>
      <w:r w:rsidRPr="001062D9">
        <w:rPr>
          <w:rFonts w:cstheme="minorHAnsi"/>
          <w:b/>
          <w:noProof/>
        </w:rPr>
        <w:t xml:space="preserve">, </w:t>
      </w:r>
      <w:r w:rsidR="007361BC" w:rsidRPr="001062D9">
        <w:rPr>
          <w:rFonts w:cstheme="minorHAnsi"/>
          <w:b/>
          <w:noProof/>
        </w:rPr>
        <w:t xml:space="preserve">со значением </w:t>
      </w:r>
      <w:r w:rsidR="007361BC" w:rsidRPr="003C7DB9">
        <w:rPr>
          <w:rFonts w:cstheme="minorHAnsi"/>
          <w:b/>
          <w:noProof/>
          <w:lang w:val="en-US"/>
        </w:rPr>
        <w:t>inline</w:t>
      </w:r>
      <w:r w:rsidR="007361BC" w:rsidRPr="001062D9">
        <w:rPr>
          <w:rFonts w:cstheme="minorHAnsi"/>
          <w:b/>
          <w:noProof/>
        </w:rPr>
        <w:t>-</w:t>
      </w:r>
      <w:r w:rsidR="007361BC" w:rsidRPr="003C7DB9">
        <w:rPr>
          <w:rFonts w:cstheme="minorHAnsi"/>
          <w:b/>
          <w:noProof/>
          <w:lang w:val="en-US"/>
        </w:rPr>
        <w:t>block</w:t>
      </w:r>
      <w:r w:rsidR="007361BC" w:rsidRPr="001062D9">
        <w:rPr>
          <w:rFonts w:cstheme="minorHAnsi"/>
          <w:b/>
          <w:noProof/>
        </w:rPr>
        <w:t xml:space="preserve">, </w:t>
      </w:r>
      <w:r w:rsidRPr="001062D9">
        <w:rPr>
          <w:rFonts w:cstheme="minorHAnsi"/>
          <w:noProof/>
        </w:rPr>
        <w:t>которое меняет блочный тип данных на строчно-блочный:</w:t>
      </w:r>
    </w:p>
    <w:p w:rsidR="007C72AC" w:rsidRPr="003C7DB9" w:rsidRDefault="007C72AC" w:rsidP="007C72AC">
      <w:pPr>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FFFFFF"/>
          <w:sz w:val="20"/>
          <w:szCs w:val="20"/>
          <w:lang w:val="en-US" w:eastAsia="ru-RU"/>
        </w:rPr>
      </w:pPr>
      <w:r w:rsidRPr="003C7DB9">
        <w:rPr>
          <w:rFonts w:ascii="Courier New" w:eastAsia="Times New Roman" w:hAnsi="Courier New" w:cs="Courier New"/>
          <w:noProof/>
          <w:color w:val="E1EFFF"/>
          <w:sz w:val="20"/>
          <w:szCs w:val="20"/>
          <w:lang w:val="en-US" w:eastAsia="ru-RU"/>
        </w:rPr>
        <w:t xml:space="preserve">&lt;!DOCTYPE </w:t>
      </w:r>
      <w:r w:rsidRPr="003C7DB9">
        <w:rPr>
          <w:rFonts w:ascii="Courier New" w:eastAsia="Times New Roman" w:hAnsi="Courier New" w:cs="Courier New"/>
          <w:noProof/>
          <w:color w:val="FFDD00"/>
          <w:sz w:val="20"/>
          <w:szCs w:val="20"/>
          <w:lang w:val="en-US" w:eastAsia="ru-RU"/>
        </w:rPr>
        <w:t>html</w:t>
      </w:r>
      <w:r w:rsidRPr="003C7DB9">
        <w:rPr>
          <w:rFonts w:ascii="Courier New" w:eastAsia="Times New Roman" w:hAnsi="Courier New" w:cs="Courier New"/>
          <w:noProof/>
          <w:color w:val="E1EFFF"/>
          <w:sz w:val="20"/>
          <w:szCs w:val="20"/>
          <w:lang w:val="en-US" w:eastAsia="ru-RU"/>
        </w:rPr>
        <w:t>&gt;</w:t>
      </w:r>
      <w:r w:rsidRPr="003C7DB9">
        <w:rPr>
          <w:rFonts w:ascii="Courier New" w:eastAsia="Times New Roman" w:hAnsi="Courier New" w:cs="Courier New"/>
          <w:noProof/>
          <w:color w:val="E1EFFF"/>
          <w:sz w:val="20"/>
          <w:szCs w:val="20"/>
          <w:lang w:val="en-US" w:eastAsia="ru-RU"/>
        </w:rPr>
        <w:br/>
        <w:t>&lt;</w:t>
      </w:r>
      <w:r w:rsidRPr="003C7DB9">
        <w:rPr>
          <w:rFonts w:ascii="Courier New" w:eastAsia="Times New Roman" w:hAnsi="Courier New" w:cs="Courier New"/>
          <w:noProof/>
          <w:color w:val="9EFFFF"/>
          <w:sz w:val="20"/>
          <w:szCs w:val="20"/>
          <w:lang w:val="en-US" w:eastAsia="ru-RU"/>
        </w:rPr>
        <w:t>html</w:t>
      </w:r>
      <w:r w:rsidRPr="003C7DB9">
        <w:rPr>
          <w:rFonts w:ascii="Courier New" w:eastAsia="Times New Roman" w:hAnsi="Courier New" w:cs="Courier New"/>
          <w:noProof/>
          <w:color w:val="E1EFFF"/>
          <w:sz w:val="20"/>
          <w:szCs w:val="20"/>
          <w:lang w:val="en-US" w:eastAsia="ru-RU"/>
        </w:rPr>
        <w:t>&gt;</w:t>
      </w:r>
      <w:r w:rsidRPr="003C7DB9">
        <w:rPr>
          <w:rFonts w:ascii="Courier New" w:eastAsia="Times New Roman" w:hAnsi="Courier New" w:cs="Courier New"/>
          <w:noProof/>
          <w:color w:val="E1EFFF"/>
          <w:sz w:val="20"/>
          <w:szCs w:val="20"/>
          <w:lang w:val="en-US" w:eastAsia="ru-RU"/>
        </w:rPr>
        <w:br/>
        <w:t>&lt;</w:t>
      </w:r>
      <w:r w:rsidRPr="003C7DB9">
        <w:rPr>
          <w:rFonts w:ascii="Courier New" w:eastAsia="Times New Roman" w:hAnsi="Courier New" w:cs="Courier New"/>
          <w:noProof/>
          <w:color w:val="9EFFFF"/>
          <w:sz w:val="20"/>
          <w:szCs w:val="20"/>
          <w:lang w:val="en-US" w:eastAsia="ru-RU"/>
        </w:rPr>
        <w:t>head</w:t>
      </w:r>
      <w:r w:rsidRPr="003C7DB9">
        <w:rPr>
          <w:rFonts w:ascii="Courier New" w:eastAsia="Times New Roman" w:hAnsi="Courier New" w:cs="Courier New"/>
          <w:noProof/>
          <w:color w:val="E1EFFF"/>
          <w:sz w:val="20"/>
          <w:szCs w:val="20"/>
          <w:lang w:val="en-US" w:eastAsia="ru-RU"/>
        </w:rPr>
        <w:t>&gt;</w:t>
      </w:r>
      <w:r w:rsidRPr="003C7DB9">
        <w:rPr>
          <w:rFonts w:ascii="Courier New" w:eastAsia="Times New Roman" w:hAnsi="Courier New" w:cs="Courier New"/>
          <w:noProof/>
          <w:color w:val="E1EFFF"/>
          <w:sz w:val="20"/>
          <w:szCs w:val="20"/>
          <w:lang w:val="en-US" w:eastAsia="ru-RU"/>
        </w:rPr>
        <w:br/>
        <w:t xml:space="preserve">    &lt;</w:t>
      </w:r>
      <w:r w:rsidRPr="003C7DB9">
        <w:rPr>
          <w:rFonts w:ascii="Courier New" w:eastAsia="Times New Roman" w:hAnsi="Courier New" w:cs="Courier New"/>
          <w:noProof/>
          <w:color w:val="9EFFFF"/>
          <w:sz w:val="20"/>
          <w:szCs w:val="20"/>
          <w:lang w:val="en-US" w:eastAsia="ru-RU"/>
        </w:rPr>
        <w:t xml:space="preserve">meta </w:t>
      </w:r>
      <w:r w:rsidRPr="003C7DB9">
        <w:rPr>
          <w:rFonts w:ascii="Courier New" w:eastAsia="Times New Roman" w:hAnsi="Courier New" w:cs="Courier New"/>
          <w:noProof/>
          <w:color w:val="FFDD00"/>
          <w:sz w:val="20"/>
          <w:szCs w:val="20"/>
          <w:lang w:val="en-US" w:eastAsia="ru-RU"/>
        </w:rPr>
        <w:t>charset=</w:t>
      </w:r>
      <w:r w:rsidRPr="003C7DB9">
        <w:rPr>
          <w:rFonts w:ascii="Courier New" w:eastAsia="Times New Roman" w:hAnsi="Courier New" w:cs="Courier New"/>
          <w:b/>
          <w:bCs/>
          <w:noProof/>
          <w:color w:val="3AD900"/>
          <w:sz w:val="20"/>
          <w:szCs w:val="20"/>
          <w:lang w:val="en-US" w:eastAsia="ru-RU"/>
        </w:rPr>
        <w:t>"UTF-8"</w:t>
      </w:r>
      <w:r w:rsidRPr="003C7DB9">
        <w:rPr>
          <w:rFonts w:ascii="Courier New" w:eastAsia="Times New Roman" w:hAnsi="Courier New" w:cs="Courier New"/>
          <w:noProof/>
          <w:color w:val="E1EFFF"/>
          <w:sz w:val="20"/>
          <w:szCs w:val="20"/>
          <w:lang w:val="en-US" w:eastAsia="ru-RU"/>
        </w:rPr>
        <w:t>/&gt;</w:t>
      </w:r>
      <w:r w:rsidRPr="003C7DB9">
        <w:rPr>
          <w:rFonts w:ascii="Courier New" w:eastAsia="Times New Roman" w:hAnsi="Courier New" w:cs="Courier New"/>
          <w:noProof/>
          <w:color w:val="E1EFFF"/>
          <w:sz w:val="20"/>
          <w:szCs w:val="20"/>
          <w:lang w:val="en-US" w:eastAsia="ru-RU"/>
        </w:rPr>
        <w:br/>
        <w:t xml:space="preserve">    &lt;</w:t>
      </w:r>
      <w:r w:rsidRPr="003C7DB9">
        <w:rPr>
          <w:rFonts w:ascii="Courier New" w:eastAsia="Times New Roman" w:hAnsi="Courier New" w:cs="Courier New"/>
          <w:noProof/>
          <w:color w:val="9EFFFF"/>
          <w:sz w:val="20"/>
          <w:szCs w:val="20"/>
          <w:lang w:val="en-US" w:eastAsia="ru-RU"/>
        </w:rPr>
        <w:t>title</w:t>
      </w:r>
      <w:r w:rsidRPr="003C7DB9">
        <w:rPr>
          <w:rFonts w:ascii="Courier New" w:eastAsia="Times New Roman" w:hAnsi="Courier New" w:cs="Courier New"/>
          <w:noProof/>
          <w:color w:val="E1EFFF"/>
          <w:sz w:val="20"/>
          <w:szCs w:val="20"/>
          <w:lang w:val="en-US" w:eastAsia="ru-RU"/>
        </w:rPr>
        <w:t>&gt;</w:t>
      </w:r>
      <w:r w:rsidRPr="003C7DB9">
        <w:rPr>
          <w:rFonts w:ascii="Courier New" w:eastAsia="Times New Roman" w:hAnsi="Courier New" w:cs="Courier New"/>
          <w:b/>
          <w:bCs/>
          <w:noProof/>
          <w:color w:val="FFFFFF"/>
          <w:sz w:val="20"/>
          <w:szCs w:val="20"/>
          <w:lang w:val="en-US" w:eastAsia="ru-RU"/>
        </w:rPr>
        <w:t>Вивчаємо CSS</w:t>
      </w:r>
      <w:r w:rsidRPr="003C7DB9">
        <w:rPr>
          <w:rFonts w:ascii="Courier New" w:eastAsia="Times New Roman" w:hAnsi="Courier New" w:cs="Courier New"/>
          <w:noProof/>
          <w:color w:val="E1EFFF"/>
          <w:sz w:val="20"/>
          <w:szCs w:val="20"/>
          <w:lang w:val="en-US" w:eastAsia="ru-RU"/>
        </w:rPr>
        <w:t>&lt;/</w:t>
      </w:r>
      <w:r w:rsidRPr="003C7DB9">
        <w:rPr>
          <w:rFonts w:ascii="Courier New" w:eastAsia="Times New Roman" w:hAnsi="Courier New" w:cs="Courier New"/>
          <w:noProof/>
          <w:color w:val="9EFFFF"/>
          <w:sz w:val="20"/>
          <w:szCs w:val="20"/>
          <w:lang w:val="en-US" w:eastAsia="ru-RU"/>
        </w:rPr>
        <w:t>title</w:t>
      </w:r>
      <w:r w:rsidRPr="003C7DB9">
        <w:rPr>
          <w:rFonts w:ascii="Courier New" w:eastAsia="Times New Roman" w:hAnsi="Courier New" w:cs="Courier New"/>
          <w:noProof/>
          <w:color w:val="E1EFFF"/>
          <w:sz w:val="20"/>
          <w:szCs w:val="20"/>
          <w:lang w:val="en-US" w:eastAsia="ru-RU"/>
        </w:rPr>
        <w:t>&gt;</w:t>
      </w:r>
      <w:r w:rsidRPr="003C7DB9">
        <w:rPr>
          <w:rFonts w:ascii="Courier New" w:eastAsia="Times New Roman" w:hAnsi="Courier New" w:cs="Courier New"/>
          <w:noProof/>
          <w:color w:val="E1EFFF"/>
          <w:sz w:val="20"/>
          <w:szCs w:val="20"/>
          <w:lang w:val="en-US" w:eastAsia="ru-RU"/>
        </w:rPr>
        <w:br/>
        <w:t xml:space="preserve">    &lt;</w:t>
      </w:r>
      <w:r w:rsidRPr="003C7DB9">
        <w:rPr>
          <w:rFonts w:ascii="Courier New" w:eastAsia="Times New Roman" w:hAnsi="Courier New" w:cs="Courier New"/>
          <w:noProof/>
          <w:color w:val="9EFFFF"/>
          <w:sz w:val="20"/>
          <w:szCs w:val="20"/>
          <w:lang w:val="en-US" w:eastAsia="ru-RU"/>
        </w:rPr>
        <w:t>style</w:t>
      </w:r>
      <w:r w:rsidRPr="003C7DB9">
        <w:rPr>
          <w:rFonts w:ascii="Courier New" w:eastAsia="Times New Roman" w:hAnsi="Courier New" w:cs="Courier New"/>
          <w:noProof/>
          <w:color w:val="E1EFFF"/>
          <w:sz w:val="20"/>
          <w:szCs w:val="20"/>
          <w:lang w:val="en-US" w:eastAsia="ru-RU"/>
        </w:rPr>
        <w:t>&gt;</w:t>
      </w:r>
      <w:r w:rsidRPr="003C7DB9">
        <w:rPr>
          <w:rFonts w:ascii="Courier New" w:eastAsia="Times New Roman" w:hAnsi="Courier New" w:cs="Courier New"/>
          <w:noProof/>
          <w:color w:val="E1EFFF"/>
          <w:sz w:val="20"/>
          <w:szCs w:val="20"/>
          <w:lang w:val="en-US" w:eastAsia="ru-RU"/>
        </w:rPr>
        <w:br/>
        <w:t xml:space="preserve">        </w:t>
      </w:r>
      <w:r w:rsidRPr="003C7DB9">
        <w:rPr>
          <w:rFonts w:ascii="Courier New" w:eastAsia="Times New Roman" w:hAnsi="Courier New" w:cs="Courier New"/>
          <w:noProof/>
          <w:color w:val="FFDD00"/>
          <w:sz w:val="20"/>
          <w:szCs w:val="20"/>
          <w:lang w:val="en-US" w:eastAsia="ru-RU"/>
        </w:rPr>
        <w:t xml:space="preserve">div </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E1EFFF"/>
          <w:sz w:val="20"/>
          <w:szCs w:val="20"/>
          <w:lang w:val="en-US" w:eastAsia="ru-RU"/>
        </w:rPr>
        <w:br/>
        <w:t xml:space="preserve">            </w:t>
      </w:r>
      <w:r w:rsidRPr="003C7DB9">
        <w:rPr>
          <w:rFonts w:ascii="Courier New" w:eastAsia="Times New Roman" w:hAnsi="Courier New" w:cs="Courier New"/>
          <w:noProof/>
          <w:color w:val="80FFBB"/>
          <w:sz w:val="20"/>
          <w:szCs w:val="20"/>
          <w:lang w:val="en-US" w:eastAsia="ru-RU"/>
        </w:rPr>
        <w:t>display</w:t>
      </w:r>
      <w:r w:rsidRPr="003C7DB9">
        <w:rPr>
          <w:rFonts w:ascii="Courier New" w:eastAsia="Times New Roman" w:hAnsi="Courier New" w:cs="Courier New"/>
          <w:noProof/>
          <w:color w:val="FFFFFF"/>
          <w:sz w:val="20"/>
          <w:szCs w:val="20"/>
          <w:lang w:val="en-US" w:eastAsia="ru-RU"/>
        </w:rPr>
        <w:t xml:space="preserve">: </w:t>
      </w:r>
      <w:r w:rsidRPr="003C7DB9">
        <w:rPr>
          <w:rFonts w:ascii="Courier New" w:eastAsia="Times New Roman" w:hAnsi="Courier New" w:cs="Courier New"/>
          <w:b/>
          <w:bCs/>
          <w:noProof/>
          <w:color w:val="68E868"/>
          <w:sz w:val="20"/>
          <w:szCs w:val="20"/>
          <w:lang w:val="en-US" w:eastAsia="ru-RU"/>
        </w:rPr>
        <w:t>inline-block</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E1EFFF"/>
          <w:sz w:val="20"/>
          <w:szCs w:val="20"/>
          <w:lang w:val="en-US" w:eastAsia="ru-RU"/>
        </w:rPr>
        <w:br/>
        <w:t xml:space="preserve">            </w:t>
      </w:r>
      <w:r w:rsidRPr="003C7DB9">
        <w:rPr>
          <w:rFonts w:ascii="Courier New" w:eastAsia="Times New Roman" w:hAnsi="Courier New" w:cs="Courier New"/>
          <w:noProof/>
          <w:color w:val="80FFBB"/>
          <w:sz w:val="20"/>
          <w:szCs w:val="20"/>
          <w:lang w:val="en-US" w:eastAsia="ru-RU"/>
        </w:rPr>
        <w:t>border</w:t>
      </w:r>
      <w:r w:rsidRPr="003C7DB9">
        <w:rPr>
          <w:rFonts w:ascii="Courier New" w:eastAsia="Times New Roman" w:hAnsi="Courier New" w:cs="Courier New"/>
          <w:noProof/>
          <w:color w:val="FFFFFF"/>
          <w:sz w:val="20"/>
          <w:szCs w:val="20"/>
          <w:lang w:val="en-US" w:eastAsia="ru-RU"/>
        </w:rPr>
        <w:t xml:space="preserve">: </w:t>
      </w:r>
      <w:r w:rsidRPr="003C7DB9">
        <w:rPr>
          <w:rFonts w:ascii="Courier New" w:eastAsia="Times New Roman" w:hAnsi="Courier New" w:cs="Courier New"/>
          <w:noProof/>
          <w:color w:val="FF628C"/>
          <w:sz w:val="20"/>
          <w:szCs w:val="20"/>
          <w:lang w:val="en-US" w:eastAsia="ru-RU"/>
        </w:rPr>
        <w:t>2</w:t>
      </w:r>
      <w:r w:rsidRPr="003C7DB9">
        <w:rPr>
          <w:rFonts w:ascii="Courier New" w:eastAsia="Times New Roman" w:hAnsi="Courier New" w:cs="Courier New"/>
          <w:b/>
          <w:bCs/>
          <w:noProof/>
          <w:color w:val="68E868"/>
          <w:sz w:val="20"/>
          <w:szCs w:val="20"/>
          <w:lang w:val="en-US" w:eastAsia="ru-RU"/>
        </w:rPr>
        <w:t>px dashed blue</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E1EFFF"/>
          <w:sz w:val="20"/>
          <w:szCs w:val="20"/>
          <w:lang w:val="en-US" w:eastAsia="ru-RU"/>
        </w:rPr>
        <w:br/>
        <w:t xml:space="preserve">            </w:t>
      </w:r>
      <w:r w:rsidRPr="003C7DB9">
        <w:rPr>
          <w:rFonts w:ascii="Courier New" w:eastAsia="Times New Roman" w:hAnsi="Courier New" w:cs="Courier New"/>
          <w:noProof/>
          <w:color w:val="80FFBB"/>
          <w:sz w:val="20"/>
          <w:szCs w:val="20"/>
          <w:lang w:val="en-US" w:eastAsia="ru-RU"/>
        </w:rPr>
        <w:t>background-color</w:t>
      </w:r>
      <w:r w:rsidRPr="003C7DB9">
        <w:rPr>
          <w:rFonts w:ascii="Courier New" w:eastAsia="Times New Roman" w:hAnsi="Courier New" w:cs="Courier New"/>
          <w:noProof/>
          <w:color w:val="FFFFFF"/>
          <w:sz w:val="20"/>
          <w:szCs w:val="20"/>
          <w:lang w:val="en-US" w:eastAsia="ru-RU"/>
        </w:rPr>
        <w:t xml:space="preserve">: </w:t>
      </w:r>
      <w:r w:rsidRPr="003C7DB9">
        <w:rPr>
          <w:rFonts w:ascii="Courier New" w:eastAsia="Times New Roman" w:hAnsi="Courier New" w:cs="Courier New"/>
          <w:b/>
          <w:bCs/>
          <w:noProof/>
          <w:color w:val="68E868"/>
          <w:sz w:val="20"/>
          <w:szCs w:val="20"/>
          <w:lang w:val="en-US" w:eastAsia="ru-RU"/>
        </w:rPr>
        <w:t>yellow</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E1EFFF"/>
          <w:sz w:val="20"/>
          <w:szCs w:val="20"/>
          <w:lang w:val="en-US" w:eastAsia="ru-RU"/>
        </w:rPr>
        <w:br/>
        <w:t xml:space="preserve">            </w:t>
      </w:r>
      <w:r w:rsidRPr="003C7DB9">
        <w:rPr>
          <w:rFonts w:ascii="Courier New" w:eastAsia="Times New Roman" w:hAnsi="Courier New" w:cs="Courier New"/>
          <w:noProof/>
          <w:color w:val="80FFBB"/>
          <w:sz w:val="20"/>
          <w:szCs w:val="20"/>
          <w:lang w:val="en-US" w:eastAsia="ru-RU"/>
        </w:rPr>
        <w:t>height</w:t>
      </w:r>
      <w:r w:rsidRPr="003C7DB9">
        <w:rPr>
          <w:rFonts w:ascii="Courier New" w:eastAsia="Times New Roman" w:hAnsi="Courier New" w:cs="Courier New"/>
          <w:noProof/>
          <w:color w:val="FFFFFF"/>
          <w:sz w:val="20"/>
          <w:szCs w:val="20"/>
          <w:lang w:val="en-US" w:eastAsia="ru-RU"/>
        </w:rPr>
        <w:t xml:space="preserve">: </w:t>
      </w:r>
      <w:r w:rsidRPr="003C7DB9">
        <w:rPr>
          <w:rFonts w:ascii="Courier New" w:eastAsia="Times New Roman" w:hAnsi="Courier New" w:cs="Courier New"/>
          <w:noProof/>
          <w:color w:val="FF628C"/>
          <w:sz w:val="20"/>
          <w:szCs w:val="20"/>
          <w:lang w:val="en-US" w:eastAsia="ru-RU"/>
        </w:rPr>
        <w:t>100</w:t>
      </w:r>
      <w:r w:rsidRPr="003C7DB9">
        <w:rPr>
          <w:rFonts w:ascii="Courier New" w:eastAsia="Times New Roman" w:hAnsi="Courier New" w:cs="Courier New"/>
          <w:b/>
          <w:bCs/>
          <w:noProof/>
          <w:color w:val="68E868"/>
          <w:sz w:val="20"/>
          <w:szCs w:val="20"/>
          <w:lang w:val="en-US" w:eastAsia="ru-RU"/>
        </w:rPr>
        <w:t>px</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E1EFFF"/>
          <w:sz w:val="20"/>
          <w:szCs w:val="20"/>
          <w:lang w:val="en-US" w:eastAsia="ru-RU"/>
        </w:rPr>
        <w:br/>
        <w:t xml:space="preserve">            </w:t>
      </w:r>
      <w:r w:rsidRPr="003C7DB9">
        <w:rPr>
          <w:rFonts w:ascii="Courier New" w:eastAsia="Times New Roman" w:hAnsi="Courier New" w:cs="Courier New"/>
          <w:noProof/>
          <w:color w:val="80FFBB"/>
          <w:sz w:val="20"/>
          <w:szCs w:val="20"/>
          <w:lang w:val="en-US" w:eastAsia="ru-RU"/>
        </w:rPr>
        <w:t>box-sizing</w:t>
      </w:r>
      <w:r w:rsidRPr="003C7DB9">
        <w:rPr>
          <w:rFonts w:ascii="Courier New" w:eastAsia="Times New Roman" w:hAnsi="Courier New" w:cs="Courier New"/>
          <w:noProof/>
          <w:color w:val="FFFFFF"/>
          <w:sz w:val="20"/>
          <w:szCs w:val="20"/>
          <w:lang w:val="en-US" w:eastAsia="ru-RU"/>
        </w:rPr>
        <w:t xml:space="preserve">: </w:t>
      </w:r>
      <w:r w:rsidRPr="003C7DB9">
        <w:rPr>
          <w:rFonts w:ascii="Courier New" w:eastAsia="Times New Roman" w:hAnsi="Courier New" w:cs="Courier New"/>
          <w:b/>
          <w:bCs/>
          <w:noProof/>
          <w:color w:val="68E868"/>
          <w:sz w:val="20"/>
          <w:szCs w:val="20"/>
          <w:lang w:val="en-US" w:eastAsia="ru-RU"/>
        </w:rPr>
        <w:t>border-box</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E1EFFF"/>
          <w:sz w:val="20"/>
          <w:szCs w:val="20"/>
          <w:lang w:val="en-US" w:eastAsia="ru-RU"/>
        </w:rPr>
        <w:br/>
        <w:t xml:space="preserve">            </w:t>
      </w:r>
      <w:r w:rsidRPr="003C7DB9">
        <w:rPr>
          <w:rFonts w:ascii="Courier New" w:eastAsia="Times New Roman" w:hAnsi="Courier New" w:cs="Courier New"/>
          <w:noProof/>
          <w:color w:val="80FFBB"/>
          <w:sz w:val="20"/>
          <w:szCs w:val="20"/>
          <w:lang w:val="en-US" w:eastAsia="ru-RU"/>
        </w:rPr>
        <w:t>width</w:t>
      </w:r>
      <w:r w:rsidRPr="003C7DB9">
        <w:rPr>
          <w:rFonts w:ascii="Courier New" w:eastAsia="Times New Roman" w:hAnsi="Courier New" w:cs="Courier New"/>
          <w:noProof/>
          <w:color w:val="FFFFFF"/>
          <w:sz w:val="20"/>
          <w:szCs w:val="20"/>
          <w:lang w:val="en-US" w:eastAsia="ru-RU"/>
        </w:rPr>
        <w:t xml:space="preserve">: </w:t>
      </w:r>
      <w:r w:rsidRPr="003C7DB9">
        <w:rPr>
          <w:rFonts w:ascii="Courier New" w:eastAsia="Times New Roman" w:hAnsi="Courier New" w:cs="Courier New"/>
          <w:noProof/>
          <w:color w:val="FF628C"/>
          <w:sz w:val="20"/>
          <w:szCs w:val="20"/>
          <w:lang w:val="en-US" w:eastAsia="ru-RU"/>
        </w:rPr>
        <w:t>20</w:t>
      </w:r>
      <w:r w:rsidRPr="003C7DB9">
        <w:rPr>
          <w:rFonts w:ascii="Courier New" w:eastAsia="Times New Roman" w:hAnsi="Courier New" w:cs="Courier New"/>
          <w:noProof/>
          <w:color w:val="FF9D00"/>
          <w:sz w:val="20"/>
          <w:szCs w:val="20"/>
          <w:lang w:val="en-US" w:eastAsia="ru-RU"/>
        </w:rPr>
        <w:t>%</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E1EFFF"/>
          <w:sz w:val="20"/>
          <w:szCs w:val="20"/>
          <w:lang w:val="en-US" w:eastAsia="ru-RU"/>
        </w:rPr>
        <w:br/>
        <w:t xml:space="preserve">        }</w:t>
      </w:r>
      <w:r w:rsidRPr="003C7DB9">
        <w:rPr>
          <w:rFonts w:ascii="Courier New" w:eastAsia="Times New Roman" w:hAnsi="Courier New" w:cs="Courier New"/>
          <w:noProof/>
          <w:color w:val="E1EFFF"/>
          <w:sz w:val="20"/>
          <w:szCs w:val="20"/>
          <w:lang w:val="en-US" w:eastAsia="ru-RU"/>
        </w:rPr>
        <w:br/>
        <w:t xml:space="preserve">    &lt;/</w:t>
      </w:r>
      <w:r w:rsidRPr="003C7DB9">
        <w:rPr>
          <w:rFonts w:ascii="Courier New" w:eastAsia="Times New Roman" w:hAnsi="Courier New" w:cs="Courier New"/>
          <w:noProof/>
          <w:color w:val="9EFFFF"/>
          <w:sz w:val="20"/>
          <w:szCs w:val="20"/>
          <w:lang w:val="en-US" w:eastAsia="ru-RU"/>
        </w:rPr>
        <w:t>style</w:t>
      </w:r>
      <w:r w:rsidRPr="003C7DB9">
        <w:rPr>
          <w:rFonts w:ascii="Courier New" w:eastAsia="Times New Roman" w:hAnsi="Courier New" w:cs="Courier New"/>
          <w:noProof/>
          <w:color w:val="E1EFFF"/>
          <w:sz w:val="20"/>
          <w:szCs w:val="20"/>
          <w:lang w:val="en-US" w:eastAsia="ru-RU"/>
        </w:rPr>
        <w:t>&gt;</w:t>
      </w:r>
      <w:r w:rsidRPr="003C7DB9">
        <w:rPr>
          <w:rFonts w:ascii="Courier New" w:eastAsia="Times New Roman" w:hAnsi="Courier New" w:cs="Courier New"/>
          <w:noProof/>
          <w:color w:val="E1EFFF"/>
          <w:sz w:val="20"/>
          <w:szCs w:val="20"/>
          <w:lang w:val="en-US" w:eastAsia="ru-RU"/>
        </w:rPr>
        <w:br/>
        <w:t>&lt;/</w:t>
      </w:r>
      <w:r w:rsidRPr="003C7DB9">
        <w:rPr>
          <w:rFonts w:ascii="Courier New" w:eastAsia="Times New Roman" w:hAnsi="Courier New" w:cs="Courier New"/>
          <w:noProof/>
          <w:color w:val="9EFFFF"/>
          <w:sz w:val="20"/>
          <w:szCs w:val="20"/>
          <w:lang w:val="en-US" w:eastAsia="ru-RU"/>
        </w:rPr>
        <w:t>head</w:t>
      </w:r>
      <w:r w:rsidRPr="003C7DB9">
        <w:rPr>
          <w:rFonts w:ascii="Courier New" w:eastAsia="Times New Roman" w:hAnsi="Courier New" w:cs="Courier New"/>
          <w:noProof/>
          <w:color w:val="E1EFFF"/>
          <w:sz w:val="20"/>
          <w:szCs w:val="20"/>
          <w:lang w:val="en-US" w:eastAsia="ru-RU"/>
        </w:rPr>
        <w:t>&gt;</w:t>
      </w:r>
      <w:r w:rsidRPr="003C7DB9">
        <w:rPr>
          <w:rFonts w:ascii="Courier New" w:eastAsia="Times New Roman" w:hAnsi="Courier New" w:cs="Courier New"/>
          <w:noProof/>
          <w:color w:val="E1EFFF"/>
          <w:sz w:val="20"/>
          <w:szCs w:val="20"/>
          <w:lang w:val="en-US" w:eastAsia="ru-RU"/>
        </w:rPr>
        <w:br/>
      </w:r>
      <w:r w:rsidRPr="003C7DB9">
        <w:rPr>
          <w:rFonts w:ascii="Courier New" w:eastAsia="Times New Roman" w:hAnsi="Courier New" w:cs="Courier New"/>
          <w:noProof/>
          <w:color w:val="E1EFFF"/>
          <w:sz w:val="20"/>
          <w:szCs w:val="20"/>
          <w:lang w:val="en-US" w:eastAsia="ru-RU"/>
        </w:rPr>
        <w:br/>
        <w:t>&lt;</w:t>
      </w:r>
      <w:r w:rsidRPr="003C7DB9">
        <w:rPr>
          <w:rFonts w:ascii="Courier New" w:eastAsia="Times New Roman" w:hAnsi="Courier New" w:cs="Courier New"/>
          <w:noProof/>
          <w:color w:val="9EFFFF"/>
          <w:sz w:val="20"/>
          <w:szCs w:val="20"/>
          <w:lang w:val="en-US" w:eastAsia="ru-RU"/>
        </w:rPr>
        <w:t>body</w:t>
      </w:r>
      <w:r w:rsidRPr="003C7DB9">
        <w:rPr>
          <w:rFonts w:ascii="Courier New" w:eastAsia="Times New Roman" w:hAnsi="Courier New" w:cs="Courier New"/>
          <w:noProof/>
          <w:color w:val="E1EFFF"/>
          <w:sz w:val="20"/>
          <w:szCs w:val="20"/>
          <w:lang w:val="en-US" w:eastAsia="ru-RU"/>
        </w:rPr>
        <w:t>&gt;</w:t>
      </w:r>
      <w:r w:rsidRPr="003C7DB9">
        <w:rPr>
          <w:rFonts w:ascii="Courier New" w:eastAsia="Times New Roman" w:hAnsi="Courier New" w:cs="Courier New"/>
          <w:noProof/>
          <w:color w:val="E1EFFF"/>
          <w:sz w:val="20"/>
          <w:szCs w:val="20"/>
          <w:lang w:val="en-US" w:eastAsia="ru-RU"/>
        </w:rPr>
        <w:br/>
        <w:t>&lt;</w:t>
      </w:r>
      <w:r w:rsidRPr="003C7DB9">
        <w:rPr>
          <w:rFonts w:ascii="Courier New" w:eastAsia="Times New Roman" w:hAnsi="Courier New" w:cs="Courier New"/>
          <w:noProof/>
          <w:color w:val="9EFFFF"/>
          <w:sz w:val="20"/>
          <w:szCs w:val="20"/>
          <w:lang w:val="en-US" w:eastAsia="ru-RU"/>
        </w:rPr>
        <w:t>div</w:t>
      </w:r>
      <w:r w:rsidRPr="003C7DB9">
        <w:rPr>
          <w:rFonts w:ascii="Courier New" w:eastAsia="Times New Roman" w:hAnsi="Courier New" w:cs="Courier New"/>
          <w:noProof/>
          <w:color w:val="E1EFFF"/>
          <w:sz w:val="20"/>
          <w:szCs w:val="20"/>
          <w:lang w:val="en-US" w:eastAsia="ru-RU"/>
        </w:rPr>
        <w:t>&gt;&lt;/</w:t>
      </w:r>
      <w:r w:rsidRPr="003C7DB9">
        <w:rPr>
          <w:rFonts w:ascii="Courier New" w:eastAsia="Times New Roman" w:hAnsi="Courier New" w:cs="Courier New"/>
          <w:noProof/>
          <w:color w:val="9EFFFF"/>
          <w:sz w:val="20"/>
          <w:szCs w:val="20"/>
          <w:lang w:val="en-US" w:eastAsia="ru-RU"/>
        </w:rPr>
        <w:t>div</w:t>
      </w:r>
      <w:r w:rsidRPr="003C7DB9">
        <w:rPr>
          <w:rFonts w:ascii="Courier New" w:eastAsia="Times New Roman" w:hAnsi="Courier New" w:cs="Courier New"/>
          <w:noProof/>
          <w:color w:val="E1EFFF"/>
          <w:sz w:val="20"/>
          <w:szCs w:val="20"/>
          <w:lang w:val="en-US" w:eastAsia="ru-RU"/>
        </w:rPr>
        <w:t>&gt;</w:t>
      </w:r>
      <w:r w:rsidRPr="003C7DB9">
        <w:rPr>
          <w:rFonts w:ascii="Courier New" w:eastAsia="Times New Roman" w:hAnsi="Courier New" w:cs="Courier New"/>
          <w:noProof/>
          <w:color w:val="E1EFFF"/>
          <w:sz w:val="20"/>
          <w:szCs w:val="20"/>
          <w:lang w:val="en-US" w:eastAsia="ru-RU"/>
        </w:rPr>
        <w:br/>
        <w:t>&lt;</w:t>
      </w:r>
      <w:r w:rsidRPr="003C7DB9">
        <w:rPr>
          <w:rFonts w:ascii="Courier New" w:eastAsia="Times New Roman" w:hAnsi="Courier New" w:cs="Courier New"/>
          <w:noProof/>
          <w:color w:val="9EFFFF"/>
          <w:sz w:val="20"/>
          <w:szCs w:val="20"/>
          <w:lang w:val="en-US" w:eastAsia="ru-RU"/>
        </w:rPr>
        <w:t>div</w:t>
      </w:r>
      <w:r w:rsidRPr="003C7DB9">
        <w:rPr>
          <w:rFonts w:ascii="Courier New" w:eastAsia="Times New Roman" w:hAnsi="Courier New" w:cs="Courier New"/>
          <w:noProof/>
          <w:color w:val="E1EFFF"/>
          <w:sz w:val="20"/>
          <w:szCs w:val="20"/>
          <w:lang w:val="en-US" w:eastAsia="ru-RU"/>
        </w:rPr>
        <w:t>&gt;&lt;/</w:t>
      </w:r>
      <w:r w:rsidRPr="003C7DB9">
        <w:rPr>
          <w:rFonts w:ascii="Courier New" w:eastAsia="Times New Roman" w:hAnsi="Courier New" w:cs="Courier New"/>
          <w:noProof/>
          <w:color w:val="9EFFFF"/>
          <w:sz w:val="20"/>
          <w:szCs w:val="20"/>
          <w:lang w:val="en-US" w:eastAsia="ru-RU"/>
        </w:rPr>
        <w:t>div</w:t>
      </w:r>
      <w:r w:rsidRPr="003C7DB9">
        <w:rPr>
          <w:rFonts w:ascii="Courier New" w:eastAsia="Times New Roman" w:hAnsi="Courier New" w:cs="Courier New"/>
          <w:noProof/>
          <w:color w:val="E1EFFF"/>
          <w:sz w:val="20"/>
          <w:szCs w:val="20"/>
          <w:lang w:val="en-US" w:eastAsia="ru-RU"/>
        </w:rPr>
        <w:t>&gt;</w:t>
      </w:r>
      <w:r w:rsidRPr="003C7DB9">
        <w:rPr>
          <w:rFonts w:ascii="Courier New" w:eastAsia="Times New Roman" w:hAnsi="Courier New" w:cs="Courier New"/>
          <w:noProof/>
          <w:color w:val="E1EFFF"/>
          <w:sz w:val="20"/>
          <w:szCs w:val="20"/>
          <w:lang w:val="en-US" w:eastAsia="ru-RU"/>
        </w:rPr>
        <w:br/>
        <w:t>&lt;</w:t>
      </w:r>
      <w:r w:rsidRPr="003C7DB9">
        <w:rPr>
          <w:rFonts w:ascii="Courier New" w:eastAsia="Times New Roman" w:hAnsi="Courier New" w:cs="Courier New"/>
          <w:noProof/>
          <w:color w:val="9EFFFF"/>
          <w:sz w:val="20"/>
          <w:szCs w:val="20"/>
          <w:lang w:val="en-US" w:eastAsia="ru-RU"/>
        </w:rPr>
        <w:t>div</w:t>
      </w:r>
      <w:r w:rsidRPr="003C7DB9">
        <w:rPr>
          <w:rFonts w:ascii="Courier New" w:eastAsia="Times New Roman" w:hAnsi="Courier New" w:cs="Courier New"/>
          <w:noProof/>
          <w:color w:val="E1EFFF"/>
          <w:sz w:val="20"/>
          <w:szCs w:val="20"/>
          <w:lang w:val="en-US" w:eastAsia="ru-RU"/>
        </w:rPr>
        <w:t>&gt;&lt;/</w:t>
      </w:r>
      <w:r w:rsidRPr="003C7DB9">
        <w:rPr>
          <w:rFonts w:ascii="Courier New" w:eastAsia="Times New Roman" w:hAnsi="Courier New" w:cs="Courier New"/>
          <w:noProof/>
          <w:color w:val="9EFFFF"/>
          <w:sz w:val="20"/>
          <w:szCs w:val="20"/>
          <w:lang w:val="en-US" w:eastAsia="ru-RU"/>
        </w:rPr>
        <w:t>div</w:t>
      </w:r>
      <w:r w:rsidRPr="003C7DB9">
        <w:rPr>
          <w:rFonts w:ascii="Courier New" w:eastAsia="Times New Roman" w:hAnsi="Courier New" w:cs="Courier New"/>
          <w:noProof/>
          <w:color w:val="E1EFFF"/>
          <w:sz w:val="20"/>
          <w:szCs w:val="20"/>
          <w:lang w:val="en-US" w:eastAsia="ru-RU"/>
        </w:rPr>
        <w:t>&gt;</w:t>
      </w:r>
      <w:r w:rsidRPr="003C7DB9">
        <w:rPr>
          <w:rFonts w:ascii="Courier New" w:eastAsia="Times New Roman" w:hAnsi="Courier New" w:cs="Courier New"/>
          <w:noProof/>
          <w:color w:val="E1EFFF"/>
          <w:sz w:val="20"/>
          <w:szCs w:val="20"/>
          <w:lang w:val="en-US" w:eastAsia="ru-RU"/>
        </w:rPr>
        <w:br/>
        <w:t>&lt;</w:t>
      </w:r>
      <w:r w:rsidRPr="003C7DB9">
        <w:rPr>
          <w:rFonts w:ascii="Courier New" w:eastAsia="Times New Roman" w:hAnsi="Courier New" w:cs="Courier New"/>
          <w:noProof/>
          <w:color w:val="9EFFFF"/>
          <w:sz w:val="20"/>
          <w:szCs w:val="20"/>
          <w:lang w:val="en-US" w:eastAsia="ru-RU"/>
        </w:rPr>
        <w:t>div</w:t>
      </w:r>
      <w:r w:rsidRPr="003C7DB9">
        <w:rPr>
          <w:rFonts w:ascii="Courier New" w:eastAsia="Times New Roman" w:hAnsi="Courier New" w:cs="Courier New"/>
          <w:noProof/>
          <w:color w:val="E1EFFF"/>
          <w:sz w:val="20"/>
          <w:szCs w:val="20"/>
          <w:lang w:val="en-US" w:eastAsia="ru-RU"/>
        </w:rPr>
        <w:t>&gt;&lt;/</w:t>
      </w:r>
      <w:r w:rsidRPr="003C7DB9">
        <w:rPr>
          <w:rFonts w:ascii="Courier New" w:eastAsia="Times New Roman" w:hAnsi="Courier New" w:cs="Courier New"/>
          <w:noProof/>
          <w:color w:val="9EFFFF"/>
          <w:sz w:val="20"/>
          <w:szCs w:val="20"/>
          <w:lang w:val="en-US" w:eastAsia="ru-RU"/>
        </w:rPr>
        <w:t>div</w:t>
      </w:r>
      <w:r w:rsidRPr="003C7DB9">
        <w:rPr>
          <w:rFonts w:ascii="Courier New" w:eastAsia="Times New Roman" w:hAnsi="Courier New" w:cs="Courier New"/>
          <w:noProof/>
          <w:color w:val="E1EFFF"/>
          <w:sz w:val="20"/>
          <w:szCs w:val="20"/>
          <w:lang w:val="en-US" w:eastAsia="ru-RU"/>
        </w:rPr>
        <w:t>&gt;</w:t>
      </w:r>
      <w:r w:rsidRPr="003C7DB9">
        <w:rPr>
          <w:rFonts w:ascii="Courier New" w:eastAsia="Times New Roman" w:hAnsi="Courier New" w:cs="Courier New"/>
          <w:noProof/>
          <w:color w:val="E1EFFF"/>
          <w:sz w:val="20"/>
          <w:szCs w:val="20"/>
          <w:lang w:val="en-US" w:eastAsia="ru-RU"/>
        </w:rPr>
        <w:br/>
        <w:t>&lt;</w:t>
      </w:r>
      <w:r w:rsidRPr="003C7DB9">
        <w:rPr>
          <w:rFonts w:ascii="Courier New" w:eastAsia="Times New Roman" w:hAnsi="Courier New" w:cs="Courier New"/>
          <w:noProof/>
          <w:color w:val="9EFFFF"/>
          <w:sz w:val="20"/>
          <w:szCs w:val="20"/>
          <w:lang w:val="en-US" w:eastAsia="ru-RU"/>
        </w:rPr>
        <w:t>div</w:t>
      </w:r>
      <w:r w:rsidRPr="003C7DB9">
        <w:rPr>
          <w:rFonts w:ascii="Courier New" w:eastAsia="Times New Roman" w:hAnsi="Courier New" w:cs="Courier New"/>
          <w:noProof/>
          <w:color w:val="E1EFFF"/>
          <w:sz w:val="20"/>
          <w:szCs w:val="20"/>
          <w:lang w:val="en-US" w:eastAsia="ru-RU"/>
        </w:rPr>
        <w:t>&gt;&lt;/</w:t>
      </w:r>
      <w:r w:rsidRPr="003C7DB9">
        <w:rPr>
          <w:rFonts w:ascii="Courier New" w:eastAsia="Times New Roman" w:hAnsi="Courier New" w:cs="Courier New"/>
          <w:noProof/>
          <w:color w:val="9EFFFF"/>
          <w:sz w:val="20"/>
          <w:szCs w:val="20"/>
          <w:lang w:val="en-US" w:eastAsia="ru-RU"/>
        </w:rPr>
        <w:t>div</w:t>
      </w:r>
      <w:r w:rsidRPr="003C7DB9">
        <w:rPr>
          <w:rFonts w:ascii="Courier New" w:eastAsia="Times New Roman" w:hAnsi="Courier New" w:cs="Courier New"/>
          <w:noProof/>
          <w:color w:val="E1EFFF"/>
          <w:sz w:val="20"/>
          <w:szCs w:val="20"/>
          <w:lang w:val="en-US" w:eastAsia="ru-RU"/>
        </w:rPr>
        <w:t>&gt;</w:t>
      </w:r>
      <w:r w:rsidRPr="003C7DB9">
        <w:rPr>
          <w:rFonts w:ascii="Courier New" w:eastAsia="Times New Roman" w:hAnsi="Courier New" w:cs="Courier New"/>
          <w:noProof/>
          <w:color w:val="E1EFFF"/>
          <w:sz w:val="20"/>
          <w:szCs w:val="20"/>
          <w:lang w:val="en-US" w:eastAsia="ru-RU"/>
        </w:rPr>
        <w:br/>
      </w:r>
      <w:r w:rsidRPr="003C7DB9">
        <w:rPr>
          <w:rFonts w:ascii="Courier New" w:eastAsia="Times New Roman" w:hAnsi="Courier New" w:cs="Courier New"/>
          <w:noProof/>
          <w:color w:val="E1EFFF"/>
          <w:sz w:val="20"/>
          <w:szCs w:val="20"/>
          <w:lang w:val="en-US" w:eastAsia="ru-RU"/>
        </w:rPr>
        <w:lastRenderedPageBreak/>
        <w:t>&lt;/</w:t>
      </w:r>
      <w:r w:rsidRPr="003C7DB9">
        <w:rPr>
          <w:rFonts w:ascii="Courier New" w:eastAsia="Times New Roman" w:hAnsi="Courier New" w:cs="Courier New"/>
          <w:noProof/>
          <w:color w:val="9EFFFF"/>
          <w:sz w:val="20"/>
          <w:szCs w:val="20"/>
          <w:lang w:val="en-US" w:eastAsia="ru-RU"/>
        </w:rPr>
        <w:t>body</w:t>
      </w:r>
      <w:r w:rsidRPr="003C7DB9">
        <w:rPr>
          <w:rFonts w:ascii="Courier New" w:eastAsia="Times New Roman" w:hAnsi="Courier New" w:cs="Courier New"/>
          <w:noProof/>
          <w:color w:val="E1EFFF"/>
          <w:sz w:val="20"/>
          <w:szCs w:val="20"/>
          <w:lang w:val="en-US" w:eastAsia="ru-RU"/>
        </w:rPr>
        <w:t>&gt;</w:t>
      </w:r>
      <w:r w:rsidRPr="003C7DB9">
        <w:rPr>
          <w:rFonts w:ascii="Courier New" w:eastAsia="Times New Roman" w:hAnsi="Courier New" w:cs="Courier New"/>
          <w:noProof/>
          <w:color w:val="E1EFFF"/>
          <w:sz w:val="20"/>
          <w:szCs w:val="20"/>
          <w:lang w:val="en-US" w:eastAsia="ru-RU"/>
        </w:rPr>
        <w:br/>
        <w:t>&lt;/</w:t>
      </w:r>
      <w:r w:rsidRPr="003C7DB9">
        <w:rPr>
          <w:rFonts w:ascii="Courier New" w:eastAsia="Times New Roman" w:hAnsi="Courier New" w:cs="Courier New"/>
          <w:noProof/>
          <w:color w:val="9EFFFF"/>
          <w:sz w:val="20"/>
          <w:szCs w:val="20"/>
          <w:lang w:val="en-US" w:eastAsia="ru-RU"/>
        </w:rPr>
        <w:t>html</w:t>
      </w:r>
      <w:r w:rsidRPr="003C7DB9">
        <w:rPr>
          <w:rFonts w:ascii="Courier New" w:eastAsia="Times New Roman" w:hAnsi="Courier New" w:cs="Courier New"/>
          <w:noProof/>
          <w:color w:val="E1EFFF"/>
          <w:sz w:val="20"/>
          <w:szCs w:val="20"/>
          <w:lang w:val="en-US" w:eastAsia="ru-RU"/>
        </w:rPr>
        <w:t>&gt;</w:t>
      </w:r>
    </w:p>
    <w:p w:rsidR="007C72AC" w:rsidRPr="001062D9" w:rsidRDefault="007C72AC" w:rsidP="00100F43">
      <w:pPr>
        <w:rPr>
          <w:rFonts w:cstheme="minorHAnsi"/>
          <w:noProof/>
          <w:color w:val="E36C0A" w:themeColor="accent6" w:themeShade="BF"/>
          <w:sz w:val="28"/>
          <w:szCs w:val="28"/>
        </w:rPr>
      </w:pPr>
      <w:r w:rsidRPr="001062D9">
        <w:rPr>
          <w:rFonts w:cstheme="minorHAnsi"/>
          <w:noProof/>
          <w:sz w:val="24"/>
          <w:szCs w:val="24"/>
        </w:rPr>
        <w:t>Выведет тоже самое.</w:t>
      </w:r>
    </w:p>
    <w:p w:rsidR="007C72AC" w:rsidRPr="001062D9" w:rsidRDefault="007C72AC" w:rsidP="00100F43">
      <w:pPr>
        <w:rPr>
          <w:rFonts w:cstheme="minorHAnsi"/>
          <w:b/>
          <w:noProof/>
          <w:color w:val="E36C0A" w:themeColor="accent6" w:themeShade="BF"/>
          <w:sz w:val="28"/>
          <w:szCs w:val="28"/>
        </w:rPr>
      </w:pPr>
    </w:p>
    <w:p w:rsidR="00A1726D" w:rsidRPr="001062D9" w:rsidRDefault="00A1726D" w:rsidP="00100F43">
      <w:pPr>
        <w:rPr>
          <w:rFonts w:cstheme="minorHAnsi"/>
          <w:noProof/>
          <w:sz w:val="28"/>
          <w:szCs w:val="28"/>
        </w:rPr>
      </w:pPr>
      <w:r w:rsidRPr="001062D9">
        <w:rPr>
          <w:rFonts w:cstheme="minorHAnsi"/>
          <w:b/>
          <w:noProof/>
          <w:color w:val="E36C0A" w:themeColor="accent6" w:themeShade="BF"/>
          <w:sz w:val="28"/>
          <w:szCs w:val="28"/>
        </w:rPr>
        <w:t>Отступы (</w:t>
      </w:r>
      <w:r w:rsidRPr="003C7DB9">
        <w:rPr>
          <w:rFonts w:cstheme="minorHAnsi"/>
          <w:b/>
          <w:noProof/>
          <w:color w:val="E36C0A" w:themeColor="accent6" w:themeShade="BF"/>
          <w:sz w:val="28"/>
          <w:szCs w:val="28"/>
          <w:lang w:val="en-US"/>
        </w:rPr>
        <w:t>Box</w:t>
      </w:r>
      <w:r w:rsidRPr="001062D9">
        <w:rPr>
          <w:rFonts w:cstheme="minorHAnsi"/>
          <w:b/>
          <w:noProof/>
          <w:color w:val="E36C0A" w:themeColor="accent6" w:themeShade="BF"/>
          <w:sz w:val="28"/>
          <w:szCs w:val="28"/>
        </w:rPr>
        <w:t>-</w:t>
      </w:r>
      <w:r w:rsidRPr="003C7DB9">
        <w:rPr>
          <w:rFonts w:cstheme="minorHAnsi"/>
          <w:b/>
          <w:noProof/>
          <w:color w:val="E36C0A" w:themeColor="accent6" w:themeShade="BF"/>
          <w:sz w:val="28"/>
          <w:szCs w:val="28"/>
          <w:lang w:val="en-US"/>
        </w:rPr>
        <w:t>model</w:t>
      </w:r>
      <w:r w:rsidRPr="001062D9">
        <w:rPr>
          <w:rFonts w:cstheme="minorHAnsi"/>
          <w:b/>
          <w:noProof/>
          <w:color w:val="E36C0A" w:themeColor="accent6" w:themeShade="BF"/>
          <w:sz w:val="28"/>
          <w:szCs w:val="28"/>
        </w:rPr>
        <w:t>:)</w:t>
      </w:r>
      <w:r w:rsidRPr="001062D9">
        <w:rPr>
          <w:rFonts w:cstheme="minorHAnsi"/>
          <w:noProof/>
          <w:sz w:val="28"/>
          <w:szCs w:val="28"/>
        </w:rPr>
        <w:t xml:space="preserve"> </w:t>
      </w:r>
    </w:p>
    <w:p w:rsidR="00A1726D" w:rsidRPr="001062D9" w:rsidRDefault="00A1726D" w:rsidP="00100F43">
      <w:pPr>
        <w:rPr>
          <w:rFonts w:cstheme="minorHAnsi"/>
          <w:noProof/>
          <w:sz w:val="24"/>
          <w:szCs w:val="24"/>
        </w:rPr>
      </w:pPr>
      <w:r w:rsidRPr="001062D9">
        <w:rPr>
          <w:rFonts w:cstheme="minorHAnsi"/>
          <w:noProof/>
          <w:sz w:val="24"/>
          <w:szCs w:val="24"/>
        </w:rPr>
        <w:t xml:space="preserve">Все </w:t>
      </w:r>
      <w:r w:rsidRPr="003C7DB9">
        <w:rPr>
          <w:rFonts w:cstheme="minorHAnsi"/>
          <w:noProof/>
          <w:sz w:val="24"/>
          <w:szCs w:val="24"/>
          <w:lang w:val="en-US"/>
        </w:rPr>
        <w:t>html</w:t>
      </w:r>
      <w:r w:rsidRPr="001062D9">
        <w:rPr>
          <w:rFonts w:cstheme="minorHAnsi"/>
          <w:noProof/>
          <w:sz w:val="24"/>
          <w:szCs w:val="24"/>
        </w:rPr>
        <w:t xml:space="preserve">-элементы с точки зрения </w:t>
      </w:r>
      <w:r w:rsidRPr="003C7DB9">
        <w:rPr>
          <w:rFonts w:cstheme="minorHAnsi"/>
          <w:noProof/>
          <w:sz w:val="24"/>
          <w:szCs w:val="24"/>
          <w:lang w:val="en-US"/>
        </w:rPr>
        <w:t>CSS</w:t>
      </w:r>
      <w:r w:rsidRPr="001062D9">
        <w:rPr>
          <w:rFonts w:cstheme="minorHAnsi"/>
          <w:noProof/>
          <w:sz w:val="24"/>
          <w:szCs w:val="24"/>
        </w:rPr>
        <w:t xml:space="preserve"> имеет вид прямоугольников.</w:t>
      </w:r>
    </w:p>
    <w:p w:rsidR="00A1726D" w:rsidRPr="001062D9" w:rsidRDefault="00A1726D" w:rsidP="00100F43">
      <w:pPr>
        <w:rPr>
          <w:rFonts w:cstheme="minorHAnsi"/>
          <w:b/>
          <w:noProof/>
          <w:sz w:val="24"/>
          <w:szCs w:val="24"/>
        </w:rPr>
      </w:pPr>
      <w:r w:rsidRPr="003C7DB9">
        <w:rPr>
          <w:rFonts w:cstheme="minorHAnsi"/>
          <w:b/>
          <w:noProof/>
          <w:sz w:val="24"/>
          <w:szCs w:val="24"/>
          <w:lang w:val="en-US"/>
        </w:rPr>
        <w:t>Box</w:t>
      </w:r>
      <w:r w:rsidRPr="001062D9">
        <w:rPr>
          <w:rFonts w:cstheme="minorHAnsi"/>
          <w:b/>
          <w:noProof/>
          <w:sz w:val="24"/>
          <w:szCs w:val="24"/>
        </w:rPr>
        <w:t>-</w:t>
      </w:r>
      <w:r w:rsidRPr="003C7DB9">
        <w:rPr>
          <w:rFonts w:cstheme="minorHAnsi"/>
          <w:b/>
          <w:noProof/>
          <w:sz w:val="24"/>
          <w:szCs w:val="24"/>
          <w:lang w:val="en-US"/>
        </w:rPr>
        <w:t>model</w:t>
      </w:r>
      <w:r w:rsidRPr="001062D9">
        <w:rPr>
          <w:rFonts w:cstheme="minorHAnsi"/>
          <w:b/>
          <w:noProof/>
          <w:sz w:val="24"/>
          <w:szCs w:val="24"/>
        </w:rPr>
        <w:t xml:space="preserve"> состоит из:</w:t>
      </w:r>
    </w:p>
    <w:p w:rsidR="00A1726D" w:rsidRPr="001062D9" w:rsidRDefault="00A1726D" w:rsidP="00100F43">
      <w:pPr>
        <w:rPr>
          <w:rFonts w:cstheme="minorHAnsi"/>
          <w:noProof/>
          <w:sz w:val="24"/>
          <w:szCs w:val="24"/>
        </w:rPr>
      </w:pPr>
      <w:r w:rsidRPr="001062D9">
        <w:rPr>
          <w:rFonts w:cstheme="minorHAnsi"/>
          <w:b/>
          <w:noProof/>
          <w:sz w:val="24"/>
          <w:szCs w:val="24"/>
        </w:rPr>
        <w:t xml:space="preserve">1) </w:t>
      </w:r>
      <w:r w:rsidRPr="003C7DB9">
        <w:rPr>
          <w:rFonts w:cstheme="minorHAnsi"/>
          <w:b/>
          <w:noProof/>
          <w:sz w:val="24"/>
          <w:szCs w:val="24"/>
          <w:lang w:val="en-US"/>
        </w:rPr>
        <w:t>Content</w:t>
      </w:r>
      <w:r w:rsidRPr="001062D9">
        <w:rPr>
          <w:rFonts w:cstheme="minorHAnsi"/>
          <w:b/>
          <w:noProof/>
          <w:sz w:val="24"/>
          <w:szCs w:val="24"/>
        </w:rPr>
        <w:t xml:space="preserve">: </w:t>
      </w:r>
      <w:r w:rsidRPr="001062D9">
        <w:rPr>
          <w:rFonts w:cstheme="minorHAnsi"/>
          <w:noProof/>
          <w:sz w:val="24"/>
          <w:szCs w:val="24"/>
        </w:rPr>
        <w:t>текст, картинки</w:t>
      </w:r>
    </w:p>
    <w:p w:rsidR="00A1726D" w:rsidRPr="001062D9" w:rsidRDefault="00A1726D" w:rsidP="00100F43">
      <w:pPr>
        <w:rPr>
          <w:rFonts w:cstheme="minorHAnsi"/>
          <w:noProof/>
          <w:sz w:val="24"/>
          <w:szCs w:val="24"/>
        </w:rPr>
      </w:pPr>
      <w:r w:rsidRPr="001062D9">
        <w:rPr>
          <w:rFonts w:cstheme="minorHAnsi"/>
          <w:b/>
          <w:noProof/>
          <w:sz w:val="24"/>
          <w:szCs w:val="24"/>
        </w:rPr>
        <w:t xml:space="preserve">2) </w:t>
      </w:r>
      <w:r w:rsidRPr="003C7DB9">
        <w:rPr>
          <w:rFonts w:cstheme="minorHAnsi"/>
          <w:b/>
          <w:noProof/>
          <w:sz w:val="24"/>
          <w:szCs w:val="24"/>
          <w:lang w:val="en-US"/>
        </w:rPr>
        <w:t>Padding</w:t>
      </w:r>
      <w:r w:rsidRPr="001062D9">
        <w:rPr>
          <w:rFonts w:cstheme="minorHAnsi"/>
          <w:b/>
          <w:noProof/>
          <w:sz w:val="24"/>
          <w:szCs w:val="24"/>
        </w:rPr>
        <w:t>:</w:t>
      </w:r>
      <w:r w:rsidRPr="001062D9">
        <w:rPr>
          <w:rFonts w:cstheme="minorHAnsi"/>
          <w:noProof/>
          <w:sz w:val="24"/>
          <w:szCs w:val="24"/>
        </w:rPr>
        <w:t xml:space="preserve"> внутренний отступ</w:t>
      </w:r>
    </w:p>
    <w:p w:rsidR="00A1726D" w:rsidRPr="001062D9" w:rsidRDefault="00A1726D" w:rsidP="00100F43">
      <w:pPr>
        <w:rPr>
          <w:rFonts w:cstheme="minorHAnsi"/>
          <w:noProof/>
          <w:sz w:val="24"/>
          <w:szCs w:val="24"/>
        </w:rPr>
      </w:pPr>
      <w:r w:rsidRPr="001062D9">
        <w:rPr>
          <w:rFonts w:cstheme="minorHAnsi"/>
          <w:b/>
          <w:noProof/>
          <w:sz w:val="24"/>
          <w:szCs w:val="24"/>
        </w:rPr>
        <w:t xml:space="preserve">3) </w:t>
      </w:r>
      <w:r w:rsidRPr="003C7DB9">
        <w:rPr>
          <w:rFonts w:cstheme="minorHAnsi"/>
          <w:b/>
          <w:noProof/>
          <w:sz w:val="24"/>
          <w:szCs w:val="24"/>
          <w:lang w:val="en-US"/>
        </w:rPr>
        <w:t>Border</w:t>
      </w:r>
      <w:r w:rsidRPr="001062D9">
        <w:rPr>
          <w:rFonts w:cstheme="minorHAnsi"/>
          <w:b/>
          <w:noProof/>
          <w:sz w:val="24"/>
          <w:szCs w:val="24"/>
        </w:rPr>
        <w:t xml:space="preserve">: </w:t>
      </w:r>
      <w:r w:rsidRPr="001062D9">
        <w:rPr>
          <w:rFonts w:cstheme="minorHAnsi"/>
          <w:noProof/>
          <w:sz w:val="24"/>
          <w:szCs w:val="24"/>
        </w:rPr>
        <w:t>обводки</w:t>
      </w:r>
    </w:p>
    <w:p w:rsidR="00A1726D" w:rsidRPr="001062D9" w:rsidRDefault="005E5D23" w:rsidP="00100F43">
      <w:pPr>
        <w:rPr>
          <w:rFonts w:cstheme="minorHAnsi"/>
          <w:noProof/>
          <w:sz w:val="24"/>
          <w:szCs w:val="24"/>
        </w:rPr>
      </w:pPr>
      <w:r w:rsidRPr="001062D9">
        <w:rPr>
          <w:rFonts w:cstheme="minorHAnsi"/>
          <w:b/>
          <w:noProof/>
          <w:sz w:val="24"/>
          <w:szCs w:val="24"/>
        </w:rPr>
        <w:t xml:space="preserve">4) </w:t>
      </w:r>
      <w:r w:rsidRPr="003C7DB9">
        <w:rPr>
          <w:rFonts w:cstheme="minorHAnsi"/>
          <w:b/>
          <w:noProof/>
          <w:sz w:val="24"/>
          <w:szCs w:val="24"/>
          <w:lang w:val="en-US"/>
        </w:rPr>
        <w:t>Margin</w:t>
      </w:r>
      <w:r w:rsidRPr="001062D9">
        <w:rPr>
          <w:rFonts w:cstheme="minorHAnsi"/>
          <w:b/>
          <w:noProof/>
          <w:sz w:val="24"/>
          <w:szCs w:val="24"/>
        </w:rPr>
        <w:t xml:space="preserve">: </w:t>
      </w:r>
      <w:r w:rsidRPr="001062D9">
        <w:rPr>
          <w:rFonts w:cstheme="minorHAnsi"/>
          <w:noProof/>
          <w:sz w:val="24"/>
          <w:szCs w:val="24"/>
        </w:rPr>
        <w:t>внешний отступ</w:t>
      </w:r>
    </w:p>
    <w:p w:rsidR="005E5D23" w:rsidRPr="003C7DB9" w:rsidRDefault="005E5D23" w:rsidP="00100F43">
      <w:pPr>
        <w:rPr>
          <w:rFonts w:cstheme="minorHAnsi"/>
          <w:b/>
          <w:noProof/>
          <w:sz w:val="24"/>
          <w:szCs w:val="24"/>
          <w:lang w:val="en-US"/>
        </w:rPr>
      </w:pPr>
      <w:r w:rsidRPr="003C7DB9">
        <w:rPr>
          <w:rFonts w:cstheme="minorHAnsi"/>
          <w:b/>
          <w:noProof/>
          <w:sz w:val="24"/>
          <w:szCs w:val="24"/>
          <w:lang w:eastAsia="ru-RU"/>
        </w:rPr>
        <w:drawing>
          <wp:inline distT="0" distB="0" distL="0" distR="0" wp14:anchorId="7936C3B8" wp14:editId="44FF55AA">
            <wp:extent cx="4953000" cy="2143125"/>
            <wp:effectExtent l="0" t="0" r="0" b="9525"/>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63">
                      <a:extLst>
                        <a:ext uri="{28A0092B-C50C-407E-A947-70E740481C1C}">
                          <a14:useLocalDpi xmlns:a14="http://schemas.microsoft.com/office/drawing/2010/main" val="0"/>
                        </a:ext>
                      </a:extLst>
                    </a:blip>
                    <a:stretch>
                      <a:fillRect/>
                    </a:stretch>
                  </pic:blipFill>
                  <pic:spPr>
                    <a:xfrm>
                      <a:off x="0" y="0"/>
                      <a:ext cx="4953000" cy="2143125"/>
                    </a:xfrm>
                    <a:prstGeom prst="rect">
                      <a:avLst/>
                    </a:prstGeom>
                  </pic:spPr>
                </pic:pic>
              </a:graphicData>
            </a:graphic>
          </wp:inline>
        </w:drawing>
      </w:r>
    </w:p>
    <w:p w:rsidR="00A1726D" w:rsidRPr="001062D9" w:rsidRDefault="005E5D23" w:rsidP="00100F43">
      <w:pPr>
        <w:rPr>
          <w:rFonts w:cstheme="minorHAnsi"/>
          <w:b/>
          <w:noProof/>
          <w:color w:val="E36C0A" w:themeColor="accent6" w:themeShade="BF"/>
          <w:sz w:val="28"/>
          <w:szCs w:val="28"/>
        </w:rPr>
      </w:pPr>
      <w:r w:rsidRPr="001062D9">
        <w:rPr>
          <w:rFonts w:cstheme="minorHAnsi"/>
          <w:b/>
          <w:noProof/>
          <w:color w:val="E36C0A" w:themeColor="accent6" w:themeShade="BF"/>
          <w:sz w:val="28"/>
          <w:szCs w:val="28"/>
        </w:rPr>
        <w:t>Вендорные префексы:</w:t>
      </w:r>
    </w:p>
    <w:p w:rsidR="005E5D23" w:rsidRPr="001062D9" w:rsidRDefault="005E5D23" w:rsidP="00100F43">
      <w:pPr>
        <w:rPr>
          <w:rFonts w:cstheme="minorHAnsi"/>
          <w:b/>
          <w:noProof/>
          <w:sz w:val="24"/>
          <w:szCs w:val="24"/>
        </w:rPr>
      </w:pPr>
      <w:r w:rsidRPr="001062D9">
        <w:rPr>
          <w:rFonts w:cstheme="minorHAnsi"/>
          <w:noProof/>
          <w:sz w:val="24"/>
          <w:szCs w:val="24"/>
        </w:rPr>
        <w:t xml:space="preserve">используются в том случае, когда в </w:t>
      </w:r>
      <w:r w:rsidRPr="003C7DB9">
        <w:rPr>
          <w:rFonts w:cstheme="minorHAnsi"/>
          <w:noProof/>
          <w:sz w:val="24"/>
          <w:szCs w:val="24"/>
          <w:lang w:val="en-US"/>
        </w:rPr>
        <w:t>CSS</w:t>
      </w:r>
      <w:r w:rsidRPr="001062D9">
        <w:rPr>
          <w:rFonts w:cstheme="minorHAnsi"/>
          <w:noProof/>
          <w:sz w:val="24"/>
          <w:szCs w:val="24"/>
        </w:rPr>
        <w:t xml:space="preserve"> </w:t>
      </w:r>
      <w:r w:rsidR="00ED04C4" w:rsidRPr="001062D9">
        <w:rPr>
          <w:rFonts w:cstheme="minorHAnsi"/>
          <w:noProof/>
          <w:sz w:val="24"/>
          <w:szCs w:val="24"/>
        </w:rPr>
        <w:t xml:space="preserve">внедряются новые возможности, то на первых этапах они стают доступными в разных браузерах с помощью </w:t>
      </w:r>
      <w:r w:rsidR="00ED04C4" w:rsidRPr="001062D9">
        <w:rPr>
          <w:rFonts w:cstheme="minorHAnsi"/>
          <w:b/>
          <w:noProof/>
          <w:sz w:val="24"/>
          <w:szCs w:val="24"/>
        </w:rPr>
        <w:t>вендорных префиксов.</w:t>
      </w:r>
    </w:p>
    <w:p w:rsidR="00ED04C4" w:rsidRPr="001062D9" w:rsidRDefault="00ED04C4" w:rsidP="00ED04C4">
      <w:pPr>
        <w:spacing w:line="240" w:lineRule="auto"/>
        <w:rPr>
          <w:rFonts w:cstheme="minorHAnsi"/>
          <w:b/>
          <w:noProof/>
          <w:sz w:val="24"/>
          <w:szCs w:val="24"/>
        </w:rPr>
      </w:pPr>
      <w:r w:rsidRPr="001062D9">
        <w:rPr>
          <w:rFonts w:cstheme="minorHAnsi"/>
          <w:b/>
          <w:noProof/>
          <w:sz w:val="24"/>
          <w:szCs w:val="24"/>
        </w:rPr>
        <w:t xml:space="preserve">Например, веддем новую возможность  в </w:t>
      </w:r>
      <w:r w:rsidRPr="003C7DB9">
        <w:rPr>
          <w:rFonts w:cstheme="minorHAnsi"/>
          <w:b/>
          <w:noProof/>
          <w:sz w:val="24"/>
          <w:szCs w:val="24"/>
          <w:lang w:val="en-US"/>
        </w:rPr>
        <w:t>CSS</w:t>
      </w:r>
      <w:r w:rsidRPr="001062D9">
        <w:rPr>
          <w:rFonts w:cstheme="minorHAnsi"/>
          <w:b/>
          <w:noProof/>
          <w:sz w:val="24"/>
          <w:szCs w:val="24"/>
        </w:rPr>
        <w:t>, которая делает края рамок округлыми. Для этого указываем ее для разных браузеров</w:t>
      </w:r>
      <w:r w:rsidR="00675183" w:rsidRPr="001062D9">
        <w:rPr>
          <w:rFonts w:cstheme="minorHAnsi"/>
          <w:b/>
          <w:noProof/>
          <w:sz w:val="24"/>
          <w:szCs w:val="24"/>
        </w:rPr>
        <w:t xml:space="preserve"> с помощью вендорных префиксов</w:t>
      </w:r>
      <w:r w:rsidRPr="001062D9">
        <w:rPr>
          <w:rFonts w:cstheme="minorHAnsi"/>
          <w:b/>
          <w:noProof/>
          <w:sz w:val="24"/>
          <w:szCs w:val="24"/>
        </w:rPr>
        <w:t>:</w:t>
      </w:r>
    </w:p>
    <w:p w:rsidR="00ED04C4" w:rsidRPr="003C7DB9" w:rsidRDefault="00ED04C4" w:rsidP="00ED04C4">
      <w:pPr>
        <w:spacing w:line="240" w:lineRule="auto"/>
        <w:rPr>
          <w:rFonts w:cstheme="minorHAnsi"/>
          <w:noProof/>
          <w:sz w:val="24"/>
          <w:szCs w:val="24"/>
          <w:lang w:val="en-US"/>
        </w:rPr>
      </w:pPr>
      <w:r w:rsidRPr="003C7DB9">
        <w:rPr>
          <w:rFonts w:cstheme="minorHAnsi"/>
          <w:b/>
          <w:noProof/>
          <w:sz w:val="24"/>
          <w:szCs w:val="24"/>
          <w:lang w:val="en-US"/>
        </w:rPr>
        <w:t>- o-border-radius:</w:t>
      </w:r>
      <w:r w:rsidR="00675183" w:rsidRPr="003C7DB9">
        <w:rPr>
          <w:rFonts w:cstheme="minorHAnsi"/>
          <w:b/>
          <w:noProof/>
          <w:sz w:val="24"/>
          <w:szCs w:val="24"/>
          <w:lang w:val="en-US"/>
        </w:rPr>
        <w:t xml:space="preserve"> </w:t>
      </w:r>
      <w:r w:rsidR="00675183" w:rsidRPr="003C7DB9">
        <w:rPr>
          <w:rFonts w:cstheme="minorHAnsi"/>
          <w:noProof/>
          <w:sz w:val="24"/>
          <w:szCs w:val="24"/>
          <w:lang w:val="en-US"/>
        </w:rPr>
        <w:t>для Opera</w:t>
      </w:r>
    </w:p>
    <w:p w:rsidR="00ED04C4" w:rsidRPr="003C7DB9" w:rsidRDefault="00ED04C4" w:rsidP="00ED04C4">
      <w:pPr>
        <w:spacing w:line="240" w:lineRule="auto"/>
        <w:rPr>
          <w:rFonts w:cstheme="minorHAnsi"/>
          <w:noProof/>
          <w:sz w:val="24"/>
          <w:szCs w:val="24"/>
          <w:lang w:val="en-US"/>
        </w:rPr>
      </w:pPr>
      <w:r w:rsidRPr="003C7DB9">
        <w:rPr>
          <w:rFonts w:cstheme="minorHAnsi"/>
          <w:b/>
          <w:noProof/>
          <w:sz w:val="24"/>
          <w:szCs w:val="24"/>
          <w:lang w:val="en-US"/>
        </w:rPr>
        <w:t>- moz-border-radius:</w:t>
      </w:r>
      <w:r w:rsidR="00675183" w:rsidRPr="003C7DB9">
        <w:rPr>
          <w:rFonts w:cstheme="minorHAnsi"/>
          <w:b/>
          <w:noProof/>
          <w:sz w:val="24"/>
          <w:szCs w:val="24"/>
          <w:lang w:val="en-US"/>
        </w:rPr>
        <w:t xml:space="preserve"> </w:t>
      </w:r>
      <w:r w:rsidR="00675183" w:rsidRPr="003C7DB9">
        <w:rPr>
          <w:rFonts w:cstheme="minorHAnsi"/>
          <w:noProof/>
          <w:sz w:val="24"/>
          <w:szCs w:val="24"/>
          <w:lang w:val="en-US"/>
        </w:rPr>
        <w:t>для Modzilla Firefox</w:t>
      </w:r>
    </w:p>
    <w:p w:rsidR="00ED04C4" w:rsidRPr="003C7DB9" w:rsidRDefault="00ED04C4" w:rsidP="00ED04C4">
      <w:pPr>
        <w:spacing w:line="240" w:lineRule="auto"/>
        <w:rPr>
          <w:rFonts w:cstheme="minorHAnsi"/>
          <w:noProof/>
          <w:sz w:val="24"/>
          <w:szCs w:val="24"/>
          <w:lang w:val="en-US"/>
        </w:rPr>
      </w:pPr>
      <w:r w:rsidRPr="003C7DB9">
        <w:rPr>
          <w:rFonts w:cstheme="minorHAnsi"/>
          <w:b/>
          <w:noProof/>
          <w:sz w:val="24"/>
          <w:szCs w:val="24"/>
          <w:lang w:val="en-US"/>
        </w:rPr>
        <w:t xml:space="preserve">- </w:t>
      </w:r>
      <w:r w:rsidR="00675183" w:rsidRPr="003C7DB9">
        <w:rPr>
          <w:rFonts w:cstheme="minorHAnsi"/>
          <w:b/>
          <w:noProof/>
          <w:sz w:val="24"/>
          <w:szCs w:val="24"/>
          <w:lang w:val="en-US"/>
        </w:rPr>
        <w:t xml:space="preserve">ms-border_radius: </w:t>
      </w:r>
      <w:r w:rsidR="00675183" w:rsidRPr="003C7DB9">
        <w:rPr>
          <w:rFonts w:cstheme="minorHAnsi"/>
          <w:noProof/>
          <w:sz w:val="24"/>
          <w:szCs w:val="24"/>
          <w:lang w:val="en-US"/>
        </w:rPr>
        <w:t>для Internet Explorer, Microsoft Edge</w:t>
      </w:r>
    </w:p>
    <w:p w:rsidR="00ED04C4" w:rsidRPr="003C7DB9" w:rsidRDefault="00ED04C4" w:rsidP="00ED04C4">
      <w:pPr>
        <w:spacing w:line="240" w:lineRule="auto"/>
        <w:rPr>
          <w:rFonts w:cstheme="minorHAnsi"/>
          <w:noProof/>
          <w:sz w:val="24"/>
          <w:szCs w:val="24"/>
          <w:lang w:val="en-US"/>
        </w:rPr>
      </w:pPr>
      <w:r w:rsidRPr="003C7DB9">
        <w:rPr>
          <w:rFonts w:cstheme="minorHAnsi"/>
          <w:b/>
          <w:noProof/>
          <w:sz w:val="24"/>
          <w:szCs w:val="24"/>
          <w:lang w:val="en-US"/>
        </w:rPr>
        <w:t xml:space="preserve">- </w:t>
      </w:r>
      <w:r w:rsidR="00675183" w:rsidRPr="003C7DB9">
        <w:rPr>
          <w:rFonts w:cstheme="minorHAnsi"/>
          <w:b/>
          <w:noProof/>
          <w:sz w:val="24"/>
          <w:szCs w:val="24"/>
          <w:lang w:val="en-US"/>
        </w:rPr>
        <w:t xml:space="preserve">webkit-border-radius: </w:t>
      </w:r>
      <w:r w:rsidR="00675183" w:rsidRPr="003C7DB9">
        <w:rPr>
          <w:rFonts w:cstheme="minorHAnsi"/>
          <w:noProof/>
          <w:sz w:val="24"/>
          <w:szCs w:val="24"/>
          <w:lang w:val="en-US"/>
        </w:rPr>
        <w:t>для Chrome, Safari</w:t>
      </w:r>
    </w:p>
    <w:p w:rsidR="00675183" w:rsidRPr="001062D9" w:rsidRDefault="00675183" w:rsidP="00ED04C4">
      <w:pPr>
        <w:spacing w:line="240" w:lineRule="auto"/>
        <w:rPr>
          <w:rFonts w:cstheme="minorHAnsi"/>
          <w:noProof/>
          <w:sz w:val="24"/>
          <w:szCs w:val="24"/>
        </w:rPr>
      </w:pPr>
      <w:r w:rsidRPr="001062D9">
        <w:rPr>
          <w:rFonts w:cstheme="minorHAnsi"/>
          <w:noProof/>
          <w:sz w:val="24"/>
          <w:szCs w:val="24"/>
        </w:rPr>
        <w:t>После этого указываем основное свойство:</w:t>
      </w:r>
    </w:p>
    <w:p w:rsidR="00675183" w:rsidRPr="003C7DB9" w:rsidRDefault="00675183" w:rsidP="00ED04C4">
      <w:pPr>
        <w:spacing w:line="240" w:lineRule="auto"/>
        <w:rPr>
          <w:rFonts w:cstheme="minorHAnsi"/>
          <w:noProof/>
          <w:sz w:val="24"/>
          <w:szCs w:val="24"/>
          <w:lang w:val="en-US"/>
        </w:rPr>
      </w:pPr>
      <w:r w:rsidRPr="001062D9">
        <w:rPr>
          <w:rFonts w:cstheme="minorHAnsi"/>
          <w:noProof/>
          <w:sz w:val="24"/>
          <w:szCs w:val="24"/>
        </w:rPr>
        <w:t xml:space="preserve"> </w:t>
      </w:r>
      <w:r w:rsidRPr="003C7DB9">
        <w:rPr>
          <w:rFonts w:cstheme="minorHAnsi"/>
          <w:b/>
          <w:noProof/>
          <w:sz w:val="24"/>
          <w:szCs w:val="24"/>
          <w:lang w:val="en-US"/>
        </w:rPr>
        <w:t>border-radius</w:t>
      </w:r>
      <w:r w:rsidRPr="003C7DB9">
        <w:rPr>
          <w:rFonts w:cstheme="minorHAnsi"/>
          <w:noProof/>
          <w:sz w:val="24"/>
          <w:szCs w:val="24"/>
          <w:lang w:val="en-US"/>
        </w:rPr>
        <w:t xml:space="preserve"> </w:t>
      </w:r>
    </w:p>
    <w:p w:rsidR="00675183" w:rsidRPr="003C7DB9" w:rsidRDefault="00675183" w:rsidP="00675183">
      <w:pPr>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FFFFFF"/>
          <w:sz w:val="20"/>
          <w:szCs w:val="20"/>
          <w:lang w:val="en-US" w:eastAsia="ru-RU"/>
        </w:rPr>
      </w:pPr>
      <w:r w:rsidRPr="003C7DB9">
        <w:rPr>
          <w:rFonts w:ascii="Courier New" w:eastAsia="Times New Roman" w:hAnsi="Courier New" w:cs="Courier New"/>
          <w:noProof/>
          <w:color w:val="FFDD00"/>
          <w:sz w:val="20"/>
          <w:szCs w:val="20"/>
          <w:lang w:val="en-US" w:eastAsia="ru-RU"/>
        </w:rPr>
        <w:t>div</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E1EFFF"/>
          <w:sz w:val="20"/>
          <w:szCs w:val="20"/>
          <w:lang w:val="en-US" w:eastAsia="ru-RU"/>
        </w:rPr>
        <w:br/>
        <w:t xml:space="preserve">    </w:t>
      </w:r>
      <w:r w:rsidRPr="003C7DB9">
        <w:rPr>
          <w:rFonts w:ascii="Courier New" w:eastAsia="Times New Roman" w:hAnsi="Courier New" w:cs="Courier New"/>
          <w:noProof/>
          <w:color w:val="80FFBB"/>
          <w:sz w:val="20"/>
          <w:szCs w:val="20"/>
          <w:lang w:val="en-US" w:eastAsia="ru-RU"/>
        </w:rPr>
        <w:t>height</w:t>
      </w:r>
      <w:r w:rsidRPr="003C7DB9">
        <w:rPr>
          <w:rFonts w:ascii="Courier New" w:eastAsia="Times New Roman" w:hAnsi="Courier New" w:cs="Courier New"/>
          <w:noProof/>
          <w:color w:val="FFFFFF"/>
          <w:sz w:val="20"/>
          <w:szCs w:val="20"/>
          <w:lang w:val="en-US" w:eastAsia="ru-RU"/>
        </w:rPr>
        <w:t xml:space="preserve">: </w:t>
      </w:r>
      <w:r w:rsidRPr="003C7DB9">
        <w:rPr>
          <w:rFonts w:ascii="Courier New" w:eastAsia="Times New Roman" w:hAnsi="Courier New" w:cs="Courier New"/>
          <w:noProof/>
          <w:color w:val="FF628C"/>
          <w:sz w:val="20"/>
          <w:szCs w:val="20"/>
          <w:lang w:val="en-US" w:eastAsia="ru-RU"/>
        </w:rPr>
        <w:t>200</w:t>
      </w:r>
      <w:r w:rsidRPr="003C7DB9">
        <w:rPr>
          <w:rFonts w:ascii="Courier New" w:eastAsia="Times New Roman" w:hAnsi="Courier New" w:cs="Courier New"/>
          <w:b/>
          <w:bCs/>
          <w:noProof/>
          <w:color w:val="68E868"/>
          <w:sz w:val="20"/>
          <w:szCs w:val="20"/>
          <w:lang w:val="en-US" w:eastAsia="ru-RU"/>
        </w:rPr>
        <w:t>px</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E1EFFF"/>
          <w:sz w:val="20"/>
          <w:szCs w:val="20"/>
          <w:lang w:val="en-US" w:eastAsia="ru-RU"/>
        </w:rPr>
        <w:br/>
        <w:t xml:space="preserve">    </w:t>
      </w:r>
      <w:r w:rsidRPr="003C7DB9">
        <w:rPr>
          <w:rFonts w:ascii="Courier New" w:eastAsia="Times New Roman" w:hAnsi="Courier New" w:cs="Courier New"/>
          <w:noProof/>
          <w:color w:val="80FFBB"/>
          <w:sz w:val="20"/>
          <w:szCs w:val="20"/>
          <w:lang w:val="en-US" w:eastAsia="ru-RU"/>
        </w:rPr>
        <w:t>background-color</w:t>
      </w:r>
      <w:r w:rsidRPr="003C7DB9">
        <w:rPr>
          <w:rFonts w:ascii="Courier New" w:eastAsia="Times New Roman" w:hAnsi="Courier New" w:cs="Courier New"/>
          <w:noProof/>
          <w:color w:val="FFFFFF"/>
          <w:sz w:val="20"/>
          <w:szCs w:val="20"/>
          <w:lang w:val="en-US" w:eastAsia="ru-RU"/>
        </w:rPr>
        <w:t xml:space="preserve">: </w:t>
      </w:r>
      <w:r w:rsidRPr="003C7DB9">
        <w:rPr>
          <w:rFonts w:ascii="Courier New" w:eastAsia="Times New Roman" w:hAnsi="Courier New" w:cs="Courier New"/>
          <w:b/>
          <w:bCs/>
          <w:noProof/>
          <w:color w:val="68E868"/>
          <w:sz w:val="20"/>
          <w:szCs w:val="20"/>
          <w:lang w:val="en-US" w:eastAsia="ru-RU"/>
        </w:rPr>
        <w:t>darkgrey</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E1EFFF"/>
          <w:sz w:val="20"/>
          <w:szCs w:val="20"/>
          <w:lang w:val="en-US" w:eastAsia="ru-RU"/>
        </w:rPr>
        <w:br/>
        <w:t xml:space="preserve">    </w:t>
      </w:r>
      <w:r w:rsidRPr="003C7DB9">
        <w:rPr>
          <w:rFonts w:ascii="Courier New" w:eastAsia="Times New Roman" w:hAnsi="Courier New" w:cs="Courier New"/>
          <w:noProof/>
          <w:color w:val="80FFBB"/>
          <w:sz w:val="20"/>
          <w:szCs w:val="20"/>
          <w:lang w:val="en-US" w:eastAsia="ru-RU"/>
        </w:rPr>
        <w:t>border</w:t>
      </w:r>
      <w:r w:rsidRPr="003C7DB9">
        <w:rPr>
          <w:rFonts w:ascii="Courier New" w:eastAsia="Times New Roman" w:hAnsi="Courier New" w:cs="Courier New"/>
          <w:noProof/>
          <w:color w:val="FFFFFF"/>
          <w:sz w:val="20"/>
          <w:szCs w:val="20"/>
          <w:lang w:val="en-US" w:eastAsia="ru-RU"/>
        </w:rPr>
        <w:t xml:space="preserve">: </w:t>
      </w:r>
      <w:r w:rsidRPr="003C7DB9">
        <w:rPr>
          <w:rFonts w:ascii="Courier New" w:eastAsia="Times New Roman" w:hAnsi="Courier New" w:cs="Courier New"/>
          <w:noProof/>
          <w:color w:val="FF628C"/>
          <w:sz w:val="20"/>
          <w:szCs w:val="20"/>
          <w:lang w:val="en-US" w:eastAsia="ru-RU"/>
        </w:rPr>
        <w:t>2</w:t>
      </w:r>
      <w:r w:rsidRPr="003C7DB9">
        <w:rPr>
          <w:rFonts w:ascii="Courier New" w:eastAsia="Times New Roman" w:hAnsi="Courier New" w:cs="Courier New"/>
          <w:b/>
          <w:bCs/>
          <w:noProof/>
          <w:color w:val="68E868"/>
          <w:sz w:val="20"/>
          <w:szCs w:val="20"/>
          <w:lang w:val="en-US" w:eastAsia="ru-RU"/>
        </w:rPr>
        <w:t>px dotted blueviolet</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E1EFFF"/>
          <w:sz w:val="20"/>
          <w:szCs w:val="20"/>
          <w:lang w:val="en-US" w:eastAsia="ru-RU"/>
        </w:rPr>
        <w:br/>
      </w:r>
      <w:r w:rsidRPr="003C7DB9">
        <w:rPr>
          <w:rFonts w:ascii="Courier New" w:eastAsia="Times New Roman" w:hAnsi="Courier New" w:cs="Courier New"/>
          <w:noProof/>
          <w:color w:val="E1EFFF"/>
          <w:sz w:val="20"/>
          <w:szCs w:val="20"/>
          <w:lang w:val="en-US" w:eastAsia="ru-RU"/>
        </w:rPr>
        <w:lastRenderedPageBreak/>
        <w:t xml:space="preserve">    </w:t>
      </w:r>
      <w:r w:rsidRPr="003C7DB9">
        <w:rPr>
          <w:rFonts w:ascii="Courier New" w:eastAsia="Times New Roman" w:hAnsi="Courier New" w:cs="Courier New"/>
          <w:noProof/>
          <w:color w:val="80FFBB"/>
          <w:sz w:val="20"/>
          <w:szCs w:val="20"/>
          <w:lang w:val="en-US" w:eastAsia="ru-RU"/>
        </w:rPr>
        <w:t>float</w:t>
      </w:r>
      <w:r w:rsidRPr="003C7DB9">
        <w:rPr>
          <w:rFonts w:ascii="Courier New" w:eastAsia="Times New Roman" w:hAnsi="Courier New" w:cs="Courier New"/>
          <w:noProof/>
          <w:color w:val="FFFFFF"/>
          <w:sz w:val="20"/>
          <w:szCs w:val="20"/>
          <w:lang w:val="en-US" w:eastAsia="ru-RU"/>
        </w:rPr>
        <w:t xml:space="preserve">: </w:t>
      </w:r>
      <w:r w:rsidRPr="003C7DB9">
        <w:rPr>
          <w:rFonts w:ascii="Courier New" w:eastAsia="Times New Roman" w:hAnsi="Courier New" w:cs="Courier New"/>
          <w:b/>
          <w:bCs/>
          <w:noProof/>
          <w:color w:val="68E868"/>
          <w:sz w:val="20"/>
          <w:szCs w:val="20"/>
          <w:lang w:val="en-US" w:eastAsia="ru-RU"/>
        </w:rPr>
        <w:t>left</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E1EFFF"/>
          <w:sz w:val="20"/>
          <w:szCs w:val="20"/>
          <w:lang w:val="en-US" w:eastAsia="ru-RU"/>
        </w:rPr>
        <w:br/>
        <w:t xml:space="preserve">    </w:t>
      </w:r>
      <w:r w:rsidRPr="003C7DB9">
        <w:rPr>
          <w:rFonts w:ascii="Courier New" w:eastAsia="Times New Roman" w:hAnsi="Courier New" w:cs="Courier New"/>
          <w:noProof/>
          <w:color w:val="80FFBB"/>
          <w:sz w:val="20"/>
          <w:szCs w:val="20"/>
          <w:lang w:val="en-US" w:eastAsia="ru-RU"/>
        </w:rPr>
        <w:t>width</w:t>
      </w:r>
      <w:r w:rsidRPr="003C7DB9">
        <w:rPr>
          <w:rFonts w:ascii="Courier New" w:eastAsia="Times New Roman" w:hAnsi="Courier New" w:cs="Courier New"/>
          <w:noProof/>
          <w:color w:val="FFFFFF"/>
          <w:sz w:val="20"/>
          <w:szCs w:val="20"/>
          <w:lang w:val="en-US" w:eastAsia="ru-RU"/>
        </w:rPr>
        <w:t xml:space="preserve">: </w:t>
      </w:r>
      <w:r w:rsidRPr="003C7DB9">
        <w:rPr>
          <w:rFonts w:ascii="Courier New" w:eastAsia="Times New Roman" w:hAnsi="Courier New" w:cs="Courier New"/>
          <w:noProof/>
          <w:color w:val="FF628C"/>
          <w:sz w:val="20"/>
          <w:szCs w:val="20"/>
          <w:lang w:val="en-US" w:eastAsia="ru-RU"/>
        </w:rPr>
        <w:t>20</w:t>
      </w:r>
      <w:r w:rsidRPr="003C7DB9">
        <w:rPr>
          <w:rFonts w:ascii="Courier New" w:eastAsia="Times New Roman" w:hAnsi="Courier New" w:cs="Courier New"/>
          <w:noProof/>
          <w:color w:val="FF9D00"/>
          <w:sz w:val="20"/>
          <w:szCs w:val="20"/>
          <w:lang w:val="en-US" w:eastAsia="ru-RU"/>
        </w:rPr>
        <w:t>%</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E1EFFF"/>
          <w:sz w:val="20"/>
          <w:szCs w:val="20"/>
          <w:lang w:val="en-US" w:eastAsia="ru-RU"/>
        </w:rPr>
        <w:br/>
        <w:t xml:space="preserve">    </w:t>
      </w:r>
      <w:r w:rsidRPr="003C7DB9">
        <w:rPr>
          <w:rFonts w:ascii="Courier New" w:eastAsia="Times New Roman" w:hAnsi="Courier New" w:cs="Courier New"/>
          <w:noProof/>
          <w:color w:val="80FFBB"/>
          <w:sz w:val="20"/>
          <w:szCs w:val="20"/>
          <w:lang w:val="en-US" w:eastAsia="ru-RU"/>
        </w:rPr>
        <w:t>box-sizing</w:t>
      </w:r>
      <w:r w:rsidRPr="003C7DB9">
        <w:rPr>
          <w:rFonts w:ascii="Courier New" w:eastAsia="Times New Roman" w:hAnsi="Courier New" w:cs="Courier New"/>
          <w:noProof/>
          <w:color w:val="FFFFFF"/>
          <w:sz w:val="20"/>
          <w:szCs w:val="20"/>
          <w:lang w:val="en-US" w:eastAsia="ru-RU"/>
        </w:rPr>
        <w:t xml:space="preserve">: </w:t>
      </w:r>
      <w:r w:rsidRPr="003C7DB9">
        <w:rPr>
          <w:rFonts w:ascii="Courier New" w:eastAsia="Times New Roman" w:hAnsi="Courier New" w:cs="Courier New"/>
          <w:b/>
          <w:bCs/>
          <w:noProof/>
          <w:color w:val="68E868"/>
          <w:sz w:val="20"/>
          <w:szCs w:val="20"/>
          <w:lang w:val="en-US" w:eastAsia="ru-RU"/>
        </w:rPr>
        <w:t>border-box</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E1EFFF"/>
          <w:sz w:val="20"/>
          <w:szCs w:val="20"/>
          <w:lang w:val="en-US" w:eastAsia="ru-RU"/>
        </w:rPr>
        <w:br/>
        <w:t xml:space="preserve">    </w:t>
      </w:r>
      <w:r w:rsidRPr="003C7DB9">
        <w:rPr>
          <w:rFonts w:ascii="Courier New" w:eastAsia="Times New Roman" w:hAnsi="Courier New" w:cs="Courier New"/>
          <w:noProof/>
          <w:color w:val="80FFBB"/>
          <w:sz w:val="20"/>
          <w:szCs w:val="20"/>
          <w:lang w:val="en-US" w:eastAsia="ru-RU"/>
        </w:rPr>
        <w:t>-o-border-radious</w:t>
      </w:r>
      <w:r w:rsidRPr="003C7DB9">
        <w:rPr>
          <w:rFonts w:ascii="Courier New" w:eastAsia="Times New Roman" w:hAnsi="Courier New" w:cs="Courier New"/>
          <w:noProof/>
          <w:color w:val="FFFFFF"/>
          <w:sz w:val="20"/>
          <w:szCs w:val="20"/>
          <w:lang w:val="en-US" w:eastAsia="ru-RU"/>
        </w:rPr>
        <w:t xml:space="preserve">: </w:t>
      </w:r>
      <w:r w:rsidRPr="003C7DB9">
        <w:rPr>
          <w:rFonts w:ascii="Courier New" w:eastAsia="Times New Roman" w:hAnsi="Courier New" w:cs="Courier New"/>
          <w:noProof/>
          <w:color w:val="FF628C"/>
          <w:sz w:val="20"/>
          <w:szCs w:val="20"/>
          <w:lang w:val="en-US" w:eastAsia="ru-RU"/>
        </w:rPr>
        <w:t>10</w:t>
      </w:r>
      <w:r w:rsidRPr="003C7DB9">
        <w:rPr>
          <w:rFonts w:ascii="Courier New" w:eastAsia="Times New Roman" w:hAnsi="Courier New" w:cs="Courier New"/>
          <w:b/>
          <w:bCs/>
          <w:noProof/>
          <w:color w:val="68E868"/>
          <w:sz w:val="20"/>
          <w:szCs w:val="20"/>
          <w:lang w:val="en-US" w:eastAsia="ru-RU"/>
        </w:rPr>
        <w:t>px</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E1EFFF"/>
          <w:sz w:val="20"/>
          <w:szCs w:val="20"/>
          <w:lang w:val="en-US" w:eastAsia="ru-RU"/>
        </w:rPr>
        <w:br/>
        <w:t xml:space="preserve">    </w:t>
      </w:r>
      <w:r w:rsidRPr="003C7DB9">
        <w:rPr>
          <w:rFonts w:ascii="Courier New" w:eastAsia="Times New Roman" w:hAnsi="Courier New" w:cs="Courier New"/>
          <w:noProof/>
          <w:color w:val="80FFBB"/>
          <w:sz w:val="20"/>
          <w:szCs w:val="20"/>
          <w:lang w:val="en-US" w:eastAsia="ru-RU"/>
        </w:rPr>
        <w:t>border-radius</w:t>
      </w:r>
      <w:r w:rsidRPr="003C7DB9">
        <w:rPr>
          <w:rFonts w:ascii="Courier New" w:eastAsia="Times New Roman" w:hAnsi="Courier New" w:cs="Courier New"/>
          <w:noProof/>
          <w:color w:val="FFFFFF"/>
          <w:sz w:val="20"/>
          <w:szCs w:val="20"/>
          <w:lang w:val="en-US" w:eastAsia="ru-RU"/>
        </w:rPr>
        <w:t xml:space="preserve">: </w:t>
      </w:r>
      <w:r w:rsidRPr="003C7DB9">
        <w:rPr>
          <w:rFonts w:ascii="Courier New" w:eastAsia="Times New Roman" w:hAnsi="Courier New" w:cs="Courier New"/>
          <w:noProof/>
          <w:color w:val="FF628C"/>
          <w:sz w:val="20"/>
          <w:szCs w:val="20"/>
          <w:lang w:val="en-US" w:eastAsia="ru-RU"/>
        </w:rPr>
        <w:t>10</w:t>
      </w:r>
      <w:r w:rsidRPr="003C7DB9">
        <w:rPr>
          <w:rFonts w:ascii="Courier New" w:eastAsia="Times New Roman" w:hAnsi="Courier New" w:cs="Courier New"/>
          <w:b/>
          <w:bCs/>
          <w:noProof/>
          <w:color w:val="68E868"/>
          <w:sz w:val="20"/>
          <w:szCs w:val="20"/>
          <w:lang w:val="en-US" w:eastAsia="ru-RU"/>
        </w:rPr>
        <w:t>px</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E1EFFF"/>
          <w:sz w:val="20"/>
          <w:szCs w:val="20"/>
          <w:lang w:val="en-US" w:eastAsia="ru-RU"/>
        </w:rPr>
        <w:br/>
        <w:t>}</w:t>
      </w:r>
    </w:p>
    <w:p w:rsidR="00675183" w:rsidRPr="003C7DB9" w:rsidRDefault="00675183" w:rsidP="00100F43">
      <w:pPr>
        <w:rPr>
          <w:rFonts w:cstheme="minorHAnsi"/>
          <w:b/>
          <w:noProof/>
          <w:lang w:val="en-US"/>
        </w:rPr>
      </w:pPr>
      <w:r w:rsidRPr="003C7DB9">
        <w:rPr>
          <w:rFonts w:cstheme="minorHAnsi"/>
          <w:b/>
          <w:noProof/>
          <w:lang w:val="en-US"/>
        </w:rPr>
        <w:t>Вывело:</w:t>
      </w:r>
    </w:p>
    <w:p w:rsidR="00675183" w:rsidRPr="003C7DB9" w:rsidRDefault="00675183" w:rsidP="00100F43">
      <w:pPr>
        <w:rPr>
          <w:rFonts w:ascii="Arial Black" w:hAnsi="Arial Black" w:cs="Arial"/>
          <w:b/>
          <w:noProof/>
          <w:color w:val="FF0000"/>
          <w:sz w:val="36"/>
          <w:szCs w:val="36"/>
          <w:u w:val="single"/>
          <w:lang w:val="en-US"/>
        </w:rPr>
      </w:pPr>
      <w:r w:rsidRPr="003C7DB9">
        <w:rPr>
          <w:rFonts w:cstheme="minorHAnsi"/>
          <w:b/>
          <w:noProof/>
          <w:lang w:eastAsia="ru-RU"/>
        </w:rPr>
        <w:drawing>
          <wp:inline distT="0" distB="0" distL="0" distR="0" wp14:anchorId="12864349" wp14:editId="43D009E8">
            <wp:extent cx="6448425" cy="2114550"/>
            <wp:effectExtent l="0" t="0" r="9525" b="0"/>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64">
                      <a:extLst>
                        <a:ext uri="{28A0092B-C50C-407E-A947-70E740481C1C}">
                          <a14:useLocalDpi xmlns:a14="http://schemas.microsoft.com/office/drawing/2010/main" val="0"/>
                        </a:ext>
                      </a:extLst>
                    </a:blip>
                    <a:stretch>
                      <a:fillRect/>
                    </a:stretch>
                  </pic:blipFill>
                  <pic:spPr>
                    <a:xfrm>
                      <a:off x="0" y="0"/>
                      <a:ext cx="6448425" cy="2114550"/>
                    </a:xfrm>
                    <a:prstGeom prst="rect">
                      <a:avLst/>
                    </a:prstGeom>
                  </pic:spPr>
                </pic:pic>
              </a:graphicData>
            </a:graphic>
          </wp:inline>
        </w:drawing>
      </w:r>
    </w:p>
    <w:p w:rsidR="00675183" w:rsidRPr="001062D9" w:rsidRDefault="00675183" w:rsidP="00100F43">
      <w:pPr>
        <w:rPr>
          <w:rFonts w:cstheme="minorHAnsi"/>
          <w:b/>
          <w:noProof/>
          <w:color w:val="E36C0A" w:themeColor="accent6" w:themeShade="BF"/>
          <w:sz w:val="28"/>
          <w:szCs w:val="28"/>
        </w:rPr>
      </w:pPr>
      <w:r w:rsidRPr="001062D9">
        <w:rPr>
          <w:rFonts w:cstheme="minorHAnsi"/>
          <w:b/>
          <w:noProof/>
          <w:color w:val="E36C0A" w:themeColor="accent6" w:themeShade="BF"/>
          <w:sz w:val="28"/>
          <w:szCs w:val="28"/>
        </w:rPr>
        <w:t xml:space="preserve">Порядок присвоения стилей: </w:t>
      </w:r>
    </w:p>
    <w:p w:rsidR="00675183" w:rsidRPr="001062D9" w:rsidRDefault="00675183" w:rsidP="00100F43">
      <w:pPr>
        <w:rPr>
          <w:rFonts w:cstheme="minorHAnsi"/>
          <w:noProof/>
          <w:sz w:val="24"/>
          <w:szCs w:val="24"/>
        </w:rPr>
      </w:pPr>
      <w:r w:rsidRPr="001062D9">
        <w:rPr>
          <w:rFonts w:cstheme="minorHAnsi"/>
          <w:b/>
          <w:noProof/>
          <w:sz w:val="24"/>
          <w:szCs w:val="24"/>
        </w:rPr>
        <w:t xml:space="preserve">1. </w:t>
      </w:r>
      <w:r w:rsidRPr="003C7DB9">
        <w:rPr>
          <w:rFonts w:cstheme="minorHAnsi"/>
          <w:b/>
          <w:noProof/>
          <w:sz w:val="24"/>
          <w:szCs w:val="24"/>
          <w:lang w:val="en-US"/>
        </w:rPr>
        <w:t>Positioning</w:t>
      </w:r>
      <w:r w:rsidRPr="001062D9">
        <w:rPr>
          <w:rFonts w:cstheme="minorHAnsi"/>
          <w:b/>
          <w:noProof/>
          <w:sz w:val="24"/>
          <w:szCs w:val="24"/>
        </w:rPr>
        <w:t xml:space="preserve"> </w:t>
      </w:r>
      <w:r w:rsidRPr="001062D9">
        <w:rPr>
          <w:rFonts w:cstheme="minorHAnsi"/>
          <w:noProof/>
          <w:sz w:val="24"/>
          <w:szCs w:val="24"/>
        </w:rPr>
        <w:t>– первыми присваиваются стили, которые относятся к позиционированию.</w:t>
      </w:r>
    </w:p>
    <w:p w:rsidR="00EF4FF9" w:rsidRPr="001062D9" w:rsidRDefault="00675183" w:rsidP="00100F43">
      <w:pPr>
        <w:rPr>
          <w:rFonts w:cstheme="minorHAnsi"/>
          <w:noProof/>
          <w:sz w:val="24"/>
          <w:szCs w:val="24"/>
        </w:rPr>
      </w:pPr>
      <w:r w:rsidRPr="001062D9">
        <w:rPr>
          <w:rFonts w:cstheme="minorHAnsi"/>
          <w:b/>
          <w:noProof/>
          <w:sz w:val="24"/>
          <w:szCs w:val="24"/>
        </w:rPr>
        <w:t xml:space="preserve">2. </w:t>
      </w:r>
      <w:r w:rsidR="00EF4FF9" w:rsidRPr="003C7DB9">
        <w:rPr>
          <w:rFonts w:cstheme="minorHAnsi"/>
          <w:b/>
          <w:noProof/>
          <w:sz w:val="24"/>
          <w:szCs w:val="24"/>
          <w:lang w:val="en-US"/>
        </w:rPr>
        <w:t>Box</w:t>
      </w:r>
      <w:r w:rsidR="00EF4FF9" w:rsidRPr="001062D9">
        <w:rPr>
          <w:rFonts w:cstheme="minorHAnsi"/>
          <w:b/>
          <w:noProof/>
          <w:sz w:val="24"/>
          <w:szCs w:val="24"/>
        </w:rPr>
        <w:t xml:space="preserve"> </w:t>
      </w:r>
      <w:r w:rsidR="00EF4FF9" w:rsidRPr="003C7DB9">
        <w:rPr>
          <w:rFonts w:cstheme="minorHAnsi"/>
          <w:b/>
          <w:noProof/>
          <w:sz w:val="24"/>
          <w:szCs w:val="24"/>
          <w:lang w:val="en-US"/>
        </w:rPr>
        <w:t>Model</w:t>
      </w:r>
      <w:r w:rsidR="00EF4FF9" w:rsidRPr="001062D9">
        <w:rPr>
          <w:rFonts w:cstheme="minorHAnsi"/>
          <w:b/>
          <w:noProof/>
          <w:sz w:val="24"/>
          <w:szCs w:val="24"/>
        </w:rPr>
        <w:t xml:space="preserve"> &amp; </w:t>
      </w:r>
      <w:r w:rsidR="00EF4FF9" w:rsidRPr="003C7DB9">
        <w:rPr>
          <w:rFonts w:cstheme="minorHAnsi"/>
          <w:b/>
          <w:noProof/>
          <w:sz w:val="24"/>
          <w:szCs w:val="24"/>
          <w:lang w:val="en-US"/>
        </w:rPr>
        <w:t>Display</w:t>
      </w:r>
      <w:r w:rsidR="00EF4FF9" w:rsidRPr="001062D9">
        <w:rPr>
          <w:rFonts w:cstheme="minorHAnsi"/>
          <w:noProof/>
          <w:sz w:val="24"/>
          <w:szCs w:val="24"/>
        </w:rPr>
        <w:t xml:space="preserve"> – далее идут стили, которые относятся к отображению элементов и </w:t>
      </w:r>
      <w:r w:rsidR="00EF4FF9" w:rsidRPr="003C7DB9">
        <w:rPr>
          <w:rFonts w:cstheme="minorHAnsi"/>
          <w:noProof/>
          <w:sz w:val="24"/>
          <w:szCs w:val="24"/>
          <w:lang w:val="en-US"/>
        </w:rPr>
        <w:t>Box</w:t>
      </w:r>
      <w:r w:rsidR="00EF4FF9" w:rsidRPr="001062D9">
        <w:rPr>
          <w:rFonts w:cstheme="minorHAnsi"/>
          <w:noProof/>
          <w:sz w:val="24"/>
          <w:szCs w:val="24"/>
        </w:rPr>
        <w:t xml:space="preserve">-модели. Например: </w:t>
      </w:r>
      <w:r w:rsidR="00EF4FF9" w:rsidRPr="003C7DB9">
        <w:rPr>
          <w:rFonts w:cstheme="minorHAnsi"/>
          <w:noProof/>
          <w:sz w:val="24"/>
          <w:szCs w:val="24"/>
          <w:lang w:val="en-US"/>
        </w:rPr>
        <w:t>margin</w:t>
      </w:r>
      <w:r w:rsidR="00EF4FF9" w:rsidRPr="001062D9">
        <w:rPr>
          <w:rFonts w:cstheme="minorHAnsi"/>
          <w:noProof/>
          <w:sz w:val="24"/>
          <w:szCs w:val="24"/>
        </w:rPr>
        <w:t xml:space="preserve">, </w:t>
      </w:r>
      <w:r w:rsidR="00EF4FF9" w:rsidRPr="003C7DB9">
        <w:rPr>
          <w:rFonts w:cstheme="minorHAnsi"/>
          <w:noProof/>
          <w:sz w:val="24"/>
          <w:szCs w:val="24"/>
          <w:lang w:val="en-US"/>
        </w:rPr>
        <w:t>border</w:t>
      </w:r>
      <w:r w:rsidR="00EF4FF9" w:rsidRPr="001062D9">
        <w:rPr>
          <w:rFonts w:cstheme="minorHAnsi"/>
          <w:noProof/>
          <w:sz w:val="24"/>
          <w:szCs w:val="24"/>
        </w:rPr>
        <w:t xml:space="preserve">, </w:t>
      </w:r>
      <w:r w:rsidR="00EF4FF9" w:rsidRPr="003C7DB9">
        <w:rPr>
          <w:rFonts w:cstheme="minorHAnsi"/>
          <w:noProof/>
          <w:sz w:val="24"/>
          <w:szCs w:val="24"/>
          <w:lang w:val="en-US"/>
        </w:rPr>
        <w:t>padding</w:t>
      </w:r>
      <w:r w:rsidR="00EF4FF9" w:rsidRPr="001062D9">
        <w:rPr>
          <w:rFonts w:cstheme="minorHAnsi"/>
          <w:noProof/>
          <w:sz w:val="24"/>
          <w:szCs w:val="24"/>
        </w:rPr>
        <w:t>, размеры элементов и т.д.</w:t>
      </w:r>
    </w:p>
    <w:p w:rsidR="00EF4FF9" w:rsidRPr="001062D9" w:rsidRDefault="00EF4FF9" w:rsidP="00100F43">
      <w:pPr>
        <w:rPr>
          <w:rFonts w:cstheme="minorHAnsi"/>
          <w:noProof/>
          <w:sz w:val="24"/>
          <w:szCs w:val="24"/>
        </w:rPr>
      </w:pPr>
      <w:r w:rsidRPr="001062D9">
        <w:rPr>
          <w:rFonts w:cstheme="minorHAnsi"/>
          <w:b/>
          <w:noProof/>
          <w:sz w:val="24"/>
          <w:szCs w:val="24"/>
        </w:rPr>
        <w:t xml:space="preserve">3. </w:t>
      </w:r>
      <w:r w:rsidRPr="003C7DB9">
        <w:rPr>
          <w:rFonts w:cstheme="minorHAnsi"/>
          <w:b/>
          <w:noProof/>
          <w:sz w:val="24"/>
          <w:szCs w:val="24"/>
          <w:lang w:val="en-US"/>
        </w:rPr>
        <w:t>Color</w:t>
      </w:r>
      <w:r w:rsidRPr="001062D9">
        <w:rPr>
          <w:rFonts w:cstheme="minorHAnsi"/>
          <w:b/>
          <w:noProof/>
          <w:sz w:val="24"/>
          <w:szCs w:val="24"/>
        </w:rPr>
        <w:t xml:space="preserve"> </w:t>
      </w:r>
      <w:r w:rsidRPr="001062D9">
        <w:rPr>
          <w:rFonts w:cstheme="minorHAnsi"/>
          <w:noProof/>
          <w:sz w:val="24"/>
          <w:szCs w:val="24"/>
        </w:rPr>
        <w:t>– стили, связанные с цветом элементов и их заднего фона.</w:t>
      </w:r>
    </w:p>
    <w:p w:rsidR="00EF4FF9" w:rsidRPr="001062D9" w:rsidRDefault="00EF4FF9" w:rsidP="00100F43">
      <w:pPr>
        <w:rPr>
          <w:rFonts w:cstheme="minorHAnsi"/>
          <w:noProof/>
          <w:sz w:val="24"/>
          <w:szCs w:val="24"/>
        </w:rPr>
      </w:pPr>
      <w:r w:rsidRPr="001062D9">
        <w:rPr>
          <w:rFonts w:cstheme="minorHAnsi"/>
          <w:b/>
          <w:noProof/>
          <w:sz w:val="24"/>
          <w:szCs w:val="24"/>
        </w:rPr>
        <w:t xml:space="preserve">4. </w:t>
      </w:r>
      <w:r w:rsidRPr="003C7DB9">
        <w:rPr>
          <w:rFonts w:cstheme="minorHAnsi"/>
          <w:b/>
          <w:noProof/>
          <w:sz w:val="24"/>
          <w:szCs w:val="24"/>
          <w:lang w:val="en-US"/>
        </w:rPr>
        <w:t>Text</w:t>
      </w:r>
      <w:r w:rsidRPr="001062D9">
        <w:rPr>
          <w:rFonts w:cstheme="minorHAnsi"/>
          <w:b/>
          <w:noProof/>
          <w:sz w:val="24"/>
          <w:szCs w:val="24"/>
        </w:rPr>
        <w:t xml:space="preserve"> </w:t>
      </w:r>
      <w:r w:rsidRPr="001062D9">
        <w:rPr>
          <w:rFonts w:cstheme="minorHAnsi"/>
          <w:noProof/>
          <w:sz w:val="24"/>
          <w:szCs w:val="24"/>
        </w:rPr>
        <w:t>– стили, связанные с форматированией текста.</w:t>
      </w:r>
    </w:p>
    <w:p w:rsidR="00675183" w:rsidRPr="001062D9" w:rsidRDefault="00EF4FF9" w:rsidP="00100F43">
      <w:pPr>
        <w:rPr>
          <w:rFonts w:cstheme="minorHAnsi"/>
          <w:b/>
          <w:noProof/>
          <w:sz w:val="24"/>
          <w:szCs w:val="24"/>
        </w:rPr>
      </w:pPr>
      <w:r w:rsidRPr="001062D9">
        <w:rPr>
          <w:rFonts w:cstheme="minorHAnsi"/>
          <w:b/>
          <w:noProof/>
          <w:sz w:val="24"/>
          <w:szCs w:val="24"/>
        </w:rPr>
        <w:t xml:space="preserve">5. </w:t>
      </w:r>
      <w:r w:rsidRPr="003C7DB9">
        <w:rPr>
          <w:rFonts w:cstheme="minorHAnsi"/>
          <w:b/>
          <w:noProof/>
          <w:sz w:val="24"/>
          <w:szCs w:val="24"/>
          <w:lang w:val="en-US"/>
        </w:rPr>
        <w:t>Other</w:t>
      </w:r>
      <w:r w:rsidRPr="001062D9">
        <w:rPr>
          <w:rFonts w:cstheme="minorHAnsi"/>
          <w:noProof/>
          <w:sz w:val="24"/>
          <w:szCs w:val="24"/>
        </w:rPr>
        <w:t xml:space="preserve"> – все остальные стили</w:t>
      </w:r>
      <w:r w:rsidRPr="001062D9">
        <w:rPr>
          <w:rFonts w:cstheme="minorHAnsi"/>
          <w:b/>
          <w:noProof/>
          <w:sz w:val="24"/>
          <w:szCs w:val="24"/>
        </w:rPr>
        <w:t xml:space="preserve"> </w:t>
      </w:r>
      <w:r w:rsidR="00675183" w:rsidRPr="001062D9">
        <w:rPr>
          <w:rFonts w:cstheme="minorHAnsi"/>
          <w:b/>
          <w:noProof/>
          <w:sz w:val="24"/>
          <w:szCs w:val="24"/>
        </w:rPr>
        <w:t xml:space="preserve"> </w:t>
      </w:r>
    </w:p>
    <w:p w:rsidR="007279CD" w:rsidRPr="001062D9" w:rsidRDefault="007279CD" w:rsidP="00100F43">
      <w:pPr>
        <w:rPr>
          <w:rFonts w:cstheme="minorHAnsi"/>
          <w:b/>
          <w:noProof/>
          <w:sz w:val="24"/>
          <w:szCs w:val="24"/>
        </w:rPr>
      </w:pPr>
    </w:p>
    <w:p w:rsidR="007279CD" w:rsidRPr="001062D9" w:rsidRDefault="007279CD" w:rsidP="00100F43">
      <w:pPr>
        <w:rPr>
          <w:rFonts w:ascii="Arial Black" w:hAnsi="Arial Black" w:cstheme="minorHAnsi"/>
          <w:b/>
          <w:noProof/>
          <w:color w:val="FF0000"/>
          <w:sz w:val="32"/>
          <w:szCs w:val="32"/>
        </w:rPr>
      </w:pPr>
      <w:r w:rsidRPr="001062D9">
        <w:rPr>
          <w:rFonts w:ascii="Arial Black" w:hAnsi="Arial Black" w:cstheme="minorHAnsi"/>
          <w:b/>
          <w:noProof/>
          <w:color w:val="FF0000"/>
          <w:sz w:val="32"/>
          <w:szCs w:val="32"/>
        </w:rPr>
        <w:t xml:space="preserve">Выполнение лабораторной работы по </w:t>
      </w:r>
      <w:r w:rsidRPr="003C7DB9">
        <w:rPr>
          <w:rFonts w:ascii="Arial Black" w:hAnsi="Arial Black" w:cstheme="minorHAnsi"/>
          <w:b/>
          <w:noProof/>
          <w:color w:val="FF0000"/>
          <w:sz w:val="32"/>
          <w:szCs w:val="32"/>
          <w:lang w:val="en-US"/>
        </w:rPr>
        <w:t>html</w:t>
      </w:r>
      <w:r w:rsidRPr="001062D9">
        <w:rPr>
          <w:rFonts w:ascii="Arial Black" w:hAnsi="Arial Black" w:cstheme="minorHAnsi"/>
          <w:b/>
          <w:noProof/>
          <w:color w:val="FF0000"/>
          <w:sz w:val="32"/>
          <w:szCs w:val="32"/>
        </w:rPr>
        <w:t>+</w:t>
      </w:r>
      <w:r w:rsidRPr="003C7DB9">
        <w:rPr>
          <w:rFonts w:ascii="Arial Black" w:hAnsi="Arial Black" w:cstheme="minorHAnsi"/>
          <w:b/>
          <w:noProof/>
          <w:color w:val="FF0000"/>
          <w:sz w:val="32"/>
          <w:szCs w:val="32"/>
          <w:lang w:val="en-US"/>
        </w:rPr>
        <w:t>css</w:t>
      </w:r>
      <w:r w:rsidRPr="001062D9">
        <w:rPr>
          <w:rFonts w:ascii="Arial Black" w:hAnsi="Arial Black" w:cstheme="minorHAnsi"/>
          <w:b/>
          <w:noProof/>
          <w:color w:val="FF0000"/>
          <w:sz w:val="32"/>
          <w:szCs w:val="32"/>
        </w:rPr>
        <w:t>:</w:t>
      </w:r>
    </w:p>
    <w:p w:rsidR="007279CD" w:rsidRPr="001062D9" w:rsidRDefault="007279CD" w:rsidP="00100F43">
      <w:pPr>
        <w:rPr>
          <w:rFonts w:cstheme="minorHAnsi"/>
          <w:noProof/>
          <w:sz w:val="24"/>
          <w:szCs w:val="24"/>
        </w:rPr>
      </w:pPr>
      <w:r w:rsidRPr="001062D9">
        <w:rPr>
          <w:rFonts w:cstheme="minorHAnsi"/>
          <w:noProof/>
          <w:sz w:val="24"/>
          <w:szCs w:val="24"/>
        </w:rPr>
        <w:t xml:space="preserve">1. </w:t>
      </w:r>
      <w:r w:rsidRPr="003C7DB9">
        <w:rPr>
          <w:rFonts w:cstheme="minorHAnsi"/>
          <w:noProof/>
          <w:sz w:val="24"/>
          <w:szCs w:val="24"/>
          <w:lang w:val="en-US"/>
        </w:rPr>
        <w:t>C</w:t>
      </w:r>
      <w:r w:rsidRPr="001062D9">
        <w:rPr>
          <w:rFonts w:cstheme="minorHAnsi"/>
          <w:noProof/>
          <w:sz w:val="24"/>
          <w:szCs w:val="24"/>
        </w:rPr>
        <w:t xml:space="preserve">оздадим файл  </w:t>
      </w:r>
      <w:r w:rsidRPr="003C7DB9">
        <w:rPr>
          <w:rFonts w:cstheme="minorHAnsi"/>
          <w:b/>
          <w:noProof/>
          <w:sz w:val="24"/>
          <w:szCs w:val="24"/>
          <w:lang w:val="en-US"/>
        </w:rPr>
        <w:t>normalize</w:t>
      </w:r>
      <w:r w:rsidRPr="001062D9">
        <w:rPr>
          <w:rFonts w:cstheme="minorHAnsi"/>
          <w:noProof/>
          <w:sz w:val="24"/>
          <w:szCs w:val="24"/>
        </w:rPr>
        <w:t>.</w:t>
      </w:r>
      <w:r w:rsidRPr="003C7DB9">
        <w:rPr>
          <w:rFonts w:cstheme="minorHAnsi"/>
          <w:b/>
          <w:noProof/>
          <w:sz w:val="24"/>
          <w:szCs w:val="24"/>
          <w:lang w:val="en-US"/>
        </w:rPr>
        <w:t>css</w:t>
      </w:r>
      <w:r w:rsidRPr="001062D9">
        <w:rPr>
          <w:rFonts w:cstheme="minorHAnsi"/>
          <w:noProof/>
          <w:sz w:val="24"/>
          <w:szCs w:val="24"/>
        </w:rPr>
        <w:t>, который будет нужен для синхронизации стилей: разметки, отступов разных браузеров к единому. Чтобы вид у них был одинаковый на всех браузерах.</w:t>
      </w:r>
    </w:p>
    <w:p w:rsidR="00184DF9" w:rsidRPr="001062D9" w:rsidRDefault="00184DF9" w:rsidP="00100F43">
      <w:pPr>
        <w:rPr>
          <w:rFonts w:cstheme="minorHAnsi"/>
          <w:noProof/>
          <w:sz w:val="24"/>
          <w:szCs w:val="24"/>
        </w:rPr>
      </w:pPr>
      <w:r w:rsidRPr="001062D9">
        <w:rPr>
          <w:rFonts w:cstheme="minorHAnsi"/>
          <w:noProof/>
          <w:sz w:val="24"/>
          <w:szCs w:val="24"/>
        </w:rPr>
        <w:t xml:space="preserve">В нем пропишем </w:t>
      </w:r>
      <w:r w:rsidRPr="003C7DB9">
        <w:rPr>
          <w:rFonts w:cstheme="minorHAnsi"/>
          <w:noProof/>
          <w:sz w:val="24"/>
          <w:szCs w:val="24"/>
          <w:lang w:val="en-US"/>
        </w:rPr>
        <w:t>css</w:t>
      </w:r>
      <w:r w:rsidRPr="001062D9">
        <w:rPr>
          <w:rFonts w:cstheme="minorHAnsi"/>
          <w:noProof/>
          <w:sz w:val="24"/>
          <w:szCs w:val="24"/>
        </w:rPr>
        <w:t xml:space="preserve">-конструкцию, где </w:t>
      </w:r>
      <w:r w:rsidRPr="001062D9">
        <w:rPr>
          <w:rFonts w:cstheme="minorHAnsi"/>
          <w:b/>
          <w:noProof/>
          <w:sz w:val="24"/>
          <w:szCs w:val="24"/>
        </w:rPr>
        <w:t>селектору</w:t>
      </w:r>
      <w:r w:rsidRPr="001062D9">
        <w:rPr>
          <w:rFonts w:cstheme="minorHAnsi"/>
          <w:noProof/>
          <w:sz w:val="24"/>
          <w:szCs w:val="24"/>
        </w:rPr>
        <w:t xml:space="preserve"> </w:t>
      </w:r>
      <w:r w:rsidRPr="003C7DB9">
        <w:rPr>
          <w:rFonts w:cstheme="minorHAnsi"/>
          <w:noProof/>
          <w:sz w:val="24"/>
          <w:szCs w:val="24"/>
          <w:lang w:val="en-US"/>
        </w:rPr>
        <w:t>html</w:t>
      </w:r>
      <w:r w:rsidRPr="001062D9">
        <w:rPr>
          <w:rFonts w:cstheme="minorHAnsi"/>
          <w:noProof/>
          <w:sz w:val="24"/>
          <w:szCs w:val="24"/>
        </w:rPr>
        <w:t xml:space="preserve"> зададим </w:t>
      </w:r>
      <w:r w:rsidRPr="001062D9">
        <w:rPr>
          <w:rFonts w:cstheme="minorHAnsi"/>
          <w:b/>
          <w:noProof/>
          <w:sz w:val="24"/>
          <w:szCs w:val="24"/>
        </w:rPr>
        <w:t>свойство</w:t>
      </w:r>
      <w:r w:rsidRPr="001062D9">
        <w:rPr>
          <w:rFonts w:cstheme="minorHAnsi"/>
          <w:noProof/>
          <w:sz w:val="24"/>
          <w:szCs w:val="24"/>
        </w:rPr>
        <w:t xml:space="preserve"> синхронизации стилей браузеров по умолчанию к единому. Для этого укажем браузерам нужное </w:t>
      </w:r>
      <w:r w:rsidRPr="001062D9">
        <w:rPr>
          <w:rFonts w:cstheme="minorHAnsi"/>
          <w:b/>
          <w:noProof/>
          <w:sz w:val="24"/>
          <w:szCs w:val="24"/>
        </w:rPr>
        <w:t>значение</w:t>
      </w:r>
      <w:r w:rsidRPr="001062D9">
        <w:rPr>
          <w:rFonts w:cstheme="minorHAnsi"/>
          <w:noProof/>
          <w:sz w:val="24"/>
          <w:szCs w:val="24"/>
        </w:rPr>
        <w:t xml:space="preserve"> с помощью вендорных префиксов.</w:t>
      </w:r>
    </w:p>
    <w:p w:rsidR="00151816" w:rsidRPr="003C7DB9" w:rsidRDefault="00151816" w:rsidP="00151816">
      <w:pPr>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FFFFFF"/>
          <w:sz w:val="20"/>
          <w:szCs w:val="20"/>
          <w:lang w:val="en-US" w:eastAsia="ru-RU"/>
        </w:rPr>
      </w:pPr>
      <w:r w:rsidRPr="003C7DB9">
        <w:rPr>
          <w:rFonts w:ascii="Courier New" w:eastAsia="Times New Roman" w:hAnsi="Courier New" w:cs="Courier New"/>
          <w:noProof/>
          <w:color w:val="FFDD00"/>
          <w:sz w:val="20"/>
          <w:szCs w:val="20"/>
          <w:lang w:val="en-US" w:eastAsia="ru-RU"/>
        </w:rPr>
        <w:t>html</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E1EFFF"/>
          <w:sz w:val="20"/>
          <w:szCs w:val="20"/>
          <w:lang w:val="en-US" w:eastAsia="ru-RU"/>
        </w:rPr>
        <w:br/>
        <w:t xml:space="preserve">    </w:t>
      </w:r>
      <w:r w:rsidRPr="003C7DB9">
        <w:rPr>
          <w:rFonts w:ascii="Courier New" w:eastAsia="Times New Roman" w:hAnsi="Courier New" w:cs="Courier New"/>
          <w:noProof/>
          <w:color w:val="80FFBB"/>
          <w:sz w:val="20"/>
          <w:szCs w:val="20"/>
          <w:lang w:val="en-US" w:eastAsia="ru-RU"/>
        </w:rPr>
        <w:t>font-family</w:t>
      </w:r>
      <w:r w:rsidRPr="003C7DB9">
        <w:rPr>
          <w:rFonts w:ascii="Courier New" w:eastAsia="Times New Roman" w:hAnsi="Courier New" w:cs="Courier New"/>
          <w:noProof/>
          <w:color w:val="FFFFFF"/>
          <w:sz w:val="20"/>
          <w:szCs w:val="20"/>
          <w:lang w:val="en-US" w:eastAsia="ru-RU"/>
        </w:rPr>
        <w:t xml:space="preserve">: </w:t>
      </w:r>
      <w:r w:rsidRPr="003C7DB9">
        <w:rPr>
          <w:rFonts w:ascii="Courier New" w:eastAsia="Times New Roman" w:hAnsi="Courier New" w:cs="Courier New"/>
          <w:b/>
          <w:bCs/>
          <w:noProof/>
          <w:color w:val="68E868"/>
          <w:sz w:val="20"/>
          <w:szCs w:val="20"/>
          <w:lang w:val="en-US" w:eastAsia="ru-RU"/>
        </w:rPr>
        <w:t>sans-serif</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E1EFFF"/>
          <w:sz w:val="20"/>
          <w:szCs w:val="20"/>
          <w:lang w:val="en-US" w:eastAsia="ru-RU"/>
        </w:rPr>
        <w:br/>
        <w:t xml:space="preserve">    </w:t>
      </w:r>
      <w:r w:rsidRPr="003C7DB9">
        <w:rPr>
          <w:rFonts w:ascii="Courier New" w:eastAsia="Times New Roman" w:hAnsi="Courier New" w:cs="Courier New"/>
          <w:noProof/>
          <w:color w:val="80FFBB"/>
          <w:sz w:val="20"/>
          <w:szCs w:val="20"/>
          <w:lang w:val="en-US" w:eastAsia="ru-RU"/>
        </w:rPr>
        <w:t>-ms-text-size-adjust</w:t>
      </w:r>
      <w:r w:rsidRPr="003C7DB9">
        <w:rPr>
          <w:rFonts w:ascii="Courier New" w:eastAsia="Times New Roman" w:hAnsi="Courier New" w:cs="Courier New"/>
          <w:noProof/>
          <w:color w:val="FFFFFF"/>
          <w:sz w:val="20"/>
          <w:szCs w:val="20"/>
          <w:lang w:val="en-US" w:eastAsia="ru-RU"/>
        </w:rPr>
        <w:t xml:space="preserve">: </w:t>
      </w:r>
      <w:r w:rsidRPr="003C7DB9">
        <w:rPr>
          <w:rFonts w:ascii="Courier New" w:eastAsia="Times New Roman" w:hAnsi="Courier New" w:cs="Courier New"/>
          <w:noProof/>
          <w:color w:val="FF628C"/>
          <w:sz w:val="20"/>
          <w:szCs w:val="20"/>
          <w:lang w:val="en-US" w:eastAsia="ru-RU"/>
        </w:rPr>
        <w:t>100</w:t>
      </w:r>
      <w:r w:rsidRPr="003C7DB9">
        <w:rPr>
          <w:rFonts w:ascii="Courier New" w:eastAsia="Times New Roman" w:hAnsi="Courier New" w:cs="Courier New"/>
          <w:noProof/>
          <w:color w:val="FF9D00"/>
          <w:sz w:val="20"/>
          <w:szCs w:val="20"/>
          <w:lang w:val="en-US" w:eastAsia="ru-RU"/>
        </w:rPr>
        <w:t>%</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E1EFFF"/>
          <w:sz w:val="20"/>
          <w:szCs w:val="20"/>
          <w:lang w:val="en-US" w:eastAsia="ru-RU"/>
        </w:rPr>
        <w:br/>
        <w:t xml:space="preserve">    </w:t>
      </w:r>
      <w:r w:rsidRPr="003C7DB9">
        <w:rPr>
          <w:rFonts w:ascii="Courier New" w:eastAsia="Times New Roman" w:hAnsi="Courier New" w:cs="Courier New"/>
          <w:noProof/>
          <w:color w:val="80FFBB"/>
          <w:sz w:val="20"/>
          <w:szCs w:val="20"/>
          <w:lang w:val="en-US" w:eastAsia="ru-RU"/>
        </w:rPr>
        <w:t>-webkit-text-size-adjust</w:t>
      </w:r>
      <w:r w:rsidRPr="003C7DB9">
        <w:rPr>
          <w:rFonts w:ascii="Courier New" w:eastAsia="Times New Roman" w:hAnsi="Courier New" w:cs="Courier New"/>
          <w:noProof/>
          <w:color w:val="FFFFFF"/>
          <w:sz w:val="20"/>
          <w:szCs w:val="20"/>
          <w:lang w:val="en-US" w:eastAsia="ru-RU"/>
        </w:rPr>
        <w:t xml:space="preserve">: </w:t>
      </w:r>
      <w:r w:rsidRPr="003C7DB9">
        <w:rPr>
          <w:rFonts w:ascii="Courier New" w:eastAsia="Times New Roman" w:hAnsi="Courier New" w:cs="Courier New"/>
          <w:noProof/>
          <w:color w:val="FF628C"/>
          <w:sz w:val="20"/>
          <w:szCs w:val="20"/>
          <w:lang w:val="en-US" w:eastAsia="ru-RU"/>
        </w:rPr>
        <w:t>100</w:t>
      </w:r>
      <w:r w:rsidRPr="003C7DB9">
        <w:rPr>
          <w:rFonts w:ascii="Courier New" w:eastAsia="Times New Roman" w:hAnsi="Courier New" w:cs="Courier New"/>
          <w:noProof/>
          <w:color w:val="FF9D00"/>
          <w:sz w:val="20"/>
          <w:szCs w:val="20"/>
          <w:lang w:val="en-US" w:eastAsia="ru-RU"/>
        </w:rPr>
        <w:t>%</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E1EFFF"/>
          <w:sz w:val="20"/>
          <w:szCs w:val="20"/>
          <w:lang w:val="en-US" w:eastAsia="ru-RU"/>
        </w:rPr>
        <w:br/>
        <w:t>}</w:t>
      </w:r>
      <w:r w:rsidRPr="003C7DB9">
        <w:rPr>
          <w:rFonts w:ascii="Courier New" w:eastAsia="Times New Roman" w:hAnsi="Courier New" w:cs="Courier New"/>
          <w:noProof/>
          <w:color w:val="E1EFFF"/>
          <w:sz w:val="20"/>
          <w:szCs w:val="20"/>
          <w:lang w:val="en-US" w:eastAsia="ru-RU"/>
        </w:rPr>
        <w:br/>
      </w:r>
      <w:r w:rsidRPr="003C7DB9">
        <w:rPr>
          <w:rFonts w:ascii="Courier New" w:eastAsia="Times New Roman" w:hAnsi="Courier New" w:cs="Courier New"/>
          <w:noProof/>
          <w:color w:val="E1EFFF"/>
          <w:sz w:val="20"/>
          <w:szCs w:val="20"/>
          <w:lang w:val="en-US" w:eastAsia="ru-RU"/>
        </w:rPr>
        <w:br/>
      </w:r>
      <w:r w:rsidRPr="003C7DB9">
        <w:rPr>
          <w:rFonts w:ascii="Courier New" w:eastAsia="Times New Roman" w:hAnsi="Courier New" w:cs="Courier New"/>
          <w:noProof/>
          <w:color w:val="FFDD00"/>
          <w:sz w:val="20"/>
          <w:szCs w:val="20"/>
          <w:lang w:val="en-US" w:eastAsia="ru-RU"/>
        </w:rPr>
        <w:t>body</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E1EFFF"/>
          <w:sz w:val="20"/>
          <w:szCs w:val="20"/>
          <w:lang w:val="en-US" w:eastAsia="ru-RU"/>
        </w:rPr>
        <w:br/>
        <w:t xml:space="preserve">    </w:t>
      </w:r>
      <w:r w:rsidRPr="003C7DB9">
        <w:rPr>
          <w:rFonts w:ascii="Courier New" w:eastAsia="Times New Roman" w:hAnsi="Courier New" w:cs="Courier New"/>
          <w:noProof/>
          <w:color w:val="80FFBB"/>
          <w:sz w:val="20"/>
          <w:szCs w:val="20"/>
          <w:lang w:val="en-US" w:eastAsia="ru-RU"/>
        </w:rPr>
        <w:t>margin</w:t>
      </w:r>
      <w:r w:rsidRPr="003C7DB9">
        <w:rPr>
          <w:rFonts w:ascii="Courier New" w:eastAsia="Times New Roman" w:hAnsi="Courier New" w:cs="Courier New"/>
          <w:noProof/>
          <w:color w:val="FFFFFF"/>
          <w:sz w:val="20"/>
          <w:szCs w:val="20"/>
          <w:lang w:val="en-US" w:eastAsia="ru-RU"/>
        </w:rPr>
        <w:t xml:space="preserve">: </w:t>
      </w:r>
      <w:r w:rsidRPr="003C7DB9">
        <w:rPr>
          <w:rFonts w:ascii="Courier New" w:eastAsia="Times New Roman" w:hAnsi="Courier New" w:cs="Courier New"/>
          <w:noProof/>
          <w:color w:val="FF628C"/>
          <w:sz w:val="20"/>
          <w:szCs w:val="20"/>
          <w:lang w:val="en-US" w:eastAsia="ru-RU"/>
        </w:rPr>
        <w:t>0</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E1EFFF"/>
          <w:sz w:val="20"/>
          <w:szCs w:val="20"/>
          <w:lang w:val="en-US" w:eastAsia="ru-RU"/>
        </w:rPr>
        <w:br/>
        <w:t>}</w:t>
      </w:r>
      <w:r w:rsidRPr="003C7DB9">
        <w:rPr>
          <w:rFonts w:ascii="Courier New" w:eastAsia="Times New Roman" w:hAnsi="Courier New" w:cs="Courier New"/>
          <w:noProof/>
          <w:color w:val="E1EFFF"/>
          <w:sz w:val="20"/>
          <w:szCs w:val="20"/>
          <w:lang w:val="en-US" w:eastAsia="ru-RU"/>
        </w:rPr>
        <w:br/>
      </w:r>
      <w:r w:rsidRPr="003C7DB9">
        <w:rPr>
          <w:rFonts w:ascii="Courier New" w:eastAsia="Times New Roman" w:hAnsi="Courier New" w:cs="Courier New"/>
          <w:noProof/>
          <w:color w:val="E1EFFF"/>
          <w:sz w:val="20"/>
          <w:szCs w:val="20"/>
          <w:lang w:val="en-US" w:eastAsia="ru-RU"/>
        </w:rPr>
        <w:br/>
      </w:r>
      <w:r w:rsidRPr="003C7DB9">
        <w:rPr>
          <w:rFonts w:ascii="Courier New" w:eastAsia="Times New Roman" w:hAnsi="Courier New" w:cs="Courier New"/>
          <w:noProof/>
          <w:color w:val="FFDD00"/>
          <w:sz w:val="20"/>
          <w:szCs w:val="20"/>
          <w:lang w:val="en-US" w:eastAsia="ru-RU"/>
        </w:rPr>
        <w:t>article</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E1EFFF"/>
          <w:sz w:val="20"/>
          <w:szCs w:val="20"/>
          <w:lang w:val="en-US" w:eastAsia="ru-RU"/>
        </w:rPr>
        <w:br/>
      </w:r>
      <w:r w:rsidRPr="003C7DB9">
        <w:rPr>
          <w:rFonts w:ascii="Courier New" w:eastAsia="Times New Roman" w:hAnsi="Courier New" w:cs="Courier New"/>
          <w:noProof/>
          <w:color w:val="FFDD00"/>
          <w:sz w:val="20"/>
          <w:szCs w:val="20"/>
          <w:lang w:val="en-US" w:eastAsia="ru-RU"/>
        </w:rPr>
        <w:t>aside</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E1EFFF"/>
          <w:sz w:val="20"/>
          <w:szCs w:val="20"/>
          <w:lang w:val="en-US" w:eastAsia="ru-RU"/>
        </w:rPr>
        <w:br/>
      </w:r>
      <w:r w:rsidRPr="003C7DB9">
        <w:rPr>
          <w:rFonts w:ascii="Courier New" w:eastAsia="Times New Roman" w:hAnsi="Courier New" w:cs="Courier New"/>
          <w:noProof/>
          <w:color w:val="FFDD00"/>
          <w:sz w:val="20"/>
          <w:szCs w:val="20"/>
          <w:lang w:val="en-US" w:eastAsia="ru-RU"/>
        </w:rPr>
        <w:lastRenderedPageBreak/>
        <w:t>details</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E1EFFF"/>
          <w:sz w:val="20"/>
          <w:szCs w:val="20"/>
          <w:lang w:val="en-US" w:eastAsia="ru-RU"/>
        </w:rPr>
        <w:br/>
      </w:r>
      <w:r w:rsidRPr="003C7DB9">
        <w:rPr>
          <w:rFonts w:ascii="Courier New" w:eastAsia="Times New Roman" w:hAnsi="Courier New" w:cs="Courier New"/>
          <w:noProof/>
          <w:color w:val="FFDD00"/>
          <w:sz w:val="20"/>
          <w:szCs w:val="20"/>
          <w:lang w:val="en-US" w:eastAsia="ru-RU"/>
        </w:rPr>
        <w:t>figcaption</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E1EFFF"/>
          <w:sz w:val="20"/>
          <w:szCs w:val="20"/>
          <w:lang w:val="en-US" w:eastAsia="ru-RU"/>
        </w:rPr>
        <w:br/>
      </w:r>
      <w:r w:rsidRPr="003C7DB9">
        <w:rPr>
          <w:rFonts w:ascii="Courier New" w:eastAsia="Times New Roman" w:hAnsi="Courier New" w:cs="Courier New"/>
          <w:noProof/>
          <w:color w:val="FFDD00"/>
          <w:sz w:val="20"/>
          <w:szCs w:val="20"/>
          <w:lang w:val="en-US" w:eastAsia="ru-RU"/>
        </w:rPr>
        <w:t>figure</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E1EFFF"/>
          <w:sz w:val="20"/>
          <w:szCs w:val="20"/>
          <w:lang w:val="en-US" w:eastAsia="ru-RU"/>
        </w:rPr>
        <w:br/>
      </w:r>
      <w:r w:rsidRPr="003C7DB9">
        <w:rPr>
          <w:rFonts w:ascii="Courier New" w:eastAsia="Times New Roman" w:hAnsi="Courier New" w:cs="Courier New"/>
          <w:noProof/>
          <w:color w:val="FFDD00"/>
          <w:sz w:val="20"/>
          <w:szCs w:val="20"/>
          <w:lang w:val="en-US" w:eastAsia="ru-RU"/>
        </w:rPr>
        <w:t>footer</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E1EFFF"/>
          <w:sz w:val="20"/>
          <w:szCs w:val="20"/>
          <w:lang w:val="en-US" w:eastAsia="ru-RU"/>
        </w:rPr>
        <w:br/>
      </w:r>
      <w:r w:rsidRPr="003C7DB9">
        <w:rPr>
          <w:rFonts w:ascii="Courier New" w:eastAsia="Times New Roman" w:hAnsi="Courier New" w:cs="Courier New"/>
          <w:noProof/>
          <w:color w:val="FFDD00"/>
          <w:sz w:val="20"/>
          <w:szCs w:val="20"/>
          <w:lang w:val="en-US" w:eastAsia="ru-RU"/>
        </w:rPr>
        <w:t>header</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E1EFFF"/>
          <w:sz w:val="20"/>
          <w:szCs w:val="20"/>
          <w:lang w:val="en-US" w:eastAsia="ru-RU"/>
        </w:rPr>
        <w:br/>
      </w:r>
      <w:r w:rsidRPr="003C7DB9">
        <w:rPr>
          <w:rFonts w:ascii="Courier New" w:eastAsia="Times New Roman" w:hAnsi="Courier New" w:cs="Courier New"/>
          <w:noProof/>
          <w:color w:val="FFDD00"/>
          <w:sz w:val="20"/>
          <w:szCs w:val="20"/>
          <w:lang w:val="en-US" w:eastAsia="ru-RU"/>
        </w:rPr>
        <w:t>hgroup</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E1EFFF"/>
          <w:sz w:val="20"/>
          <w:szCs w:val="20"/>
          <w:lang w:val="en-US" w:eastAsia="ru-RU"/>
        </w:rPr>
        <w:br/>
      </w:r>
      <w:r w:rsidRPr="003C7DB9">
        <w:rPr>
          <w:rFonts w:ascii="Courier New" w:eastAsia="Times New Roman" w:hAnsi="Courier New" w:cs="Courier New"/>
          <w:noProof/>
          <w:color w:val="FFDD00"/>
          <w:sz w:val="20"/>
          <w:szCs w:val="20"/>
          <w:lang w:val="en-US" w:eastAsia="ru-RU"/>
        </w:rPr>
        <w:t>main</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E1EFFF"/>
          <w:sz w:val="20"/>
          <w:szCs w:val="20"/>
          <w:lang w:val="en-US" w:eastAsia="ru-RU"/>
        </w:rPr>
        <w:br/>
      </w:r>
      <w:r w:rsidRPr="003C7DB9">
        <w:rPr>
          <w:rFonts w:ascii="Courier New" w:eastAsia="Times New Roman" w:hAnsi="Courier New" w:cs="Courier New"/>
          <w:noProof/>
          <w:color w:val="FFDD00"/>
          <w:sz w:val="20"/>
          <w:szCs w:val="20"/>
          <w:lang w:val="en-US" w:eastAsia="ru-RU"/>
        </w:rPr>
        <w:t>menu</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E1EFFF"/>
          <w:sz w:val="20"/>
          <w:szCs w:val="20"/>
          <w:lang w:val="en-US" w:eastAsia="ru-RU"/>
        </w:rPr>
        <w:br/>
      </w:r>
      <w:r w:rsidRPr="003C7DB9">
        <w:rPr>
          <w:rFonts w:ascii="Courier New" w:eastAsia="Times New Roman" w:hAnsi="Courier New" w:cs="Courier New"/>
          <w:noProof/>
          <w:color w:val="FFDD00"/>
          <w:sz w:val="20"/>
          <w:szCs w:val="20"/>
          <w:lang w:val="en-US" w:eastAsia="ru-RU"/>
        </w:rPr>
        <w:t>nav</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E1EFFF"/>
          <w:sz w:val="20"/>
          <w:szCs w:val="20"/>
          <w:lang w:val="en-US" w:eastAsia="ru-RU"/>
        </w:rPr>
        <w:br/>
      </w:r>
      <w:r w:rsidRPr="003C7DB9">
        <w:rPr>
          <w:rFonts w:ascii="Courier New" w:eastAsia="Times New Roman" w:hAnsi="Courier New" w:cs="Courier New"/>
          <w:noProof/>
          <w:color w:val="FFDD00"/>
          <w:sz w:val="20"/>
          <w:szCs w:val="20"/>
          <w:lang w:val="en-US" w:eastAsia="ru-RU"/>
        </w:rPr>
        <w:t>section</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E1EFFF"/>
          <w:sz w:val="20"/>
          <w:szCs w:val="20"/>
          <w:lang w:val="en-US" w:eastAsia="ru-RU"/>
        </w:rPr>
        <w:br/>
      </w:r>
      <w:r w:rsidRPr="003C7DB9">
        <w:rPr>
          <w:rFonts w:ascii="Courier New" w:eastAsia="Times New Roman" w:hAnsi="Courier New" w:cs="Courier New"/>
          <w:noProof/>
          <w:color w:val="FFDD00"/>
          <w:sz w:val="20"/>
          <w:szCs w:val="20"/>
          <w:lang w:val="en-US" w:eastAsia="ru-RU"/>
        </w:rPr>
        <w:t>summary</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E1EFFF"/>
          <w:sz w:val="20"/>
          <w:szCs w:val="20"/>
          <w:lang w:val="en-US" w:eastAsia="ru-RU"/>
        </w:rPr>
        <w:br/>
        <w:t xml:space="preserve">    </w:t>
      </w:r>
      <w:r w:rsidRPr="003C7DB9">
        <w:rPr>
          <w:rFonts w:ascii="Courier New" w:eastAsia="Times New Roman" w:hAnsi="Courier New" w:cs="Courier New"/>
          <w:noProof/>
          <w:color w:val="80FFBB"/>
          <w:sz w:val="20"/>
          <w:szCs w:val="20"/>
          <w:lang w:val="en-US" w:eastAsia="ru-RU"/>
        </w:rPr>
        <w:t>display</w:t>
      </w:r>
      <w:r w:rsidRPr="003C7DB9">
        <w:rPr>
          <w:rFonts w:ascii="Courier New" w:eastAsia="Times New Roman" w:hAnsi="Courier New" w:cs="Courier New"/>
          <w:noProof/>
          <w:color w:val="FFFFFF"/>
          <w:sz w:val="20"/>
          <w:szCs w:val="20"/>
          <w:lang w:val="en-US" w:eastAsia="ru-RU"/>
        </w:rPr>
        <w:t xml:space="preserve">: </w:t>
      </w:r>
      <w:r w:rsidRPr="003C7DB9">
        <w:rPr>
          <w:rFonts w:ascii="Courier New" w:eastAsia="Times New Roman" w:hAnsi="Courier New" w:cs="Courier New"/>
          <w:b/>
          <w:bCs/>
          <w:noProof/>
          <w:color w:val="68E868"/>
          <w:sz w:val="20"/>
          <w:szCs w:val="20"/>
          <w:lang w:val="en-US" w:eastAsia="ru-RU"/>
        </w:rPr>
        <w:t>block</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E1EFFF"/>
          <w:sz w:val="20"/>
          <w:szCs w:val="20"/>
          <w:lang w:val="en-US" w:eastAsia="ru-RU"/>
        </w:rPr>
        <w:br/>
        <w:t>}</w:t>
      </w:r>
    </w:p>
    <w:p w:rsidR="00151816" w:rsidRPr="001062D9" w:rsidRDefault="00151816" w:rsidP="00100F43">
      <w:pPr>
        <w:rPr>
          <w:rFonts w:cstheme="minorHAnsi"/>
          <w:noProof/>
          <w:sz w:val="24"/>
          <w:szCs w:val="24"/>
        </w:rPr>
      </w:pPr>
      <w:r w:rsidRPr="001062D9">
        <w:rPr>
          <w:rFonts w:cstheme="minorHAnsi"/>
          <w:noProof/>
          <w:sz w:val="24"/>
          <w:szCs w:val="24"/>
        </w:rPr>
        <w:t xml:space="preserve">Если </w:t>
      </w:r>
      <w:r w:rsidRPr="003C7DB9">
        <w:rPr>
          <w:rFonts w:cstheme="minorHAnsi"/>
          <w:noProof/>
          <w:sz w:val="24"/>
          <w:szCs w:val="24"/>
          <w:lang w:val="en-US"/>
        </w:rPr>
        <w:t>IDE</w:t>
      </w:r>
      <w:r w:rsidRPr="001062D9">
        <w:rPr>
          <w:rFonts w:cstheme="minorHAnsi"/>
          <w:noProof/>
          <w:sz w:val="24"/>
          <w:szCs w:val="24"/>
        </w:rPr>
        <w:t xml:space="preserve"> будет в</w:t>
      </w:r>
      <w:r w:rsidR="00DB0734" w:rsidRPr="001062D9">
        <w:rPr>
          <w:rFonts w:cstheme="minorHAnsi"/>
          <w:noProof/>
          <w:sz w:val="24"/>
          <w:szCs w:val="24"/>
        </w:rPr>
        <w:t>ы</w:t>
      </w:r>
      <w:r w:rsidRPr="001062D9">
        <w:rPr>
          <w:rFonts w:cstheme="minorHAnsi"/>
          <w:noProof/>
          <w:sz w:val="24"/>
          <w:szCs w:val="24"/>
        </w:rPr>
        <w:t xml:space="preserve">делываться и не захочет создавать </w:t>
      </w:r>
      <w:r w:rsidRPr="001062D9">
        <w:rPr>
          <w:rFonts w:cstheme="minorHAnsi"/>
          <w:b/>
          <w:noProof/>
          <w:sz w:val="24"/>
          <w:szCs w:val="24"/>
        </w:rPr>
        <w:t xml:space="preserve">этот файл в формате </w:t>
      </w:r>
      <w:r w:rsidRPr="003C7DB9">
        <w:rPr>
          <w:rFonts w:cstheme="minorHAnsi"/>
          <w:b/>
          <w:noProof/>
          <w:sz w:val="24"/>
          <w:szCs w:val="24"/>
          <w:lang w:val="en-US"/>
        </w:rPr>
        <w:t>css</w:t>
      </w:r>
      <w:r w:rsidRPr="001062D9">
        <w:rPr>
          <w:rFonts w:cstheme="minorHAnsi"/>
          <w:noProof/>
          <w:sz w:val="24"/>
          <w:szCs w:val="24"/>
        </w:rPr>
        <w:t xml:space="preserve">, то нужно </w:t>
      </w:r>
      <w:r w:rsidRPr="001062D9">
        <w:rPr>
          <w:rFonts w:cstheme="minorHAnsi"/>
          <w:b/>
          <w:noProof/>
          <w:sz w:val="24"/>
          <w:szCs w:val="24"/>
        </w:rPr>
        <w:t>переименовать</w:t>
      </w:r>
      <w:r w:rsidRPr="001062D9">
        <w:rPr>
          <w:rFonts w:cstheme="minorHAnsi"/>
          <w:noProof/>
          <w:sz w:val="24"/>
          <w:szCs w:val="24"/>
        </w:rPr>
        <w:t xml:space="preserve"> его </w:t>
      </w:r>
      <w:r w:rsidRPr="001062D9">
        <w:rPr>
          <w:rFonts w:cstheme="minorHAnsi"/>
          <w:b/>
          <w:noProof/>
          <w:sz w:val="24"/>
          <w:szCs w:val="24"/>
        </w:rPr>
        <w:t xml:space="preserve">в </w:t>
      </w:r>
      <w:r w:rsidRPr="003C7DB9">
        <w:rPr>
          <w:rFonts w:cstheme="minorHAnsi"/>
          <w:b/>
          <w:noProof/>
          <w:sz w:val="24"/>
          <w:szCs w:val="24"/>
          <w:lang w:val="en-US"/>
        </w:rPr>
        <w:t>normalize</w:t>
      </w:r>
      <w:r w:rsidRPr="001062D9">
        <w:rPr>
          <w:rFonts w:cstheme="minorHAnsi"/>
          <w:b/>
          <w:noProof/>
          <w:sz w:val="24"/>
          <w:szCs w:val="24"/>
        </w:rPr>
        <w:t>1.</w:t>
      </w:r>
      <w:r w:rsidRPr="003C7DB9">
        <w:rPr>
          <w:rFonts w:cstheme="minorHAnsi"/>
          <w:b/>
          <w:noProof/>
          <w:sz w:val="24"/>
          <w:szCs w:val="24"/>
          <w:lang w:val="en-US"/>
        </w:rPr>
        <w:t>css</w:t>
      </w:r>
    </w:p>
    <w:p w:rsidR="007279CD" w:rsidRPr="001062D9" w:rsidRDefault="007279CD" w:rsidP="00100F43">
      <w:pPr>
        <w:rPr>
          <w:rFonts w:cstheme="minorHAnsi"/>
          <w:noProof/>
          <w:sz w:val="24"/>
          <w:szCs w:val="24"/>
        </w:rPr>
      </w:pPr>
      <w:r w:rsidRPr="001062D9">
        <w:rPr>
          <w:rFonts w:cstheme="minorHAnsi"/>
          <w:noProof/>
          <w:sz w:val="24"/>
          <w:szCs w:val="24"/>
        </w:rPr>
        <w:t>2. Поэтому</w:t>
      </w:r>
      <w:r w:rsidR="00AB6B05" w:rsidRPr="001062D9">
        <w:rPr>
          <w:rFonts w:cstheme="minorHAnsi"/>
          <w:noProof/>
          <w:sz w:val="24"/>
          <w:szCs w:val="24"/>
        </w:rPr>
        <w:t xml:space="preserve"> к </w:t>
      </w:r>
      <w:r w:rsidR="00AB6B05" w:rsidRPr="003C7DB9">
        <w:rPr>
          <w:rFonts w:cstheme="minorHAnsi"/>
          <w:noProof/>
          <w:sz w:val="24"/>
          <w:szCs w:val="24"/>
          <w:lang w:val="en-US"/>
        </w:rPr>
        <w:t>html</w:t>
      </w:r>
      <w:r w:rsidR="00AB6B05" w:rsidRPr="001062D9">
        <w:rPr>
          <w:rFonts w:cstheme="minorHAnsi"/>
          <w:noProof/>
          <w:sz w:val="24"/>
          <w:szCs w:val="24"/>
        </w:rPr>
        <w:t>-файлу</w:t>
      </w:r>
      <w:r w:rsidRPr="001062D9">
        <w:rPr>
          <w:rFonts w:cstheme="minorHAnsi"/>
          <w:noProof/>
          <w:sz w:val="24"/>
          <w:szCs w:val="24"/>
        </w:rPr>
        <w:t xml:space="preserve"> первым подключаем файл </w:t>
      </w:r>
      <w:r w:rsidRPr="003C7DB9">
        <w:rPr>
          <w:rFonts w:cstheme="minorHAnsi"/>
          <w:noProof/>
          <w:sz w:val="24"/>
          <w:szCs w:val="24"/>
          <w:lang w:val="en-US"/>
        </w:rPr>
        <w:t>normalize</w:t>
      </w:r>
      <w:r w:rsidRPr="001062D9">
        <w:rPr>
          <w:rFonts w:cstheme="minorHAnsi"/>
          <w:noProof/>
          <w:sz w:val="24"/>
          <w:szCs w:val="24"/>
        </w:rPr>
        <w:t>.</w:t>
      </w:r>
      <w:r w:rsidRPr="003C7DB9">
        <w:rPr>
          <w:rFonts w:cstheme="minorHAnsi"/>
          <w:noProof/>
          <w:sz w:val="24"/>
          <w:szCs w:val="24"/>
          <w:lang w:val="en-US"/>
        </w:rPr>
        <w:t>css</w:t>
      </w:r>
      <w:r w:rsidR="007C71E1" w:rsidRPr="001062D9">
        <w:rPr>
          <w:rFonts w:cstheme="minorHAnsi"/>
          <w:noProof/>
          <w:sz w:val="24"/>
          <w:szCs w:val="24"/>
        </w:rPr>
        <w:t xml:space="preserve">, а вторым -  </w:t>
      </w:r>
      <w:r w:rsidR="007C71E1" w:rsidRPr="003C7DB9">
        <w:rPr>
          <w:rFonts w:cstheme="minorHAnsi"/>
          <w:noProof/>
          <w:sz w:val="24"/>
          <w:szCs w:val="24"/>
          <w:lang w:val="en-US"/>
        </w:rPr>
        <w:t>style</w:t>
      </w:r>
      <w:r w:rsidR="007C71E1" w:rsidRPr="001062D9">
        <w:rPr>
          <w:rFonts w:cstheme="minorHAnsi"/>
          <w:noProof/>
          <w:sz w:val="24"/>
          <w:szCs w:val="24"/>
        </w:rPr>
        <w:t>.</w:t>
      </w:r>
      <w:r w:rsidR="007C71E1" w:rsidRPr="003C7DB9">
        <w:rPr>
          <w:rFonts w:cstheme="minorHAnsi"/>
          <w:noProof/>
          <w:sz w:val="24"/>
          <w:szCs w:val="24"/>
          <w:lang w:val="en-US"/>
        </w:rPr>
        <w:t>css</w:t>
      </w:r>
    </w:p>
    <w:p w:rsidR="007C71E1" w:rsidRPr="003C7DB9" w:rsidRDefault="007C71E1" w:rsidP="007C71E1">
      <w:pPr>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FFFFFF"/>
          <w:sz w:val="20"/>
          <w:szCs w:val="20"/>
          <w:lang w:val="en-US" w:eastAsia="ru-RU"/>
        </w:rPr>
      </w:pPr>
      <w:r w:rsidRPr="003C7DB9">
        <w:rPr>
          <w:rFonts w:ascii="Courier New" w:eastAsia="Times New Roman" w:hAnsi="Courier New" w:cs="Courier New"/>
          <w:noProof/>
          <w:color w:val="E1EFFF"/>
          <w:sz w:val="20"/>
          <w:szCs w:val="20"/>
          <w:lang w:val="en-US" w:eastAsia="ru-RU"/>
        </w:rPr>
        <w:t>&lt;</w:t>
      </w:r>
      <w:r w:rsidRPr="003C7DB9">
        <w:rPr>
          <w:rFonts w:ascii="Courier New" w:eastAsia="Times New Roman" w:hAnsi="Courier New" w:cs="Courier New"/>
          <w:noProof/>
          <w:color w:val="9EFFFF"/>
          <w:sz w:val="20"/>
          <w:szCs w:val="20"/>
          <w:lang w:val="en-US" w:eastAsia="ru-RU"/>
        </w:rPr>
        <w:t>head</w:t>
      </w:r>
      <w:r w:rsidRPr="003C7DB9">
        <w:rPr>
          <w:rFonts w:ascii="Courier New" w:eastAsia="Times New Roman" w:hAnsi="Courier New" w:cs="Courier New"/>
          <w:noProof/>
          <w:color w:val="E1EFFF"/>
          <w:sz w:val="20"/>
          <w:szCs w:val="20"/>
          <w:lang w:val="en-US" w:eastAsia="ru-RU"/>
        </w:rPr>
        <w:t>&gt;</w:t>
      </w:r>
      <w:r w:rsidRPr="003C7DB9">
        <w:rPr>
          <w:rFonts w:ascii="Courier New" w:eastAsia="Times New Roman" w:hAnsi="Courier New" w:cs="Courier New"/>
          <w:noProof/>
          <w:color w:val="E1EFFF"/>
          <w:sz w:val="20"/>
          <w:szCs w:val="20"/>
          <w:lang w:val="en-US" w:eastAsia="ru-RU"/>
        </w:rPr>
        <w:br/>
        <w:t xml:space="preserve">    &lt;</w:t>
      </w:r>
      <w:r w:rsidRPr="003C7DB9">
        <w:rPr>
          <w:rFonts w:ascii="Courier New" w:eastAsia="Times New Roman" w:hAnsi="Courier New" w:cs="Courier New"/>
          <w:noProof/>
          <w:color w:val="9EFFFF"/>
          <w:sz w:val="20"/>
          <w:szCs w:val="20"/>
          <w:lang w:val="en-US" w:eastAsia="ru-RU"/>
        </w:rPr>
        <w:t xml:space="preserve">meta </w:t>
      </w:r>
      <w:r w:rsidRPr="003C7DB9">
        <w:rPr>
          <w:rFonts w:ascii="Courier New" w:eastAsia="Times New Roman" w:hAnsi="Courier New" w:cs="Courier New"/>
          <w:noProof/>
          <w:color w:val="FFDD00"/>
          <w:sz w:val="20"/>
          <w:szCs w:val="20"/>
          <w:lang w:val="en-US" w:eastAsia="ru-RU"/>
        </w:rPr>
        <w:t>charset=</w:t>
      </w:r>
      <w:r w:rsidRPr="003C7DB9">
        <w:rPr>
          <w:rFonts w:ascii="Courier New" w:eastAsia="Times New Roman" w:hAnsi="Courier New" w:cs="Courier New"/>
          <w:b/>
          <w:bCs/>
          <w:noProof/>
          <w:color w:val="3AD900"/>
          <w:sz w:val="20"/>
          <w:szCs w:val="20"/>
          <w:lang w:val="en-US" w:eastAsia="ru-RU"/>
        </w:rPr>
        <w:t>"UTF-8"</w:t>
      </w:r>
      <w:r w:rsidRPr="003C7DB9">
        <w:rPr>
          <w:rFonts w:ascii="Courier New" w:eastAsia="Times New Roman" w:hAnsi="Courier New" w:cs="Courier New"/>
          <w:noProof/>
          <w:color w:val="E1EFFF"/>
          <w:sz w:val="20"/>
          <w:szCs w:val="20"/>
          <w:lang w:val="en-US" w:eastAsia="ru-RU"/>
        </w:rPr>
        <w:t>&gt;</w:t>
      </w:r>
      <w:r w:rsidRPr="003C7DB9">
        <w:rPr>
          <w:rFonts w:ascii="Courier New" w:eastAsia="Times New Roman" w:hAnsi="Courier New" w:cs="Courier New"/>
          <w:noProof/>
          <w:color w:val="E1EFFF"/>
          <w:sz w:val="20"/>
          <w:szCs w:val="20"/>
          <w:lang w:val="en-US" w:eastAsia="ru-RU"/>
        </w:rPr>
        <w:br/>
        <w:t xml:space="preserve">    &lt;</w:t>
      </w:r>
      <w:r w:rsidRPr="003C7DB9">
        <w:rPr>
          <w:rFonts w:ascii="Courier New" w:eastAsia="Times New Roman" w:hAnsi="Courier New" w:cs="Courier New"/>
          <w:noProof/>
          <w:color w:val="9EFFFF"/>
          <w:sz w:val="20"/>
          <w:szCs w:val="20"/>
          <w:lang w:val="en-US" w:eastAsia="ru-RU"/>
        </w:rPr>
        <w:t>title</w:t>
      </w:r>
      <w:r w:rsidRPr="003C7DB9">
        <w:rPr>
          <w:rFonts w:ascii="Courier New" w:eastAsia="Times New Roman" w:hAnsi="Courier New" w:cs="Courier New"/>
          <w:noProof/>
          <w:color w:val="E1EFFF"/>
          <w:sz w:val="20"/>
          <w:szCs w:val="20"/>
          <w:lang w:val="en-US" w:eastAsia="ru-RU"/>
        </w:rPr>
        <w:t>&gt;</w:t>
      </w:r>
      <w:r w:rsidRPr="003C7DB9">
        <w:rPr>
          <w:rFonts w:ascii="Courier New" w:eastAsia="Times New Roman" w:hAnsi="Courier New" w:cs="Courier New"/>
          <w:b/>
          <w:bCs/>
          <w:noProof/>
          <w:color w:val="FFFFFF"/>
          <w:sz w:val="20"/>
          <w:szCs w:val="20"/>
          <w:lang w:val="en-US" w:eastAsia="ru-RU"/>
        </w:rPr>
        <w:t>My First Page</w:t>
      </w:r>
      <w:r w:rsidRPr="003C7DB9">
        <w:rPr>
          <w:rFonts w:ascii="Courier New" w:eastAsia="Times New Roman" w:hAnsi="Courier New" w:cs="Courier New"/>
          <w:noProof/>
          <w:color w:val="E1EFFF"/>
          <w:sz w:val="20"/>
          <w:szCs w:val="20"/>
          <w:lang w:val="en-US" w:eastAsia="ru-RU"/>
        </w:rPr>
        <w:t>&lt;/</w:t>
      </w:r>
      <w:r w:rsidRPr="003C7DB9">
        <w:rPr>
          <w:rFonts w:ascii="Courier New" w:eastAsia="Times New Roman" w:hAnsi="Courier New" w:cs="Courier New"/>
          <w:noProof/>
          <w:color w:val="9EFFFF"/>
          <w:sz w:val="20"/>
          <w:szCs w:val="20"/>
          <w:lang w:val="en-US" w:eastAsia="ru-RU"/>
        </w:rPr>
        <w:t>title</w:t>
      </w:r>
      <w:r w:rsidRPr="003C7DB9">
        <w:rPr>
          <w:rFonts w:ascii="Courier New" w:eastAsia="Times New Roman" w:hAnsi="Courier New" w:cs="Courier New"/>
          <w:noProof/>
          <w:color w:val="E1EFFF"/>
          <w:sz w:val="20"/>
          <w:szCs w:val="20"/>
          <w:lang w:val="en-US" w:eastAsia="ru-RU"/>
        </w:rPr>
        <w:t>&gt;</w:t>
      </w:r>
      <w:r w:rsidRPr="003C7DB9">
        <w:rPr>
          <w:rFonts w:ascii="Courier New" w:eastAsia="Times New Roman" w:hAnsi="Courier New" w:cs="Courier New"/>
          <w:noProof/>
          <w:color w:val="E1EFFF"/>
          <w:sz w:val="20"/>
          <w:szCs w:val="20"/>
          <w:lang w:val="en-US" w:eastAsia="ru-RU"/>
        </w:rPr>
        <w:br/>
        <w:t xml:space="preserve">    &lt;</w:t>
      </w:r>
      <w:r w:rsidRPr="003C7DB9">
        <w:rPr>
          <w:rFonts w:ascii="Courier New" w:eastAsia="Times New Roman" w:hAnsi="Courier New" w:cs="Courier New"/>
          <w:noProof/>
          <w:color w:val="9EFFFF"/>
          <w:sz w:val="20"/>
          <w:szCs w:val="20"/>
          <w:lang w:val="en-US" w:eastAsia="ru-RU"/>
        </w:rPr>
        <w:t xml:space="preserve">link </w:t>
      </w:r>
      <w:r w:rsidRPr="003C7DB9">
        <w:rPr>
          <w:rFonts w:ascii="Courier New" w:eastAsia="Times New Roman" w:hAnsi="Courier New" w:cs="Courier New"/>
          <w:noProof/>
          <w:color w:val="FFDD00"/>
          <w:sz w:val="20"/>
          <w:szCs w:val="20"/>
          <w:lang w:val="en-US" w:eastAsia="ru-RU"/>
        </w:rPr>
        <w:t>rel=</w:t>
      </w:r>
      <w:r w:rsidRPr="003C7DB9">
        <w:rPr>
          <w:rFonts w:ascii="Courier New" w:eastAsia="Times New Roman" w:hAnsi="Courier New" w:cs="Courier New"/>
          <w:b/>
          <w:bCs/>
          <w:noProof/>
          <w:color w:val="3AD900"/>
          <w:sz w:val="20"/>
          <w:szCs w:val="20"/>
          <w:lang w:val="en-US" w:eastAsia="ru-RU"/>
        </w:rPr>
        <w:t xml:space="preserve">"stylesheet" </w:t>
      </w:r>
      <w:r w:rsidRPr="003C7DB9">
        <w:rPr>
          <w:rFonts w:ascii="Courier New" w:eastAsia="Times New Roman" w:hAnsi="Courier New" w:cs="Courier New"/>
          <w:noProof/>
          <w:color w:val="FFDD00"/>
          <w:sz w:val="20"/>
          <w:szCs w:val="20"/>
          <w:lang w:val="en-US" w:eastAsia="ru-RU"/>
        </w:rPr>
        <w:t>type=</w:t>
      </w:r>
      <w:r w:rsidRPr="003C7DB9">
        <w:rPr>
          <w:rFonts w:ascii="Courier New" w:eastAsia="Times New Roman" w:hAnsi="Courier New" w:cs="Courier New"/>
          <w:b/>
          <w:bCs/>
          <w:noProof/>
          <w:color w:val="3AD900"/>
          <w:sz w:val="20"/>
          <w:szCs w:val="20"/>
          <w:lang w:val="en-US" w:eastAsia="ru-RU"/>
        </w:rPr>
        <w:t xml:space="preserve">"text/css" </w:t>
      </w:r>
      <w:r w:rsidRPr="003C7DB9">
        <w:rPr>
          <w:rFonts w:ascii="Courier New" w:eastAsia="Times New Roman" w:hAnsi="Courier New" w:cs="Courier New"/>
          <w:noProof/>
          <w:color w:val="FFDD00"/>
          <w:sz w:val="20"/>
          <w:szCs w:val="20"/>
          <w:lang w:val="en-US" w:eastAsia="ru-RU"/>
        </w:rPr>
        <w:t>href=</w:t>
      </w:r>
      <w:r w:rsidRPr="003C7DB9">
        <w:rPr>
          <w:rFonts w:ascii="Courier New" w:eastAsia="Times New Roman" w:hAnsi="Courier New" w:cs="Courier New"/>
          <w:b/>
          <w:bCs/>
          <w:noProof/>
          <w:color w:val="3AD900"/>
          <w:sz w:val="20"/>
          <w:szCs w:val="20"/>
          <w:lang w:val="en-US" w:eastAsia="ru-RU"/>
        </w:rPr>
        <w:t>"'css/normalize.css"</w:t>
      </w:r>
      <w:r w:rsidRPr="003C7DB9">
        <w:rPr>
          <w:rFonts w:ascii="Courier New" w:eastAsia="Times New Roman" w:hAnsi="Courier New" w:cs="Courier New"/>
          <w:noProof/>
          <w:color w:val="E1EFFF"/>
          <w:sz w:val="20"/>
          <w:szCs w:val="20"/>
          <w:lang w:val="en-US" w:eastAsia="ru-RU"/>
        </w:rPr>
        <w:t>&gt;</w:t>
      </w:r>
      <w:r w:rsidRPr="003C7DB9">
        <w:rPr>
          <w:rFonts w:ascii="Courier New" w:eastAsia="Times New Roman" w:hAnsi="Courier New" w:cs="Courier New"/>
          <w:noProof/>
          <w:color w:val="E1EFFF"/>
          <w:sz w:val="20"/>
          <w:szCs w:val="20"/>
          <w:lang w:val="en-US" w:eastAsia="ru-RU"/>
        </w:rPr>
        <w:br/>
        <w:t xml:space="preserve">    &lt;</w:t>
      </w:r>
      <w:r w:rsidRPr="003C7DB9">
        <w:rPr>
          <w:rFonts w:ascii="Courier New" w:eastAsia="Times New Roman" w:hAnsi="Courier New" w:cs="Courier New"/>
          <w:noProof/>
          <w:color w:val="9EFFFF"/>
          <w:sz w:val="20"/>
          <w:szCs w:val="20"/>
          <w:lang w:val="en-US" w:eastAsia="ru-RU"/>
        </w:rPr>
        <w:t xml:space="preserve">link </w:t>
      </w:r>
      <w:r w:rsidRPr="003C7DB9">
        <w:rPr>
          <w:rFonts w:ascii="Courier New" w:eastAsia="Times New Roman" w:hAnsi="Courier New" w:cs="Courier New"/>
          <w:noProof/>
          <w:color w:val="FFDD00"/>
          <w:sz w:val="20"/>
          <w:szCs w:val="20"/>
          <w:lang w:val="en-US" w:eastAsia="ru-RU"/>
        </w:rPr>
        <w:t>rel=</w:t>
      </w:r>
      <w:r w:rsidRPr="003C7DB9">
        <w:rPr>
          <w:rFonts w:ascii="Courier New" w:eastAsia="Times New Roman" w:hAnsi="Courier New" w:cs="Courier New"/>
          <w:b/>
          <w:bCs/>
          <w:noProof/>
          <w:color w:val="3AD900"/>
          <w:sz w:val="20"/>
          <w:szCs w:val="20"/>
          <w:lang w:val="en-US" w:eastAsia="ru-RU"/>
        </w:rPr>
        <w:t xml:space="preserve">"stylesheet" </w:t>
      </w:r>
      <w:r w:rsidRPr="003C7DB9">
        <w:rPr>
          <w:rFonts w:ascii="Courier New" w:eastAsia="Times New Roman" w:hAnsi="Courier New" w:cs="Courier New"/>
          <w:noProof/>
          <w:color w:val="FFDD00"/>
          <w:sz w:val="20"/>
          <w:szCs w:val="20"/>
          <w:lang w:val="en-US" w:eastAsia="ru-RU"/>
        </w:rPr>
        <w:t>type=</w:t>
      </w:r>
      <w:r w:rsidRPr="003C7DB9">
        <w:rPr>
          <w:rFonts w:ascii="Courier New" w:eastAsia="Times New Roman" w:hAnsi="Courier New" w:cs="Courier New"/>
          <w:b/>
          <w:bCs/>
          <w:noProof/>
          <w:color w:val="3AD900"/>
          <w:sz w:val="20"/>
          <w:szCs w:val="20"/>
          <w:lang w:val="en-US" w:eastAsia="ru-RU"/>
        </w:rPr>
        <w:t xml:space="preserve">"text/css" </w:t>
      </w:r>
      <w:r w:rsidRPr="003C7DB9">
        <w:rPr>
          <w:rFonts w:ascii="Courier New" w:eastAsia="Times New Roman" w:hAnsi="Courier New" w:cs="Courier New"/>
          <w:noProof/>
          <w:color w:val="FFDD00"/>
          <w:sz w:val="20"/>
          <w:szCs w:val="20"/>
          <w:lang w:val="en-US" w:eastAsia="ru-RU"/>
        </w:rPr>
        <w:t>href=</w:t>
      </w:r>
      <w:r w:rsidRPr="003C7DB9">
        <w:rPr>
          <w:rFonts w:ascii="Courier New" w:eastAsia="Times New Roman" w:hAnsi="Courier New" w:cs="Courier New"/>
          <w:b/>
          <w:bCs/>
          <w:noProof/>
          <w:color w:val="3AD900"/>
          <w:sz w:val="20"/>
          <w:szCs w:val="20"/>
          <w:lang w:val="en-US" w:eastAsia="ru-RU"/>
        </w:rPr>
        <w:t>"css/style.css"</w:t>
      </w:r>
      <w:r w:rsidRPr="003C7DB9">
        <w:rPr>
          <w:rFonts w:ascii="Courier New" w:eastAsia="Times New Roman" w:hAnsi="Courier New" w:cs="Courier New"/>
          <w:noProof/>
          <w:color w:val="E1EFFF"/>
          <w:sz w:val="20"/>
          <w:szCs w:val="20"/>
          <w:lang w:val="en-US" w:eastAsia="ru-RU"/>
        </w:rPr>
        <w:t>&gt;</w:t>
      </w:r>
      <w:r w:rsidRPr="003C7DB9">
        <w:rPr>
          <w:rFonts w:ascii="Courier New" w:eastAsia="Times New Roman" w:hAnsi="Courier New" w:cs="Courier New"/>
          <w:noProof/>
          <w:color w:val="E1EFFF"/>
          <w:sz w:val="20"/>
          <w:szCs w:val="20"/>
          <w:lang w:val="en-US" w:eastAsia="ru-RU"/>
        </w:rPr>
        <w:br/>
        <w:t>&lt;/</w:t>
      </w:r>
      <w:r w:rsidRPr="003C7DB9">
        <w:rPr>
          <w:rFonts w:ascii="Courier New" w:eastAsia="Times New Roman" w:hAnsi="Courier New" w:cs="Courier New"/>
          <w:noProof/>
          <w:color w:val="9EFFFF"/>
          <w:sz w:val="20"/>
          <w:szCs w:val="20"/>
          <w:lang w:val="en-US" w:eastAsia="ru-RU"/>
        </w:rPr>
        <w:t>head</w:t>
      </w:r>
      <w:r w:rsidRPr="003C7DB9">
        <w:rPr>
          <w:rFonts w:ascii="Courier New" w:eastAsia="Times New Roman" w:hAnsi="Courier New" w:cs="Courier New"/>
          <w:noProof/>
          <w:color w:val="E1EFFF"/>
          <w:sz w:val="20"/>
          <w:szCs w:val="20"/>
          <w:lang w:val="en-US" w:eastAsia="ru-RU"/>
        </w:rPr>
        <w:t>&gt;</w:t>
      </w:r>
    </w:p>
    <w:p w:rsidR="007C71E1" w:rsidRPr="003C7DB9" w:rsidRDefault="007C71E1" w:rsidP="00100F43">
      <w:pPr>
        <w:rPr>
          <w:rFonts w:cstheme="minorHAnsi"/>
          <w:noProof/>
          <w:sz w:val="24"/>
          <w:szCs w:val="24"/>
          <w:lang w:val="en-US"/>
        </w:rPr>
      </w:pPr>
    </w:p>
    <w:p w:rsidR="007C71E1" w:rsidRPr="001062D9" w:rsidRDefault="007C71E1" w:rsidP="00100F43">
      <w:pPr>
        <w:rPr>
          <w:rFonts w:cstheme="minorHAnsi"/>
          <w:noProof/>
          <w:sz w:val="24"/>
          <w:szCs w:val="24"/>
        </w:rPr>
      </w:pPr>
      <w:r w:rsidRPr="001062D9">
        <w:rPr>
          <w:rFonts w:cstheme="minorHAnsi"/>
          <w:noProof/>
          <w:sz w:val="24"/>
          <w:szCs w:val="24"/>
        </w:rPr>
        <w:t xml:space="preserve">3. </w:t>
      </w:r>
      <w:r w:rsidR="006A3830" w:rsidRPr="001062D9">
        <w:rPr>
          <w:rFonts w:cstheme="minorHAnsi"/>
          <w:b/>
          <w:noProof/>
          <w:color w:val="E36C0A" w:themeColor="accent6" w:themeShade="BF"/>
          <w:sz w:val="24"/>
          <w:szCs w:val="24"/>
        </w:rPr>
        <w:t>В</w:t>
      </w:r>
      <w:r w:rsidRPr="001062D9">
        <w:rPr>
          <w:rFonts w:cstheme="minorHAnsi"/>
          <w:b/>
          <w:noProof/>
          <w:color w:val="E36C0A" w:themeColor="accent6" w:themeShade="BF"/>
          <w:sz w:val="24"/>
          <w:szCs w:val="24"/>
        </w:rPr>
        <w:t xml:space="preserve"> </w:t>
      </w:r>
      <w:r w:rsidR="006A3830" w:rsidRPr="001062D9">
        <w:rPr>
          <w:rFonts w:cstheme="minorHAnsi"/>
          <w:b/>
          <w:noProof/>
          <w:color w:val="E36C0A" w:themeColor="accent6" w:themeShade="BF"/>
          <w:sz w:val="24"/>
          <w:szCs w:val="24"/>
        </w:rPr>
        <w:t xml:space="preserve">файле </w:t>
      </w:r>
      <w:r w:rsidR="006A3830" w:rsidRPr="003C7DB9">
        <w:rPr>
          <w:rFonts w:cstheme="minorHAnsi"/>
          <w:b/>
          <w:noProof/>
          <w:color w:val="E36C0A" w:themeColor="accent6" w:themeShade="BF"/>
          <w:sz w:val="24"/>
          <w:szCs w:val="24"/>
          <w:lang w:val="en-US"/>
        </w:rPr>
        <w:t>html</w:t>
      </w:r>
      <w:r w:rsidR="006A3830" w:rsidRPr="001062D9">
        <w:rPr>
          <w:rFonts w:cstheme="minorHAnsi"/>
          <w:noProof/>
          <w:color w:val="E36C0A" w:themeColor="accent6" w:themeShade="BF"/>
          <w:sz w:val="24"/>
          <w:szCs w:val="24"/>
        </w:rPr>
        <w:t xml:space="preserve"> </w:t>
      </w:r>
      <w:r w:rsidR="006A3830" w:rsidRPr="001062D9">
        <w:rPr>
          <w:rFonts w:cstheme="minorHAnsi"/>
          <w:noProof/>
          <w:sz w:val="24"/>
          <w:szCs w:val="24"/>
        </w:rPr>
        <w:t xml:space="preserve">в </w:t>
      </w:r>
      <w:r w:rsidR="006A3830" w:rsidRPr="001062D9">
        <w:rPr>
          <w:rFonts w:cstheme="minorHAnsi"/>
          <w:b/>
          <w:noProof/>
          <w:sz w:val="24"/>
          <w:szCs w:val="24"/>
        </w:rPr>
        <w:t>секции</w:t>
      </w:r>
      <w:r w:rsidRPr="001062D9">
        <w:rPr>
          <w:rFonts w:cstheme="minorHAnsi"/>
          <w:b/>
          <w:noProof/>
          <w:sz w:val="24"/>
          <w:szCs w:val="24"/>
        </w:rPr>
        <w:t xml:space="preserve"> &lt;</w:t>
      </w:r>
      <w:r w:rsidRPr="003C7DB9">
        <w:rPr>
          <w:rFonts w:cstheme="minorHAnsi"/>
          <w:b/>
          <w:noProof/>
          <w:sz w:val="24"/>
          <w:szCs w:val="24"/>
          <w:lang w:val="en-US"/>
        </w:rPr>
        <w:t>header</w:t>
      </w:r>
      <w:r w:rsidRPr="001062D9">
        <w:rPr>
          <w:rFonts w:cstheme="minorHAnsi"/>
          <w:b/>
          <w:noProof/>
          <w:sz w:val="24"/>
          <w:szCs w:val="24"/>
        </w:rPr>
        <w:t>&gt;</w:t>
      </w:r>
      <w:r w:rsidRPr="001062D9">
        <w:rPr>
          <w:rFonts w:cstheme="minorHAnsi"/>
          <w:noProof/>
          <w:sz w:val="24"/>
          <w:szCs w:val="24"/>
        </w:rPr>
        <w:t xml:space="preserve">: </w:t>
      </w:r>
      <w:r w:rsidR="006A3830" w:rsidRPr="001062D9">
        <w:rPr>
          <w:rFonts w:cstheme="minorHAnsi"/>
          <w:noProof/>
          <w:sz w:val="24"/>
          <w:szCs w:val="24"/>
        </w:rPr>
        <w:t xml:space="preserve">создадим </w:t>
      </w:r>
      <w:r w:rsidRPr="001062D9">
        <w:rPr>
          <w:rFonts w:cstheme="minorHAnsi"/>
          <w:b/>
          <w:noProof/>
          <w:sz w:val="24"/>
          <w:szCs w:val="24"/>
        </w:rPr>
        <w:t>классы</w:t>
      </w:r>
      <w:r w:rsidRPr="001062D9">
        <w:rPr>
          <w:rFonts w:cstheme="minorHAnsi"/>
          <w:noProof/>
          <w:sz w:val="24"/>
          <w:szCs w:val="24"/>
        </w:rPr>
        <w:t>, к которым мы будем обращаться.</w:t>
      </w:r>
    </w:p>
    <w:p w:rsidR="007C71E1" w:rsidRPr="001062D9" w:rsidRDefault="00F05B8C" w:rsidP="00100F43">
      <w:pPr>
        <w:rPr>
          <w:rFonts w:cstheme="minorHAnsi"/>
          <w:noProof/>
          <w:sz w:val="24"/>
          <w:szCs w:val="24"/>
        </w:rPr>
      </w:pPr>
      <w:r w:rsidRPr="001062D9">
        <w:rPr>
          <w:rFonts w:cstheme="minorHAnsi"/>
          <w:noProof/>
          <w:sz w:val="24"/>
          <w:szCs w:val="24"/>
        </w:rPr>
        <w:t>В ней</w:t>
      </w:r>
      <w:r w:rsidR="007C71E1" w:rsidRPr="001062D9">
        <w:rPr>
          <w:rFonts w:cstheme="minorHAnsi"/>
          <w:noProof/>
          <w:sz w:val="24"/>
          <w:szCs w:val="24"/>
        </w:rPr>
        <w:t xml:space="preserve"> заверне</w:t>
      </w:r>
      <w:r w:rsidR="006A3830" w:rsidRPr="001062D9">
        <w:rPr>
          <w:rFonts w:cstheme="minorHAnsi"/>
          <w:noProof/>
          <w:sz w:val="24"/>
          <w:szCs w:val="24"/>
        </w:rPr>
        <w:t xml:space="preserve">м основную разметку в </w:t>
      </w:r>
      <w:r w:rsidR="006A3830" w:rsidRPr="001062D9">
        <w:rPr>
          <w:rFonts w:cstheme="minorHAnsi"/>
          <w:b/>
          <w:noProof/>
          <w:sz w:val="24"/>
          <w:szCs w:val="24"/>
        </w:rPr>
        <w:t>контейнер</w:t>
      </w:r>
      <w:r w:rsidR="006A3830" w:rsidRPr="001062D9">
        <w:rPr>
          <w:rFonts w:cstheme="minorHAnsi"/>
          <w:noProof/>
          <w:sz w:val="24"/>
          <w:szCs w:val="24"/>
        </w:rPr>
        <w:t>, который служит для центрирования содержимого</w:t>
      </w:r>
      <w:r w:rsidR="004034BF" w:rsidRPr="001062D9">
        <w:rPr>
          <w:rFonts w:cstheme="minorHAnsi"/>
          <w:noProof/>
          <w:sz w:val="24"/>
          <w:szCs w:val="24"/>
        </w:rPr>
        <w:t>.</w:t>
      </w:r>
    </w:p>
    <w:p w:rsidR="007C71E1" w:rsidRPr="003C7DB9" w:rsidRDefault="007C71E1" w:rsidP="007C71E1">
      <w:pPr>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FFFFFF"/>
          <w:sz w:val="20"/>
          <w:szCs w:val="20"/>
          <w:lang w:val="en-US" w:eastAsia="ru-RU"/>
        </w:rPr>
      </w:pPr>
      <w:r w:rsidRPr="003C7DB9">
        <w:rPr>
          <w:rFonts w:ascii="Courier New" w:eastAsia="Times New Roman" w:hAnsi="Courier New" w:cs="Courier New"/>
          <w:i/>
          <w:iCs/>
          <w:noProof/>
          <w:color w:val="0088FF"/>
          <w:sz w:val="20"/>
          <w:szCs w:val="20"/>
          <w:lang w:val="en-US" w:eastAsia="ru-RU"/>
        </w:rPr>
        <w:t>&lt;!--HEADER--&gt;</w:t>
      </w:r>
      <w:r w:rsidRPr="003C7DB9">
        <w:rPr>
          <w:rFonts w:ascii="Courier New" w:eastAsia="Times New Roman" w:hAnsi="Courier New" w:cs="Courier New"/>
          <w:i/>
          <w:iCs/>
          <w:noProof/>
          <w:color w:val="0088FF"/>
          <w:sz w:val="20"/>
          <w:szCs w:val="20"/>
          <w:lang w:val="en-US" w:eastAsia="ru-RU"/>
        </w:rPr>
        <w:br/>
      </w:r>
      <w:r w:rsidRPr="003C7DB9">
        <w:rPr>
          <w:rFonts w:ascii="Courier New" w:eastAsia="Times New Roman" w:hAnsi="Courier New" w:cs="Courier New"/>
          <w:noProof/>
          <w:color w:val="E1EFFF"/>
          <w:sz w:val="20"/>
          <w:szCs w:val="20"/>
          <w:lang w:val="en-US" w:eastAsia="ru-RU"/>
        </w:rPr>
        <w:t>&lt;</w:t>
      </w:r>
      <w:r w:rsidRPr="003C7DB9">
        <w:rPr>
          <w:rFonts w:ascii="Courier New" w:eastAsia="Times New Roman" w:hAnsi="Courier New" w:cs="Courier New"/>
          <w:noProof/>
          <w:color w:val="9EFFFF"/>
          <w:sz w:val="20"/>
          <w:szCs w:val="20"/>
          <w:lang w:val="en-US" w:eastAsia="ru-RU"/>
        </w:rPr>
        <w:t xml:space="preserve">header </w:t>
      </w:r>
      <w:r w:rsidRPr="003C7DB9">
        <w:rPr>
          <w:rFonts w:ascii="Courier New" w:eastAsia="Times New Roman" w:hAnsi="Courier New" w:cs="Courier New"/>
          <w:noProof/>
          <w:color w:val="FFDD00"/>
          <w:sz w:val="20"/>
          <w:szCs w:val="20"/>
          <w:lang w:val="en-US" w:eastAsia="ru-RU"/>
        </w:rPr>
        <w:t>class=</w:t>
      </w:r>
      <w:r w:rsidRPr="003C7DB9">
        <w:rPr>
          <w:rFonts w:ascii="Courier New" w:eastAsia="Times New Roman" w:hAnsi="Courier New" w:cs="Courier New"/>
          <w:b/>
          <w:bCs/>
          <w:noProof/>
          <w:color w:val="3AD900"/>
          <w:sz w:val="20"/>
          <w:szCs w:val="20"/>
          <w:lang w:val="en-US" w:eastAsia="ru-RU"/>
        </w:rPr>
        <w:t>"header"</w:t>
      </w:r>
      <w:r w:rsidRPr="003C7DB9">
        <w:rPr>
          <w:rFonts w:ascii="Courier New" w:eastAsia="Times New Roman" w:hAnsi="Courier New" w:cs="Courier New"/>
          <w:noProof/>
          <w:color w:val="E1EFFF"/>
          <w:sz w:val="20"/>
          <w:szCs w:val="20"/>
          <w:lang w:val="en-US" w:eastAsia="ru-RU"/>
        </w:rPr>
        <w:t>&gt;</w:t>
      </w:r>
      <w:r w:rsidRPr="003C7DB9">
        <w:rPr>
          <w:rFonts w:ascii="Courier New" w:eastAsia="Times New Roman" w:hAnsi="Courier New" w:cs="Courier New"/>
          <w:noProof/>
          <w:color w:val="E1EFFF"/>
          <w:sz w:val="20"/>
          <w:szCs w:val="20"/>
          <w:lang w:val="en-US" w:eastAsia="ru-RU"/>
        </w:rPr>
        <w:br/>
        <w:t xml:space="preserve">    &lt;</w:t>
      </w:r>
      <w:r w:rsidRPr="003C7DB9">
        <w:rPr>
          <w:rFonts w:ascii="Courier New" w:eastAsia="Times New Roman" w:hAnsi="Courier New" w:cs="Courier New"/>
          <w:noProof/>
          <w:color w:val="9EFFFF"/>
          <w:sz w:val="20"/>
          <w:szCs w:val="20"/>
          <w:lang w:val="en-US" w:eastAsia="ru-RU"/>
        </w:rPr>
        <w:t xml:space="preserve">div </w:t>
      </w:r>
      <w:r w:rsidRPr="003C7DB9">
        <w:rPr>
          <w:rFonts w:ascii="Courier New" w:eastAsia="Times New Roman" w:hAnsi="Courier New" w:cs="Courier New"/>
          <w:noProof/>
          <w:color w:val="FFDD00"/>
          <w:sz w:val="20"/>
          <w:szCs w:val="20"/>
          <w:lang w:val="en-US" w:eastAsia="ru-RU"/>
        </w:rPr>
        <w:t>class=</w:t>
      </w:r>
      <w:r w:rsidRPr="003C7DB9">
        <w:rPr>
          <w:rFonts w:ascii="Courier New" w:eastAsia="Times New Roman" w:hAnsi="Courier New" w:cs="Courier New"/>
          <w:b/>
          <w:bCs/>
          <w:noProof/>
          <w:color w:val="3AD900"/>
          <w:sz w:val="20"/>
          <w:szCs w:val="20"/>
          <w:lang w:val="en-US" w:eastAsia="ru-RU"/>
        </w:rPr>
        <w:t>"container"</w:t>
      </w:r>
      <w:r w:rsidRPr="003C7DB9">
        <w:rPr>
          <w:rFonts w:ascii="Courier New" w:eastAsia="Times New Roman" w:hAnsi="Courier New" w:cs="Courier New"/>
          <w:noProof/>
          <w:color w:val="E1EFFF"/>
          <w:sz w:val="20"/>
          <w:szCs w:val="20"/>
          <w:lang w:val="en-US" w:eastAsia="ru-RU"/>
        </w:rPr>
        <w:t>&gt;</w:t>
      </w:r>
      <w:r w:rsidRPr="003C7DB9">
        <w:rPr>
          <w:rFonts w:ascii="Courier New" w:eastAsia="Times New Roman" w:hAnsi="Courier New" w:cs="Courier New"/>
          <w:noProof/>
          <w:color w:val="E1EFFF"/>
          <w:sz w:val="20"/>
          <w:szCs w:val="20"/>
          <w:lang w:val="en-US" w:eastAsia="ru-RU"/>
        </w:rPr>
        <w:br/>
        <w:t xml:space="preserve">        &lt;</w:t>
      </w:r>
      <w:r w:rsidRPr="003C7DB9">
        <w:rPr>
          <w:rFonts w:ascii="Courier New" w:eastAsia="Times New Roman" w:hAnsi="Courier New" w:cs="Courier New"/>
          <w:noProof/>
          <w:color w:val="9EFFFF"/>
          <w:sz w:val="20"/>
          <w:szCs w:val="20"/>
          <w:lang w:val="en-US" w:eastAsia="ru-RU"/>
        </w:rPr>
        <w:t>h1</w:t>
      </w:r>
      <w:r w:rsidRPr="003C7DB9">
        <w:rPr>
          <w:rFonts w:ascii="Courier New" w:eastAsia="Times New Roman" w:hAnsi="Courier New" w:cs="Courier New"/>
          <w:noProof/>
          <w:color w:val="E1EFFF"/>
          <w:sz w:val="20"/>
          <w:szCs w:val="20"/>
          <w:lang w:val="en-US" w:eastAsia="ru-RU"/>
        </w:rPr>
        <w:t>&gt;</w:t>
      </w:r>
      <w:r w:rsidRPr="003C7DB9">
        <w:rPr>
          <w:rFonts w:ascii="Courier New" w:eastAsia="Times New Roman" w:hAnsi="Courier New" w:cs="Courier New"/>
          <w:b/>
          <w:bCs/>
          <w:noProof/>
          <w:color w:val="FFFFFF"/>
          <w:sz w:val="20"/>
          <w:szCs w:val="20"/>
          <w:lang w:val="en-US" w:eastAsia="ru-RU"/>
        </w:rPr>
        <w:t>Sumy Transport</w:t>
      </w:r>
      <w:r w:rsidRPr="003C7DB9">
        <w:rPr>
          <w:rFonts w:ascii="Courier New" w:eastAsia="Times New Roman" w:hAnsi="Courier New" w:cs="Courier New"/>
          <w:noProof/>
          <w:color w:val="E1EFFF"/>
          <w:sz w:val="20"/>
          <w:szCs w:val="20"/>
          <w:lang w:val="en-US" w:eastAsia="ru-RU"/>
        </w:rPr>
        <w:t>&lt;/</w:t>
      </w:r>
      <w:r w:rsidRPr="003C7DB9">
        <w:rPr>
          <w:rFonts w:ascii="Courier New" w:eastAsia="Times New Roman" w:hAnsi="Courier New" w:cs="Courier New"/>
          <w:noProof/>
          <w:color w:val="9EFFFF"/>
          <w:sz w:val="20"/>
          <w:szCs w:val="20"/>
          <w:lang w:val="en-US" w:eastAsia="ru-RU"/>
        </w:rPr>
        <w:t>h1</w:t>
      </w:r>
      <w:r w:rsidRPr="003C7DB9">
        <w:rPr>
          <w:rFonts w:ascii="Courier New" w:eastAsia="Times New Roman" w:hAnsi="Courier New" w:cs="Courier New"/>
          <w:noProof/>
          <w:color w:val="E1EFFF"/>
          <w:sz w:val="20"/>
          <w:szCs w:val="20"/>
          <w:lang w:val="en-US" w:eastAsia="ru-RU"/>
        </w:rPr>
        <w:t>&gt;</w:t>
      </w:r>
      <w:r w:rsidRPr="003C7DB9">
        <w:rPr>
          <w:rFonts w:ascii="Courier New" w:eastAsia="Times New Roman" w:hAnsi="Courier New" w:cs="Courier New"/>
          <w:noProof/>
          <w:color w:val="E1EFFF"/>
          <w:sz w:val="20"/>
          <w:szCs w:val="20"/>
          <w:lang w:val="en-US" w:eastAsia="ru-RU"/>
        </w:rPr>
        <w:br/>
        <w:t xml:space="preserve">        &lt;</w:t>
      </w:r>
      <w:r w:rsidRPr="003C7DB9">
        <w:rPr>
          <w:rFonts w:ascii="Courier New" w:eastAsia="Times New Roman" w:hAnsi="Courier New" w:cs="Courier New"/>
          <w:noProof/>
          <w:color w:val="9EFFFF"/>
          <w:sz w:val="20"/>
          <w:szCs w:val="20"/>
          <w:lang w:val="en-US" w:eastAsia="ru-RU"/>
        </w:rPr>
        <w:t>h2</w:t>
      </w:r>
      <w:r w:rsidRPr="003C7DB9">
        <w:rPr>
          <w:rFonts w:ascii="Courier New" w:eastAsia="Times New Roman" w:hAnsi="Courier New" w:cs="Courier New"/>
          <w:noProof/>
          <w:color w:val="E1EFFF"/>
          <w:sz w:val="20"/>
          <w:szCs w:val="20"/>
          <w:lang w:val="en-US" w:eastAsia="ru-RU"/>
        </w:rPr>
        <w:t>&gt;</w:t>
      </w:r>
      <w:r w:rsidRPr="003C7DB9">
        <w:rPr>
          <w:rFonts w:ascii="Courier New" w:eastAsia="Times New Roman" w:hAnsi="Courier New" w:cs="Courier New"/>
          <w:noProof/>
          <w:color w:val="E1EFFF"/>
          <w:sz w:val="20"/>
          <w:szCs w:val="20"/>
          <w:lang w:val="en-US" w:eastAsia="ru-RU"/>
        </w:rPr>
        <w:br/>
        <w:t xml:space="preserve">            &lt;</w:t>
      </w:r>
      <w:r w:rsidRPr="003C7DB9">
        <w:rPr>
          <w:rFonts w:ascii="Courier New" w:eastAsia="Times New Roman" w:hAnsi="Courier New" w:cs="Courier New"/>
          <w:noProof/>
          <w:color w:val="9EFFFF"/>
          <w:sz w:val="20"/>
          <w:szCs w:val="20"/>
          <w:lang w:val="en-US" w:eastAsia="ru-RU"/>
        </w:rPr>
        <w:t>small</w:t>
      </w:r>
      <w:r w:rsidRPr="003C7DB9">
        <w:rPr>
          <w:rFonts w:ascii="Courier New" w:eastAsia="Times New Roman" w:hAnsi="Courier New" w:cs="Courier New"/>
          <w:noProof/>
          <w:color w:val="E1EFFF"/>
          <w:sz w:val="20"/>
          <w:szCs w:val="20"/>
          <w:lang w:val="en-US" w:eastAsia="ru-RU"/>
        </w:rPr>
        <w:t>&gt;</w:t>
      </w:r>
      <w:r w:rsidRPr="003C7DB9">
        <w:rPr>
          <w:rFonts w:ascii="Courier New" w:eastAsia="Times New Roman" w:hAnsi="Courier New" w:cs="Courier New"/>
          <w:b/>
          <w:bCs/>
          <w:noProof/>
          <w:color w:val="FFFFFF"/>
          <w:sz w:val="20"/>
          <w:szCs w:val="20"/>
          <w:lang w:val="en-US" w:eastAsia="ru-RU"/>
        </w:rPr>
        <w:t>Develop municipal transport together</w:t>
      </w:r>
      <w:r w:rsidRPr="003C7DB9">
        <w:rPr>
          <w:rFonts w:ascii="Courier New" w:eastAsia="Times New Roman" w:hAnsi="Courier New" w:cs="Courier New"/>
          <w:noProof/>
          <w:color w:val="E1EFFF"/>
          <w:sz w:val="20"/>
          <w:szCs w:val="20"/>
          <w:lang w:val="en-US" w:eastAsia="ru-RU"/>
        </w:rPr>
        <w:t>&lt;/</w:t>
      </w:r>
      <w:r w:rsidRPr="003C7DB9">
        <w:rPr>
          <w:rFonts w:ascii="Courier New" w:eastAsia="Times New Roman" w:hAnsi="Courier New" w:cs="Courier New"/>
          <w:noProof/>
          <w:color w:val="9EFFFF"/>
          <w:sz w:val="20"/>
          <w:szCs w:val="20"/>
          <w:lang w:val="en-US" w:eastAsia="ru-RU"/>
        </w:rPr>
        <w:t>small</w:t>
      </w:r>
      <w:r w:rsidRPr="003C7DB9">
        <w:rPr>
          <w:rFonts w:ascii="Courier New" w:eastAsia="Times New Roman" w:hAnsi="Courier New" w:cs="Courier New"/>
          <w:noProof/>
          <w:color w:val="E1EFFF"/>
          <w:sz w:val="20"/>
          <w:szCs w:val="20"/>
          <w:lang w:val="en-US" w:eastAsia="ru-RU"/>
        </w:rPr>
        <w:t>&gt;</w:t>
      </w:r>
      <w:r w:rsidRPr="003C7DB9">
        <w:rPr>
          <w:rFonts w:ascii="Courier New" w:eastAsia="Times New Roman" w:hAnsi="Courier New" w:cs="Courier New"/>
          <w:noProof/>
          <w:color w:val="E1EFFF"/>
          <w:sz w:val="20"/>
          <w:szCs w:val="20"/>
          <w:lang w:val="en-US" w:eastAsia="ru-RU"/>
        </w:rPr>
        <w:br/>
        <w:t xml:space="preserve">        &lt;/</w:t>
      </w:r>
      <w:r w:rsidRPr="003C7DB9">
        <w:rPr>
          <w:rFonts w:ascii="Courier New" w:eastAsia="Times New Roman" w:hAnsi="Courier New" w:cs="Courier New"/>
          <w:noProof/>
          <w:color w:val="9EFFFF"/>
          <w:sz w:val="20"/>
          <w:szCs w:val="20"/>
          <w:lang w:val="en-US" w:eastAsia="ru-RU"/>
        </w:rPr>
        <w:t>h2</w:t>
      </w:r>
      <w:r w:rsidRPr="003C7DB9">
        <w:rPr>
          <w:rFonts w:ascii="Courier New" w:eastAsia="Times New Roman" w:hAnsi="Courier New" w:cs="Courier New"/>
          <w:noProof/>
          <w:color w:val="E1EFFF"/>
          <w:sz w:val="20"/>
          <w:szCs w:val="20"/>
          <w:lang w:val="en-US" w:eastAsia="ru-RU"/>
        </w:rPr>
        <w:t>&gt;</w:t>
      </w:r>
      <w:r w:rsidRPr="003C7DB9">
        <w:rPr>
          <w:rFonts w:ascii="Courier New" w:eastAsia="Times New Roman" w:hAnsi="Courier New" w:cs="Courier New"/>
          <w:noProof/>
          <w:color w:val="E1EFFF"/>
          <w:sz w:val="20"/>
          <w:szCs w:val="20"/>
          <w:lang w:val="en-US" w:eastAsia="ru-RU"/>
        </w:rPr>
        <w:br/>
        <w:t xml:space="preserve">    &lt;/</w:t>
      </w:r>
      <w:r w:rsidRPr="003C7DB9">
        <w:rPr>
          <w:rFonts w:ascii="Courier New" w:eastAsia="Times New Roman" w:hAnsi="Courier New" w:cs="Courier New"/>
          <w:noProof/>
          <w:color w:val="9EFFFF"/>
          <w:sz w:val="20"/>
          <w:szCs w:val="20"/>
          <w:lang w:val="en-US" w:eastAsia="ru-RU"/>
        </w:rPr>
        <w:t>div</w:t>
      </w:r>
      <w:r w:rsidRPr="003C7DB9">
        <w:rPr>
          <w:rFonts w:ascii="Courier New" w:eastAsia="Times New Roman" w:hAnsi="Courier New" w:cs="Courier New"/>
          <w:noProof/>
          <w:color w:val="E1EFFF"/>
          <w:sz w:val="20"/>
          <w:szCs w:val="20"/>
          <w:lang w:val="en-US" w:eastAsia="ru-RU"/>
        </w:rPr>
        <w:t>&gt;</w:t>
      </w:r>
      <w:r w:rsidRPr="003C7DB9">
        <w:rPr>
          <w:rFonts w:ascii="Courier New" w:eastAsia="Times New Roman" w:hAnsi="Courier New" w:cs="Courier New"/>
          <w:noProof/>
          <w:color w:val="E1EFFF"/>
          <w:sz w:val="20"/>
          <w:szCs w:val="20"/>
          <w:lang w:val="en-US" w:eastAsia="ru-RU"/>
        </w:rPr>
        <w:br/>
        <w:t>&lt;/</w:t>
      </w:r>
      <w:r w:rsidRPr="003C7DB9">
        <w:rPr>
          <w:rFonts w:ascii="Courier New" w:eastAsia="Times New Roman" w:hAnsi="Courier New" w:cs="Courier New"/>
          <w:noProof/>
          <w:color w:val="9EFFFF"/>
          <w:sz w:val="20"/>
          <w:szCs w:val="20"/>
          <w:lang w:val="en-US" w:eastAsia="ru-RU"/>
        </w:rPr>
        <w:t>header</w:t>
      </w:r>
      <w:r w:rsidRPr="003C7DB9">
        <w:rPr>
          <w:rFonts w:ascii="Courier New" w:eastAsia="Times New Roman" w:hAnsi="Courier New" w:cs="Courier New"/>
          <w:noProof/>
          <w:color w:val="E1EFFF"/>
          <w:sz w:val="20"/>
          <w:szCs w:val="20"/>
          <w:lang w:val="en-US" w:eastAsia="ru-RU"/>
        </w:rPr>
        <w:t>&gt;</w:t>
      </w:r>
      <w:r w:rsidRPr="003C7DB9">
        <w:rPr>
          <w:rFonts w:ascii="Courier New" w:eastAsia="Times New Roman" w:hAnsi="Courier New" w:cs="Courier New"/>
          <w:noProof/>
          <w:color w:val="E1EFFF"/>
          <w:sz w:val="20"/>
          <w:szCs w:val="20"/>
          <w:lang w:val="en-US" w:eastAsia="ru-RU"/>
        </w:rPr>
        <w:br/>
      </w:r>
      <w:r w:rsidRPr="003C7DB9">
        <w:rPr>
          <w:rFonts w:ascii="Courier New" w:eastAsia="Times New Roman" w:hAnsi="Courier New" w:cs="Courier New"/>
          <w:i/>
          <w:iCs/>
          <w:noProof/>
          <w:color w:val="0088FF"/>
          <w:sz w:val="20"/>
          <w:szCs w:val="20"/>
          <w:lang w:val="en-US" w:eastAsia="ru-RU"/>
        </w:rPr>
        <w:t>&lt;!--/HEADER--&gt;</w:t>
      </w:r>
    </w:p>
    <w:p w:rsidR="0099193E" w:rsidRPr="001062D9" w:rsidRDefault="0099193E" w:rsidP="0099193E">
      <w:pPr>
        <w:rPr>
          <w:rFonts w:cstheme="minorHAnsi"/>
          <w:noProof/>
          <w:sz w:val="24"/>
          <w:szCs w:val="24"/>
        </w:rPr>
      </w:pPr>
      <w:r w:rsidRPr="001062D9">
        <w:rPr>
          <w:rFonts w:cstheme="minorHAnsi"/>
          <w:noProof/>
          <w:sz w:val="24"/>
          <w:szCs w:val="24"/>
        </w:rPr>
        <w:t>Тоесть</w:t>
      </w:r>
      <w:r w:rsidRPr="001062D9">
        <w:rPr>
          <w:rFonts w:cstheme="minorHAnsi"/>
          <w:b/>
          <w:noProof/>
          <w:sz w:val="24"/>
          <w:szCs w:val="24"/>
        </w:rPr>
        <w:t xml:space="preserve">, </w:t>
      </w:r>
      <w:r w:rsidRPr="003C7DB9">
        <w:rPr>
          <w:rFonts w:cstheme="minorHAnsi"/>
          <w:b/>
          <w:noProof/>
          <w:sz w:val="24"/>
          <w:szCs w:val="24"/>
          <w:lang w:val="en-US"/>
        </w:rPr>
        <w:t>class</w:t>
      </w:r>
      <w:r w:rsidRPr="001062D9">
        <w:rPr>
          <w:rFonts w:cstheme="minorHAnsi"/>
          <w:b/>
          <w:noProof/>
          <w:sz w:val="24"/>
          <w:szCs w:val="24"/>
        </w:rPr>
        <w:t>=”</w:t>
      </w:r>
      <w:r w:rsidRPr="003C7DB9">
        <w:rPr>
          <w:rFonts w:cstheme="minorHAnsi"/>
          <w:b/>
          <w:noProof/>
          <w:sz w:val="24"/>
          <w:szCs w:val="24"/>
          <w:lang w:val="en-US"/>
        </w:rPr>
        <w:t>container</w:t>
      </w:r>
      <w:r w:rsidRPr="001062D9">
        <w:rPr>
          <w:rFonts w:cstheme="minorHAnsi"/>
          <w:b/>
          <w:noProof/>
          <w:sz w:val="24"/>
          <w:szCs w:val="24"/>
        </w:rPr>
        <w:t xml:space="preserve">” </w:t>
      </w:r>
      <w:r w:rsidRPr="001062D9">
        <w:rPr>
          <w:rFonts w:cstheme="minorHAnsi"/>
          <w:noProof/>
          <w:sz w:val="24"/>
          <w:szCs w:val="24"/>
        </w:rPr>
        <w:t>необходим для того, чтобы фиксировать ширину вложенных в него блоков. Например, блок с видео идет по всей ширине эрана, так как он не вложен в свой контейнер.</w:t>
      </w:r>
    </w:p>
    <w:p w:rsidR="0099193E" w:rsidRPr="003C7DB9" w:rsidRDefault="0099193E" w:rsidP="0099193E">
      <w:pPr>
        <w:rPr>
          <w:rFonts w:cstheme="minorHAnsi"/>
          <w:noProof/>
          <w:sz w:val="24"/>
          <w:szCs w:val="24"/>
          <w:lang w:val="en-US"/>
        </w:rPr>
      </w:pPr>
      <w:r w:rsidRPr="003C7DB9">
        <w:rPr>
          <w:rFonts w:cstheme="minorHAnsi"/>
          <w:noProof/>
          <w:sz w:val="24"/>
          <w:szCs w:val="24"/>
          <w:lang w:eastAsia="ru-RU"/>
        </w:rPr>
        <w:drawing>
          <wp:inline distT="0" distB="0" distL="0" distR="0" wp14:anchorId="1F18E093" wp14:editId="186C3255">
            <wp:extent cx="6645910" cy="2839085"/>
            <wp:effectExtent l="0" t="0" r="2540" b="0"/>
            <wp:docPr id="136" name="Рисунок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65">
                      <a:extLst>
                        <a:ext uri="{28A0092B-C50C-407E-A947-70E740481C1C}">
                          <a14:useLocalDpi xmlns:a14="http://schemas.microsoft.com/office/drawing/2010/main" val="0"/>
                        </a:ext>
                      </a:extLst>
                    </a:blip>
                    <a:stretch>
                      <a:fillRect/>
                    </a:stretch>
                  </pic:blipFill>
                  <pic:spPr>
                    <a:xfrm>
                      <a:off x="0" y="0"/>
                      <a:ext cx="6645910" cy="2839085"/>
                    </a:xfrm>
                    <a:prstGeom prst="rect">
                      <a:avLst/>
                    </a:prstGeom>
                  </pic:spPr>
                </pic:pic>
              </a:graphicData>
            </a:graphic>
          </wp:inline>
        </w:drawing>
      </w:r>
    </w:p>
    <w:p w:rsidR="007C71E1" w:rsidRPr="001062D9" w:rsidRDefault="00C04DD1" w:rsidP="00100F43">
      <w:pPr>
        <w:rPr>
          <w:rFonts w:cstheme="minorHAnsi"/>
          <w:noProof/>
          <w:sz w:val="24"/>
          <w:szCs w:val="24"/>
        </w:rPr>
      </w:pPr>
      <w:r w:rsidRPr="001062D9">
        <w:rPr>
          <w:rFonts w:cstheme="minorHAnsi"/>
          <w:noProof/>
          <w:sz w:val="24"/>
          <w:szCs w:val="24"/>
        </w:rPr>
        <w:lastRenderedPageBreak/>
        <w:t>А вот после того, как мы блок с видео вложили в контейнер, то блок в видео поровнялся по ширине с другим блоком, который там уже лежал:</w:t>
      </w:r>
    </w:p>
    <w:p w:rsidR="00C04DD1" w:rsidRPr="003C7DB9" w:rsidRDefault="00C04DD1" w:rsidP="00100F43">
      <w:pPr>
        <w:rPr>
          <w:rFonts w:cstheme="minorHAnsi"/>
          <w:noProof/>
          <w:sz w:val="24"/>
          <w:szCs w:val="24"/>
          <w:lang w:val="en-US"/>
        </w:rPr>
      </w:pPr>
      <w:r w:rsidRPr="003C7DB9">
        <w:rPr>
          <w:rFonts w:cstheme="minorHAnsi"/>
          <w:noProof/>
          <w:sz w:val="24"/>
          <w:szCs w:val="24"/>
          <w:lang w:eastAsia="ru-RU"/>
        </w:rPr>
        <w:drawing>
          <wp:inline distT="0" distB="0" distL="0" distR="0" wp14:anchorId="09D3B2EF" wp14:editId="19843C50">
            <wp:extent cx="6645910" cy="4735195"/>
            <wp:effectExtent l="0" t="0" r="2540" b="8255"/>
            <wp:docPr id="137" name="Рисунок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66">
                      <a:extLst>
                        <a:ext uri="{28A0092B-C50C-407E-A947-70E740481C1C}">
                          <a14:useLocalDpi xmlns:a14="http://schemas.microsoft.com/office/drawing/2010/main" val="0"/>
                        </a:ext>
                      </a:extLst>
                    </a:blip>
                    <a:stretch>
                      <a:fillRect/>
                    </a:stretch>
                  </pic:blipFill>
                  <pic:spPr>
                    <a:xfrm>
                      <a:off x="0" y="0"/>
                      <a:ext cx="6645910" cy="4735195"/>
                    </a:xfrm>
                    <a:prstGeom prst="rect">
                      <a:avLst/>
                    </a:prstGeom>
                  </pic:spPr>
                </pic:pic>
              </a:graphicData>
            </a:graphic>
          </wp:inline>
        </w:drawing>
      </w:r>
    </w:p>
    <w:p w:rsidR="007C71E1" w:rsidRPr="001062D9" w:rsidRDefault="007C71E1" w:rsidP="00100F43">
      <w:pPr>
        <w:rPr>
          <w:rFonts w:cstheme="minorHAnsi"/>
          <w:noProof/>
          <w:sz w:val="24"/>
          <w:szCs w:val="24"/>
        </w:rPr>
      </w:pPr>
      <w:r w:rsidRPr="001062D9">
        <w:rPr>
          <w:rFonts w:cstheme="minorHAnsi"/>
          <w:noProof/>
          <w:sz w:val="24"/>
          <w:szCs w:val="24"/>
        </w:rPr>
        <w:t xml:space="preserve">4. Разделим </w:t>
      </w:r>
      <w:r w:rsidRPr="003C7DB9">
        <w:rPr>
          <w:rFonts w:cstheme="minorHAnsi"/>
          <w:b/>
          <w:noProof/>
          <w:color w:val="E36C0A" w:themeColor="accent6" w:themeShade="BF"/>
          <w:sz w:val="24"/>
          <w:szCs w:val="24"/>
          <w:lang w:val="en-US"/>
        </w:rPr>
        <w:t>style</w:t>
      </w:r>
      <w:r w:rsidRPr="001062D9">
        <w:rPr>
          <w:rFonts w:cstheme="minorHAnsi"/>
          <w:b/>
          <w:noProof/>
          <w:color w:val="E36C0A" w:themeColor="accent6" w:themeShade="BF"/>
          <w:sz w:val="24"/>
          <w:szCs w:val="24"/>
        </w:rPr>
        <w:t>.</w:t>
      </w:r>
      <w:r w:rsidRPr="003C7DB9">
        <w:rPr>
          <w:rFonts w:cstheme="minorHAnsi"/>
          <w:b/>
          <w:noProof/>
          <w:color w:val="E36C0A" w:themeColor="accent6" w:themeShade="BF"/>
          <w:sz w:val="24"/>
          <w:szCs w:val="24"/>
          <w:lang w:val="en-US"/>
        </w:rPr>
        <w:t>css</w:t>
      </w:r>
      <w:r w:rsidRPr="001062D9">
        <w:rPr>
          <w:rFonts w:cstheme="minorHAnsi"/>
          <w:b/>
          <w:noProof/>
          <w:color w:val="E36C0A" w:themeColor="accent6" w:themeShade="BF"/>
          <w:sz w:val="24"/>
          <w:szCs w:val="24"/>
        </w:rPr>
        <w:t xml:space="preserve"> файл</w:t>
      </w:r>
      <w:r w:rsidRPr="001062D9">
        <w:rPr>
          <w:rFonts w:cstheme="minorHAnsi"/>
          <w:noProof/>
          <w:color w:val="E36C0A" w:themeColor="accent6" w:themeShade="BF"/>
          <w:sz w:val="24"/>
          <w:szCs w:val="24"/>
        </w:rPr>
        <w:t xml:space="preserve"> </w:t>
      </w:r>
      <w:r w:rsidRPr="001062D9">
        <w:rPr>
          <w:rFonts w:cstheme="minorHAnsi"/>
          <w:noProof/>
          <w:sz w:val="24"/>
          <w:szCs w:val="24"/>
        </w:rPr>
        <w:t xml:space="preserve">на </w:t>
      </w:r>
      <w:r w:rsidRPr="001062D9">
        <w:rPr>
          <w:rFonts w:cstheme="minorHAnsi"/>
          <w:b/>
          <w:noProof/>
          <w:sz w:val="24"/>
          <w:szCs w:val="24"/>
        </w:rPr>
        <w:t>несколько областей</w:t>
      </w:r>
      <w:r w:rsidRPr="001062D9">
        <w:rPr>
          <w:rFonts w:cstheme="minorHAnsi"/>
          <w:noProof/>
          <w:sz w:val="24"/>
          <w:szCs w:val="24"/>
        </w:rPr>
        <w:t>:</w:t>
      </w:r>
    </w:p>
    <w:p w:rsidR="007C71E1" w:rsidRPr="001062D9" w:rsidRDefault="007C71E1" w:rsidP="00100F43">
      <w:pPr>
        <w:rPr>
          <w:rFonts w:cstheme="minorHAnsi"/>
          <w:noProof/>
          <w:sz w:val="24"/>
          <w:szCs w:val="24"/>
        </w:rPr>
      </w:pPr>
      <w:r w:rsidRPr="001062D9">
        <w:rPr>
          <w:rFonts w:cstheme="minorHAnsi"/>
          <w:b/>
          <w:noProof/>
          <w:sz w:val="24"/>
          <w:szCs w:val="24"/>
        </w:rPr>
        <w:t xml:space="preserve">а) </w:t>
      </w:r>
      <w:r w:rsidRPr="003C7DB9">
        <w:rPr>
          <w:rFonts w:cstheme="minorHAnsi"/>
          <w:b/>
          <w:noProof/>
          <w:sz w:val="24"/>
          <w:szCs w:val="24"/>
          <w:lang w:val="en-US"/>
        </w:rPr>
        <w:t>General</w:t>
      </w:r>
      <w:r w:rsidRPr="001062D9">
        <w:rPr>
          <w:rFonts w:cstheme="minorHAnsi"/>
          <w:b/>
          <w:noProof/>
          <w:sz w:val="24"/>
          <w:szCs w:val="24"/>
        </w:rPr>
        <w:t xml:space="preserve"> </w:t>
      </w:r>
      <w:r w:rsidRPr="003C7DB9">
        <w:rPr>
          <w:rFonts w:cstheme="minorHAnsi"/>
          <w:b/>
          <w:noProof/>
          <w:sz w:val="24"/>
          <w:szCs w:val="24"/>
          <w:lang w:val="en-US"/>
        </w:rPr>
        <w:t>styles</w:t>
      </w:r>
      <w:r w:rsidRPr="001062D9">
        <w:rPr>
          <w:rFonts w:cstheme="minorHAnsi"/>
          <w:noProof/>
          <w:sz w:val="24"/>
          <w:szCs w:val="24"/>
        </w:rPr>
        <w:t xml:space="preserve"> – </w:t>
      </w:r>
      <w:r w:rsidR="008D7084" w:rsidRPr="001062D9">
        <w:rPr>
          <w:rFonts w:cstheme="minorHAnsi"/>
          <w:noProof/>
          <w:sz w:val="24"/>
          <w:szCs w:val="24"/>
        </w:rPr>
        <w:t xml:space="preserve">область </w:t>
      </w:r>
      <w:r w:rsidRPr="001062D9">
        <w:rPr>
          <w:rFonts w:cstheme="minorHAnsi"/>
          <w:noProof/>
          <w:sz w:val="24"/>
          <w:szCs w:val="24"/>
        </w:rPr>
        <w:t>для стилей, которые будут относиться ко всему документу.</w:t>
      </w:r>
    </w:p>
    <w:p w:rsidR="009F2F32" w:rsidRPr="001062D9" w:rsidRDefault="009F2F32" w:rsidP="00100F43">
      <w:pPr>
        <w:rPr>
          <w:rFonts w:cstheme="minorHAnsi"/>
          <w:noProof/>
          <w:sz w:val="24"/>
          <w:szCs w:val="24"/>
        </w:rPr>
      </w:pPr>
      <w:r w:rsidRPr="001062D9">
        <w:rPr>
          <w:rFonts w:cstheme="minorHAnsi"/>
          <w:noProof/>
          <w:sz w:val="24"/>
          <w:szCs w:val="24"/>
        </w:rPr>
        <w:t>Элементу &lt;</w:t>
      </w:r>
      <w:r w:rsidRPr="003C7DB9">
        <w:rPr>
          <w:rFonts w:cstheme="minorHAnsi"/>
          <w:noProof/>
          <w:sz w:val="24"/>
          <w:szCs w:val="24"/>
          <w:lang w:val="en-US"/>
        </w:rPr>
        <w:t>body</w:t>
      </w:r>
      <w:r w:rsidRPr="001062D9">
        <w:rPr>
          <w:rFonts w:cstheme="minorHAnsi"/>
          <w:noProof/>
          <w:sz w:val="24"/>
          <w:szCs w:val="24"/>
        </w:rPr>
        <w:t>&gt; поставим два шрифта, для случая, если браузер не найдет первый по счету. Экран нас устроит дефолтный (по - умолчанию) размеров в 100%.</w:t>
      </w:r>
    </w:p>
    <w:p w:rsidR="008373D9" w:rsidRPr="001062D9" w:rsidRDefault="008373D9" w:rsidP="008373D9">
      <w:pPr>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FFFFFF"/>
          <w:sz w:val="20"/>
          <w:szCs w:val="20"/>
          <w:lang w:eastAsia="ru-RU"/>
        </w:rPr>
      </w:pPr>
      <w:r w:rsidRPr="001062D9">
        <w:rPr>
          <w:rFonts w:ascii="Courier New" w:eastAsia="Times New Roman" w:hAnsi="Courier New" w:cs="Courier New"/>
          <w:i/>
          <w:iCs/>
          <w:noProof/>
          <w:color w:val="0088FF"/>
          <w:sz w:val="20"/>
          <w:szCs w:val="20"/>
          <w:lang w:eastAsia="ru-RU"/>
        </w:rPr>
        <w:t>*</w:t>
      </w:r>
      <w:r w:rsidRPr="003C7DB9">
        <w:rPr>
          <w:rFonts w:ascii="Courier New" w:eastAsia="Times New Roman" w:hAnsi="Courier New" w:cs="Courier New"/>
          <w:i/>
          <w:iCs/>
          <w:noProof/>
          <w:color w:val="0088FF"/>
          <w:sz w:val="20"/>
          <w:szCs w:val="20"/>
          <w:lang w:val="en-US" w:eastAsia="ru-RU"/>
        </w:rPr>
        <w:t>GENERAL</w:t>
      </w:r>
      <w:r w:rsidRPr="001062D9">
        <w:rPr>
          <w:rFonts w:ascii="Courier New" w:eastAsia="Times New Roman" w:hAnsi="Courier New" w:cs="Courier New"/>
          <w:i/>
          <w:iCs/>
          <w:noProof/>
          <w:color w:val="0088FF"/>
          <w:sz w:val="20"/>
          <w:szCs w:val="20"/>
          <w:lang w:eastAsia="ru-RU"/>
        </w:rPr>
        <w:t xml:space="preserve"> </w:t>
      </w:r>
      <w:r w:rsidRPr="003C7DB9">
        <w:rPr>
          <w:rFonts w:ascii="Courier New" w:eastAsia="Times New Roman" w:hAnsi="Courier New" w:cs="Courier New"/>
          <w:i/>
          <w:iCs/>
          <w:noProof/>
          <w:color w:val="0088FF"/>
          <w:sz w:val="20"/>
          <w:szCs w:val="20"/>
          <w:lang w:val="en-US" w:eastAsia="ru-RU"/>
        </w:rPr>
        <w:t>STYLES</w:t>
      </w:r>
      <w:r w:rsidRPr="001062D9">
        <w:rPr>
          <w:rFonts w:ascii="Courier New" w:eastAsia="Times New Roman" w:hAnsi="Courier New" w:cs="Courier New"/>
          <w:i/>
          <w:iCs/>
          <w:noProof/>
          <w:color w:val="0088FF"/>
          <w:sz w:val="20"/>
          <w:szCs w:val="20"/>
          <w:lang w:eastAsia="ru-RU"/>
        </w:rPr>
        <w:t>*/</w:t>
      </w:r>
      <w:r w:rsidRPr="001062D9">
        <w:rPr>
          <w:rFonts w:ascii="Courier New" w:eastAsia="Times New Roman" w:hAnsi="Courier New" w:cs="Courier New"/>
          <w:i/>
          <w:iCs/>
          <w:noProof/>
          <w:color w:val="0088FF"/>
          <w:sz w:val="20"/>
          <w:szCs w:val="20"/>
          <w:lang w:eastAsia="ru-RU"/>
        </w:rPr>
        <w:br/>
      </w:r>
      <w:r w:rsidRPr="003C7DB9">
        <w:rPr>
          <w:rFonts w:ascii="Courier New" w:eastAsia="Times New Roman" w:hAnsi="Courier New" w:cs="Courier New"/>
          <w:noProof/>
          <w:color w:val="FFDD00"/>
          <w:sz w:val="20"/>
          <w:szCs w:val="20"/>
          <w:lang w:val="en-US" w:eastAsia="ru-RU"/>
        </w:rPr>
        <w:t>body</w:t>
      </w:r>
      <w:r w:rsidRPr="001062D9">
        <w:rPr>
          <w:rFonts w:ascii="Courier New" w:eastAsia="Times New Roman" w:hAnsi="Courier New" w:cs="Courier New"/>
          <w:noProof/>
          <w:color w:val="E1EFFF"/>
          <w:sz w:val="20"/>
          <w:szCs w:val="20"/>
          <w:lang w:eastAsia="ru-RU"/>
        </w:rPr>
        <w:t>{</w:t>
      </w:r>
      <w:r w:rsidRPr="001062D9">
        <w:rPr>
          <w:rFonts w:ascii="Courier New" w:eastAsia="Times New Roman" w:hAnsi="Courier New" w:cs="Courier New"/>
          <w:noProof/>
          <w:color w:val="E1EFFF"/>
          <w:sz w:val="20"/>
          <w:szCs w:val="20"/>
          <w:lang w:eastAsia="ru-RU"/>
        </w:rPr>
        <w:br/>
        <w:t xml:space="preserve">    </w:t>
      </w:r>
      <w:r w:rsidRPr="003C7DB9">
        <w:rPr>
          <w:rFonts w:ascii="Courier New" w:eastAsia="Times New Roman" w:hAnsi="Courier New" w:cs="Courier New"/>
          <w:noProof/>
          <w:color w:val="80FFBB"/>
          <w:sz w:val="20"/>
          <w:szCs w:val="20"/>
          <w:lang w:val="en-US" w:eastAsia="ru-RU"/>
        </w:rPr>
        <w:t>font</w:t>
      </w:r>
      <w:r w:rsidRPr="001062D9">
        <w:rPr>
          <w:rFonts w:ascii="Courier New" w:eastAsia="Times New Roman" w:hAnsi="Courier New" w:cs="Courier New"/>
          <w:noProof/>
          <w:color w:val="80FFBB"/>
          <w:sz w:val="20"/>
          <w:szCs w:val="20"/>
          <w:lang w:eastAsia="ru-RU"/>
        </w:rPr>
        <w:t>-</w:t>
      </w:r>
      <w:r w:rsidRPr="003C7DB9">
        <w:rPr>
          <w:rFonts w:ascii="Courier New" w:eastAsia="Times New Roman" w:hAnsi="Courier New" w:cs="Courier New"/>
          <w:noProof/>
          <w:color w:val="80FFBB"/>
          <w:sz w:val="20"/>
          <w:szCs w:val="20"/>
          <w:lang w:val="en-US" w:eastAsia="ru-RU"/>
        </w:rPr>
        <w:t>family</w:t>
      </w:r>
      <w:r w:rsidRPr="001062D9">
        <w:rPr>
          <w:rFonts w:ascii="Courier New" w:eastAsia="Times New Roman" w:hAnsi="Courier New" w:cs="Courier New"/>
          <w:noProof/>
          <w:color w:val="FFFFFF"/>
          <w:sz w:val="20"/>
          <w:szCs w:val="20"/>
          <w:lang w:eastAsia="ru-RU"/>
        </w:rPr>
        <w:t xml:space="preserve">: </w:t>
      </w:r>
      <w:r w:rsidRPr="003C7DB9">
        <w:rPr>
          <w:rFonts w:ascii="Courier New" w:eastAsia="Times New Roman" w:hAnsi="Courier New" w:cs="Courier New"/>
          <w:noProof/>
          <w:color w:val="FFDD00"/>
          <w:sz w:val="20"/>
          <w:szCs w:val="20"/>
          <w:lang w:val="en-US" w:eastAsia="ru-RU"/>
        </w:rPr>
        <w:t>Arial</w:t>
      </w:r>
      <w:r w:rsidRPr="001062D9">
        <w:rPr>
          <w:rFonts w:ascii="Courier New" w:eastAsia="Times New Roman" w:hAnsi="Courier New" w:cs="Courier New"/>
          <w:noProof/>
          <w:color w:val="E1EFFF"/>
          <w:sz w:val="20"/>
          <w:szCs w:val="20"/>
          <w:lang w:eastAsia="ru-RU"/>
        </w:rPr>
        <w:t xml:space="preserve">, </w:t>
      </w:r>
      <w:r w:rsidRPr="003C7DB9">
        <w:rPr>
          <w:rFonts w:ascii="Courier New" w:eastAsia="Times New Roman" w:hAnsi="Courier New" w:cs="Courier New"/>
          <w:b/>
          <w:bCs/>
          <w:noProof/>
          <w:color w:val="68E868"/>
          <w:sz w:val="20"/>
          <w:szCs w:val="20"/>
          <w:lang w:val="en-US" w:eastAsia="ru-RU"/>
        </w:rPr>
        <w:t>Sans</w:t>
      </w:r>
      <w:r w:rsidRPr="001062D9">
        <w:rPr>
          <w:rFonts w:ascii="Courier New" w:eastAsia="Times New Roman" w:hAnsi="Courier New" w:cs="Courier New"/>
          <w:b/>
          <w:bCs/>
          <w:noProof/>
          <w:color w:val="68E868"/>
          <w:sz w:val="20"/>
          <w:szCs w:val="20"/>
          <w:lang w:eastAsia="ru-RU"/>
        </w:rPr>
        <w:t>-</w:t>
      </w:r>
      <w:r w:rsidRPr="003C7DB9">
        <w:rPr>
          <w:rFonts w:ascii="Courier New" w:eastAsia="Times New Roman" w:hAnsi="Courier New" w:cs="Courier New"/>
          <w:b/>
          <w:bCs/>
          <w:noProof/>
          <w:color w:val="68E868"/>
          <w:sz w:val="20"/>
          <w:szCs w:val="20"/>
          <w:lang w:val="en-US" w:eastAsia="ru-RU"/>
        </w:rPr>
        <w:t>Serif</w:t>
      </w:r>
      <w:r w:rsidRPr="001062D9">
        <w:rPr>
          <w:rFonts w:ascii="Courier New" w:eastAsia="Times New Roman" w:hAnsi="Courier New" w:cs="Courier New"/>
          <w:noProof/>
          <w:color w:val="E1EFFF"/>
          <w:sz w:val="20"/>
          <w:szCs w:val="20"/>
          <w:lang w:eastAsia="ru-RU"/>
        </w:rPr>
        <w:t>;</w:t>
      </w:r>
      <w:r w:rsidRPr="001062D9">
        <w:rPr>
          <w:rFonts w:ascii="Courier New" w:eastAsia="Times New Roman" w:hAnsi="Courier New" w:cs="Courier New"/>
          <w:noProof/>
          <w:color w:val="E1EFFF"/>
          <w:sz w:val="20"/>
          <w:szCs w:val="20"/>
          <w:lang w:eastAsia="ru-RU"/>
        </w:rPr>
        <w:br/>
        <w:t xml:space="preserve">    </w:t>
      </w:r>
      <w:r w:rsidRPr="003C7DB9">
        <w:rPr>
          <w:rFonts w:ascii="Courier New" w:eastAsia="Times New Roman" w:hAnsi="Courier New" w:cs="Courier New"/>
          <w:noProof/>
          <w:color w:val="80FFBB"/>
          <w:sz w:val="20"/>
          <w:szCs w:val="20"/>
          <w:lang w:val="en-US" w:eastAsia="ru-RU"/>
        </w:rPr>
        <w:t>font</w:t>
      </w:r>
      <w:r w:rsidRPr="001062D9">
        <w:rPr>
          <w:rFonts w:ascii="Courier New" w:eastAsia="Times New Roman" w:hAnsi="Courier New" w:cs="Courier New"/>
          <w:noProof/>
          <w:color w:val="80FFBB"/>
          <w:sz w:val="20"/>
          <w:szCs w:val="20"/>
          <w:lang w:eastAsia="ru-RU"/>
        </w:rPr>
        <w:t>-</w:t>
      </w:r>
      <w:r w:rsidRPr="003C7DB9">
        <w:rPr>
          <w:rFonts w:ascii="Courier New" w:eastAsia="Times New Roman" w:hAnsi="Courier New" w:cs="Courier New"/>
          <w:noProof/>
          <w:color w:val="80FFBB"/>
          <w:sz w:val="20"/>
          <w:szCs w:val="20"/>
          <w:lang w:val="en-US" w:eastAsia="ru-RU"/>
        </w:rPr>
        <w:t>size</w:t>
      </w:r>
      <w:r w:rsidRPr="001062D9">
        <w:rPr>
          <w:rFonts w:ascii="Courier New" w:eastAsia="Times New Roman" w:hAnsi="Courier New" w:cs="Courier New"/>
          <w:noProof/>
          <w:color w:val="FFFFFF"/>
          <w:sz w:val="20"/>
          <w:szCs w:val="20"/>
          <w:lang w:eastAsia="ru-RU"/>
        </w:rPr>
        <w:t xml:space="preserve">: </w:t>
      </w:r>
      <w:r w:rsidRPr="001062D9">
        <w:rPr>
          <w:rFonts w:ascii="Courier New" w:eastAsia="Times New Roman" w:hAnsi="Courier New" w:cs="Courier New"/>
          <w:noProof/>
          <w:color w:val="FF628C"/>
          <w:sz w:val="20"/>
          <w:szCs w:val="20"/>
          <w:lang w:eastAsia="ru-RU"/>
        </w:rPr>
        <w:t>100</w:t>
      </w:r>
      <w:r w:rsidRPr="001062D9">
        <w:rPr>
          <w:rFonts w:ascii="Courier New" w:eastAsia="Times New Roman" w:hAnsi="Courier New" w:cs="Courier New"/>
          <w:noProof/>
          <w:color w:val="FF9D00"/>
          <w:sz w:val="20"/>
          <w:szCs w:val="20"/>
          <w:lang w:eastAsia="ru-RU"/>
        </w:rPr>
        <w:t>%</w:t>
      </w:r>
      <w:r w:rsidRPr="001062D9">
        <w:rPr>
          <w:rFonts w:ascii="Courier New" w:eastAsia="Times New Roman" w:hAnsi="Courier New" w:cs="Courier New"/>
          <w:noProof/>
          <w:color w:val="E1EFFF"/>
          <w:sz w:val="20"/>
          <w:szCs w:val="20"/>
          <w:lang w:eastAsia="ru-RU"/>
        </w:rPr>
        <w:t>;</w:t>
      </w:r>
      <w:r w:rsidRPr="001062D9">
        <w:rPr>
          <w:rFonts w:ascii="Courier New" w:eastAsia="Times New Roman" w:hAnsi="Courier New" w:cs="Courier New"/>
          <w:noProof/>
          <w:color w:val="E1EFFF"/>
          <w:sz w:val="20"/>
          <w:szCs w:val="20"/>
          <w:lang w:eastAsia="ru-RU"/>
        </w:rPr>
        <w:br/>
        <w:t>}</w:t>
      </w:r>
    </w:p>
    <w:p w:rsidR="008373D9" w:rsidRPr="001062D9" w:rsidRDefault="008373D9" w:rsidP="00100F43">
      <w:pPr>
        <w:rPr>
          <w:rFonts w:cstheme="minorHAnsi"/>
          <w:noProof/>
          <w:sz w:val="24"/>
          <w:szCs w:val="24"/>
        </w:rPr>
      </w:pPr>
    </w:p>
    <w:p w:rsidR="009F2F32" w:rsidRPr="001062D9" w:rsidRDefault="009F2F32" w:rsidP="00100F43">
      <w:pPr>
        <w:rPr>
          <w:rFonts w:cstheme="minorHAnsi"/>
          <w:noProof/>
          <w:sz w:val="24"/>
          <w:szCs w:val="24"/>
        </w:rPr>
      </w:pPr>
      <w:r w:rsidRPr="001062D9">
        <w:rPr>
          <w:rFonts w:cstheme="minorHAnsi"/>
          <w:noProof/>
          <w:sz w:val="24"/>
          <w:szCs w:val="24"/>
        </w:rPr>
        <w:t>Зададим свойства</w:t>
      </w:r>
      <w:r w:rsidR="001D38C5" w:rsidRPr="001062D9">
        <w:rPr>
          <w:rFonts w:cstheme="minorHAnsi"/>
          <w:noProof/>
          <w:sz w:val="24"/>
          <w:szCs w:val="24"/>
        </w:rPr>
        <w:t xml:space="preserve"> (ссылка на библиотеку всех свойств </w:t>
      </w:r>
      <w:r w:rsidR="001D38C5" w:rsidRPr="003C7DB9">
        <w:rPr>
          <w:rFonts w:cstheme="minorHAnsi"/>
          <w:noProof/>
          <w:sz w:val="24"/>
          <w:szCs w:val="24"/>
          <w:lang w:val="en-US"/>
        </w:rPr>
        <w:t>css</w:t>
      </w:r>
      <w:r w:rsidR="001D38C5" w:rsidRPr="001062D9">
        <w:rPr>
          <w:rFonts w:cstheme="minorHAnsi"/>
          <w:noProof/>
          <w:sz w:val="24"/>
          <w:szCs w:val="24"/>
        </w:rPr>
        <w:t xml:space="preserve">: </w:t>
      </w:r>
      <w:r w:rsidR="001D38C5" w:rsidRPr="003C7DB9">
        <w:rPr>
          <w:rFonts w:cstheme="minorHAnsi"/>
          <w:noProof/>
          <w:sz w:val="24"/>
          <w:szCs w:val="24"/>
          <w:lang w:val="en-US"/>
        </w:rPr>
        <w:t>http</w:t>
      </w:r>
      <w:r w:rsidR="001D38C5" w:rsidRPr="001062D9">
        <w:rPr>
          <w:rFonts w:cstheme="minorHAnsi"/>
          <w:noProof/>
          <w:sz w:val="24"/>
          <w:szCs w:val="24"/>
        </w:rPr>
        <w:t>://</w:t>
      </w:r>
      <w:r w:rsidR="001D38C5" w:rsidRPr="003C7DB9">
        <w:rPr>
          <w:rFonts w:cstheme="minorHAnsi"/>
          <w:noProof/>
          <w:sz w:val="24"/>
          <w:szCs w:val="24"/>
          <w:lang w:val="en-US"/>
        </w:rPr>
        <w:t>htmlbook</w:t>
      </w:r>
      <w:r w:rsidR="001D38C5" w:rsidRPr="001062D9">
        <w:rPr>
          <w:rFonts w:cstheme="minorHAnsi"/>
          <w:noProof/>
          <w:sz w:val="24"/>
          <w:szCs w:val="24"/>
        </w:rPr>
        <w:t>.</w:t>
      </w:r>
      <w:r w:rsidR="001D38C5" w:rsidRPr="003C7DB9">
        <w:rPr>
          <w:rFonts w:cstheme="minorHAnsi"/>
          <w:noProof/>
          <w:sz w:val="24"/>
          <w:szCs w:val="24"/>
          <w:lang w:val="en-US"/>
        </w:rPr>
        <w:t>ru</w:t>
      </w:r>
      <w:r w:rsidR="001D38C5" w:rsidRPr="001062D9">
        <w:rPr>
          <w:rFonts w:cstheme="minorHAnsi"/>
          <w:noProof/>
          <w:sz w:val="24"/>
          <w:szCs w:val="24"/>
        </w:rPr>
        <w:t>/</w:t>
      </w:r>
      <w:r w:rsidR="001D38C5" w:rsidRPr="003C7DB9">
        <w:rPr>
          <w:rFonts w:cstheme="minorHAnsi"/>
          <w:noProof/>
          <w:sz w:val="24"/>
          <w:szCs w:val="24"/>
          <w:lang w:val="en-US"/>
        </w:rPr>
        <w:t>css</w:t>
      </w:r>
      <w:r w:rsidR="001D38C5" w:rsidRPr="001062D9">
        <w:rPr>
          <w:rFonts w:cstheme="minorHAnsi"/>
          <w:noProof/>
          <w:sz w:val="24"/>
          <w:szCs w:val="24"/>
        </w:rPr>
        <w:t>)</w:t>
      </w:r>
      <w:r w:rsidRPr="001062D9">
        <w:rPr>
          <w:rFonts w:cstheme="minorHAnsi"/>
          <w:noProof/>
          <w:sz w:val="24"/>
          <w:szCs w:val="24"/>
        </w:rPr>
        <w:t xml:space="preserve"> нашему контейнеру, где установим значение:</w:t>
      </w:r>
    </w:p>
    <w:p w:rsidR="007C71E1" w:rsidRPr="001062D9" w:rsidRDefault="009F2F32" w:rsidP="00100F43">
      <w:pPr>
        <w:rPr>
          <w:rFonts w:cstheme="minorHAnsi"/>
          <w:noProof/>
          <w:sz w:val="24"/>
          <w:szCs w:val="24"/>
        </w:rPr>
      </w:pPr>
      <w:r w:rsidRPr="001062D9">
        <w:rPr>
          <w:rFonts w:cstheme="minorHAnsi"/>
          <w:noProof/>
          <w:sz w:val="24"/>
          <w:szCs w:val="24"/>
        </w:rPr>
        <w:t xml:space="preserve">- </w:t>
      </w:r>
      <w:r w:rsidRPr="003C7DB9">
        <w:rPr>
          <w:rFonts w:cstheme="minorHAnsi"/>
          <w:noProof/>
          <w:sz w:val="24"/>
          <w:szCs w:val="24"/>
          <w:lang w:val="en-US"/>
        </w:rPr>
        <w:t>margin</w:t>
      </w:r>
      <w:r w:rsidRPr="001062D9">
        <w:rPr>
          <w:rFonts w:cstheme="minorHAnsi"/>
          <w:noProof/>
          <w:sz w:val="24"/>
          <w:szCs w:val="24"/>
        </w:rPr>
        <w:t xml:space="preserve">: 0 </w:t>
      </w:r>
      <w:r w:rsidRPr="003C7DB9">
        <w:rPr>
          <w:rFonts w:cstheme="minorHAnsi"/>
          <w:noProof/>
          <w:sz w:val="24"/>
          <w:szCs w:val="24"/>
          <w:lang w:val="en-US"/>
        </w:rPr>
        <w:t>auto</w:t>
      </w:r>
      <w:r w:rsidRPr="001062D9">
        <w:rPr>
          <w:rFonts w:cstheme="minorHAnsi"/>
          <w:noProof/>
          <w:sz w:val="24"/>
          <w:szCs w:val="24"/>
        </w:rPr>
        <w:t xml:space="preserve"> – чтобы блок размещался строго по-средине окна браузера</w:t>
      </w:r>
    </w:p>
    <w:p w:rsidR="009F2F32" w:rsidRPr="003C7DB9" w:rsidRDefault="009F2F32" w:rsidP="00100F43">
      <w:pPr>
        <w:rPr>
          <w:rFonts w:cstheme="minorHAnsi"/>
          <w:noProof/>
          <w:sz w:val="24"/>
          <w:szCs w:val="24"/>
          <w:lang w:val="en-US"/>
        </w:rPr>
      </w:pPr>
      <w:r w:rsidRPr="003C7DB9">
        <w:rPr>
          <w:rFonts w:cstheme="minorHAnsi"/>
          <w:noProof/>
          <w:sz w:val="24"/>
          <w:szCs w:val="24"/>
          <w:lang w:val="en-US"/>
        </w:rPr>
        <w:t>- ширину</w:t>
      </w:r>
      <w:r w:rsidR="008373D9" w:rsidRPr="003C7DB9">
        <w:rPr>
          <w:rFonts w:cstheme="minorHAnsi"/>
          <w:noProof/>
          <w:sz w:val="24"/>
          <w:szCs w:val="24"/>
          <w:lang w:val="en-US"/>
        </w:rPr>
        <w:t>:</w:t>
      </w:r>
      <w:r w:rsidRPr="003C7DB9">
        <w:rPr>
          <w:rFonts w:cstheme="minorHAnsi"/>
          <w:noProof/>
          <w:sz w:val="24"/>
          <w:szCs w:val="24"/>
          <w:lang w:val="en-US"/>
        </w:rPr>
        <w:t xml:space="preserve"> 960 пикселей</w:t>
      </w:r>
    </w:p>
    <w:p w:rsidR="008373D9" w:rsidRPr="003C7DB9" w:rsidRDefault="008373D9" w:rsidP="008373D9">
      <w:pPr>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FFFFFF"/>
          <w:sz w:val="20"/>
          <w:szCs w:val="20"/>
          <w:lang w:val="en-US" w:eastAsia="ru-RU"/>
        </w:rPr>
      </w:pP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FFDD00"/>
          <w:sz w:val="20"/>
          <w:szCs w:val="20"/>
          <w:lang w:val="en-US" w:eastAsia="ru-RU"/>
        </w:rPr>
        <w:t>container</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E1EFFF"/>
          <w:sz w:val="20"/>
          <w:szCs w:val="20"/>
          <w:lang w:val="en-US" w:eastAsia="ru-RU"/>
        </w:rPr>
        <w:br/>
        <w:t xml:space="preserve">    </w:t>
      </w:r>
      <w:r w:rsidRPr="003C7DB9">
        <w:rPr>
          <w:rFonts w:ascii="Courier New" w:eastAsia="Times New Roman" w:hAnsi="Courier New" w:cs="Courier New"/>
          <w:noProof/>
          <w:color w:val="80FFBB"/>
          <w:sz w:val="20"/>
          <w:szCs w:val="20"/>
          <w:lang w:val="en-US" w:eastAsia="ru-RU"/>
        </w:rPr>
        <w:t>margin</w:t>
      </w:r>
      <w:r w:rsidRPr="003C7DB9">
        <w:rPr>
          <w:rFonts w:ascii="Courier New" w:eastAsia="Times New Roman" w:hAnsi="Courier New" w:cs="Courier New"/>
          <w:noProof/>
          <w:color w:val="FFFFFF"/>
          <w:sz w:val="20"/>
          <w:szCs w:val="20"/>
          <w:lang w:val="en-US" w:eastAsia="ru-RU"/>
        </w:rPr>
        <w:t xml:space="preserve">: </w:t>
      </w:r>
      <w:r w:rsidRPr="003C7DB9">
        <w:rPr>
          <w:rFonts w:ascii="Courier New" w:eastAsia="Times New Roman" w:hAnsi="Courier New" w:cs="Courier New"/>
          <w:noProof/>
          <w:color w:val="FF628C"/>
          <w:sz w:val="20"/>
          <w:szCs w:val="20"/>
          <w:lang w:val="en-US" w:eastAsia="ru-RU"/>
        </w:rPr>
        <w:t xml:space="preserve">0 </w:t>
      </w:r>
      <w:r w:rsidRPr="003C7DB9">
        <w:rPr>
          <w:rFonts w:ascii="Courier New" w:eastAsia="Times New Roman" w:hAnsi="Courier New" w:cs="Courier New"/>
          <w:b/>
          <w:bCs/>
          <w:noProof/>
          <w:color w:val="68E868"/>
          <w:sz w:val="20"/>
          <w:szCs w:val="20"/>
          <w:lang w:val="en-US" w:eastAsia="ru-RU"/>
        </w:rPr>
        <w:t>auto</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E1EFFF"/>
          <w:sz w:val="20"/>
          <w:szCs w:val="20"/>
          <w:lang w:val="en-US" w:eastAsia="ru-RU"/>
        </w:rPr>
        <w:br/>
        <w:t xml:space="preserve">    </w:t>
      </w:r>
      <w:r w:rsidRPr="003C7DB9">
        <w:rPr>
          <w:rFonts w:ascii="Courier New" w:eastAsia="Times New Roman" w:hAnsi="Courier New" w:cs="Courier New"/>
          <w:noProof/>
          <w:color w:val="80FFBB"/>
          <w:sz w:val="20"/>
          <w:szCs w:val="20"/>
          <w:lang w:val="en-US" w:eastAsia="ru-RU"/>
        </w:rPr>
        <w:t>width</w:t>
      </w:r>
      <w:r w:rsidRPr="003C7DB9">
        <w:rPr>
          <w:rFonts w:ascii="Courier New" w:eastAsia="Times New Roman" w:hAnsi="Courier New" w:cs="Courier New"/>
          <w:noProof/>
          <w:color w:val="FFFFFF"/>
          <w:sz w:val="20"/>
          <w:szCs w:val="20"/>
          <w:lang w:val="en-US" w:eastAsia="ru-RU"/>
        </w:rPr>
        <w:t xml:space="preserve">: </w:t>
      </w:r>
      <w:r w:rsidRPr="003C7DB9">
        <w:rPr>
          <w:rFonts w:ascii="Courier New" w:eastAsia="Times New Roman" w:hAnsi="Courier New" w:cs="Courier New"/>
          <w:noProof/>
          <w:color w:val="FF628C"/>
          <w:sz w:val="20"/>
          <w:szCs w:val="20"/>
          <w:lang w:val="en-US" w:eastAsia="ru-RU"/>
        </w:rPr>
        <w:t>960</w:t>
      </w:r>
      <w:r w:rsidRPr="003C7DB9">
        <w:rPr>
          <w:rFonts w:ascii="Courier New" w:eastAsia="Times New Roman" w:hAnsi="Courier New" w:cs="Courier New"/>
          <w:b/>
          <w:bCs/>
          <w:noProof/>
          <w:color w:val="68E868"/>
          <w:sz w:val="20"/>
          <w:szCs w:val="20"/>
          <w:lang w:val="en-US" w:eastAsia="ru-RU"/>
        </w:rPr>
        <w:t>px</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E1EFFF"/>
          <w:sz w:val="20"/>
          <w:szCs w:val="20"/>
          <w:lang w:val="en-US" w:eastAsia="ru-RU"/>
        </w:rPr>
        <w:br/>
        <w:t>}</w:t>
      </w:r>
    </w:p>
    <w:p w:rsidR="008373D9" w:rsidRPr="003C7DB9" w:rsidRDefault="008373D9" w:rsidP="00100F43">
      <w:pPr>
        <w:rPr>
          <w:rFonts w:cstheme="minorHAnsi"/>
          <w:noProof/>
          <w:sz w:val="24"/>
          <w:szCs w:val="24"/>
          <w:lang w:val="en-US"/>
        </w:rPr>
      </w:pPr>
    </w:p>
    <w:p w:rsidR="008373D9" w:rsidRPr="001062D9" w:rsidRDefault="009F2F32" w:rsidP="00100F43">
      <w:pPr>
        <w:rPr>
          <w:rFonts w:cstheme="minorHAnsi"/>
          <w:noProof/>
          <w:sz w:val="24"/>
          <w:szCs w:val="24"/>
        </w:rPr>
      </w:pPr>
      <w:r w:rsidRPr="001062D9">
        <w:rPr>
          <w:rFonts w:cstheme="minorHAnsi"/>
          <w:b/>
          <w:noProof/>
          <w:sz w:val="24"/>
          <w:szCs w:val="24"/>
        </w:rPr>
        <w:t xml:space="preserve">б) </w:t>
      </w:r>
      <w:r w:rsidRPr="003C7DB9">
        <w:rPr>
          <w:rFonts w:cstheme="minorHAnsi"/>
          <w:b/>
          <w:noProof/>
          <w:sz w:val="24"/>
          <w:szCs w:val="24"/>
          <w:lang w:val="en-US"/>
        </w:rPr>
        <w:t>Header</w:t>
      </w:r>
      <w:r w:rsidRPr="001062D9">
        <w:rPr>
          <w:rFonts w:cstheme="minorHAnsi"/>
          <w:b/>
          <w:noProof/>
          <w:sz w:val="24"/>
          <w:szCs w:val="24"/>
        </w:rPr>
        <w:t xml:space="preserve"> </w:t>
      </w:r>
      <w:r w:rsidR="008373D9" w:rsidRPr="001062D9">
        <w:rPr>
          <w:rFonts w:cstheme="minorHAnsi"/>
          <w:b/>
          <w:noProof/>
          <w:sz w:val="24"/>
          <w:szCs w:val="24"/>
        </w:rPr>
        <w:t xml:space="preserve">– </w:t>
      </w:r>
      <w:r w:rsidR="008D7084" w:rsidRPr="001062D9">
        <w:rPr>
          <w:rFonts w:cstheme="minorHAnsi"/>
          <w:noProof/>
          <w:sz w:val="24"/>
          <w:szCs w:val="24"/>
        </w:rPr>
        <w:t>область</w:t>
      </w:r>
      <w:r w:rsidR="008D7084" w:rsidRPr="001062D9">
        <w:rPr>
          <w:rFonts w:cstheme="minorHAnsi"/>
          <w:b/>
          <w:noProof/>
          <w:sz w:val="24"/>
          <w:szCs w:val="24"/>
        </w:rPr>
        <w:t xml:space="preserve"> </w:t>
      </w:r>
      <w:r w:rsidR="008373D9" w:rsidRPr="001062D9">
        <w:rPr>
          <w:rFonts w:cstheme="minorHAnsi"/>
          <w:noProof/>
          <w:sz w:val="24"/>
          <w:szCs w:val="24"/>
        </w:rPr>
        <w:t>для стилей в шапке документа.</w:t>
      </w:r>
    </w:p>
    <w:p w:rsidR="007C71E1" w:rsidRPr="001062D9" w:rsidRDefault="004D4110" w:rsidP="00100F43">
      <w:pPr>
        <w:rPr>
          <w:rFonts w:cstheme="minorHAnsi"/>
          <w:b/>
          <w:noProof/>
          <w:sz w:val="24"/>
          <w:szCs w:val="24"/>
        </w:rPr>
      </w:pPr>
      <w:r w:rsidRPr="001062D9">
        <w:rPr>
          <w:rFonts w:cstheme="minorHAnsi"/>
          <w:noProof/>
          <w:sz w:val="24"/>
          <w:szCs w:val="24"/>
        </w:rPr>
        <w:t>Мы уже создали</w:t>
      </w:r>
      <w:r w:rsidR="008D7084" w:rsidRPr="001062D9">
        <w:rPr>
          <w:rFonts w:cstheme="minorHAnsi"/>
          <w:noProof/>
          <w:sz w:val="24"/>
          <w:szCs w:val="24"/>
        </w:rPr>
        <w:t xml:space="preserve"> для нее</w:t>
      </w:r>
      <w:r w:rsidR="008373D9" w:rsidRPr="001062D9">
        <w:rPr>
          <w:rFonts w:cstheme="minorHAnsi"/>
          <w:noProof/>
          <w:sz w:val="24"/>
          <w:szCs w:val="24"/>
        </w:rPr>
        <w:t xml:space="preserve"> класс </w:t>
      </w:r>
      <w:r w:rsidRPr="003C7DB9">
        <w:rPr>
          <w:rFonts w:cstheme="minorHAnsi"/>
          <w:noProof/>
          <w:sz w:val="24"/>
          <w:szCs w:val="24"/>
          <w:lang w:val="en-US"/>
        </w:rPr>
        <w:t>header</w:t>
      </w:r>
      <w:r w:rsidRPr="001062D9">
        <w:rPr>
          <w:rFonts w:cstheme="minorHAnsi"/>
          <w:noProof/>
          <w:sz w:val="24"/>
          <w:szCs w:val="24"/>
        </w:rPr>
        <w:t xml:space="preserve"> </w:t>
      </w:r>
      <w:r w:rsidR="008373D9" w:rsidRPr="001062D9">
        <w:rPr>
          <w:rFonts w:cstheme="minorHAnsi"/>
          <w:b/>
          <w:noProof/>
          <w:color w:val="E36C0A" w:themeColor="accent6" w:themeShade="BF"/>
          <w:sz w:val="24"/>
          <w:szCs w:val="24"/>
        </w:rPr>
        <w:t>в &lt;</w:t>
      </w:r>
      <w:r w:rsidR="008373D9" w:rsidRPr="003C7DB9">
        <w:rPr>
          <w:rFonts w:cstheme="minorHAnsi"/>
          <w:b/>
          <w:noProof/>
          <w:color w:val="E36C0A" w:themeColor="accent6" w:themeShade="BF"/>
          <w:sz w:val="24"/>
          <w:szCs w:val="24"/>
          <w:lang w:val="en-US"/>
        </w:rPr>
        <w:t>html</w:t>
      </w:r>
      <w:r w:rsidR="008373D9" w:rsidRPr="001062D9">
        <w:rPr>
          <w:rFonts w:cstheme="minorHAnsi"/>
          <w:b/>
          <w:noProof/>
          <w:color w:val="E36C0A" w:themeColor="accent6" w:themeShade="BF"/>
          <w:sz w:val="24"/>
          <w:szCs w:val="24"/>
        </w:rPr>
        <w:t>&gt; файле</w:t>
      </w:r>
      <w:r w:rsidRPr="001062D9">
        <w:rPr>
          <w:rFonts w:cstheme="minorHAnsi"/>
          <w:noProof/>
          <w:color w:val="E36C0A" w:themeColor="accent6" w:themeShade="BF"/>
          <w:sz w:val="24"/>
          <w:szCs w:val="24"/>
        </w:rPr>
        <w:t xml:space="preserve"> </w:t>
      </w:r>
      <w:r w:rsidR="0030014D" w:rsidRPr="001062D9">
        <w:rPr>
          <w:rFonts w:cstheme="minorHAnsi"/>
          <w:noProof/>
          <w:sz w:val="24"/>
          <w:szCs w:val="24"/>
        </w:rPr>
        <w:t>и завернули в класс контейнер, который будет одинаковый для всех блоков ниже. Деляеться это для того, что все блоки шли по однй линии сверху вниз и справ на лево.</w:t>
      </w:r>
      <w:r w:rsidRPr="001062D9">
        <w:rPr>
          <w:rFonts w:cstheme="minorHAnsi"/>
          <w:noProof/>
          <w:sz w:val="24"/>
          <w:szCs w:val="24"/>
        </w:rPr>
        <w:t xml:space="preserve"> А теперь</w:t>
      </w:r>
      <w:r w:rsidR="008373D9" w:rsidRPr="001062D9">
        <w:rPr>
          <w:rFonts w:cstheme="minorHAnsi"/>
          <w:noProof/>
          <w:sz w:val="24"/>
          <w:szCs w:val="24"/>
        </w:rPr>
        <w:t xml:space="preserve"> зададим ему свойства внешнего отступа сверху и снизу 50 пикселей, а справа и слева </w:t>
      </w:r>
      <w:r w:rsidRPr="001062D9">
        <w:rPr>
          <w:rFonts w:cstheme="minorHAnsi"/>
          <w:noProof/>
          <w:sz w:val="24"/>
          <w:szCs w:val="24"/>
        </w:rPr>
        <w:t>–</w:t>
      </w:r>
      <w:r w:rsidR="008373D9" w:rsidRPr="001062D9">
        <w:rPr>
          <w:rFonts w:cstheme="minorHAnsi"/>
          <w:noProof/>
          <w:sz w:val="24"/>
          <w:szCs w:val="24"/>
        </w:rPr>
        <w:t xml:space="preserve"> ноль</w:t>
      </w:r>
      <w:r w:rsidRPr="001062D9">
        <w:rPr>
          <w:rFonts w:cstheme="minorHAnsi"/>
          <w:noProof/>
          <w:sz w:val="24"/>
          <w:szCs w:val="24"/>
        </w:rPr>
        <w:t xml:space="preserve"> в </w:t>
      </w:r>
      <w:r w:rsidRPr="001062D9">
        <w:rPr>
          <w:rFonts w:cstheme="minorHAnsi"/>
          <w:b/>
          <w:noProof/>
          <w:color w:val="E36C0A" w:themeColor="accent6" w:themeShade="BF"/>
          <w:sz w:val="24"/>
          <w:szCs w:val="24"/>
        </w:rPr>
        <w:t xml:space="preserve">файле </w:t>
      </w:r>
      <w:r w:rsidRPr="003C7DB9">
        <w:rPr>
          <w:rFonts w:cstheme="minorHAnsi"/>
          <w:b/>
          <w:noProof/>
          <w:color w:val="E36C0A" w:themeColor="accent6" w:themeShade="BF"/>
          <w:sz w:val="24"/>
          <w:szCs w:val="24"/>
          <w:lang w:val="en-US"/>
        </w:rPr>
        <w:t>css</w:t>
      </w:r>
      <w:r w:rsidRPr="001062D9">
        <w:rPr>
          <w:rFonts w:cstheme="minorHAnsi"/>
          <w:b/>
          <w:noProof/>
          <w:color w:val="E36C0A" w:themeColor="accent6" w:themeShade="BF"/>
          <w:sz w:val="24"/>
          <w:szCs w:val="24"/>
        </w:rPr>
        <w:t>:</w:t>
      </w:r>
      <w:r w:rsidR="008373D9" w:rsidRPr="001062D9">
        <w:rPr>
          <w:rFonts w:cstheme="minorHAnsi"/>
          <w:noProof/>
          <w:color w:val="E36C0A" w:themeColor="accent6" w:themeShade="BF"/>
          <w:sz w:val="24"/>
          <w:szCs w:val="24"/>
        </w:rPr>
        <w:t xml:space="preserve"> </w:t>
      </w:r>
      <w:r w:rsidR="009F2F32" w:rsidRPr="001062D9">
        <w:rPr>
          <w:rFonts w:cstheme="minorHAnsi"/>
          <w:b/>
          <w:noProof/>
          <w:color w:val="E36C0A" w:themeColor="accent6" w:themeShade="BF"/>
          <w:sz w:val="24"/>
          <w:szCs w:val="24"/>
        </w:rPr>
        <w:t xml:space="preserve"> </w:t>
      </w:r>
    </w:p>
    <w:p w:rsidR="004D4110" w:rsidRPr="003C7DB9" w:rsidRDefault="004D4110" w:rsidP="004D4110">
      <w:pPr>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FFFFFF"/>
          <w:sz w:val="20"/>
          <w:szCs w:val="20"/>
          <w:lang w:val="en-US" w:eastAsia="ru-RU"/>
        </w:rPr>
      </w:pPr>
      <w:r w:rsidRPr="003C7DB9">
        <w:rPr>
          <w:rFonts w:ascii="Courier New" w:eastAsia="Times New Roman" w:hAnsi="Courier New" w:cs="Courier New"/>
          <w:i/>
          <w:iCs/>
          <w:noProof/>
          <w:color w:val="0088FF"/>
          <w:sz w:val="20"/>
          <w:szCs w:val="20"/>
          <w:lang w:val="en-US" w:eastAsia="ru-RU"/>
        </w:rPr>
        <w:t>/*HEADER*/</w:t>
      </w:r>
      <w:r w:rsidRPr="003C7DB9">
        <w:rPr>
          <w:rFonts w:ascii="Courier New" w:eastAsia="Times New Roman" w:hAnsi="Courier New" w:cs="Courier New"/>
          <w:i/>
          <w:iCs/>
          <w:noProof/>
          <w:color w:val="0088FF"/>
          <w:sz w:val="20"/>
          <w:szCs w:val="20"/>
          <w:lang w:val="en-US" w:eastAsia="ru-RU"/>
        </w:rPr>
        <w:br/>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FFDD00"/>
          <w:sz w:val="20"/>
          <w:szCs w:val="20"/>
          <w:lang w:val="en-US" w:eastAsia="ru-RU"/>
        </w:rPr>
        <w:t>header</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E1EFFF"/>
          <w:sz w:val="20"/>
          <w:szCs w:val="20"/>
          <w:lang w:val="en-US" w:eastAsia="ru-RU"/>
        </w:rPr>
        <w:br/>
        <w:t xml:space="preserve">    </w:t>
      </w:r>
      <w:r w:rsidRPr="003C7DB9">
        <w:rPr>
          <w:rFonts w:ascii="Courier New" w:eastAsia="Times New Roman" w:hAnsi="Courier New" w:cs="Courier New"/>
          <w:noProof/>
          <w:color w:val="80FFBB"/>
          <w:sz w:val="20"/>
          <w:szCs w:val="20"/>
          <w:lang w:val="en-US" w:eastAsia="ru-RU"/>
        </w:rPr>
        <w:t>padding</w:t>
      </w:r>
      <w:r w:rsidRPr="003C7DB9">
        <w:rPr>
          <w:rFonts w:ascii="Courier New" w:eastAsia="Times New Roman" w:hAnsi="Courier New" w:cs="Courier New"/>
          <w:noProof/>
          <w:color w:val="FFFFFF"/>
          <w:sz w:val="20"/>
          <w:szCs w:val="20"/>
          <w:lang w:val="en-US" w:eastAsia="ru-RU"/>
        </w:rPr>
        <w:t xml:space="preserve">: </w:t>
      </w:r>
      <w:r w:rsidRPr="003C7DB9">
        <w:rPr>
          <w:rFonts w:ascii="Courier New" w:eastAsia="Times New Roman" w:hAnsi="Courier New" w:cs="Courier New"/>
          <w:noProof/>
          <w:color w:val="FF628C"/>
          <w:sz w:val="20"/>
          <w:szCs w:val="20"/>
          <w:lang w:val="en-US" w:eastAsia="ru-RU"/>
        </w:rPr>
        <w:t>50</w:t>
      </w:r>
      <w:r w:rsidRPr="003C7DB9">
        <w:rPr>
          <w:rFonts w:ascii="Courier New" w:eastAsia="Times New Roman" w:hAnsi="Courier New" w:cs="Courier New"/>
          <w:b/>
          <w:bCs/>
          <w:noProof/>
          <w:color w:val="68E868"/>
          <w:sz w:val="20"/>
          <w:szCs w:val="20"/>
          <w:lang w:val="en-US" w:eastAsia="ru-RU"/>
        </w:rPr>
        <w:t xml:space="preserve">px </w:t>
      </w:r>
      <w:r w:rsidRPr="003C7DB9">
        <w:rPr>
          <w:rFonts w:ascii="Courier New" w:eastAsia="Times New Roman" w:hAnsi="Courier New" w:cs="Courier New"/>
          <w:noProof/>
          <w:color w:val="FF628C"/>
          <w:sz w:val="20"/>
          <w:szCs w:val="20"/>
          <w:lang w:val="en-US" w:eastAsia="ru-RU"/>
        </w:rPr>
        <w:t>0</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E1EFFF"/>
          <w:sz w:val="20"/>
          <w:szCs w:val="20"/>
          <w:lang w:val="en-US" w:eastAsia="ru-RU"/>
        </w:rPr>
        <w:br/>
        <w:t xml:space="preserve">    </w:t>
      </w:r>
      <w:r w:rsidRPr="003C7DB9">
        <w:rPr>
          <w:rFonts w:ascii="Courier New" w:eastAsia="Times New Roman" w:hAnsi="Courier New" w:cs="Courier New"/>
          <w:noProof/>
          <w:color w:val="80FFBB"/>
          <w:sz w:val="20"/>
          <w:szCs w:val="20"/>
          <w:lang w:val="en-US" w:eastAsia="ru-RU"/>
        </w:rPr>
        <w:t>background-color</w:t>
      </w:r>
      <w:r w:rsidRPr="003C7DB9">
        <w:rPr>
          <w:rFonts w:ascii="Courier New" w:eastAsia="Times New Roman" w:hAnsi="Courier New" w:cs="Courier New"/>
          <w:noProof/>
          <w:color w:val="FFFFFF"/>
          <w:sz w:val="20"/>
          <w:szCs w:val="20"/>
          <w:lang w:val="en-US" w:eastAsia="ru-RU"/>
        </w:rPr>
        <w:t xml:space="preserve">: </w:t>
      </w:r>
      <w:r w:rsidRPr="003C7DB9">
        <w:rPr>
          <w:rFonts w:ascii="Courier New" w:eastAsia="Times New Roman" w:hAnsi="Courier New" w:cs="Courier New"/>
          <w:b/>
          <w:bCs/>
          <w:noProof/>
          <w:color w:val="68E868"/>
          <w:sz w:val="20"/>
          <w:szCs w:val="20"/>
          <w:lang w:val="en-US" w:eastAsia="ru-RU"/>
        </w:rPr>
        <w:t>yellowgreen</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E1EFFF"/>
          <w:sz w:val="20"/>
          <w:szCs w:val="20"/>
          <w:lang w:val="en-US" w:eastAsia="ru-RU"/>
        </w:rPr>
        <w:br/>
        <w:t>}</w:t>
      </w:r>
    </w:p>
    <w:p w:rsidR="008373D9" w:rsidRPr="003C7DB9" w:rsidRDefault="008373D9" w:rsidP="00100F43">
      <w:pPr>
        <w:rPr>
          <w:rFonts w:cstheme="minorHAnsi"/>
          <w:b/>
          <w:noProof/>
          <w:sz w:val="24"/>
          <w:szCs w:val="24"/>
          <w:lang w:val="en-US"/>
        </w:rPr>
      </w:pPr>
    </w:p>
    <w:p w:rsidR="008373D9" w:rsidRPr="001062D9" w:rsidRDefault="008373D9" w:rsidP="00100F43">
      <w:pPr>
        <w:rPr>
          <w:rFonts w:cstheme="minorHAnsi"/>
          <w:noProof/>
          <w:sz w:val="24"/>
          <w:szCs w:val="24"/>
        </w:rPr>
      </w:pPr>
      <w:r w:rsidRPr="001062D9">
        <w:rPr>
          <w:rFonts w:cstheme="minorHAnsi"/>
          <w:noProof/>
          <w:sz w:val="24"/>
          <w:szCs w:val="24"/>
        </w:rPr>
        <w:t>В секции &lt;</w:t>
      </w:r>
      <w:r w:rsidRPr="003C7DB9">
        <w:rPr>
          <w:rFonts w:cstheme="minorHAnsi"/>
          <w:noProof/>
          <w:sz w:val="24"/>
          <w:szCs w:val="24"/>
          <w:lang w:val="en-US"/>
        </w:rPr>
        <w:t>header</w:t>
      </w:r>
      <w:r w:rsidRPr="001062D9">
        <w:rPr>
          <w:rFonts w:cstheme="minorHAnsi"/>
          <w:noProof/>
          <w:sz w:val="24"/>
          <w:szCs w:val="24"/>
        </w:rPr>
        <w:t>&gt;</w:t>
      </w:r>
      <w:r w:rsidR="00C20758" w:rsidRPr="001062D9">
        <w:rPr>
          <w:rFonts w:cstheme="minorHAnsi"/>
          <w:noProof/>
          <w:sz w:val="24"/>
          <w:szCs w:val="24"/>
        </w:rPr>
        <w:t xml:space="preserve"> существуют два заголовка, поэтому чтобы к ним обратиться нужно прописать:</w:t>
      </w:r>
    </w:p>
    <w:p w:rsidR="00C20758" w:rsidRPr="003C7DB9" w:rsidRDefault="00C20758" w:rsidP="00C20758">
      <w:pPr>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FFFFFF"/>
          <w:sz w:val="20"/>
          <w:szCs w:val="20"/>
          <w:lang w:val="en-US" w:eastAsia="ru-RU"/>
        </w:rPr>
      </w:pP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FFDD00"/>
          <w:sz w:val="20"/>
          <w:szCs w:val="20"/>
          <w:lang w:val="en-US" w:eastAsia="ru-RU"/>
        </w:rPr>
        <w:t>header h1</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E1EFFF"/>
          <w:sz w:val="20"/>
          <w:szCs w:val="20"/>
          <w:lang w:val="en-US" w:eastAsia="ru-RU"/>
        </w:rPr>
        <w:br/>
        <w:t>.</w:t>
      </w:r>
      <w:r w:rsidRPr="003C7DB9">
        <w:rPr>
          <w:rFonts w:ascii="Courier New" w:eastAsia="Times New Roman" w:hAnsi="Courier New" w:cs="Courier New"/>
          <w:noProof/>
          <w:color w:val="FFDD00"/>
          <w:sz w:val="20"/>
          <w:szCs w:val="20"/>
          <w:lang w:val="en-US" w:eastAsia="ru-RU"/>
        </w:rPr>
        <w:t>header h2</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E1EFFF"/>
          <w:sz w:val="20"/>
          <w:szCs w:val="20"/>
          <w:lang w:val="en-US" w:eastAsia="ru-RU"/>
        </w:rPr>
        <w:br/>
        <w:t xml:space="preserve">    </w:t>
      </w:r>
      <w:r w:rsidRPr="003C7DB9">
        <w:rPr>
          <w:rFonts w:ascii="Courier New" w:eastAsia="Times New Roman" w:hAnsi="Courier New" w:cs="Courier New"/>
          <w:noProof/>
          <w:color w:val="80FFBB"/>
          <w:sz w:val="20"/>
          <w:szCs w:val="20"/>
          <w:lang w:val="en-US" w:eastAsia="ru-RU"/>
        </w:rPr>
        <w:t>color</w:t>
      </w:r>
      <w:r w:rsidRPr="003C7DB9">
        <w:rPr>
          <w:rFonts w:ascii="Courier New" w:eastAsia="Times New Roman" w:hAnsi="Courier New" w:cs="Courier New"/>
          <w:noProof/>
          <w:color w:val="FFFFFF"/>
          <w:sz w:val="20"/>
          <w:szCs w:val="20"/>
          <w:lang w:val="en-US" w:eastAsia="ru-RU"/>
        </w:rPr>
        <w:t xml:space="preserve">: </w:t>
      </w:r>
      <w:r w:rsidRPr="003C7DB9">
        <w:rPr>
          <w:rFonts w:ascii="Courier New" w:eastAsia="Times New Roman" w:hAnsi="Courier New" w:cs="Courier New"/>
          <w:b/>
          <w:bCs/>
          <w:noProof/>
          <w:color w:val="68E868"/>
          <w:sz w:val="20"/>
          <w:szCs w:val="20"/>
          <w:lang w:val="en-US" w:eastAsia="ru-RU"/>
        </w:rPr>
        <w:t>greenyellow</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E1EFFF"/>
          <w:sz w:val="20"/>
          <w:szCs w:val="20"/>
          <w:lang w:val="en-US" w:eastAsia="ru-RU"/>
        </w:rPr>
        <w:br/>
        <w:t xml:space="preserve">    </w:t>
      </w:r>
      <w:r w:rsidRPr="003C7DB9">
        <w:rPr>
          <w:rFonts w:ascii="Courier New" w:eastAsia="Times New Roman" w:hAnsi="Courier New" w:cs="Courier New"/>
          <w:noProof/>
          <w:color w:val="80FFBB"/>
          <w:sz w:val="20"/>
          <w:szCs w:val="20"/>
          <w:lang w:val="en-US" w:eastAsia="ru-RU"/>
        </w:rPr>
        <w:t>text-align</w:t>
      </w:r>
      <w:r w:rsidRPr="003C7DB9">
        <w:rPr>
          <w:rFonts w:ascii="Courier New" w:eastAsia="Times New Roman" w:hAnsi="Courier New" w:cs="Courier New"/>
          <w:noProof/>
          <w:color w:val="FFFFFF"/>
          <w:sz w:val="20"/>
          <w:szCs w:val="20"/>
          <w:lang w:val="en-US" w:eastAsia="ru-RU"/>
        </w:rPr>
        <w:t xml:space="preserve">: </w:t>
      </w:r>
      <w:r w:rsidRPr="003C7DB9">
        <w:rPr>
          <w:rFonts w:ascii="Courier New" w:eastAsia="Times New Roman" w:hAnsi="Courier New" w:cs="Courier New"/>
          <w:b/>
          <w:bCs/>
          <w:noProof/>
          <w:color w:val="68E868"/>
          <w:sz w:val="20"/>
          <w:szCs w:val="20"/>
          <w:lang w:val="en-US" w:eastAsia="ru-RU"/>
        </w:rPr>
        <w:t>center</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E1EFFF"/>
          <w:sz w:val="20"/>
          <w:szCs w:val="20"/>
          <w:lang w:val="en-US" w:eastAsia="ru-RU"/>
        </w:rPr>
        <w:br/>
        <w:t>}</w:t>
      </w:r>
    </w:p>
    <w:p w:rsidR="00C20758" w:rsidRPr="003C7DB9" w:rsidRDefault="0030014D" w:rsidP="00100F43">
      <w:pPr>
        <w:rPr>
          <w:rFonts w:cstheme="minorHAnsi"/>
          <w:noProof/>
          <w:sz w:val="24"/>
          <w:szCs w:val="24"/>
          <w:lang w:val="en-US"/>
        </w:rPr>
      </w:pPr>
      <w:r w:rsidRPr="003C7DB9">
        <w:rPr>
          <w:rFonts w:cstheme="minorHAnsi"/>
          <w:noProof/>
          <w:sz w:val="24"/>
          <w:szCs w:val="24"/>
          <w:lang w:val="en-US"/>
        </w:rPr>
        <w:t xml:space="preserve"> </w:t>
      </w:r>
    </w:p>
    <w:p w:rsidR="008D7084" w:rsidRPr="001062D9" w:rsidRDefault="00C20758" w:rsidP="00100F43">
      <w:pPr>
        <w:rPr>
          <w:rFonts w:cstheme="minorHAnsi"/>
          <w:noProof/>
          <w:sz w:val="24"/>
          <w:szCs w:val="24"/>
        </w:rPr>
      </w:pPr>
      <w:r w:rsidRPr="001062D9">
        <w:rPr>
          <w:rFonts w:cstheme="minorHAnsi"/>
          <w:b/>
          <w:noProof/>
          <w:sz w:val="24"/>
          <w:szCs w:val="24"/>
        </w:rPr>
        <w:t xml:space="preserve">в) </w:t>
      </w:r>
      <w:r w:rsidR="008D7084" w:rsidRPr="003C7DB9">
        <w:rPr>
          <w:rFonts w:cstheme="minorHAnsi"/>
          <w:b/>
          <w:noProof/>
          <w:sz w:val="24"/>
          <w:szCs w:val="24"/>
          <w:lang w:val="en-US"/>
        </w:rPr>
        <w:t>Navigation</w:t>
      </w:r>
      <w:r w:rsidR="008D7084" w:rsidRPr="001062D9">
        <w:rPr>
          <w:rFonts w:cstheme="minorHAnsi"/>
          <w:b/>
          <w:noProof/>
          <w:sz w:val="24"/>
          <w:szCs w:val="24"/>
        </w:rPr>
        <w:t xml:space="preserve"> – </w:t>
      </w:r>
      <w:r w:rsidR="008D7084" w:rsidRPr="001062D9">
        <w:rPr>
          <w:rFonts w:cstheme="minorHAnsi"/>
          <w:noProof/>
          <w:sz w:val="24"/>
          <w:szCs w:val="24"/>
        </w:rPr>
        <w:t>область для стилей в кнопках главного меню.</w:t>
      </w:r>
    </w:p>
    <w:p w:rsidR="004D4110" w:rsidRPr="001062D9" w:rsidRDefault="008D7084" w:rsidP="00100F43">
      <w:pPr>
        <w:rPr>
          <w:rFonts w:cstheme="minorHAnsi"/>
          <w:noProof/>
          <w:sz w:val="24"/>
          <w:szCs w:val="24"/>
        </w:rPr>
      </w:pPr>
      <w:r w:rsidRPr="001062D9">
        <w:rPr>
          <w:rFonts w:cstheme="minorHAnsi"/>
          <w:noProof/>
          <w:sz w:val="24"/>
          <w:szCs w:val="24"/>
        </w:rPr>
        <w:t xml:space="preserve">Создадим класс для нее </w:t>
      </w:r>
      <w:r w:rsidRPr="001062D9">
        <w:rPr>
          <w:rFonts w:cstheme="minorHAnsi"/>
          <w:b/>
          <w:noProof/>
          <w:color w:val="E36C0A" w:themeColor="accent6" w:themeShade="BF"/>
          <w:sz w:val="24"/>
          <w:szCs w:val="24"/>
        </w:rPr>
        <w:t>в &lt;</w:t>
      </w:r>
      <w:r w:rsidRPr="003C7DB9">
        <w:rPr>
          <w:rFonts w:cstheme="minorHAnsi"/>
          <w:b/>
          <w:noProof/>
          <w:color w:val="E36C0A" w:themeColor="accent6" w:themeShade="BF"/>
          <w:sz w:val="24"/>
          <w:szCs w:val="24"/>
          <w:lang w:val="en-US"/>
        </w:rPr>
        <w:t>html</w:t>
      </w:r>
      <w:r w:rsidRPr="001062D9">
        <w:rPr>
          <w:rFonts w:cstheme="minorHAnsi"/>
          <w:b/>
          <w:noProof/>
          <w:color w:val="E36C0A" w:themeColor="accent6" w:themeShade="BF"/>
          <w:sz w:val="24"/>
          <w:szCs w:val="24"/>
        </w:rPr>
        <w:t>&gt;-файле</w:t>
      </w:r>
      <w:r w:rsidR="003E7342" w:rsidRPr="001062D9">
        <w:rPr>
          <w:rFonts w:cstheme="minorHAnsi"/>
          <w:noProof/>
          <w:sz w:val="24"/>
          <w:szCs w:val="24"/>
        </w:rPr>
        <w:t xml:space="preserve"> и завернем содержимое в контейнер</w:t>
      </w:r>
      <w:r w:rsidR="0030014D" w:rsidRPr="001062D9">
        <w:rPr>
          <w:rFonts w:cstheme="minorHAnsi"/>
          <w:noProof/>
          <w:sz w:val="24"/>
          <w:szCs w:val="24"/>
        </w:rPr>
        <w:t>, СВОЙСТВА КОТОРОГО УЖЕ БЫЛИ ЗАДАННЫ В СТИЛЯХ В ОБЛАСТИ “</w:t>
      </w:r>
      <w:r w:rsidR="0030014D" w:rsidRPr="003C7DB9">
        <w:rPr>
          <w:rFonts w:cstheme="minorHAnsi"/>
          <w:noProof/>
          <w:sz w:val="24"/>
          <w:szCs w:val="24"/>
          <w:lang w:val="en-US"/>
        </w:rPr>
        <w:t>GENERAL</w:t>
      </w:r>
      <w:r w:rsidR="0030014D" w:rsidRPr="001062D9">
        <w:rPr>
          <w:rFonts w:cstheme="minorHAnsi"/>
          <w:noProof/>
          <w:sz w:val="24"/>
          <w:szCs w:val="24"/>
        </w:rPr>
        <w:t xml:space="preserve"> </w:t>
      </w:r>
      <w:r w:rsidR="0030014D" w:rsidRPr="003C7DB9">
        <w:rPr>
          <w:rFonts w:cstheme="minorHAnsi"/>
          <w:noProof/>
          <w:sz w:val="24"/>
          <w:szCs w:val="24"/>
          <w:lang w:val="en-US"/>
        </w:rPr>
        <w:t>STYLES</w:t>
      </w:r>
      <w:r w:rsidR="0030014D" w:rsidRPr="001062D9">
        <w:rPr>
          <w:rFonts w:cstheme="minorHAnsi"/>
          <w:noProof/>
          <w:sz w:val="24"/>
          <w:szCs w:val="24"/>
        </w:rPr>
        <w:t>”</w:t>
      </w:r>
      <w:r w:rsidR="004D4110" w:rsidRPr="001062D9">
        <w:rPr>
          <w:rFonts w:cstheme="minorHAnsi"/>
          <w:noProof/>
          <w:sz w:val="24"/>
          <w:szCs w:val="24"/>
        </w:rPr>
        <w:t>:</w:t>
      </w:r>
    </w:p>
    <w:p w:rsidR="004D4110" w:rsidRPr="003C7DB9" w:rsidRDefault="004D4110" w:rsidP="004D4110">
      <w:pPr>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FFFFFF"/>
          <w:sz w:val="20"/>
          <w:szCs w:val="20"/>
          <w:lang w:val="en-US" w:eastAsia="ru-RU"/>
        </w:rPr>
      </w:pPr>
      <w:r w:rsidRPr="003C7DB9">
        <w:rPr>
          <w:rFonts w:ascii="Courier New" w:eastAsia="Times New Roman" w:hAnsi="Courier New" w:cs="Courier New"/>
          <w:i/>
          <w:iCs/>
          <w:noProof/>
          <w:color w:val="0088FF"/>
          <w:sz w:val="20"/>
          <w:szCs w:val="20"/>
          <w:lang w:val="en-US" w:eastAsia="ru-RU"/>
        </w:rPr>
        <w:t>&lt;!--NAVIGATION--&gt;</w:t>
      </w:r>
      <w:r w:rsidRPr="003C7DB9">
        <w:rPr>
          <w:rFonts w:ascii="Courier New" w:eastAsia="Times New Roman" w:hAnsi="Courier New" w:cs="Courier New"/>
          <w:i/>
          <w:iCs/>
          <w:noProof/>
          <w:color w:val="0088FF"/>
          <w:sz w:val="20"/>
          <w:szCs w:val="20"/>
          <w:lang w:val="en-US" w:eastAsia="ru-RU"/>
        </w:rPr>
        <w:br/>
      </w:r>
      <w:r w:rsidRPr="003C7DB9">
        <w:rPr>
          <w:rFonts w:ascii="Courier New" w:eastAsia="Times New Roman" w:hAnsi="Courier New" w:cs="Courier New"/>
          <w:noProof/>
          <w:color w:val="E1EFFF"/>
          <w:sz w:val="20"/>
          <w:szCs w:val="20"/>
          <w:lang w:val="en-US" w:eastAsia="ru-RU"/>
        </w:rPr>
        <w:t>&lt;</w:t>
      </w:r>
      <w:r w:rsidRPr="003C7DB9">
        <w:rPr>
          <w:rFonts w:ascii="Courier New" w:eastAsia="Times New Roman" w:hAnsi="Courier New" w:cs="Courier New"/>
          <w:noProof/>
          <w:color w:val="9EFFFF"/>
          <w:sz w:val="20"/>
          <w:szCs w:val="20"/>
          <w:lang w:val="en-US" w:eastAsia="ru-RU"/>
        </w:rPr>
        <w:t xml:space="preserve">nav </w:t>
      </w:r>
      <w:r w:rsidRPr="003C7DB9">
        <w:rPr>
          <w:rFonts w:ascii="Courier New" w:eastAsia="Times New Roman" w:hAnsi="Courier New" w:cs="Courier New"/>
          <w:noProof/>
          <w:color w:val="FFDD00"/>
          <w:sz w:val="20"/>
          <w:szCs w:val="20"/>
          <w:lang w:val="en-US" w:eastAsia="ru-RU"/>
        </w:rPr>
        <w:t>class=</w:t>
      </w:r>
      <w:r w:rsidRPr="003C7DB9">
        <w:rPr>
          <w:rFonts w:ascii="Courier New" w:eastAsia="Times New Roman" w:hAnsi="Courier New" w:cs="Courier New"/>
          <w:b/>
          <w:bCs/>
          <w:noProof/>
          <w:color w:val="3AD900"/>
          <w:sz w:val="20"/>
          <w:szCs w:val="20"/>
          <w:lang w:val="en-US" w:eastAsia="ru-RU"/>
        </w:rPr>
        <w:t>"page-navigation"</w:t>
      </w:r>
      <w:r w:rsidRPr="003C7DB9">
        <w:rPr>
          <w:rFonts w:ascii="Courier New" w:eastAsia="Times New Roman" w:hAnsi="Courier New" w:cs="Courier New"/>
          <w:noProof/>
          <w:color w:val="E1EFFF"/>
          <w:sz w:val="20"/>
          <w:szCs w:val="20"/>
          <w:lang w:val="en-US" w:eastAsia="ru-RU"/>
        </w:rPr>
        <w:t>&gt;</w:t>
      </w:r>
      <w:r w:rsidRPr="003C7DB9">
        <w:rPr>
          <w:rFonts w:ascii="Courier New" w:eastAsia="Times New Roman" w:hAnsi="Courier New" w:cs="Courier New"/>
          <w:noProof/>
          <w:color w:val="E1EFFF"/>
          <w:sz w:val="20"/>
          <w:szCs w:val="20"/>
          <w:lang w:val="en-US" w:eastAsia="ru-RU"/>
        </w:rPr>
        <w:br/>
        <w:t xml:space="preserve">    &lt;</w:t>
      </w:r>
      <w:r w:rsidRPr="003C7DB9">
        <w:rPr>
          <w:rFonts w:ascii="Courier New" w:eastAsia="Times New Roman" w:hAnsi="Courier New" w:cs="Courier New"/>
          <w:noProof/>
          <w:color w:val="9EFFFF"/>
          <w:sz w:val="20"/>
          <w:szCs w:val="20"/>
          <w:lang w:val="en-US" w:eastAsia="ru-RU"/>
        </w:rPr>
        <w:t xml:space="preserve">div </w:t>
      </w:r>
      <w:r w:rsidRPr="003C7DB9">
        <w:rPr>
          <w:rFonts w:ascii="Courier New" w:eastAsia="Times New Roman" w:hAnsi="Courier New" w:cs="Courier New"/>
          <w:noProof/>
          <w:color w:val="FFDD00"/>
          <w:sz w:val="20"/>
          <w:szCs w:val="20"/>
          <w:lang w:val="en-US" w:eastAsia="ru-RU"/>
        </w:rPr>
        <w:t>class=</w:t>
      </w:r>
      <w:r w:rsidRPr="003C7DB9">
        <w:rPr>
          <w:rFonts w:ascii="Courier New" w:eastAsia="Times New Roman" w:hAnsi="Courier New" w:cs="Courier New"/>
          <w:b/>
          <w:bCs/>
          <w:noProof/>
          <w:color w:val="3AD900"/>
          <w:sz w:val="20"/>
          <w:szCs w:val="20"/>
          <w:lang w:val="en-US" w:eastAsia="ru-RU"/>
        </w:rPr>
        <w:t>"container"</w:t>
      </w:r>
      <w:r w:rsidRPr="003C7DB9">
        <w:rPr>
          <w:rFonts w:ascii="Courier New" w:eastAsia="Times New Roman" w:hAnsi="Courier New" w:cs="Courier New"/>
          <w:noProof/>
          <w:color w:val="E1EFFF"/>
          <w:sz w:val="20"/>
          <w:szCs w:val="20"/>
          <w:lang w:val="en-US" w:eastAsia="ru-RU"/>
        </w:rPr>
        <w:t>&gt;</w:t>
      </w:r>
      <w:r w:rsidRPr="003C7DB9">
        <w:rPr>
          <w:rFonts w:ascii="Courier New" w:eastAsia="Times New Roman" w:hAnsi="Courier New" w:cs="Courier New"/>
          <w:noProof/>
          <w:color w:val="E1EFFF"/>
          <w:sz w:val="20"/>
          <w:szCs w:val="20"/>
          <w:lang w:val="en-US" w:eastAsia="ru-RU"/>
        </w:rPr>
        <w:br/>
        <w:t xml:space="preserve">        &lt;</w:t>
      </w:r>
      <w:r w:rsidRPr="003C7DB9">
        <w:rPr>
          <w:rFonts w:ascii="Courier New" w:eastAsia="Times New Roman" w:hAnsi="Courier New" w:cs="Courier New"/>
          <w:noProof/>
          <w:color w:val="9EFFFF"/>
          <w:sz w:val="20"/>
          <w:szCs w:val="20"/>
          <w:lang w:val="en-US" w:eastAsia="ru-RU"/>
        </w:rPr>
        <w:t>ul</w:t>
      </w:r>
      <w:r w:rsidRPr="003C7DB9">
        <w:rPr>
          <w:rFonts w:ascii="Courier New" w:eastAsia="Times New Roman" w:hAnsi="Courier New" w:cs="Courier New"/>
          <w:noProof/>
          <w:color w:val="E1EFFF"/>
          <w:sz w:val="20"/>
          <w:szCs w:val="20"/>
          <w:lang w:val="en-US" w:eastAsia="ru-RU"/>
        </w:rPr>
        <w:t>&gt;</w:t>
      </w:r>
      <w:r w:rsidRPr="003C7DB9">
        <w:rPr>
          <w:rFonts w:ascii="Courier New" w:eastAsia="Times New Roman" w:hAnsi="Courier New" w:cs="Courier New"/>
          <w:noProof/>
          <w:color w:val="E1EFFF"/>
          <w:sz w:val="20"/>
          <w:szCs w:val="20"/>
          <w:lang w:val="en-US" w:eastAsia="ru-RU"/>
        </w:rPr>
        <w:br/>
        <w:t xml:space="preserve">            &lt;</w:t>
      </w:r>
      <w:r w:rsidRPr="003C7DB9">
        <w:rPr>
          <w:rFonts w:ascii="Courier New" w:eastAsia="Times New Roman" w:hAnsi="Courier New" w:cs="Courier New"/>
          <w:noProof/>
          <w:color w:val="9EFFFF"/>
          <w:sz w:val="20"/>
          <w:szCs w:val="20"/>
          <w:lang w:val="en-US" w:eastAsia="ru-RU"/>
        </w:rPr>
        <w:t>li</w:t>
      </w:r>
      <w:r w:rsidRPr="003C7DB9">
        <w:rPr>
          <w:rFonts w:ascii="Courier New" w:eastAsia="Times New Roman" w:hAnsi="Courier New" w:cs="Courier New"/>
          <w:noProof/>
          <w:color w:val="E1EFFF"/>
          <w:sz w:val="20"/>
          <w:szCs w:val="20"/>
          <w:lang w:val="en-US" w:eastAsia="ru-RU"/>
        </w:rPr>
        <w:t>&gt;&lt;</w:t>
      </w:r>
      <w:r w:rsidRPr="003C7DB9">
        <w:rPr>
          <w:rFonts w:ascii="Courier New" w:eastAsia="Times New Roman" w:hAnsi="Courier New" w:cs="Courier New"/>
          <w:noProof/>
          <w:color w:val="9EFFFF"/>
          <w:sz w:val="20"/>
          <w:szCs w:val="20"/>
          <w:lang w:val="en-US" w:eastAsia="ru-RU"/>
        </w:rPr>
        <w:t xml:space="preserve">a </w:t>
      </w:r>
      <w:r w:rsidRPr="003C7DB9">
        <w:rPr>
          <w:rFonts w:ascii="Courier New" w:eastAsia="Times New Roman" w:hAnsi="Courier New" w:cs="Courier New"/>
          <w:noProof/>
          <w:color w:val="FFDD00"/>
          <w:sz w:val="20"/>
          <w:szCs w:val="20"/>
          <w:lang w:val="en-US" w:eastAsia="ru-RU"/>
        </w:rPr>
        <w:t>href=</w:t>
      </w:r>
      <w:r w:rsidRPr="003C7DB9">
        <w:rPr>
          <w:rFonts w:ascii="Courier New" w:eastAsia="Times New Roman" w:hAnsi="Courier New" w:cs="Courier New"/>
          <w:b/>
          <w:bCs/>
          <w:noProof/>
          <w:color w:val="3AD900"/>
          <w:sz w:val="20"/>
          <w:szCs w:val="20"/>
          <w:lang w:val="en-US" w:eastAsia="ru-RU"/>
        </w:rPr>
        <w:t>"#"</w:t>
      </w:r>
      <w:r w:rsidRPr="003C7DB9">
        <w:rPr>
          <w:rFonts w:ascii="Courier New" w:eastAsia="Times New Roman" w:hAnsi="Courier New" w:cs="Courier New"/>
          <w:noProof/>
          <w:color w:val="E1EFFF"/>
          <w:sz w:val="20"/>
          <w:szCs w:val="20"/>
          <w:lang w:val="en-US" w:eastAsia="ru-RU"/>
        </w:rPr>
        <w:t>&gt;</w:t>
      </w:r>
      <w:r w:rsidRPr="003C7DB9">
        <w:rPr>
          <w:rFonts w:ascii="Courier New" w:eastAsia="Times New Roman" w:hAnsi="Courier New" w:cs="Courier New"/>
          <w:b/>
          <w:bCs/>
          <w:noProof/>
          <w:color w:val="FFFFFF"/>
          <w:sz w:val="20"/>
          <w:szCs w:val="20"/>
          <w:lang w:val="en-US" w:eastAsia="ru-RU"/>
        </w:rPr>
        <w:t>Home</w:t>
      </w:r>
      <w:r w:rsidRPr="003C7DB9">
        <w:rPr>
          <w:rFonts w:ascii="Courier New" w:eastAsia="Times New Roman" w:hAnsi="Courier New" w:cs="Courier New"/>
          <w:noProof/>
          <w:color w:val="E1EFFF"/>
          <w:sz w:val="20"/>
          <w:szCs w:val="20"/>
          <w:lang w:val="en-US" w:eastAsia="ru-RU"/>
        </w:rPr>
        <w:t>&lt;/</w:t>
      </w:r>
      <w:r w:rsidRPr="003C7DB9">
        <w:rPr>
          <w:rFonts w:ascii="Courier New" w:eastAsia="Times New Roman" w:hAnsi="Courier New" w:cs="Courier New"/>
          <w:noProof/>
          <w:color w:val="9EFFFF"/>
          <w:sz w:val="20"/>
          <w:szCs w:val="20"/>
          <w:lang w:val="en-US" w:eastAsia="ru-RU"/>
        </w:rPr>
        <w:t>a</w:t>
      </w:r>
      <w:r w:rsidRPr="003C7DB9">
        <w:rPr>
          <w:rFonts w:ascii="Courier New" w:eastAsia="Times New Roman" w:hAnsi="Courier New" w:cs="Courier New"/>
          <w:noProof/>
          <w:color w:val="E1EFFF"/>
          <w:sz w:val="20"/>
          <w:szCs w:val="20"/>
          <w:lang w:val="en-US" w:eastAsia="ru-RU"/>
        </w:rPr>
        <w:t>&gt;&lt;/</w:t>
      </w:r>
      <w:r w:rsidRPr="003C7DB9">
        <w:rPr>
          <w:rFonts w:ascii="Courier New" w:eastAsia="Times New Roman" w:hAnsi="Courier New" w:cs="Courier New"/>
          <w:noProof/>
          <w:color w:val="9EFFFF"/>
          <w:sz w:val="20"/>
          <w:szCs w:val="20"/>
          <w:lang w:val="en-US" w:eastAsia="ru-RU"/>
        </w:rPr>
        <w:t>li</w:t>
      </w:r>
      <w:r w:rsidRPr="003C7DB9">
        <w:rPr>
          <w:rFonts w:ascii="Courier New" w:eastAsia="Times New Roman" w:hAnsi="Courier New" w:cs="Courier New"/>
          <w:noProof/>
          <w:color w:val="E1EFFF"/>
          <w:sz w:val="20"/>
          <w:szCs w:val="20"/>
          <w:lang w:val="en-US" w:eastAsia="ru-RU"/>
        </w:rPr>
        <w:t>&gt;</w:t>
      </w:r>
      <w:r w:rsidRPr="003C7DB9">
        <w:rPr>
          <w:rFonts w:ascii="Courier New" w:eastAsia="Times New Roman" w:hAnsi="Courier New" w:cs="Courier New"/>
          <w:noProof/>
          <w:color w:val="E1EFFF"/>
          <w:sz w:val="20"/>
          <w:szCs w:val="20"/>
          <w:lang w:val="en-US" w:eastAsia="ru-RU"/>
        </w:rPr>
        <w:br/>
        <w:t xml:space="preserve">            &lt;</w:t>
      </w:r>
      <w:r w:rsidRPr="003C7DB9">
        <w:rPr>
          <w:rFonts w:ascii="Courier New" w:eastAsia="Times New Roman" w:hAnsi="Courier New" w:cs="Courier New"/>
          <w:noProof/>
          <w:color w:val="9EFFFF"/>
          <w:sz w:val="20"/>
          <w:szCs w:val="20"/>
          <w:lang w:val="en-US" w:eastAsia="ru-RU"/>
        </w:rPr>
        <w:t>li</w:t>
      </w:r>
      <w:r w:rsidRPr="003C7DB9">
        <w:rPr>
          <w:rFonts w:ascii="Courier New" w:eastAsia="Times New Roman" w:hAnsi="Courier New" w:cs="Courier New"/>
          <w:noProof/>
          <w:color w:val="E1EFFF"/>
          <w:sz w:val="20"/>
          <w:szCs w:val="20"/>
          <w:lang w:val="en-US" w:eastAsia="ru-RU"/>
        </w:rPr>
        <w:t>&gt;&lt;</w:t>
      </w:r>
      <w:r w:rsidRPr="003C7DB9">
        <w:rPr>
          <w:rFonts w:ascii="Courier New" w:eastAsia="Times New Roman" w:hAnsi="Courier New" w:cs="Courier New"/>
          <w:noProof/>
          <w:color w:val="9EFFFF"/>
          <w:sz w:val="20"/>
          <w:szCs w:val="20"/>
          <w:lang w:val="en-US" w:eastAsia="ru-RU"/>
        </w:rPr>
        <w:t xml:space="preserve">a </w:t>
      </w:r>
      <w:r w:rsidRPr="003C7DB9">
        <w:rPr>
          <w:rFonts w:ascii="Courier New" w:eastAsia="Times New Roman" w:hAnsi="Courier New" w:cs="Courier New"/>
          <w:noProof/>
          <w:color w:val="FFDD00"/>
          <w:sz w:val="20"/>
          <w:szCs w:val="20"/>
          <w:lang w:val="en-US" w:eastAsia="ru-RU"/>
        </w:rPr>
        <w:t>href=</w:t>
      </w:r>
      <w:r w:rsidRPr="003C7DB9">
        <w:rPr>
          <w:rFonts w:ascii="Courier New" w:eastAsia="Times New Roman" w:hAnsi="Courier New" w:cs="Courier New"/>
          <w:b/>
          <w:bCs/>
          <w:noProof/>
          <w:color w:val="3AD900"/>
          <w:sz w:val="20"/>
          <w:szCs w:val="20"/>
          <w:lang w:val="en-US" w:eastAsia="ru-RU"/>
        </w:rPr>
        <w:t>"#"</w:t>
      </w:r>
      <w:r w:rsidRPr="003C7DB9">
        <w:rPr>
          <w:rFonts w:ascii="Courier New" w:eastAsia="Times New Roman" w:hAnsi="Courier New" w:cs="Courier New"/>
          <w:noProof/>
          <w:color w:val="E1EFFF"/>
          <w:sz w:val="20"/>
          <w:szCs w:val="20"/>
          <w:lang w:val="en-US" w:eastAsia="ru-RU"/>
        </w:rPr>
        <w:t>&gt;</w:t>
      </w:r>
      <w:r w:rsidRPr="003C7DB9">
        <w:rPr>
          <w:rFonts w:ascii="Courier New" w:eastAsia="Times New Roman" w:hAnsi="Courier New" w:cs="Courier New"/>
          <w:b/>
          <w:bCs/>
          <w:noProof/>
          <w:color w:val="FFFFFF"/>
          <w:sz w:val="20"/>
          <w:szCs w:val="20"/>
          <w:lang w:val="en-US" w:eastAsia="ru-RU"/>
        </w:rPr>
        <w:t>About</w:t>
      </w:r>
      <w:r w:rsidRPr="003C7DB9">
        <w:rPr>
          <w:rFonts w:ascii="Courier New" w:eastAsia="Times New Roman" w:hAnsi="Courier New" w:cs="Courier New"/>
          <w:noProof/>
          <w:color w:val="E1EFFF"/>
          <w:sz w:val="20"/>
          <w:szCs w:val="20"/>
          <w:lang w:val="en-US" w:eastAsia="ru-RU"/>
        </w:rPr>
        <w:t>&lt;/</w:t>
      </w:r>
      <w:r w:rsidRPr="003C7DB9">
        <w:rPr>
          <w:rFonts w:ascii="Courier New" w:eastAsia="Times New Roman" w:hAnsi="Courier New" w:cs="Courier New"/>
          <w:noProof/>
          <w:color w:val="9EFFFF"/>
          <w:sz w:val="20"/>
          <w:szCs w:val="20"/>
          <w:lang w:val="en-US" w:eastAsia="ru-RU"/>
        </w:rPr>
        <w:t>a</w:t>
      </w:r>
      <w:r w:rsidRPr="003C7DB9">
        <w:rPr>
          <w:rFonts w:ascii="Courier New" w:eastAsia="Times New Roman" w:hAnsi="Courier New" w:cs="Courier New"/>
          <w:noProof/>
          <w:color w:val="E1EFFF"/>
          <w:sz w:val="20"/>
          <w:szCs w:val="20"/>
          <w:lang w:val="en-US" w:eastAsia="ru-RU"/>
        </w:rPr>
        <w:t>&gt;&lt;/</w:t>
      </w:r>
      <w:r w:rsidRPr="003C7DB9">
        <w:rPr>
          <w:rFonts w:ascii="Courier New" w:eastAsia="Times New Roman" w:hAnsi="Courier New" w:cs="Courier New"/>
          <w:noProof/>
          <w:color w:val="9EFFFF"/>
          <w:sz w:val="20"/>
          <w:szCs w:val="20"/>
          <w:lang w:val="en-US" w:eastAsia="ru-RU"/>
        </w:rPr>
        <w:t>li</w:t>
      </w:r>
      <w:r w:rsidRPr="003C7DB9">
        <w:rPr>
          <w:rFonts w:ascii="Courier New" w:eastAsia="Times New Roman" w:hAnsi="Courier New" w:cs="Courier New"/>
          <w:noProof/>
          <w:color w:val="E1EFFF"/>
          <w:sz w:val="20"/>
          <w:szCs w:val="20"/>
          <w:lang w:val="en-US" w:eastAsia="ru-RU"/>
        </w:rPr>
        <w:t>&gt;</w:t>
      </w:r>
      <w:r w:rsidRPr="003C7DB9">
        <w:rPr>
          <w:rFonts w:ascii="Courier New" w:eastAsia="Times New Roman" w:hAnsi="Courier New" w:cs="Courier New"/>
          <w:noProof/>
          <w:color w:val="E1EFFF"/>
          <w:sz w:val="20"/>
          <w:szCs w:val="20"/>
          <w:lang w:val="en-US" w:eastAsia="ru-RU"/>
        </w:rPr>
        <w:br/>
        <w:t xml:space="preserve">            &lt;</w:t>
      </w:r>
      <w:r w:rsidRPr="003C7DB9">
        <w:rPr>
          <w:rFonts w:ascii="Courier New" w:eastAsia="Times New Roman" w:hAnsi="Courier New" w:cs="Courier New"/>
          <w:noProof/>
          <w:color w:val="9EFFFF"/>
          <w:sz w:val="20"/>
          <w:szCs w:val="20"/>
          <w:lang w:val="en-US" w:eastAsia="ru-RU"/>
        </w:rPr>
        <w:t>li</w:t>
      </w:r>
      <w:r w:rsidRPr="003C7DB9">
        <w:rPr>
          <w:rFonts w:ascii="Courier New" w:eastAsia="Times New Roman" w:hAnsi="Courier New" w:cs="Courier New"/>
          <w:noProof/>
          <w:color w:val="E1EFFF"/>
          <w:sz w:val="20"/>
          <w:szCs w:val="20"/>
          <w:lang w:val="en-US" w:eastAsia="ru-RU"/>
        </w:rPr>
        <w:t>&gt;&lt;</w:t>
      </w:r>
      <w:r w:rsidRPr="003C7DB9">
        <w:rPr>
          <w:rFonts w:ascii="Courier New" w:eastAsia="Times New Roman" w:hAnsi="Courier New" w:cs="Courier New"/>
          <w:noProof/>
          <w:color w:val="9EFFFF"/>
          <w:sz w:val="20"/>
          <w:szCs w:val="20"/>
          <w:lang w:val="en-US" w:eastAsia="ru-RU"/>
        </w:rPr>
        <w:t xml:space="preserve">a </w:t>
      </w:r>
      <w:r w:rsidRPr="003C7DB9">
        <w:rPr>
          <w:rFonts w:ascii="Courier New" w:eastAsia="Times New Roman" w:hAnsi="Courier New" w:cs="Courier New"/>
          <w:noProof/>
          <w:color w:val="FFDD00"/>
          <w:sz w:val="20"/>
          <w:szCs w:val="20"/>
          <w:lang w:val="en-US" w:eastAsia="ru-RU"/>
        </w:rPr>
        <w:t>href=</w:t>
      </w:r>
      <w:r w:rsidRPr="003C7DB9">
        <w:rPr>
          <w:rFonts w:ascii="Courier New" w:eastAsia="Times New Roman" w:hAnsi="Courier New" w:cs="Courier New"/>
          <w:b/>
          <w:bCs/>
          <w:noProof/>
          <w:color w:val="3AD900"/>
          <w:sz w:val="20"/>
          <w:szCs w:val="20"/>
          <w:lang w:val="en-US" w:eastAsia="ru-RU"/>
        </w:rPr>
        <w:t>"#"</w:t>
      </w:r>
      <w:r w:rsidRPr="003C7DB9">
        <w:rPr>
          <w:rFonts w:ascii="Courier New" w:eastAsia="Times New Roman" w:hAnsi="Courier New" w:cs="Courier New"/>
          <w:noProof/>
          <w:color w:val="E1EFFF"/>
          <w:sz w:val="20"/>
          <w:szCs w:val="20"/>
          <w:lang w:val="en-US" w:eastAsia="ru-RU"/>
        </w:rPr>
        <w:t>&gt;</w:t>
      </w:r>
      <w:r w:rsidRPr="003C7DB9">
        <w:rPr>
          <w:rFonts w:ascii="Courier New" w:eastAsia="Times New Roman" w:hAnsi="Courier New" w:cs="Courier New"/>
          <w:b/>
          <w:bCs/>
          <w:noProof/>
          <w:color w:val="FFFFFF"/>
          <w:sz w:val="20"/>
          <w:szCs w:val="20"/>
          <w:lang w:val="en-US" w:eastAsia="ru-RU"/>
        </w:rPr>
        <w:t>Contacts</w:t>
      </w:r>
      <w:r w:rsidRPr="003C7DB9">
        <w:rPr>
          <w:rFonts w:ascii="Courier New" w:eastAsia="Times New Roman" w:hAnsi="Courier New" w:cs="Courier New"/>
          <w:noProof/>
          <w:color w:val="E1EFFF"/>
          <w:sz w:val="20"/>
          <w:szCs w:val="20"/>
          <w:lang w:val="en-US" w:eastAsia="ru-RU"/>
        </w:rPr>
        <w:t>&lt;/</w:t>
      </w:r>
      <w:r w:rsidRPr="003C7DB9">
        <w:rPr>
          <w:rFonts w:ascii="Courier New" w:eastAsia="Times New Roman" w:hAnsi="Courier New" w:cs="Courier New"/>
          <w:noProof/>
          <w:color w:val="9EFFFF"/>
          <w:sz w:val="20"/>
          <w:szCs w:val="20"/>
          <w:lang w:val="en-US" w:eastAsia="ru-RU"/>
        </w:rPr>
        <w:t>a</w:t>
      </w:r>
      <w:r w:rsidRPr="003C7DB9">
        <w:rPr>
          <w:rFonts w:ascii="Courier New" w:eastAsia="Times New Roman" w:hAnsi="Courier New" w:cs="Courier New"/>
          <w:noProof/>
          <w:color w:val="E1EFFF"/>
          <w:sz w:val="20"/>
          <w:szCs w:val="20"/>
          <w:lang w:val="en-US" w:eastAsia="ru-RU"/>
        </w:rPr>
        <w:t>&gt;&lt;/</w:t>
      </w:r>
      <w:r w:rsidRPr="003C7DB9">
        <w:rPr>
          <w:rFonts w:ascii="Courier New" w:eastAsia="Times New Roman" w:hAnsi="Courier New" w:cs="Courier New"/>
          <w:noProof/>
          <w:color w:val="9EFFFF"/>
          <w:sz w:val="20"/>
          <w:szCs w:val="20"/>
          <w:lang w:val="en-US" w:eastAsia="ru-RU"/>
        </w:rPr>
        <w:t>li</w:t>
      </w:r>
      <w:r w:rsidRPr="003C7DB9">
        <w:rPr>
          <w:rFonts w:ascii="Courier New" w:eastAsia="Times New Roman" w:hAnsi="Courier New" w:cs="Courier New"/>
          <w:noProof/>
          <w:color w:val="E1EFFF"/>
          <w:sz w:val="20"/>
          <w:szCs w:val="20"/>
          <w:lang w:val="en-US" w:eastAsia="ru-RU"/>
        </w:rPr>
        <w:t>&gt;</w:t>
      </w:r>
      <w:r w:rsidRPr="003C7DB9">
        <w:rPr>
          <w:rFonts w:ascii="Courier New" w:eastAsia="Times New Roman" w:hAnsi="Courier New" w:cs="Courier New"/>
          <w:noProof/>
          <w:color w:val="E1EFFF"/>
          <w:sz w:val="20"/>
          <w:szCs w:val="20"/>
          <w:lang w:val="en-US" w:eastAsia="ru-RU"/>
        </w:rPr>
        <w:br/>
        <w:t xml:space="preserve">        &lt;/</w:t>
      </w:r>
      <w:r w:rsidRPr="003C7DB9">
        <w:rPr>
          <w:rFonts w:ascii="Courier New" w:eastAsia="Times New Roman" w:hAnsi="Courier New" w:cs="Courier New"/>
          <w:noProof/>
          <w:color w:val="9EFFFF"/>
          <w:sz w:val="20"/>
          <w:szCs w:val="20"/>
          <w:lang w:val="en-US" w:eastAsia="ru-RU"/>
        </w:rPr>
        <w:t>ul</w:t>
      </w:r>
      <w:r w:rsidRPr="003C7DB9">
        <w:rPr>
          <w:rFonts w:ascii="Courier New" w:eastAsia="Times New Roman" w:hAnsi="Courier New" w:cs="Courier New"/>
          <w:noProof/>
          <w:color w:val="E1EFFF"/>
          <w:sz w:val="20"/>
          <w:szCs w:val="20"/>
          <w:lang w:val="en-US" w:eastAsia="ru-RU"/>
        </w:rPr>
        <w:t>&gt;</w:t>
      </w:r>
      <w:r w:rsidRPr="003C7DB9">
        <w:rPr>
          <w:rFonts w:ascii="Courier New" w:eastAsia="Times New Roman" w:hAnsi="Courier New" w:cs="Courier New"/>
          <w:noProof/>
          <w:color w:val="E1EFFF"/>
          <w:sz w:val="20"/>
          <w:szCs w:val="20"/>
          <w:lang w:val="en-US" w:eastAsia="ru-RU"/>
        </w:rPr>
        <w:br/>
        <w:t xml:space="preserve">    &lt;/</w:t>
      </w:r>
      <w:r w:rsidRPr="003C7DB9">
        <w:rPr>
          <w:rFonts w:ascii="Courier New" w:eastAsia="Times New Roman" w:hAnsi="Courier New" w:cs="Courier New"/>
          <w:noProof/>
          <w:color w:val="9EFFFF"/>
          <w:sz w:val="20"/>
          <w:szCs w:val="20"/>
          <w:lang w:val="en-US" w:eastAsia="ru-RU"/>
        </w:rPr>
        <w:t>div</w:t>
      </w:r>
      <w:r w:rsidRPr="003C7DB9">
        <w:rPr>
          <w:rFonts w:ascii="Courier New" w:eastAsia="Times New Roman" w:hAnsi="Courier New" w:cs="Courier New"/>
          <w:noProof/>
          <w:color w:val="E1EFFF"/>
          <w:sz w:val="20"/>
          <w:szCs w:val="20"/>
          <w:lang w:val="en-US" w:eastAsia="ru-RU"/>
        </w:rPr>
        <w:t>&gt;</w:t>
      </w:r>
    </w:p>
    <w:p w:rsidR="004D4110" w:rsidRPr="003C7DB9" w:rsidRDefault="004D4110" w:rsidP="00A52D5E">
      <w:pPr>
        <w:spacing w:line="240" w:lineRule="auto"/>
        <w:rPr>
          <w:rFonts w:cstheme="minorHAnsi"/>
          <w:noProof/>
          <w:sz w:val="24"/>
          <w:szCs w:val="24"/>
          <w:lang w:val="en-US"/>
        </w:rPr>
      </w:pPr>
    </w:p>
    <w:p w:rsidR="008D7084" w:rsidRPr="001062D9" w:rsidRDefault="003E7342" w:rsidP="00A52D5E">
      <w:pPr>
        <w:spacing w:line="240" w:lineRule="auto"/>
        <w:rPr>
          <w:rFonts w:cstheme="minorHAnsi"/>
          <w:noProof/>
          <w:sz w:val="24"/>
          <w:szCs w:val="24"/>
        </w:rPr>
      </w:pPr>
      <w:r w:rsidRPr="003C7DB9">
        <w:rPr>
          <w:rFonts w:cstheme="minorHAnsi"/>
          <w:noProof/>
          <w:sz w:val="24"/>
          <w:szCs w:val="24"/>
          <w:lang w:val="en-US"/>
        </w:rPr>
        <w:t xml:space="preserve"> </w:t>
      </w:r>
      <w:r w:rsidRPr="001062D9">
        <w:rPr>
          <w:rFonts w:cstheme="minorHAnsi"/>
          <w:noProof/>
          <w:sz w:val="24"/>
          <w:szCs w:val="24"/>
        </w:rPr>
        <w:t>и зад</w:t>
      </w:r>
      <w:r w:rsidR="00006751" w:rsidRPr="001062D9">
        <w:rPr>
          <w:rFonts w:cstheme="minorHAnsi"/>
          <w:noProof/>
          <w:sz w:val="24"/>
          <w:szCs w:val="24"/>
        </w:rPr>
        <w:t xml:space="preserve">адим </w:t>
      </w:r>
      <w:r w:rsidR="0030014D" w:rsidRPr="001062D9">
        <w:rPr>
          <w:rFonts w:cstheme="minorHAnsi"/>
          <w:noProof/>
          <w:sz w:val="24"/>
          <w:szCs w:val="24"/>
        </w:rPr>
        <w:t>БЛОКУ НАВИГАЦИИ</w:t>
      </w:r>
      <w:r w:rsidR="008D7084" w:rsidRPr="001062D9">
        <w:rPr>
          <w:rFonts w:cstheme="minorHAnsi"/>
          <w:noProof/>
          <w:sz w:val="24"/>
          <w:szCs w:val="24"/>
        </w:rPr>
        <w:t xml:space="preserve"> свойства </w:t>
      </w:r>
      <w:r w:rsidRPr="001062D9">
        <w:rPr>
          <w:rFonts w:cstheme="minorHAnsi"/>
          <w:noProof/>
          <w:sz w:val="24"/>
          <w:szCs w:val="24"/>
        </w:rPr>
        <w:t xml:space="preserve">в </w:t>
      </w:r>
      <w:r w:rsidRPr="001062D9">
        <w:rPr>
          <w:rFonts w:cstheme="minorHAnsi"/>
          <w:b/>
          <w:noProof/>
          <w:color w:val="E36C0A" w:themeColor="accent6" w:themeShade="BF"/>
          <w:sz w:val="24"/>
          <w:szCs w:val="24"/>
        </w:rPr>
        <w:t xml:space="preserve">файле </w:t>
      </w:r>
      <w:r w:rsidRPr="003C7DB9">
        <w:rPr>
          <w:rFonts w:cstheme="minorHAnsi"/>
          <w:b/>
          <w:noProof/>
          <w:color w:val="E36C0A" w:themeColor="accent6" w:themeShade="BF"/>
          <w:sz w:val="24"/>
          <w:szCs w:val="24"/>
          <w:lang w:val="en-US"/>
        </w:rPr>
        <w:t>css</w:t>
      </w:r>
      <w:r w:rsidRPr="001062D9">
        <w:rPr>
          <w:rFonts w:cstheme="minorHAnsi"/>
          <w:b/>
          <w:noProof/>
          <w:color w:val="E36C0A" w:themeColor="accent6" w:themeShade="BF"/>
          <w:sz w:val="24"/>
          <w:szCs w:val="24"/>
        </w:rPr>
        <w:t xml:space="preserve"> </w:t>
      </w:r>
      <w:r w:rsidR="008D7084" w:rsidRPr="001062D9">
        <w:rPr>
          <w:rFonts w:cstheme="minorHAnsi"/>
          <w:noProof/>
          <w:sz w:val="24"/>
          <w:szCs w:val="24"/>
        </w:rPr>
        <w:t xml:space="preserve">со значением: </w:t>
      </w:r>
    </w:p>
    <w:p w:rsidR="008D7084" w:rsidRPr="001062D9" w:rsidRDefault="008D7084" w:rsidP="00A52D5E">
      <w:pPr>
        <w:spacing w:line="240" w:lineRule="auto"/>
        <w:rPr>
          <w:rFonts w:cstheme="minorHAnsi"/>
          <w:noProof/>
          <w:sz w:val="24"/>
          <w:szCs w:val="24"/>
        </w:rPr>
      </w:pPr>
      <w:r w:rsidRPr="001062D9">
        <w:rPr>
          <w:rFonts w:cstheme="minorHAnsi"/>
          <w:noProof/>
          <w:sz w:val="24"/>
          <w:szCs w:val="24"/>
        </w:rPr>
        <w:t>- цвет фона</w:t>
      </w:r>
    </w:p>
    <w:p w:rsidR="008D7084" w:rsidRPr="001062D9" w:rsidRDefault="008D7084" w:rsidP="00A52D5E">
      <w:pPr>
        <w:spacing w:line="240" w:lineRule="auto"/>
        <w:rPr>
          <w:rFonts w:cstheme="minorHAnsi"/>
          <w:noProof/>
          <w:sz w:val="24"/>
          <w:szCs w:val="24"/>
        </w:rPr>
      </w:pPr>
      <w:r w:rsidRPr="001062D9">
        <w:rPr>
          <w:rFonts w:cstheme="minorHAnsi"/>
          <w:noProof/>
          <w:sz w:val="24"/>
          <w:szCs w:val="24"/>
        </w:rPr>
        <w:t>- цвет рамки</w:t>
      </w:r>
    </w:p>
    <w:p w:rsidR="006F2A21" w:rsidRPr="001062D9" w:rsidRDefault="008D7084" w:rsidP="00A52D5E">
      <w:pPr>
        <w:spacing w:line="240" w:lineRule="auto"/>
        <w:rPr>
          <w:rFonts w:cstheme="minorHAnsi"/>
          <w:noProof/>
          <w:sz w:val="24"/>
          <w:szCs w:val="24"/>
        </w:rPr>
      </w:pPr>
      <w:r w:rsidRPr="001062D9">
        <w:rPr>
          <w:rFonts w:cstheme="minorHAnsi"/>
          <w:noProof/>
          <w:sz w:val="24"/>
          <w:szCs w:val="24"/>
        </w:rPr>
        <w:t>- минимальной высоты</w:t>
      </w:r>
      <w:r w:rsidR="003E7342" w:rsidRPr="001062D9">
        <w:rPr>
          <w:rFonts w:cstheme="minorHAnsi"/>
          <w:noProof/>
          <w:sz w:val="24"/>
          <w:szCs w:val="24"/>
        </w:rPr>
        <w:t>.</w:t>
      </w:r>
    </w:p>
    <w:p w:rsidR="003E7342" w:rsidRPr="003C7DB9" w:rsidRDefault="003E7342" w:rsidP="003E7342">
      <w:pPr>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FFFFFF"/>
          <w:sz w:val="20"/>
          <w:szCs w:val="20"/>
          <w:lang w:val="en-US" w:eastAsia="ru-RU"/>
        </w:rPr>
      </w:pPr>
      <w:r w:rsidRPr="003C7DB9">
        <w:rPr>
          <w:rFonts w:ascii="Courier New" w:eastAsia="Times New Roman" w:hAnsi="Courier New" w:cs="Courier New"/>
          <w:i/>
          <w:iCs/>
          <w:noProof/>
          <w:color w:val="0088FF"/>
          <w:sz w:val="20"/>
          <w:szCs w:val="20"/>
          <w:lang w:val="en-US" w:eastAsia="ru-RU"/>
        </w:rPr>
        <w:t>/* NAVIGATION */</w:t>
      </w:r>
      <w:r w:rsidRPr="003C7DB9">
        <w:rPr>
          <w:rFonts w:ascii="Courier New" w:eastAsia="Times New Roman" w:hAnsi="Courier New" w:cs="Courier New"/>
          <w:i/>
          <w:iCs/>
          <w:noProof/>
          <w:color w:val="0088FF"/>
          <w:sz w:val="20"/>
          <w:szCs w:val="20"/>
          <w:lang w:val="en-US" w:eastAsia="ru-RU"/>
        </w:rPr>
        <w:br/>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FFDD00"/>
          <w:sz w:val="20"/>
          <w:szCs w:val="20"/>
          <w:lang w:val="en-US" w:eastAsia="ru-RU"/>
        </w:rPr>
        <w:t xml:space="preserve">page-navigation </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E1EFFF"/>
          <w:sz w:val="20"/>
          <w:szCs w:val="20"/>
          <w:lang w:val="en-US" w:eastAsia="ru-RU"/>
        </w:rPr>
        <w:br/>
        <w:t xml:space="preserve">    </w:t>
      </w:r>
      <w:r w:rsidRPr="003C7DB9">
        <w:rPr>
          <w:rFonts w:ascii="Courier New" w:eastAsia="Times New Roman" w:hAnsi="Courier New" w:cs="Courier New"/>
          <w:noProof/>
          <w:color w:val="80FFBB"/>
          <w:sz w:val="20"/>
          <w:szCs w:val="20"/>
          <w:lang w:val="en-US" w:eastAsia="ru-RU"/>
        </w:rPr>
        <w:t>background-color</w:t>
      </w:r>
      <w:r w:rsidRPr="003C7DB9">
        <w:rPr>
          <w:rFonts w:ascii="Courier New" w:eastAsia="Times New Roman" w:hAnsi="Courier New" w:cs="Courier New"/>
          <w:noProof/>
          <w:color w:val="FFFFFF"/>
          <w:sz w:val="20"/>
          <w:szCs w:val="20"/>
          <w:lang w:val="en-US" w:eastAsia="ru-RU"/>
        </w:rPr>
        <w:t xml:space="preserve">: </w:t>
      </w:r>
      <w:r w:rsidRPr="003C7DB9">
        <w:rPr>
          <w:rFonts w:ascii="Courier New" w:eastAsia="Times New Roman" w:hAnsi="Courier New" w:cs="Courier New"/>
          <w:noProof/>
          <w:color w:val="6897BB"/>
          <w:sz w:val="20"/>
          <w:szCs w:val="20"/>
          <w:lang w:val="en-US" w:eastAsia="ru-RU"/>
        </w:rPr>
        <w:t>#222</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E1EFFF"/>
          <w:sz w:val="20"/>
          <w:szCs w:val="20"/>
          <w:lang w:val="en-US" w:eastAsia="ru-RU"/>
        </w:rPr>
        <w:br/>
        <w:t xml:space="preserve">    </w:t>
      </w:r>
      <w:r w:rsidRPr="003C7DB9">
        <w:rPr>
          <w:rFonts w:ascii="Courier New" w:eastAsia="Times New Roman" w:hAnsi="Courier New" w:cs="Courier New"/>
          <w:noProof/>
          <w:color w:val="80FFBB"/>
          <w:sz w:val="20"/>
          <w:szCs w:val="20"/>
          <w:lang w:val="en-US" w:eastAsia="ru-RU"/>
        </w:rPr>
        <w:t>border-color</w:t>
      </w:r>
      <w:r w:rsidRPr="003C7DB9">
        <w:rPr>
          <w:rFonts w:ascii="Courier New" w:eastAsia="Times New Roman" w:hAnsi="Courier New" w:cs="Courier New"/>
          <w:noProof/>
          <w:color w:val="FFFFFF"/>
          <w:sz w:val="20"/>
          <w:szCs w:val="20"/>
          <w:lang w:val="en-US" w:eastAsia="ru-RU"/>
        </w:rPr>
        <w:t xml:space="preserve">: </w:t>
      </w:r>
      <w:r w:rsidRPr="003C7DB9">
        <w:rPr>
          <w:rFonts w:ascii="Courier New" w:eastAsia="Times New Roman" w:hAnsi="Courier New" w:cs="Courier New"/>
          <w:noProof/>
          <w:color w:val="6897BB"/>
          <w:sz w:val="20"/>
          <w:szCs w:val="20"/>
          <w:lang w:val="en-US" w:eastAsia="ru-RU"/>
        </w:rPr>
        <w:t>#9d9d9d</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E1EFFF"/>
          <w:sz w:val="20"/>
          <w:szCs w:val="20"/>
          <w:lang w:val="en-US" w:eastAsia="ru-RU"/>
        </w:rPr>
        <w:br/>
        <w:t xml:space="preserve">    </w:t>
      </w:r>
      <w:r w:rsidRPr="003C7DB9">
        <w:rPr>
          <w:rFonts w:ascii="Courier New" w:eastAsia="Times New Roman" w:hAnsi="Courier New" w:cs="Courier New"/>
          <w:noProof/>
          <w:color w:val="80FFBB"/>
          <w:sz w:val="20"/>
          <w:szCs w:val="20"/>
          <w:lang w:val="en-US" w:eastAsia="ru-RU"/>
        </w:rPr>
        <w:t>min-height</w:t>
      </w:r>
      <w:r w:rsidRPr="003C7DB9">
        <w:rPr>
          <w:rFonts w:ascii="Courier New" w:eastAsia="Times New Roman" w:hAnsi="Courier New" w:cs="Courier New"/>
          <w:noProof/>
          <w:color w:val="FFFFFF"/>
          <w:sz w:val="20"/>
          <w:szCs w:val="20"/>
          <w:lang w:val="en-US" w:eastAsia="ru-RU"/>
        </w:rPr>
        <w:t xml:space="preserve">: </w:t>
      </w:r>
      <w:r w:rsidRPr="003C7DB9">
        <w:rPr>
          <w:rFonts w:ascii="Courier New" w:eastAsia="Times New Roman" w:hAnsi="Courier New" w:cs="Courier New"/>
          <w:noProof/>
          <w:color w:val="FF628C"/>
          <w:sz w:val="20"/>
          <w:szCs w:val="20"/>
          <w:lang w:val="en-US" w:eastAsia="ru-RU"/>
        </w:rPr>
        <w:t>64</w:t>
      </w:r>
      <w:r w:rsidRPr="003C7DB9">
        <w:rPr>
          <w:rFonts w:ascii="Courier New" w:eastAsia="Times New Roman" w:hAnsi="Courier New" w:cs="Courier New"/>
          <w:b/>
          <w:bCs/>
          <w:noProof/>
          <w:color w:val="68E868"/>
          <w:sz w:val="20"/>
          <w:szCs w:val="20"/>
          <w:lang w:val="en-US" w:eastAsia="ru-RU"/>
        </w:rPr>
        <w:t>px</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E1EFFF"/>
          <w:sz w:val="20"/>
          <w:szCs w:val="20"/>
          <w:lang w:val="en-US" w:eastAsia="ru-RU"/>
        </w:rPr>
        <w:br/>
        <w:t>}</w:t>
      </w:r>
    </w:p>
    <w:p w:rsidR="003E7342" w:rsidRPr="003C7DB9" w:rsidRDefault="003E7342" w:rsidP="00A52D5E">
      <w:pPr>
        <w:spacing w:line="240" w:lineRule="auto"/>
        <w:rPr>
          <w:rFonts w:cstheme="minorHAnsi"/>
          <w:noProof/>
          <w:sz w:val="24"/>
          <w:szCs w:val="24"/>
          <w:lang w:val="en-US"/>
        </w:rPr>
      </w:pPr>
    </w:p>
    <w:p w:rsidR="00A52D5E" w:rsidRPr="001062D9" w:rsidRDefault="003E7342" w:rsidP="00A52D5E">
      <w:pPr>
        <w:spacing w:line="240" w:lineRule="auto"/>
        <w:rPr>
          <w:rFonts w:cstheme="minorHAnsi"/>
          <w:noProof/>
          <w:sz w:val="24"/>
          <w:szCs w:val="24"/>
        </w:rPr>
      </w:pPr>
      <w:r w:rsidRPr="001062D9">
        <w:rPr>
          <w:rFonts w:cstheme="minorHAnsi"/>
          <w:noProof/>
          <w:sz w:val="24"/>
          <w:szCs w:val="24"/>
        </w:rPr>
        <w:t xml:space="preserve">Далее </w:t>
      </w:r>
      <w:r w:rsidR="004034BF" w:rsidRPr="001062D9">
        <w:rPr>
          <w:rFonts w:cstheme="minorHAnsi"/>
          <w:noProof/>
          <w:sz w:val="24"/>
          <w:szCs w:val="24"/>
        </w:rPr>
        <w:t>зададим свойства элементам списка &lt;</w:t>
      </w:r>
      <w:r w:rsidR="004034BF" w:rsidRPr="003C7DB9">
        <w:rPr>
          <w:rFonts w:cstheme="minorHAnsi"/>
          <w:noProof/>
          <w:sz w:val="24"/>
          <w:szCs w:val="24"/>
          <w:lang w:val="en-US"/>
        </w:rPr>
        <w:t>li</w:t>
      </w:r>
      <w:r w:rsidR="004034BF" w:rsidRPr="001062D9">
        <w:rPr>
          <w:rFonts w:cstheme="minorHAnsi"/>
          <w:noProof/>
          <w:sz w:val="24"/>
          <w:szCs w:val="24"/>
        </w:rPr>
        <w:t>&gt;</w:t>
      </w:r>
      <w:r w:rsidR="00B67247" w:rsidRPr="001062D9">
        <w:rPr>
          <w:rFonts w:cstheme="minorHAnsi"/>
          <w:noProof/>
          <w:sz w:val="24"/>
          <w:szCs w:val="24"/>
        </w:rPr>
        <w:t xml:space="preserve"> со значениями</w:t>
      </w:r>
      <w:r w:rsidR="00A52D5E" w:rsidRPr="001062D9">
        <w:rPr>
          <w:rFonts w:cstheme="minorHAnsi"/>
          <w:noProof/>
          <w:sz w:val="24"/>
          <w:szCs w:val="24"/>
        </w:rPr>
        <w:t>:</w:t>
      </w:r>
    </w:p>
    <w:p w:rsidR="00B67247" w:rsidRPr="001062D9" w:rsidRDefault="00B67247" w:rsidP="00A52D5E">
      <w:pPr>
        <w:spacing w:line="240" w:lineRule="auto"/>
        <w:rPr>
          <w:rFonts w:cstheme="minorHAnsi"/>
          <w:noProof/>
          <w:sz w:val="24"/>
          <w:szCs w:val="24"/>
        </w:rPr>
      </w:pPr>
      <w:r w:rsidRPr="001062D9">
        <w:rPr>
          <w:rFonts w:cstheme="minorHAnsi"/>
          <w:noProof/>
          <w:sz w:val="24"/>
          <w:szCs w:val="24"/>
        </w:rPr>
        <w:t>- обтекания</w:t>
      </w:r>
    </w:p>
    <w:p w:rsidR="00B67247" w:rsidRPr="001062D9" w:rsidRDefault="00B67247" w:rsidP="00A52D5E">
      <w:pPr>
        <w:spacing w:line="240" w:lineRule="auto"/>
        <w:rPr>
          <w:rFonts w:cstheme="minorHAnsi"/>
          <w:noProof/>
          <w:sz w:val="24"/>
          <w:szCs w:val="24"/>
        </w:rPr>
      </w:pPr>
      <w:r w:rsidRPr="001062D9">
        <w:rPr>
          <w:rFonts w:cstheme="minorHAnsi"/>
          <w:noProof/>
          <w:sz w:val="24"/>
          <w:szCs w:val="24"/>
        </w:rPr>
        <w:lastRenderedPageBreak/>
        <w:t>- ширины</w:t>
      </w:r>
    </w:p>
    <w:p w:rsidR="003E7342" w:rsidRPr="001062D9" w:rsidRDefault="004034BF" w:rsidP="00A52D5E">
      <w:pPr>
        <w:spacing w:line="240" w:lineRule="auto"/>
        <w:rPr>
          <w:rFonts w:cstheme="minorHAnsi"/>
          <w:noProof/>
          <w:sz w:val="24"/>
          <w:szCs w:val="24"/>
        </w:rPr>
      </w:pPr>
      <w:r w:rsidRPr="001062D9">
        <w:rPr>
          <w:rFonts w:cstheme="minorHAnsi"/>
          <w:noProof/>
          <w:sz w:val="24"/>
          <w:szCs w:val="24"/>
        </w:rPr>
        <w:t>Для этого пропишем:</w:t>
      </w:r>
    </w:p>
    <w:p w:rsidR="00B67247" w:rsidRPr="003C7DB9" w:rsidRDefault="00B67247" w:rsidP="00B67247">
      <w:pPr>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FFFFFF"/>
          <w:sz w:val="20"/>
          <w:szCs w:val="20"/>
          <w:lang w:val="en-US" w:eastAsia="ru-RU"/>
        </w:rPr>
      </w:pP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FFDD00"/>
          <w:sz w:val="20"/>
          <w:szCs w:val="20"/>
          <w:lang w:val="en-US" w:eastAsia="ru-RU"/>
        </w:rPr>
        <w:t>page-navigation li</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E1EFFF"/>
          <w:sz w:val="20"/>
          <w:szCs w:val="20"/>
          <w:lang w:val="en-US" w:eastAsia="ru-RU"/>
        </w:rPr>
        <w:br/>
        <w:t xml:space="preserve">    </w:t>
      </w:r>
      <w:r w:rsidRPr="003C7DB9">
        <w:rPr>
          <w:rFonts w:ascii="Courier New" w:eastAsia="Times New Roman" w:hAnsi="Courier New" w:cs="Courier New"/>
          <w:noProof/>
          <w:color w:val="80FFBB"/>
          <w:sz w:val="20"/>
          <w:szCs w:val="20"/>
          <w:lang w:val="en-US" w:eastAsia="ru-RU"/>
        </w:rPr>
        <w:t>float</w:t>
      </w:r>
      <w:r w:rsidRPr="003C7DB9">
        <w:rPr>
          <w:rFonts w:ascii="Courier New" w:eastAsia="Times New Roman" w:hAnsi="Courier New" w:cs="Courier New"/>
          <w:noProof/>
          <w:color w:val="FFFFFF"/>
          <w:sz w:val="20"/>
          <w:szCs w:val="20"/>
          <w:lang w:val="en-US" w:eastAsia="ru-RU"/>
        </w:rPr>
        <w:t xml:space="preserve">: </w:t>
      </w:r>
      <w:r w:rsidRPr="003C7DB9">
        <w:rPr>
          <w:rFonts w:ascii="Courier New" w:eastAsia="Times New Roman" w:hAnsi="Courier New" w:cs="Courier New"/>
          <w:b/>
          <w:bCs/>
          <w:noProof/>
          <w:color w:val="68E868"/>
          <w:sz w:val="20"/>
          <w:szCs w:val="20"/>
          <w:lang w:val="en-US" w:eastAsia="ru-RU"/>
        </w:rPr>
        <w:t>left</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E1EFFF"/>
          <w:sz w:val="20"/>
          <w:szCs w:val="20"/>
          <w:lang w:val="en-US" w:eastAsia="ru-RU"/>
        </w:rPr>
        <w:br/>
        <w:t xml:space="preserve">    </w:t>
      </w:r>
      <w:r w:rsidRPr="003C7DB9">
        <w:rPr>
          <w:rFonts w:ascii="Courier New" w:eastAsia="Times New Roman" w:hAnsi="Courier New" w:cs="Courier New"/>
          <w:noProof/>
          <w:color w:val="80FFBB"/>
          <w:sz w:val="20"/>
          <w:szCs w:val="20"/>
          <w:lang w:val="en-US" w:eastAsia="ru-RU"/>
        </w:rPr>
        <w:t>width</w:t>
      </w:r>
      <w:r w:rsidRPr="003C7DB9">
        <w:rPr>
          <w:rFonts w:ascii="Courier New" w:eastAsia="Times New Roman" w:hAnsi="Courier New" w:cs="Courier New"/>
          <w:noProof/>
          <w:color w:val="FFFFFF"/>
          <w:sz w:val="20"/>
          <w:szCs w:val="20"/>
          <w:lang w:val="en-US" w:eastAsia="ru-RU"/>
        </w:rPr>
        <w:t xml:space="preserve">: </w:t>
      </w:r>
      <w:r w:rsidRPr="003C7DB9">
        <w:rPr>
          <w:rFonts w:ascii="Courier New" w:eastAsia="Times New Roman" w:hAnsi="Courier New" w:cs="Courier New"/>
          <w:noProof/>
          <w:color w:val="FF628C"/>
          <w:sz w:val="20"/>
          <w:szCs w:val="20"/>
          <w:lang w:val="en-US" w:eastAsia="ru-RU"/>
        </w:rPr>
        <w:t>100</w:t>
      </w:r>
      <w:r w:rsidRPr="003C7DB9">
        <w:rPr>
          <w:rFonts w:ascii="Courier New" w:eastAsia="Times New Roman" w:hAnsi="Courier New" w:cs="Courier New"/>
          <w:b/>
          <w:bCs/>
          <w:noProof/>
          <w:color w:val="68E868"/>
          <w:sz w:val="20"/>
          <w:szCs w:val="20"/>
          <w:lang w:val="en-US" w:eastAsia="ru-RU"/>
        </w:rPr>
        <w:t>px</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E1EFFF"/>
          <w:sz w:val="20"/>
          <w:szCs w:val="20"/>
          <w:lang w:val="en-US" w:eastAsia="ru-RU"/>
        </w:rPr>
        <w:br/>
        <w:t>}</w:t>
      </w:r>
    </w:p>
    <w:p w:rsidR="00B67247" w:rsidRPr="003C7DB9" w:rsidRDefault="00B67247" w:rsidP="00100F43">
      <w:pPr>
        <w:rPr>
          <w:rFonts w:cstheme="minorHAnsi"/>
          <w:noProof/>
          <w:sz w:val="24"/>
          <w:szCs w:val="24"/>
          <w:lang w:val="en-US"/>
        </w:rPr>
      </w:pPr>
    </w:p>
    <w:p w:rsidR="00B67247" w:rsidRPr="001062D9" w:rsidRDefault="00B67247" w:rsidP="00100F43">
      <w:pPr>
        <w:rPr>
          <w:rFonts w:cstheme="minorHAnsi"/>
          <w:noProof/>
          <w:sz w:val="24"/>
          <w:szCs w:val="24"/>
        </w:rPr>
      </w:pPr>
      <w:r w:rsidRPr="001062D9">
        <w:rPr>
          <w:rFonts w:cstheme="minorHAnsi"/>
          <w:noProof/>
          <w:sz w:val="24"/>
          <w:szCs w:val="24"/>
        </w:rPr>
        <w:t>Чтобы обратиться к гиперлинками, которые лежат внутри элементов списка &lt;</w:t>
      </w:r>
      <w:r w:rsidRPr="003C7DB9">
        <w:rPr>
          <w:rFonts w:cstheme="minorHAnsi"/>
          <w:noProof/>
          <w:sz w:val="24"/>
          <w:szCs w:val="24"/>
          <w:lang w:val="en-US"/>
        </w:rPr>
        <w:t>li</w:t>
      </w:r>
      <w:r w:rsidRPr="001062D9">
        <w:rPr>
          <w:rFonts w:cstheme="minorHAnsi"/>
          <w:noProof/>
          <w:sz w:val="24"/>
          <w:szCs w:val="24"/>
        </w:rPr>
        <w:t>&gt;, необходимо прописать:</w:t>
      </w:r>
    </w:p>
    <w:p w:rsidR="00B67247" w:rsidRPr="001062D9" w:rsidRDefault="00B67247" w:rsidP="00B67247">
      <w:pPr>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FFFFFF"/>
          <w:sz w:val="20"/>
          <w:szCs w:val="20"/>
          <w:lang w:eastAsia="ru-RU"/>
        </w:rPr>
      </w:pPr>
      <w:r w:rsidRPr="001062D9">
        <w:rPr>
          <w:rFonts w:ascii="Courier New" w:eastAsia="Times New Roman" w:hAnsi="Courier New" w:cs="Courier New"/>
          <w:noProof/>
          <w:color w:val="E1EFFF"/>
          <w:sz w:val="20"/>
          <w:szCs w:val="20"/>
          <w:lang w:eastAsia="ru-RU"/>
        </w:rPr>
        <w:t>.</w:t>
      </w:r>
      <w:r w:rsidRPr="003C7DB9">
        <w:rPr>
          <w:rFonts w:ascii="Courier New" w:eastAsia="Times New Roman" w:hAnsi="Courier New" w:cs="Courier New"/>
          <w:noProof/>
          <w:color w:val="FFDD00"/>
          <w:sz w:val="20"/>
          <w:szCs w:val="20"/>
          <w:lang w:val="en-US" w:eastAsia="ru-RU"/>
        </w:rPr>
        <w:t>page</w:t>
      </w:r>
      <w:r w:rsidRPr="001062D9">
        <w:rPr>
          <w:rFonts w:ascii="Courier New" w:eastAsia="Times New Roman" w:hAnsi="Courier New" w:cs="Courier New"/>
          <w:noProof/>
          <w:color w:val="FFDD00"/>
          <w:sz w:val="20"/>
          <w:szCs w:val="20"/>
          <w:lang w:eastAsia="ru-RU"/>
        </w:rPr>
        <w:t>-</w:t>
      </w:r>
      <w:r w:rsidRPr="003C7DB9">
        <w:rPr>
          <w:rFonts w:ascii="Courier New" w:eastAsia="Times New Roman" w:hAnsi="Courier New" w:cs="Courier New"/>
          <w:noProof/>
          <w:color w:val="FFDD00"/>
          <w:sz w:val="20"/>
          <w:szCs w:val="20"/>
          <w:lang w:val="en-US" w:eastAsia="ru-RU"/>
        </w:rPr>
        <w:t>navigation</w:t>
      </w:r>
      <w:r w:rsidRPr="001062D9">
        <w:rPr>
          <w:rFonts w:ascii="Courier New" w:eastAsia="Times New Roman" w:hAnsi="Courier New" w:cs="Courier New"/>
          <w:noProof/>
          <w:color w:val="FFDD00"/>
          <w:sz w:val="20"/>
          <w:szCs w:val="20"/>
          <w:lang w:eastAsia="ru-RU"/>
        </w:rPr>
        <w:t xml:space="preserve"> </w:t>
      </w:r>
      <w:r w:rsidRPr="003C7DB9">
        <w:rPr>
          <w:rFonts w:ascii="Courier New" w:eastAsia="Times New Roman" w:hAnsi="Courier New" w:cs="Courier New"/>
          <w:noProof/>
          <w:color w:val="FFDD00"/>
          <w:sz w:val="20"/>
          <w:szCs w:val="20"/>
          <w:lang w:val="en-US" w:eastAsia="ru-RU"/>
        </w:rPr>
        <w:t>a</w:t>
      </w:r>
      <w:r w:rsidRPr="001062D9">
        <w:rPr>
          <w:rFonts w:ascii="Courier New" w:eastAsia="Times New Roman" w:hAnsi="Courier New" w:cs="Courier New"/>
          <w:noProof/>
          <w:color w:val="E1EFFF"/>
          <w:sz w:val="20"/>
          <w:szCs w:val="20"/>
          <w:lang w:eastAsia="ru-RU"/>
        </w:rPr>
        <w:t>{</w:t>
      </w:r>
      <w:r w:rsidRPr="001062D9">
        <w:rPr>
          <w:rFonts w:ascii="Courier New" w:eastAsia="Times New Roman" w:hAnsi="Courier New" w:cs="Courier New"/>
          <w:noProof/>
          <w:color w:val="E1EFFF"/>
          <w:sz w:val="20"/>
          <w:szCs w:val="20"/>
          <w:lang w:eastAsia="ru-RU"/>
        </w:rPr>
        <w:br/>
        <w:t xml:space="preserve">    </w:t>
      </w:r>
      <w:r w:rsidRPr="001062D9">
        <w:rPr>
          <w:rFonts w:ascii="Courier New" w:eastAsia="Times New Roman" w:hAnsi="Courier New" w:cs="Courier New"/>
          <w:noProof/>
          <w:color w:val="E1EFFF"/>
          <w:sz w:val="20"/>
          <w:szCs w:val="20"/>
          <w:lang w:eastAsia="ru-RU"/>
        </w:rPr>
        <w:br/>
        <w:t>}</w:t>
      </w:r>
    </w:p>
    <w:p w:rsidR="008D7084" w:rsidRPr="001062D9" w:rsidRDefault="008D7084" w:rsidP="00100F43">
      <w:pPr>
        <w:rPr>
          <w:rFonts w:cstheme="minorHAnsi"/>
          <w:noProof/>
          <w:sz w:val="24"/>
          <w:szCs w:val="24"/>
        </w:rPr>
      </w:pPr>
    </w:p>
    <w:p w:rsidR="00B67247" w:rsidRPr="001062D9" w:rsidRDefault="00B67247" w:rsidP="00100F43">
      <w:pPr>
        <w:rPr>
          <w:rFonts w:cstheme="minorHAnsi"/>
          <w:noProof/>
          <w:sz w:val="24"/>
          <w:szCs w:val="24"/>
        </w:rPr>
      </w:pPr>
      <w:r w:rsidRPr="001062D9">
        <w:rPr>
          <w:rFonts w:cstheme="minorHAnsi"/>
          <w:noProof/>
          <w:sz w:val="24"/>
          <w:szCs w:val="24"/>
        </w:rPr>
        <w:t>а потом перевести их с линейных элементов в блочные. Так как по умолчанию, гиперлинки являются линейными элементами. Для этого задаем им такие свойства со значениями:</w:t>
      </w:r>
    </w:p>
    <w:p w:rsidR="00B67247" w:rsidRPr="001062D9" w:rsidRDefault="00656B6F" w:rsidP="00A52D5E">
      <w:pPr>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FFFFFF"/>
          <w:sz w:val="20"/>
          <w:szCs w:val="20"/>
          <w:lang w:eastAsia="ru-RU"/>
        </w:rPr>
      </w:pPr>
      <w:r w:rsidRPr="001062D9">
        <w:rPr>
          <w:rFonts w:ascii="Courier New" w:eastAsia="Times New Roman" w:hAnsi="Courier New" w:cs="Courier New"/>
          <w:noProof/>
          <w:color w:val="E1EFFF"/>
          <w:sz w:val="20"/>
          <w:szCs w:val="20"/>
          <w:lang w:eastAsia="ru-RU"/>
        </w:rPr>
        <w:t>.</w:t>
      </w:r>
      <w:r w:rsidRPr="003C7DB9">
        <w:rPr>
          <w:rFonts w:ascii="Courier New" w:eastAsia="Times New Roman" w:hAnsi="Courier New" w:cs="Courier New"/>
          <w:noProof/>
          <w:color w:val="FFDD00"/>
          <w:sz w:val="20"/>
          <w:szCs w:val="20"/>
          <w:lang w:val="en-US" w:eastAsia="ru-RU"/>
        </w:rPr>
        <w:t>page</w:t>
      </w:r>
      <w:r w:rsidRPr="001062D9">
        <w:rPr>
          <w:rFonts w:ascii="Courier New" w:eastAsia="Times New Roman" w:hAnsi="Courier New" w:cs="Courier New"/>
          <w:noProof/>
          <w:color w:val="FFDD00"/>
          <w:sz w:val="20"/>
          <w:szCs w:val="20"/>
          <w:lang w:eastAsia="ru-RU"/>
        </w:rPr>
        <w:t>-</w:t>
      </w:r>
      <w:r w:rsidRPr="003C7DB9">
        <w:rPr>
          <w:rFonts w:ascii="Courier New" w:eastAsia="Times New Roman" w:hAnsi="Courier New" w:cs="Courier New"/>
          <w:noProof/>
          <w:color w:val="FFDD00"/>
          <w:sz w:val="20"/>
          <w:szCs w:val="20"/>
          <w:lang w:val="en-US" w:eastAsia="ru-RU"/>
        </w:rPr>
        <w:t>navigation</w:t>
      </w:r>
      <w:r w:rsidRPr="001062D9">
        <w:rPr>
          <w:rFonts w:ascii="Courier New" w:eastAsia="Times New Roman" w:hAnsi="Courier New" w:cs="Courier New"/>
          <w:noProof/>
          <w:color w:val="FFDD00"/>
          <w:sz w:val="20"/>
          <w:szCs w:val="20"/>
          <w:lang w:eastAsia="ru-RU"/>
        </w:rPr>
        <w:t xml:space="preserve"> </w:t>
      </w:r>
      <w:r w:rsidRPr="003C7DB9">
        <w:rPr>
          <w:rFonts w:ascii="Courier New" w:eastAsia="Times New Roman" w:hAnsi="Courier New" w:cs="Courier New"/>
          <w:noProof/>
          <w:color w:val="FFDD00"/>
          <w:sz w:val="20"/>
          <w:szCs w:val="20"/>
          <w:lang w:val="en-US" w:eastAsia="ru-RU"/>
        </w:rPr>
        <w:t>a</w:t>
      </w:r>
      <w:r w:rsidRPr="001062D9">
        <w:rPr>
          <w:rFonts w:ascii="Courier New" w:eastAsia="Times New Roman" w:hAnsi="Courier New" w:cs="Courier New"/>
          <w:noProof/>
          <w:color w:val="FFDD00"/>
          <w:sz w:val="20"/>
          <w:szCs w:val="20"/>
          <w:lang w:eastAsia="ru-RU"/>
        </w:rPr>
        <w:t xml:space="preserve"> </w:t>
      </w:r>
      <w:r w:rsidRPr="001062D9">
        <w:rPr>
          <w:rFonts w:ascii="Courier New" w:eastAsia="Times New Roman" w:hAnsi="Courier New" w:cs="Courier New"/>
          <w:noProof/>
          <w:color w:val="E1EFFF"/>
          <w:sz w:val="20"/>
          <w:szCs w:val="20"/>
          <w:lang w:eastAsia="ru-RU"/>
        </w:rPr>
        <w:t>{</w:t>
      </w:r>
      <w:r w:rsidRPr="001062D9">
        <w:rPr>
          <w:rFonts w:ascii="Courier New" w:eastAsia="Times New Roman" w:hAnsi="Courier New" w:cs="Courier New"/>
          <w:noProof/>
          <w:color w:val="E1EFFF"/>
          <w:sz w:val="20"/>
          <w:szCs w:val="20"/>
          <w:lang w:eastAsia="ru-RU"/>
        </w:rPr>
        <w:br/>
        <w:t xml:space="preserve">    </w:t>
      </w:r>
      <w:r w:rsidRPr="003C7DB9">
        <w:rPr>
          <w:rFonts w:ascii="Courier New" w:eastAsia="Times New Roman" w:hAnsi="Courier New" w:cs="Courier New"/>
          <w:noProof/>
          <w:color w:val="80FFBB"/>
          <w:sz w:val="20"/>
          <w:szCs w:val="20"/>
          <w:lang w:val="en-US" w:eastAsia="ru-RU"/>
        </w:rPr>
        <w:t>display</w:t>
      </w:r>
      <w:r w:rsidRPr="001062D9">
        <w:rPr>
          <w:rFonts w:ascii="Courier New" w:eastAsia="Times New Roman" w:hAnsi="Courier New" w:cs="Courier New"/>
          <w:noProof/>
          <w:color w:val="FFFFFF"/>
          <w:sz w:val="20"/>
          <w:szCs w:val="20"/>
          <w:lang w:eastAsia="ru-RU"/>
        </w:rPr>
        <w:t xml:space="preserve">: </w:t>
      </w:r>
      <w:r w:rsidRPr="003C7DB9">
        <w:rPr>
          <w:rFonts w:ascii="Courier New" w:eastAsia="Times New Roman" w:hAnsi="Courier New" w:cs="Courier New"/>
          <w:b/>
          <w:bCs/>
          <w:noProof/>
          <w:color w:val="68E868"/>
          <w:sz w:val="20"/>
          <w:szCs w:val="20"/>
          <w:lang w:val="en-US" w:eastAsia="ru-RU"/>
        </w:rPr>
        <w:t>block</w:t>
      </w:r>
      <w:r w:rsidRPr="001062D9">
        <w:rPr>
          <w:rFonts w:ascii="Courier New" w:eastAsia="Times New Roman" w:hAnsi="Courier New" w:cs="Courier New"/>
          <w:noProof/>
          <w:color w:val="E1EFFF"/>
          <w:sz w:val="20"/>
          <w:szCs w:val="20"/>
          <w:lang w:eastAsia="ru-RU"/>
        </w:rPr>
        <w:t>;</w:t>
      </w:r>
    </w:p>
    <w:p w:rsidR="00A52D5E" w:rsidRPr="001062D9" w:rsidRDefault="00A52D5E" w:rsidP="00100F43">
      <w:pPr>
        <w:rPr>
          <w:rFonts w:cstheme="minorHAnsi"/>
          <w:noProof/>
          <w:sz w:val="24"/>
          <w:szCs w:val="24"/>
        </w:rPr>
      </w:pPr>
    </w:p>
    <w:p w:rsidR="00656B6F" w:rsidRPr="001062D9" w:rsidRDefault="00A52D5E" w:rsidP="00100F43">
      <w:pPr>
        <w:rPr>
          <w:rFonts w:ascii="Arial" w:hAnsi="Arial" w:cs="Arial"/>
          <w:noProof/>
          <w:color w:val="222222"/>
          <w:shd w:val="clear" w:color="auto" w:fill="FFFFFF"/>
        </w:rPr>
      </w:pPr>
      <w:r w:rsidRPr="001062D9">
        <w:rPr>
          <w:rFonts w:cstheme="minorHAnsi"/>
          <w:noProof/>
          <w:sz w:val="24"/>
          <w:szCs w:val="24"/>
        </w:rPr>
        <w:t>Далее зададим гиперл</w:t>
      </w:r>
      <w:r w:rsidR="00656B6F" w:rsidRPr="001062D9">
        <w:rPr>
          <w:rFonts w:cstheme="minorHAnsi"/>
          <w:noProof/>
          <w:sz w:val="24"/>
          <w:szCs w:val="24"/>
        </w:rPr>
        <w:t>инкам цвет и высоту ленты в относительных велечинах</w:t>
      </w:r>
      <w:r w:rsidRPr="001062D9">
        <w:rPr>
          <w:rFonts w:cstheme="minorHAnsi"/>
          <w:noProof/>
          <w:sz w:val="24"/>
          <w:szCs w:val="24"/>
        </w:rPr>
        <w:t xml:space="preserve"> </w:t>
      </w:r>
      <w:r w:rsidRPr="003C7DB9">
        <w:rPr>
          <w:rFonts w:cstheme="minorHAnsi"/>
          <w:noProof/>
          <w:sz w:val="24"/>
          <w:szCs w:val="24"/>
          <w:lang w:val="en-US"/>
        </w:rPr>
        <w:t>em</w:t>
      </w:r>
      <w:r w:rsidRPr="001062D9">
        <w:rPr>
          <w:rFonts w:cstheme="minorHAnsi"/>
          <w:noProof/>
          <w:sz w:val="24"/>
          <w:szCs w:val="24"/>
        </w:rPr>
        <w:t xml:space="preserve"> (</w:t>
      </w:r>
      <w:r w:rsidRPr="001062D9">
        <w:rPr>
          <w:rFonts w:ascii="Arial" w:hAnsi="Arial" w:cs="Arial"/>
          <w:noProof/>
          <w:color w:val="222222"/>
          <w:shd w:val="clear" w:color="auto" w:fill="FFFFFF"/>
        </w:rPr>
        <w:t>«</w:t>
      </w:r>
      <w:r w:rsidRPr="003C7DB9">
        <w:rPr>
          <w:rFonts w:ascii="Arial" w:hAnsi="Arial" w:cs="Arial"/>
          <w:noProof/>
          <w:color w:val="222222"/>
          <w:shd w:val="clear" w:color="auto" w:fill="FFFFFF"/>
          <w:lang w:val="en-US"/>
        </w:rPr>
        <w:t>em</w:t>
      </w:r>
      <w:r w:rsidRPr="001062D9">
        <w:rPr>
          <w:rFonts w:ascii="Arial" w:hAnsi="Arial" w:cs="Arial"/>
          <w:noProof/>
          <w:color w:val="222222"/>
          <w:shd w:val="clear" w:color="auto" w:fill="FFFFFF"/>
        </w:rPr>
        <w:t xml:space="preserve">» — это масштабируемая единица, которая используется в веб-документах. </w:t>
      </w:r>
      <w:r w:rsidRPr="003C7DB9">
        <w:rPr>
          <w:rFonts w:ascii="Arial" w:hAnsi="Arial" w:cs="Arial"/>
          <w:noProof/>
          <w:color w:val="222222"/>
          <w:shd w:val="clear" w:color="auto" w:fill="FFFFFF"/>
          <w:lang w:val="en-US"/>
        </w:rPr>
        <w:t xml:space="preserve">«em» равна текущему font-size. </w:t>
      </w:r>
      <w:r w:rsidRPr="001062D9">
        <w:rPr>
          <w:rFonts w:ascii="Arial" w:hAnsi="Arial" w:cs="Arial"/>
          <w:noProof/>
          <w:color w:val="222222"/>
          <w:shd w:val="clear" w:color="auto" w:fill="FFFFFF"/>
        </w:rPr>
        <w:t xml:space="preserve">Например, если </w:t>
      </w:r>
      <w:r w:rsidRPr="003C7DB9">
        <w:rPr>
          <w:rFonts w:ascii="Arial" w:hAnsi="Arial" w:cs="Arial"/>
          <w:noProof/>
          <w:color w:val="222222"/>
          <w:shd w:val="clear" w:color="auto" w:fill="FFFFFF"/>
          <w:lang w:val="en-US"/>
        </w:rPr>
        <w:t>font</w:t>
      </w:r>
      <w:r w:rsidRPr="001062D9">
        <w:rPr>
          <w:rFonts w:ascii="Arial" w:hAnsi="Arial" w:cs="Arial"/>
          <w:noProof/>
          <w:color w:val="222222"/>
          <w:shd w:val="clear" w:color="auto" w:fill="FFFFFF"/>
        </w:rPr>
        <w:t>-</w:t>
      </w:r>
      <w:r w:rsidRPr="003C7DB9">
        <w:rPr>
          <w:rFonts w:ascii="Arial" w:hAnsi="Arial" w:cs="Arial"/>
          <w:noProof/>
          <w:color w:val="222222"/>
          <w:shd w:val="clear" w:color="auto" w:fill="FFFFFF"/>
          <w:lang w:val="en-US"/>
        </w:rPr>
        <w:t>size</w:t>
      </w:r>
      <w:r w:rsidRPr="001062D9">
        <w:rPr>
          <w:rFonts w:ascii="Arial" w:hAnsi="Arial" w:cs="Arial"/>
          <w:noProof/>
          <w:color w:val="222222"/>
          <w:shd w:val="clear" w:color="auto" w:fill="FFFFFF"/>
        </w:rPr>
        <w:t xml:space="preserve"> в документе 12</w:t>
      </w:r>
      <w:r w:rsidRPr="003C7DB9">
        <w:rPr>
          <w:rFonts w:ascii="Arial" w:hAnsi="Arial" w:cs="Arial"/>
          <w:noProof/>
          <w:color w:val="222222"/>
          <w:shd w:val="clear" w:color="auto" w:fill="FFFFFF"/>
          <w:lang w:val="en-US"/>
        </w:rPr>
        <w:t>pt</w:t>
      </w:r>
      <w:r w:rsidRPr="001062D9">
        <w:rPr>
          <w:rFonts w:ascii="Arial" w:hAnsi="Arial" w:cs="Arial"/>
          <w:noProof/>
          <w:color w:val="222222"/>
          <w:shd w:val="clear" w:color="auto" w:fill="FFFFFF"/>
        </w:rPr>
        <w:t>, 1</w:t>
      </w:r>
      <w:r w:rsidRPr="003C7DB9">
        <w:rPr>
          <w:rFonts w:ascii="Arial" w:hAnsi="Arial" w:cs="Arial"/>
          <w:noProof/>
          <w:color w:val="222222"/>
          <w:shd w:val="clear" w:color="auto" w:fill="FFFFFF"/>
          <w:lang w:val="en-US"/>
        </w:rPr>
        <w:t>em</w:t>
      </w:r>
      <w:r w:rsidRPr="001062D9">
        <w:rPr>
          <w:rFonts w:ascii="Arial" w:hAnsi="Arial" w:cs="Arial"/>
          <w:noProof/>
          <w:color w:val="222222"/>
          <w:shd w:val="clear" w:color="auto" w:fill="FFFFFF"/>
        </w:rPr>
        <w:t xml:space="preserve"> равен 12</w:t>
      </w:r>
      <w:r w:rsidRPr="003C7DB9">
        <w:rPr>
          <w:rFonts w:ascii="Arial" w:hAnsi="Arial" w:cs="Arial"/>
          <w:noProof/>
          <w:color w:val="222222"/>
          <w:shd w:val="clear" w:color="auto" w:fill="FFFFFF"/>
          <w:lang w:val="en-US"/>
        </w:rPr>
        <w:t>pt</w:t>
      </w:r>
      <w:r w:rsidRPr="001062D9">
        <w:rPr>
          <w:rFonts w:ascii="Arial" w:hAnsi="Arial" w:cs="Arial"/>
          <w:noProof/>
          <w:color w:val="222222"/>
          <w:shd w:val="clear" w:color="auto" w:fill="FFFFFF"/>
        </w:rPr>
        <w:t>. «</w:t>
      </w:r>
      <w:r w:rsidRPr="003C7DB9">
        <w:rPr>
          <w:rFonts w:ascii="Arial" w:hAnsi="Arial" w:cs="Arial"/>
          <w:noProof/>
          <w:color w:val="222222"/>
          <w:shd w:val="clear" w:color="auto" w:fill="FFFFFF"/>
          <w:lang w:val="en-US"/>
        </w:rPr>
        <w:t>em</w:t>
      </w:r>
      <w:r w:rsidRPr="001062D9">
        <w:rPr>
          <w:rFonts w:ascii="Arial" w:hAnsi="Arial" w:cs="Arial"/>
          <w:noProof/>
          <w:color w:val="222222"/>
          <w:shd w:val="clear" w:color="auto" w:fill="FFFFFF"/>
        </w:rPr>
        <w:t>» масштабируема по своей природе, так 2</w:t>
      </w:r>
      <w:r w:rsidRPr="003C7DB9">
        <w:rPr>
          <w:rFonts w:ascii="Arial" w:hAnsi="Arial" w:cs="Arial"/>
          <w:noProof/>
          <w:color w:val="222222"/>
          <w:shd w:val="clear" w:color="auto" w:fill="FFFFFF"/>
          <w:lang w:val="en-US"/>
        </w:rPr>
        <w:t>em</w:t>
      </w:r>
      <w:r w:rsidRPr="001062D9">
        <w:rPr>
          <w:rFonts w:ascii="Arial" w:hAnsi="Arial" w:cs="Arial"/>
          <w:noProof/>
          <w:color w:val="222222"/>
          <w:shd w:val="clear" w:color="auto" w:fill="FFFFFF"/>
        </w:rPr>
        <w:t xml:space="preserve"> будет равен 24</w:t>
      </w:r>
      <w:r w:rsidRPr="003C7DB9">
        <w:rPr>
          <w:rFonts w:ascii="Arial" w:hAnsi="Arial" w:cs="Arial"/>
          <w:noProof/>
          <w:color w:val="222222"/>
          <w:shd w:val="clear" w:color="auto" w:fill="FFFFFF"/>
          <w:lang w:val="en-US"/>
        </w:rPr>
        <w:t>pt</w:t>
      </w:r>
      <w:r w:rsidRPr="001062D9">
        <w:rPr>
          <w:rFonts w:ascii="Arial" w:hAnsi="Arial" w:cs="Arial"/>
          <w:noProof/>
          <w:color w:val="222222"/>
          <w:shd w:val="clear" w:color="auto" w:fill="FFFFFF"/>
        </w:rPr>
        <w:t>, 0.5</w:t>
      </w:r>
      <w:r w:rsidRPr="003C7DB9">
        <w:rPr>
          <w:rFonts w:ascii="Arial" w:hAnsi="Arial" w:cs="Arial"/>
          <w:noProof/>
          <w:color w:val="222222"/>
          <w:shd w:val="clear" w:color="auto" w:fill="FFFFFF"/>
          <w:lang w:val="en-US"/>
        </w:rPr>
        <w:t>em</w:t>
      </w:r>
      <w:r w:rsidRPr="001062D9">
        <w:rPr>
          <w:rFonts w:ascii="Arial" w:hAnsi="Arial" w:cs="Arial"/>
          <w:noProof/>
          <w:color w:val="222222"/>
          <w:shd w:val="clear" w:color="auto" w:fill="FFFFFF"/>
        </w:rPr>
        <w:t xml:space="preserve"> будет равна 6</w:t>
      </w:r>
      <w:r w:rsidRPr="003C7DB9">
        <w:rPr>
          <w:rFonts w:ascii="Arial" w:hAnsi="Arial" w:cs="Arial"/>
          <w:noProof/>
          <w:color w:val="222222"/>
          <w:shd w:val="clear" w:color="auto" w:fill="FFFFFF"/>
          <w:lang w:val="en-US"/>
        </w:rPr>
        <w:t>pt</w:t>
      </w:r>
      <w:r w:rsidRPr="001062D9">
        <w:rPr>
          <w:rFonts w:ascii="Arial" w:hAnsi="Arial" w:cs="Arial"/>
          <w:noProof/>
          <w:color w:val="222222"/>
          <w:shd w:val="clear" w:color="auto" w:fill="FFFFFF"/>
        </w:rPr>
        <w:t xml:space="preserve"> и т.д. Использование «</w:t>
      </w:r>
      <w:r w:rsidRPr="003C7DB9">
        <w:rPr>
          <w:rFonts w:ascii="Arial" w:hAnsi="Arial" w:cs="Arial"/>
          <w:noProof/>
          <w:color w:val="222222"/>
          <w:shd w:val="clear" w:color="auto" w:fill="FFFFFF"/>
          <w:lang w:val="en-US"/>
        </w:rPr>
        <w:t>em</w:t>
      </w:r>
      <w:r w:rsidRPr="001062D9">
        <w:rPr>
          <w:rFonts w:ascii="Arial" w:hAnsi="Arial" w:cs="Arial"/>
          <w:noProof/>
          <w:color w:val="222222"/>
          <w:shd w:val="clear" w:color="auto" w:fill="FFFFFF"/>
        </w:rPr>
        <w:t>» становятся все более популярным в веб-документах из-за масштабируемости и возможности с пользой применять в мобильных устройствах.</w:t>
      </w:r>
      <w:r w:rsidRPr="001062D9">
        <w:rPr>
          <w:rFonts w:cstheme="minorHAnsi"/>
          <w:noProof/>
          <w:sz w:val="24"/>
          <w:szCs w:val="24"/>
        </w:rPr>
        <w:t>)</w:t>
      </w:r>
      <w:r w:rsidR="00656B6F" w:rsidRPr="001062D9">
        <w:rPr>
          <w:rFonts w:cstheme="minorHAnsi"/>
          <w:noProof/>
          <w:sz w:val="24"/>
          <w:szCs w:val="24"/>
        </w:rPr>
        <w:t>:</w:t>
      </w:r>
    </w:p>
    <w:p w:rsidR="00A52D5E" w:rsidRPr="003C7DB9" w:rsidRDefault="00A52D5E" w:rsidP="00A52D5E">
      <w:pPr>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FFFFFF"/>
          <w:sz w:val="20"/>
          <w:szCs w:val="20"/>
          <w:lang w:val="en-US" w:eastAsia="ru-RU"/>
        </w:rPr>
      </w:pP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FFDD00"/>
          <w:sz w:val="20"/>
          <w:szCs w:val="20"/>
          <w:lang w:val="en-US" w:eastAsia="ru-RU"/>
        </w:rPr>
        <w:t xml:space="preserve">page-navigation a </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E1EFFF"/>
          <w:sz w:val="20"/>
          <w:szCs w:val="20"/>
          <w:lang w:val="en-US" w:eastAsia="ru-RU"/>
        </w:rPr>
        <w:br/>
        <w:t xml:space="preserve">    </w:t>
      </w:r>
      <w:r w:rsidRPr="003C7DB9">
        <w:rPr>
          <w:rFonts w:ascii="Courier New" w:eastAsia="Times New Roman" w:hAnsi="Courier New" w:cs="Courier New"/>
          <w:noProof/>
          <w:color w:val="80FFBB"/>
          <w:sz w:val="20"/>
          <w:szCs w:val="20"/>
          <w:lang w:val="en-US" w:eastAsia="ru-RU"/>
        </w:rPr>
        <w:t>display</w:t>
      </w:r>
      <w:r w:rsidRPr="003C7DB9">
        <w:rPr>
          <w:rFonts w:ascii="Courier New" w:eastAsia="Times New Roman" w:hAnsi="Courier New" w:cs="Courier New"/>
          <w:noProof/>
          <w:color w:val="FFFFFF"/>
          <w:sz w:val="20"/>
          <w:szCs w:val="20"/>
          <w:lang w:val="en-US" w:eastAsia="ru-RU"/>
        </w:rPr>
        <w:t xml:space="preserve">: </w:t>
      </w:r>
      <w:r w:rsidRPr="003C7DB9">
        <w:rPr>
          <w:rFonts w:ascii="Courier New" w:eastAsia="Times New Roman" w:hAnsi="Courier New" w:cs="Courier New"/>
          <w:b/>
          <w:bCs/>
          <w:noProof/>
          <w:color w:val="68E868"/>
          <w:sz w:val="20"/>
          <w:szCs w:val="20"/>
          <w:lang w:val="en-US" w:eastAsia="ru-RU"/>
        </w:rPr>
        <w:t>block</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E1EFFF"/>
          <w:sz w:val="20"/>
          <w:szCs w:val="20"/>
          <w:lang w:val="en-US" w:eastAsia="ru-RU"/>
        </w:rPr>
        <w:br/>
        <w:t xml:space="preserve">    </w:t>
      </w:r>
      <w:r w:rsidRPr="003C7DB9">
        <w:rPr>
          <w:rFonts w:ascii="Courier New" w:eastAsia="Times New Roman" w:hAnsi="Courier New" w:cs="Courier New"/>
          <w:noProof/>
          <w:color w:val="80FFBB"/>
          <w:sz w:val="20"/>
          <w:szCs w:val="20"/>
          <w:lang w:val="en-US" w:eastAsia="ru-RU"/>
        </w:rPr>
        <w:t>color</w:t>
      </w:r>
      <w:r w:rsidRPr="003C7DB9">
        <w:rPr>
          <w:rFonts w:ascii="Courier New" w:eastAsia="Times New Roman" w:hAnsi="Courier New" w:cs="Courier New"/>
          <w:noProof/>
          <w:color w:val="FFFFFF"/>
          <w:sz w:val="20"/>
          <w:szCs w:val="20"/>
          <w:lang w:val="en-US" w:eastAsia="ru-RU"/>
        </w:rPr>
        <w:t xml:space="preserve">: </w:t>
      </w:r>
      <w:r w:rsidRPr="003C7DB9">
        <w:rPr>
          <w:rFonts w:ascii="Courier New" w:eastAsia="Times New Roman" w:hAnsi="Courier New" w:cs="Courier New"/>
          <w:noProof/>
          <w:color w:val="6897BB"/>
          <w:sz w:val="20"/>
          <w:szCs w:val="20"/>
          <w:lang w:val="en-US" w:eastAsia="ru-RU"/>
        </w:rPr>
        <w:t>#9d9d9d</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E1EFFF"/>
          <w:sz w:val="20"/>
          <w:szCs w:val="20"/>
          <w:lang w:val="en-US" w:eastAsia="ru-RU"/>
        </w:rPr>
        <w:br/>
        <w:t xml:space="preserve">    </w:t>
      </w:r>
      <w:r w:rsidRPr="003C7DB9">
        <w:rPr>
          <w:rFonts w:ascii="Courier New" w:eastAsia="Times New Roman" w:hAnsi="Courier New" w:cs="Courier New"/>
          <w:noProof/>
          <w:color w:val="80FFBB"/>
          <w:sz w:val="20"/>
          <w:szCs w:val="20"/>
          <w:lang w:val="en-US" w:eastAsia="ru-RU"/>
        </w:rPr>
        <w:t>line-height</w:t>
      </w:r>
      <w:r w:rsidRPr="003C7DB9">
        <w:rPr>
          <w:rFonts w:ascii="Courier New" w:eastAsia="Times New Roman" w:hAnsi="Courier New" w:cs="Courier New"/>
          <w:noProof/>
          <w:color w:val="FFFFFF"/>
          <w:sz w:val="20"/>
          <w:szCs w:val="20"/>
          <w:lang w:val="en-US" w:eastAsia="ru-RU"/>
        </w:rPr>
        <w:t xml:space="preserve">: </w:t>
      </w:r>
      <w:r w:rsidRPr="003C7DB9">
        <w:rPr>
          <w:rFonts w:ascii="Courier New" w:eastAsia="Times New Roman" w:hAnsi="Courier New" w:cs="Courier New"/>
          <w:noProof/>
          <w:color w:val="FF628C"/>
          <w:sz w:val="20"/>
          <w:szCs w:val="20"/>
          <w:lang w:val="en-US" w:eastAsia="ru-RU"/>
        </w:rPr>
        <w:t>4</w:t>
      </w:r>
      <w:r w:rsidRPr="003C7DB9">
        <w:rPr>
          <w:rFonts w:ascii="Courier New" w:eastAsia="Times New Roman" w:hAnsi="Courier New" w:cs="Courier New"/>
          <w:b/>
          <w:bCs/>
          <w:noProof/>
          <w:color w:val="68E868"/>
          <w:sz w:val="20"/>
          <w:szCs w:val="20"/>
          <w:lang w:val="en-US" w:eastAsia="ru-RU"/>
        </w:rPr>
        <w:t>em</w:t>
      </w:r>
      <w:r w:rsidRPr="003C7DB9">
        <w:rPr>
          <w:rFonts w:ascii="Courier New" w:eastAsia="Times New Roman" w:hAnsi="Courier New" w:cs="Courier New"/>
          <w:noProof/>
          <w:color w:val="E1EFFF"/>
          <w:sz w:val="20"/>
          <w:szCs w:val="20"/>
          <w:lang w:val="en-US" w:eastAsia="ru-RU"/>
        </w:rPr>
        <w:t>;</w:t>
      </w:r>
    </w:p>
    <w:p w:rsidR="0030014D" w:rsidRPr="003C7DB9" w:rsidRDefault="0030014D" w:rsidP="00100F43">
      <w:pPr>
        <w:rPr>
          <w:rFonts w:cstheme="minorHAnsi"/>
          <w:noProof/>
          <w:sz w:val="24"/>
          <w:szCs w:val="24"/>
          <w:lang w:val="en-US"/>
        </w:rPr>
      </w:pPr>
    </w:p>
    <w:p w:rsidR="00A52D5E" w:rsidRPr="001062D9" w:rsidRDefault="00A52D5E" w:rsidP="00100F43">
      <w:pPr>
        <w:rPr>
          <w:rFonts w:cstheme="minorHAnsi"/>
          <w:noProof/>
          <w:sz w:val="24"/>
          <w:szCs w:val="24"/>
        </w:rPr>
      </w:pPr>
      <w:r w:rsidRPr="001062D9">
        <w:rPr>
          <w:rFonts w:cstheme="minorHAnsi"/>
          <w:noProof/>
          <w:sz w:val="24"/>
          <w:szCs w:val="24"/>
        </w:rPr>
        <w:t>После - зададим значения толщины текста гиперлинков:</w:t>
      </w:r>
    </w:p>
    <w:p w:rsidR="00A52D5E" w:rsidRPr="003C7DB9" w:rsidRDefault="00A52D5E" w:rsidP="00A52D5E">
      <w:pPr>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FFFFFF"/>
          <w:sz w:val="20"/>
          <w:szCs w:val="20"/>
          <w:lang w:val="en-US" w:eastAsia="ru-RU"/>
        </w:rPr>
      </w:pP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FFDD00"/>
          <w:sz w:val="20"/>
          <w:szCs w:val="20"/>
          <w:lang w:val="en-US" w:eastAsia="ru-RU"/>
        </w:rPr>
        <w:t xml:space="preserve">page-navigation a </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E1EFFF"/>
          <w:sz w:val="20"/>
          <w:szCs w:val="20"/>
          <w:lang w:val="en-US" w:eastAsia="ru-RU"/>
        </w:rPr>
        <w:br/>
        <w:t xml:space="preserve">    </w:t>
      </w:r>
      <w:r w:rsidRPr="003C7DB9">
        <w:rPr>
          <w:rFonts w:ascii="Courier New" w:eastAsia="Times New Roman" w:hAnsi="Courier New" w:cs="Courier New"/>
          <w:noProof/>
          <w:color w:val="80FFBB"/>
          <w:sz w:val="20"/>
          <w:szCs w:val="20"/>
          <w:lang w:val="en-US" w:eastAsia="ru-RU"/>
        </w:rPr>
        <w:t>display</w:t>
      </w:r>
      <w:r w:rsidRPr="003C7DB9">
        <w:rPr>
          <w:rFonts w:ascii="Courier New" w:eastAsia="Times New Roman" w:hAnsi="Courier New" w:cs="Courier New"/>
          <w:noProof/>
          <w:color w:val="FFFFFF"/>
          <w:sz w:val="20"/>
          <w:szCs w:val="20"/>
          <w:lang w:val="en-US" w:eastAsia="ru-RU"/>
        </w:rPr>
        <w:t xml:space="preserve">: </w:t>
      </w:r>
      <w:r w:rsidRPr="003C7DB9">
        <w:rPr>
          <w:rFonts w:ascii="Courier New" w:eastAsia="Times New Roman" w:hAnsi="Courier New" w:cs="Courier New"/>
          <w:b/>
          <w:bCs/>
          <w:noProof/>
          <w:color w:val="68E868"/>
          <w:sz w:val="20"/>
          <w:szCs w:val="20"/>
          <w:lang w:val="en-US" w:eastAsia="ru-RU"/>
        </w:rPr>
        <w:t>block</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E1EFFF"/>
          <w:sz w:val="20"/>
          <w:szCs w:val="20"/>
          <w:lang w:val="en-US" w:eastAsia="ru-RU"/>
        </w:rPr>
        <w:br/>
        <w:t xml:space="preserve">    </w:t>
      </w:r>
      <w:r w:rsidRPr="003C7DB9">
        <w:rPr>
          <w:rFonts w:ascii="Courier New" w:eastAsia="Times New Roman" w:hAnsi="Courier New" w:cs="Courier New"/>
          <w:noProof/>
          <w:color w:val="80FFBB"/>
          <w:sz w:val="20"/>
          <w:szCs w:val="20"/>
          <w:lang w:val="en-US" w:eastAsia="ru-RU"/>
        </w:rPr>
        <w:t>color</w:t>
      </w:r>
      <w:r w:rsidRPr="003C7DB9">
        <w:rPr>
          <w:rFonts w:ascii="Courier New" w:eastAsia="Times New Roman" w:hAnsi="Courier New" w:cs="Courier New"/>
          <w:noProof/>
          <w:color w:val="FFFFFF"/>
          <w:sz w:val="20"/>
          <w:szCs w:val="20"/>
          <w:lang w:val="en-US" w:eastAsia="ru-RU"/>
        </w:rPr>
        <w:t xml:space="preserve">: </w:t>
      </w:r>
      <w:r w:rsidRPr="003C7DB9">
        <w:rPr>
          <w:rFonts w:ascii="Courier New" w:eastAsia="Times New Roman" w:hAnsi="Courier New" w:cs="Courier New"/>
          <w:noProof/>
          <w:color w:val="6897BB"/>
          <w:sz w:val="20"/>
          <w:szCs w:val="20"/>
          <w:lang w:val="en-US" w:eastAsia="ru-RU"/>
        </w:rPr>
        <w:t>#9d9d9d</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E1EFFF"/>
          <w:sz w:val="20"/>
          <w:szCs w:val="20"/>
          <w:lang w:val="en-US" w:eastAsia="ru-RU"/>
        </w:rPr>
        <w:br/>
        <w:t xml:space="preserve">    </w:t>
      </w:r>
      <w:r w:rsidRPr="003C7DB9">
        <w:rPr>
          <w:rFonts w:ascii="Courier New" w:eastAsia="Times New Roman" w:hAnsi="Courier New" w:cs="Courier New"/>
          <w:noProof/>
          <w:color w:val="80FFBB"/>
          <w:sz w:val="20"/>
          <w:szCs w:val="20"/>
          <w:lang w:val="en-US" w:eastAsia="ru-RU"/>
        </w:rPr>
        <w:t>line-height</w:t>
      </w:r>
      <w:r w:rsidRPr="003C7DB9">
        <w:rPr>
          <w:rFonts w:ascii="Courier New" w:eastAsia="Times New Roman" w:hAnsi="Courier New" w:cs="Courier New"/>
          <w:noProof/>
          <w:color w:val="FFFFFF"/>
          <w:sz w:val="20"/>
          <w:szCs w:val="20"/>
          <w:lang w:val="en-US" w:eastAsia="ru-RU"/>
        </w:rPr>
        <w:t xml:space="preserve">: </w:t>
      </w:r>
      <w:r w:rsidRPr="003C7DB9">
        <w:rPr>
          <w:rFonts w:ascii="Courier New" w:eastAsia="Times New Roman" w:hAnsi="Courier New" w:cs="Courier New"/>
          <w:noProof/>
          <w:color w:val="FF628C"/>
          <w:sz w:val="20"/>
          <w:szCs w:val="20"/>
          <w:lang w:val="en-US" w:eastAsia="ru-RU"/>
        </w:rPr>
        <w:t>4</w:t>
      </w:r>
      <w:r w:rsidRPr="003C7DB9">
        <w:rPr>
          <w:rFonts w:ascii="Courier New" w:eastAsia="Times New Roman" w:hAnsi="Courier New" w:cs="Courier New"/>
          <w:b/>
          <w:bCs/>
          <w:noProof/>
          <w:color w:val="68E868"/>
          <w:sz w:val="20"/>
          <w:szCs w:val="20"/>
          <w:lang w:val="en-US" w:eastAsia="ru-RU"/>
        </w:rPr>
        <w:t>em</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E1EFFF"/>
          <w:sz w:val="20"/>
          <w:szCs w:val="20"/>
          <w:lang w:val="en-US" w:eastAsia="ru-RU"/>
        </w:rPr>
        <w:br/>
        <w:t xml:space="preserve">    </w:t>
      </w:r>
      <w:r w:rsidRPr="003C7DB9">
        <w:rPr>
          <w:rFonts w:ascii="Courier New" w:eastAsia="Times New Roman" w:hAnsi="Courier New" w:cs="Courier New"/>
          <w:noProof/>
          <w:color w:val="80FFBB"/>
          <w:sz w:val="20"/>
          <w:szCs w:val="20"/>
          <w:lang w:val="en-US" w:eastAsia="ru-RU"/>
        </w:rPr>
        <w:t>font-weight</w:t>
      </w:r>
      <w:r w:rsidRPr="003C7DB9">
        <w:rPr>
          <w:rFonts w:ascii="Courier New" w:eastAsia="Times New Roman" w:hAnsi="Courier New" w:cs="Courier New"/>
          <w:noProof/>
          <w:color w:val="FFFFFF"/>
          <w:sz w:val="20"/>
          <w:szCs w:val="20"/>
          <w:lang w:val="en-US" w:eastAsia="ru-RU"/>
        </w:rPr>
        <w:t xml:space="preserve">: </w:t>
      </w:r>
      <w:r w:rsidRPr="003C7DB9">
        <w:rPr>
          <w:rFonts w:ascii="Courier New" w:eastAsia="Times New Roman" w:hAnsi="Courier New" w:cs="Courier New"/>
          <w:b/>
          <w:bCs/>
          <w:noProof/>
          <w:color w:val="68E868"/>
          <w:sz w:val="20"/>
          <w:szCs w:val="20"/>
          <w:lang w:val="en-US" w:eastAsia="ru-RU"/>
        </w:rPr>
        <w:t>bold</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E1EFFF"/>
          <w:sz w:val="20"/>
          <w:szCs w:val="20"/>
          <w:lang w:val="en-US" w:eastAsia="ru-RU"/>
        </w:rPr>
        <w:br/>
        <w:t xml:space="preserve">    </w:t>
      </w:r>
      <w:r w:rsidRPr="003C7DB9">
        <w:rPr>
          <w:rFonts w:ascii="Courier New" w:eastAsia="Times New Roman" w:hAnsi="Courier New" w:cs="Courier New"/>
          <w:noProof/>
          <w:color w:val="80FFBB"/>
          <w:sz w:val="20"/>
          <w:szCs w:val="20"/>
          <w:lang w:val="en-US" w:eastAsia="ru-RU"/>
        </w:rPr>
        <w:t>text-align</w:t>
      </w:r>
      <w:r w:rsidRPr="003C7DB9">
        <w:rPr>
          <w:rFonts w:ascii="Courier New" w:eastAsia="Times New Roman" w:hAnsi="Courier New" w:cs="Courier New"/>
          <w:noProof/>
          <w:color w:val="FFFFFF"/>
          <w:sz w:val="20"/>
          <w:szCs w:val="20"/>
          <w:lang w:val="en-US" w:eastAsia="ru-RU"/>
        </w:rPr>
        <w:t xml:space="preserve">: </w:t>
      </w:r>
      <w:r w:rsidRPr="003C7DB9">
        <w:rPr>
          <w:rFonts w:ascii="Courier New" w:eastAsia="Times New Roman" w:hAnsi="Courier New" w:cs="Courier New"/>
          <w:b/>
          <w:bCs/>
          <w:noProof/>
          <w:color w:val="68E868"/>
          <w:sz w:val="20"/>
          <w:szCs w:val="20"/>
          <w:lang w:val="en-US" w:eastAsia="ru-RU"/>
        </w:rPr>
        <w:t>center</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E1EFFF"/>
          <w:sz w:val="20"/>
          <w:szCs w:val="20"/>
          <w:lang w:val="en-US" w:eastAsia="ru-RU"/>
        </w:rPr>
        <w:br/>
        <w:t>}</w:t>
      </w:r>
    </w:p>
    <w:p w:rsidR="00A52D5E" w:rsidRPr="003C7DB9" w:rsidRDefault="00A52D5E" w:rsidP="00100F43">
      <w:pPr>
        <w:rPr>
          <w:rFonts w:cstheme="minorHAnsi"/>
          <w:noProof/>
          <w:sz w:val="24"/>
          <w:szCs w:val="24"/>
          <w:lang w:val="en-US"/>
        </w:rPr>
      </w:pPr>
    </w:p>
    <w:p w:rsidR="00891059" w:rsidRPr="001062D9" w:rsidRDefault="00CD709A" w:rsidP="00100F43">
      <w:pPr>
        <w:rPr>
          <w:rFonts w:cstheme="minorHAnsi"/>
          <w:noProof/>
          <w:sz w:val="24"/>
          <w:szCs w:val="24"/>
        </w:rPr>
      </w:pPr>
      <w:r w:rsidRPr="001062D9">
        <w:rPr>
          <w:rFonts w:cstheme="minorHAnsi"/>
          <w:noProof/>
          <w:sz w:val="24"/>
          <w:szCs w:val="24"/>
        </w:rPr>
        <w:t>Помимо этого нам нужно, чтобы эти стили еще и изменялись при наведении</w:t>
      </w:r>
      <w:r w:rsidR="00373938" w:rsidRPr="001062D9">
        <w:rPr>
          <w:rFonts w:cstheme="minorHAnsi"/>
          <w:noProof/>
          <w:sz w:val="24"/>
          <w:szCs w:val="24"/>
        </w:rPr>
        <w:t xml:space="preserve"> на гиперлинки курсором. Например, нам нужно сделать затемнение блоков за гиперлинками</w:t>
      </w:r>
      <w:r w:rsidR="00891059" w:rsidRPr="001062D9">
        <w:rPr>
          <w:rFonts w:cstheme="minorHAnsi"/>
          <w:noProof/>
          <w:sz w:val="24"/>
          <w:szCs w:val="24"/>
        </w:rPr>
        <w:t>, а сами гипрлинки желто-зелеными.</w:t>
      </w:r>
      <w:r w:rsidR="00373938" w:rsidRPr="001062D9">
        <w:rPr>
          <w:rFonts w:cstheme="minorHAnsi"/>
          <w:noProof/>
          <w:sz w:val="24"/>
          <w:szCs w:val="24"/>
        </w:rPr>
        <w:t xml:space="preserve"> И вот для этого мы снова обращаемся </w:t>
      </w:r>
      <w:r w:rsidR="00373938" w:rsidRPr="001062D9">
        <w:rPr>
          <w:rFonts w:cstheme="minorHAnsi"/>
          <w:b/>
          <w:noProof/>
          <w:sz w:val="24"/>
          <w:szCs w:val="24"/>
        </w:rPr>
        <w:t>к классу .</w:t>
      </w:r>
      <w:r w:rsidR="00373938" w:rsidRPr="003C7DB9">
        <w:rPr>
          <w:rFonts w:cstheme="minorHAnsi"/>
          <w:b/>
          <w:noProof/>
          <w:sz w:val="24"/>
          <w:szCs w:val="24"/>
          <w:lang w:val="en-US"/>
        </w:rPr>
        <w:t>page</w:t>
      </w:r>
      <w:r w:rsidR="00373938" w:rsidRPr="001062D9">
        <w:rPr>
          <w:rFonts w:cstheme="minorHAnsi"/>
          <w:b/>
          <w:noProof/>
          <w:sz w:val="24"/>
          <w:szCs w:val="24"/>
        </w:rPr>
        <w:t>-</w:t>
      </w:r>
      <w:r w:rsidR="00373938" w:rsidRPr="003C7DB9">
        <w:rPr>
          <w:rFonts w:cstheme="minorHAnsi"/>
          <w:b/>
          <w:noProof/>
          <w:sz w:val="24"/>
          <w:szCs w:val="24"/>
          <w:lang w:val="en-US"/>
        </w:rPr>
        <w:t>navigation</w:t>
      </w:r>
      <w:r w:rsidR="00373938" w:rsidRPr="001062D9">
        <w:rPr>
          <w:rFonts w:cstheme="minorHAnsi"/>
          <w:noProof/>
          <w:sz w:val="24"/>
          <w:szCs w:val="24"/>
        </w:rPr>
        <w:t xml:space="preserve">, потом - к его содержимому в виде </w:t>
      </w:r>
      <w:r w:rsidR="00891059" w:rsidRPr="001062D9">
        <w:rPr>
          <w:rFonts w:cstheme="minorHAnsi"/>
          <w:noProof/>
          <w:sz w:val="24"/>
          <w:szCs w:val="24"/>
        </w:rPr>
        <w:t xml:space="preserve">его дочерних </w:t>
      </w:r>
      <w:r w:rsidR="00373938" w:rsidRPr="001062D9">
        <w:rPr>
          <w:rFonts w:cstheme="minorHAnsi"/>
          <w:b/>
          <w:noProof/>
          <w:sz w:val="24"/>
          <w:szCs w:val="24"/>
        </w:rPr>
        <w:t>элементов списка &lt;</w:t>
      </w:r>
      <w:r w:rsidR="00373938" w:rsidRPr="003C7DB9">
        <w:rPr>
          <w:rFonts w:cstheme="minorHAnsi"/>
          <w:b/>
          <w:noProof/>
          <w:sz w:val="24"/>
          <w:szCs w:val="24"/>
          <w:lang w:val="en-US"/>
        </w:rPr>
        <w:t>li</w:t>
      </w:r>
      <w:r w:rsidR="00373938" w:rsidRPr="001062D9">
        <w:rPr>
          <w:rFonts w:cstheme="minorHAnsi"/>
          <w:b/>
          <w:noProof/>
          <w:sz w:val="24"/>
          <w:szCs w:val="24"/>
        </w:rPr>
        <w:t>&gt;</w:t>
      </w:r>
      <w:r w:rsidR="00373938" w:rsidRPr="001062D9">
        <w:rPr>
          <w:rFonts w:cstheme="minorHAnsi"/>
          <w:noProof/>
          <w:sz w:val="24"/>
          <w:szCs w:val="24"/>
        </w:rPr>
        <w:t xml:space="preserve">, далее – </w:t>
      </w:r>
      <w:r w:rsidR="00373938" w:rsidRPr="001062D9">
        <w:rPr>
          <w:rFonts w:cstheme="minorHAnsi"/>
          <w:b/>
          <w:noProof/>
          <w:sz w:val="24"/>
          <w:szCs w:val="24"/>
        </w:rPr>
        <w:t>к гиперлинкам &lt;</w:t>
      </w:r>
      <w:r w:rsidR="00373938" w:rsidRPr="003C7DB9">
        <w:rPr>
          <w:rFonts w:cstheme="minorHAnsi"/>
          <w:b/>
          <w:noProof/>
          <w:sz w:val="24"/>
          <w:szCs w:val="24"/>
          <w:lang w:val="en-US"/>
        </w:rPr>
        <w:t>a</w:t>
      </w:r>
      <w:r w:rsidR="00373938" w:rsidRPr="001062D9">
        <w:rPr>
          <w:rFonts w:cstheme="minorHAnsi"/>
          <w:b/>
          <w:noProof/>
          <w:sz w:val="24"/>
          <w:szCs w:val="24"/>
        </w:rPr>
        <w:t>&gt;</w:t>
      </w:r>
      <w:r w:rsidR="00373938" w:rsidRPr="001062D9">
        <w:rPr>
          <w:rFonts w:cstheme="minorHAnsi"/>
          <w:noProof/>
          <w:sz w:val="24"/>
          <w:szCs w:val="24"/>
        </w:rPr>
        <w:t xml:space="preserve">, которые содержаться в элментах списка, потом – обращаемся к </w:t>
      </w:r>
      <w:r w:rsidR="00373938" w:rsidRPr="001062D9">
        <w:rPr>
          <w:rFonts w:cstheme="minorHAnsi"/>
          <w:b/>
          <w:noProof/>
          <w:sz w:val="24"/>
          <w:szCs w:val="24"/>
        </w:rPr>
        <w:t xml:space="preserve">псевдоклассу </w:t>
      </w:r>
      <w:r w:rsidR="00891059" w:rsidRPr="001062D9">
        <w:rPr>
          <w:rFonts w:cstheme="minorHAnsi"/>
          <w:b/>
          <w:noProof/>
          <w:sz w:val="24"/>
          <w:szCs w:val="24"/>
        </w:rPr>
        <w:t>:</w:t>
      </w:r>
      <w:r w:rsidR="00373938" w:rsidRPr="003C7DB9">
        <w:rPr>
          <w:rFonts w:cstheme="minorHAnsi"/>
          <w:b/>
          <w:noProof/>
          <w:sz w:val="24"/>
          <w:szCs w:val="24"/>
          <w:lang w:val="en-US"/>
        </w:rPr>
        <w:t>hover</w:t>
      </w:r>
      <w:r w:rsidR="00891059" w:rsidRPr="001062D9">
        <w:rPr>
          <w:rFonts w:cstheme="minorHAnsi"/>
          <w:b/>
          <w:noProof/>
          <w:sz w:val="24"/>
          <w:szCs w:val="24"/>
        </w:rPr>
        <w:t>,</w:t>
      </w:r>
      <w:r w:rsidR="00891059" w:rsidRPr="001062D9">
        <w:rPr>
          <w:rFonts w:cstheme="minorHAnsi"/>
          <w:noProof/>
          <w:sz w:val="24"/>
          <w:szCs w:val="24"/>
        </w:rPr>
        <w:t xml:space="preserve"> который означает, что он сработает при наведении мыши на гиперлинки. И указываем в скобках, что же именно должно сработать:</w:t>
      </w:r>
    </w:p>
    <w:p w:rsidR="00891059" w:rsidRPr="001062D9" w:rsidRDefault="00891059" w:rsidP="00100F43">
      <w:pPr>
        <w:rPr>
          <w:rFonts w:cstheme="minorHAnsi"/>
          <w:noProof/>
          <w:sz w:val="24"/>
          <w:szCs w:val="24"/>
        </w:rPr>
      </w:pPr>
      <w:r w:rsidRPr="001062D9">
        <w:rPr>
          <w:rFonts w:cstheme="minorHAnsi"/>
          <w:noProof/>
          <w:sz w:val="24"/>
          <w:szCs w:val="24"/>
        </w:rPr>
        <w:lastRenderedPageBreak/>
        <w:t xml:space="preserve"> {</w:t>
      </w:r>
    </w:p>
    <w:p w:rsidR="00891059" w:rsidRPr="001062D9" w:rsidRDefault="00891059" w:rsidP="00100F43">
      <w:pPr>
        <w:rPr>
          <w:rFonts w:cstheme="minorHAnsi"/>
          <w:noProof/>
          <w:sz w:val="24"/>
          <w:szCs w:val="24"/>
        </w:rPr>
      </w:pPr>
      <w:r w:rsidRPr="001062D9">
        <w:rPr>
          <w:rFonts w:cstheme="minorHAnsi"/>
          <w:noProof/>
          <w:sz w:val="24"/>
          <w:szCs w:val="24"/>
        </w:rPr>
        <w:t xml:space="preserve">- цвет текста поменяеться на </w:t>
      </w:r>
      <w:r w:rsidRPr="003C7DB9">
        <w:rPr>
          <w:rFonts w:cstheme="minorHAnsi"/>
          <w:noProof/>
          <w:sz w:val="24"/>
          <w:szCs w:val="24"/>
          <w:lang w:val="en-US"/>
        </w:rPr>
        <w:t>yellowgreen</w:t>
      </w:r>
    </w:p>
    <w:p w:rsidR="00891059" w:rsidRPr="003C7DB9" w:rsidRDefault="00891059" w:rsidP="00100F43">
      <w:pPr>
        <w:rPr>
          <w:rFonts w:cstheme="minorHAnsi"/>
          <w:noProof/>
          <w:sz w:val="24"/>
          <w:szCs w:val="24"/>
          <w:lang w:val="en-US"/>
        </w:rPr>
      </w:pPr>
      <w:r w:rsidRPr="003C7DB9">
        <w:rPr>
          <w:rFonts w:cstheme="minorHAnsi"/>
          <w:noProof/>
          <w:sz w:val="24"/>
          <w:szCs w:val="24"/>
          <w:lang w:val="en-US"/>
        </w:rPr>
        <w:t>- фон поменяется на черный</w:t>
      </w:r>
    </w:p>
    <w:p w:rsidR="00A52D5E" w:rsidRPr="003C7DB9" w:rsidRDefault="00891059" w:rsidP="00100F43">
      <w:pPr>
        <w:rPr>
          <w:rFonts w:cstheme="minorHAnsi"/>
          <w:noProof/>
          <w:sz w:val="24"/>
          <w:szCs w:val="24"/>
          <w:lang w:val="en-US"/>
        </w:rPr>
      </w:pPr>
      <w:r w:rsidRPr="003C7DB9">
        <w:rPr>
          <w:rFonts w:cstheme="minorHAnsi"/>
          <w:noProof/>
          <w:sz w:val="24"/>
          <w:szCs w:val="24"/>
          <w:lang w:val="en-US"/>
        </w:rPr>
        <w:t>}</w:t>
      </w:r>
    </w:p>
    <w:p w:rsidR="00891059" w:rsidRPr="003C7DB9" w:rsidRDefault="00891059" w:rsidP="00891059">
      <w:pPr>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FFFFFF"/>
          <w:sz w:val="20"/>
          <w:szCs w:val="20"/>
          <w:lang w:val="en-US" w:eastAsia="ru-RU"/>
        </w:rPr>
      </w:pP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FFDD00"/>
          <w:sz w:val="20"/>
          <w:szCs w:val="20"/>
          <w:lang w:val="en-US" w:eastAsia="ru-RU"/>
        </w:rPr>
        <w:t>page-navigation li a</w:t>
      </w:r>
      <w:r w:rsidRPr="003C7DB9">
        <w:rPr>
          <w:rFonts w:ascii="Courier New" w:eastAsia="Times New Roman" w:hAnsi="Courier New" w:cs="Courier New"/>
          <w:noProof/>
          <w:color w:val="FFFFFF"/>
          <w:sz w:val="20"/>
          <w:szCs w:val="20"/>
          <w:lang w:val="en-US" w:eastAsia="ru-RU"/>
        </w:rPr>
        <w:t>:</w:t>
      </w:r>
      <w:r w:rsidRPr="003C7DB9">
        <w:rPr>
          <w:rFonts w:ascii="Courier New" w:eastAsia="Times New Roman" w:hAnsi="Courier New" w:cs="Courier New"/>
          <w:noProof/>
          <w:color w:val="FFDD00"/>
          <w:sz w:val="20"/>
          <w:szCs w:val="20"/>
          <w:lang w:val="en-US" w:eastAsia="ru-RU"/>
        </w:rPr>
        <w:t>hover</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E1EFFF"/>
          <w:sz w:val="20"/>
          <w:szCs w:val="20"/>
          <w:lang w:val="en-US" w:eastAsia="ru-RU"/>
        </w:rPr>
        <w:br/>
        <w:t xml:space="preserve">    </w:t>
      </w:r>
      <w:r w:rsidRPr="003C7DB9">
        <w:rPr>
          <w:rFonts w:ascii="Courier New" w:eastAsia="Times New Roman" w:hAnsi="Courier New" w:cs="Courier New"/>
          <w:noProof/>
          <w:color w:val="80FFBB"/>
          <w:sz w:val="20"/>
          <w:szCs w:val="20"/>
          <w:lang w:val="en-US" w:eastAsia="ru-RU"/>
        </w:rPr>
        <w:t>color</w:t>
      </w:r>
      <w:r w:rsidRPr="003C7DB9">
        <w:rPr>
          <w:rFonts w:ascii="Courier New" w:eastAsia="Times New Roman" w:hAnsi="Courier New" w:cs="Courier New"/>
          <w:noProof/>
          <w:color w:val="FFFFFF"/>
          <w:sz w:val="20"/>
          <w:szCs w:val="20"/>
          <w:lang w:val="en-US" w:eastAsia="ru-RU"/>
        </w:rPr>
        <w:t xml:space="preserve">: </w:t>
      </w:r>
      <w:r w:rsidRPr="003C7DB9">
        <w:rPr>
          <w:rFonts w:ascii="Courier New" w:eastAsia="Times New Roman" w:hAnsi="Courier New" w:cs="Courier New"/>
          <w:b/>
          <w:bCs/>
          <w:noProof/>
          <w:color w:val="68E868"/>
          <w:sz w:val="20"/>
          <w:szCs w:val="20"/>
          <w:lang w:val="en-US" w:eastAsia="ru-RU"/>
        </w:rPr>
        <w:t>yellowgreen</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E1EFFF"/>
          <w:sz w:val="20"/>
          <w:szCs w:val="20"/>
          <w:lang w:val="en-US" w:eastAsia="ru-RU"/>
        </w:rPr>
        <w:br/>
        <w:t xml:space="preserve">    </w:t>
      </w:r>
      <w:r w:rsidRPr="003C7DB9">
        <w:rPr>
          <w:rFonts w:ascii="Courier New" w:eastAsia="Times New Roman" w:hAnsi="Courier New" w:cs="Courier New"/>
          <w:noProof/>
          <w:color w:val="80FFBB"/>
          <w:sz w:val="20"/>
          <w:szCs w:val="20"/>
          <w:lang w:val="en-US" w:eastAsia="ru-RU"/>
        </w:rPr>
        <w:t>background-color</w:t>
      </w:r>
      <w:r w:rsidRPr="003C7DB9">
        <w:rPr>
          <w:rFonts w:ascii="Courier New" w:eastAsia="Times New Roman" w:hAnsi="Courier New" w:cs="Courier New"/>
          <w:noProof/>
          <w:color w:val="FFFFFF"/>
          <w:sz w:val="20"/>
          <w:szCs w:val="20"/>
          <w:lang w:val="en-US" w:eastAsia="ru-RU"/>
        </w:rPr>
        <w:t xml:space="preserve">: </w:t>
      </w:r>
      <w:r w:rsidRPr="003C7DB9">
        <w:rPr>
          <w:rFonts w:ascii="Courier New" w:eastAsia="Times New Roman" w:hAnsi="Courier New" w:cs="Courier New"/>
          <w:b/>
          <w:bCs/>
          <w:noProof/>
          <w:color w:val="68E868"/>
          <w:sz w:val="20"/>
          <w:szCs w:val="20"/>
          <w:lang w:val="en-US" w:eastAsia="ru-RU"/>
        </w:rPr>
        <w:t>black</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E1EFFF"/>
          <w:sz w:val="20"/>
          <w:szCs w:val="20"/>
          <w:lang w:val="en-US" w:eastAsia="ru-RU"/>
        </w:rPr>
        <w:br/>
        <w:t>}</w:t>
      </w:r>
    </w:p>
    <w:p w:rsidR="00373938" w:rsidRPr="003C7DB9" w:rsidRDefault="00373938" w:rsidP="00100F43">
      <w:pPr>
        <w:rPr>
          <w:rFonts w:cstheme="minorHAnsi"/>
          <w:noProof/>
          <w:sz w:val="24"/>
          <w:szCs w:val="24"/>
          <w:lang w:val="en-US"/>
        </w:rPr>
      </w:pPr>
    </w:p>
    <w:p w:rsidR="00891059" w:rsidRPr="001062D9" w:rsidRDefault="00891059" w:rsidP="00100F43">
      <w:pPr>
        <w:rPr>
          <w:rFonts w:cstheme="minorHAnsi"/>
          <w:b/>
          <w:noProof/>
          <w:sz w:val="24"/>
          <w:szCs w:val="24"/>
        </w:rPr>
      </w:pPr>
      <w:r w:rsidRPr="001062D9">
        <w:rPr>
          <w:rFonts w:cstheme="minorHAnsi"/>
          <w:noProof/>
          <w:sz w:val="24"/>
          <w:szCs w:val="24"/>
        </w:rPr>
        <w:t xml:space="preserve">Также, еще необходимо </w:t>
      </w:r>
      <w:r w:rsidR="00FB012C" w:rsidRPr="001062D9">
        <w:rPr>
          <w:rFonts w:cstheme="minorHAnsi"/>
          <w:noProof/>
          <w:sz w:val="24"/>
          <w:szCs w:val="24"/>
        </w:rPr>
        <w:t xml:space="preserve">обратиться </w:t>
      </w:r>
      <w:r w:rsidR="00FB012C" w:rsidRPr="001062D9">
        <w:rPr>
          <w:rFonts w:cstheme="minorHAnsi"/>
          <w:b/>
          <w:noProof/>
          <w:sz w:val="24"/>
          <w:szCs w:val="24"/>
        </w:rPr>
        <w:t>к списку &lt;</w:t>
      </w:r>
      <w:r w:rsidR="00FB012C" w:rsidRPr="003C7DB9">
        <w:rPr>
          <w:rFonts w:cstheme="minorHAnsi"/>
          <w:b/>
          <w:noProof/>
          <w:sz w:val="24"/>
          <w:szCs w:val="24"/>
          <w:lang w:val="en-US"/>
        </w:rPr>
        <w:t>ul</w:t>
      </w:r>
      <w:r w:rsidR="00FB012C" w:rsidRPr="001062D9">
        <w:rPr>
          <w:rFonts w:cstheme="minorHAnsi"/>
          <w:b/>
          <w:noProof/>
          <w:sz w:val="24"/>
          <w:szCs w:val="24"/>
        </w:rPr>
        <w:t>&gt;</w:t>
      </w:r>
      <w:r w:rsidR="00FB012C" w:rsidRPr="001062D9">
        <w:rPr>
          <w:rFonts w:cstheme="minorHAnsi"/>
          <w:noProof/>
          <w:sz w:val="24"/>
          <w:szCs w:val="24"/>
        </w:rPr>
        <w:t xml:space="preserve">, чтобы убрать все отступы по умолчанию, так как мы их сами выставим. Это мы прописуем </w:t>
      </w:r>
      <w:r w:rsidR="00FB012C" w:rsidRPr="001062D9">
        <w:rPr>
          <w:rFonts w:cstheme="minorHAnsi"/>
          <w:b/>
          <w:noProof/>
          <w:sz w:val="24"/>
          <w:szCs w:val="24"/>
        </w:rPr>
        <w:t xml:space="preserve">в области </w:t>
      </w:r>
      <w:r w:rsidR="00FB012C" w:rsidRPr="003C7DB9">
        <w:rPr>
          <w:rFonts w:cstheme="minorHAnsi"/>
          <w:b/>
          <w:noProof/>
          <w:sz w:val="24"/>
          <w:szCs w:val="24"/>
          <w:lang w:val="en-US"/>
        </w:rPr>
        <w:t>a</w:t>
      </w:r>
      <w:r w:rsidR="00FB012C" w:rsidRPr="001062D9">
        <w:rPr>
          <w:rFonts w:cstheme="minorHAnsi"/>
          <w:b/>
          <w:noProof/>
          <w:sz w:val="24"/>
          <w:szCs w:val="24"/>
        </w:rPr>
        <w:t xml:space="preserve">) </w:t>
      </w:r>
      <w:r w:rsidR="006523E1" w:rsidRPr="003C7DB9">
        <w:rPr>
          <w:rFonts w:cstheme="minorHAnsi"/>
          <w:b/>
          <w:noProof/>
          <w:sz w:val="24"/>
          <w:szCs w:val="24"/>
          <w:lang w:val="en-US"/>
        </w:rPr>
        <w:t>General</w:t>
      </w:r>
      <w:r w:rsidR="006523E1" w:rsidRPr="001062D9">
        <w:rPr>
          <w:rFonts w:cstheme="minorHAnsi"/>
          <w:b/>
          <w:noProof/>
          <w:sz w:val="24"/>
          <w:szCs w:val="24"/>
        </w:rPr>
        <w:t xml:space="preserve"> </w:t>
      </w:r>
      <w:r w:rsidR="006523E1" w:rsidRPr="003C7DB9">
        <w:rPr>
          <w:rFonts w:cstheme="minorHAnsi"/>
          <w:b/>
          <w:noProof/>
          <w:sz w:val="24"/>
          <w:szCs w:val="24"/>
          <w:lang w:val="en-US"/>
        </w:rPr>
        <w:t>Styles</w:t>
      </w:r>
    </w:p>
    <w:p w:rsidR="00FB012C" w:rsidRPr="003C7DB9" w:rsidRDefault="00FB012C" w:rsidP="00100F43">
      <w:pPr>
        <w:rPr>
          <w:rFonts w:cstheme="minorHAnsi"/>
          <w:b/>
          <w:noProof/>
          <w:sz w:val="24"/>
          <w:szCs w:val="24"/>
          <w:lang w:val="en-US"/>
        </w:rPr>
      </w:pPr>
      <w:r w:rsidRPr="001062D9">
        <w:rPr>
          <w:rFonts w:cstheme="minorHAnsi"/>
          <w:noProof/>
          <w:sz w:val="24"/>
          <w:szCs w:val="24"/>
        </w:rPr>
        <w:t>Также , нам необходимо убрать маркировачные кружечки, которые по умолчанию задаються вместе с тегами &lt;</w:t>
      </w:r>
      <w:r w:rsidRPr="003C7DB9">
        <w:rPr>
          <w:rFonts w:cstheme="minorHAnsi"/>
          <w:noProof/>
          <w:sz w:val="24"/>
          <w:szCs w:val="24"/>
          <w:lang w:val="en-US"/>
        </w:rPr>
        <w:t>ul</w:t>
      </w:r>
      <w:r w:rsidRPr="001062D9">
        <w:rPr>
          <w:rFonts w:cstheme="minorHAnsi"/>
          <w:noProof/>
          <w:sz w:val="24"/>
          <w:szCs w:val="24"/>
        </w:rPr>
        <w:t>&gt; и &lt;</w:t>
      </w:r>
      <w:r w:rsidRPr="003C7DB9">
        <w:rPr>
          <w:rFonts w:cstheme="minorHAnsi"/>
          <w:noProof/>
          <w:sz w:val="24"/>
          <w:szCs w:val="24"/>
          <w:lang w:val="en-US"/>
        </w:rPr>
        <w:t>li</w:t>
      </w:r>
      <w:r w:rsidRPr="001062D9">
        <w:rPr>
          <w:rFonts w:cstheme="minorHAnsi"/>
          <w:noProof/>
          <w:sz w:val="24"/>
          <w:szCs w:val="24"/>
        </w:rPr>
        <w:t xml:space="preserve">&gt;. </w:t>
      </w:r>
      <w:r w:rsidRPr="003C7DB9">
        <w:rPr>
          <w:rFonts w:cstheme="minorHAnsi"/>
          <w:noProof/>
          <w:sz w:val="24"/>
          <w:szCs w:val="24"/>
          <w:lang w:val="en-US"/>
        </w:rPr>
        <w:t xml:space="preserve">Для этого используем свойство </w:t>
      </w:r>
      <w:r w:rsidRPr="003C7DB9">
        <w:rPr>
          <w:rFonts w:cstheme="minorHAnsi"/>
          <w:b/>
          <w:noProof/>
          <w:sz w:val="24"/>
          <w:szCs w:val="24"/>
          <w:lang w:val="en-US"/>
        </w:rPr>
        <w:t xml:space="preserve">list-style-type </w:t>
      </w:r>
      <w:r w:rsidRPr="003C7DB9">
        <w:rPr>
          <w:rFonts w:cstheme="minorHAnsi"/>
          <w:noProof/>
          <w:sz w:val="24"/>
          <w:szCs w:val="24"/>
          <w:lang w:val="en-US"/>
        </w:rPr>
        <w:t xml:space="preserve">с значением </w:t>
      </w:r>
      <w:r w:rsidRPr="003C7DB9">
        <w:rPr>
          <w:rFonts w:cstheme="minorHAnsi"/>
          <w:b/>
          <w:noProof/>
          <w:sz w:val="24"/>
          <w:szCs w:val="24"/>
          <w:lang w:val="en-US"/>
        </w:rPr>
        <w:t>:none</w:t>
      </w:r>
    </w:p>
    <w:p w:rsidR="006523E1" w:rsidRPr="003C7DB9" w:rsidRDefault="006523E1" w:rsidP="006523E1">
      <w:pPr>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FFFFFF"/>
          <w:sz w:val="20"/>
          <w:szCs w:val="20"/>
          <w:lang w:val="en-US" w:eastAsia="ru-RU"/>
        </w:rPr>
      </w:pPr>
      <w:r w:rsidRPr="003C7DB9">
        <w:rPr>
          <w:rFonts w:ascii="Courier New" w:eastAsia="Times New Roman" w:hAnsi="Courier New" w:cs="Courier New"/>
          <w:i/>
          <w:iCs/>
          <w:noProof/>
          <w:color w:val="0088FF"/>
          <w:sz w:val="20"/>
          <w:szCs w:val="20"/>
          <w:lang w:val="en-US" w:eastAsia="ru-RU"/>
        </w:rPr>
        <w:t>/*GENERAL STYLES*/</w:t>
      </w:r>
      <w:r w:rsidRPr="003C7DB9">
        <w:rPr>
          <w:rFonts w:ascii="Courier New" w:eastAsia="Times New Roman" w:hAnsi="Courier New" w:cs="Courier New"/>
          <w:i/>
          <w:iCs/>
          <w:noProof/>
          <w:color w:val="0088FF"/>
          <w:sz w:val="20"/>
          <w:szCs w:val="20"/>
          <w:lang w:val="en-US" w:eastAsia="ru-RU"/>
        </w:rPr>
        <w:br/>
      </w:r>
      <w:r w:rsidRPr="003C7DB9">
        <w:rPr>
          <w:rFonts w:ascii="Courier New" w:eastAsia="Times New Roman" w:hAnsi="Courier New" w:cs="Courier New"/>
          <w:noProof/>
          <w:color w:val="FFDD00"/>
          <w:sz w:val="20"/>
          <w:szCs w:val="20"/>
          <w:lang w:val="en-US" w:eastAsia="ru-RU"/>
        </w:rPr>
        <w:t xml:space="preserve">body </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E1EFFF"/>
          <w:sz w:val="20"/>
          <w:szCs w:val="20"/>
          <w:lang w:val="en-US" w:eastAsia="ru-RU"/>
        </w:rPr>
        <w:br/>
        <w:t xml:space="preserve">    </w:t>
      </w:r>
      <w:r w:rsidRPr="003C7DB9">
        <w:rPr>
          <w:rFonts w:ascii="Courier New" w:eastAsia="Times New Roman" w:hAnsi="Courier New" w:cs="Courier New"/>
          <w:noProof/>
          <w:color w:val="80FFBB"/>
          <w:sz w:val="20"/>
          <w:szCs w:val="20"/>
          <w:lang w:val="en-US" w:eastAsia="ru-RU"/>
        </w:rPr>
        <w:t>font-family</w:t>
      </w:r>
      <w:r w:rsidRPr="003C7DB9">
        <w:rPr>
          <w:rFonts w:ascii="Courier New" w:eastAsia="Times New Roman" w:hAnsi="Courier New" w:cs="Courier New"/>
          <w:noProof/>
          <w:color w:val="FFFFFF"/>
          <w:sz w:val="20"/>
          <w:szCs w:val="20"/>
          <w:lang w:val="en-US" w:eastAsia="ru-RU"/>
        </w:rPr>
        <w:t xml:space="preserve">: </w:t>
      </w:r>
      <w:r w:rsidRPr="003C7DB9">
        <w:rPr>
          <w:rFonts w:ascii="Courier New" w:eastAsia="Times New Roman" w:hAnsi="Courier New" w:cs="Courier New"/>
          <w:noProof/>
          <w:color w:val="FFDD00"/>
          <w:sz w:val="20"/>
          <w:szCs w:val="20"/>
          <w:lang w:val="en-US" w:eastAsia="ru-RU"/>
        </w:rPr>
        <w:t>Arial</w:t>
      </w:r>
      <w:r w:rsidRPr="003C7DB9">
        <w:rPr>
          <w:rFonts w:ascii="Courier New" w:eastAsia="Times New Roman" w:hAnsi="Courier New" w:cs="Courier New"/>
          <w:noProof/>
          <w:color w:val="E1EFFF"/>
          <w:sz w:val="20"/>
          <w:szCs w:val="20"/>
          <w:lang w:val="en-US" w:eastAsia="ru-RU"/>
        </w:rPr>
        <w:t xml:space="preserve">, </w:t>
      </w:r>
      <w:r w:rsidRPr="003C7DB9">
        <w:rPr>
          <w:rFonts w:ascii="Courier New" w:eastAsia="Times New Roman" w:hAnsi="Courier New" w:cs="Courier New"/>
          <w:b/>
          <w:bCs/>
          <w:noProof/>
          <w:color w:val="68E868"/>
          <w:sz w:val="20"/>
          <w:szCs w:val="20"/>
          <w:lang w:val="en-US" w:eastAsia="ru-RU"/>
        </w:rPr>
        <w:t>Sans-Serif</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E1EFFF"/>
          <w:sz w:val="20"/>
          <w:szCs w:val="20"/>
          <w:lang w:val="en-US" w:eastAsia="ru-RU"/>
        </w:rPr>
        <w:br/>
        <w:t xml:space="preserve">    </w:t>
      </w:r>
      <w:r w:rsidRPr="003C7DB9">
        <w:rPr>
          <w:rFonts w:ascii="Courier New" w:eastAsia="Times New Roman" w:hAnsi="Courier New" w:cs="Courier New"/>
          <w:noProof/>
          <w:color w:val="80FFBB"/>
          <w:sz w:val="20"/>
          <w:szCs w:val="20"/>
          <w:lang w:val="en-US" w:eastAsia="ru-RU"/>
        </w:rPr>
        <w:t>font-size</w:t>
      </w:r>
      <w:r w:rsidRPr="003C7DB9">
        <w:rPr>
          <w:rFonts w:ascii="Courier New" w:eastAsia="Times New Roman" w:hAnsi="Courier New" w:cs="Courier New"/>
          <w:noProof/>
          <w:color w:val="FFFFFF"/>
          <w:sz w:val="20"/>
          <w:szCs w:val="20"/>
          <w:lang w:val="en-US" w:eastAsia="ru-RU"/>
        </w:rPr>
        <w:t xml:space="preserve">: </w:t>
      </w:r>
      <w:r w:rsidRPr="003C7DB9">
        <w:rPr>
          <w:rFonts w:ascii="Courier New" w:eastAsia="Times New Roman" w:hAnsi="Courier New" w:cs="Courier New"/>
          <w:noProof/>
          <w:color w:val="FF628C"/>
          <w:sz w:val="20"/>
          <w:szCs w:val="20"/>
          <w:lang w:val="en-US" w:eastAsia="ru-RU"/>
        </w:rPr>
        <w:t>100</w:t>
      </w:r>
      <w:r w:rsidRPr="003C7DB9">
        <w:rPr>
          <w:rFonts w:ascii="Courier New" w:eastAsia="Times New Roman" w:hAnsi="Courier New" w:cs="Courier New"/>
          <w:noProof/>
          <w:color w:val="FF9D00"/>
          <w:sz w:val="20"/>
          <w:szCs w:val="20"/>
          <w:lang w:val="en-US" w:eastAsia="ru-RU"/>
        </w:rPr>
        <w:t>%</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E1EFFF"/>
          <w:sz w:val="20"/>
          <w:szCs w:val="20"/>
          <w:lang w:val="en-US" w:eastAsia="ru-RU"/>
        </w:rPr>
        <w:br/>
        <w:t>}</w:t>
      </w:r>
      <w:r w:rsidRPr="003C7DB9">
        <w:rPr>
          <w:rFonts w:ascii="Courier New" w:eastAsia="Times New Roman" w:hAnsi="Courier New" w:cs="Courier New"/>
          <w:noProof/>
          <w:color w:val="E1EFFF"/>
          <w:sz w:val="20"/>
          <w:szCs w:val="20"/>
          <w:lang w:val="en-US" w:eastAsia="ru-RU"/>
        </w:rPr>
        <w:br/>
      </w:r>
      <w:r w:rsidRPr="003C7DB9">
        <w:rPr>
          <w:rFonts w:ascii="Courier New" w:eastAsia="Times New Roman" w:hAnsi="Courier New" w:cs="Courier New"/>
          <w:noProof/>
          <w:color w:val="E1EFFF"/>
          <w:sz w:val="20"/>
          <w:szCs w:val="20"/>
          <w:lang w:val="en-US" w:eastAsia="ru-RU"/>
        </w:rPr>
        <w:br/>
      </w:r>
      <w:r w:rsidRPr="003C7DB9">
        <w:rPr>
          <w:rFonts w:ascii="Courier New" w:eastAsia="Times New Roman" w:hAnsi="Courier New" w:cs="Courier New"/>
          <w:noProof/>
          <w:color w:val="FFDD00"/>
          <w:sz w:val="20"/>
          <w:szCs w:val="20"/>
          <w:lang w:val="en-US" w:eastAsia="ru-RU"/>
        </w:rPr>
        <w:t>ul</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E1EFFF"/>
          <w:sz w:val="20"/>
          <w:szCs w:val="20"/>
          <w:lang w:val="en-US" w:eastAsia="ru-RU"/>
        </w:rPr>
        <w:br/>
        <w:t xml:space="preserve">    </w:t>
      </w:r>
      <w:r w:rsidRPr="003C7DB9">
        <w:rPr>
          <w:rFonts w:ascii="Courier New" w:eastAsia="Times New Roman" w:hAnsi="Courier New" w:cs="Courier New"/>
          <w:noProof/>
          <w:color w:val="80FFBB"/>
          <w:sz w:val="20"/>
          <w:szCs w:val="20"/>
          <w:lang w:val="en-US" w:eastAsia="ru-RU"/>
        </w:rPr>
        <w:t>margin</w:t>
      </w:r>
      <w:r w:rsidRPr="003C7DB9">
        <w:rPr>
          <w:rFonts w:ascii="Courier New" w:eastAsia="Times New Roman" w:hAnsi="Courier New" w:cs="Courier New"/>
          <w:noProof/>
          <w:color w:val="FFFFFF"/>
          <w:sz w:val="20"/>
          <w:szCs w:val="20"/>
          <w:lang w:val="en-US" w:eastAsia="ru-RU"/>
        </w:rPr>
        <w:t>:</w:t>
      </w:r>
      <w:r w:rsidRPr="003C7DB9">
        <w:rPr>
          <w:rFonts w:ascii="Courier New" w:eastAsia="Times New Roman" w:hAnsi="Courier New" w:cs="Courier New"/>
          <w:noProof/>
          <w:color w:val="FF628C"/>
          <w:sz w:val="20"/>
          <w:szCs w:val="20"/>
          <w:lang w:val="en-US" w:eastAsia="ru-RU"/>
        </w:rPr>
        <w:t>0</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E1EFFF"/>
          <w:sz w:val="20"/>
          <w:szCs w:val="20"/>
          <w:lang w:val="en-US" w:eastAsia="ru-RU"/>
        </w:rPr>
        <w:br/>
        <w:t xml:space="preserve">    </w:t>
      </w:r>
      <w:r w:rsidRPr="003C7DB9">
        <w:rPr>
          <w:rFonts w:ascii="Courier New" w:eastAsia="Times New Roman" w:hAnsi="Courier New" w:cs="Courier New"/>
          <w:noProof/>
          <w:color w:val="80FFBB"/>
          <w:sz w:val="20"/>
          <w:szCs w:val="20"/>
          <w:lang w:val="en-US" w:eastAsia="ru-RU"/>
        </w:rPr>
        <w:t>padding</w:t>
      </w:r>
      <w:r w:rsidRPr="003C7DB9">
        <w:rPr>
          <w:rFonts w:ascii="Courier New" w:eastAsia="Times New Roman" w:hAnsi="Courier New" w:cs="Courier New"/>
          <w:noProof/>
          <w:color w:val="FFFFFF"/>
          <w:sz w:val="20"/>
          <w:szCs w:val="20"/>
          <w:lang w:val="en-US" w:eastAsia="ru-RU"/>
        </w:rPr>
        <w:t xml:space="preserve">: </w:t>
      </w:r>
      <w:r w:rsidRPr="003C7DB9">
        <w:rPr>
          <w:rFonts w:ascii="Courier New" w:eastAsia="Times New Roman" w:hAnsi="Courier New" w:cs="Courier New"/>
          <w:noProof/>
          <w:color w:val="FF628C"/>
          <w:sz w:val="20"/>
          <w:szCs w:val="20"/>
          <w:lang w:val="en-US" w:eastAsia="ru-RU"/>
        </w:rPr>
        <w:t>0</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E1EFFF"/>
          <w:sz w:val="20"/>
          <w:szCs w:val="20"/>
          <w:lang w:val="en-US" w:eastAsia="ru-RU"/>
        </w:rPr>
        <w:br/>
        <w:t>}</w:t>
      </w:r>
      <w:r w:rsidRPr="003C7DB9">
        <w:rPr>
          <w:rFonts w:ascii="Courier New" w:eastAsia="Times New Roman" w:hAnsi="Courier New" w:cs="Courier New"/>
          <w:noProof/>
          <w:color w:val="E1EFFF"/>
          <w:sz w:val="20"/>
          <w:szCs w:val="20"/>
          <w:lang w:val="en-US" w:eastAsia="ru-RU"/>
        </w:rPr>
        <w:br/>
      </w:r>
      <w:r w:rsidRPr="003C7DB9">
        <w:rPr>
          <w:rFonts w:ascii="Courier New" w:eastAsia="Times New Roman" w:hAnsi="Courier New" w:cs="Courier New"/>
          <w:noProof/>
          <w:color w:val="E1EFFF"/>
          <w:sz w:val="20"/>
          <w:szCs w:val="20"/>
          <w:lang w:val="en-US" w:eastAsia="ru-RU"/>
        </w:rPr>
        <w:br/>
      </w:r>
      <w:r w:rsidRPr="003C7DB9">
        <w:rPr>
          <w:rFonts w:ascii="Courier New" w:eastAsia="Times New Roman" w:hAnsi="Courier New" w:cs="Courier New"/>
          <w:noProof/>
          <w:color w:val="FFDD00"/>
          <w:sz w:val="20"/>
          <w:szCs w:val="20"/>
          <w:lang w:val="en-US" w:eastAsia="ru-RU"/>
        </w:rPr>
        <w:t>ul</w:t>
      </w:r>
      <w:r w:rsidRPr="003C7DB9">
        <w:rPr>
          <w:rFonts w:ascii="Courier New" w:eastAsia="Times New Roman" w:hAnsi="Courier New" w:cs="Courier New"/>
          <w:noProof/>
          <w:color w:val="E1EFFF"/>
          <w:sz w:val="20"/>
          <w:szCs w:val="20"/>
          <w:lang w:val="en-US" w:eastAsia="ru-RU"/>
        </w:rPr>
        <w:t xml:space="preserve">, </w:t>
      </w:r>
      <w:r w:rsidRPr="003C7DB9">
        <w:rPr>
          <w:rFonts w:ascii="Courier New" w:eastAsia="Times New Roman" w:hAnsi="Courier New" w:cs="Courier New"/>
          <w:noProof/>
          <w:color w:val="FFDD00"/>
          <w:sz w:val="20"/>
          <w:szCs w:val="20"/>
          <w:lang w:val="en-US" w:eastAsia="ru-RU"/>
        </w:rPr>
        <w:t>li</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E1EFFF"/>
          <w:sz w:val="20"/>
          <w:szCs w:val="20"/>
          <w:lang w:val="en-US" w:eastAsia="ru-RU"/>
        </w:rPr>
        <w:br/>
        <w:t xml:space="preserve">    </w:t>
      </w:r>
      <w:r w:rsidRPr="003C7DB9">
        <w:rPr>
          <w:rFonts w:ascii="Courier New" w:eastAsia="Times New Roman" w:hAnsi="Courier New" w:cs="Courier New"/>
          <w:noProof/>
          <w:color w:val="80FFBB"/>
          <w:sz w:val="20"/>
          <w:szCs w:val="20"/>
          <w:lang w:val="en-US" w:eastAsia="ru-RU"/>
        </w:rPr>
        <w:t>list-style-type</w:t>
      </w:r>
      <w:r w:rsidRPr="003C7DB9">
        <w:rPr>
          <w:rFonts w:ascii="Courier New" w:eastAsia="Times New Roman" w:hAnsi="Courier New" w:cs="Courier New"/>
          <w:noProof/>
          <w:color w:val="FFFFFF"/>
          <w:sz w:val="20"/>
          <w:szCs w:val="20"/>
          <w:lang w:val="en-US" w:eastAsia="ru-RU"/>
        </w:rPr>
        <w:t xml:space="preserve">: </w:t>
      </w:r>
      <w:r w:rsidRPr="003C7DB9">
        <w:rPr>
          <w:rFonts w:ascii="Courier New" w:eastAsia="Times New Roman" w:hAnsi="Courier New" w:cs="Courier New"/>
          <w:b/>
          <w:bCs/>
          <w:noProof/>
          <w:color w:val="68E868"/>
          <w:sz w:val="20"/>
          <w:szCs w:val="20"/>
          <w:lang w:val="en-US" w:eastAsia="ru-RU"/>
        </w:rPr>
        <w:t>none</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E1EFFF"/>
          <w:sz w:val="20"/>
          <w:szCs w:val="20"/>
          <w:lang w:val="en-US" w:eastAsia="ru-RU"/>
        </w:rPr>
        <w:br/>
        <w:t>}</w:t>
      </w:r>
      <w:r w:rsidRPr="003C7DB9">
        <w:rPr>
          <w:rFonts w:ascii="Courier New" w:eastAsia="Times New Roman" w:hAnsi="Courier New" w:cs="Courier New"/>
          <w:noProof/>
          <w:color w:val="E1EFFF"/>
          <w:sz w:val="20"/>
          <w:szCs w:val="20"/>
          <w:lang w:val="en-US" w:eastAsia="ru-RU"/>
        </w:rPr>
        <w:br/>
      </w:r>
      <w:r w:rsidRPr="003C7DB9">
        <w:rPr>
          <w:rFonts w:ascii="Courier New" w:eastAsia="Times New Roman" w:hAnsi="Courier New" w:cs="Courier New"/>
          <w:noProof/>
          <w:color w:val="E1EFFF"/>
          <w:sz w:val="20"/>
          <w:szCs w:val="20"/>
          <w:lang w:val="en-US" w:eastAsia="ru-RU"/>
        </w:rPr>
        <w:br/>
        <w:t>.</w:t>
      </w:r>
      <w:r w:rsidRPr="003C7DB9">
        <w:rPr>
          <w:rFonts w:ascii="Courier New" w:eastAsia="Times New Roman" w:hAnsi="Courier New" w:cs="Courier New"/>
          <w:noProof/>
          <w:color w:val="FFDD00"/>
          <w:sz w:val="20"/>
          <w:szCs w:val="20"/>
          <w:lang w:val="en-US" w:eastAsia="ru-RU"/>
        </w:rPr>
        <w:t xml:space="preserve">container </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E1EFFF"/>
          <w:sz w:val="20"/>
          <w:szCs w:val="20"/>
          <w:lang w:val="en-US" w:eastAsia="ru-RU"/>
        </w:rPr>
        <w:br/>
        <w:t xml:space="preserve">    </w:t>
      </w:r>
      <w:r w:rsidRPr="003C7DB9">
        <w:rPr>
          <w:rFonts w:ascii="Courier New" w:eastAsia="Times New Roman" w:hAnsi="Courier New" w:cs="Courier New"/>
          <w:noProof/>
          <w:color w:val="80FFBB"/>
          <w:sz w:val="20"/>
          <w:szCs w:val="20"/>
          <w:lang w:val="en-US" w:eastAsia="ru-RU"/>
        </w:rPr>
        <w:t>margin</w:t>
      </w:r>
      <w:r w:rsidRPr="003C7DB9">
        <w:rPr>
          <w:rFonts w:ascii="Courier New" w:eastAsia="Times New Roman" w:hAnsi="Courier New" w:cs="Courier New"/>
          <w:noProof/>
          <w:color w:val="FFFFFF"/>
          <w:sz w:val="20"/>
          <w:szCs w:val="20"/>
          <w:lang w:val="en-US" w:eastAsia="ru-RU"/>
        </w:rPr>
        <w:t xml:space="preserve">: </w:t>
      </w:r>
      <w:r w:rsidRPr="003C7DB9">
        <w:rPr>
          <w:rFonts w:ascii="Courier New" w:eastAsia="Times New Roman" w:hAnsi="Courier New" w:cs="Courier New"/>
          <w:noProof/>
          <w:color w:val="FF628C"/>
          <w:sz w:val="20"/>
          <w:szCs w:val="20"/>
          <w:lang w:val="en-US" w:eastAsia="ru-RU"/>
        </w:rPr>
        <w:t xml:space="preserve">0 </w:t>
      </w:r>
      <w:r w:rsidRPr="003C7DB9">
        <w:rPr>
          <w:rFonts w:ascii="Courier New" w:eastAsia="Times New Roman" w:hAnsi="Courier New" w:cs="Courier New"/>
          <w:b/>
          <w:bCs/>
          <w:noProof/>
          <w:color w:val="68E868"/>
          <w:sz w:val="20"/>
          <w:szCs w:val="20"/>
          <w:lang w:val="en-US" w:eastAsia="ru-RU"/>
        </w:rPr>
        <w:t>auto</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E1EFFF"/>
          <w:sz w:val="20"/>
          <w:szCs w:val="20"/>
          <w:lang w:val="en-US" w:eastAsia="ru-RU"/>
        </w:rPr>
        <w:br/>
        <w:t xml:space="preserve">    </w:t>
      </w:r>
      <w:r w:rsidRPr="003C7DB9">
        <w:rPr>
          <w:rFonts w:ascii="Courier New" w:eastAsia="Times New Roman" w:hAnsi="Courier New" w:cs="Courier New"/>
          <w:noProof/>
          <w:color w:val="80FFBB"/>
          <w:sz w:val="20"/>
          <w:szCs w:val="20"/>
          <w:lang w:val="en-US" w:eastAsia="ru-RU"/>
        </w:rPr>
        <w:t>width</w:t>
      </w:r>
      <w:r w:rsidRPr="003C7DB9">
        <w:rPr>
          <w:rFonts w:ascii="Courier New" w:eastAsia="Times New Roman" w:hAnsi="Courier New" w:cs="Courier New"/>
          <w:noProof/>
          <w:color w:val="FFFFFF"/>
          <w:sz w:val="20"/>
          <w:szCs w:val="20"/>
          <w:lang w:val="en-US" w:eastAsia="ru-RU"/>
        </w:rPr>
        <w:t xml:space="preserve">: </w:t>
      </w:r>
      <w:r w:rsidRPr="003C7DB9">
        <w:rPr>
          <w:rFonts w:ascii="Courier New" w:eastAsia="Times New Roman" w:hAnsi="Courier New" w:cs="Courier New"/>
          <w:noProof/>
          <w:color w:val="FF628C"/>
          <w:sz w:val="20"/>
          <w:szCs w:val="20"/>
          <w:lang w:val="en-US" w:eastAsia="ru-RU"/>
        </w:rPr>
        <w:t>960</w:t>
      </w:r>
      <w:r w:rsidRPr="003C7DB9">
        <w:rPr>
          <w:rFonts w:ascii="Courier New" w:eastAsia="Times New Roman" w:hAnsi="Courier New" w:cs="Courier New"/>
          <w:b/>
          <w:bCs/>
          <w:noProof/>
          <w:color w:val="68E868"/>
          <w:sz w:val="20"/>
          <w:szCs w:val="20"/>
          <w:lang w:val="en-US" w:eastAsia="ru-RU"/>
        </w:rPr>
        <w:t>px</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E1EFFF"/>
          <w:sz w:val="20"/>
          <w:szCs w:val="20"/>
          <w:lang w:val="en-US" w:eastAsia="ru-RU"/>
        </w:rPr>
        <w:br/>
        <w:t>}</w:t>
      </w:r>
    </w:p>
    <w:p w:rsidR="006523E1" w:rsidRPr="003C7DB9" w:rsidRDefault="006523E1" w:rsidP="00100F43">
      <w:pPr>
        <w:rPr>
          <w:rFonts w:cstheme="minorHAnsi"/>
          <w:noProof/>
          <w:sz w:val="24"/>
          <w:szCs w:val="24"/>
          <w:lang w:val="en-US"/>
        </w:rPr>
      </w:pPr>
    </w:p>
    <w:p w:rsidR="00A52D5E" w:rsidRPr="003C7DB9" w:rsidRDefault="006523E1" w:rsidP="00100F43">
      <w:pPr>
        <w:rPr>
          <w:rFonts w:cstheme="minorHAnsi"/>
          <w:noProof/>
          <w:sz w:val="24"/>
          <w:szCs w:val="24"/>
          <w:lang w:val="en-US"/>
        </w:rPr>
      </w:pPr>
      <w:r w:rsidRPr="003C7DB9">
        <w:rPr>
          <w:rFonts w:cstheme="minorHAnsi"/>
          <w:noProof/>
          <w:sz w:val="24"/>
          <w:szCs w:val="24"/>
          <w:lang w:val="en-US"/>
        </w:rPr>
        <w:t>Выведет:</w:t>
      </w:r>
    </w:p>
    <w:p w:rsidR="006523E1" w:rsidRPr="003C7DB9" w:rsidRDefault="006523E1" w:rsidP="00100F43">
      <w:pPr>
        <w:rPr>
          <w:rFonts w:cstheme="minorHAnsi"/>
          <w:noProof/>
          <w:sz w:val="24"/>
          <w:szCs w:val="24"/>
          <w:lang w:val="en-US"/>
        </w:rPr>
      </w:pPr>
      <w:r w:rsidRPr="003C7DB9">
        <w:rPr>
          <w:rFonts w:cstheme="minorHAnsi"/>
          <w:noProof/>
          <w:sz w:val="24"/>
          <w:szCs w:val="24"/>
          <w:lang w:eastAsia="ru-RU"/>
        </w:rPr>
        <w:lastRenderedPageBreak/>
        <w:drawing>
          <wp:inline distT="0" distB="0" distL="0" distR="0" wp14:anchorId="010A9977" wp14:editId="0EAE19E3">
            <wp:extent cx="6645910" cy="4647565"/>
            <wp:effectExtent l="0" t="0" r="2540" b="635"/>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67">
                      <a:extLst>
                        <a:ext uri="{28A0092B-C50C-407E-A947-70E740481C1C}">
                          <a14:useLocalDpi xmlns:a14="http://schemas.microsoft.com/office/drawing/2010/main" val="0"/>
                        </a:ext>
                      </a:extLst>
                    </a:blip>
                    <a:stretch>
                      <a:fillRect/>
                    </a:stretch>
                  </pic:blipFill>
                  <pic:spPr>
                    <a:xfrm>
                      <a:off x="0" y="0"/>
                      <a:ext cx="6645910" cy="4647565"/>
                    </a:xfrm>
                    <a:prstGeom prst="rect">
                      <a:avLst/>
                    </a:prstGeom>
                  </pic:spPr>
                </pic:pic>
              </a:graphicData>
            </a:graphic>
          </wp:inline>
        </w:drawing>
      </w:r>
    </w:p>
    <w:p w:rsidR="006523E1" w:rsidRPr="001062D9" w:rsidRDefault="006523E1" w:rsidP="00100F43">
      <w:pPr>
        <w:rPr>
          <w:rFonts w:cstheme="minorHAnsi"/>
          <w:noProof/>
          <w:sz w:val="24"/>
          <w:szCs w:val="24"/>
        </w:rPr>
      </w:pPr>
      <w:r w:rsidRPr="001062D9">
        <w:rPr>
          <w:rFonts w:cstheme="minorHAnsi"/>
          <w:noProof/>
          <w:sz w:val="24"/>
          <w:szCs w:val="24"/>
        </w:rPr>
        <w:t xml:space="preserve">Дальше, мы убирем нижнее подчеркивание, которое присуще всем гиперлинкам по умолчанию. Для этого обратимся к гиперлинку </w:t>
      </w:r>
      <w:r w:rsidRPr="001062D9">
        <w:rPr>
          <w:rFonts w:cstheme="minorHAnsi"/>
          <w:b/>
          <w:noProof/>
          <w:sz w:val="24"/>
          <w:szCs w:val="24"/>
        </w:rPr>
        <w:t>&lt;</w:t>
      </w:r>
      <w:r w:rsidRPr="003C7DB9">
        <w:rPr>
          <w:rFonts w:cstheme="minorHAnsi"/>
          <w:b/>
          <w:noProof/>
          <w:sz w:val="24"/>
          <w:szCs w:val="24"/>
          <w:lang w:val="en-US"/>
        </w:rPr>
        <w:t>a</w:t>
      </w:r>
      <w:r w:rsidRPr="001062D9">
        <w:rPr>
          <w:rFonts w:cstheme="minorHAnsi"/>
          <w:b/>
          <w:noProof/>
          <w:sz w:val="24"/>
          <w:szCs w:val="24"/>
        </w:rPr>
        <w:t>&gt;</w:t>
      </w:r>
      <w:r w:rsidRPr="001062D9">
        <w:rPr>
          <w:rFonts w:cstheme="minorHAnsi"/>
          <w:noProof/>
          <w:sz w:val="24"/>
          <w:szCs w:val="24"/>
        </w:rPr>
        <w:t xml:space="preserve"> тоже в области </w:t>
      </w:r>
      <w:r w:rsidRPr="003C7DB9">
        <w:rPr>
          <w:rFonts w:cstheme="minorHAnsi"/>
          <w:b/>
          <w:noProof/>
          <w:sz w:val="24"/>
          <w:szCs w:val="24"/>
          <w:lang w:val="en-US"/>
        </w:rPr>
        <w:t>a</w:t>
      </w:r>
      <w:r w:rsidRPr="001062D9">
        <w:rPr>
          <w:rFonts w:cstheme="minorHAnsi"/>
          <w:b/>
          <w:noProof/>
          <w:sz w:val="24"/>
          <w:szCs w:val="24"/>
        </w:rPr>
        <w:t xml:space="preserve">) </w:t>
      </w:r>
      <w:r w:rsidRPr="003C7DB9">
        <w:rPr>
          <w:rFonts w:cstheme="minorHAnsi"/>
          <w:b/>
          <w:noProof/>
          <w:sz w:val="24"/>
          <w:szCs w:val="24"/>
          <w:lang w:val="en-US"/>
        </w:rPr>
        <w:t>Generals</w:t>
      </w:r>
      <w:r w:rsidRPr="001062D9">
        <w:rPr>
          <w:rFonts w:cstheme="minorHAnsi"/>
          <w:b/>
          <w:noProof/>
          <w:sz w:val="24"/>
          <w:szCs w:val="24"/>
        </w:rPr>
        <w:t xml:space="preserve"> </w:t>
      </w:r>
      <w:r w:rsidRPr="003C7DB9">
        <w:rPr>
          <w:rFonts w:cstheme="minorHAnsi"/>
          <w:b/>
          <w:noProof/>
          <w:sz w:val="24"/>
          <w:szCs w:val="24"/>
          <w:lang w:val="en-US"/>
        </w:rPr>
        <w:t>styles</w:t>
      </w:r>
      <w:r w:rsidRPr="001062D9">
        <w:rPr>
          <w:rFonts w:cstheme="minorHAnsi"/>
          <w:noProof/>
          <w:sz w:val="24"/>
          <w:szCs w:val="24"/>
        </w:rPr>
        <w:t xml:space="preserve"> и воспользуемся свойством </w:t>
      </w:r>
      <w:r w:rsidRPr="003C7DB9">
        <w:rPr>
          <w:rFonts w:cstheme="minorHAnsi"/>
          <w:b/>
          <w:noProof/>
          <w:sz w:val="24"/>
          <w:szCs w:val="24"/>
          <w:lang w:val="en-US"/>
        </w:rPr>
        <w:t>text</w:t>
      </w:r>
      <w:r w:rsidRPr="001062D9">
        <w:rPr>
          <w:rFonts w:cstheme="minorHAnsi"/>
          <w:b/>
          <w:noProof/>
          <w:sz w:val="24"/>
          <w:szCs w:val="24"/>
        </w:rPr>
        <w:t>-</w:t>
      </w:r>
      <w:r w:rsidRPr="003C7DB9">
        <w:rPr>
          <w:rFonts w:cstheme="minorHAnsi"/>
          <w:b/>
          <w:noProof/>
          <w:sz w:val="24"/>
          <w:szCs w:val="24"/>
          <w:lang w:val="en-US"/>
        </w:rPr>
        <w:t>decoration</w:t>
      </w:r>
      <w:r w:rsidRPr="001062D9">
        <w:rPr>
          <w:rFonts w:cstheme="minorHAnsi"/>
          <w:noProof/>
          <w:sz w:val="24"/>
          <w:szCs w:val="24"/>
        </w:rPr>
        <w:t xml:space="preserve"> с значением </w:t>
      </w:r>
      <w:r w:rsidRPr="003C7DB9">
        <w:rPr>
          <w:rFonts w:cstheme="minorHAnsi"/>
          <w:b/>
          <w:noProof/>
          <w:sz w:val="24"/>
          <w:szCs w:val="24"/>
          <w:lang w:val="en-US"/>
        </w:rPr>
        <w:t>none</w:t>
      </w:r>
      <w:r w:rsidRPr="001062D9">
        <w:rPr>
          <w:rFonts w:cstheme="minorHAnsi"/>
          <w:noProof/>
          <w:sz w:val="24"/>
          <w:szCs w:val="24"/>
        </w:rPr>
        <w:t>.</w:t>
      </w:r>
    </w:p>
    <w:p w:rsidR="006523E1" w:rsidRPr="001062D9" w:rsidRDefault="006523E1" w:rsidP="006523E1">
      <w:pPr>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FFFFFF"/>
          <w:sz w:val="20"/>
          <w:szCs w:val="20"/>
          <w:lang w:eastAsia="ru-RU"/>
        </w:rPr>
      </w:pPr>
      <w:r w:rsidRPr="003C7DB9">
        <w:rPr>
          <w:rFonts w:ascii="Courier New" w:eastAsia="Times New Roman" w:hAnsi="Courier New" w:cs="Courier New"/>
          <w:noProof/>
          <w:color w:val="FFDD00"/>
          <w:sz w:val="20"/>
          <w:szCs w:val="20"/>
          <w:lang w:val="en-US" w:eastAsia="ru-RU"/>
        </w:rPr>
        <w:t>a</w:t>
      </w:r>
      <w:r w:rsidRPr="001062D9">
        <w:rPr>
          <w:rFonts w:ascii="Courier New" w:eastAsia="Times New Roman" w:hAnsi="Courier New" w:cs="Courier New"/>
          <w:noProof/>
          <w:color w:val="E1EFFF"/>
          <w:sz w:val="20"/>
          <w:szCs w:val="20"/>
          <w:lang w:eastAsia="ru-RU"/>
        </w:rPr>
        <w:t>{</w:t>
      </w:r>
      <w:r w:rsidRPr="001062D9">
        <w:rPr>
          <w:rFonts w:ascii="Courier New" w:eastAsia="Times New Roman" w:hAnsi="Courier New" w:cs="Courier New"/>
          <w:noProof/>
          <w:color w:val="E1EFFF"/>
          <w:sz w:val="20"/>
          <w:szCs w:val="20"/>
          <w:lang w:eastAsia="ru-RU"/>
        </w:rPr>
        <w:br/>
        <w:t xml:space="preserve">    </w:t>
      </w:r>
      <w:r w:rsidRPr="003C7DB9">
        <w:rPr>
          <w:rFonts w:ascii="Courier New" w:eastAsia="Times New Roman" w:hAnsi="Courier New" w:cs="Courier New"/>
          <w:noProof/>
          <w:color w:val="80FFBB"/>
          <w:sz w:val="20"/>
          <w:szCs w:val="20"/>
          <w:lang w:val="en-US" w:eastAsia="ru-RU"/>
        </w:rPr>
        <w:t>text</w:t>
      </w:r>
      <w:r w:rsidRPr="001062D9">
        <w:rPr>
          <w:rFonts w:ascii="Courier New" w:eastAsia="Times New Roman" w:hAnsi="Courier New" w:cs="Courier New"/>
          <w:noProof/>
          <w:color w:val="80FFBB"/>
          <w:sz w:val="20"/>
          <w:szCs w:val="20"/>
          <w:lang w:eastAsia="ru-RU"/>
        </w:rPr>
        <w:t>-</w:t>
      </w:r>
      <w:r w:rsidRPr="003C7DB9">
        <w:rPr>
          <w:rFonts w:ascii="Courier New" w:eastAsia="Times New Roman" w:hAnsi="Courier New" w:cs="Courier New"/>
          <w:noProof/>
          <w:color w:val="80FFBB"/>
          <w:sz w:val="20"/>
          <w:szCs w:val="20"/>
          <w:lang w:val="en-US" w:eastAsia="ru-RU"/>
        </w:rPr>
        <w:t>decoration</w:t>
      </w:r>
      <w:r w:rsidRPr="001062D9">
        <w:rPr>
          <w:rFonts w:ascii="Courier New" w:eastAsia="Times New Roman" w:hAnsi="Courier New" w:cs="Courier New"/>
          <w:noProof/>
          <w:color w:val="FFFFFF"/>
          <w:sz w:val="20"/>
          <w:szCs w:val="20"/>
          <w:lang w:eastAsia="ru-RU"/>
        </w:rPr>
        <w:t xml:space="preserve">: </w:t>
      </w:r>
      <w:r w:rsidRPr="003C7DB9">
        <w:rPr>
          <w:rFonts w:ascii="Courier New" w:eastAsia="Times New Roman" w:hAnsi="Courier New" w:cs="Courier New"/>
          <w:b/>
          <w:bCs/>
          <w:noProof/>
          <w:color w:val="68E868"/>
          <w:sz w:val="20"/>
          <w:szCs w:val="20"/>
          <w:lang w:val="en-US" w:eastAsia="ru-RU"/>
        </w:rPr>
        <w:t>none</w:t>
      </w:r>
      <w:r w:rsidRPr="001062D9">
        <w:rPr>
          <w:rFonts w:ascii="Courier New" w:eastAsia="Times New Roman" w:hAnsi="Courier New" w:cs="Courier New"/>
          <w:noProof/>
          <w:color w:val="E1EFFF"/>
          <w:sz w:val="20"/>
          <w:szCs w:val="20"/>
          <w:lang w:eastAsia="ru-RU"/>
        </w:rPr>
        <w:t>;</w:t>
      </w:r>
      <w:r w:rsidRPr="001062D9">
        <w:rPr>
          <w:rFonts w:ascii="Courier New" w:eastAsia="Times New Roman" w:hAnsi="Courier New" w:cs="Courier New"/>
          <w:noProof/>
          <w:color w:val="E1EFFF"/>
          <w:sz w:val="20"/>
          <w:szCs w:val="20"/>
          <w:lang w:eastAsia="ru-RU"/>
        </w:rPr>
        <w:br/>
        <w:t>}</w:t>
      </w:r>
    </w:p>
    <w:p w:rsidR="006523E1" w:rsidRPr="001062D9" w:rsidRDefault="006523E1" w:rsidP="00100F43">
      <w:pPr>
        <w:rPr>
          <w:rFonts w:cstheme="minorHAnsi"/>
          <w:noProof/>
          <w:sz w:val="24"/>
          <w:szCs w:val="24"/>
        </w:rPr>
      </w:pPr>
    </w:p>
    <w:p w:rsidR="00C20758" w:rsidRPr="001062D9" w:rsidRDefault="006523E1" w:rsidP="00100F43">
      <w:pPr>
        <w:rPr>
          <w:rFonts w:cstheme="minorHAnsi"/>
          <w:b/>
          <w:noProof/>
          <w:sz w:val="24"/>
          <w:szCs w:val="24"/>
        </w:rPr>
      </w:pPr>
      <w:r w:rsidRPr="001062D9">
        <w:rPr>
          <w:rFonts w:cstheme="minorHAnsi"/>
          <w:b/>
          <w:noProof/>
          <w:sz w:val="24"/>
          <w:szCs w:val="24"/>
        </w:rPr>
        <w:t>Теперь подчеркивание исщезло:</w:t>
      </w:r>
    </w:p>
    <w:p w:rsidR="00C20758" w:rsidRPr="003C7DB9" w:rsidRDefault="006523E1" w:rsidP="00100F43">
      <w:pPr>
        <w:rPr>
          <w:rFonts w:cstheme="minorHAnsi"/>
          <w:b/>
          <w:noProof/>
          <w:sz w:val="24"/>
          <w:szCs w:val="24"/>
          <w:lang w:val="en-US"/>
        </w:rPr>
      </w:pPr>
      <w:r w:rsidRPr="003C7DB9">
        <w:rPr>
          <w:rFonts w:cstheme="minorHAnsi"/>
          <w:b/>
          <w:noProof/>
          <w:sz w:val="24"/>
          <w:szCs w:val="24"/>
          <w:lang w:eastAsia="ru-RU"/>
        </w:rPr>
        <w:drawing>
          <wp:inline distT="0" distB="0" distL="0" distR="0" wp14:anchorId="4823E106" wp14:editId="237C7411">
            <wp:extent cx="4895850" cy="1247775"/>
            <wp:effectExtent l="0" t="0" r="0" b="9525"/>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68">
                      <a:extLst>
                        <a:ext uri="{28A0092B-C50C-407E-A947-70E740481C1C}">
                          <a14:useLocalDpi xmlns:a14="http://schemas.microsoft.com/office/drawing/2010/main" val="0"/>
                        </a:ext>
                      </a:extLst>
                    </a:blip>
                    <a:stretch>
                      <a:fillRect/>
                    </a:stretch>
                  </pic:blipFill>
                  <pic:spPr>
                    <a:xfrm>
                      <a:off x="0" y="0"/>
                      <a:ext cx="4895850" cy="1247775"/>
                    </a:xfrm>
                    <a:prstGeom prst="rect">
                      <a:avLst/>
                    </a:prstGeom>
                  </pic:spPr>
                </pic:pic>
              </a:graphicData>
            </a:graphic>
          </wp:inline>
        </w:drawing>
      </w:r>
    </w:p>
    <w:p w:rsidR="00C20758" w:rsidRPr="003C7DB9" w:rsidRDefault="00C20758" w:rsidP="00100F43">
      <w:pPr>
        <w:rPr>
          <w:rFonts w:cstheme="minorHAnsi"/>
          <w:b/>
          <w:noProof/>
          <w:sz w:val="24"/>
          <w:szCs w:val="24"/>
          <w:lang w:val="en-US"/>
        </w:rPr>
      </w:pPr>
    </w:p>
    <w:p w:rsidR="002969C3" w:rsidRPr="003C7DB9" w:rsidRDefault="002969C3" w:rsidP="00100F43">
      <w:pPr>
        <w:rPr>
          <w:rFonts w:cstheme="minorHAnsi"/>
          <w:b/>
          <w:noProof/>
          <w:sz w:val="24"/>
          <w:szCs w:val="24"/>
          <w:lang w:val="en-US"/>
        </w:rPr>
      </w:pPr>
      <w:r w:rsidRPr="003C7DB9">
        <w:rPr>
          <w:rFonts w:cstheme="minorHAnsi"/>
          <w:b/>
          <w:noProof/>
          <w:sz w:val="24"/>
          <w:szCs w:val="24"/>
          <w:lang w:val="en-US"/>
        </w:rPr>
        <w:t xml:space="preserve">г) Login Form </w:t>
      </w:r>
      <w:r w:rsidRPr="003C7DB9">
        <w:rPr>
          <w:rFonts w:cstheme="minorHAnsi"/>
          <w:noProof/>
          <w:sz w:val="24"/>
          <w:szCs w:val="24"/>
          <w:lang w:val="en-US"/>
        </w:rPr>
        <w:t xml:space="preserve">– создадим </w:t>
      </w:r>
      <w:r w:rsidRPr="003C7DB9">
        <w:rPr>
          <w:rFonts w:cstheme="minorHAnsi"/>
          <w:b/>
          <w:noProof/>
          <w:sz w:val="24"/>
          <w:szCs w:val="24"/>
          <w:lang w:val="en-US"/>
        </w:rPr>
        <w:t>класс login в &lt;html&gt;-файле.</w:t>
      </w:r>
    </w:p>
    <w:p w:rsidR="002969C3" w:rsidRPr="003C7DB9" w:rsidRDefault="002969C3" w:rsidP="002969C3">
      <w:pPr>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FFFFFF"/>
          <w:sz w:val="20"/>
          <w:szCs w:val="20"/>
          <w:lang w:val="en-US" w:eastAsia="ru-RU"/>
        </w:rPr>
      </w:pPr>
      <w:r w:rsidRPr="003C7DB9">
        <w:rPr>
          <w:rFonts w:ascii="Courier New" w:eastAsia="Times New Roman" w:hAnsi="Courier New" w:cs="Courier New"/>
          <w:i/>
          <w:iCs/>
          <w:noProof/>
          <w:color w:val="0088FF"/>
          <w:sz w:val="20"/>
          <w:szCs w:val="20"/>
          <w:lang w:val="en-US" w:eastAsia="ru-RU"/>
        </w:rPr>
        <w:t>&lt;!--LOGIN FORM--&gt;</w:t>
      </w:r>
      <w:r w:rsidRPr="003C7DB9">
        <w:rPr>
          <w:rFonts w:ascii="Courier New" w:eastAsia="Times New Roman" w:hAnsi="Courier New" w:cs="Courier New"/>
          <w:i/>
          <w:iCs/>
          <w:noProof/>
          <w:color w:val="0088FF"/>
          <w:sz w:val="20"/>
          <w:szCs w:val="20"/>
          <w:lang w:val="en-US" w:eastAsia="ru-RU"/>
        </w:rPr>
        <w:br/>
      </w:r>
      <w:r w:rsidRPr="003C7DB9">
        <w:rPr>
          <w:rFonts w:ascii="Courier New" w:eastAsia="Times New Roman" w:hAnsi="Courier New" w:cs="Courier New"/>
          <w:noProof/>
          <w:color w:val="E1EFFF"/>
          <w:sz w:val="20"/>
          <w:szCs w:val="20"/>
          <w:lang w:val="en-US" w:eastAsia="ru-RU"/>
        </w:rPr>
        <w:t>&lt;</w:t>
      </w:r>
      <w:r w:rsidRPr="003C7DB9">
        <w:rPr>
          <w:rFonts w:ascii="Courier New" w:eastAsia="Times New Roman" w:hAnsi="Courier New" w:cs="Courier New"/>
          <w:noProof/>
          <w:color w:val="9EFFFF"/>
          <w:sz w:val="20"/>
          <w:szCs w:val="20"/>
          <w:lang w:val="en-US" w:eastAsia="ru-RU"/>
        </w:rPr>
        <w:t xml:space="preserve">form </w:t>
      </w:r>
      <w:r w:rsidRPr="003C7DB9">
        <w:rPr>
          <w:rFonts w:ascii="Courier New" w:eastAsia="Times New Roman" w:hAnsi="Courier New" w:cs="Courier New"/>
          <w:noProof/>
          <w:color w:val="FFDD00"/>
          <w:sz w:val="20"/>
          <w:szCs w:val="20"/>
          <w:lang w:val="en-US" w:eastAsia="ru-RU"/>
        </w:rPr>
        <w:t>action=</w:t>
      </w:r>
      <w:r w:rsidRPr="003C7DB9">
        <w:rPr>
          <w:rFonts w:ascii="Courier New" w:eastAsia="Times New Roman" w:hAnsi="Courier New" w:cs="Courier New"/>
          <w:b/>
          <w:bCs/>
          <w:noProof/>
          <w:color w:val="3AD900"/>
          <w:sz w:val="20"/>
          <w:szCs w:val="20"/>
          <w:lang w:val="en-US" w:eastAsia="ru-RU"/>
        </w:rPr>
        <w:t xml:space="preserve">"#" </w:t>
      </w:r>
      <w:r w:rsidRPr="003C7DB9">
        <w:rPr>
          <w:rFonts w:ascii="Courier New" w:eastAsia="Times New Roman" w:hAnsi="Courier New" w:cs="Courier New"/>
          <w:noProof/>
          <w:color w:val="FFDD00"/>
          <w:sz w:val="20"/>
          <w:szCs w:val="20"/>
          <w:lang w:val="en-US" w:eastAsia="ru-RU"/>
        </w:rPr>
        <w:t>class=</w:t>
      </w:r>
      <w:r w:rsidRPr="003C7DB9">
        <w:rPr>
          <w:rFonts w:ascii="Courier New" w:eastAsia="Times New Roman" w:hAnsi="Courier New" w:cs="Courier New"/>
          <w:b/>
          <w:bCs/>
          <w:noProof/>
          <w:color w:val="3AD900"/>
          <w:sz w:val="20"/>
          <w:szCs w:val="20"/>
          <w:lang w:val="en-US" w:eastAsia="ru-RU"/>
        </w:rPr>
        <w:t>"login"</w:t>
      </w:r>
      <w:r w:rsidRPr="003C7DB9">
        <w:rPr>
          <w:rFonts w:ascii="Courier New" w:eastAsia="Times New Roman" w:hAnsi="Courier New" w:cs="Courier New"/>
          <w:noProof/>
          <w:color w:val="E1EFFF"/>
          <w:sz w:val="20"/>
          <w:szCs w:val="20"/>
          <w:lang w:val="en-US" w:eastAsia="ru-RU"/>
        </w:rPr>
        <w:t>&gt;</w:t>
      </w:r>
      <w:r w:rsidRPr="003C7DB9">
        <w:rPr>
          <w:rFonts w:ascii="Courier New" w:eastAsia="Times New Roman" w:hAnsi="Courier New" w:cs="Courier New"/>
          <w:noProof/>
          <w:color w:val="E1EFFF"/>
          <w:sz w:val="20"/>
          <w:szCs w:val="20"/>
          <w:lang w:val="en-US" w:eastAsia="ru-RU"/>
        </w:rPr>
        <w:br/>
      </w:r>
      <w:r w:rsidRPr="003C7DB9">
        <w:rPr>
          <w:rFonts w:ascii="Courier New" w:eastAsia="Times New Roman" w:hAnsi="Courier New" w:cs="Courier New"/>
          <w:noProof/>
          <w:color w:val="E1EFFF"/>
          <w:sz w:val="20"/>
          <w:szCs w:val="20"/>
          <w:lang w:val="en-US" w:eastAsia="ru-RU"/>
        </w:rPr>
        <w:br/>
        <w:t xml:space="preserve">    &lt;</w:t>
      </w:r>
      <w:r w:rsidRPr="003C7DB9">
        <w:rPr>
          <w:rFonts w:ascii="Courier New" w:eastAsia="Times New Roman" w:hAnsi="Courier New" w:cs="Courier New"/>
          <w:noProof/>
          <w:color w:val="9EFFFF"/>
          <w:sz w:val="20"/>
          <w:szCs w:val="20"/>
          <w:lang w:val="en-US" w:eastAsia="ru-RU"/>
        </w:rPr>
        <w:t xml:space="preserve">input </w:t>
      </w:r>
      <w:r w:rsidRPr="003C7DB9">
        <w:rPr>
          <w:rFonts w:ascii="Courier New" w:eastAsia="Times New Roman" w:hAnsi="Courier New" w:cs="Courier New"/>
          <w:noProof/>
          <w:color w:val="FFDD00"/>
          <w:sz w:val="20"/>
          <w:szCs w:val="20"/>
          <w:lang w:val="en-US" w:eastAsia="ru-RU"/>
        </w:rPr>
        <w:t>type=</w:t>
      </w:r>
      <w:r w:rsidRPr="003C7DB9">
        <w:rPr>
          <w:rFonts w:ascii="Courier New" w:eastAsia="Times New Roman" w:hAnsi="Courier New" w:cs="Courier New"/>
          <w:b/>
          <w:bCs/>
          <w:noProof/>
          <w:color w:val="3AD900"/>
          <w:sz w:val="20"/>
          <w:szCs w:val="20"/>
          <w:lang w:val="en-US" w:eastAsia="ru-RU"/>
        </w:rPr>
        <w:t xml:space="preserve">"text" </w:t>
      </w:r>
      <w:r w:rsidRPr="003C7DB9">
        <w:rPr>
          <w:rFonts w:ascii="Courier New" w:eastAsia="Times New Roman" w:hAnsi="Courier New" w:cs="Courier New"/>
          <w:noProof/>
          <w:color w:val="FFDD00"/>
          <w:sz w:val="20"/>
          <w:szCs w:val="20"/>
          <w:lang w:val="en-US" w:eastAsia="ru-RU"/>
        </w:rPr>
        <w:t>placeholder=</w:t>
      </w:r>
      <w:r w:rsidRPr="003C7DB9">
        <w:rPr>
          <w:rFonts w:ascii="Courier New" w:eastAsia="Times New Roman" w:hAnsi="Courier New" w:cs="Courier New"/>
          <w:b/>
          <w:bCs/>
          <w:noProof/>
          <w:color w:val="3AD900"/>
          <w:sz w:val="20"/>
          <w:szCs w:val="20"/>
          <w:lang w:val="en-US" w:eastAsia="ru-RU"/>
        </w:rPr>
        <w:t xml:space="preserve">"Login" </w:t>
      </w:r>
      <w:r w:rsidRPr="003C7DB9">
        <w:rPr>
          <w:rFonts w:ascii="Courier New" w:eastAsia="Times New Roman" w:hAnsi="Courier New" w:cs="Courier New"/>
          <w:noProof/>
          <w:color w:val="FFDD00"/>
          <w:sz w:val="20"/>
          <w:szCs w:val="20"/>
          <w:lang w:val="en-US" w:eastAsia="ru-RU"/>
        </w:rPr>
        <w:t>required</w:t>
      </w:r>
      <w:r w:rsidRPr="003C7DB9">
        <w:rPr>
          <w:rFonts w:ascii="Courier New" w:eastAsia="Times New Roman" w:hAnsi="Courier New" w:cs="Courier New"/>
          <w:noProof/>
          <w:color w:val="E1EFFF"/>
          <w:sz w:val="20"/>
          <w:szCs w:val="20"/>
          <w:lang w:val="en-US" w:eastAsia="ru-RU"/>
        </w:rPr>
        <w:t>&gt;</w:t>
      </w:r>
      <w:r w:rsidRPr="003C7DB9">
        <w:rPr>
          <w:rFonts w:ascii="Courier New" w:eastAsia="Times New Roman" w:hAnsi="Courier New" w:cs="Courier New"/>
          <w:noProof/>
          <w:color w:val="E1EFFF"/>
          <w:sz w:val="20"/>
          <w:szCs w:val="20"/>
          <w:lang w:val="en-US" w:eastAsia="ru-RU"/>
        </w:rPr>
        <w:br/>
        <w:t xml:space="preserve">    &lt;</w:t>
      </w:r>
      <w:r w:rsidRPr="003C7DB9">
        <w:rPr>
          <w:rFonts w:ascii="Courier New" w:eastAsia="Times New Roman" w:hAnsi="Courier New" w:cs="Courier New"/>
          <w:noProof/>
          <w:color w:val="9EFFFF"/>
          <w:sz w:val="20"/>
          <w:szCs w:val="20"/>
          <w:lang w:val="en-US" w:eastAsia="ru-RU"/>
        </w:rPr>
        <w:t xml:space="preserve">input </w:t>
      </w:r>
      <w:r w:rsidRPr="003C7DB9">
        <w:rPr>
          <w:rFonts w:ascii="Courier New" w:eastAsia="Times New Roman" w:hAnsi="Courier New" w:cs="Courier New"/>
          <w:noProof/>
          <w:color w:val="FFDD00"/>
          <w:sz w:val="20"/>
          <w:szCs w:val="20"/>
          <w:lang w:val="en-US" w:eastAsia="ru-RU"/>
        </w:rPr>
        <w:t>type=</w:t>
      </w:r>
      <w:r w:rsidRPr="003C7DB9">
        <w:rPr>
          <w:rFonts w:ascii="Courier New" w:eastAsia="Times New Roman" w:hAnsi="Courier New" w:cs="Courier New"/>
          <w:b/>
          <w:bCs/>
          <w:noProof/>
          <w:color w:val="3AD900"/>
          <w:sz w:val="20"/>
          <w:szCs w:val="20"/>
          <w:lang w:val="en-US" w:eastAsia="ru-RU"/>
        </w:rPr>
        <w:t xml:space="preserve">"password" </w:t>
      </w:r>
      <w:r w:rsidRPr="003C7DB9">
        <w:rPr>
          <w:rFonts w:ascii="Courier New" w:eastAsia="Times New Roman" w:hAnsi="Courier New" w:cs="Courier New"/>
          <w:noProof/>
          <w:color w:val="FFDD00"/>
          <w:sz w:val="20"/>
          <w:szCs w:val="20"/>
          <w:lang w:val="en-US" w:eastAsia="ru-RU"/>
        </w:rPr>
        <w:t>placeholder=</w:t>
      </w:r>
      <w:r w:rsidRPr="003C7DB9">
        <w:rPr>
          <w:rFonts w:ascii="Courier New" w:eastAsia="Times New Roman" w:hAnsi="Courier New" w:cs="Courier New"/>
          <w:b/>
          <w:bCs/>
          <w:noProof/>
          <w:color w:val="3AD900"/>
          <w:sz w:val="20"/>
          <w:szCs w:val="20"/>
          <w:lang w:val="en-US" w:eastAsia="ru-RU"/>
        </w:rPr>
        <w:t xml:space="preserve">"Password" </w:t>
      </w:r>
      <w:r w:rsidRPr="003C7DB9">
        <w:rPr>
          <w:rFonts w:ascii="Courier New" w:eastAsia="Times New Roman" w:hAnsi="Courier New" w:cs="Courier New"/>
          <w:noProof/>
          <w:color w:val="FFDD00"/>
          <w:sz w:val="20"/>
          <w:szCs w:val="20"/>
          <w:lang w:val="en-US" w:eastAsia="ru-RU"/>
        </w:rPr>
        <w:t>required</w:t>
      </w:r>
      <w:r w:rsidRPr="003C7DB9">
        <w:rPr>
          <w:rFonts w:ascii="Courier New" w:eastAsia="Times New Roman" w:hAnsi="Courier New" w:cs="Courier New"/>
          <w:noProof/>
          <w:color w:val="E1EFFF"/>
          <w:sz w:val="20"/>
          <w:szCs w:val="20"/>
          <w:lang w:val="en-US" w:eastAsia="ru-RU"/>
        </w:rPr>
        <w:t>&gt;</w:t>
      </w:r>
      <w:r w:rsidRPr="003C7DB9">
        <w:rPr>
          <w:rFonts w:ascii="Courier New" w:eastAsia="Times New Roman" w:hAnsi="Courier New" w:cs="Courier New"/>
          <w:noProof/>
          <w:color w:val="E1EFFF"/>
          <w:sz w:val="20"/>
          <w:szCs w:val="20"/>
          <w:lang w:val="en-US" w:eastAsia="ru-RU"/>
        </w:rPr>
        <w:br/>
        <w:t xml:space="preserve">    &lt;</w:t>
      </w:r>
      <w:r w:rsidRPr="003C7DB9">
        <w:rPr>
          <w:rFonts w:ascii="Courier New" w:eastAsia="Times New Roman" w:hAnsi="Courier New" w:cs="Courier New"/>
          <w:noProof/>
          <w:color w:val="9EFFFF"/>
          <w:sz w:val="20"/>
          <w:szCs w:val="20"/>
          <w:lang w:val="en-US" w:eastAsia="ru-RU"/>
        </w:rPr>
        <w:t xml:space="preserve">input </w:t>
      </w:r>
      <w:r w:rsidRPr="003C7DB9">
        <w:rPr>
          <w:rFonts w:ascii="Courier New" w:eastAsia="Times New Roman" w:hAnsi="Courier New" w:cs="Courier New"/>
          <w:noProof/>
          <w:color w:val="FFDD00"/>
          <w:sz w:val="20"/>
          <w:szCs w:val="20"/>
          <w:lang w:val="en-US" w:eastAsia="ru-RU"/>
        </w:rPr>
        <w:t>type=</w:t>
      </w:r>
      <w:r w:rsidRPr="003C7DB9">
        <w:rPr>
          <w:rFonts w:ascii="Courier New" w:eastAsia="Times New Roman" w:hAnsi="Courier New" w:cs="Courier New"/>
          <w:b/>
          <w:bCs/>
          <w:noProof/>
          <w:color w:val="3AD900"/>
          <w:sz w:val="20"/>
          <w:szCs w:val="20"/>
          <w:lang w:val="en-US" w:eastAsia="ru-RU"/>
        </w:rPr>
        <w:t xml:space="preserve">"submit" </w:t>
      </w:r>
      <w:r w:rsidRPr="003C7DB9">
        <w:rPr>
          <w:rFonts w:ascii="Courier New" w:eastAsia="Times New Roman" w:hAnsi="Courier New" w:cs="Courier New"/>
          <w:noProof/>
          <w:color w:val="FFDD00"/>
          <w:sz w:val="20"/>
          <w:szCs w:val="20"/>
          <w:lang w:val="en-US" w:eastAsia="ru-RU"/>
        </w:rPr>
        <w:t>value=</w:t>
      </w:r>
      <w:r w:rsidRPr="003C7DB9">
        <w:rPr>
          <w:rFonts w:ascii="Courier New" w:eastAsia="Times New Roman" w:hAnsi="Courier New" w:cs="Courier New"/>
          <w:b/>
          <w:bCs/>
          <w:noProof/>
          <w:color w:val="3AD900"/>
          <w:sz w:val="20"/>
          <w:szCs w:val="20"/>
          <w:lang w:val="en-US" w:eastAsia="ru-RU"/>
        </w:rPr>
        <w:t>"Sign in"</w:t>
      </w:r>
      <w:r w:rsidRPr="003C7DB9">
        <w:rPr>
          <w:rFonts w:ascii="Courier New" w:eastAsia="Times New Roman" w:hAnsi="Courier New" w:cs="Courier New"/>
          <w:noProof/>
          <w:color w:val="E1EFFF"/>
          <w:sz w:val="20"/>
          <w:szCs w:val="20"/>
          <w:lang w:val="en-US" w:eastAsia="ru-RU"/>
        </w:rPr>
        <w:t>&gt;</w:t>
      </w:r>
      <w:r w:rsidRPr="003C7DB9">
        <w:rPr>
          <w:rFonts w:ascii="Courier New" w:eastAsia="Times New Roman" w:hAnsi="Courier New" w:cs="Courier New"/>
          <w:noProof/>
          <w:color w:val="E1EFFF"/>
          <w:sz w:val="20"/>
          <w:szCs w:val="20"/>
          <w:lang w:val="en-US" w:eastAsia="ru-RU"/>
        </w:rPr>
        <w:br/>
      </w:r>
      <w:r w:rsidRPr="003C7DB9">
        <w:rPr>
          <w:rFonts w:ascii="Courier New" w:eastAsia="Times New Roman" w:hAnsi="Courier New" w:cs="Courier New"/>
          <w:noProof/>
          <w:color w:val="E1EFFF"/>
          <w:sz w:val="20"/>
          <w:szCs w:val="20"/>
          <w:lang w:val="en-US" w:eastAsia="ru-RU"/>
        </w:rPr>
        <w:lastRenderedPageBreak/>
        <w:br/>
        <w:t>&lt;/</w:t>
      </w:r>
      <w:r w:rsidRPr="003C7DB9">
        <w:rPr>
          <w:rFonts w:ascii="Courier New" w:eastAsia="Times New Roman" w:hAnsi="Courier New" w:cs="Courier New"/>
          <w:noProof/>
          <w:color w:val="9EFFFF"/>
          <w:sz w:val="20"/>
          <w:szCs w:val="20"/>
          <w:lang w:val="en-US" w:eastAsia="ru-RU"/>
        </w:rPr>
        <w:t>form</w:t>
      </w:r>
      <w:r w:rsidRPr="003C7DB9">
        <w:rPr>
          <w:rFonts w:ascii="Courier New" w:eastAsia="Times New Roman" w:hAnsi="Courier New" w:cs="Courier New"/>
          <w:noProof/>
          <w:color w:val="E1EFFF"/>
          <w:sz w:val="20"/>
          <w:szCs w:val="20"/>
          <w:lang w:val="en-US" w:eastAsia="ru-RU"/>
        </w:rPr>
        <w:t>&gt;</w:t>
      </w:r>
      <w:r w:rsidRPr="003C7DB9">
        <w:rPr>
          <w:rFonts w:ascii="Courier New" w:eastAsia="Times New Roman" w:hAnsi="Courier New" w:cs="Courier New"/>
          <w:noProof/>
          <w:color w:val="E1EFFF"/>
          <w:sz w:val="20"/>
          <w:szCs w:val="20"/>
          <w:lang w:val="en-US" w:eastAsia="ru-RU"/>
        </w:rPr>
        <w:br/>
      </w:r>
      <w:r w:rsidRPr="003C7DB9">
        <w:rPr>
          <w:rFonts w:ascii="Courier New" w:eastAsia="Times New Roman" w:hAnsi="Courier New" w:cs="Courier New"/>
          <w:i/>
          <w:iCs/>
          <w:noProof/>
          <w:color w:val="0088FF"/>
          <w:sz w:val="20"/>
          <w:szCs w:val="20"/>
          <w:lang w:val="en-US" w:eastAsia="ru-RU"/>
        </w:rPr>
        <w:t>&lt;!--LOGIN FORM--&gt;</w:t>
      </w:r>
    </w:p>
    <w:p w:rsidR="006523E1" w:rsidRPr="003C7DB9" w:rsidRDefault="002969C3" w:rsidP="00100F43">
      <w:pPr>
        <w:rPr>
          <w:rFonts w:cstheme="minorHAnsi"/>
          <w:noProof/>
          <w:sz w:val="24"/>
          <w:szCs w:val="24"/>
          <w:lang w:val="en-US"/>
        </w:rPr>
      </w:pPr>
      <w:r w:rsidRPr="003C7DB9">
        <w:rPr>
          <w:rFonts w:cstheme="minorHAnsi"/>
          <w:noProof/>
          <w:sz w:val="24"/>
          <w:szCs w:val="24"/>
          <w:lang w:val="en-US"/>
        </w:rPr>
        <w:t xml:space="preserve"> </w:t>
      </w:r>
    </w:p>
    <w:p w:rsidR="002969C3" w:rsidRPr="001062D9" w:rsidRDefault="002969C3" w:rsidP="00100F43">
      <w:pPr>
        <w:rPr>
          <w:rFonts w:cstheme="minorHAnsi"/>
          <w:noProof/>
          <w:sz w:val="24"/>
          <w:szCs w:val="24"/>
        </w:rPr>
      </w:pPr>
      <w:r w:rsidRPr="001062D9">
        <w:rPr>
          <w:rFonts w:cstheme="minorHAnsi"/>
          <w:noProof/>
          <w:sz w:val="24"/>
          <w:szCs w:val="24"/>
        </w:rPr>
        <w:t>После этого обратимся</w:t>
      </w:r>
      <w:r w:rsidRPr="001062D9">
        <w:rPr>
          <w:rFonts w:cstheme="minorHAnsi"/>
          <w:b/>
          <w:noProof/>
          <w:sz w:val="24"/>
          <w:szCs w:val="24"/>
        </w:rPr>
        <w:t xml:space="preserve"> к классу формы в файле </w:t>
      </w:r>
      <w:r w:rsidRPr="003C7DB9">
        <w:rPr>
          <w:rFonts w:cstheme="minorHAnsi"/>
          <w:b/>
          <w:noProof/>
          <w:sz w:val="24"/>
          <w:szCs w:val="24"/>
          <w:lang w:val="en-US"/>
        </w:rPr>
        <w:t>CSS</w:t>
      </w:r>
      <w:r w:rsidRPr="001062D9">
        <w:rPr>
          <w:rFonts w:cstheme="minorHAnsi"/>
          <w:b/>
          <w:noProof/>
          <w:sz w:val="24"/>
          <w:szCs w:val="24"/>
        </w:rPr>
        <w:t xml:space="preserve"> </w:t>
      </w:r>
      <w:r w:rsidRPr="001062D9">
        <w:rPr>
          <w:rFonts w:cstheme="minorHAnsi"/>
          <w:noProof/>
          <w:sz w:val="24"/>
          <w:szCs w:val="24"/>
        </w:rPr>
        <w:t>и зададим ему:</w:t>
      </w:r>
    </w:p>
    <w:p w:rsidR="002969C3" w:rsidRPr="001062D9" w:rsidRDefault="002969C3" w:rsidP="00100F43">
      <w:pPr>
        <w:rPr>
          <w:rFonts w:cstheme="minorHAnsi"/>
          <w:noProof/>
          <w:sz w:val="24"/>
          <w:szCs w:val="24"/>
        </w:rPr>
      </w:pPr>
      <w:r w:rsidRPr="001062D9">
        <w:rPr>
          <w:rFonts w:cstheme="minorHAnsi"/>
          <w:noProof/>
          <w:sz w:val="24"/>
          <w:szCs w:val="24"/>
        </w:rPr>
        <w:t xml:space="preserve"> - внутрение отступы 15 пикселей сверзу и снизу и ноль пикселей – со сторон</w:t>
      </w:r>
    </w:p>
    <w:p w:rsidR="002969C3" w:rsidRPr="001062D9" w:rsidRDefault="002969C3" w:rsidP="00100F43">
      <w:pPr>
        <w:rPr>
          <w:rFonts w:cstheme="minorHAnsi"/>
          <w:noProof/>
          <w:sz w:val="24"/>
          <w:szCs w:val="24"/>
        </w:rPr>
      </w:pPr>
      <w:r w:rsidRPr="001062D9">
        <w:rPr>
          <w:rFonts w:cstheme="minorHAnsi"/>
          <w:noProof/>
          <w:sz w:val="24"/>
          <w:szCs w:val="24"/>
        </w:rPr>
        <w:t>- обтекание с правого края</w:t>
      </w:r>
    </w:p>
    <w:p w:rsidR="002969C3" w:rsidRPr="001062D9" w:rsidRDefault="002969C3" w:rsidP="002969C3">
      <w:pPr>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FFFFFF"/>
          <w:sz w:val="20"/>
          <w:szCs w:val="20"/>
          <w:lang w:eastAsia="ru-RU"/>
        </w:rPr>
      </w:pPr>
      <w:r w:rsidRPr="001062D9">
        <w:rPr>
          <w:rFonts w:ascii="Courier New" w:eastAsia="Times New Roman" w:hAnsi="Courier New" w:cs="Courier New"/>
          <w:i/>
          <w:iCs/>
          <w:noProof/>
          <w:color w:val="0088FF"/>
          <w:sz w:val="20"/>
          <w:szCs w:val="20"/>
          <w:lang w:eastAsia="ru-RU"/>
        </w:rPr>
        <w:t>/*</w:t>
      </w:r>
      <w:r w:rsidRPr="003C7DB9">
        <w:rPr>
          <w:rFonts w:ascii="Courier New" w:eastAsia="Times New Roman" w:hAnsi="Courier New" w:cs="Courier New"/>
          <w:i/>
          <w:iCs/>
          <w:noProof/>
          <w:color w:val="0088FF"/>
          <w:sz w:val="20"/>
          <w:szCs w:val="20"/>
          <w:lang w:val="en-US" w:eastAsia="ru-RU"/>
        </w:rPr>
        <w:t>LOGIN</w:t>
      </w:r>
      <w:r w:rsidRPr="001062D9">
        <w:rPr>
          <w:rFonts w:ascii="Courier New" w:eastAsia="Times New Roman" w:hAnsi="Courier New" w:cs="Courier New"/>
          <w:i/>
          <w:iCs/>
          <w:noProof/>
          <w:color w:val="0088FF"/>
          <w:sz w:val="20"/>
          <w:szCs w:val="20"/>
          <w:lang w:eastAsia="ru-RU"/>
        </w:rPr>
        <w:t xml:space="preserve"> </w:t>
      </w:r>
      <w:r w:rsidRPr="003C7DB9">
        <w:rPr>
          <w:rFonts w:ascii="Courier New" w:eastAsia="Times New Roman" w:hAnsi="Courier New" w:cs="Courier New"/>
          <w:i/>
          <w:iCs/>
          <w:noProof/>
          <w:color w:val="0088FF"/>
          <w:sz w:val="20"/>
          <w:szCs w:val="20"/>
          <w:lang w:val="en-US" w:eastAsia="ru-RU"/>
        </w:rPr>
        <w:t>FORMS</w:t>
      </w:r>
      <w:r w:rsidRPr="001062D9">
        <w:rPr>
          <w:rFonts w:ascii="Courier New" w:eastAsia="Times New Roman" w:hAnsi="Courier New" w:cs="Courier New"/>
          <w:i/>
          <w:iCs/>
          <w:noProof/>
          <w:color w:val="0088FF"/>
          <w:sz w:val="20"/>
          <w:szCs w:val="20"/>
          <w:lang w:eastAsia="ru-RU"/>
        </w:rPr>
        <w:t>*/</w:t>
      </w:r>
      <w:r w:rsidRPr="001062D9">
        <w:rPr>
          <w:rFonts w:ascii="Courier New" w:eastAsia="Times New Roman" w:hAnsi="Courier New" w:cs="Courier New"/>
          <w:i/>
          <w:iCs/>
          <w:noProof/>
          <w:color w:val="0088FF"/>
          <w:sz w:val="20"/>
          <w:szCs w:val="20"/>
          <w:lang w:eastAsia="ru-RU"/>
        </w:rPr>
        <w:br/>
      </w:r>
      <w:r w:rsidRPr="001062D9">
        <w:rPr>
          <w:rFonts w:ascii="Courier New" w:eastAsia="Times New Roman" w:hAnsi="Courier New" w:cs="Courier New"/>
          <w:noProof/>
          <w:color w:val="E1EFFF"/>
          <w:sz w:val="20"/>
          <w:szCs w:val="20"/>
          <w:lang w:eastAsia="ru-RU"/>
        </w:rPr>
        <w:t>.</w:t>
      </w:r>
      <w:r w:rsidRPr="003C7DB9">
        <w:rPr>
          <w:rFonts w:ascii="Courier New" w:eastAsia="Times New Roman" w:hAnsi="Courier New" w:cs="Courier New"/>
          <w:noProof/>
          <w:color w:val="FFDD00"/>
          <w:sz w:val="20"/>
          <w:szCs w:val="20"/>
          <w:lang w:val="en-US" w:eastAsia="ru-RU"/>
        </w:rPr>
        <w:t>login</w:t>
      </w:r>
      <w:r w:rsidRPr="001062D9">
        <w:rPr>
          <w:rFonts w:ascii="Courier New" w:eastAsia="Times New Roman" w:hAnsi="Courier New" w:cs="Courier New"/>
          <w:noProof/>
          <w:color w:val="E1EFFF"/>
          <w:sz w:val="20"/>
          <w:szCs w:val="20"/>
          <w:lang w:eastAsia="ru-RU"/>
        </w:rPr>
        <w:t>{</w:t>
      </w:r>
      <w:r w:rsidRPr="001062D9">
        <w:rPr>
          <w:rFonts w:ascii="Courier New" w:eastAsia="Times New Roman" w:hAnsi="Courier New" w:cs="Courier New"/>
          <w:noProof/>
          <w:color w:val="E1EFFF"/>
          <w:sz w:val="20"/>
          <w:szCs w:val="20"/>
          <w:lang w:eastAsia="ru-RU"/>
        </w:rPr>
        <w:br/>
        <w:t xml:space="preserve">    </w:t>
      </w:r>
      <w:r w:rsidRPr="003C7DB9">
        <w:rPr>
          <w:rFonts w:ascii="Courier New" w:eastAsia="Times New Roman" w:hAnsi="Courier New" w:cs="Courier New"/>
          <w:noProof/>
          <w:color w:val="80FFBB"/>
          <w:sz w:val="20"/>
          <w:szCs w:val="20"/>
          <w:lang w:val="en-US" w:eastAsia="ru-RU"/>
        </w:rPr>
        <w:t>padding</w:t>
      </w:r>
      <w:r w:rsidRPr="001062D9">
        <w:rPr>
          <w:rFonts w:ascii="Courier New" w:eastAsia="Times New Roman" w:hAnsi="Courier New" w:cs="Courier New"/>
          <w:noProof/>
          <w:color w:val="FFFFFF"/>
          <w:sz w:val="20"/>
          <w:szCs w:val="20"/>
          <w:lang w:eastAsia="ru-RU"/>
        </w:rPr>
        <w:t xml:space="preserve">: </w:t>
      </w:r>
      <w:r w:rsidRPr="001062D9">
        <w:rPr>
          <w:rFonts w:ascii="Courier New" w:eastAsia="Times New Roman" w:hAnsi="Courier New" w:cs="Courier New"/>
          <w:noProof/>
          <w:color w:val="FF628C"/>
          <w:sz w:val="20"/>
          <w:szCs w:val="20"/>
          <w:lang w:eastAsia="ru-RU"/>
        </w:rPr>
        <w:t>15</w:t>
      </w:r>
      <w:r w:rsidRPr="003C7DB9">
        <w:rPr>
          <w:rFonts w:ascii="Courier New" w:eastAsia="Times New Roman" w:hAnsi="Courier New" w:cs="Courier New"/>
          <w:b/>
          <w:bCs/>
          <w:noProof/>
          <w:color w:val="68E868"/>
          <w:sz w:val="20"/>
          <w:szCs w:val="20"/>
          <w:lang w:val="en-US" w:eastAsia="ru-RU"/>
        </w:rPr>
        <w:t>px</w:t>
      </w:r>
      <w:r w:rsidRPr="001062D9">
        <w:rPr>
          <w:rFonts w:ascii="Courier New" w:eastAsia="Times New Roman" w:hAnsi="Courier New" w:cs="Courier New"/>
          <w:noProof/>
          <w:color w:val="E1EFFF"/>
          <w:sz w:val="20"/>
          <w:szCs w:val="20"/>
          <w:lang w:eastAsia="ru-RU"/>
        </w:rPr>
        <w:t>;</w:t>
      </w:r>
      <w:r w:rsidRPr="001062D9">
        <w:rPr>
          <w:rFonts w:ascii="Courier New" w:eastAsia="Times New Roman" w:hAnsi="Courier New" w:cs="Courier New"/>
          <w:noProof/>
          <w:color w:val="E1EFFF"/>
          <w:sz w:val="20"/>
          <w:szCs w:val="20"/>
          <w:lang w:eastAsia="ru-RU"/>
        </w:rPr>
        <w:br/>
        <w:t xml:space="preserve">    </w:t>
      </w:r>
      <w:r w:rsidRPr="003C7DB9">
        <w:rPr>
          <w:rFonts w:ascii="Courier New" w:eastAsia="Times New Roman" w:hAnsi="Courier New" w:cs="Courier New"/>
          <w:noProof/>
          <w:color w:val="80FFBB"/>
          <w:sz w:val="20"/>
          <w:szCs w:val="20"/>
          <w:lang w:val="en-US" w:eastAsia="ru-RU"/>
        </w:rPr>
        <w:t>float</w:t>
      </w:r>
      <w:r w:rsidRPr="001062D9">
        <w:rPr>
          <w:rFonts w:ascii="Courier New" w:eastAsia="Times New Roman" w:hAnsi="Courier New" w:cs="Courier New"/>
          <w:noProof/>
          <w:color w:val="FFFFFF"/>
          <w:sz w:val="20"/>
          <w:szCs w:val="20"/>
          <w:lang w:eastAsia="ru-RU"/>
        </w:rPr>
        <w:t xml:space="preserve">: </w:t>
      </w:r>
      <w:r w:rsidRPr="003C7DB9">
        <w:rPr>
          <w:rFonts w:ascii="Courier New" w:eastAsia="Times New Roman" w:hAnsi="Courier New" w:cs="Courier New"/>
          <w:b/>
          <w:bCs/>
          <w:noProof/>
          <w:color w:val="68E868"/>
          <w:sz w:val="20"/>
          <w:szCs w:val="20"/>
          <w:lang w:val="en-US" w:eastAsia="ru-RU"/>
        </w:rPr>
        <w:t>right</w:t>
      </w:r>
      <w:r w:rsidRPr="001062D9">
        <w:rPr>
          <w:rFonts w:ascii="Courier New" w:eastAsia="Times New Roman" w:hAnsi="Courier New" w:cs="Courier New"/>
          <w:noProof/>
          <w:color w:val="E1EFFF"/>
          <w:sz w:val="20"/>
          <w:szCs w:val="20"/>
          <w:lang w:eastAsia="ru-RU"/>
        </w:rPr>
        <w:t>;</w:t>
      </w:r>
      <w:r w:rsidRPr="001062D9">
        <w:rPr>
          <w:rFonts w:ascii="Courier New" w:eastAsia="Times New Roman" w:hAnsi="Courier New" w:cs="Courier New"/>
          <w:noProof/>
          <w:color w:val="E1EFFF"/>
          <w:sz w:val="20"/>
          <w:szCs w:val="20"/>
          <w:lang w:eastAsia="ru-RU"/>
        </w:rPr>
        <w:br/>
        <w:t>}</w:t>
      </w:r>
    </w:p>
    <w:p w:rsidR="00C20758" w:rsidRPr="001062D9" w:rsidRDefault="002969C3" w:rsidP="00100F43">
      <w:pPr>
        <w:rPr>
          <w:rFonts w:cstheme="minorHAnsi"/>
          <w:noProof/>
          <w:sz w:val="24"/>
          <w:szCs w:val="24"/>
        </w:rPr>
      </w:pPr>
      <w:r w:rsidRPr="001062D9">
        <w:rPr>
          <w:rFonts w:cstheme="minorHAnsi"/>
          <w:noProof/>
          <w:sz w:val="24"/>
          <w:szCs w:val="24"/>
        </w:rPr>
        <w:t xml:space="preserve"> </w:t>
      </w:r>
    </w:p>
    <w:p w:rsidR="00EC2376" w:rsidRPr="001062D9" w:rsidRDefault="00EC2376" w:rsidP="00100F43">
      <w:pPr>
        <w:rPr>
          <w:rFonts w:cstheme="minorHAnsi"/>
          <w:b/>
          <w:noProof/>
          <w:sz w:val="24"/>
          <w:szCs w:val="24"/>
        </w:rPr>
      </w:pPr>
      <w:r w:rsidRPr="001062D9">
        <w:rPr>
          <w:rFonts w:cstheme="minorHAnsi"/>
          <w:noProof/>
          <w:sz w:val="24"/>
          <w:szCs w:val="24"/>
        </w:rPr>
        <w:t xml:space="preserve">Далее обратимся </w:t>
      </w:r>
      <w:r w:rsidRPr="001062D9">
        <w:rPr>
          <w:rFonts w:cstheme="minorHAnsi"/>
          <w:b/>
          <w:noProof/>
          <w:sz w:val="24"/>
          <w:szCs w:val="24"/>
        </w:rPr>
        <w:t>к элементу &lt;</w:t>
      </w:r>
      <w:r w:rsidRPr="003C7DB9">
        <w:rPr>
          <w:rFonts w:cstheme="minorHAnsi"/>
          <w:b/>
          <w:noProof/>
          <w:sz w:val="24"/>
          <w:szCs w:val="24"/>
          <w:lang w:val="en-US"/>
        </w:rPr>
        <w:t>input</w:t>
      </w:r>
      <w:r w:rsidRPr="001062D9">
        <w:rPr>
          <w:rFonts w:cstheme="minorHAnsi"/>
          <w:b/>
          <w:noProof/>
          <w:sz w:val="24"/>
          <w:szCs w:val="24"/>
        </w:rPr>
        <w:t>&gt;</w:t>
      </w:r>
      <w:r w:rsidRPr="001062D9">
        <w:rPr>
          <w:rFonts w:cstheme="minorHAnsi"/>
          <w:noProof/>
          <w:sz w:val="24"/>
          <w:szCs w:val="24"/>
        </w:rPr>
        <w:t xml:space="preserve"> формы </w:t>
      </w:r>
      <w:r w:rsidRPr="001062D9">
        <w:rPr>
          <w:rFonts w:cstheme="minorHAnsi"/>
          <w:b/>
          <w:noProof/>
          <w:sz w:val="24"/>
          <w:szCs w:val="24"/>
        </w:rPr>
        <w:t>с атрибутами</w:t>
      </w:r>
      <w:r w:rsidRPr="001062D9">
        <w:rPr>
          <w:rFonts w:cstheme="minorHAnsi"/>
          <w:noProof/>
          <w:sz w:val="24"/>
          <w:szCs w:val="24"/>
        </w:rPr>
        <w:t xml:space="preserve"> </w:t>
      </w:r>
      <w:r w:rsidRPr="003C7DB9">
        <w:rPr>
          <w:rFonts w:cstheme="minorHAnsi"/>
          <w:b/>
          <w:noProof/>
          <w:sz w:val="24"/>
          <w:szCs w:val="24"/>
          <w:lang w:val="en-US"/>
        </w:rPr>
        <w:t>type</w:t>
      </w:r>
      <w:r w:rsidRPr="001062D9">
        <w:rPr>
          <w:rFonts w:cstheme="minorHAnsi"/>
          <w:b/>
          <w:noProof/>
          <w:sz w:val="24"/>
          <w:szCs w:val="24"/>
        </w:rPr>
        <w:t>=”</w:t>
      </w:r>
      <w:r w:rsidRPr="003C7DB9">
        <w:rPr>
          <w:rFonts w:cstheme="minorHAnsi"/>
          <w:b/>
          <w:noProof/>
          <w:sz w:val="24"/>
          <w:szCs w:val="24"/>
          <w:lang w:val="en-US"/>
        </w:rPr>
        <w:t>text</w:t>
      </w:r>
      <w:r w:rsidRPr="001062D9">
        <w:rPr>
          <w:rFonts w:cstheme="minorHAnsi"/>
          <w:b/>
          <w:noProof/>
          <w:sz w:val="24"/>
          <w:szCs w:val="24"/>
        </w:rPr>
        <w:t>”</w:t>
      </w:r>
      <w:r w:rsidRPr="001062D9">
        <w:rPr>
          <w:rFonts w:cstheme="minorHAnsi"/>
          <w:noProof/>
          <w:sz w:val="24"/>
          <w:szCs w:val="24"/>
        </w:rPr>
        <w:t xml:space="preserve"> и </w:t>
      </w:r>
      <w:r w:rsidRPr="003C7DB9">
        <w:rPr>
          <w:rFonts w:cstheme="minorHAnsi"/>
          <w:b/>
          <w:noProof/>
          <w:sz w:val="24"/>
          <w:szCs w:val="24"/>
          <w:lang w:val="en-US"/>
        </w:rPr>
        <w:t>type</w:t>
      </w:r>
      <w:r w:rsidRPr="001062D9">
        <w:rPr>
          <w:rFonts w:cstheme="minorHAnsi"/>
          <w:b/>
          <w:noProof/>
          <w:sz w:val="24"/>
          <w:szCs w:val="24"/>
        </w:rPr>
        <w:t>=”</w:t>
      </w:r>
      <w:r w:rsidRPr="003C7DB9">
        <w:rPr>
          <w:rFonts w:cstheme="minorHAnsi"/>
          <w:b/>
          <w:noProof/>
          <w:sz w:val="24"/>
          <w:szCs w:val="24"/>
          <w:lang w:val="en-US"/>
        </w:rPr>
        <w:t>password</w:t>
      </w:r>
      <w:r w:rsidRPr="001062D9">
        <w:rPr>
          <w:rFonts w:cstheme="minorHAnsi"/>
          <w:b/>
          <w:noProof/>
          <w:sz w:val="24"/>
          <w:szCs w:val="24"/>
        </w:rPr>
        <w:t>”</w:t>
      </w:r>
    </w:p>
    <w:p w:rsidR="00EC2376" w:rsidRPr="001062D9" w:rsidRDefault="00EC2376" w:rsidP="00100F43">
      <w:pPr>
        <w:rPr>
          <w:rFonts w:cstheme="minorHAnsi"/>
          <w:noProof/>
          <w:sz w:val="24"/>
          <w:szCs w:val="24"/>
        </w:rPr>
      </w:pPr>
      <w:r w:rsidRPr="001062D9">
        <w:rPr>
          <w:rFonts w:cstheme="minorHAnsi"/>
          <w:noProof/>
          <w:sz w:val="24"/>
          <w:szCs w:val="24"/>
        </w:rPr>
        <w:t>и зададим им свойства:</w:t>
      </w:r>
    </w:p>
    <w:p w:rsidR="00EC2376" w:rsidRPr="001062D9" w:rsidRDefault="00EC2376" w:rsidP="00100F43">
      <w:pPr>
        <w:rPr>
          <w:rFonts w:cstheme="minorHAnsi"/>
          <w:noProof/>
          <w:sz w:val="24"/>
          <w:szCs w:val="24"/>
        </w:rPr>
      </w:pPr>
      <w:r w:rsidRPr="001062D9">
        <w:rPr>
          <w:rFonts w:cstheme="minorHAnsi"/>
          <w:noProof/>
          <w:sz w:val="24"/>
          <w:szCs w:val="24"/>
        </w:rPr>
        <w:t xml:space="preserve">- внутрених отсупов со значеним: 5 пикселей со всех сторон, </w:t>
      </w:r>
    </w:p>
    <w:p w:rsidR="002969C3" w:rsidRPr="001062D9" w:rsidRDefault="00EC2376" w:rsidP="00100F43">
      <w:pPr>
        <w:rPr>
          <w:rFonts w:cstheme="minorHAnsi"/>
          <w:noProof/>
          <w:sz w:val="24"/>
          <w:szCs w:val="24"/>
        </w:rPr>
      </w:pPr>
      <w:r w:rsidRPr="001062D9">
        <w:rPr>
          <w:rFonts w:cstheme="minorHAnsi"/>
          <w:noProof/>
          <w:sz w:val="24"/>
          <w:szCs w:val="24"/>
        </w:rPr>
        <w:t>- внешний отступ: 5 пикселей только справа</w:t>
      </w:r>
    </w:p>
    <w:p w:rsidR="00EC2376" w:rsidRPr="001062D9" w:rsidRDefault="00EC2376" w:rsidP="00100F43">
      <w:pPr>
        <w:rPr>
          <w:rFonts w:cstheme="minorHAnsi"/>
          <w:b/>
          <w:noProof/>
          <w:sz w:val="24"/>
          <w:szCs w:val="24"/>
        </w:rPr>
      </w:pPr>
      <w:r w:rsidRPr="001062D9">
        <w:rPr>
          <w:rFonts w:cstheme="minorHAnsi"/>
          <w:noProof/>
          <w:sz w:val="24"/>
          <w:szCs w:val="24"/>
        </w:rPr>
        <w:t xml:space="preserve">- рамка: толщиной в 1 пиксель </w:t>
      </w:r>
      <w:r w:rsidRPr="001062D9">
        <w:rPr>
          <w:rFonts w:cstheme="minorHAnsi"/>
          <w:b/>
          <w:noProof/>
          <w:sz w:val="24"/>
          <w:szCs w:val="24"/>
        </w:rPr>
        <w:t>прозрачного цвета пока-что</w:t>
      </w:r>
    </w:p>
    <w:p w:rsidR="00EC2376" w:rsidRPr="001062D9" w:rsidRDefault="00EC2376" w:rsidP="00100F43">
      <w:pPr>
        <w:rPr>
          <w:rFonts w:cstheme="minorHAnsi"/>
          <w:noProof/>
          <w:sz w:val="24"/>
          <w:szCs w:val="24"/>
        </w:rPr>
      </w:pPr>
      <w:r w:rsidRPr="001062D9">
        <w:rPr>
          <w:rFonts w:cstheme="minorHAnsi"/>
          <w:noProof/>
          <w:sz w:val="24"/>
          <w:szCs w:val="24"/>
        </w:rPr>
        <w:t>- радиус рамки: 5 пикселей, чтобы закруглить ее</w:t>
      </w:r>
      <w:r w:rsidR="006F2A21" w:rsidRPr="001062D9">
        <w:rPr>
          <w:rFonts w:cstheme="minorHAnsi"/>
          <w:noProof/>
          <w:sz w:val="24"/>
          <w:szCs w:val="24"/>
        </w:rPr>
        <w:t>.</w:t>
      </w:r>
    </w:p>
    <w:p w:rsidR="006F2A21" w:rsidRPr="001062D9" w:rsidRDefault="006F2A21" w:rsidP="00100F43">
      <w:pPr>
        <w:rPr>
          <w:rFonts w:cstheme="minorHAnsi"/>
          <w:noProof/>
          <w:sz w:val="24"/>
          <w:szCs w:val="24"/>
        </w:rPr>
      </w:pPr>
    </w:p>
    <w:p w:rsidR="00EC2376" w:rsidRPr="003C7DB9" w:rsidRDefault="00EC2376" w:rsidP="00EC2376">
      <w:pPr>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FFFFFF"/>
          <w:sz w:val="20"/>
          <w:szCs w:val="20"/>
          <w:lang w:val="en-US" w:eastAsia="ru-RU"/>
        </w:rPr>
      </w:pP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FFDD00"/>
          <w:sz w:val="20"/>
          <w:szCs w:val="20"/>
          <w:lang w:val="en-US" w:eastAsia="ru-RU"/>
        </w:rPr>
        <w:t>login input</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FFDD00"/>
          <w:sz w:val="20"/>
          <w:szCs w:val="20"/>
          <w:lang w:val="en-US" w:eastAsia="ru-RU"/>
        </w:rPr>
        <w:t>type</w:t>
      </w:r>
      <w:r w:rsidRPr="003C7DB9">
        <w:rPr>
          <w:rFonts w:ascii="Courier New" w:eastAsia="Times New Roman" w:hAnsi="Courier New" w:cs="Courier New"/>
          <w:noProof/>
          <w:color w:val="FF9D00"/>
          <w:sz w:val="20"/>
          <w:szCs w:val="20"/>
          <w:lang w:val="en-US" w:eastAsia="ru-RU"/>
        </w:rPr>
        <w:t>=</w:t>
      </w:r>
      <w:r w:rsidRPr="003C7DB9">
        <w:rPr>
          <w:rFonts w:ascii="Courier New" w:eastAsia="Times New Roman" w:hAnsi="Courier New" w:cs="Courier New"/>
          <w:noProof/>
          <w:color w:val="3AD900"/>
          <w:sz w:val="20"/>
          <w:szCs w:val="20"/>
          <w:lang w:val="en-US" w:eastAsia="ru-RU"/>
        </w:rPr>
        <w:t>"text"</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E1EFFF"/>
          <w:sz w:val="20"/>
          <w:szCs w:val="20"/>
          <w:lang w:val="en-US" w:eastAsia="ru-RU"/>
        </w:rPr>
        <w:br/>
        <w:t>.</w:t>
      </w:r>
      <w:r w:rsidRPr="003C7DB9">
        <w:rPr>
          <w:rFonts w:ascii="Courier New" w:eastAsia="Times New Roman" w:hAnsi="Courier New" w:cs="Courier New"/>
          <w:noProof/>
          <w:color w:val="FFDD00"/>
          <w:sz w:val="20"/>
          <w:szCs w:val="20"/>
          <w:lang w:val="en-US" w:eastAsia="ru-RU"/>
        </w:rPr>
        <w:t>login input</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FFDD00"/>
          <w:sz w:val="20"/>
          <w:szCs w:val="20"/>
          <w:lang w:val="en-US" w:eastAsia="ru-RU"/>
        </w:rPr>
        <w:t>type</w:t>
      </w:r>
      <w:r w:rsidRPr="003C7DB9">
        <w:rPr>
          <w:rFonts w:ascii="Courier New" w:eastAsia="Times New Roman" w:hAnsi="Courier New" w:cs="Courier New"/>
          <w:noProof/>
          <w:color w:val="FF9D00"/>
          <w:sz w:val="20"/>
          <w:szCs w:val="20"/>
          <w:lang w:val="en-US" w:eastAsia="ru-RU"/>
        </w:rPr>
        <w:t>=</w:t>
      </w:r>
      <w:r w:rsidRPr="003C7DB9">
        <w:rPr>
          <w:rFonts w:ascii="Courier New" w:eastAsia="Times New Roman" w:hAnsi="Courier New" w:cs="Courier New"/>
          <w:noProof/>
          <w:color w:val="3AD900"/>
          <w:sz w:val="20"/>
          <w:szCs w:val="20"/>
          <w:lang w:val="en-US" w:eastAsia="ru-RU"/>
        </w:rPr>
        <w:t>"password"</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E1EFFF"/>
          <w:sz w:val="20"/>
          <w:szCs w:val="20"/>
          <w:lang w:val="en-US" w:eastAsia="ru-RU"/>
        </w:rPr>
        <w:br/>
        <w:t xml:space="preserve">    </w:t>
      </w:r>
      <w:r w:rsidRPr="003C7DB9">
        <w:rPr>
          <w:rFonts w:ascii="Courier New" w:eastAsia="Times New Roman" w:hAnsi="Courier New" w:cs="Courier New"/>
          <w:noProof/>
          <w:color w:val="80FFBB"/>
          <w:sz w:val="20"/>
          <w:szCs w:val="20"/>
          <w:lang w:val="en-US" w:eastAsia="ru-RU"/>
        </w:rPr>
        <w:t>padding</w:t>
      </w:r>
      <w:r w:rsidRPr="003C7DB9">
        <w:rPr>
          <w:rFonts w:ascii="Courier New" w:eastAsia="Times New Roman" w:hAnsi="Courier New" w:cs="Courier New"/>
          <w:noProof/>
          <w:color w:val="FFFFFF"/>
          <w:sz w:val="20"/>
          <w:szCs w:val="20"/>
          <w:lang w:val="en-US" w:eastAsia="ru-RU"/>
        </w:rPr>
        <w:t xml:space="preserve">: </w:t>
      </w:r>
      <w:r w:rsidRPr="003C7DB9">
        <w:rPr>
          <w:rFonts w:ascii="Courier New" w:eastAsia="Times New Roman" w:hAnsi="Courier New" w:cs="Courier New"/>
          <w:noProof/>
          <w:color w:val="FF628C"/>
          <w:sz w:val="20"/>
          <w:szCs w:val="20"/>
          <w:lang w:val="en-US" w:eastAsia="ru-RU"/>
        </w:rPr>
        <w:t>5</w:t>
      </w:r>
      <w:r w:rsidRPr="003C7DB9">
        <w:rPr>
          <w:rFonts w:ascii="Courier New" w:eastAsia="Times New Roman" w:hAnsi="Courier New" w:cs="Courier New"/>
          <w:b/>
          <w:bCs/>
          <w:noProof/>
          <w:color w:val="68E868"/>
          <w:sz w:val="20"/>
          <w:szCs w:val="20"/>
          <w:lang w:val="en-US" w:eastAsia="ru-RU"/>
        </w:rPr>
        <w:t>px</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E1EFFF"/>
          <w:sz w:val="20"/>
          <w:szCs w:val="20"/>
          <w:lang w:val="en-US" w:eastAsia="ru-RU"/>
        </w:rPr>
        <w:br/>
        <w:t xml:space="preserve">    </w:t>
      </w:r>
      <w:r w:rsidRPr="003C7DB9">
        <w:rPr>
          <w:rFonts w:ascii="Courier New" w:eastAsia="Times New Roman" w:hAnsi="Courier New" w:cs="Courier New"/>
          <w:noProof/>
          <w:color w:val="80FFBB"/>
          <w:sz w:val="20"/>
          <w:szCs w:val="20"/>
          <w:lang w:val="en-US" w:eastAsia="ru-RU"/>
        </w:rPr>
        <w:t>margin-right</w:t>
      </w:r>
      <w:r w:rsidRPr="003C7DB9">
        <w:rPr>
          <w:rFonts w:ascii="Courier New" w:eastAsia="Times New Roman" w:hAnsi="Courier New" w:cs="Courier New"/>
          <w:noProof/>
          <w:color w:val="FFFFFF"/>
          <w:sz w:val="20"/>
          <w:szCs w:val="20"/>
          <w:lang w:val="en-US" w:eastAsia="ru-RU"/>
        </w:rPr>
        <w:t xml:space="preserve">: </w:t>
      </w:r>
      <w:r w:rsidRPr="003C7DB9">
        <w:rPr>
          <w:rFonts w:ascii="Courier New" w:eastAsia="Times New Roman" w:hAnsi="Courier New" w:cs="Courier New"/>
          <w:noProof/>
          <w:color w:val="FF628C"/>
          <w:sz w:val="20"/>
          <w:szCs w:val="20"/>
          <w:lang w:val="en-US" w:eastAsia="ru-RU"/>
        </w:rPr>
        <w:t>5</w:t>
      </w:r>
      <w:r w:rsidRPr="003C7DB9">
        <w:rPr>
          <w:rFonts w:ascii="Courier New" w:eastAsia="Times New Roman" w:hAnsi="Courier New" w:cs="Courier New"/>
          <w:b/>
          <w:bCs/>
          <w:noProof/>
          <w:color w:val="68E868"/>
          <w:sz w:val="20"/>
          <w:szCs w:val="20"/>
          <w:lang w:val="en-US" w:eastAsia="ru-RU"/>
        </w:rPr>
        <w:t>px</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E1EFFF"/>
          <w:sz w:val="20"/>
          <w:szCs w:val="20"/>
          <w:lang w:val="en-US" w:eastAsia="ru-RU"/>
        </w:rPr>
        <w:br/>
        <w:t xml:space="preserve">    </w:t>
      </w:r>
      <w:r w:rsidRPr="003C7DB9">
        <w:rPr>
          <w:rFonts w:ascii="Courier New" w:eastAsia="Times New Roman" w:hAnsi="Courier New" w:cs="Courier New"/>
          <w:noProof/>
          <w:color w:val="80FFBB"/>
          <w:sz w:val="20"/>
          <w:szCs w:val="20"/>
          <w:lang w:val="en-US" w:eastAsia="ru-RU"/>
        </w:rPr>
        <w:t>border</w:t>
      </w:r>
      <w:r w:rsidRPr="003C7DB9">
        <w:rPr>
          <w:rFonts w:ascii="Courier New" w:eastAsia="Times New Roman" w:hAnsi="Courier New" w:cs="Courier New"/>
          <w:noProof/>
          <w:color w:val="FFFFFF"/>
          <w:sz w:val="20"/>
          <w:szCs w:val="20"/>
          <w:lang w:val="en-US" w:eastAsia="ru-RU"/>
        </w:rPr>
        <w:t xml:space="preserve">: </w:t>
      </w:r>
      <w:r w:rsidRPr="003C7DB9">
        <w:rPr>
          <w:rFonts w:ascii="Courier New" w:eastAsia="Times New Roman" w:hAnsi="Courier New" w:cs="Courier New"/>
          <w:noProof/>
          <w:color w:val="FF628C"/>
          <w:sz w:val="20"/>
          <w:szCs w:val="20"/>
          <w:lang w:val="en-US" w:eastAsia="ru-RU"/>
        </w:rPr>
        <w:t>1</w:t>
      </w:r>
      <w:r w:rsidRPr="003C7DB9">
        <w:rPr>
          <w:rFonts w:ascii="Courier New" w:eastAsia="Times New Roman" w:hAnsi="Courier New" w:cs="Courier New"/>
          <w:b/>
          <w:bCs/>
          <w:noProof/>
          <w:color w:val="68E868"/>
          <w:sz w:val="20"/>
          <w:szCs w:val="20"/>
          <w:lang w:val="en-US" w:eastAsia="ru-RU"/>
        </w:rPr>
        <w:t>px solid transparent</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E1EFFF"/>
          <w:sz w:val="20"/>
          <w:szCs w:val="20"/>
          <w:lang w:val="en-US" w:eastAsia="ru-RU"/>
        </w:rPr>
        <w:br/>
        <w:t xml:space="preserve">    </w:t>
      </w:r>
      <w:r w:rsidRPr="003C7DB9">
        <w:rPr>
          <w:rFonts w:ascii="Courier New" w:eastAsia="Times New Roman" w:hAnsi="Courier New" w:cs="Courier New"/>
          <w:noProof/>
          <w:color w:val="80FFBB"/>
          <w:sz w:val="20"/>
          <w:szCs w:val="20"/>
          <w:lang w:val="en-US" w:eastAsia="ru-RU"/>
        </w:rPr>
        <w:t>border-radius</w:t>
      </w:r>
      <w:r w:rsidRPr="003C7DB9">
        <w:rPr>
          <w:rFonts w:ascii="Courier New" w:eastAsia="Times New Roman" w:hAnsi="Courier New" w:cs="Courier New"/>
          <w:noProof/>
          <w:color w:val="FFFFFF"/>
          <w:sz w:val="20"/>
          <w:szCs w:val="20"/>
          <w:lang w:val="en-US" w:eastAsia="ru-RU"/>
        </w:rPr>
        <w:t xml:space="preserve">: </w:t>
      </w:r>
      <w:r w:rsidRPr="003C7DB9">
        <w:rPr>
          <w:rFonts w:ascii="Courier New" w:eastAsia="Times New Roman" w:hAnsi="Courier New" w:cs="Courier New"/>
          <w:noProof/>
          <w:color w:val="FF628C"/>
          <w:sz w:val="20"/>
          <w:szCs w:val="20"/>
          <w:lang w:val="en-US" w:eastAsia="ru-RU"/>
        </w:rPr>
        <w:t>5</w:t>
      </w:r>
      <w:r w:rsidRPr="003C7DB9">
        <w:rPr>
          <w:rFonts w:ascii="Courier New" w:eastAsia="Times New Roman" w:hAnsi="Courier New" w:cs="Courier New"/>
          <w:b/>
          <w:bCs/>
          <w:noProof/>
          <w:color w:val="68E868"/>
          <w:sz w:val="20"/>
          <w:szCs w:val="20"/>
          <w:lang w:val="en-US" w:eastAsia="ru-RU"/>
        </w:rPr>
        <w:t>px</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E1EFFF"/>
          <w:sz w:val="20"/>
          <w:szCs w:val="20"/>
          <w:lang w:val="en-US" w:eastAsia="ru-RU"/>
        </w:rPr>
        <w:br/>
        <w:t>}</w:t>
      </w:r>
    </w:p>
    <w:p w:rsidR="00EC2376" w:rsidRPr="003C7DB9" w:rsidRDefault="00EC2376" w:rsidP="00100F43">
      <w:pPr>
        <w:rPr>
          <w:rFonts w:cstheme="minorHAnsi"/>
          <w:noProof/>
          <w:sz w:val="24"/>
          <w:szCs w:val="24"/>
          <w:lang w:val="en-US"/>
        </w:rPr>
      </w:pPr>
    </w:p>
    <w:p w:rsidR="00EC2376" w:rsidRPr="001062D9" w:rsidRDefault="00EC2376" w:rsidP="00100F43">
      <w:pPr>
        <w:rPr>
          <w:rFonts w:cstheme="minorHAnsi"/>
          <w:b/>
          <w:noProof/>
          <w:sz w:val="24"/>
          <w:szCs w:val="24"/>
        </w:rPr>
      </w:pPr>
      <w:r w:rsidRPr="001062D9">
        <w:rPr>
          <w:rFonts w:cstheme="minorHAnsi"/>
          <w:b/>
          <w:noProof/>
          <w:sz w:val="24"/>
          <w:szCs w:val="24"/>
        </w:rPr>
        <w:t>А для кнопки создадим свои стили:</w:t>
      </w:r>
    </w:p>
    <w:p w:rsidR="006668F1" w:rsidRPr="003C7DB9" w:rsidRDefault="00EC2376" w:rsidP="006668F1">
      <w:pPr>
        <w:pStyle w:val="HTML"/>
        <w:shd w:val="clear" w:color="auto" w:fill="002240"/>
        <w:rPr>
          <w:noProof/>
          <w:color w:val="FFFFFF"/>
          <w:lang w:val="en-US"/>
        </w:rPr>
      </w:pPr>
      <w:r w:rsidRPr="001062D9">
        <w:rPr>
          <w:rFonts w:cstheme="minorHAnsi"/>
          <w:noProof/>
          <w:sz w:val="24"/>
          <w:szCs w:val="24"/>
        </w:rPr>
        <w:t xml:space="preserve"> </w:t>
      </w:r>
      <w:r w:rsidR="006668F1" w:rsidRPr="003C7DB9">
        <w:rPr>
          <w:noProof/>
          <w:color w:val="E1EFFF"/>
          <w:lang w:val="en-US"/>
        </w:rPr>
        <w:t>.</w:t>
      </w:r>
      <w:r w:rsidR="006668F1" w:rsidRPr="003C7DB9">
        <w:rPr>
          <w:noProof/>
          <w:color w:val="FFDD00"/>
          <w:lang w:val="en-US"/>
        </w:rPr>
        <w:t>login input</w:t>
      </w:r>
      <w:r w:rsidR="006668F1" w:rsidRPr="003C7DB9">
        <w:rPr>
          <w:noProof/>
          <w:color w:val="E1EFFF"/>
          <w:lang w:val="en-US"/>
        </w:rPr>
        <w:t>[</w:t>
      </w:r>
      <w:r w:rsidR="006668F1" w:rsidRPr="003C7DB9">
        <w:rPr>
          <w:noProof/>
          <w:color w:val="FFDD00"/>
          <w:lang w:val="en-US"/>
        </w:rPr>
        <w:t>type</w:t>
      </w:r>
      <w:r w:rsidR="006668F1" w:rsidRPr="003C7DB9">
        <w:rPr>
          <w:noProof/>
          <w:color w:val="FF9D00"/>
          <w:lang w:val="en-US"/>
        </w:rPr>
        <w:t>=</w:t>
      </w:r>
      <w:r w:rsidR="006668F1" w:rsidRPr="003C7DB9">
        <w:rPr>
          <w:noProof/>
          <w:color w:val="3AD900"/>
          <w:lang w:val="en-US"/>
        </w:rPr>
        <w:t>"submit"</w:t>
      </w:r>
      <w:r w:rsidR="006668F1" w:rsidRPr="003C7DB9">
        <w:rPr>
          <w:noProof/>
          <w:color w:val="E1EFFF"/>
          <w:lang w:val="en-US"/>
        </w:rPr>
        <w:t>]{</w:t>
      </w:r>
      <w:r w:rsidR="006668F1" w:rsidRPr="003C7DB9">
        <w:rPr>
          <w:noProof/>
          <w:color w:val="E1EFFF"/>
          <w:lang w:val="en-US"/>
        </w:rPr>
        <w:br/>
        <w:t xml:space="preserve">    </w:t>
      </w:r>
      <w:r w:rsidR="006668F1" w:rsidRPr="003C7DB9">
        <w:rPr>
          <w:noProof/>
          <w:color w:val="80FFBB"/>
          <w:lang w:val="en-US"/>
        </w:rPr>
        <w:t>padding</w:t>
      </w:r>
      <w:r w:rsidR="006668F1" w:rsidRPr="003C7DB9">
        <w:rPr>
          <w:noProof/>
          <w:color w:val="FFFFFF"/>
          <w:lang w:val="en-US"/>
        </w:rPr>
        <w:t xml:space="preserve">: </w:t>
      </w:r>
      <w:r w:rsidR="006668F1" w:rsidRPr="003C7DB9">
        <w:rPr>
          <w:noProof/>
          <w:color w:val="FF628C"/>
          <w:lang w:val="en-US"/>
        </w:rPr>
        <w:t>5</w:t>
      </w:r>
      <w:r w:rsidR="006668F1" w:rsidRPr="003C7DB9">
        <w:rPr>
          <w:b/>
          <w:bCs/>
          <w:noProof/>
          <w:color w:val="68E868"/>
          <w:lang w:val="en-US"/>
        </w:rPr>
        <w:t>px</w:t>
      </w:r>
      <w:r w:rsidR="006668F1" w:rsidRPr="003C7DB9">
        <w:rPr>
          <w:noProof/>
          <w:color w:val="E1EFFF"/>
          <w:lang w:val="en-US"/>
        </w:rPr>
        <w:t>;</w:t>
      </w:r>
      <w:r w:rsidR="006668F1" w:rsidRPr="003C7DB9">
        <w:rPr>
          <w:noProof/>
          <w:color w:val="E1EFFF"/>
          <w:lang w:val="en-US"/>
        </w:rPr>
        <w:br/>
        <w:t xml:space="preserve">    </w:t>
      </w:r>
      <w:r w:rsidR="006668F1" w:rsidRPr="003C7DB9">
        <w:rPr>
          <w:noProof/>
          <w:color w:val="80FFBB"/>
          <w:lang w:val="en-US"/>
        </w:rPr>
        <w:t>margin-right</w:t>
      </w:r>
      <w:r w:rsidR="006668F1" w:rsidRPr="003C7DB9">
        <w:rPr>
          <w:noProof/>
          <w:color w:val="FFFFFF"/>
          <w:lang w:val="en-US"/>
        </w:rPr>
        <w:t xml:space="preserve">: </w:t>
      </w:r>
      <w:r w:rsidR="006668F1" w:rsidRPr="003C7DB9">
        <w:rPr>
          <w:noProof/>
          <w:color w:val="FF628C"/>
          <w:lang w:val="en-US"/>
        </w:rPr>
        <w:t>5</w:t>
      </w:r>
      <w:r w:rsidR="006668F1" w:rsidRPr="003C7DB9">
        <w:rPr>
          <w:b/>
          <w:bCs/>
          <w:noProof/>
          <w:color w:val="68E868"/>
          <w:lang w:val="en-US"/>
        </w:rPr>
        <w:t>px</w:t>
      </w:r>
      <w:r w:rsidR="006668F1" w:rsidRPr="003C7DB9">
        <w:rPr>
          <w:noProof/>
          <w:color w:val="E1EFFF"/>
          <w:lang w:val="en-US"/>
        </w:rPr>
        <w:t>;</w:t>
      </w:r>
      <w:r w:rsidR="006668F1" w:rsidRPr="003C7DB9">
        <w:rPr>
          <w:noProof/>
          <w:color w:val="E1EFFF"/>
          <w:lang w:val="en-US"/>
        </w:rPr>
        <w:br/>
        <w:t xml:space="preserve">    </w:t>
      </w:r>
      <w:r w:rsidR="006668F1" w:rsidRPr="003C7DB9">
        <w:rPr>
          <w:noProof/>
          <w:color w:val="80FFBB"/>
          <w:lang w:val="en-US"/>
        </w:rPr>
        <w:t>border</w:t>
      </w:r>
      <w:r w:rsidR="006668F1" w:rsidRPr="003C7DB9">
        <w:rPr>
          <w:noProof/>
          <w:color w:val="FFFFFF"/>
          <w:lang w:val="en-US"/>
        </w:rPr>
        <w:t xml:space="preserve">: </w:t>
      </w:r>
      <w:r w:rsidR="006668F1" w:rsidRPr="003C7DB9">
        <w:rPr>
          <w:noProof/>
          <w:color w:val="FF628C"/>
          <w:lang w:val="en-US"/>
        </w:rPr>
        <w:t>1</w:t>
      </w:r>
      <w:r w:rsidR="006668F1" w:rsidRPr="003C7DB9">
        <w:rPr>
          <w:b/>
          <w:bCs/>
          <w:noProof/>
          <w:color w:val="68E868"/>
          <w:lang w:val="en-US"/>
        </w:rPr>
        <w:t>px solid lightgray</w:t>
      </w:r>
      <w:r w:rsidR="006668F1" w:rsidRPr="003C7DB9">
        <w:rPr>
          <w:noProof/>
          <w:color w:val="E1EFFF"/>
          <w:lang w:val="en-US"/>
        </w:rPr>
        <w:t>;</w:t>
      </w:r>
      <w:r w:rsidR="006668F1" w:rsidRPr="003C7DB9">
        <w:rPr>
          <w:noProof/>
          <w:color w:val="E1EFFF"/>
          <w:lang w:val="en-US"/>
        </w:rPr>
        <w:br/>
        <w:t xml:space="preserve">    </w:t>
      </w:r>
      <w:r w:rsidR="006668F1" w:rsidRPr="003C7DB9">
        <w:rPr>
          <w:noProof/>
          <w:color w:val="80FFBB"/>
          <w:lang w:val="en-US"/>
        </w:rPr>
        <w:t>border-radius</w:t>
      </w:r>
      <w:r w:rsidR="006668F1" w:rsidRPr="003C7DB9">
        <w:rPr>
          <w:noProof/>
          <w:color w:val="FFFFFF"/>
          <w:lang w:val="en-US"/>
        </w:rPr>
        <w:t xml:space="preserve">: </w:t>
      </w:r>
      <w:r w:rsidR="006668F1" w:rsidRPr="003C7DB9">
        <w:rPr>
          <w:noProof/>
          <w:color w:val="FF628C"/>
          <w:lang w:val="en-US"/>
        </w:rPr>
        <w:t>5</w:t>
      </w:r>
      <w:r w:rsidR="006668F1" w:rsidRPr="003C7DB9">
        <w:rPr>
          <w:b/>
          <w:bCs/>
          <w:noProof/>
          <w:color w:val="68E868"/>
          <w:lang w:val="en-US"/>
        </w:rPr>
        <w:t>px</w:t>
      </w:r>
      <w:r w:rsidR="006668F1" w:rsidRPr="003C7DB9">
        <w:rPr>
          <w:noProof/>
          <w:color w:val="E1EFFF"/>
          <w:lang w:val="en-US"/>
        </w:rPr>
        <w:t>;</w:t>
      </w:r>
      <w:r w:rsidR="006668F1" w:rsidRPr="003C7DB9">
        <w:rPr>
          <w:noProof/>
          <w:color w:val="E1EFFF"/>
          <w:lang w:val="en-US"/>
        </w:rPr>
        <w:br/>
        <w:t>}</w:t>
      </w:r>
    </w:p>
    <w:p w:rsidR="00EC2376" w:rsidRPr="003C7DB9" w:rsidRDefault="006668F1" w:rsidP="00100F43">
      <w:pPr>
        <w:rPr>
          <w:rFonts w:cstheme="minorHAnsi"/>
          <w:noProof/>
          <w:sz w:val="24"/>
          <w:szCs w:val="24"/>
          <w:lang w:val="en-US"/>
        </w:rPr>
      </w:pPr>
      <w:r w:rsidRPr="003C7DB9">
        <w:rPr>
          <w:rFonts w:cstheme="minorHAnsi"/>
          <w:noProof/>
          <w:sz w:val="24"/>
          <w:szCs w:val="24"/>
          <w:lang w:val="en-US"/>
        </w:rPr>
        <w:t>Выведет:</w:t>
      </w:r>
    </w:p>
    <w:p w:rsidR="006668F1" w:rsidRPr="003C7DB9" w:rsidRDefault="006668F1" w:rsidP="00100F43">
      <w:pPr>
        <w:rPr>
          <w:rFonts w:cstheme="minorHAnsi"/>
          <w:noProof/>
          <w:sz w:val="24"/>
          <w:szCs w:val="24"/>
          <w:lang w:val="en-US"/>
        </w:rPr>
      </w:pPr>
      <w:r w:rsidRPr="003C7DB9">
        <w:rPr>
          <w:rFonts w:cstheme="minorHAnsi"/>
          <w:noProof/>
          <w:sz w:val="24"/>
          <w:szCs w:val="24"/>
          <w:lang w:eastAsia="ru-RU"/>
        </w:rPr>
        <w:drawing>
          <wp:inline distT="0" distB="0" distL="0" distR="0" wp14:anchorId="787D79E7" wp14:editId="00BA88EF">
            <wp:extent cx="4410075" cy="885825"/>
            <wp:effectExtent l="0" t="0" r="9525" b="9525"/>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69">
                      <a:extLst>
                        <a:ext uri="{28A0092B-C50C-407E-A947-70E740481C1C}">
                          <a14:useLocalDpi xmlns:a14="http://schemas.microsoft.com/office/drawing/2010/main" val="0"/>
                        </a:ext>
                      </a:extLst>
                    </a:blip>
                    <a:stretch>
                      <a:fillRect/>
                    </a:stretch>
                  </pic:blipFill>
                  <pic:spPr>
                    <a:xfrm>
                      <a:off x="0" y="0"/>
                      <a:ext cx="4410075" cy="885825"/>
                    </a:xfrm>
                    <a:prstGeom prst="rect">
                      <a:avLst/>
                    </a:prstGeom>
                  </pic:spPr>
                </pic:pic>
              </a:graphicData>
            </a:graphic>
          </wp:inline>
        </w:drawing>
      </w:r>
    </w:p>
    <w:p w:rsidR="00C20758" w:rsidRPr="001062D9" w:rsidRDefault="006668F1" w:rsidP="00100F43">
      <w:pPr>
        <w:rPr>
          <w:rFonts w:cstheme="minorHAnsi"/>
          <w:b/>
          <w:noProof/>
          <w:sz w:val="24"/>
          <w:szCs w:val="24"/>
        </w:rPr>
      </w:pPr>
      <w:r w:rsidRPr="001062D9">
        <w:rPr>
          <w:rFonts w:cstheme="minorHAnsi"/>
          <w:noProof/>
          <w:sz w:val="24"/>
          <w:szCs w:val="24"/>
        </w:rPr>
        <w:t>Но мы видим, что</w:t>
      </w:r>
      <w:r w:rsidRPr="001062D9">
        <w:rPr>
          <w:rFonts w:cstheme="minorHAnsi"/>
          <w:b/>
          <w:noProof/>
          <w:sz w:val="24"/>
          <w:szCs w:val="24"/>
        </w:rPr>
        <w:t xml:space="preserve"> при навидении курсора на поля появляется синие обрамление. </w:t>
      </w:r>
      <w:r w:rsidRPr="001062D9">
        <w:rPr>
          <w:rFonts w:cstheme="minorHAnsi"/>
          <w:noProof/>
          <w:sz w:val="24"/>
          <w:szCs w:val="24"/>
        </w:rPr>
        <w:t>Чтобы его убрать</w:t>
      </w:r>
      <w:r w:rsidR="00D245DF" w:rsidRPr="001062D9">
        <w:rPr>
          <w:rFonts w:cstheme="minorHAnsi"/>
          <w:noProof/>
          <w:sz w:val="24"/>
          <w:szCs w:val="24"/>
        </w:rPr>
        <w:t xml:space="preserve"> просто дописываем в уже созданные </w:t>
      </w:r>
      <w:r w:rsidR="00D245DF" w:rsidRPr="001062D9">
        <w:rPr>
          <w:rFonts w:cstheme="minorHAnsi"/>
          <w:b/>
          <w:noProof/>
          <w:sz w:val="24"/>
          <w:szCs w:val="24"/>
        </w:rPr>
        <w:t>селектора &lt;</w:t>
      </w:r>
      <w:r w:rsidR="00D245DF" w:rsidRPr="003C7DB9">
        <w:rPr>
          <w:rFonts w:cstheme="minorHAnsi"/>
          <w:b/>
          <w:noProof/>
          <w:sz w:val="24"/>
          <w:szCs w:val="24"/>
          <w:lang w:val="en-US"/>
        </w:rPr>
        <w:t>input</w:t>
      </w:r>
      <w:r w:rsidR="00D245DF" w:rsidRPr="001062D9">
        <w:rPr>
          <w:rFonts w:cstheme="minorHAnsi"/>
          <w:b/>
          <w:noProof/>
          <w:sz w:val="24"/>
          <w:szCs w:val="24"/>
        </w:rPr>
        <w:t xml:space="preserve">&gt; свойство </w:t>
      </w:r>
      <w:r w:rsidR="00D245DF" w:rsidRPr="003C7DB9">
        <w:rPr>
          <w:rFonts w:cstheme="minorHAnsi"/>
          <w:b/>
          <w:noProof/>
          <w:sz w:val="24"/>
          <w:szCs w:val="24"/>
          <w:lang w:val="en-US"/>
        </w:rPr>
        <w:t>outline</w:t>
      </w:r>
      <w:r w:rsidR="00D245DF" w:rsidRPr="001062D9">
        <w:rPr>
          <w:rFonts w:cstheme="minorHAnsi"/>
          <w:b/>
          <w:noProof/>
          <w:sz w:val="24"/>
          <w:szCs w:val="24"/>
        </w:rPr>
        <w:t xml:space="preserve"> </w:t>
      </w:r>
      <w:r w:rsidR="00D245DF" w:rsidRPr="001062D9">
        <w:rPr>
          <w:rFonts w:cstheme="minorHAnsi"/>
          <w:noProof/>
          <w:sz w:val="24"/>
          <w:szCs w:val="24"/>
        </w:rPr>
        <w:t>со</w:t>
      </w:r>
      <w:r w:rsidR="00D245DF" w:rsidRPr="001062D9">
        <w:rPr>
          <w:rFonts w:cstheme="minorHAnsi"/>
          <w:b/>
          <w:noProof/>
          <w:sz w:val="24"/>
          <w:szCs w:val="24"/>
        </w:rPr>
        <w:t xml:space="preserve"> значением </w:t>
      </w:r>
      <w:r w:rsidR="00D245DF" w:rsidRPr="003C7DB9">
        <w:rPr>
          <w:rFonts w:cstheme="minorHAnsi"/>
          <w:b/>
          <w:noProof/>
          <w:sz w:val="24"/>
          <w:szCs w:val="24"/>
          <w:lang w:val="en-US"/>
        </w:rPr>
        <w:t>none</w:t>
      </w:r>
      <w:r w:rsidRPr="001062D9">
        <w:rPr>
          <w:rFonts w:cstheme="minorHAnsi"/>
          <w:b/>
          <w:noProof/>
          <w:sz w:val="24"/>
          <w:szCs w:val="24"/>
        </w:rPr>
        <w:t>:</w:t>
      </w:r>
    </w:p>
    <w:p w:rsidR="00D245DF" w:rsidRPr="003C7DB9" w:rsidRDefault="00D245DF" w:rsidP="00D245DF">
      <w:pPr>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FFFFFF"/>
          <w:sz w:val="20"/>
          <w:szCs w:val="20"/>
          <w:lang w:val="en-US" w:eastAsia="ru-RU"/>
        </w:rPr>
      </w:pPr>
      <w:r w:rsidRPr="003C7DB9">
        <w:rPr>
          <w:rFonts w:ascii="Courier New" w:eastAsia="Times New Roman" w:hAnsi="Courier New" w:cs="Courier New"/>
          <w:noProof/>
          <w:color w:val="E1EFFF"/>
          <w:sz w:val="20"/>
          <w:szCs w:val="20"/>
          <w:lang w:val="en-US" w:eastAsia="ru-RU"/>
        </w:rPr>
        <w:lastRenderedPageBreak/>
        <w:t>.</w:t>
      </w:r>
      <w:r w:rsidRPr="003C7DB9">
        <w:rPr>
          <w:rFonts w:ascii="Courier New" w:eastAsia="Times New Roman" w:hAnsi="Courier New" w:cs="Courier New"/>
          <w:noProof/>
          <w:color w:val="FFDD00"/>
          <w:sz w:val="20"/>
          <w:szCs w:val="20"/>
          <w:lang w:val="en-US" w:eastAsia="ru-RU"/>
        </w:rPr>
        <w:t>login input</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FFDD00"/>
          <w:sz w:val="20"/>
          <w:szCs w:val="20"/>
          <w:lang w:val="en-US" w:eastAsia="ru-RU"/>
        </w:rPr>
        <w:t>type</w:t>
      </w:r>
      <w:r w:rsidRPr="003C7DB9">
        <w:rPr>
          <w:rFonts w:ascii="Courier New" w:eastAsia="Times New Roman" w:hAnsi="Courier New" w:cs="Courier New"/>
          <w:noProof/>
          <w:color w:val="FF9D00"/>
          <w:sz w:val="20"/>
          <w:szCs w:val="20"/>
          <w:lang w:val="en-US" w:eastAsia="ru-RU"/>
        </w:rPr>
        <w:t>=</w:t>
      </w:r>
      <w:r w:rsidRPr="003C7DB9">
        <w:rPr>
          <w:rFonts w:ascii="Courier New" w:eastAsia="Times New Roman" w:hAnsi="Courier New" w:cs="Courier New"/>
          <w:noProof/>
          <w:color w:val="3AD900"/>
          <w:sz w:val="20"/>
          <w:szCs w:val="20"/>
          <w:lang w:val="en-US" w:eastAsia="ru-RU"/>
        </w:rPr>
        <w:t>"text"</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E1EFFF"/>
          <w:sz w:val="20"/>
          <w:szCs w:val="20"/>
          <w:lang w:val="en-US" w:eastAsia="ru-RU"/>
        </w:rPr>
        <w:br/>
        <w:t>.</w:t>
      </w:r>
      <w:r w:rsidRPr="003C7DB9">
        <w:rPr>
          <w:rFonts w:ascii="Courier New" w:eastAsia="Times New Roman" w:hAnsi="Courier New" w:cs="Courier New"/>
          <w:noProof/>
          <w:color w:val="FFDD00"/>
          <w:sz w:val="20"/>
          <w:szCs w:val="20"/>
          <w:lang w:val="en-US" w:eastAsia="ru-RU"/>
        </w:rPr>
        <w:t>login input</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FFDD00"/>
          <w:sz w:val="20"/>
          <w:szCs w:val="20"/>
          <w:lang w:val="en-US" w:eastAsia="ru-RU"/>
        </w:rPr>
        <w:t>type</w:t>
      </w:r>
      <w:r w:rsidRPr="003C7DB9">
        <w:rPr>
          <w:rFonts w:ascii="Courier New" w:eastAsia="Times New Roman" w:hAnsi="Courier New" w:cs="Courier New"/>
          <w:noProof/>
          <w:color w:val="FF9D00"/>
          <w:sz w:val="20"/>
          <w:szCs w:val="20"/>
          <w:lang w:val="en-US" w:eastAsia="ru-RU"/>
        </w:rPr>
        <w:t>=</w:t>
      </w:r>
      <w:r w:rsidRPr="003C7DB9">
        <w:rPr>
          <w:rFonts w:ascii="Courier New" w:eastAsia="Times New Roman" w:hAnsi="Courier New" w:cs="Courier New"/>
          <w:noProof/>
          <w:color w:val="3AD900"/>
          <w:sz w:val="20"/>
          <w:szCs w:val="20"/>
          <w:lang w:val="en-US" w:eastAsia="ru-RU"/>
        </w:rPr>
        <w:t>"password"</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E1EFFF"/>
          <w:sz w:val="20"/>
          <w:szCs w:val="20"/>
          <w:lang w:val="en-US" w:eastAsia="ru-RU"/>
        </w:rPr>
        <w:br/>
        <w:t xml:space="preserve">    </w:t>
      </w:r>
      <w:r w:rsidRPr="003C7DB9">
        <w:rPr>
          <w:rFonts w:ascii="Courier New" w:eastAsia="Times New Roman" w:hAnsi="Courier New" w:cs="Courier New"/>
          <w:noProof/>
          <w:color w:val="80FFBB"/>
          <w:sz w:val="20"/>
          <w:szCs w:val="20"/>
          <w:lang w:val="en-US" w:eastAsia="ru-RU"/>
        </w:rPr>
        <w:t>padding</w:t>
      </w:r>
      <w:r w:rsidRPr="003C7DB9">
        <w:rPr>
          <w:rFonts w:ascii="Courier New" w:eastAsia="Times New Roman" w:hAnsi="Courier New" w:cs="Courier New"/>
          <w:noProof/>
          <w:color w:val="FFFFFF"/>
          <w:sz w:val="20"/>
          <w:szCs w:val="20"/>
          <w:lang w:val="en-US" w:eastAsia="ru-RU"/>
        </w:rPr>
        <w:t xml:space="preserve">: </w:t>
      </w:r>
      <w:r w:rsidRPr="003C7DB9">
        <w:rPr>
          <w:rFonts w:ascii="Courier New" w:eastAsia="Times New Roman" w:hAnsi="Courier New" w:cs="Courier New"/>
          <w:noProof/>
          <w:color w:val="FF628C"/>
          <w:sz w:val="20"/>
          <w:szCs w:val="20"/>
          <w:lang w:val="en-US" w:eastAsia="ru-RU"/>
        </w:rPr>
        <w:t>5</w:t>
      </w:r>
      <w:r w:rsidRPr="003C7DB9">
        <w:rPr>
          <w:rFonts w:ascii="Courier New" w:eastAsia="Times New Roman" w:hAnsi="Courier New" w:cs="Courier New"/>
          <w:b/>
          <w:bCs/>
          <w:noProof/>
          <w:color w:val="68E868"/>
          <w:sz w:val="20"/>
          <w:szCs w:val="20"/>
          <w:lang w:val="en-US" w:eastAsia="ru-RU"/>
        </w:rPr>
        <w:t>px</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E1EFFF"/>
          <w:sz w:val="20"/>
          <w:szCs w:val="20"/>
          <w:lang w:val="en-US" w:eastAsia="ru-RU"/>
        </w:rPr>
        <w:br/>
        <w:t xml:space="preserve">    </w:t>
      </w:r>
      <w:r w:rsidRPr="003C7DB9">
        <w:rPr>
          <w:rFonts w:ascii="Courier New" w:eastAsia="Times New Roman" w:hAnsi="Courier New" w:cs="Courier New"/>
          <w:noProof/>
          <w:color w:val="80FFBB"/>
          <w:sz w:val="20"/>
          <w:szCs w:val="20"/>
          <w:lang w:val="en-US" w:eastAsia="ru-RU"/>
        </w:rPr>
        <w:t>margin-right</w:t>
      </w:r>
      <w:r w:rsidRPr="003C7DB9">
        <w:rPr>
          <w:rFonts w:ascii="Courier New" w:eastAsia="Times New Roman" w:hAnsi="Courier New" w:cs="Courier New"/>
          <w:noProof/>
          <w:color w:val="FFFFFF"/>
          <w:sz w:val="20"/>
          <w:szCs w:val="20"/>
          <w:lang w:val="en-US" w:eastAsia="ru-RU"/>
        </w:rPr>
        <w:t xml:space="preserve">: </w:t>
      </w:r>
      <w:r w:rsidRPr="003C7DB9">
        <w:rPr>
          <w:rFonts w:ascii="Courier New" w:eastAsia="Times New Roman" w:hAnsi="Courier New" w:cs="Courier New"/>
          <w:noProof/>
          <w:color w:val="FF628C"/>
          <w:sz w:val="20"/>
          <w:szCs w:val="20"/>
          <w:lang w:val="en-US" w:eastAsia="ru-RU"/>
        </w:rPr>
        <w:t>5</w:t>
      </w:r>
      <w:r w:rsidRPr="003C7DB9">
        <w:rPr>
          <w:rFonts w:ascii="Courier New" w:eastAsia="Times New Roman" w:hAnsi="Courier New" w:cs="Courier New"/>
          <w:b/>
          <w:bCs/>
          <w:noProof/>
          <w:color w:val="68E868"/>
          <w:sz w:val="20"/>
          <w:szCs w:val="20"/>
          <w:lang w:val="en-US" w:eastAsia="ru-RU"/>
        </w:rPr>
        <w:t>px</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E1EFFF"/>
          <w:sz w:val="20"/>
          <w:szCs w:val="20"/>
          <w:lang w:val="en-US" w:eastAsia="ru-RU"/>
        </w:rPr>
        <w:br/>
        <w:t xml:space="preserve">    </w:t>
      </w:r>
      <w:r w:rsidRPr="003C7DB9">
        <w:rPr>
          <w:rFonts w:ascii="Courier New" w:eastAsia="Times New Roman" w:hAnsi="Courier New" w:cs="Courier New"/>
          <w:noProof/>
          <w:color w:val="80FFBB"/>
          <w:sz w:val="20"/>
          <w:szCs w:val="20"/>
          <w:lang w:val="en-US" w:eastAsia="ru-RU"/>
        </w:rPr>
        <w:t>border</w:t>
      </w:r>
      <w:r w:rsidRPr="003C7DB9">
        <w:rPr>
          <w:rFonts w:ascii="Courier New" w:eastAsia="Times New Roman" w:hAnsi="Courier New" w:cs="Courier New"/>
          <w:noProof/>
          <w:color w:val="FFFFFF"/>
          <w:sz w:val="20"/>
          <w:szCs w:val="20"/>
          <w:lang w:val="en-US" w:eastAsia="ru-RU"/>
        </w:rPr>
        <w:t xml:space="preserve">: </w:t>
      </w:r>
      <w:r w:rsidRPr="003C7DB9">
        <w:rPr>
          <w:rFonts w:ascii="Courier New" w:eastAsia="Times New Roman" w:hAnsi="Courier New" w:cs="Courier New"/>
          <w:noProof/>
          <w:color w:val="FF628C"/>
          <w:sz w:val="20"/>
          <w:szCs w:val="20"/>
          <w:lang w:val="en-US" w:eastAsia="ru-RU"/>
        </w:rPr>
        <w:t>1</w:t>
      </w:r>
      <w:r w:rsidRPr="003C7DB9">
        <w:rPr>
          <w:rFonts w:ascii="Courier New" w:eastAsia="Times New Roman" w:hAnsi="Courier New" w:cs="Courier New"/>
          <w:b/>
          <w:bCs/>
          <w:noProof/>
          <w:color w:val="68E868"/>
          <w:sz w:val="20"/>
          <w:szCs w:val="20"/>
          <w:lang w:val="en-US" w:eastAsia="ru-RU"/>
        </w:rPr>
        <w:t>px solid transparent</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E1EFFF"/>
          <w:sz w:val="20"/>
          <w:szCs w:val="20"/>
          <w:lang w:val="en-US" w:eastAsia="ru-RU"/>
        </w:rPr>
        <w:br/>
        <w:t xml:space="preserve">    </w:t>
      </w:r>
      <w:r w:rsidRPr="003C7DB9">
        <w:rPr>
          <w:rFonts w:ascii="Courier New" w:eastAsia="Times New Roman" w:hAnsi="Courier New" w:cs="Courier New"/>
          <w:noProof/>
          <w:color w:val="80FFBB"/>
          <w:sz w:val="20"/>
          <w:szCs w:val="20"/>
          <w:lang w:val="en-US" w:eastAsia="ru-RU"/>
        </w:rPr>
        <w:t>border-radius</w:t>
      </w:r>
      <w:r w:rsidRPr="003C7DB9">
        <w:rPr>
          <w:rFonts w:ascii="Courier New" w:eastAsia="Times New Roman" w:hAnsi="Courier New" w:cs="Courier New"/>
          <w:noProof/>
          <w:color w:val="FFFFFF"/>
          <w:sz w:val="20"/>
          <w:szCs w:val="20"/>
          <w:lang w:val="en-US" w:eastAsia="ru-RU"/>
        </w:rPr>
        <w:t xml:space="preserve">: </w:t>
      </w:r>
      <w:r w:rsidRPr="003C7DB9">
        <w:rPr>
          <w:rFonts w:ascii="Courier New" w:eastAsia="Times New Roman" w:hAnsi="Courier New" w:cs="Courier New"/>
          <w:noProof/>
          <w:color w:val="FF628C"/>
          <w:sz w:val="20"/>
          <w:szCs w:val="20"/>
          <w:lang w:val="en-US" w:eastAsia="ru-RU"/>
        </w:rPr>
        <w:t>5</w:t>
      </w:r>
      <w:r w:rsidRPr="003C7DB9">
        <w:rPr>
          <w:rFonts w:ascii="Courier New" w:eastAsia="Times New Roman" w:hAnsi="Courier New" w:cs="Courier New"/>
          <w:b/>
          <w:bCs/>
          <w:noProof/>
          <w:color w:val="68E868"/>
          <w:sz w:val="20"/>
          <w:szCs w:val="20"/>
          <w:lang w:val="en-US" w:eastAsia="ru-RU"/>
        </w:rPr>
        <w:t>px</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E1EFFF"/>
          <w:sz w:val="20"/>
          <w:szCs w:val="20"/>
          <w:lang w:val="en-US" w:eastAsia="ru-RU"/>
        </w:rPr>
        <w:br/>
        <w:t xml:space="preserve">    </w:t>
      </w:r>
      <w:r w:rsidRPr="003C7DB9">
        <w:rPr>
          <w:rFonts w:ascii="Courier New" w:eastAsia="Times New Roman" w:hAnsi="Courier New" w:cs="Courier New"/>
          <w:noProof/>
          <w:color w:val="80FFBB"/>
          <w:sz w:val="20"/>
          <w:szCs w:val="20"/>
          <w:lang w:val="en-US" w:eastAsia="ru-RU"/>
        </w:rPr>
        <w:t>outline</w:t>
      </w:r>
      <w:r w:rsidRPr="003C7DB9">
        <w:rPr>
          <w:rFonts w:ascii="Courier New" w:eastAsia="Times New Roman" w:hAnsi="Courier New" w:cs="Courier New"/>
          <w:noProof/>
          <w:color w:val="FFFFFF"/>
          <w:sz w:val="20"/>
          <w:szCs w:val="20"/>
          <w:lang w:val="en-US" w:eastAsia="ru-RU"/>
        </w:rPr>
        <w:t xml:space="preserve">: </w:t>
      </w:r>
      <w:r w:rsidRPr="003C7DB9">
        <w:rPr>
          <w:rFonts w:ascii="Courier New" w:eastAsia="Times New Roman" w:hAnsi="Courier New" w:cs="Courier New"/>
          <w:b/>
          <w:bCs/>
          <w:noProof/>
          <w:color w:val="68E868"/>
          <w:sz w:val="20"/>
          <w:szCs w:val="20"/>
          <w:lang w:val="en-US" w:eastAsia="ru-RU"/>
        </w:rPr>
        <w:t>none</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E1EFFF"/>
          <w:sz w:val="20"/>
          <w:szCs w:val="20"/>
          <w:lang w:val="en-US" w:eastAsia="ru-RU"/>
        </w:rPr>
        <w:br/>
        <w:t>}</w:t>
      </w:r>
    </w:p>
    <w:p w:rsidR="00D245DF" w:rsidRPr="003C7DB9" w:rsidRDefault="00D245DF" w:rsidP="00100F43">
      <w:pPr>
        <w:rPr>
          <w:rFonts w:cstheme="minorHAnsi"/>
          <w:b/>
          <w:noProof/>
          <w:sz w:val="24"/>
          <w:szCs w:val="24"/>
          <w:lang w:val="en-US"/>
        </w:rPr>
      </w:pPr>
    </w:p>
    <w:p w:rsidR="00D245DF" w:rsidRPr="001062D9" w:rsidRDefault="00D245DF" w:rsidP="00100F43">
      <w:pPr>
        <w:rPr>
          <w:rFonts w:cstheme="minorHAnsi"/>
          <w:b/>
          <w:noProof/>
          <w:sz w:val="24"/>
          <w:szCs w:val="24"/>
        </w:rPr>
      </w:pPr>
      <w:r w:rsidRPr="001062D9">
        <w:rPr>
          <w:rFonts w:cstheme="minorHAnsi"/>
          <w:b/>
          <w:noProof/>
          <w:sz w:val="24"/>
          <w:szCs w:val="24"/>
        </w:rPr>
        <w:t>Далее зададим стиля кнопке при наведении на нее курсором:</w:t>
      </w:r>
    </w:p>
    <w:p w:rsidR="00D245DF" w:rsidRPr="001062D9" w:rsidRDefault="00D245DF" w:rsidP="00100F43">
      <w:pPr>
        <w:rPr>
          <w:rFonts w:cstheme="minorHAnsi"/>
          <w:b/>
          <w:noProof/>
          <w:sz w:val="24"/>
          <w:szCs w:val="24"/>
        </w:rPr>
      </w:pPr>
      <w:r w:rsidRPr="001062D9">
        <w:rPr>
          <w:rFonts w:cstheme="minorHAnsi"/>
          <w:noProof/>
          <w:sz w:val="24"/>
          <w:szCs w:val="24"/>
        </w:rPr>
        <w:t xml:space="preserve">для этого используем уже знакомый нам </w:t>
      </w:r>
      <w:r w:rsidRPr="001062D9">
        <w:rPr>
          <w:rFonts w:cstheme="minorHAnsi"/>
          <w:b/>
          <w:noProof/>
          <w:sz w:val="24"/>
          <w:szCs w:val="24"/>
        </w:rPr>
        <w:t xml:space="preserve">псевдо класс </w:t>
      </w:r>
      <w:r w:rsidRPr="003C7DB9">
        <w:rPr>
          <w:rFonts w:cstheme="minorHAnsi"/>
          <w:b/>
          <w:noProof/>
          <w:sz w:val="24"/>
          <w:szCs w:val="24"/>
          <w:lang w:val="en-US"/>
        </w:rPr>
        <w:t>hoover</w:t>
      </w:r>
    </w:p>
    <w:p w:rsidR="00A752E3" w:rsidRPr="003C7DB9" w:rsidRDefault="00A752E3" w:rsidP="00A752E3">
      <w:pPr>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FFFFFF"/>
          <w:sz w:val="20"/>
          <w:szCs w:val="20"/>
          <w:lang w:val="en-US" w:eastAsia="ru-RU"/>
        </w:rPr>
      </w:pP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FFDD00"/>
          <w:sz w:val="20"/>
          <w:szCs w:val="20"/>
          <w:lang w:val="en-US" w:eastAsia="ru-RU"/>
        </w:rPr>
        <w:t>login input</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FFDD00"/>
          <w:sz w:val="20"/>
          <w:szCs w:val="20"/>
          <w:lang w:val="en-US" w:eastAsia="ru-RU"/>
        </w:rPr>
        <w:t>type</w:t>
      </w:r>
      <w:r w:rsidRPr="003C7DB9">
        <w:rPr>
          <w:rFonts w:ascii="Courier New" w:eastAsia="Times New Roman" w:hAnsi="Courier New" w:cs="Courier New"/>
          <w:noProof/>
          <w:color w:val="FF9D00"/>
          <w:sz w:val="20"/>
          <w:szCs w:val="20"/>
          <w:lang w:val="en-US" w:eastAsia="ru-RU"/>
        </w:rPr>
        <w:t>=</w:t>
      </w:r>
      <w:r w:rsidRPr="003C7DB9">
        <w:rPr>
          <w:rFonts w:ascii="Courier New" w:eastAsia="Times New Roman" w:hAnsi="Courier New" w:cs="Courier New"/>
          <w:noProof/>
          <w:color w:val="3AD900"/>
          <w:sz w:val="20"/>
          <w:szCs w:val="20"/>
          <w:lang w:val="en-US" w:eastAsia="ru-RU"/>
        </w:rPr>
        <w:t>"submit"</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FFFFFF"/>
          <w:sz w:val="20"/>
          <w:szCs w:val="20"/>
          <w:lang w:val="en-US" w:eastAsia="ru-RU"/>
        </w:rPr>
        <w:t>:</w:t>
      </w:r>
      <w:r w:rsidRPr="003C7DB9">
        <w:rPr>
          <w:rFonts w:ascii="Courier New" w:eastAsia="Times New Roman" w:hAnsi="Courier New" w:cs="Courier New"/>
          <w:noProof/>
          <w:color w:val="FFDD00"/>
          <w:sz w:val="20"/>
          <w:szCs w:val="20"/>
          <w:lang w:val="en-US" w:eastAsia="ru-RU"/>
        </w:rPr>
        <w:t>hover</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E1EFFF"/>
          <w:sz w:val="20"/>
          <w:szCs w:val="20"/>
          <w:lang w:val="en-US" w:eastAsia="ru-RU"/>
        </w:rPr>
        <w:br/>
        <w:t xml:space="preserve">    </w:t>
      </w:r>
      <w:r w:rsidRPr="003C7DB9">
        <w:rPr>
          <w:rFonts w:ascii="Courier New" w:eastAsia="Times New Roman" w:hAnsi="Courier New" w:cs="Courier New"/>
          <w:noProof/>
          <w:color w:val="80FFBB"/>
          <w:sz w:val="20"/>
          <w:szCs w:val="20"/>
          <w:lang w:val="en-US" w:eastAsia="ru-RU"/>
        </w:rPr>
        <w:t>color</w:t>
      </w:r>
      <w:r w:rsidRPr="003C7DB9">
        <w:rPr>
          <w:rFonts w:ascii="Courier New" w:eastAsia="Times New Roman" w:hAnsi="Courier New" w:cs="Courier New"/>
          <w:noProof/>
          <w:color w:val="FFFFFF"/>
          <w:sz w:val="20"/>
          <w:szCs w:val="20"/>
          <w:lang w:val="en-US" w:eastAsia="ru-RU"/>
        </w:rPr>
        <w:t xml:space="preserve">: </w:t>
      </w:r>
      <w:r w:rsidRPr="003C7DB9">
        <w:rPr>
          <w:rFonts w:ascii="Courier New" w:eastAsia="Times New Roman" w:hAnsi="Courier New" w:cs="Courier New"/>
          <w:b/>
          <w:bCs/>
          <w:noProof/>
          <w:color w:val="68E868"/>
          <w:sz w:val="20"/>
          <w:szCs w:val="20"/>
          <w:lang w:val="en-US" w:eastAsia="ru-RU"/>
        </w:rPr>
        <w:t>darkgrey</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E1EFFF"/>
          <w:sz w:val="20"/>
          <w:szCs w:val="20"/>
          <w:lang w:val="en-US" w:eastAsia="ru-RU"/>
        </w:rPr>
        <w:br/>
        <w:t xml:space="preserve">    </w:t>
      </w:r>
      <w:r w:rsidRPr="003C7DB9">
        <w:rPr>
          <w:rFonts w:ascii="Courier New" w:eastAsia="Times New Roman" w:hAnsi="Courier New" w:cs="Courier New"/>
          <w:noProof/>
          <w:color w:val="80FFBB"/>
          <w:sz w:val="20"/>
          <w:szCs w:val="20"/>
          <w:lang w:val="en-US" w:eastAsia="ru-RU"/>
        </w:rPr>
        <w:t>background-color</w:t>
      </w:r>
      <w:r w:rsidRPr="003C7DB9">
        <w:rPr>
          <w:rFonts w:ascii="Courier New" w:eastAsia="Times New Roman" w:hAnsi="Courier New" w:cs="Courier New"/>
          <w:noProof/>
          <w:color w:val="FFFFFF"/>
          <w:sz w:val="20"/>
          <w:szCs w:val="20"/>
          <w:lang w:val="en-US" w:eastAsia="ru-RU"/>
        </w:rPr>
        <w:t xml:space="preserve">: </w:t>
      </w:r>
      <w:r w:rsidRPr="003C7DB9">
        <w:rPr>
          <w:rFonts w:ascii="Courier New" w:eastAsia="Times New Roman" w:hAnsi="Courier New" w:cs="Courier New"/>
          <w:b/>
          <w:bCs/>
          <w:noProof/>
          <w:color w:val="68E868"/>
          <w:sz w:val="20"/>
          <w:szCs w:val="20"/>
          <w:lang w:val="en-US" w:eastAsia="ru-RU"/>
        </w:rPr>
        <w:t>yellow</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E1EFFF"/>
          <w:sz w:val="20"/>
          <w:szCs w:val="20"/>
          <w:lang w:val="en-US" w:eastAsia="ru-RU"/>
        </w:rPr>
        <w:br/>
        <w:t>}</w:t>
      </w:r>
    </w:p>
    <w:p w:rsidR="00A752E3" w:rsidRPr="003C7DB9" w:rsidRDefault="00A752E3" w:rsidP="00100F43">
      <w:pPr>
        <w:rPr>
          <w:rFonts w:cstheme="minorHAnsi"/>
          <w:b/>
          <w:noProof/>
          <w:sz w:val="24"/>
          <w:szCs w:val="24"/>
          <w:lang w:val="en-US"/>
        </w:rPr>
      </w:pPr>
    </w:p>
    <w:p w:rsidR="00A752E3" w:rsidRPr="001062D9" w:rsidRDefault="00A752E3" w:rsidP="00100F43">
      <w:pPr>
        <w:rPr>
          <w:rFonts w:cstheme="minorHAnsi"/>
          <w:b/>
          <w:noProof/>
          <w:sz w:val="24"/>
          <w:szCs w:val="24"/>
        </w:rPr>
      </w:pPr>
      <w:r w:rsidRPr="001062D9">
        <w:rPr>
          <w:rFonts w:cstheme="minorHAnsi"/>
          <w:b/>
          <w:noProof/>
          <w:sz w:val="24"/>
          <w:szCs w:val="24"/>
        </w:rPr>
        <w:t>Выведет при наведение на кнопку желтую реакцию))</w:t>
      </w:r>
    </w:p>
    <w:p w:rsidR="00D245DF" w:rsidRPr="003C7DB9" w:rsidRDefault="00D245DF" w:rsidP="00100F43">
      <w:pPr>
        <w:rPr>
          <w:rFonts w:cstheme="minorHAnsi"/>
          <w:noProof/>
          <w:sz w:val="24"/>
          <w:szCs w:val="24"/>
          <w:lang w:val="en-US"/>
        </w:rPr>
      </w:pPr>
      <w:r w:rsidRPr="003C7DB9">
        <w:rPr>
          <w:rFonts w:cstheme="minorHAnsi"/>
          <w:noProof/>
          <w:sz w:val="24"/>
          <w:szCs w:val="24"/>
          <w:lang w:eastAsia="ru-RU"/>
        </w:rPr>
        <w:drawing>
          <wp:inline distT="0" distB="0" distL="0" distR="0" wp14:anchorId="0F23EF9A" wp14:editId="70AB91F4">
            <wp:extent cx="4295775" cy="857250"/>
            <wp:effectExtent l="0" t="0" r="9525" b="0"/>
            <wp:docPr id="127"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70">
                      <a:extLst>
                        <a:ext uri="{28A0092B-C50C-407E-A947-70E740481C1C}">
                          <a14:useLocalDpi xmlns:a14="http://schemas.microsoft.com/office/drawing/2010/main" val="0"/>
                        </a:ext>
                      </a:extLst>
                    </a:blip>
                    <a:stretch>
                      <a:fillRect/>
                    </a:stretch>
                  </pic:blipFill>
                  <pic:spPr>
                    <a:xfrm>
                      <a:off x="0" y="0"/>
                      <a:ext cx="4295775" cy="857250"/>
                    </a:xfrm>
                    <a:prstGeom prst="rect">
                      <a:avLst/>
                    </a:prstGeom>
                  </pic:spPr>
                </pic:pic>
              </a:graphicData>
            </a:graphic>
          </wp:inline>
        </w:drawing>
      </w:r>
      <w:r w:rsidRPr="003C7DB9">
        <w:rPr>
          <w:rFonts w:cstheme="minorHAnsi"/>
          <w:noProof/>
          <w:sz w:val="24"/>
          <w:szCs w:val="24"/>
          <w:lang w:val="en-US"/>
        </w:rPr>
        <w:t xml:space="preserve">  </w:t>
      </w:r>
    </w:p>
    <w:p w:rsidR="00D245DF" w:rsidRPr="001062D9" w:rsidRDefault="00450790" w:rsidP="00100F43">
      <w:pPr>
        <w:rPr>
          <w:rFonts w:ascii="Arial Black" w:hAnsi="Arial Black" w:cstheme="minorHAnsi"/>
          <w:b/>
          <w:noProof/>
          <w:color w:val="FF0000"/>
          <w:sz w:val="28"/>
          <w:szCs w:val="28"/>
        </w:rPr>
      </w:pPr>
      <w:r w:rsidRPr="001062D9">
        <w:rPr>
          <w:rFonts w:ascii="Arial Black" w:hAnsi="Arial Black" w:cstheme="minorHAnsi"/>
          <w:b/>
          <w:noProof/>
          <w:color w:val="FF0000"/>
          <w:sz w:val="28"/>
          <w:szCs w:val="28"/>
        </w:rPr>
        <w:t>Важный момент!!!!!!!!</w:t>
      </w:r>
    </w:p>
    <w:p w:rsidR="00450790" w:rsidRPr="001062D9" w:rsidRDefault="00450790" w:rsidP="00100F43">
      <w:pPr>
        <w:rPr>
          <w:rFonts w:cstheme="minorHAnsi"/>
          <w:noProof/>
          <w:color w:val="000000" w:themeColor="text1"/>
          <w:sz w:val="24"/>
          <w:szCs w:val="24"/>
        </w:rPr>
      </w:pPr>
      <w:r w:rsidRPr="001062D9">
        <w:rPr>
          <w:rFonts w:cstheme="minorHAnsi"/>
          <w:noProof/>
          <w:color w:val="000000" w:themeColor="text1"/>
          <w:sz w:val="24"/>
          <w:szCs w:val="24"/>
        </w:rPr>
        <w:t xml:space="preserve">При внесении изменений в </w:t>
      </w:r>
      <w:r w:rsidRPr="003C7DB9">
        <w:rPr>
          <w:rFonts w:cstheme="minorHAnsi"/>
          <w:b/>
          <w:noProof/>
          <w:color w:val="000000" w:themeColor="text1"/>
          <w:sz w:val="24"/>
          <w:szCs w:val="24"/>
          <w:lang w:val="en-US"/>
        </w:rPr>
        <w:t>css</w:t>
      </w:r>
      <w:r w:rsidRPr="001062D9">
        <w:rPr>
          <w:rFonts w:cstheme="minorHAnsi"/>
          <w:b/>
          <w:noProof/>
          <w:color w:val="000000" w:themeColor="text1"/>
          <w:sz w:val="24"/>
          <w:szCs w:val="24"/>
        </w:rPr>
        <w:t xml:space="preserve">-файл </w:t>
      </w:r>
      <w:r w:rsidRPr="001062D9">
        <w:rPr>
          <w:rFonts w:cstheme="minorHAnsi"/>
          <w:noProof/>
          <w:color w:val="000000" w:themeColor="text1"/>
          <w:sz w:val="24"/>
          <w:szCs w:val="24"/>
        </w:rPr>
        <w:t>после</w:t>
      </w:r>
      <w:r w:rsidRPr="001062D9">
        <w:rPr>
          <w:rFonts w:cstheme="minorHAnsi"/>
          <w:b/>
          <w:noProof/>
          <w:color w:val="000000" w:themeColor="text1"/>
          <w:sz w:val="24"/>
          <w:szCs w:val="24"/>
        </w:rPr>
        <w:t xml:space="preserve"> </w:t>
      </w:r>
      <w:r w:rsidRPr="001062D9">
        <w:rPr>
          <w:rFonts w:cstheme="minorHAnsi"/>
          <w:noProof/>
          <w:color w:val="000000" w:themeColor="text1"/>
          <w:sz w:val="24"/>
          <w:szCs w:val="24"/>
        </w:rPr>
        <w:t>перезагрузки</w:t>
      </w:r>
      <w:r w:rsidRPr="001062D9">
        <w:rPr>
          <w:rFonts w:cstheme="minorHAnsi"/>
          <w:b/>
          <w:noProof/>
          <w:color w:val="000000" w:themeColor="text1"/>
          <w:sz w:val="24"/>
          <w:szCs w:val="24"/>
        </w:rPr>
        <w:t xml:space="preserve"> </w:t>
      </w:r>
      <w:r w:rsidRPr="001062D9">
        <w:rPr>
          <w:rFonts w:cstheme="minorHAnsi"/>
          <w:noProof/>
          <w:color w:val="000000" w:themeColor="text1"/>
          <w:sz w:val="24"/>
          <w:szCs w:val="24"/>
        </w:rPr>
        <w:t xml:space="preserve">компьютера или </w:t>
      </w:r>
      <w:r w:rsidRPr="003C7DB9">
        <w:rPr>
          <w:rFonts w:cstheme="minorHAnsi"/>
          <w:noProof/>
          <w:color w:val="000000" w:themeColor="text1"/>
          <w:sz w:val="24"/>
          <w:szCs w:val="24"/>
          <w:lang w:val="en-US"/>
        </w:rPr>
        <w:t>IDE</w:t>
      </w:r>
      <w:r w:rsidR="003D18E5" w:rsidRPr="001062D9">
        <w:rPr>
          <w:rFonts w:cstheme="minorHAnsi"/>
          <w:noProof/>
          <w:color w:val="000000" w:themeColor="text1"/>
          <w:sz w:val="24"/>
          <w:szCs w:val="24"/>
        </w:rPr>
        <w:t>,</w:t>
      </w:r>
      <w:r w:rsidRPr="001062D9">
        <w:rPr>
          <w:rFonts w:cstheme="minorHAnsi"/>
          <w:b/>
          <w:noProof/>
          <w:color w:val="000000" w:themeColor="text1"/>
          <w:sz w:val="24"/>
          <w:szCs w:val="24"/>
        </w:rPr>
        <w:t xml:space="preserve"> </w:t>
      </w:r>
      <w:r w:rsidR="003D18E5" w:rsidRPr="001062D9">
        <w:rPr>
          <w:rFonts w:cstheme="minorHAnsi"/>
          <w:b/>
          <w:noProof/>
          <w:color w:val="000000" w:themeColor="text1"/>
          <w:sz w:val="24"/>
          <w:szCs w:val="24"/>
        </w:rPr>
        <w:t xml:space="preserve"> </w:t>
      </w:r>
      <w:r w:rsidRPr="001062D9">
        <w:rPr>
          <w:rFonts w:cstheme="minorHAnsi"/>
          <w:b/>
          <w:noProof/>
          <w:color w:val="000000" w:themeColor="text1"/>
          <w:sz w:val="24"/>
          <w:szCs w:val="24"/>
        </w:rPr>
        <w:t>файл</w:t>
      </w:r>
      <w:r w:rsidRPr="001062D9">
        <w:rPr>
          <w:rFonts w:cstheme="minorHAnsi"/>
          <w:noProof/>
          <w:color w:val="000000" w:themeColor="text1"/>
          <w:sz w:val="24"/>
          <w:szCs w:val="24"/>
        </w:rPr>
        <w:t xml:space="preserve"> </w:t>
      </w:r>
      <w:r w:rsidRPr="003C7DB9">
        <w:rPr>
          <w:rFonts w:cstheme="minorHAnsi"/>
          <w:b/>
          <w:noProof/>
          <w:color w:val="000000" w:themeColor="text1"/>
          <w:sz w:val="24"/>
          <w:szCs w:val="24"/>
          <w:lang w:val="en-US"/>
        </w:rPr>
        <w:t>html</w:t>
      </w:r>
      <w:r w:rsidRPr="001062D9">
        <w:rPr>
          <w:rFonts w:cstheme="minorHAnsi"/>
          <w:b/>
          <w:noProof/>
          <w:color w:val="000000" w:themeColor="text1"/>
          <w:sz w:val="24"/>
          <w:szCs w:val="24"/>
        </w:rPr>
        <w:t xml:space="preserve"> </w:t>
      </w:r>
      <w:r w:rsidRPr="001062D9">
        <w:rPr>
          <w:rFonts w:cstheme="minorHAnsi"/>
          <w:noProof/>
          <w:color w:val="000000" w:themeColor="text1"/>
          <w:sz w:val="24"/>
          <w:szCs w:val="24"/>
        </w:rPr>
        <w:t>может абсолютно не реагировать на них по той причине, что он начинает брать информацию с кеша.</w:t>
      </w:r>
    </w:p>
    <w:p w:rsidR="00450790" w:rsidRPr="001062D9" w:rsidRDefault="003D18E5" w:rsidP="00100F43">
      <w:pPr>
        <w:rPr>
          <w:rFonts w:cstheme="minorHAnsi"/>
          <w:noProof/>
          <w:color w:val="000000" w:themeColor="text1"/>
          <w:sz w:val="24"/>
          <w:szCs w:val="24"/>
        </w:rPr>
      </w:pPr>
      <w:r w:rsidRPr="003C7DB9">
        <w:rPr>
          <w:rFonts w:cstheme="minorHAnsi"/>
          <w:noProof/>
          <w:color w:val="000000" w:themeColor="text1"/>
          <w:sz w:val="24"/>
          <w:szCs w:val="24"/>
          <w:lang w:eastAsia="ru-RU"/>
        </w:rPr>
        <w:drawing>
          <wp:inline distT="0" distB="0" distL="0" distR="0" wp14:anchorId="010B2D07" wp14:editId="24CB064A">
            <wp:extent cx="6648450" cy="3171825"/>
            <wp:effectExtent l="0" t="0" r="0" b="9525"/>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71">
                      <a:extLst>
                        <a:ext uri="{28A0092B-C50C-407E-A947-70E740481C1C}">
                          <a14:useLocalDpi xmlns:a14="http://schemas.microsoft.com/office/drawing/2010/main" val="0"/>
                        </a:ext>
                      </a:extLst>
                    </a:blip>
                    <a:stretch>
                      <a:fillRect/>
                    </a:stretch>
                  </pic:blipFill>
                  <pic:spPr>
                    <a:xfrm>
                      <a:off x="0" y="0"/>
                      <a:ext cx="6645910" cy="3170613"/>
                    </a:xfrm>
                    <a:prstGeom prst="rect">
                      <a:avLst/>
                    </a:prstGeom>
                  </pic:spPr>
                </pic:pic>
              </a:graphicData>
            </a:graphic>
          </wp:inline>
        </w:drawing>
      </w:r>
      <w:r w:rsidR="00450790" w:rsidRPr="001062D9">
        <w:rPr>
          <w:rFonts w:cstheme="minorHAnsi"/>
          <w:noProof/>
          <w:color w:val="000000" w:themeColor="text1"/>
          <w:sz w:val="24"/>
          <w:szCs w:val="24"/>
        </w:rPr>
        <w:t xml:space="preserve"> </w:t>
      </w:r>
      <w:r w:rsidRPr="001062D9">
        <w:rPr>
          <w:rFonts w:cstheme="minorHAnsi"/>
          <w:noProof/>
          <w:color w:val="000000" w:themeColor="text1"/>
          <w:sz w:val="24"/>
          <w:szCs w:val="24"/>
        </w:rPr>
        <w:t xml:space="preserve">Поэтому нужно дописать в </w:t>
      </w:r>
      <w:r w:rsidRPr="001062D9">
        <w:rPr>
          <w:rFonts w:cstheme="minorHAnsi"/>
          <w:b/>
          <w:noProof/>
          <w:color w:val="000000" w:themeColor="text1"/>
          <w:sz w:val="24"/>
          <w:szCs w:val="24"/>
        </w:rPr>
        <w:t>файле</w:t>
      </w:r>
      <w:r w:rsidRPr="001062D9">
        <w:rPr>
          <w:rFonts w:cstheme="minorHAnsi"/>
          <w:noProof/>
          <w:color w:val="000000" w:themeColor="text1"/>
          <w:sz w:val="24"/>
          <w:szCs w:val="24"/>
        </w:rPr>
        <w:t xml:space="preserve"> </w:t>
      </w:r>
      <w:r w:rsidRPr="003C7DB9">
        <w:rPr>
          <w:rFonts w:cstheme="minorHAnsi"/>
          <w:b/>
          <w:noProof/>
          <w:color w:val="000000" w:themeColor="text1"/>
          <w:sz w:val="24"/>
          <w:szCs w:val="24"/>
          <w:lang w:val="en-US"/>
        </w:rPr>
        <w:t>index</w:t>
      </w:r>
      <w:r w:rsidRPr="001062D9">
        <w:rPr>
          <w:rFonts w:cstheme="minorHAnsi"/>
          <w:noProof/>
          <w:color w:val="000000" w:themeColor="text1"/>
          <w:sz w:val="24"/>
          <w:szCs w:val="24"/>
        </w:rPr>
        <w:t>.</w:t>
      </w:r>
      <w:r w:rsidRPr="003C7DB9">
        <w:rPr>
          <w:rFonts w:cstheme="minorHAnsi"/>
          <w:b/>
          <w:noProof/>
          <w:color w:val="000000" w:themeColor="text1"/>
          <w:sz w:val="24"/>
          <w:szCs w:val="24"/>
          <w:lang w:val="en-US"/>
        </w:rPr>
        <w:t>php</w:t>
      </w:r>
      <w:r w:rsidRPr="001062D9">
        <w:rPr>
          <w:rFonts w:cstheme="minorHAnsi"/>
          <w:noProof/>
          <w:color w:val="000000" w:themeColor="text1"/>
          <w:sz w:val="24"/>
          <w:szCs w:val="24"/>
        </w:rPr>
        <w:t xml:space="preserve"> в </w:t>
      </w:r>
      <w:r w:rsidRPr="001062D9">
        <w:rPr>
          <w:rFonts w:cstheme="minorHAnsi"/>
          <w:b/>
          <w:noProof/>
          <w:color w:val="000000" w:themeColor="text1"/>
          <w:sz w:val="24"/>
          <w:szCs w:val="24"/>
        </w:rPr>
        <w:t>ссылке</w:t>
      </w:r>
      <w:r w:rsidRPr="001062D9">
        <w:rPr>
          <w:rFonts w:cstheme="minorHAnsi"/>
          <w:noProof/>
          <w:color w:val="000000" w:themeColor="text1"/>
          <w:sz w:val="24"/>
          <w:szCs w:val="24"/>
        </w:rPr>
        <w:t xml:space="preserve"> на этот </w:t>
      </w:r>
      <w:r w:rsidRPr="003C7DB9">
        <w:rPr>
          <w:rFonts w:cstheme="minorHAnsi"/>
          <w:b/>
          <w:noProof/>
          <w:color w:val="000000" w:themeColor="text1"/>
          <w:sz w:val="24"/>
          <w:szCs w:val="24"/>
          <w:lang w:val="en-US"/>
        </w:rPr>
        <w:t>css</w:t>
      </w:r>
      <w:r w:rsidRPr="001062D9">
        <w:rPr>
          <w:rFonts w:cstheme="minorHAnsi"/>
          <w:noProof/>
          <w:color w:val="000000" w:themeColor="text1"/>
          <w:sz w:val="24"/>
          <w:szCs w:val="24"/>
        </w:rPr>
        <w:t>-</w:t>
      </w:r>
      <w:r w:rsidRPr="001062D9">
        <w:rPr>
          <w:rFonts w:cstheme="minorHAnsi"/>
          <w:b/>
          <w:noProof/>
          <w:color w:val="000000" w:themeColor="text1"/>
          <w:sz w:val="24"/>
          <w:szCs w:val="24"/>
        </w:rPr>
        <w:t>файл</w:t>
      </w:r>
      <w:r w:rsidRPr="001062D9">
        <w:rPr>
          <w:rFonts w:cstheme="minorHAnsi"/>
          <w:noProof/>
          <w:color w:val="000000" w:themeColor="text1"/>
          <w:sz w:val="24"/>
          <w:szCs w:val="24"/>
        </w:rPr>
        <w:t xml:space="preserve"> номер версии, чтобы файл начал брать информацию с него, а не с кеша.</w:t>
      </w:r>
    </w:p>
    <w:p w:rsidR="003D18E5" w:rsidRPr="003C7DB9" w:rsidRDefault="003D18E5" w:rsidP="00100F43">
      <w:pPr>
        <w:rPr>
          <w:rFonts w:cstheme="minorHAnsi"/>
          <w:noProof/>
          <w:color w:val="000000" w:themeColor="text1"/>
          <w:sz w:val="24"/>
          <w:szCs w:val="24"/>
          <w:lang w:val="en-US"/>
        </w:rPr>
      </w:pPr>
      <w:r w:rsidRPr="003C7DB9">
        <w:rPr>
          <w:rFonts w:cstheme="minorHAnsi"/>
          <w:noProof/>
          <w:color w:val="000000" w:themeColor="text1"/>
          <w:sz w:val="24"/>
          <w:szCs w:val="24"/>
          <w:lang w:eastAsia="ru-RU"/>
        </w:rPr>
        <w:lastRenderedPageBreak/>
        <w:drawing>
          <wp:inline distT="0" distB="0" distL="0" distR="0" wp14:anchorId="1BBD06D3" wp14:editId="3DBB85A3">
            <wp:extent cx="5848350" cy="1752600"/>
            <wp:effectExtent l="0" t="0" r="0" b="0"/>
            <wp:docPr id="128" name="Рисунок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72">
                      <a:extLst>
                        <a:ext uri="{28A0092B-C50C-407E-A947-70E740481C1C}">
                          <a14:useLocalDpi xmlns:a14="http://schemas.microsoft.com/office/drawing/2010/main" val="0"/>
                        </a:ext>
                      </a:extLst>
                    </a:blip>
                    <a:stretch>
                      <a:fillRect/>
                    </a:stretch>
                  </pic:blipFill>
                  <pic:spPr>
                    <a:xfrm>
                      <a:off x="0" y="0"/>
                      <a:ext cx="5848350" cy="1752600"/>
                    </a:xfrm>
                    <a:prstGeom prst="rect">
                      <a:avLst/>
                    </a:prstGeom>
                  </pic:spPr>
                </pic:pic>
              </a:graphicData>
            </a:graphic>
          </wp:inline>
        </w:drawing>
      </w:r>
    </w:p>
    <w:p w:rsidR="003D18E5" w:rsidRPr="001062D9" w:rsidRDefault="003D18E5" w:rsidP="00100F43">
      <w:pPr>
        <w:rPr>
          <w:rFonts w:cstheme="minorHAnsi"/>
          <w:noProof/>
          <w:sz w:val="24"/>
          <w:szCs w:val="24"/>
        </w:rPr>
      </w:pPr>
      <w:r w:rsidRPr="001062D9">
        <w:rPr>
          <w:rFonts w:cstheme="minorHAnsi"/>
          <w:noProof/>
          <w:sz w:val="24"/>
          <w:szCs w:val="24"/>
        </w:rPr>
        <w:t>Увидим, что изменения были выведены на экран, так как кнопка стала подсвечиваться фиолетовым задним планом:</w:t>
      </w:r>
    </w:p>
    <w:p w:rsidR="00C20758" w:rsidRPr="003C7DB9" w:rsidRDefault="003D18E5" w:rsidP="00100F43">
      <w:pPr>
        <w:rPr>
          <w:rFonts w:cstheme="minorHAnsi"/>
          <w:noProof/>
          <w:sz w:val="24"/>
          <w:szCs w:val="24"/>
          <w:lang w:val="en-US"/>
        </w:rPr>
      </w:pPr>
      <w:r w:rsidRPr="001062D9">
        <w:rPr>
          <w:rFonts w:cstheme="minorHAnsi"/>
          <w:b/>
          <w:noProof/>
          <w:sz w:val="24"/>
          <w:szCs w:val="24"/>
        </w:rPr>
        <w:t xml:space="preserve"> </w:t>
      </w:r>
      <w:r w:rsidRPr="003C7DB9">
        <w:rPr>
          <w:rFonts w:cstheme="minorHAnsi"/>
          <w:noProof/>
          <w:sz w:val="24"/>
          <w:szCs w:val="24"/>
          <w:lang w:eastAsia="ru-RU"/>
        </w:rPr>
        <w:drawing>
          <wp:inline distT="0" distB="0" distL="0" distR="0" wp14:anchorId="5E028A27" wp14:editId="227AEAB6">
            <wp:extent cx="4381500" cy="762000"/>
            <wp:effectExtent l="0" t="0" r="0" b="0"/>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73">
                      <a:extLst>
                        <a:ext uri="{28A0092B-C50C-407E-A947-70E740481C1C}">
                          <a14:useLocalDpi xmlns:a14="http://schemas.microsoft.com/office/drawing/2010/main" val="0"/>
                        </a:ext>
                      </a:extLst>
                    </a:blip>
                    <a:stretch>
                      <a:fillRect/>
                    </a:stretch>
                  </pic:blipFill>
                  <pic:spPr>
                    <a:xfrm>
                      <a:off x="0" y="0"/>
                      <a:ext cx="4381500" cy="762000"/>
                    </a:xfrm>
                    <a:prstGeom prst="rect">
                      <a:avLst/>
                    </a:prstGeom>
                  </pic:spPr>
                </pic:pic>
              </a:graphicData>
            </a:graphic>
          </wp:inline>
        </w:drawing>
      </w:r>
    </w:p>
    <w:p w:rsidR="00151816" w:rsidRPr="001062D9" w:rsidRDefault="00151816" w:rsidP="00100F43">
      <w:pPr>
        <w:rPr>
          <w:rFonts w:cstheme="minorHAnsi"/>
          <w:b/>
          <w:noProof/>
          <w:sz w:val="24"/>
          <w:szCs w:val="24"/>
        </w:rPr>
      </w:pPr>
      <w:r w:rsidRPr="001062D9">
        <w:rPr>
          <w:rFonts w:cstheme="minorHAnsi"/>
          <w:b/>
          <w:noProof/>
          <w:sz w:val="24"/>
          <w:szCs w:val="24"/>
        </w:rPr>
        <w:t xml:space="preserve">Продолжим работу и перейдем к области – </w:t>
      </w:r>
    </w:p>
    <w:p w:rsidR="00956780" w:rsidRPr="003C7DB9" w:rsidRDefault="00151816" w:rsidP="00100F43">
      <w:pPr>
        <w:rPr>
          <w:rFonts w:cstheme="minorHAnsi"/>
          <w:noProof/>
          <w:sz w:val="24"/>
          <w:szCs w:val="24"/>
          <w:lang w:val="en-US"/>
        </w:rPr>
      </w:pPr>
      <w:r w:rsidRPr="001062D9">
        <w:rPr>
          <w:rFonts w:cstheme="minorHAnsi"/>
          <w:b/>
          <w:noProof/>
          <w:sz w:val="24"/>
          <w:szCs w:val="24"/>
        </w:rPr>
        <w:t>д</w:t>
      </w:r>
      <w:r w:rsidRPr="001062D9">
        <w:rPr>
          <w:rFonts w:cstheme="minorHAnsi"/>
          <w:noProof/>
          <w:sz w:val="24"/>
          <w:szCs w:val="24"/>
        </w:rPr>
        <w:t xml:space="preserve">) </w:t>
      </w:r>
      <w:r w:rsidRPr="003C7DB9">
        <w:rPr>
          <w:rFonts w:cstheme="minorHAnsi"/>
          <w:b/>
          <w:noProof/>
          <w:sz w:val="24"/>
          <w:szCs w:val="24"/>
          <w:lang w:val="en-US"/>
        </w:rPr>
        <w:t>Main</w:t>
      </w:r>
      <w:r w:rsidRPr="001062D9">
        <w:rPr>
          <w:rFonts w:cstheme="minorHAnsi"/>
          <w:noProof/>
          <w:sz w:val="24"/>
          <w:szCs w:val="24"/>
        </w:rPr>
        <w:t xml:space="preserve"> </w:t>
      </w:r>
      <w:r w:rsidRPr="003C7DB9">
        <w:rPr>
          <w:rFonts w:cstheme="minorHAnsi"/>
          <w:b/>
          <w:noProof/>
          <w:sz w:val="24"/>
          <w:szCs w:val="24"/>
          <w:lang w:val="en-US"/>
        </w:rPr>
        <w:t>Section</w:t>
      </w:r>
      <w:r w:rsidRPr="001062D9">
        <w:rPr>
          <w:rFonts w:cstheme="minorHAnsi"/>
          <w:noProof/>
          <w:sz w:val="24"/>
          <w:szCs w:val="24"/>
        </w:rPr>
        <w:t xml:space="preserve"> </w:t>
      </w:r>
      <w:r w:rsidR="00956780" w:rsidRPr="001062D9">
        <w:rPr>
          <w:rFonts w:cstheme="minorHAnsi"/>
          <w:noProof/>
          <w:sz w:val="24"/>
          <w:szCs w:val="24"/>
        </w:rPr>
        <w:t>–</w:t>
      </w:r>
      <w:r w:rsidRPr="001062D9">
        <w:rPr>
          <w:rFonts w:cstheme="minorHAnsi"/>
          <w:noProof/>
          <w:sz w:val="24"/>
          <w:szCs w:val="24"/>
        </w:rPr>
        <w:t xml:space="preserve"> </w:t>
      </w:r>
      <w:r w:rsidR="00956780" w:rsidRPr="001062D9">
        <w:rPr>
          <w:rFonts w:cstheme="minorHAnsi"/>
          <w:noProof/>
          <w:sz w:val="24"/>
          <w:szCs w:val="24"/>
        </w:rPr>
        <w:t>зададим главному родительскому тегу &lt;</w:t>
      </w:r>
      <w:r w:rsidR="00956780" w:rsidRPr="003C7DB9">
        <w:rPr>
          <w:rFonts w:cstheme="minorHAnsi"/>
          <w:noProof/>
          <w:sz w:val="24"/>
          <w:szCs w:val="24"/>
          <w:lang w:val="en-US"/>
        </w:rPr>
        <w:t>div</w:t>
      </w:r>
      <w:r w:rsidR="00956780" w:rsidRPr="001062D9">
        <w:rPr>
          <w:rFonts w:cstheme="minorHAnsi"/>
          <w:noProof/>
          <w:sz w:val="24"/>
          <w:szCs w:val="24"/>
        </w:rPr>
        <w:t>&gt; класс “</w:t>
      </w:r>
      <w:r w:rsidR="00956780" w:rsidRPr="003C7DB9">
        <w:rPr>
          <w:rFonts w:cstheme="minorHAnsi"/>
          <w:noProof/>
          <w:sz w:val="24"/>
          <w:szCs w:val="24"/>
          <w:lang w:val="en-US"/>
        </w:rPr>
        <w:t>container</w:t>
      </w:r>
      <w:r w:rsidR="00956780" w:rsidRPr="001062D9">
        <w:rPr>
          <w:rFonts w:cstheme="minorHAnsi"/>
          <w:noProof/>
          <w:sz w:val="24"/>
          <w:szCs w:val="24"/>
        </w:rPr>
        <w:t xml:space="preserve">” и всем его дочерним элементам </w:t>
      </w:r>
      <w:r w:rsidRPr="001062D9">
        <w:rPr>
          <w:rFonts w:cstheme="minorHAnsi"/>
          <w:noProof/>
          <w:sz w:val="24"/>
          <w:szCs w:val="24"/>
        </w:rPr>
        <w:t xml:space="preserve"> </w:t>
      </w:r>
      <w:r w:rsidR="00956780" w:rsidRPr="001062D9">
        <w:rPr>
          <w:rFonts w:cstheme="minorHAnsi"/>
          <w:noProof/>
          <w:sz w:val="24"/>
          <w:szCs w:val="24"/>
        </w:rPr>
        <w:t>другие классы с разными названиями.</w:t>
      </w:r>
      <w:r w:rsidR="001D38C5" w:rsidRPr="001062D9">
        <w:rPr>
          <w:rFonts w:cstheme="minorHAnsi"/>
          <w:noProof/>
          <w:sz w:val="24"/>
          <w:szCs w:val="24"/>
        </w:rPr>
        <w:t xml:space="preserve"> Чтобы не прописывать то же самое в одина</w:t>
      </w:r>
      <w:r w:rsidR="00396C50" w:rsidRPr="001062D9">
        <w:rPr>
          <w:rFonts w:cstheme="minorHAnsi"/>
          <w:noProof/>
          <w:sz w:val="24"/>
          <w:szCs w:val="24"/>
        </w:rPr>
        <w:t>ко</w:t>
      </w:r>
      <w:r w:rsidR="001D38C5" w:rsidRPr="001062D9">
        <w:rPr>
          <w:rFonts w:cstheme="minorHAnsi"/>
          <w:noProof/>
          <w:sz w:val="24"/>
          <w:szCs w:val="24"/>
        </w:rPr>
        <w:t>вых блоках</w:t>
      </w:r>
      <w:r w:rsidR="00396C50" w:rsidRPr="001062D9">
        <w:rPr>
          <w:rFonts w:cstheme="minorHAnsi"/>
          <w:noProof/>
          <w:sz w:val="24"/>
          <w:szCs w:val="24"/>
        </w:rPr>
        <w:t xml:space="preserve"> (2 других)</w:t>
      </w:r>
      <w:r w:rsidR="001D38C5" w:rsidRPr="001062D9">
        <w:rPr>
          <w:rFonts w:cstheme="minorHAnsi"/>
          <w:noProof/>
          <w:sz w:val="24"/>
          <w:szCs w:val="24"/>
        </w:rPr>
        <w:t xml:space="preserve"> и не задавать им такие же стили, мы временно удалим их из </w:t>
      </w:r>
      <w:r w:rsidR="001D38C5" w:rsidRPr="003C7DB9">
        <w:rPr>
          <w:rFonts w:cstheme="minorHAnsi"/>
          <w:b/>
          <w:noProof/>
          <w:sz w:val="24"/>
          <w:szCs w:val="24"/>
          <w:lang w:val="en-US"/>
        </w:rPr>
        <w:t>html</w:t>
      </w:r>
      <w:r w:rsidR="001D38C5" w:rsidRPr="001062D9">
        <w:rPr>
          <w:rFonts w:cstheme="minorHAnsi"/>
          <w:noProof/>
          <w:sz w:val="24"/>
          <w:szCs w:val="24"/>
        </w:rPr>
        <w:t>-файла, а потом вставим.</w:t>
      </w:r>
      <w:r w:rsidR="009A47ED" w:rsidRPr="001062D9">
        <w:rPr>
          <w:rFonts w:cstheme="minorHAnsi"/>
          <w:noProof/>
          <w:sz w:val="24"/>
          <w:szCs w:val="24"/>
        </w:rPr>
        <w:t xml:space="preserve"> </w:t>
      </w:r>
      <w:r w:rsidR="009A47ED" w:rsidRPr="003C7DB9">
        <w:rPr>
          <w:rFonts w:cstheme="minorHAnsi"/>
          <w:noProof/>
          <w:sz w:val="24"/>
          <w:szCs w:val="24"/>
          <w:lang w:val="en-US"/>
        </w:rPr>
        <w:t>Удалять после второго блока &lt;div&gt;.</w:t>
      </w:r>
    </w:p>
    <w:p w:rsidR="001D38C5" w:rsidRPr="001062D9" w:rsidRDefault="00956780" w:rsidP="001D38C5">
      <w:pPr>
        <w:pStyle w:val="HTML"/>
        <w:shd w:val="clear" w:color="auto" w:fill="002240"/>
        <w:rPr>
          <w:noProof/>
          <w:color w:val="FFFFFF"/>
        </w:rPr>
      </w:pPr>
      <w:r w:rsidRPr="003C7DB9">
        <w:rPr>
          <w:rFonts w:cstheme="minorHAnsi"/>
          <w:noProof/>
          <w:sz w:val="24"/>
          <w:szCs w:val="24"/>
          <w:lang w:val="en-US"/>
        </w:rPr>
        <w:t xml:space="preserve"> </w:t>
      </w:r>
      <w:r w:rsidR="001D38C5" w:rsidRPr="003C7DB9">
        <w:rPr>
          <w:i/>
          <w:iCs/>
          <w:noProof/>
          <w:color w:val="0088FF"/>
          <w:lang w:val="en-US"/>
        </w:rPr>
        <w:t>&lt;!--MAIN SECTION--&gt;</w:t>
      </w:r>
      <w:r w:rsidR="001D38C5" w:rsidRPr="003C7DB9">
        <w:rPr>
          <w:i/>
          <w:iCs/>
          <w:noProof/>
          <w:color w:val="0088FF"/>
          <w:lang w:val="en-US"/>
        </w:rPr>
        <w:br/>
      </w:r>
      <w:r w:rsidR="001D38C5" w:rsidRPr="003C7DB9">
        <w:rPr>
          <w:noProof/>
          <w:color w:val="E1EFFF"/>
          <w:lang w:val="en-US"/>
        </w:rPr>
        <w:t>&lt;</w:t>
      </w:r>
      <w:r w:rsidR="001D38C5" w:rsidRPr="003C7DB9">
        <w:rPr>
          <w:noProof/>
          <w:color w:val="9EFFFF"/>
          <w:lang w:val="en-US"/>
        </w:rPr>
        <w:t>main</w:t>
      </w:r>
      <w:r w:rsidR="001D38C5" w:rsidRPr="003C7DB9">
        <w:rPr>
          <w:noProof/>
          <w:color w:val="E1EFFF"/>
          <w:lang w:val="en-US"/>
        </w:rPr>
        <w:t>&gt;</w:t>
      </w:r>
      <w:r w:rsidR="001D38C5" w:rsidRPr="003C7DB9">
        <w:rPr>
          <w:noProof/>
          <w:color w:val="E1EFFF"/>
          <w:lang w:val="en-US"/>
        </w:rPr>
        <w:br/>
      </w:r>
      <w:r w:rsidR="001D38C5" w:rsidRPr="003C7DB9">
        <w:rPr>
          <w:noProof/>
          <w:color w:val="E1EFFF"/>
          <w:lang w:val="en-US"/>
        </w:rPr>
        <w:br/>
        <w:t xml:space="preserve">    &lt;</w:t>
      </w:r>
      <w:r w:rsidR="001D38C5" w:rsidRPr="003C7DB9">
        <w:rPr>
          <w:noProof/>
          <w:color w:val="9EFFFF"/>
          <w:lang w:val="en-US"/>
        </w:rPr>
        <w:t xml:space="preserve">div </w:t>
      </w:r>
      <w:r w:rsidR="001D38C5" w:rsidRPr="003C7DB9">
        <w:rPr>
          <w:noProof/>
          <w:color w:val="FFDD00"/>
          <w:lang w:val="en-US"/>
        </w:rPr>
        <w:t>class=</w:t>
      </w:r>
      <w:r w:rsidR="001D38C5" w:rsidRPr="003C7DB9">
        <w:rPr>
          <w:b/>
          <w:bCs/>
          <w:noProof/>
          <w:color w:val="3AD900"/>
          <w:lang w:val="en-US"/>
        </w:rPr>
        <w:t>"container"</w:t>
      </w:r>
      <w:r w:rsidR="001D38C5" w:rsidRPr="003C7DB9">
        <w:rPr>
          <w:noProof/>
          <w:color w:val="E1EFFF"/>
          <w:lang w:val="en-US"/>
        </w:rPr>
        <w:t>&gt;</w:t>
      </w:r>
      <w:r w:rsidR="001D38C5" w:rsidRPr="003C7DB9">
        <w:rPr>
          <w:noProof/>
          <w:color w:val="E1EFFF"/>
          <w:lang w:val="en-US"/>
        </w:rPr>
        <w:br/>
        <w:t xml:space="preserve">        &lt;</w:t>
      </w:r>
      <w:r w:rsidR="001D38C5" w:rsidRPr="003C7DB9">
        <w:rPr>
          <w:noProof/>
          <w:color w:val="9EFFFF"/>
          <w:lang w:val="en-US"/>
        </w:rPr>
        <w:t xml:space="preserve">h2 </w:t>
      </w:r>
      <w:r w:rsidR="001D38C5" w:rsidRPr="003C7DB9">
        <w:rPr>
          <w:noProof/>
          <w:color w:val="FFDD00"/>
          <w:lang w:val="en-US"/>
        </w:rPr>
        <w:t>class=</w:t>
      </w:r>
      <w:r w:rsidR="001D38C5" w:rsidRPr="003C7DB9">
        <w:rPr>
          <w:b/>
          <w:bCs/>
          <w:noProof/>
          <w:color w:val="3AD900"/>
          <w:lang w:val="en-US"/>
        </w:rPr>
        <w:t>"collection-title"</w:t>
      </w:r>
      <w:r w:rsidR="001D38C5" w:rsidRPr="003C7DB9">
        <w:rPr>
          <w:noProof/>
          <w:color w:val="E1EFFF"/>
          <w:lang w:val="en-US"/>
        </w:rPr>
        <w:t>&gt;</w:t>
      </w:r>
      <w:r w:rsidR="001D38C5" w:rsidRPr="003C7DB9">
        <w:rPr>
          <w:b/>
          <w:bCs/>
          <w:noProof/>
          <w:color w:val="FFFFFF"/>
          <w:lang w:val="en-US"/>
        </w:rPr>
        <w:t>Image Collection</w:t>
      </w:r>
      <w:r w:rsidR="001D38C5" w:rsidRPr="003C7DB9">
        <w:rPr>
          <w:noProof/>
          <w:color w:val="E1EFFF"/>
          <w:lang w:val="en-US"/>
        </w:rPr>
        <w:t>&lt;</w:t>
      </w:r>
      <w:r w:rsidR="001D38C5" w:rsidRPr="003C7DB9">
        <w:rPr>
          <w:noProof/>
          <w:color w:val="9EFFFF"/>
          <w:lang w:val="en-US"/>
        </w:rPr>
        <w:t>small</w:t>
      </w:r>
      <w:r w:rsidR="001D38C5" w:rsidRPr="003C7DB9">
        <w:rPr>
          <w:noProof/>
          <w:color w:val="E1EFFF"/>
          <w:lang w:val="en-US"/>
        </w:rPr>
        <w:t>&gt;</w:t>
      </w:r>
      <w:r w:rsidR="001D38C5" w:rsidRPr="003C7DB9">
        <w:rPr>
          <w:b/>
          <w:bCs/>
          <w:noProof/>
          <w:color w:val="FFFFFF"/>
          <w:lang w:val="en-US"/>
        </w:rPr>
        <w:t>Visualize Quality</w:t>
      </w:r>
      <w:r w:rsidR="001D38C5" w:rsidRPr="003C7DB9">
        <w:rPr>
          <w:noProof/>
          <w:color w:val="E1EFFF"/>
          <w:lang w:val="en-US"/>
        </w:rPr>
        <w:t>&lt;/</w:t>
      </w:r>
      <w:r w:rsidR="001D38C5" w:rsidRPr="003C7DB9">
        <w:rPr>
          <w:noProof/>
          <w:color w:val="9EFFFF"/>
          <w:lang w:val="en-US"/>
        </w:rPr>
        <w:t>small</w:t>
      </w:r>
      <w:r w:rsidR="001D38C5" w:rsidRPr="003C7DB9">
        <w:rPr>
          <w:noProof/>
          <w:color w:val="E1EFFF"/>
          <w:lang w:val="en-US"/>
        </w:rPr>
        <w:t>&gt;</w:t>
      </w:r>
      <w:r w:rsidR="001D38C5" w:rsidRPr="003C7DB9">
        <w:rPr>
          <w:noProof/>
          <w:color w:val="E1EFFF"/>
          <w:lang w:val="en-US"/>
        </w:rPr>
        <w:br/>
        <w:t xml:space="preserve">        &lt;/</w:t>
      </w:r>
      <w:r w:rsidR="001D38C5" w:rsidRPr="003C7DB9">
        <w:rPr>
          <w:noProof/>
          <w:color w:val="9EFFFF"/>
          <w:lang w:val="en-US"/>
        </w:rPr>
        <w:t>h2</w:t>
      </w:r>
      <w:r w:rsidR="001D38C5" w:rsidRPr="003C7DB9">
        <w:rPr>
          <w:noProof/>
          <w:color w:val="E1EFFF"/>
          <w:lang w:val="en-US"/>
        </w:rPr>
        <w:t>&gt;</w:t>
      </w:r>
      <w:r w:rsidR="001D38C5" w:rsidRPr="003C7DB9">
        <w:rPr>
          <w:noProof/>
          <w:color w:val="E1EFFF"/>
          <w:lang w:val="en-US"/>
        </w:rPr>
        <w:br/>
        <w:t xml:space="preserve">        &lt;</w:t>
      </w:r>
      <w:r w:rsidR="001D38C5" w:rsidRPr="003C7DB9">
        <w:rPr>
          <w:noProof/>
          <w:color w:val="9EFFFF"/>
          <w:lang w:val="en-US"/>
        </w:rPr>
        <w:t xml:space="preserve">div </w:t>
      </w:r>
      <w:r w:rsidR="001D38C5" w:rsidRPr="003C7DB9">
        <w:rPr>
          <w:noProof/>
          <w:color w:val="FFDD00"/>
          <w:lang w:val="en-US"/>
        </w:rPr>
        <w:t>class=</w:t>
      </w:r>
      <w:r w:rsidR="001D38C5" w:rsidRPr="003C7DB9">
        <w:rPr>
          <w:b/>
          <w:bCs/>
          <w:noProof/>
          <w:color w:val="3AD900"/>
          <w:lang w:val="en-US"/>
        </w:rPr>
        <w:t>"collections"</w:t>
      </w:r>
      <w:r w:rsidR="001D38C5" w:rsidRPr="003C7DB9">
        <w:rPr>
          <w:noProof/>
          <w:color w:val="E1EFFF"/>
          <w:lang w:val="en-US"/>
        </w:rPr>
        <w:t>&gt;</w:t>
      </w:r>
      <w:r w:rsidR="001D38C5" w:rsidRPr="003C7DB9">
        <w:rPr>
          <w:noProof/>
          <w:color w:val="E1EFFF"/>
          <w:lang w:val="en-US"/>
        </w:rPr>
        <w:br/>
        <w:t xml:space="preserve">            &lt;</w:t>
      </w:r>
      <w:r w:rsidR="001D38C5" w:rsidRPr="003C7DB9">
        <w:rPr>
          <w:noProof/>
          <w:color w:val="9EFFFF"/>
          <w:lang w:val="en-US"/>
        </w:rPr>
        <w:t xml:space="preserve">div </w:t>
      </w:r>
      <w:r w:rsidR="001D38C5" w:rsidRPr="003C7DB9">
        <w:rPr>
          <w:noProof/>
          <w:color w:val="FFDD00"/>
          <w:lang w:val="en-US"/>
        </w:rPr>
        <w:t>class=</w:t>
      </w:r>
      <w:r w:rsidR="001D38C5" w:rsidRPr="003C7DB9">
        <w:rPr>
          <w:b/>
          <w:bCs/>
          <w:noProof/>
          <w:color w:val="3AD900"/>
          <w:lang w:val="en-US"/>
        </w:rPr>
        <w:t>"collection-item-outer"</w:t>
      </w:r>
      <w:r w:rsidR="001D38C5" w:rsidRPr="003C7DB9">
        <w:rPr>
          <w:noProof/>
          <w:color w:val="E1EFFF"/>
          <w:lang w:val="en-US"/>
        </w:rPr>
        <w:t>&gt;</w:t>
      </w:r>
      <w:r w:rsidR="001D38C5" w:rsidRPr="003C7DB9">
        <w:rPr>
          <w:noProof/>
          <w:color w:val="E1EFFF"/>
          <w:lang w:val="en-US"/>
        </w:rPr>
        <w:br/>
        <w:t xml:space="preserve">                &lt;</w:t>
      </w:r>
      <w:r w:rsidR="001D38C5" w:rsidRPr="003C7DB9">
        <w:rPr>
          <w:noProof/>
          <w:color w:val="9EFFFF"/>
          <w:lang w:val="en-US"/>
        </w:rPr>
        <w:t xml:space="preserve">div </w:t>
      </w:r>
      <w:r w:rsidR="001D38C5" w:rsidRPr="003C7DB9">
        <w:rPr>
          <w:noProof/>
          <w:color w:val="FFDD00"/>
          <w:lang w:val="en-US"/>
        </w:rPr>
        <w:t>class=</w:t>
      </w:r>
      <w:r w:rsidR="001D38C5" w:rsidRPr="003C7DB9">
        <w:rPr>
          <w:b/>
          <w:bCs/>
          <w:noProof/>
          <w:color w:val="3AD900"/>
          <w:lang w:val="en-US"/>
        </w:rPr>
        <w:t>"collection-item"</w:t>
      </w:r>
      <w:r w:rsidR="001D38C5" w:rsidRPr="003C7DB9">
        <w:rPr>
          <w:noProof/>
          <w:color w:val="E1EFFF"/>
          <w:lang w:val="en-US"/>
        </w:rPr>
        <w:t>&gt;</w:t>
      </w:r>
      <w:r w:rsidR="001D38C5" w:rsidRPr="003C7DB9">
        <w:rPr>
          <w:noProof/>
          <w:color w:val="E1EFFF"/>
          <w:lang w:val="en-US"/>
        </w:rPr>
        <w:br/>
        <w:t xml:space="preserve">                    &lt;</w:t>
      </w:r>
      <w:r w:rsidR="001D38C5" w:rsidRPr="003C7DB9">
        <w:rPr>
          <w:noProof/>
          <w:color w:val="9EFFFF"/>
          <w:lang w:val="en-US"/>
        </w:rPr>
        <w:t xml:space="preserve">img </w:t>
      </w:r>
      <w:r w:rsidR="001D38C5" w:rsidRPr="003C7DB9">
        <w:rPr>
          <w:noProof/>
          <w:color w:val="FFDD00"/>
          <w:lang w:val="en-US"/>
        </w:rPr>
        <w:t>src=</w:t>
      </w:r>
      <w:r w:rsidR="001D38C5" w:rsidRPr="003C7DB9">
        <w:rPr>
          <w:b/>
          <w:bCs/>
          <w:noProof/>
          <w:color w:val="3AD900"/>
          <w:lang w:val="en-US"/>
        </w:rPr>
        <w:t xml:space="preserve">"images/london1.jpg" </w:t>
      </w:r>
      <w:r w:rsidR="001D38C5" w:rsidRPr="003C7DB9">
        <w:rPr>
          <w:noProof/>
          <w:color w:val="FFDD00"/>
          <w:lang w:val="en-US"/>
        </w:rPr>
        <w:t>alt=</w:t>
      </w:r>
      <w:r w:rsidR="001D38C5" w:rsidRPr="003C7DB9">
        <w:rPr>
          <w:b/>
          <w:bCs/>
          <w:noProof/>
          <w:color w:val="3AD900"/>
          <w:lang w:val="en-US"/>
        </w:rPr>
        <w:t xml:space="preserve">"picture1" </w:t>
      </w:r>
      <w:r w:rsidR="001D38C5" w:rsidRPr="003C7DB9">
        <w:rPr>
          <w:noProof/>
          <w:color w:val="FFDD00"/>
          <w:lang w:val="en-US"/>
        </w:rPr>
        <w:t>width=</w:t>
      </w:r>
      <w:r w:rsidR="001D38C5" w:rsidRPr="003C7DB9">
        <w:rPr>
          <w:b/>
          <w:bCs/>
          <w:noProof/>
          <w:color w:val="3AD900"/>
          <w:lang w:val="en-US"/>
        </w:rPr>
        <w:t xml:space="preserve">"300" </w:t>
      </w:r>
      <w:r w:rsidR="001D38C5" w:rsidRPr="003C7DB9">
        <w:rPr>
          <w:noProof/>
          <w:color w:val="FFDD00"/>
          <w:lang w:val="en-US"/>
        </w:rPr>
        <w:t>height=</w:t>
      </w:r>
      <w:r w:rsidR="001D38C5" w:rsidRPr="003C7DB9">
        <w:rPr>
          <w:b/>
          <w:bCs/>
          <w:noProof/>
          <w:color w:val="3AD900"/>
          <w:lang w:val="en-US"/>
        </w:rPr>
        <w:t>""</w:t>
      </w:r>
      <w:r w:rsidR="001D38C5" w:rsidRPr="003C7DB9">
        <w:rPr>
          <w:noProof/>
          <w:color w:val="E1EFFF"/>
          <w:lang w:val="en-US"/>
        </w:rPr>
        <w:t>&gt;</w:t>
      </w:r>
      <w:r w:rsidR="001D38C5" w:rsidRPr="003C7DB9">
        <w:rPr>
          <w:noProof/>
          <w:color w:val="E1EFFF"/>
          <w:lang w:val="en-US"/>
        </w:rPr>
        <w:br/>
        <w:t xml:space="preserve">                    &lt;</w:t>
      </w:r>
      <w:r w:rsidR="001D38C5" w:rsidRPr="003C7DB9">
        <w:rPr>
          <w:noProof/>
          <w:color w:val="9EFFFF"/>
          <w:lang w:val="en-US"/>
        </w:rPr>
        <w:t>div</w:t>
      </w:r>
      <w:r w:rsidR="001D38C5" w:rsidRPr="003C7DB9">
        <w:rPr>
          <w:noProof/>
          <w:color w:val="E1EFFF"/>
          <w:lang w:val="en-US"/>
        </w:rPr>
        <w:t>&gt;</w:t>
      </w:r>
      <w:r w:rsidR="001D38C5" w:rsidRPr="003C7DB9">
        <w:rPr>
          <w:noProof/>
          <w:color w:val="E1EFFF"/>
          <w:lang w:val="en-US"/>
        </w:rPr>
        <w:br/>
        <w:t xml:space="preserve">                        &lt;</w:t>
      </w:r>
      <w:r w:rsidR="001D38C5" w:rsidRPr="003C7DB9">
        <w:rPr>
          <w:noProof/>
          <w:color w:val="9EFFFF"/>
          <w:lang w:val="en-US"/>
        </w:rPr>
        <w:t>h3</w:t>
      </w:r>
      <w:r w:rsidR="001D38C5" w:rsidRPr="003C7DB9">
        <w:rPr>
          <w:noProof/>
          <w:color w:val="E1EFFF"/>
          <w:lang w:val="en-US"/>
        </w:rPr>
        <w:t>&gt;</w:t>
      </w:r>
      <w:r w:rsidR="001D38C5" w:rsidRPr="003C7DB9">
        <w:rPr>
          <w:b/>
          <w:bCs/>
          <w:noProof/>
          <w:color w:val="FFFFFF"/>
          <w:lang w:val="en-US"/>
        </w:rPr>
        <w:t>List Element Item</w:t>
      </w:r>
      <w:r w:rsidR="001D38C5" w:rsidRPr="003C7DB9">
        <w:rPr>
          <w:noProof/>
          <w:color w:val="E1EFFF"/>
          <w:lang w:val="en-US"/>
        </w:rPr>
        <w:t>&lt;/</w:t>
      </w:r>
      <w:r w:rsidR="001D38C5" w:rsidRPr="003C7DB9">
        <w:rPr>
          <w:noProof/>
          <w:color w:val="9EFFFF"/>
          <w:lang w:val="en-US"/>
        </w:rPr>
        <w:t>h3</w:t>
      </w:r>
      <w:r w:rsidR="001D38C5" w:rsidRPr="003C7DB9">
        <w:rPr>
          <w:noProof/>
          <w:color w:val="E1EFFF"/>
          <w:lang w:val="en-US"/>
        </w:rPr>
        <w:t>&gt;</w:t>
      </w:r>
      <w:r w:rsidR="001D38C5" w:rsidRPr="003C7DB9">
        <w:rPr>
          <w:noProof/>
          <w:color w:val="E1EFFF"/>
          <w:lang w:val="en-US"/>
        </w:rPr>
        <w:br/>
        <w:t xml:space="preserve">                        &lt;</w:t>
      </w:r>
      <w:r w:rsidR="001D38C5" w:rsidRPr="003C7DB9">
        <w:rPr>
          <w:noProof/>
          <w:color w:val="9EFFFF"/>
          <w:lang w:val="en-US"/>
        </w:rPr>
        <w:t>p</w:t>
      </w:r>
      <w:r w:rsidR="001D38C5" w:rsidRPr="003C7DB9">
        <w:rPr>
          <w:noProof/>
          <w:color w:val="E1EFFF"/>
          <w:lang w:val="en-US"/>
        </w:rPr>
        <w:t>&gt;</w:t>
      </w:r>
      <w:r w:rsidR="001D38C5" w:rsidRPr="003C7DB9">
        <w:rPr>
          <w:b/>
          <w:bCs/>
          <w:noProof/>
          <w:color w:val="FFFFFF"/>
          <w:lang w:val="en-US"/>
        </w:rPr>
        <w:t>www – world wide web – всемирная сеть</w:t>
      </w:r>
      <w:r w:rsidR="001D38C5" w:rsidRPr="003C7DB9">
        <w:rPr>
          <w:b/>
          <w:bCs/>
          <w:noProof/>
          <w:color w:val="FFFFFF"/>
          <w:lang w:val="en-US"/>
        </w:rPr>
        <w:br/>
        <w:t xml:space="preserve">                            Internet – возможность компьютеров связываться друг с другом с помощью доступа к мировой</w:t>
      </w:r>
      <w:r w:rsidR="001D38C5" w:rsidRPr="003C7DB9">
        <w:rPr>
          <w:b/>
          <w:bCs/>
          <w:noProof/>
          <w:color w:val="FFFFFF"/>
          <w:lang w:val="en-US"/>
        </w:rPr>
        <w:br/>
        <w:t xml:space="preserve">                            всемирной сети www.</w:t>
      </w:r>
      <w:r w:rsidR="001D38C5" w:rsidRPr="003C7DB9">
        <w:rPr>
          <w:b/>
          <w:bCs/>
          <w:noProof/>
          <w:color w:val="FFFFFF"/>
          <w:lang w:val="en-US"/>
        </w:rPr>
        <w:br/>
        <w:t xml:space="preserve">                            www</w:t>
      </w:r>
      <w:r w:rsidR="001D38C5" w:rsidRPr="001062D9">
        <w:rPr>
          <w:b/>
          <w:bCs/>
          <w:noProof/>
          <w:color w:val="FFFFFF"/>
        </w:rPr>
        <w:t xml:space="preserve"> – можно сравнить с большим городом с небоскребами в центре, где каждый небоскреб – это</w:t>
      </w:r>
      <w:r w:rsidR="001D38C5" w:rsidRPr="001062D9">
        <w:rPr>
          <w:b/>
          <w:bCs/>
          <w:noProof/>
          <w:color w:val="FFFFFF"/>
        </w:rPr>
        <w:br/>
        <w:t xml:space="preserve">                            </w:t>
      </w:r>
      <w:r w:rsidR="001D38C5" w:rsidRPr="003C7DB9">
        <w:rPr>
          <w:b/>
          <w:bCs/>
          <w:noProof/>
          <w:color w:val="FFFFFF"/>
          <w:lang w:val="en-US"/>
        </w:rPr>
        <w:t>web</w:t>
      </w:r>
      <w:r w:rsidR="001D38C5" w:rsidRPr="001062D9">
        <w:rPr>
          <w:b/>
          <w:bCs/>
          <w:noProof/>
          <w:color w:val="FFFFFF"/>
        </w:rPr>
        <w:t xml:space="preserve"> сервер.</w:t>
      </w:r>
    </w:p>
    <w:p w:rsidR="001D38C5" w:rsidRPr="001062D9" w:rsidRDefault="001D38C5" w:rsidP="00100F43">
      <w:pPr>
        <w:rPr>
          <w:rFonts w:cstheme="minorHAnsi"/>
          <w:noProof/>
          <w:sz w:val="24"/>
          <w:szCs w:val="24"/>
        </w:rPr>
      </w:pPr>
      <w:r w:rsidRPr="001062D9">
        <w:rPr>
          <w:rFonts w:cstheme="minorHAnsi"/>
          <w:noProof/>
          <w:sz w:val="24"/>
          <w:szCs w:val="24"/>
        </w:rPr>
        <w:t xml:space="preserve">Перейдем в </w:t>
      </w:r>
      <w:r w:rsidRPr="003C7DB9">
        <w:rPr>
          <w:rFonts w:cstheme="minorHAnsi"/>
          <w:b/>
          <w:noProof/>
          <w:sz w:val="24"/>
          <w:szCs w:val="24"/>
          <w:lang w:val="en-US"/>
        </w:rPr>
        <w:t>css</w:t>
      </w:r>
      <w:r w:rsidRPr="001062D9">
        <w:rPr>
          <w:rFonts w:cstheme="minorHAnsi"/>
          <w:b/>
          <w:noProof/>
          <w:sz w:val="24"/>
          <w:szCs w:val="24"/>
        </w:rPr>
        <w:t xml:space="preserve">-файл </w:t>
      </w:r>
      <w:r w:rsidRPr="001062D9">
        <w:rPr>
          <w:rFonts w:cstheme="minorHAnsi"/>
          <w:noProof/>
          <w:sz w:val="24"/>
          <w:szCs w:val="24"/>
        </w:rPr>
        <w:t xml:space="preserve">и обратимся ко всем классам </w:t>
      </w:r>
      <w:r w:rsidR="00396C50" w:rsidRPr="001062D9">
        <w:rPr>
          <w:rFonts w:cstheme="minorHAnsi"/>
          <w:noProof/>
          <w:sz w:val="24"/>
          <w:szCs w:val="24"/>
        </w:rPr>
        <w:t xml:space="preserve">области </w:t>
      </w:r>
      <w:r w:rsidR="00396C50" w:rsidRPr="003C7DB9">
        <w:rPr>
          <w:rFonts w:cstheme="minorHAnsi"/>
          <w:b/>
          <w:noProof/>
          <w:sz w:val="24"/>
          <w:szCs w:val="24"/>
          <w:lang w:val="en-US"/>
        </w:rPr>
        <w:t>Main</w:t>
      </w:r>
      <w:r w:rsidR="00396C50" w:rsidRPr="001062D9">
        <w:rPr>
          <w:rFonts w:cstheme="minorHAnsi"/>
          <w:noProof/>
          <w:sz w:val="24"/>
          <w:szCs w:val="24"/>
        </w:rPr>
        <w:t xml:space="preserve"> </w:t>
      </w:r>
      <w:r w:rsidR="00396C50" w:rsidRPr="003C7DB9">
        <w:rPr>
          <w:rFonts w:cstheme="minorHAnsi"/>
          <w:b/>
          <w:noProof/>
          <w:sz w:val="24"/>
          <w:szCs w:val="24"/>
          <w:lang w:val="en-US"/>
        </w:rPr>
        <w:t>Part</w:t>
      </w:r>
      <w:r w:rsidR="00396C50" w:rsidRPr="001062D9">
        <w:rPr>
          <w:rFonts w:cstheme="minorHAnsi"/>
          <w:noProof/>
          <w:sz w:val="24"/>
          <w:szCs w:val="24"/>
        </w:rPr>
        <w:t xml:space="preserve"> </w:t>
      </w:r>
      <w:r w:rsidRPr="001062D9">
        <w:rPr>
          <w:rFonts w:cstheme="minorHAnsi"/>
          <w:noProof/>
          <w:sz w:val="24"/>
          <w:szCs w:val="24"/>
        </w:rPr>
        <w:t xml:space="preserve">и зададим их тегам стили с помощью </w:t>
      </w:r>
      <w:r w:rsidRPr="003C7DB9">
        <w:rPr>
          <w:rFonts w:cstheme="minorHAnsi"/>
          <w:noProof/>
          <w:sz w:val="24"/>
          <w:szCs w:val="24"/>
          <w:lang w:val="en-US"/>
        </w:rPr>
        <w:t>css</w:t>
      </w:r>
      <w:r w:rsidRPr="001062D9">
        <w:rPr>
          <w:rFonts w:cstheme="minorHAnsi"/>
          <w:noProof/>
          <w:sz w:val="24"/>
          <w:szCs w:val="24"/>
        </w:rPr>
        <w:t>-конструкции:</w:t>
      </w:r>
    </w:p>
    <w:p w:rsidR="00396C50" w:rsidRPr="003C7DB9" w:rsidRDefault="00396C50" w:rsidP="00396C50">
      <w:pPr>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FFFFFF"/>
          <w:sz w:val="20"/>
          <w:szCs w:val="20"/>
          <w:lang w:val="en-US" w:eastAsia="ru-RU"/>
        </w:rPr>
      </w:pPr>
      <w:r w:rsidRPr="001062D9">
        <w:rPr>
          <w:rFonts w:ascii="Courier New" w:eastAsia="Times New Roman" w:hAnsi="Courier New" w:cs="Courier New"/>
          <w:i/>
          <w:iCs/>
          <w:noProof/>
          <w:color w:val="0088FF"/>
          <w:sz w:val="20"/>
          <w:szCs w:val="20"/>
          <w:lang w:eastAsia="ru-RU"/>
        </w:rPr>
        <w:t>/*</w:t>
      </w:r>
      <w:r w:rsidRPr="003C7DB9">
        <w:rPr>
          <w:rFonts w:ascii="Courier New" w:eastAsia="Times New Roman" w:hAnsi="Courier New" w:cs="Courier New"/>
          <w:i/>
          <w:iCs/>
          <w:noProof/>
          <w:color w:val="0088FF"/>
          <w:sz w:val="20"/>
          <w:szCs w:val="20"/>
          <w:lang w:val="en-US" w:eastAsia="ru-RU"/>
        </w:rPr>
        <w:t>MAIN</w:t>
      </w:r>
      <w:r w:rsidRPr="001062D9">
        <w:rPr>
          <w:rFonts w:ascii="Courier New" w:eastAsia="Times New Roman" w:hAnsi="Courier New" w:cs="Courier New"/>
          <w:i/>
          <w:iCs/>
          <w:noProof/>
          <w:color w:val="0088FF"/>
          <w:sz w:val="20"/>
          <w:szCs w:val="20"/>
          <w:lang w:eastAsia="ru-RU"/>
        </w:rPr>
        <w:t xml:space="preserve"> </w:t>
      </w:r>
      <w:r w:rsidRPr="003C7DB9">
        <w:rPr>
          <w:rFonts w:ascii="Courier New" w:eastAsia="Times New Roman" w:hAnsi="Courier New" w:cs="Courier New"/>
          <w:i/>
          <w:iCs/>
          <w:noProof/>
          <w:color w:val="0088FF"/>
          <w:sz w:val="20"/>
          <w:szCs w:val="20"/>
          <w:lang w:val="en-US" w:eastAsia="ru-RU"/>
        </w:rPr>
        <w:t>PART</w:t>
      </w:r>
      <w:r w:rsidRPr="001062D9">
        <w:rPr>
          <w:rFonts w:ascii="Courier New" w:eastAsia="Times New Roman" w:hAnsi="Courier New" w:cs="Courier New"/>
          <w:i/>
          <w:iCs/>
          <w:noProof/>
          <w:color w:val="0088FF"/>
          <w:sz w:val="20"/>
          <w:szCs w:val="20"/>
          <w:lang w:eastAsia="ru-RU"/>
        </w:rPr>
        <w:t>*/</w:t>
      </w:r>
      <w:r w:rsidRPr="001062D9">
        <w:rPr>
          <w:rFonts w:ascii="Courier New" w:eastAsia="Times New Roman" w:hAnsi="Courier New" w:cs="Courier New"/>
          <w:i/>
          <w:iCs/>
          <w:noProof/>
          <w:color w:val="0088FF"/>
          <w:sz w:val="20"/>
          <w:szCs w:val="20"/>
          <w:lang w:eastAsia="ru-RU"/>
        </w:rPr>
        <w:br/>
      </w:r>
      <w:r w:rsidRPr="001062D9">
        <w:rPr>
          <w:rFonts w:ascii="Courier New" w:eastAsia="Times New Roman" w:hAnsi="Courier New" w:cs="Courier New"/>
          <w:noProof/>
          <w:color w:val="E1EFFF"/>
          <w:sz w:val="20"/>
          <w:szCs w:val="20"/>
          <w:lang w:eastAsia="ru-RU"/>
        </w:rPr>
        <w:t>.</w:t>
      </w:r>
      <w:r w:rsidRPr="003C7DB9">
        <w:rPr>
          <w:rFonts w:ascii="Courier New" w:eastAsia="Times New Roman" w:hAnsi="Courier New" w:cs="Courier New"/>
          <w:noProof/>
          <w:color w:val="FFDD00"/>
          <w:sz w:val="20"/>
          <w:szCs w:val="20"/>
          <w:lang w:val="en-US" w:eastAsia="ru-RU"/>
        </w:rPr>
        <w:t>collections</w:t>
      </w:r>
      <w:r w:rsidRPr="001062D9">
        <w:rPr>
          <w:rFonts w:ascii="Courier New" w:eastAsia="Times New Roman" w:hAnsi="Courier New" w:cs="Courier New"/>
          <w:noProof/>
          <w:color w:val="E1EFFF"/>
          <w:sz w:val="20"/>
          <w:szCs w:val="20"/>
          <w:lang w:eastAsia="ru-RU"/>
        </w:rPr>
        <w:t>{</w:t>
      </w:r>
      <w:r w:rsidRPr="001062D9">
        <w:rPr>
          <w:rFonts w:ascii="Courier New" w:eastAsia="Times New Roman" w:hAnsi="Courier New" w:cs="Courier New"/>
          <w:noProof/>
          <w:color w:val="E1EFFF"/>
          <w:sz w:val="20"/>
          <w:szCs w:val="20"/>
          <w:lang w:eastAsia="ru-RU"/>
        </w:rPr>
        <w:br/>
        <w:t xml:space="preserve">    </w:t>
      </w:r>
      <w:r w:rsidRPr="003C7DB9">
        <w:rPr>
          <w:rFonts w:ascii="Courier New" w:eastAsia="Times New Roman" w:hAnsi="Courier New" w:cs="Courier New"/>
          <w:noProof/>
          <w:color w:val="80FFBB"/>
          <w:sz w:val="20"/>
          <w:szCs w:val="20"/>
          <w:lang w:val="en-US" w:eastAsia="ru-RU"/>
        </w:rPr>
        <w:t>overflow</w:t>
      </w:r>
      <w:r w:rsidRPr="001062D9">
        <w:rPr>
          <w:rFonts w:ascii="Courier New" w:eastAsia="Times New Roman" w:hAnsi="Courier New" w:cs="Courier New"/>
          <w:noProof/>
          <w:color w:val="FFFFFF"/>
          <w:sz w:val="20"/>
          <w:szCs w:val="20"/>
          <w:lang w:eastAsia="ru-RU"/>
        </w:rPr>
        <w:t xml:space="preserve">: </w:t>
      </w:r>
      <w:r w:rsidRPr="003C7DB9">
        <w:rPr>
          <w:rFonts w:ascii="Courier New" w:eastAsia="Times New Roman" w:hAnsi="Courier New" w:cs="Courier New"/>
          <w:b/>
          <w:bCs/>
          <w:noProof/>
          <w:color w:val="68E868"/>
          <w:sz w:val="20"/>
          <w:szCs w:val="20"/>
          <w:lang w:val="en-US" w:eastAsia="ru-RU"/>
        </w:rPr>
        <w:t>auto</w:t>
      </w:r>
      <w:r w:rsidRPr="001062D9">
        <w:rPr>
          <w:rFonts w:ascii="Courier New" w:eastAsia="Times New Roman" w:hAnsi="Courier New" w:cs="Courier New"/>
          <w:noProof/>
          <w:color w:val="E1EFFF"/>
          <w:sz w:val="20"/>
          <w:szCs w:val="20"/>
          <w:lang w:eastAsia="ru-RU"/>
        </w:rPr>
        <w:t xml:space="preserve">; </w:t>
      </w:r>
      <w:r w:rsidRPr="001062D9">
        <w:rPr>
          <w:rFonts w:ascii="Courier New" w:eastAsia="Times New Roman" w:hAnsi="Courier New" w:cs="Courier New"/>
          <w:i/>
          <w:iCs/>
          <w:noProof/>
          <w:color w:val="0088FF"/>
          <w:sz w:val="20"/>
          <w:szCs w:val="20"/>
          <w:lang w:eastAsia="ru-RU"/>
        </w:rPr>
        <w:t xml:space="preserve">/* Свойство </w:t>
      </w:r>
      <w:r w:rsidRPr="003C7DB9">
        <w:rPr>
          <w:rFonts w:ascii="Courier New" w:eastAsia="Times New Roman" w:hAnsi="Courier New" w:cs="Courier New"/>
          <w:i/>
          <w:iCs/>
          <w:noProof/>
          <w:color w:val="0088FF"/>
          <w:sz w:val="20"/>
          <w:szCs w:val="20"/>
          <w:lang w:val="en-US" w:eastAsia="ru-RU"/>
        </w:rPr>
        <w:t>overflow</w:t>
      </w:r>
      <w:r w:rsidRPr="001062D9">
        <w:rPr>
          <w:rFonts w:ascii="Courier New" w:eastAsia="Times New Roman" w:hAnsi="Courier New" w:cs="Courier New"/>
          <w:i/>
          <w:iCs/>
          <w:noProof/>
          <w:color w:val="0088FF"/>
          <w:sz w:val="20"/>
          <w:szCs w:val="20"/>
          <w:lang w:eastAsia="ru-RU"/>
        </w:rPr>
        <w:t xml:space="preserve"> управляет отображением содержания блочного элемента, если оно целиком не помещается и выходит за область заданных размеров. Значение </w:t>
      </w:r>
      <w:r w:rsidRPr="003C7DB9">
        <w:rPr>
          <w:rFonts w:ascii="Courier New" w:eastAsia="Times New Roman" w:hAnsi="Courier New" w:cs="Courier New"/>
          <w:i/>
          <w:iCs/>
          <w:noProof/>
          <w:color w:val="0088FF"/>
          <w:sz w:val="20"/>
          <w:szCs w:val="20"/>
          <w:lang w:val="en-US" w:eastAsia="ru-RU"/>
        </w:rPr>
        <w:t>auto</w:t>
      </w:r>
      <w:r w:rsidRPr="001062D9">
        <w:rPr>
          <w:rFonts w:ascii="Courier New" w:eastAsia="Times New Roman" w:hAnsi="Courier New" w:cs="Courier New"/>
          <w:i/>
          <w:iCs/>
          <w:noProof/>
          <w:color w:val="0088FF"/>
          <w:sz w:val="20"/>
          <w:szCs w:val="20"/>
          <w:lang w:eastAsia="ru-RU"/>
        </w:rPr>
        <w:t xml:space="preserve"> - Полосы прокрутки добавляются только при необходимости.*/</w:t>
      </w:r>
      <w:r w:rsidRPr="001062D9">
        <w:rPr>
          <w:rFonts w:ascii="Courier New" w:eastAsia="Times New Roman" w:hAnsi="Courier New" w:cs="Courier New"/>
          <w:i/>
          <w:iCs/>
          <w:noProof/>
          <w:color w:val="0088FF"/>
          <w:sz w:val="20"/>
          <w:szCs w:val="20"/>
          <w:lang w:eastAsia="ru-RU"/>
        </w:rPr>
        <w:br/>
      </w:r>
      <w:r w:rsidRPr="001062D9">
        <w:rPr>
          <w:rFonts w:ascii="Courier New" w:eastAsia="Times New Roman" w:hAnsi="Courier New" w:cs="Courier New"/>
          <w:noProof/>
          <w:color w:val="E1EFFF"/>
          <w:sz w:val="20"/>
          <w:szCs w:val="20"/>
          <w:lang w:eastAsia="ru-RU"/>
        </w:rPr>
        <w:t>}</w:t>
      </w:r>
      <w:r w:rsidRPr="001062D9">
        <w:rPr>
          <w:rFonts w:ascii="Courier New" w:eastAsia="Times New Roman" w:hAnsi="Courier New" w:cs="Courier New"/>
          <w:noProof/>
          <w:color w:val="E1EFFF"/>
          <w:sz w:val="20"/>
          <w:szCs w:val="20"/>
          <w:lang w:eastAsia="ru-RU"/>
        </w:rPr>
        <w:br/>
        <w:t>.</w:t>
      </w:r>
      <w:r w:rsidRPr="003C7DB9">
        <w:rPr>
          <w:rFonts w:ascii="Courier New" w:eastAsia="Times New Roman" w:hAnsi="Courier New" w:cs="Courier New"/>
          <w:noProof/>
          <w:color w:val="FFDD00"/>
          <w:sz w:val="20"/>
          <w:szCs w:val="20"/>
          <w:lang w:val="en-US" w:eastAsia="ru-RU"/>
        </w:rPr>
        <w:t>collection</w:t>
      </w:r>
      <w:r w:rsidRPr="001062D9">
        <w:rPr>
          <w:rFonts w:ascii="Courier New" w:eastAsia="Times New Roman" w:hAnsi="Courier New" w:cs="Courier New"/>
          <w:noProof/>
          <w:color w:val="FFDD00"/>
          <w:sz w:val="20"/>
          <w:szCs w:val="20"/>
          <w:lang w:eastAsia="ru-RU"/>
        </w:rPr>
        <w:t>-</w:t>
      </w:r>
      <w:r w:rsidRPr="003C7DB9">
        <w:rPr>
          <w:rFonts w:ascii="Courier New" w:eastAsia="Times New Roman" w:hAnsi="Courier New" w:cs="Courier New"/>
          <w:noProof/>
          <w:color w:val="FFDD00"/>
          <w:sz w:val="20"/>
          <w:szCs w:val="20"/>
          <w:lang w:val="en-US" w:eastAsia="ru-RU"/>
        </w:rPr>
        <w:t>title</w:t>
      </w:r>
      <w:r w:rsidRPr="001062D9">
        <w:rPr>
          <w:rFonts w:ascii="Courier New" w:eastAsia="Times New Roman" w:hAnsi="Courier New" w:cs="Courier New"/>
          <w:noProof/>
          <w:color w:val="E1EFFF"/>
          <w:sz w:val="20"/>
          <w:szCs w:val="20"/>
          <w:lang w:eastAsia="ru-RU"/>
        </w:rPr>
        <w:t>{</w:t>
      </w:r>
      <w:r w:rsidRPr="001062D9">
        <w:rPr>
          <w:rFonts w:ascii="Courier New" w:eastAsia="Times New Roman" w:hAnsi="Courier New" w:cs="Courier New"/>
          <w:noProof/>
          <w:color w:val="E1EFFF"/>
          <w:sz w:val="20"/>
          <w:szCs w:val="20"/>
          <w:lang w:eastAsia="ru-RU"/>
        </w:rPr>
        <w:br/>
        <w:t xml:space="preserve">    </w:t>
      </w:r>
      <w:r w:rsidRPr="003C7DB9">
        <w:rPr>
          <w:rFonts w:ascii="Courier New" w:eastAsia="Times New Roman" w:hAnsi="Courier New" w:cs="Courier New"/>
          <w:noProof/>
          <w:color w:val="80FFBB"/>
          <w:sz w:val="20"/>
          <w:szCs w:val="20"/>
          <w:lang w:val="en-US" w:eastAsia="ru-RU"/>
        </w:rPr>
        <w:t>padding</w:t>
      </w:r>
      <w:r w:rsidRPr="001062D9">
        <w:rPr>
          <w:rFonts w:ascii="Courier New" w:eastAsia="Times New Roman" w:hAnsi="Courier New" w:cs="Courier New"/>
          <w:noProof/>
          <w:color w:val="80FFBB"/>
          <w:sz w:val="20"/>
          <w:szCs w:val="20"/>
          <w:lang w:eastAsia="ru-RU"/>
        </w:rPr>
        <w:t>-</w:t>
      </w:r>
      <w:r w:rsidRPr="003C7DB9">
        <w:rPr>
          <w:rFonts w:ascii="Courier New" w:eastAsia="Times New Roman" w:hAnsi="Courier New" w:cs="Courier New"/>
          <w:noProof/>
          <w:color w:val="80FFBB"/>
          <w:sz w:val="20"/>
          <w:szCs w:val="20"/>
          <w:lang w:val="en-US" w:eastAsia="ru-RU"/>
        </w:rPr>
        <w:t>bottom</w:t>
      </w:r>
      <w:r w:rsidRPr="001062D9">
        <w:rPr>
          <w:rFonts w:ascii="Courier New" w:eastAsia="Times New Roman" w:hAnsi="Courier New" w:cs="Courier New"/>
          <w:noProof/>
          <w:color w:val="FFFFFF"/>
          <w:sz w:val="20"/>
          <w:szCs w:val="20"/>
          <w:lang w:eastAsia="ru-RU"/>
        </w:rPr>
        <w:t xml:space="preserve">: </w:t>
      </w:r>
      <w:r w:rsidRPr="001062D9">
        <w:rPr>
          <w:rFonts w:ascii="Courier New" w:eastAsia="Times New Roman" w:hAnsi="Courier New" w:cs="Courier New"/>
          <w:noProof/>
          <w:color w:val="FF628C"/>
          <w:sz w:val="20"/>
          <w:szCs w:val="20"/>
          <w:lang w:eastAsia="ru-RU"/>
        </w:rPr>
        <w:t>5</w:t>
      </w:r>
      <w:r w:rsidRPr="003C7DB9">
        <w:rPr>
          <w:rFonts w:ascii="Courier New" w:eastAsia="Times New Roman" w:hAnsi="Courier New" w:cs="Courier New"/>
          <w:b/>
          <w:bCs/>
          <w:noProof/>
          <w:color w:val="68E868"/>
          <w:sz w:val="20"/>
          <w:szCs w:val="20"/>
          <w:lang w:val="en-US" w:eastAsia="ru-RU"/>
        </w:rPr>
        <w:t>px</w:t>
      </w:r>
      <w:r w:rsidRPr="001062D9">
        <w:rPr>
          <w:rFonts w:ascii="Courier New" w:eastAsia="Times New Roman" w:hAnsi="Courier New" w:cs="Courier New"/>
          <w:noProof/>
          <w:color w:val="E1EFFF"/>
          <w:sz w:val="20"/>
          <w:szCs w:val="20"/>
          <w:lang w:eastAsia="ru-RU"/>
        </w:rPr>
        <w:t>;</w:t>
      </w:r>
      <w:r w:rsidRPr="001062D9">
        <w:rPr>
          <w:rFonts w:ascii="Courier New" w:eastAsia="Times New Roman" w:hAnsi="Courier New" w:cs="Courier New"/>
          <w:noProof/>
          <w:color w:val="E1EFFF"/>
          <w:sz w:val="20"/>
          <w:szCs w:val="20"/>
          <w:lang w:eastAsia="ru-RU"/>
        </w:rPr>
        <w:br/>
        <w:t xml:space="preserve">    </w:t>
      </w:r>
      <w:r w:rsidRPr="003C7DB9">
        <w:rPr>
          <w:rFonts w:ascii="Courier New" w:eastAsia="Times New Roman" w:hAnsi="Courier New" w:cs="Courier New"/>
          <w:noProof/>
          <w:color w:val="80FFBB"/>
          <w:sz w:val="20"/>
          <w:szCs w:val="20"/>
          <w:lang w:val="en-US" w:eastAsia="ru-RU"/>
        </w:rPr>
        <w:t>border</w:t>
      </w:r>
      <w:r w:rsidRPr="001062D9">
        <w:rPr>
          <w:rFonts w:ascii="Courier New" w:eastAsia="Times New Roman" w:hAnsi="Courier New" w:cs="Courier New"/>
          <w:noProof/>
          <w:color w:val="80FFBB"/>
          <w:sz w:val="20"/>
          <w:szCs w:val="20"/>
          <w:lang w:eastAsia="ru-RU"/>
        </w:rPr>
        <w:t>-</w:t>
      </w:r>
      <w:r w:rsidRPr="003C7DB9">
        <w:rPr>
          <w:rFonts w:ascii="Courier New" w:eastAsia="Times New Roman" w:hAnsi="Courier New" w:cs="Courier New"/>
          <w:noProof/>
          <w:color w:val="80FFBB"/>
          <w:sz w:val="20"/>
          <w:szCs w:val="20"/>
          <w:lang w:val="en-US" w:eastAsia="ru-RU"/>
        </w:rPr>
        <w:t>bottom</w:t>
      </w:r>
      <w:r w:rsidRPr="001062D9">
        <w:rPr>
          <w:rFonts w:ascii="Courier New" w:eastAsia="Times New Roman" w:hAnsi="Courier New" w:cs="Courier New"/>
          <w:noProof/>
          <w:color w:val="FFFFFF"/>
          <w:sz w:val="20"/>
          <w:szCs w:val="20"/>
          <w:lang w:eastAsia="ru-RU"/>
        </w:rPr>
        <w:t xml:space="preserve">: </w:t>
      </w:r>
      <w:r w:rsidRPr="001062D9">
        <w:rPr>
          <w:rFonts w:ascii="Courier New" w:eastAsia="Times New Roman" w:hAnsi="Courier New" w:cs="Courier New"/>
          <w:noProof/>
          <w:color w:val="FF628C"/>
          <w:sz w:val="20"/>
          <w:szCs w:val="20"/>
          <w:lang w:eastAsia="ru-RU"/>
        </w:rPr>
        <w:t>1</w:t>
      </w:r>
      <w:r w:rsidRPr="003C7DB9">
        <w:rPr>
          <w:rFonts w:ascii="Courier New" w:eastAsia="Times New Roman" w:hAnsi="Courier New" w:cs="Courier New"/>
          <w:b/>
          <w:bCs/>
          <w:noProof/>
          <w:color w:val="68E868"/>
          <w:sz w:val="20"/>
          <w:szCs w:val="20"/>
          <w:lang w:val="en-US" w:eastAsia="ru-RU"/>
        </w:rPr>
        <w:t>px</w:t>
      </w:r>
      <w:r w:rsidRPr="001062D9">
        <w:rPr>
          <w:rFonts w:ascii="Courier New" w:eastAsia="Times New Roman" w:hAnsi="Courier New" w:cs="Courier New"/>
          <w:b/>
          <w:bCs/>
          <w:noProof/>
          <w:color w:val="68E868"/>
          <w:sz w:val="20"/>
          <w:szCs w:val="20"/>
          <w:lang w:eastAsia="ru-RU"/>
        </w:rPr>
        <w:t xml:space="preserve"> </w:t>
      </w:r>
      <w:r w:rsidRPr="003C7DB9">
        <w:rPr>
          <w:rFonts w:ascii="Courier New" w:eastAsia="Times New Roman" w:hAnsi="Courier New" w:cs="Courier New"/>
          <w:b/>
          <w:bCs/>
          <w:noProof/>
          <w:color w:val="68E868"/>
          <w:sz w:val="20"/>
          <w:szCs w:val="20"/>
          <w:lang w:val="en-US" w:eastAsia="ru-RU"/>
        </w:rPr>
        <w:t>solid</w:t>
      </w:r>
      <w:r w:rsidRPr="001062D9">
        <w:rPr>
          <w:rFonts w:ascii="Courier New" w:eastAsia="Times New Roman" w:hAnsi="Courier New" w:cs="Courier New"/>
          <w:b/>
          <w:bCs/>
          <w:noProof/>
          <w:color w:val="68E868"/>
          <w:sz w:val="20"/>
          <w:szCs w:val="20"/>
          <w:lang w:eastAsia="ru-RU"/>
        </w:rPr>
        <w:t xml:space="preserve"> </w:t>
      </w:r>
      <w:r w:rsidRPr="001062D9">
        <w:rPr>
          <w:rFonts w:ascii="Courier New" w:eastAsia="Times New Roman" w:hAnsi="Courier New" w:cs="Courier New"/>
          <w:noProof/>
          <w:color w:val="6897BB"/>
          <w:sz w:val="20"/>
          <w:szCs w:val="20"/>
          <w:lang w:eastAsia="ru-RU"/>
        </w:rPr>
        <w:t>#777</w:t>
      </w:r>
      <w:r w:rsidRPr="001062D9">
        <w:rPr>
          <w:rFonts w:ascii="Courier New" w:eastAsia="Times New Roman" w:hAnsi="Courier New" w:cs="Courier New"/>
          <w:noProof/>
          <w:color w:val="E1EFFF"/>
          <w:sz w:val="20"/>
          <w:szCs w:val="20"/>
          <w:lang w:eastAsia="ru-RU"/>
        </w:rPr>
        <w:t xml:space="preserve">; </w:t>
      </w:r>
      <w:r w:rsidRPr="001062D9">
        <w:rPr>
          <w:rFonts w:ascii="Courier New" w:eastAsia="Times New Roman" w:hAnsi="Courier New" w:cs="Courier New"/>
          <w:i/>
          <w:iCs/>
          <w:noProof/>
          <w:color w:val="0088FF"/>
          <w:sz w:val="20"/>
          <w:szCs w:val="20"/>
          <w:lang w:eastAsia="ru-RU"/>
        </w:rPr>
        <w:t>/*Зададим нижнее подчеркивание*/</w:t>
      </w:r>
      <w:r w:rsidRPr="001062D9">
        <w:rPr>
          <w:rFonts w:ascii="Courier New" w:eastAsia="Times New Roman" w:hAnsi="Courier New" w:cs="Courier New"/>
          <w:i/>
          <w:iCs/>
          <w:noProof/>
          <w:color w:val="0088FF"/>
          <w:sz w:val="20"/>
          <w:szCs w:val="20"/>
          <w:lang w:eastAsia="ru-RU"/>
        </w:rPr>
        <w:br/>
        <w:t xml:space="preserve">    </w:t>
      </w:r>
      <w:r w:rsidRPr="003C7DB9">
        <w:rPr>
          <w:rFonts w:ascii="Courier New" w:eastAsia="Times New Roman" w:hAnsi="Courier New" w:cs="Courier New"/>
          <w:noProof/>
          <w:color w:val="80FFBB"/>
          <w:sz w:val="20"/>
          <w:szCs w:val="20"/>
          <w:lang w:val="en-US" w:eastAsia="ru-RU"/>
        </w:rPr>
        <w:t>font</w:t>
      </w:r>
      <w:r w:rsidRPr="001062D9">
        <w:rPr>
          <w:rFonts w:ascii="Courier New" w:eastAsia="Times New Roman" w:hAnsi="Courier New" w:cs="Courier New"/>
          <w:noProof/>
          <w:color w:val="80FFBB"/>
          <w:sz w:val="20"/>
          <w:szCs w:val="20"/>
          <w:lang w:eastAsia="ru-RU"/>
        </w:rPr>
        <w:t>-</w:t>
      </w:r>
      <w:r w:rsidRPr="003C7DB9">
        <w:rPr>
          <w:rFonts w:ascii="Courier New" w:eastAsia="Times New Roman" w:hAnsi="Courier New" w:cs="Courier New"/>
          <w:noProof/>
          <w:color w:val="80FFBB"/>
          <w:sz w:val="20"/>
          <w:szCs w:val="20"/>
          <w:lang w:val="en-US" w:eastAsia="ru-RU"/>
        </w:rPr>
        <w:t>size</w:t>
      </w:r>
      <w:r w:rsidRPr="001062D9">
        <w:rPr>
          <w:rFonts w:ascii="Courier New" w:eastAsia="Times New Roman" w:hAnsi="Courier New" w:cs="Courier New"/>
          <w:noProof/>
          <w:color w:val="FFFFFF"/>
          <w:sz w:val="20"/>
          <w:szCs w:val="20"/>
          <w:lang w:eastAsia="ru-RU"/>
        </w:rPr>
        <w:t xml:space="preserve">: </w:t>
      </w:r>
      <w:r w:rsidRPr="001062D9">
        <w:rPr>
          <w:rFonts w:ascii="Courier New" w:eastAsia="Times New Roman" w:hAnsi="Courier New" w:cs="Courier New"/>
          <w:noProof/>
          <w:color w:val="FF628C"/>
          <w:sz w:val="20"/>
          <w:szCs w:val="20"/>
          <w:lang w:eastAsia="ru-RU"/>
        </w:rPr>
        <w:t>36</w:t>
      </w:r>
      <w:r w:rsidRPr="003C7DB9">
        <w:rPr>
          <w:rFonts w:ascii="Courier New" w:eastAsia="Times New Roman" w:hAnsi="Courier New" w:cs="Courier New"/>
          <w:b/>
          <w:bCs/>
          <w:noProof/>
          <w:color w:val="68E868"/>
          <w:sz w:val="20"/>
          <w:szCs w:val="20"/>
          <w:lang w:val="en-US" w:eastAsia="ru-RU"/>
        </w:rPr>
        <w:t>px</w:t>
      </w:r>
      <w:r w:rsidRPr="001062D9">
        <w:rPr>
          <w:rFonts w:ascii="Courier New" w:eastAsia="Times New Roman" w:hAnsi="Courier New" w:cs="Courier New"/>
          <w:noProof/>
          <w:color w:val="E1EFFF"/>
          <w:sz w:val="20"/>
          <w:szCs w:val="20"/>
          <w:lang w:eastAsia="ru-RU"/>
        </w:rPr>
        <w:t xml:space="preserve">; </w:t>
      </w:r>
      <w:r w:rsidRPr="001062D9">
        <w:rPr>
          <w:rFonts w:ascii="Courier New" w:eastAsia="Times New Roman" w:hAnsi="Courier New" w:cs="Courier New"/>
          <w:i/>
          <w:iCs/>
          <w:noProof/>
          <w:color w:val="0088FF"/>
          <w:sz w:val="20"/>
          <w:szCs w:val="20"/>
          <w:lang w:eastAsia="ru-RU"/>
        </w:rPr>
        <w:t>/*Определяет размер шрифта элемента.*/</w:t>
      </w:r>
      <w:r w:rsidRPr="001062D9">
        <w:rPr>
          <w:rFonts w:ascii="Courier New" w:eastAsia="Times New Roman" w:hAnsi="Courier New" w:cs="Courier New"/>
          <w:i/>
          <w:iCs/>
          <w:noProof/>
          <w:color w:val="0088FF"/>
          <w:sz w:val="20"/>
          <w:szCs w:val="20"/>
          <w:lang w:eastAsia="ru-RU"/>
        </w:rPr>
        <w:br/>
      </w:r>
      <w:r w:rsidRPr="001062D9">
        <w:rPr>
          <w:rFonts w:ascii="Courier New" w:eastAsia="Times New Roman" w:hAnsi="Courier New" w:cs="Courier New"/>
          <w:noProof/>
          <w:color w:val="E1EFFF"/>
          <w:sz w:val="20"/>
          <w:szCs w:val="20"/>
          <w:lang w:eastAsia="ru-RU"/>
        </w:rPr>
        <w:t>}</w:t>
      </w:r>
      <w:r w:rsidRPr="001062D9">
        <w:rPr>
          <w:rFonts w:ascii="Courier New" w:eastAsia="Times New Roman" w:hAnsi="Courier New" w:cs="Courier New"/>
          <w:noProof/>
          <w:color w:val="E1EFFF"/>
          <w:sz w:val="20"/>
          <w:szCs w:val="20"/>
          <w:lang w:eastAsia="ru-RU"/>
        </w:rPr>
        <w:br/>
      </w:r>
      <w:r w:rsidRPr="001062D9">
        <w:rPr>
          <w:rFonts w:ascii="Courier New" w:eastAsia="Times New Roman" w:hAnsi="Courier New" w:cs="Courier New"/>
          <w:noProof/>
          <w:color w:val="E1EFFF"/>
          <w:sz w:val="20"/>
          <w:szCs w:val="20"/>
          <w:lang w:eastAsia="ru-RU"/>
        </w:rPr>
        <w:lastRenderedPageBreak/>
        <w:t>.</w:t>
      </w:r>
      <w:r w:rsidRPr="003C7DB9">
        <w:rPr>
          <w:rFonts w:ascii="Courier New" w:eastAsia="Times New Roman" w:hAnsi="Courier New" w:cs="Courier New"/>
          <w:noProof/>
          <w:color w:val="FFDD00"/>
          <w:sz w:val="20"/>
          <w:szCs w:val="20"/>
          <w:lang w:val="en-US" w:eastAsia="ru-RU"/>
        </w:rPr>
        <w:t>collection</w:t>
      </w:r>
      <w:r w:rsidRPr="001062D9">
        <w:rPr>
          <w:rFonts w:ascii="Courier New" w:eastAsia="Times New Roman" w:hAnsi="Courier New" w:cs="Courier New"/>
          <w:noProof/>
          <w:color w:val="FFDD00"/>
          <w:sz w:val="20"/>
          <w:szCs w:val="20"/>
          <w:lang w:eastAsia="ru-RU"/>
        </w:rPr>
        <w:t>-</w:t>
      </w:r>
      <w:r w:rsidRPr="003C7DB9">
        <w:rPr>
          <w:rFonts w:ascii="Courier New" w:eastAsia="Times New Roman" w:hAnsi="Courier New" w:cs="Courier New"/>
          <w:noProof/>
          <w:color w:val="FFDD00"/>
          <w:sz w:val="20"/>
          <w:szCs w:val="20"/>
          <w:lang w:val="en-US" w:eastAsia="ru-RU"/>
        </w:rPr>
        <w:t>title</w:t>
      </w:r>
      <w:r w:rsidRPr="001062D9">
        <w:rPr>
          <w:rFonts w:ascii="Courier New" w:eastAsia="Times New Roman" w:hAnsi="Courier New" w:cs="Courier New"/>
          <w:noProof/>
          <w:color w:val="FFDD00"/>
          <w:sz w:val="20"/>
          <w:szCs w:val="20"/>
          <w:lang w:eastAsia="ru-RU"/>
        </w:rPr>
        <w:t xml:space="preserve"> </w:t>
      </w:r>
      <w:r w:rsidRPr="003C7DB9">
        <w:rPr>
          <w:rFonts w:ascii="Courier New" w:eastAsia="Times New Roman" w:hAnsi="Courier New" w:cs="Courier New"/>
          <w:noProof/>
          <w:color w:val="FFDD00"/>
          <w:sz w:val="20"/>
          <w:szCs w:val="20"/>
          <w:lang w:val="en-US" w:eastAsia="ru-RU"/>
        </w:rPr>
        <w:t>small</w:t>
      </w:r>
      <w:r w:rsidRPr="001062D9">
        <w:rPr>
          <w:rFonts w:ascii="Courier New" w:eastAsia="Times New Roman" w:hAnsi="Courier New" w:cs="Courier New"/>
          <w:noProof/>
          <w:color w:val="E1EFFF"/>
          <w:sz w:val="20"/>
          <w:szCs w:val="20"/>
          <w:lang w:eastAsia="ru-RU"/>
        </w:rPr>
        <w:t>{</w:t>
      </w:r>
      <w:r w:rsidRPr="001062D9">
        <w:rPr>
          <w:rFonts w:ascii="Courier New" w:eastAsia="Times New Roman" w:hAnsi="Courier New" w:cs="Courier New"/>
          <w:noProof/>
          <w:color w:val="E1EFFF"/>
          <w:sz w:val="20"/>
          <w:szCs w:val="20"/>
          <w:lang w:eastAsia="ru-RU"/>
        </w:rPr>
        <w:br/>
        <w:t xml:space="preserve">    </w:t>
      </w:r>
      <w:r w:rsidRPr="003C7DB9">
        <w:rPr>
          <w:rFonts w:ascii="Courier New" w:eastAsia="Times New Roman" w:hAnsi="Courier New" w:cs="Courier New"/>
          <w:noProof/>
          <w:color w:val="80FFBB"/>
          <w:sz w:val="20"/>
          <w:szCs w:val="20"/>
          <w:lang w:val="en-US" w:eastAsia="ru-RU"/>
        </w:rPr>
        <w:t>color</w:t>
      </w:r>
      <w:r w:rsidRPr="001062D9">
        <w:rPr>
          <w:rFonts w:ascii="Courier New" w:eastAsia="Times New Roman" w:hAnsi="Courier New" w:cs="Courier New"/>
          <w:noProof/>
          <w:color w:val="FFFFFF"/>
          <w:sz w:val="20"/>
          <w:szCs w:val="20"/>
          <w:lang w:eastAsia="ru-RU"/>
        </w:rPr>
        <w:t xml:space="preserve">: </w:t>
      </w:r>
      <w:r w:rsidRPr="001062D9">
        <w:rPr>
          <w:rFonts w:ascii="Courier New" w:eastAsia="Times New Roman" w:hAnsi="Courier New" w:cs="Courier New"/>
          <w:noProof/>
          <w:color w:val="6897BB"/>
          <w:sz w:val="20"/>
          <w:szCs w:val="20"/>
          <w:lang w:eastAsia="ru-RU"/>
        </w:rPr>
        <w:t>#777</w:t>
      </w:r>
      <w:r w:rsidRPr="001062D9">
        <w:rPr>
          <w:rFonts w:ascii="Courier New" w:eastAsia="Times New Roman" w:hAnsi="Courier New" w:cs="Courier New"/>
          <w:noProof/>
          <w:color w:val="E1EFFF"/>
          <w:sz w:val="20"/>
          <w:szCs w:val="20"/>
          <w:lang w:eastAsia="ru-RU"/>
        </w:rPr>
        <w:t>;</w:t>
      </w:r>
      <w:r w:rsidRPr="001062D9">
        <w:rPr>
          <w:rFonts w:ascii="Courier New" w:eastAsia="Times New Roman" w:hAnsi="Courier New" w:cs="Courier New"/>
          <w:noProof/>
          <w:color w:val="E1EFFF"/>
          <w:sz w:val="20"/>
          <w:szCs w:val="20"/>
          <w:lang w:eastAsia="ru-RU"/>
        </w:rPr>
        <w:br/>
        <w:t xml:space="preserve">    </w:t>
      </w:r>
      <w:r w:rsidRPr="003C7DB9">
        <w:rPr>
          <w:rFonts w:ascii="Courier New" w:eastAsia="Times New Roman" w:hAnsi="Courier New" w:cs="Courier New"/>
          <w:noProof/>
          <w:color w:val="80FFBB"/>
          <w:sz w:val="20"/>
          <w:szCs w:val="20"/>
          <w:lang w:val="en-US" w:eastAsia="ru-RU"/>
        </w:rPr>
        <w:t>font</w:t>
      </w:r>
      <w:r w:rsidRPr="001062D9">
        <w:rPr>
          <w:rFonts w:ascii="Courier New" w:eastAsia="Times New Roman" w:hAnsi="Courier New" w:cs="Courier New"/>
          <w:noProof/>
          <w:color w:val="80FFBB"/>
          <w:sz w:val="20"/>
          <w:szCs w:val="20"/>
          <w:lang w:eastAsia="ru-RU"/>
        </w:rPr>
        <w:t>-</w:t>
      </w:r>
      <w:r w:rsidRPr="003C7DB9">
        <w:rPr>
          <w:rFonts w:ascii="Courier New" w:eastAsia="Times New Roman" w:hAnsi="Courier New" w:cs="Courier New"/>
          <w:noProof/>
          <w:color w:val="80FFBB"/>
          <w:sz w:val="20"/>
          <w:szCs w:val="20"/>
          <w:lang w:val="en-US" w:eastAsia="ru-RU"/>
        </w:rPr>
        <w:t>size</w:t>
      </w:r>
      <w:r w:rsidRPr="001062D9">
        <w:rPr>
          <w:rFonts w:ascii="Courier New" w:eastAsia="Times New Roman" w:hAnsi="Courier New" w:cs="Courier New"/>
          <w:noProof/>
          <w:color w:val="FFFFFF"/>
          <w:sz w:val="20"/>
          <w:szCs w:val="20"/>
          <w:lang w:eastAsia="ru-RU"/>
        </w:rPr>
        <w:t xml:space="preserve">: </w:t>
      </w:r>
      <w:r w:rsidRPr="001062D9">
        <w:rPr>
          <w:rFonts w:ascii="Courier New" w:eastAsia="Times New Roman" w:hAnsi="Courier New" w:cs="Courier New"/>
          <w:noProof/>
          <w:color w:val="FF628C"/>
          <w:sz w:val="20"/>
          <w:szCs w:val="20"/>
          <w:lang w:eastAsia="ru-RU"/>
        </w:rPr>
        <w:t>70</w:t>
      </w:r>
      <w:r w:rsidRPr="001062D9">
        <w:rPr>
          <w:rFonts w:ascii="Courier New" w:eastAsia="Times New Roman" w:hAnsi="Courier New" w:cs="Courier New"/>
          <w:noProof/>
          <w:color w:val="FF9D00"/>
          <w:sz w:val="20"/>
          <w:szCs w:val="20"/>
          <w:lang w:eastAsia="ru-RU"/>
        </w:rPr>
        <w:t>%</w:t>
      </w:r>
      <w:r w:rsidRPr="001062D9">
        <w:rPr>
          <w:rFonts w:ascii="Courier New" w:eastAsia="Times New Roman" w:hAnsi="Courier New" w:cs="Courier New"/>
          <w:noProof/>
          <w:color w:val="E1EFFF"/>
          <w:sz w:val="20"/>
          <w:szCs w:val="20"/>
          <w:lang w:eastAsia="ru-RU"/>
        </w:rPr>
        <w:t>;</w:t>
      </w:r>
      <w:r w:rsidRPr="001062D9">
        <w:rPr>
          <w:rFonts w:ascii="Courier New" w:eastAsia="Times New Roman" w:hAnsi="Courier New" w:cs="Courier New"/>
          <w:noProof/>
          <w:color w:val="E1EFFF"/>
          <w:sz w:val="20"/>
          <w:szCs w:val="20"/>
          <w:lang w:eastAsia="ru-RU"/>
        </w:rPr>
        <w:br/>
        <w:t>}</w:t>
      </w:r>
      <w:r w:rsidRPr="001062D9">
        <w:rPr>
          <w:rFonts w:ascii="Courier New" w:eastAsia="Times New Roman" w:hAnsi="Courier New" w:cs="Courier New"/>
          <w:noProof/>
          <w:color w:val="E1EFFF"/>
          <w:sz w:val="20"/>
          <w:szCs w:val="20"/>
          <w:lang w:eastAsia="ru-RU"/>
        </w:rPr>
        <w:br/>
        <w:t>.</w:t>
      </w:r>
      <w:r w:rsidRPr="003C7DB9">
        <w:rPr>
          <w:rFonts w:ascii="Courier New" w:eastAsia="Times New Roman" w:hAnsi="Courier New" w:cs="Courier New"/>
          <w:noProof/>
          <w:color w:val="FFDD00"/>
          <w:sz w:val="20"/>
          <w:szCs w:val="20"/>
          <w:lang w:val="en-US" w:eastAsia="ru-RU"/>
        </w:rPr>
        <w:t>collection</w:t>
      </w:r>
      <w:r w:rsidRPr="001062D9">
        <w:rPr>
          <w:rFonts w:ascii="Courier New" w:eastAsia="Times New Roman" w:hAnsi="Courier New" w:cs="Courier New"/>
          <w:noProof/>
          <w:color w:val="FFDD00"/>
          <w:sz w:val="20"/>
          <w:szCs w:val="20"/>
          <w:lang w:eastAsia="ru-RU"/>
        </w:rPr>
        <w:t>-</w:t>
      </w:r>
      <w:r w:rsidRPr="003C7DB9">
        <w:rPr>
          <w:rFonts w:ascii="Courier New" w:eastAsia="Times New Roman" w:hAnsi="Courier New" w:cs="Courier New"/>
          <w:noProof/>
          <w:color w:val="FFDD00"/>
          <w:sz w:val="20"/>
          <w:szCs w:val="20"/>
          <w:lang w:val="en-US" w:eastAsia="ru-RU"/>
        </w:rPr>
        <w:t>item</w:t>
      </w:r>
      <w:r w:rsidRPr="001062D9">
        <w:rPr>
          <w:rFonts w:ascii="Courier New" w:eastAsia="Times New Roman" w:hAnsi="Courier New" w:cs="Courier New"/>
          <w:noProof/>
          <w:color w:val="FFDD00"/>
          <w:sz w:val="20"/>
          <w:szCs w:val="20"/>
          <w:lang w:eastAsia="ru-RU"/>
        </w:rPr>
        <w:t>-</w:t>
      </w:r>
      <w:r w:rsidRPr="003C7DB9">
        <w:rPr>
          <w:rFonts w:ascii="Courier New" w:eastAsia="Times New Roman" w:hAnsi="Courier New" w:cs="Courier New"/>
          <w:noProof/>
          <w:color w:val="FFDD00"/>
          <w:sz w:val="20"/>
          <w:szCs w:val="20"/>
          <w:lang w:val="en-US" w:eastAsia="ru-RU"/>
        </w:rPr>
        <w:t>outer</w:t>
      </w:r>
      <w:r w:rsidRPr="001062D9">
        <w:rPr>
          <w:rFonts w:ascii="Courier New" w:eastAsia="Times New Roman" w:hAnsi="Courier New" w:cs="Courier New"/>
          <w:noProof/>
          <w:color w:val="E1EFFF"/>
          <w:sz w:val="20"/>
          <w:szCs w:val="20"/>
          <w:lang w:eastAsia="ru-RU"/>
        </w:rPr>
        <w:t>{</w:t>
      </w:r>
      <w:r w:rsidRPr="001062D9">
        <w:rPr>
          <w:rFonts w:ascii="Courier New" w:eastAsia="Times New Roman" w:hAnsi="Courier New" w:cs="Courier New"/>
          <w:noProof/>
          <w:color w:val="E1EFFF"/>
          <w:sz w:val="20"/>
          <w:szCs w:val="20"/>
          <w:lang w:eastAsia="ru-RU"/>
        </w:rPr>
        <w:br/>
        <w:t xml:space="preserve">    </w:t>
      </w:r>
      <w:r w:rsidRPr="003C7DB9">
        <w:rPr>
          <w:rFonts w:ascii="Courier New" w:eastAsia="Times New Roman" w:hAnsi="Courier New" w:cs="Courier New"/>
          <w:noProof/>
          <w:color w:val="80FFBB"/>
          <w:sz w:val="20"/>
          <w:szCs w:val="20"/>
          <w:lang w:val="en-US" w:eastAsia="ru-RU"/>
        </w:rPr>
        <w:t>display</w:t>
      </w:r>
      <w:r w:rsidRPr="001062D9">
        <w:rPr>
          <w:rFonts w:ascii="Courier New" w:eastAsia="Times New Roman" w:hAnsi="Courier New" w:cs="Courier New"/>
          <w:noProof/>
          <w:color w:val="FFFFFF"/>
          <w:sz w:val="20"/>
          <w:szCs w:val="20"/>
          <w:lang w:eastAsia="ru-RU"/>
        </w:rPr>
        <w:t xml:space="preserve">: </w:t>
      </w:r>
      <w:r w:rsidRPr="003C7DB9">
        <w:rPr>
          <w:rFonts w:ascii="Courier New" w:eastAsia="Times New Roman" w:hAnsi="Courier New" w:cs="Courier New"/>
          <w:b/>
          <w:bCs/>
          <w:noProof/>
          <w:color w:val="68E868"/>
          <w:sz w:val="20"/>
          <w:szCs w:val="20"/>
          <w:lang w:val="en-US" w:eastAsia="ru-RU"/>
        </w:rPr>
        <w:t>inline</w:t>
      </w:r>
      <w:r w:rsidRPr="001062D9">
        <w:rPr>
          <w:rFonts w:ascii="Courier New" w:eastAsia="Times New Roman" w:hAnsi="Courier New" w:cs="Courier New"/>
          <w:b/>
          <w:bCs/>
          <w:noProof/>
          <w:color w:val="68E868"/>
          <w:sz w:val="20"/>
          <w:szCs w:val="20"/>
          <w:lang w:eastAsia="ru-RU"/>
        </w:rPr>
        <w:t>-</w:t>
      </w:r>
      <w:r w:rsidRPr="003C7DB9">
        <w:rPr>
          <w:rFonts w:ascii="Courier New" w:eastAsia="Times New Roman" w:hAnsi="Courier New" w:cs="Courier New"/>
          <w:b/>
          <w:bCs/>
          <w:noProof/>
          <w:color w:val="68E868"/>
          <w:sz w:val="20"/>
          <w:szCs w:val="20"/>
          <w:lang w:val="en-US" w:eastAsia="ru-RU"/>
        </w:rPr>
        <w:t>block</w:t>
      </w:r>
      <w:r w:rsidRPr="001062D9">
        <w:rPr>
          <w:rFonts w:ascii="Courier New" w:eastAsia="Times New Roman" w:hAnsi="Courier New" w:cs="Courier New"/>
          <w:noProof/>
          <w:color w:val="E1EFFF"/>
          <w:sz w:val="20"/>
          <w:szCs w:val="20"/>
          <w:lang w:eastAsia="ru-RU"/>
        </w:rPr>
        <w:t xml:space="preserve">; </w:t>
      </w:r>
      <w:r w:rsidR="00A57F69" w:rsidRPr="001062D9">
        <w:rPr>
          <w:rFonts w:ascii="Courier New" w:eastAsia="Times New Roman" w:hAnsi="Courier New" w:cs="Courier New"/>
          <w:i/>
          <w:iCs/>
          <w:noProof/>
          <w:color w:val="0088FF"/>
          <w:sz w:val="20"/>
          <w:szCs w:val="20"/>
          <w:lang w:eastAsia="ru-RU"/>
        </w:rPr>
        <w:t xml:space="preserve">/*меняет </w:t>
      </w:r>
      <w:r w:rsidR="00B216C4" w:rsidRPr="001062D9">
        <w:rPr>
          <w:rFonts w:ascii="Courier New" w:eastAsia="Times New Roman" w:hAnsi="Courier New" w:cs="Courier New"/>
          <w:i/>
          <w:iCs/>
          <w:noProof/>
          <w:color w:val="0088FF"/>
          <w:sz w:val="20"/>
          <w:szCs w:val="20"/>
          <w:lang w:eastAsia="ru-RU"/>
        </w:rPr>
        <w:t>бл</w:t>
      </w:r>
      <w:r w:rsidR="00A57F69" w:rsidRPr="001062D9">
        <w:rPr>
          <w:rFonts w:ascii="Courier New" w:eastAsia="Times New Roman" w:hAnsi="Courier New" w:cs="Courier New"/>
          <w:i/>
          <w:iCs/>
          <w:noProof/>
          <w:color w:val="0088FF"/>
          <w:sz w:val="20"/>
          <w:szCs w:val="20"/>
          <w:lang w:eastAsia="ru-RU"/>
        </w:rPr>
        <w:t>очный тип элементов в строчно-блочный, тоесть список можно записать в одну строку</w:t>
      </w:r>
      <w:r w:rsidRPr="001062D9">
        <w:rPr>
          <w:rFonts w:ascii="Courier New" w:eastAsia="Times New Roman" w:hAnsi="Courier New" w:cs="Courier New"/>
          <w:i/>
          <w:iCs/>
          <w:noProof/>
          <w:color w:val="0088FF"/>
          <w:sz w:val="20"/>
          <w:szCs w:val="20"/>
          <w:lang w:eastAsia="ru-RU"/>
        </w:rPr>
        <w:t>.*/</w:t>
      </w:r>
      <w:r w:rsidRPr="001062D9">
        <w:rPr>
          <w:rFonts w:ascii="Courier New" w:eastAsia="Times New Roman" w:hAnsi="Courier New" w:cs="Courier New"/>
          <w:i/>
          <w:iCs/>
          <w:noProof/>
          <w:color w:val="0088FF"/>
          <w:sz w:val="20"/>
          <w:szCs w:val="20"/>
          <w:lang w:eastAsia="ru-RU"/>
        </w:rPr>
        <w:br/>
        <w:t xml:space="preserve">    </w:t>
      </w:r>
      <w:r w:rsidRPr="003C7DB9">
        <w:rPr>
          <w:rFonts w:ascii="Courier New" w:eastAsia="Times New Roman" w:hAnsi="Courier New" w:cs="Courier New"/>
          <w:noProof/>
          <w:color w:val="80FFBB"/>
          <w:sz w:val="20"/>
          <w:szCs w:val="20"/>
          <w:lang w:val="en-US" w:eastAsia="ru-RU"/>
        </w:rPr>
        <w:t>float</w:t>
      </w:r>
      <w:r w:rsidRPr="001062D9">
        <w:rPr>
          <w:rFonts w:ascii="Courier New" w:eastAsia="Times New Roman" w:hAnsi="Courier New" w:cs="Courier New"/>
          <w:noProof/>
          <w:color w:val="FFFFFF"/>
          <w:sz w:val="20"/>
          <w:szCs w:val="20"/>
          <w:lang w:eastAsia="ru-RU"/>
        </w:rPr>
        <w:t xml:space="preserve">: </w:t>
      </w:r>
      <w:r w:rsidRPr="003C7DB9">
        <w:rPr>
          <w:rFonts w:ascii="Courier New" w:eastAsia="Times New Roman" w:hAnsi="Courier New" w:cs="Courier New"/>
          <w:b/>
          <w:bCs/>
          <w:noProof/>
          <w:color w:val="68E868"/>
          <w:sz w:val="20"/>
          <w:szCs w:val="20"/>
          <w:lang w:val="en-US" w:eastAsia="ru-RU"/>
        </w:rPr>
        <w:t>left</w:t>
      </w:r>
      <w:r w:rsidRPr="001062D9">
        <w:rPr>
          <w:rFonts w:ascii="Courier New" w:eastAsia="Times New Roman" w:hAnsi="Courier New" w:cs="Courier New"/>
          <w:noProof/>
          <w:color w:val="E1EFFF"/>
          <w:sz w:val="20"/>
          <w:szCs w:val="20"/>
          <w:lang w:eastAsia="ru-RU"/>
        </w:rPr>
        <w:t>;</w:t>
      </w:r>
      <w:r w:rsidRPr="001062D9">
        <w:rPr>
          <w:rFonts w:ascii="Courier New" w:eastAsia="Times New Roman" w:hAnsi="Courier New" w:cs="Courier New"/>
          <w:noProof/>
          <w:color w:val="E1EFFF"/>
          <w:sz w:val="20"/>
          <w:szCs w:val="20"/>
          <w:lang w:eastAsia="ru-RU"/>
        </w:rPr>
        <w:br/>
        <w:t xml:space="preserve">    </w:t>
      </w:r>
      <w:r w:rsidRPr="003C7DB9">
        <w:rPr>
          <w:rFonts w:ascii="Courier New" w:eastAsia="Times New Roman" w:hAnsi="Courier New" w:cs="Courier New"/>
          <w:noProof/>
          <w:color w:val="80FFBB"/>
          <w:sz w:val="20"/>
          <w:szCs w:val="20"/>
          <w:lang w:val="en-US" w:eastAsia="ru-RU"/>
        </w:rPr>
        <w:t>padding</w:t>
      </w:r>
      <w:r w:rsidRPr="001062D9">
        <w:rPr>
          <w:rFonts w:ascii="Courier New" w:eastAsia="Times New Roman" w:hAnsi="Courier New" w:cs="Courier New"/>
          <w:noProof/>
          <w:color w:val="80FFBB"/>
          <w:sz w:val="20"/>
          <w:szCs w:val="20"/>
          <w:lang w:eastAsia="ru-RU"/>
        </w:rPr>
        <w:t>-</w:t>
      </w:r>
      <w:r w:rsidRPr="003C7DB9">
        <w:rPr>
          <w:rFonts w:ascii="Courier New" w:eastAsia="Times New Roman" w:hAnsi="Courier New" w:cs="Courier New"/>
          <w:noProof/>
          <w:color w:val="80FFBB"/>
          <w:sz w:val="20"/>
          <w:szCs w:val="20"/>
          <w:lang w:val="en-US" w:eastAsia="ru-RU"/>
        </w:rPr>
        <w:t>left</w:t>
      </w:r>
      <w:r w:rsidRPr="001062D9">
        <w:rPr>
          <w:rFonts w:ascii="Courier New" w:eastAsia="Times New Roman" w:hAnsi="Courier New" w:cs="Courier New"/>
          <w:noProof/>
          <w:color w:val="FFFFFF"/>
          <w:sz w:val="20"/>
          <w:szCs w:val="20"/>
          <w:lang w:eastAsia="ru-RU"/>
        </w:rPr>
        <w:t xml:space="preserve">: </w:t>
      </w:r>
      <w:r w:rsidRPr="001062D9">
        <w:rPr>
          <w:rFonts w:ascii="Courier New" w:eastAsia="Times New Roman" w:hAnsi="Courier New" w:cs="Courier New"/>
          <w:noProof/>
          <w:color w:val="FF628C"/>
          <w:sz w:val="20"/>
          <w:szCs w:val="20"/>
          <w:lang w:eastAsia="ru-RU"/>
        </w:rPr>
        <w:t>5</w:t>
      </w:r>
      <w:r w:rsidRPr="003C7DB9">
        <w:rPr>
          <w:rFonts w:ascii="Courier New" w:eastAsia="Times New Roman" w:hAnsi="Courier New" w:cs="Courier New"/>
          <w:b/>
          <w:bCs/>
          <w:noProof/>
          <w:color w:val="68E868"/>
          <w:sz w:val="20"/>
          <w:szCs w:val="20"/>
          <w:lang w:val="en-US" w:eastAsia="ru-RU"/>
        </w:rPr>
        <w:t>px</w:t>
      </w:r>
      <w:r w:rsidRPr="001062D9">
        <w:rPr>
          <w:rFonts w:ascii="Courier New" w:eastAsia="Times New Roman" w:hAnsi="Courier New" w:cs="Courier New"/>
          <w:noProof/>
          <w:color w:val="E1EFFF"/>
          <w:sz w:val="20"/>
          <w:szCs w:val="20"/>
          <w:lang w:eastAsia="ru-RU"/>
        </w:rPr>
        <w:t>;</w:t>
      </w:r>
      <w:r w:rsidRPr="001062D9">
        <w:rPr>
          <w:rFonts w:ascii="Courier New" w:eastAsia="Times New Roman" w:hAnsi="Courier New" w:cs="Courier New"/>
          <w:noProof/>
          <w:color w:val="E1EFFF"/>
          <w:sz w:val="20"/>
          <w:szCs w:val="20"/>
          <w:lang w:eastAsia="ru-RU"/>
        </w:rPr>
        <w:br/>
        <w:t xml:space="preserve">    </w:t>
      </w:r>
      <w:r w:rsidRPr="003C7DB9">
        <w:rPr>
          <w:rFonts w:ascii="Courier New" w:eastAsia="Times New Roman" w:hAnsi="Courier New" w:cs="Courier New"/>
          <w:noProof/>
          <w:color w:val="80FFBB"/>
          <w:sz w:val="20"/>
          <w:szCs w:val="20"/>
          <w:lang w:val="en-US" w:eastAsia="ru-RU"/>
        </w:rPr>
        <w:t>padding</w:t>
      </w:r>
      <w:r w:rsidRPr="001062D9">
        <w:rPr>
          <w:rFonts w:ascii="Courier New" w:eastAsia="Times New Roman" w:hAnsi="Courier New" w:cs="Courier New"/>
          <w:noProof/>
          <w:color w:val="80FFBB"/>
          <w:sz w:val="20"/>
          <w:szCs w:val="20"/>
          <w:lang w:eastAsia="ru-RU"/>
        </w:rPr>
        <w:t>-</w:t>
      </w:r>
      <w:r w:rsidRPr="003C7DB9">
        <w:rPr>
          <w:rFonts w:ascii="Courier New" w:eastAsia="Times New Roman" w:hAnsi="Courier New" w:cs="Courier New"/>
          <w:noProof/>
          <w:color w:val="80FFBB"/>
          <w:sz w:val="20"/>
          <w:szCs w:val="20"/>
          <w:lang w:val="en-US" w:eastAsia="ru-RU"/>
        </w:rPr>
        <w:t>right</w:t>
      </w:r>
      <w:r w:rsidRPr="001062D9">
        <w:rPr>
          <w:rFonts w:ascii="Courier New" w:eastAsia="Times New Roman" w:hAnsi="Courier New" w:cs="Courier New"/>
          <w:noProof/>
          <w:color w:val="FFFFFF"/>
          <w:sz w:val="20"/>
          <w:szCs w:val="20"/>
          <w:lang w:eastAsia="ru-RU"/>
        </w:rPr>
        <w:t xml:space="preserve">: </w:t>
      </w:r>
      <w:r w:rsidRPr="001062D9">
        <w:rPr>
          <w:rFonts w:ascii="Courier New" w:eastAsia="Times New Roman" w:hAnsi="Courier New" w:cs="Courier New"/>
          <w:noProof/>
          <w:color w:val="FF628C"/>
          <w:sz w:val="20"/>
          <w:szCs w:val="20"/>
          <w:lang w:eastAsia="ru-RU"/>
        </w:rPr>
        <w:t>5</w:t>
      </w:r>
      <w:r w:rsidRPr="003C7DB9">
        <w:rPr>
          <w:rFonts w:ascii="Courier New" w:eastAsia="Times New Roman" w:hAnsi="Courier New" w:cs="Courier New"/>
          <w:b/>
          <w:bCs/>
          <w:noProof/>
          <w:color w:val="68E868"/>
          <w:sz w:val="20"/>
          <w:szCs w:val="20"/>
          <w:lang w:val="en-US" w:eastAsia="ru-RU"/>
        </w:rPr>
        <w:t>px</w:t>
      </w:r>
      <w:r w:rsidRPr="001062D9">
        <w:rPr>
          <w:rFonts w:ascii="Courier New" w:eastAsia="Times New Roman" w:hAnsi="Courier New" w:cs="Courier New"/>
          <w:noProof/>
          <w:color w:val="E1EFFF"/>
          <w:sz w:val="20"/>
          <w:szCs w:val="20"/>
          <w:lang w:eastAsia="ru-RU"/>
        </w:rPr>
        <w:t>;</w:t>
      </w:r>
      <w:r w:rsidRPr="001062D9">
        <w:rPr>
          <w:rFonts w:ascii="Courier New" w:eastAsia="Times New Roman" w:hAnsi="Courier New" w:cs="Courier New"/>
          <w:noProof/>
          <w:color w:val="E1EFFF"/>
          <w:sz w:val="20"/>
          <w:szCs w:val="20"/>
          <w:lang w:eastAsia="ru-RU"/>
        </w:rPr>
        <w:br/>
        <w:t xml:space="preserve">    </w:t>
      </w:r>
      <w:r w:rsidRPr="003C7DB9">
        <w:rPr>
          <w:rFonts w:ascii="Courier New" w:eastAsia="Times New Roman" w:hAnsi="Courier New" w:cs="Courier New"/>
          <w:noProof/>
          <w:color w:val="80FFBB"/>
          <w:sz w:val="20"/>
          <w:szCs w:val="20"/>
          <w:lang w:val="en-US" w:eastAsia="ru-RU"/>
        </w:rPr>
        <w:t>width</w:t>
      </w:r>
      <w:r w:rsidRPr="001062D9">
        <w:rPr>
          <w:rFonts w:ascii="Courier New" w:eastAsia="Times New Roman" w:hAnsi="Courier New" w:cs="Courier New"/>
          <w:noProof/>
          <w:color w:val="FFFFFF"/>
          <w:sz w:val="20"/>
          <w:szCs w:val="20"/>
          <w:lang w:eastAsia="ru-RU"/>
        </w:rPr>
        <w:t xml:space="preserve">: </w:t>
      </w:r>
      <w:r w:rsidRPr="001062D9">
        <w:rPr>
          <w:rFonts w:ascii="Courier New" w:eastAsia="Times New Roman" w:hAnsi="Courier New" w:cs="Courier New"/>
          <w:noProof/>
          <w:color w:val="FF628C"/>
          <w:sz w:val="20"/>
          <w:szCs w:val="20"/>
          <w:lang w:eastAsia="ru-RU"/>
        </w:rPr>
        <w:t>33.33</w:t>
      </w:r>
      <w:r w:rsidRPr="001062D9">
        <w:rPr>
          <w:rFonts w:ascii="Courier New" w:eastAsia="Times New Roman" w:hAnsi="Courier New" w:cs="Courier New"/>
          <w:noProof/>
          <w:color w:val="FF9D00"/>
          <w:sz w:val="20"/>
          <w:szCs w:val="20"/>
          <w:lang w:eastAsia="ru-RU"/>
        </w:rPr>
        <w:t>%</w:t>
      </w:r>
      <w:r w:rsidRPr="001062D9">
        <w:rPr>
          <w:rFonts w:ascii="Courier New" w:eastAsia="Times New Roman" w:hAnsi="Courier New" w:cs="Courier New"/>
          <w:noProof/>
          <w:color w:val="E1EFFF"/>
          <w:sz w:val="20"/>
          <w:szCs w:val="20"/>
          <w:lang w:eastAsia="ru-RU"/>
        </w:rPr>
        <w:t xml:space="preserve">; </w:t>
      </w:r>
      <w:r w:rsidRPr="001062D9">
        <w:rPr>
          <w:rFonts w:ascii="Courier New" w:eastAsia="Times New Roman" w:hAnsi="Courier New" w:cs="Courier New"/>
          <w:i/>
          <w:iCs/>
          <w:noProof/>
          <w:color w:val="0088FF"/>
          <w:sz w:val="20"/>
          <w:szCs w:val="20"/>
          <w:lang w:eastAsia="ru-RU"/>
        </w:rPr>
        <w:t>/*Так как мы хотим вывести 3 блока в один ряд равномерно, то задаем им ширину в 33.33% - 1/3 часть*/</w:t>
      </w:r>
      <w:r w:rsidRPr="001062D9">
        <w:rPr>
          <w:rFonts w:ascii="Courier New" w:eastAsia="Times New Roman" w:hAnsi="Courier New" w:cs="Courier New"/>
          <w:i/>
          <w:iCs/>
          <w:noProof/>
          <w:color w:val="0088FF"/>
          <w:sz w:val="20"/>
          <w:szCs w:val="20"/>
          <w:lang w:eastAsia="ru-RU"/>
        </w:rPr>
        <w:br/>
        <w:t xml:space="preserve">    </w:t>
      </w:r>
      <w:r w:rsidRPr="003C7DB9">
        <w:rPr>
          <w:rFonts w:ascii="Courier New" w:eastAsia="Times New Roman" w:hAnsi="Courier New" w:cs="Courier New"/>
          <w:noProof/>
          <w:color w:val="80FFBB"/>
          <w:sz w:val="20"/>
          <w:szCs w:val="20"/>
          <w:lang w:val="en-US" w:eastAsia="ru-RU"/>
        </w:rPr>
        <w:t>box</w:t>
      </w:r>
      <w:r w:rsidRPr="001062D9">
        <w:rPr>
          <w:rFonts w:ascii="Courier New" w:eastAsia="Times New Roman" w:hAnsi="Courier New" w:cs="Courier New"/>
          <w:noProof/>
          <w:color w:val="80FFBB"/>
          <w:sz w:val="20"/>
          <w:szCs w:val="20"/>
          <w:lang w:eastAsia="ru-RU"/>
        </w:rPr>
        <w:t>-</w:t>
      </w:r>
      <w:r w:rsidRPr="003C7DB9">
        <w:rPr>
          <w:rFonts w:ascii="Courier New" w:eastAsia="Times New Roman" w:hAnsi="Courier New" w:cs="Courier New"/>
          <w:noProof/>
          <w:color w:val="80FFBB"/>
          <w:sz w:val="20"/>
          <w:szCs w:val="20"/>
          <w:lang w:val="en-US" w:eastAsia="ru-RU"/>
        </w:rPr>
        <w:t>sizing</w:t>
      </w:r>
      <w:r w:rsidRPr="001062D9">
        <w:rPr>
          <w:rFonts w:ascii="Courier New" w:eastAsia="Times New Roman" w:hAnsi="Courier New" w:cs="Courier New"/>
          <w:noProof/>
          <w:color w:val="FFFFFF"/>
          <w:sz w:val="20"/>
          <w:szCs w:val="20"/>
          <w:lang w:eastAsia="ru-RU"/>
        </w:rPr>
        <w:t xml:space="preserve">: </w:t>
      </w:r>
      <w:r w:rsidRPr="003C7DB9">
        <w:rPr>
          <w:rFonts w:ascii="Courier New" w:eastAsia="Times New Roman" w:hAnsi="Courier New" w:cs="Courier New"/>
          <w:b/>
          <w:bCs/>
          <w:noProof/>
          <w:color w:val="68E868"/>
          <w:sz w:val="20"/>
          <w:szCs w:val="20"/>
          <w:lang w:val="en-US" w:eastAsia="ru-RU"/>
        </w:rPr>
        <w:t>border</w:t>
      </w:r>
      <w:r w:rsidRPr="001062D9">
        <w:rPr>
          <w:rFonts w:ascii="Courier New" w:eastAsia="Times New Roman" w:hAnsi="Courier New" w:cs="Courier New"/>
          <w:b/>
          <w:bCs/>
          <w:noProof/>
          <w:color w:val="68E868"/>
          <w:sz w:val="20"/>
          <w:szCs w:val="20"/>
          <w:lang w:eastAsia="ru-RU"/>
        </w:rPr>
        <w:t>-</w:t>
      </w:r>
      <w:r w:rsidRPr="003C7DB9">
        <w:rPr>
          <w:rFonts w:ascii="Courier New" w:eastAsia="Times New Roman" w:hAnsi="Courier New" w:cs="Courier New"/>
          <w:b/>
          <w:bCs/>
          <w:noProof/>
          <w:color w:val="68E868"/>
          <w:sz w:val="20"/>
          <w:szCs w:val="20"/>
          <w:lang w:val="en-US" w:eastAsia="ru-RU"/>
        </w:rPr>
        <w:t>box</w:t>
      </w:r>
      <w:r w:rsidRPr="001062D9">
        <w:rPr>
          <w:rFonts w:ascii="Courier New" w:eastAsia="Times New Roman" w:hAnsi="Courier New" w:cs="Courier New"/>
          <w:noProof/>
          <w:color w:val="E1EFFF"/>
          <w:sz w:val="20"/>
          <w:szCs w:val="20"/>
          <w:lang w:eastAsia="ru-RU"/>
        </w:rPr>
        <w:t xml:space="preserve">; </w:t>
      </w:r>
      <w:r w:rsidRPr="001062D9">
        <w:rPr>
          <w:rFonts w:ascii="Courier New" w:eastAsia="Times New Roman" w:hAnsi="Courier New" w:cs="Courier New"/>
          <w:i/>
          <w:iCs/>
          <w:noProof/>
          <w:color w:val="0088FF"/>
          <w:sz w:val="20"/>
          <w:szCs w:val="20"/>
          <w:lang w:eastAsia="ru-RU"/>
        </w:rPr>
        <w:t xml:space="preserve">/*Свойства </w:t>
      </w:r>
      <w:r w:rsidRPr="003C7DB9">
        <w:rPr>
          <w:rFonts w:ascii="Courier New" w:eastAsia="Times New Roman" w:hAnsi="Courier New" w:cs="Courier New"/>
          <w:i/>
          <w:iCs/>
          <w:noProof/>
          <w:color w:val="0088FF"/>
          <w:sz w:val="20"/>
          <w:szCs w:val="20"/>
          <w:lang w:val="en-US" w:eastAsia="ru-RU"/>
        </w:rPr>
        <w:t>width</w:t>
      </w:r>
      <w:r w:rsidRPr="001062D9">
        <w:rPr>
          <w:rFonts w:ascii="Courier New" w:eastAsia="Times New Roman" w:hAnsi="Courier New" w:cs="Courier New"/>
          <w:i/>
          <w:iCs/>
          <w:noProof/>
          <w:color w:val="0088FF"/>
          <w:sz w:val="20"/>
          <w:szCs w:val="20"/>
          <w:lang w:eastAsia="ru-RU"/>
        </w:rPr>
        <w:t xml:space="preserve"> и </w:t>
      </w:r>
      <w:r w:rsidRPr="003C7DB9">
        <w:rPr>
          <w:rFonts w:ascii="Courier New" w:eastAsia="Times New Roman" w:hAnsi="Courier New" w:cs="Courier New"/>
          <w:i/>
          <w:iCs/>
          <w:noProof/>
          <w:color w:val="0088FF"/>
          <w:sz w:val="20"/>
          <w:szCs w:val="20"/>
          <w:lang w:val="en-US" w:eastAsia="ru-RU"/>
        </w:rPr>
        <w:t>height</w:t>
      </w:r>
      <w:r w:rsidRPr="001062D9">
        <w:rPr>
          <w:rFonts w:ascii="Courier New" w:eastAsia="Times New Roman" w:hAnsi="Courier New" w:cs="Courier New"/>
          <w:i/>
          <w:iCs/>
          <w:noProof/>
          <w:color w:val="0088FF"/>
          <w:sz w:val="20"/>
          <w:szCs w:val="20"/>
          <w:lang w:eastAsia="ru-RU"/>
        </w:rPr>
        <w:t xml:space="preserve"> включают в себя значения полей и границ*/</w:t>
      </w:r>
      <w:r w:rsidRPr="001062D9">
        <w:rPr>
          <w:rFonts w:ascii="Courier New" w:eastAsia="Times New Roman" w:hAnsi="Courier New" w:cs="Courier New"/>
          <w:i/>
          <w:iCs/>
          <w:noProof/>
          <w:color w:val="0088FF"/>
          <w:sz w:val="20"/>
          <w:szCs w:val="20"/>
          <w:lang w:eastAsia="ru-RU"/>
        </w:rPr>
        <w:br/>
      </w:r>
      <w:r w:rsidRPr="001062D9">
        <w:rPr>
          <w:rFonts w:ascii="Courier New" w:eastAsia="Times New Roman" w:hAnsi="Courier New" w:cs="Courier New"/>
          <w:noProof/>
          <w:color w:val="E1EFFF"/>
          <w:sz w:val="20"/>
          <w:szCs w:val="20"/>
          <w:lang w:eastAsia="ru-RU"/>
        </w:rPr>
        <w:t>}</w:t>
      </w:r>
      <w:r w:rsidRPr="001062D9">
        <w:rPr>
          <w:rFonts w:ascii="Courier New" w:eastAsia="Times New Roman" w:hAnsi="Courier New" w:cs="Courier New"/>
          <w:noProof/>
          <w:color w:val="E1EFFF"/>
          <w:sz w:val="20"/>
          <w:szCs w:val="20"/>
          <w:lang w:eastAsia="ru-RU"/>
        </w:rPr>
        <w:br/>
        <w:t>.</w:t>
      </w:r>
      <w:r w:rsidRPr="003C7DB9">
        <w:rPr>
          <w:rFonts w:ascii="Courier New" w:eastAsia="Times New Roman" w:hAnsi="Courier New" w:cs="Courier New"/>
          <w:noProof/>
          <w:color w:val="FFDD00"/>
          <w:sz w:val="20"/>
          <w:szCs w:val="20"/>
          <w:lang w:val="en-US" w:eastAsia="ru-RU"/>
        </w:rPr>
        <w:t>collection</w:t>
      </w:r>
      <w:r w:rsidRPr="001062D9">
        <w:rPr>
          <w:rFonts w:ascii="Courier New" w:eastAsia="Times New Roman" w:hAnsi="Courier New" w:cs="Courier New"/>
          <w:noProof/>
          <w:color w:val="FFDD00"/>
          <w:sz w:val="20"/>
          <w:szCs w:val="20"/>
          <w:lang w:eastAsia="ru-RU"/>
        </w:rPr>
        <w:t>-</w:t>
      </w:r>
      <w:r w:rsidRPr="003C7DB9">
        <w:rPr>
          <w:rFonts w:ascii="Courier New" w:eastAsia="Times New Roman" w:hAnsi="Courier New" w:cs="Courier New"/>
          <w:noProof/>
          <w:color w:val="FFDD00"/>
          <w:sz w:val="20"/>
          <w:szCs w:val="20"/>
          <w:lang w:val="en-US" w:eastAsia="ru-RU"/>
        </w:rPr>
        <w:t>item</w:t>
      </w:r>
      <w:r w:rsidRPr="001062D9">
        <w:rPr>
          <w:rFonts w:ascii="Courier New" w:eastAsia="Times New Roman" w:hAnsi="Courier New" w:cs="Courier New"/>
          <w:noProof/>
          <w:color w:val="E1EFFF"/>
          <w:sz w:val="20"/>
          <w:szCs w:val="20"/>
          <w:lang w:eastAsia="ru-RU"/>
        </w:rPr>
        <w:t>{</w:t>
      </w:r>
      <w:r w:rsidRPr="001062D9">
        <w:rPr>
          <w:rFonts w:ascii="Courier New" w:eastAsia="Times New Roman" w:hAnsi="Courier New" w:cs="Courier New"/>
          <w:noProof/>
          <w:color w:val="E1EFFF"/>
          <w:sz w:val="20"/>
          <w:szCs w:val="20"/>
          <w:lang w:eastAsia="ru-RU"/>
        </w:rPr>
        <w:br/>
        <w:t xml:space="preserve">    </w:t>
      </w:r>
      <w:r w:rsidRPr="003C7DB9">
        <w:rPr>
          <w:rFonts w:ascii="Courier New" w:eastAsia="Times New Roman" w:hAnsi="Courier New" w:cs="Courier New"/>
          <w:noProof/>
          <w:color w:val="80FFBB"/>
          <w:sz w:val="20"/>
          <w:szCs w:val="20"/>
          <w:lang w:val="en-US" w:eastAsia="ru-RU"/>
        </w:rPr>
        <w:t>border</w:t>
      </w:r>
      <w:r w:rsidRPr="001062D9">
        <w:rPr>
          <w:rFonts w:ascii="Courier New" w:eastAsia="Times New Roman" w:hAnsi="Courier New" w:cs="Courier New"/>
          <w:noProof/>
          <w:color w:val="FFFFFF"/>
          <w:sz w:val="20"/>
          <w:szCs w:val="20"/>
          <w:lang w:eastAsia="ru-RU"/>
        </w:rPr>
        <w:t xml:space="preserve">: </w:t>
      </w:r>
      <w:r w:rsidRPr="001062D9">
        <w:rPr>
          <w:rFonts w:ascii="Courier New" w:eastAsia="Times New Roman" w:hAnsi="Courier New" w:cs="Courier New"/>
          <w:noProof/>
          <w:color w:val="FF628C"/>
          <w:sz w:val="20"/>
          <w:szCs w:val="20"/>
          <w:lang w:eastAsia="ru-RU"/>
        </w:rPr>
        <w:t>1</w:t>
      </w:r>
      <w:r w:rsidRPr="003C7DB9">
        <w:rPr>
          <w:rFonts w:ascii="Courier New" w:eastAsia="Times New Roman" w:hAnsi="Courier New" w:cs="Courier New"/>
          <w:b/>
          <w:bCs/>
          <w:noProof/>
          <w:color w:val="68E868"/>
          <w:sz w:val="20"/>
          <w:szCs w:val="20"/>
          <w:lang w:val="en-US" w:eastAsia="ru-RU"/>
        </w:rPr>
        <w:t>px</w:t>
      </w:r>
      <w:r w:rsidRPr="001062D9">
        <w:rPr>
          <w:rFonts w:ascii="Courier New" w:eastAsia="Times New Roman" w:hAnsi="Courier New" w:cs="Courier New"/>
          <w:b/>
          <w:bCs/>
          <w:noProof/>
          <w:color w:val="68E868"/>
          <w:sz w:val="20"/>
          <w:szCs w:val="20"/>
          <w:lang w:eastAsia="ru-RU"/>
        </w:rPr>
        <w:t xml:space="preserve"> </w:t>
      </w:r>
      <w:r w:rsidRPr="003C7DB9">
        <w:rPr>
          <w:rFonts w:ascii="Courier New" w:eastAsia="Times New Roman" w:hAnsi="Courier New" w:cs="Courier New"/>
          <w:b/>
          <w:bCs/>
          <w:noProof/>
          <w:color w:val="68E868"/>
          <w:sz w:val="20"/>
          <w:szCs w:val="20"/>
          <w:lang w:val="en-US" w:eastAsia="ru-RU"/>
        </w:rPr>
        <w:t>solid</w:t>
      </w:r>
      <w:r w:rsidRPr="001062D9">
        <w:rPr>
          <w:rFonts w:ascii="Courier New" w:eastAsia="Times New Roman" w:hAnsi="Courier New" w:cs="Courier New"/>
          <w:b/>
          <w:bCs/>
          <w:noProof/>
          <w:color w:val="68E868"/>
          <w:sz w:val="20"/>
          <w:szCs w:val="20"/>
          <w:lang w:eastAsia="ru-RU"/>
        </w:rPr>
        <w:t xml:space="preserve"> </w:t>
      </w:r>
      <w:r w:rsidRPr="001062D9">
        <w:rPr>
          <w:rFonts w:ascii="Courier New" w:eastAsia="Times New Roman" w:hAnsi="Courier New" w:cs="Courier New"/>
          <w:noProof/>
          <w:color w:val="6897BB"/>
          <w:sz w:val="20"/>
          <w:szCs w:val="20"/>
          <w:lang w:eastAsia="ru-RU"/>
        </w:rPr>
        <w:t>#959595</w:t>
      </w:r>
      <w:r w:rsidRPr="001062D9">
        <w:rPr>
          <w:rFonts w:ascii="Courier New" w:eastAsia="Times New Roman" w:hAnsi="Courier New" w:cs="Courier New"/>
          <w:noProof/>
          <w:color w:val="E1EFFF"/>
          <w:sz w:val="20"/>
          <w:szCs w:val="20"/>
          <w:lang w:eastAsia="ru-RU"/>
        </w:rPr>
        <w:t>;</w:t>
      </w:r>
      <w:r w:rsidRPr="001062D9">
        <w:rPr>
          <w:rFonts w:ascii="Courier New" w:eastAsia="Times New Roman" w:hAnsi="Courier New" w:cs="Courier New"/>
          <w:noProof/>
          <w:color w:val="E1EFFF"/>
          <w:sz w:val="20"/>
          <w:szCs w:val="20"/>
          <w:lang w:eastAsia="ru-RU"/>
        </w:rPr>
        <w:br/>
        <w:t>}</w:t>
      </w:r>
      <w:r w:rsidRPr="001062D9">
        <w:rPr>
          <w:rFonts w:ascii="Courier New" w:eastAsia="Times New Roman" w:hAnsi="Courier New" w:cs="Courier New"/>
          <w:noProof/>
          <w:color w:val="E1EFFF"/>
          <w:sz w:val="20"/>
          <w:szCs w:val="20"/>
          <w:lang w:eastAsia="ru-RU"/>
        </w:rPr>
        <w:br/>
        <w:t>.</w:t>
      </w:r>
      <w:r w:rsidRPr="003C7DB9">
        <w:rPr>
          <w:rFonts w:ascii="Courier New" w:eastAsia="Times New Roman" w:hAnsi="Courier New" w:cs="Courier New"/>
          <w:noProof/>
          <w:color w:val="FFDD00"/>
          <w:sz w:val="20"/>
          <w:szCs w:val="20"/>
          <w:lang w:val="en-US" w:eastAsia="ru-RU"/>
        </w:rPr>
        <w:t>collection</w:t>
      </w:r>
      <w:r w:rsidRPr="001062D9">
        <w:rPr>
          <w:rFonts w:ascii="Courier New" w:eastAsia="Times New Roman" w:hAnsi="Courier New" w:cs="Courier New"/>
          <w:noProof/>
          <w:color w:val="FFDD00"/>
          <w:sz w:val="20"/>
          <w:szCs w:val="20"/>
          <w:lang w:eastAsia="ru-RU"/>
        </w:rPr>
        <w:t>-</w:t>
      </w:r>
      <w:r w:rsidRPr="003C7DB9">
        <w:rPr>
          <w:rFonts w:ascii="Courier New" w:eastAsia="Times New Roman" w:hAnsi="Courier New" w:cs="Courier New"/>
          <w:noProof/>
          <w:color w:val="FFDD00"/>
          <w:sz w:val="20"/>
          <w:szCs w:val="20"/>
          <w:lang w:val="en-US" w:eastAsia="ru-RU"/>
        </w:rPr>
        <w:t>item</w:t>
      </w:r>
      <w:r w:rsidRPr="001062D9">
        <w:rPr>
          <w:rFonts w:ascii="Courier New" w:eastAsia="Times New Roman" w:hAnsi="Courier New" w:cs="Courier New"/>
          <w:noProof/>
          <w:color w:val="FFDD00"/>
          <w:sz w:val="20"/>
          <w:szCs w:val="20"/>
          <w:lang w:eastAsia="ru-RU"/>
        </w:rPr>
        <w:t xml:space="preserve"> </w:t>
      </w:r>
      <w:r w:rsidRPr="003C7DB9">
        <w:rPr>
          <w:rFonts w:ascii="Courier New" w:eastAsia="Times New Roman" w:hAnsi="Courier New" w:cs="Courier New"/>
          <w:noProof/>
          <w:color w:val="FFDD00"/>
          <w:sz w:val="20"/>
          <w:szCs w:val="20"/>
          <w:lang w:val="en-US" w:eastAsia="ru-RU"/>
        </w:rPr>
        <w:t>img</w:t>
      </w:r>
      <w:r w:rsidRPr="001062D9">
        <w:rPr>
          <w:rFonts w:ascii="Courier New" w:eastAsia="Times New Roman" w:hAnsi="Courier New" w:cs="Courier New"/>
          <w:noProof/>
          <w:color w:val="E1EFFF"/>
          <w:sz w:val="20"/>
          <w:szCs w:val="20"/>
          <w:lang w:eastAsia="ru-RU"/>
        </w:rPr>
        <w:t>{</w:t>
      </w:r>
      <w:r w:rsidRPr="001062D9">
        <w:rPr>
          <w:rFonts w:ascii="Courier New" w:eastAsia="Times New Roman" w:hAnsi="Courier New" w:cs="Courier New"/>
          <w:noProof/>
          <w:color w:val="E1EFFF"/>
          <w:sz w:val="20"/>
          <w:szCs w:val="20"/>
          <w:lang w:eastAsia="ru-RU"/>
        </w:rPr>
        <w:br/>
        <w:t xml:space="preserve">    </w:t>
      </w:r>
      <w:r w:rsidRPr="003C7DB9">
        <w:rPr>
          <w:rFonts w:ascii="Courier New" w:eastAsia="Times New Roman" w:hAnsi="Courier New" w:cs="Courier New"/>
          <w:noProof/>
          <w:color w:val="80FFBB"/>
          <w:sz w:val="20"/>
          <w:szCs w:val="20"/>
          <w:lang w:val="en-US" w:eastAsia="ru-RU"/>
        </w:rPr>
        <w:t>width</w:t>
      </w:r>
      <w:r w:rsidRPr="001062D9">
        <w:rPr>
          <w:rFonts w:ascii="Courier New" w:eastAsia="Times New Roman" w:hAnsi="Courier New" w:cs="Courier New"/>
          <w:noProof/>
          <w:color w:val="FFFFFF"/>
          <w:sz w:val="20"/>
          <w:szCs w:val="20"/>
          <w:lang w:eastAsia="ru-RU"/>
        </w:rPr>
        <w:t xml:space="preserve">: </w:t>
      </w:r>
      <w:r w:rsidRPr="001062D9">
        <w:rPr>
          <w:rFonts w:ascii="Courier New" w:eastAsia="Times New Roman" w:hAnsi="Courier New" w:cs="Courier New"/>
          <w:noProof/>
          <w:color w:val="FF628C"/>
          <w:sz w:val="20"/>
          <w:szCs w:val="20"/>
          <w:lang w:eastAsia="ru-RU"/>
        </w:rPr>
        <w:t>100</w:t>
      </w:r>
      <w:r w:rsidRPr="001062D9">
        <w:rPr>
          <w:rFonts w:ascii="Courier New" w:eastAsia="Times New Roman" w:hAnsi="Courier New" w:cs="Courier New"/>
          <w:noProof/>
          <w:color w:val="FF9D00"/>
          <w:sz w:val="20"/>
          <w:szCs w:val="20"/>
          <w:lang w:eastAsia="ru-RU"/>
        </w:rPr>
        <w:t>%</w:t>
      </w:r>
      <w:r w:rsidRPr="001062D9">
        <w:rPr>
          <w:rFonts w:ascii="Courier New" w:eastAsia="Times New Roman" w:hAnsi="Courier New" w:cs="Courier New"/>
          <w:noProof/>
          <w:color w:val="E1EFFF"/>
          <w:sz w:val="20"/>
          <w:szCs w:val="20"/>
          <w:lang w:eastAsia="ru-RU"/>
        </w:rPr>
        <w:t>;</w:t>
      </w:r>
      <w:r w:rsidRPr="001062D9">
        <w:rPr>
          <w:rFonts w:ascii="Courier New" w:eastAsia="Times New Roman" w:hAnsi="Courier New" w:cs="Courier New"/>
          <w:noProof/>
          <w:color w:val="E1EFFF"/>
          <w:sz w:val="20"/>
          <w:szCs w:val="20"/>
          <w:lang w:eastAsia="ru-RU"/>
        </w:rPr>
        <w:br/>
        <w:t>}</w:t>
      </w:r>
      <w:r w:rsidRPr="001062D9">
        <w:rPr>
          <w:rFonts w:ascii="Courier New" w:eastAsia="Times New Roman" w:hAnsi="Courier New" w:cs="Courier New"/>
          <w:noProof/>
          <w:color w:val="E1EFFF"/>
          <w:sz w:val="20"/>
          <w:szCs w:val="20"/>
          <w:lang w:eastAsia="ru-RU"/>
        </w:rPr>
        <w:br/>
        <w:t>.</w:t>
      </w:r>
      <w:r w:rsidRPr="003C7DB9">
        <w:rPr>
          <w:rFonts w:ascii="Courier New" w:eastAsia="Times New Roman" w:hAnsi="Courier New" w:cs="Courier New"/>
          <w:noProof/>
          <w:color w:val="FFDD00"/>
          <w:sz w:val="20"/>
          <w:szCs w:val="20"/>
          <w:lang w:val="en-US" w:eastAsia="ru-RU"/>
        </w:rPr>
        <w:t>collecion</w:t>
      </w:r>
      <w:r w:rsidRPr="001062D9">
        <w:rPr>
          <w:rFonts w:ascii="Courier New" w:eastAsia="Times New Roman" w:hAnsi="Courier New" w:cs="Courier New"/>
          <w:noProof/>
          <w:color w:val="FFDD00"/>
          <w:sz w:val="20"/>
          <w:szCs w:val="20"/>
          <w:lang w:eastAsia="ru-RU"/>
        </w:rPr>
        <w:t>-</w:t>
      </w:r>
      <w:r w:rsidRPr="003C7DB9">
        <w:rPr>
          <w:rFonts w:ascii="Courier New" w:eastAsia="Times New Roman" w:hAnsi="Courier New" w:cs="Courier New"/>
          <w:noProof/>
          <w:color w:val="FFDD00"/>
          <w:sz w:val="20"/>
          <w:szCs w:val="20"/>
          <w:lang w:val="en-US" w:eastAsia="ru-RU"/>
        </w:rPr>
        <w:t>text</w:t>
      </w:r>
      <w:r w:rsidRPr="001062D9">
        <w:rPr>
          <w:rFonts w:ascii="Courier New" w:eastAsia="Times New Roman" w:hAnsi="Courier New" w:cs="Courier New"/>
          <w:noProof/>
          <w:color w:val="E1EFFF"/>
          <w:sz w:val="20"/>
          <w:szCs w:val="20"/>
          <w:lang w:eastAsia="ru-RU"/>
        </w:rPr>
        <w:t>{</w:t>
      </w:r>
      <w:r w:rsidRPr="001062D9">
        <w:rPr>
          <w:rFonts w:ascii="Courier New" w:eastAsia="Times New Roman" w:hAnsi="Courier New" w:cs="Courier New"/>
          <w:noProof/>
          <w:color w:val="E1EFFF"/>
          <w:sz w:val="20"/>
          <w:szCs w:val="20"/>
          <w:lang w:eastAsia="ru-RU"/>
        </w:rPr>
        <w:br/>
        <w:t xml:space="preserve">    </w:t>
      </w:r>
      <w:r w:rsidRPr="003C7DB9">
        <w:rPr>
          <w:rFonts w:ascii="Courier New" w:eastAsia="Times New Roman" w:hAnsi="Courier New" w:cs="Courier New"/>
          <w:noProof/>
          <w:color w:val="80FFBB"/>
          <w:sz w:val="20"/>
          <w:szCs w:val="20"/>
          <w:lang w:val="en-US" w:eastAsia="ru-RU"/>
        </w:rPr>
        <w:t>padding</w:t>
      </w:r>
      <w:r w:rsidRPr="001062D9">
        <w:rPr>
          <w:rFonts w:ascii="Courier New" w:eastAsia="Times New Roman" w:hAnsi="Courier New" w:cs="Courier New"/>
          <w:noProof/>
          <w:color w:val="FFFFFF"/>
          <w:sz w:val="20"/>
          <w:szCs w:val="20"/>
          <w:lang w:eastAsia="ru-RU"/>
        </w:rPr>
        <w:t xml:space="preserve">: </w:t>
      </w:r>
      <w:r w:rsidRPr="001062D9">
        <w:rPr>
          <w:rFonts w:ascii="Courier New" w:eastAsia="Times New Roman" w:hAnsi="Courier New" w:cs="Courier New"/>
          <w:noProof/>
          <w:color w:val="FF628C"/>
          <w:sz w:val="20"/>
          <w:szCs w:val="20"/>
          <w:lang w:eastAsia="ru-RU"/>
        </w:rPr>
        <w:t>0 20</w:t>
      </w:r>
      <w:r w:rsidRPr="003C7DB9">
        <w:rPr>
          <w:rFonts w:ascii="Courier New" w:eastAsia="Times New Roman" w:hAnsi="Courier New" w:cs="Courier New"/>
          <w:b/>
          <w:bCs/>
          <w:noProof/>
          <w:color w:val="68E868"/>
          <w:sz w:val="20"/>
          <w:szCs w:val="20"/>
          <w:lang w:val="en-US" w:eastAsia="ru-RU"/>
        </w:rPr>
        <w:t>px</w:t>
      </w:r>
      <w:r w:rsidRPr="001062D9">
        <w:rPr>
          <w:rFonts w:ascii="Courier New" w:eastAsia="Times New Roman" w:hAnsi="Courier New" w:cs="Courier New"/>
          <w:b/>
          <w:bCs/>
          <w:noProof/>
          <w:color w:val="68E868"/>
          <w:sz w:val="20"/>
          <w:szCs w:val="20"/>
          <w:lang w:eastAsia="ru-RU"/>
        </w:rPr>
        <w:t xml:space="preserve"> </w:t>
      </w:r>
      <w:r w:rsidRPr="001062D9">
        <w:rPr>
          <w:rFonts w:ascii="Courier New" w:eastAsia="Times New Roman" w:hAnsi="Courier New" w:cs="Courier New"/>
          <w:noProof/>
          <w:color w:val="FF628C"/>
          <w:sz w:val="20"/>
          <w:szCs w:val="20"/>
          <w:lang w:eastAsia="ru-RU"/>
        </w:rPr>
        <w:t>20</w:t>
      </w:r>
      <w:r w:rsidRPr="003C7DB9">
        <w:rPr>
          <w:rFonts w:ascii="Courier New" w:eastAsia="Times New Roman" w:hAnsi="Courier New" w:cs="Courier New"/>
          <w:b/>
          <w:bCs/>
          <w:noProof/>
          <w:color w:val="68E868"/>
          <w:sz w:val="20"/>
          <w:szCs w:val="20"/>
          <w:lang w:val="en-US" w:eastAsia="ru-RU"/>
        </w:rPr>
        <w:t>px</w:t>
      </w:r>
      <w:r w:rsidRPr="001062D9">
        <w:rPr>
          <w:rFonts w:ascii="Courier New" w:eastAsia="Times New Roman" w:hAnsi="Courier New" w:cs="Courier New"/>
          <w:b/>
          <w:bCs/>
          <w:noProof/>
          <w:color w:val="68E868"/>
          <w:sz w:val="20"/>
          <w:szCs w:val="20"/>
          <w:lang w:eastAsia="ru-RU"/>
        </w:rPr>
        <w:t xml:space="preserve"> </w:t>
      </w:r>
      <w:r w:rsidRPr="001062D9">
        <w:rPr>
          <w:rFonts w:ascii="Courier New" w:eastAsia="Times New Roman" w:hAnsi="Courier New" w:cs="Courier New"/>
          <w:noProof/>
          <w:color w:val="FF628C"/>
          <w:sz w:val="20"/>
          <w:szCs w:val="20"/>
          <w:lang w:eastAsia="ru-RU"/>
        </w:rPr>
        <w:t>20</w:t>
      </w:r>
      <w:r w:rsidRPr="003C7DB9">
        <w:rPr>
          <w:rFonts w:ascii="Courier New" w:eastAsia="Times New Roman" w:hAnsi="Courier New" w:cs="Courier New"/>
          <w:b/>
          <w:bCs/>
          <w:noProof/>
          <w:color w:val="68E868"/>
          <w:sz w:val="20"/>
          <w:szCs w:val="20"/>
          <w:lang w:val="en-US" w:eastAsia="ru-RU"/>
        </w:rPr>
        <w:t>px</w:t>
      </w:r>
      <w:r w:rsidRPr="001062D9">
        <w:rPr>
          <w:rFonts w:ascii="Courier New" w:eastAsia="Times New Roman" w:hAnsi="Courier New" w:cs="Courier New"/>
          <w:noProof/>
          <w:color w:val="E1EFFF"/>
          <w:sz w:val="20"/>
          <w:szCs w:val="20"/>
          <w:lang w:eastAsia="ru-RU"/>
        </w:rPr>
        <w:t>;</w:t>
      </w:r>
      <w:r w:rsidRPr="001062D9">
        <w:rPr>
          <w:rFonts w:ascii="Courier New" w:eastAsia="Times New Roman" w:hAnsi="Courier New" w:cs="Courier New"/>
          <w:noProof/>
          <w:color w:val="E1EFFF"/>
          <w:sz w:val="20"/>
          <w:szCs w:val="20"/>
          <w:lang w:eastAsia="ru-RU"/>
        </w:rPr>
        <w:br/>
        <w:t>}</w:t>
      </w:r>
      <w:r w:rsidRPr="001062D9">
        <w:rPr>
          <w:rFonts w:ascii="Courier New" w:eastAsia="Times New Roman" w:hAnsi="Courier New" w:cs="Courier New"/>
          <w:noProof/>
          <w:color w:val="E1EFFF"/>
          <w:sz w:val="20"/>
          <w:szCs w:val="20"/>
          <w:lang w:eastAsia="ru-RU"/>
        </w:rPr>
        <w:br/>
        <w:t>.</w:t>
      </w:r>
      <w:r w:rsidRPr="003C7DB9">
        <w:rPr>
          <w:rFonts w:ascii="Courier New" w:eastAsia="Times New Roman" w:hAnsi="Courier New" w:cs="Courier New"/>
          <w:noProof/>
          <w:color w:val="FFDD00"/>
          <w:sz w:val="20"/>
          <w:szCs w:val="20"/>
          <w:lang w:val="en-US" w:eastAsia="ru-RU"/>
        </w:rPr>
        <w:t>collection</w:t>
      </w:r>
      <w:r w:rsidRPr="001062D9">
        <w:rPr>
          <w:rFonts w:ascii="Courier New" w:eastAsia="Times New Roman" w:hAnsi="Courier New" w:cs="Courier New"/>
          <w:noProof/>
          <w:color w:val="FFDD00"/>
          <w:sz w:val="20"/>
          <w:szCs w:val="20"/>
          <w:lang w:eastAsia="ru-RU"/>
        </w:rPr>
        <w:t>-</w:t>
      </w:r>
      <w:r w:rsidRPr="003C7DB9">
        <w:rPr>
          <w:rFonts w:ascii="Courier New" w:eastAsia="Times New Roman" w:hAnsi="Courier New" w:cs="Courier New"/>
          <w:noProof/>
          <w:color w:val="FFDD00"/>
          <w:sz w:val="20"/>
          <w:szCs w:val="20"/>
          <w:lang w:val="en-US" w:eastAsia="ru-RU"/>
        </w:rPr>
        <w:t>text</w:t>
      </w:r>
      <w:r w:rsidRPr="001062D9">
        <w:rPr>
          <w:rFonts w:ascii="Courier New" w:eastAsia="Times New Roman" w:hAnsi="Courier New" w:cs="Courier New"/>
          <w:noProof/>
          <w:color w:val="FFDD00"/>
          <w:sz w:val="20"/>
          <w:szCs w:val="20"/>
          <w:lang w:eastAsia="ru-RU"/>
        </w:rPr>
        <w:t xml:space="preserve"> </w:t>
      </w:r>
      <w:r w:rsidRPr="003C7DB9">
        <w:rPr>
          <w:rFonts w:ascii="Courier New" w:eastAsia="Times New Roman" w:hAnsi="Courier New" w:cs="Courier New"/>
          <w:noProof/>
          <w:color w:val="FFDD00"/>
          <w:sz w:val="20"/>
          <w:szCs w:val="20"/>
          <w:lang w:val="en-US" w:eastAsia="ru-RU"/>
        </w:rPr>
        <w:t>h</w:t>
      </w:r>
      <w:r w:rsidRPr="001062D9">
        <w:rPr>
          <w:rFonts w:ascii="Courier New" w:eastAsia="Times New Roman" w:hAnsi="Courier New" w:cs="Courier New"/>
          <w:noProof/>
          <w:color w:val="FFDD00"/>
          <w:sz w:val="20"/>
          <w:szCs w:val="20"/>
          <w:lang w:eastAsia="ru-RU"/>
        </w:rPr>
        <w:t>3</w:t>
      </w:r>
      <w:r w:rsidRPr="001062D9">
        <w:rPr>
          <w:rFonts w:ascii="Courier New" w:eastAsia="Times New Roman" w:hAnsi="Courier New" w:cs="Courier New"/>
          <w:noProof/>
          <w:color w:val="E1EFFF"/>
          <w:sz w:val="20"/>
          <w:szCs w:val="20"/>
          <w:lang w:eastAsia="ru-RU"/>
        </w:rPr>
        <w:t>{</w:t>
      </w:r>
      <w:r w:rsidRPr="001062D9">
        <w:rPr>
          <w:rFonts w:ascii="Courier New" w:eastAsia="Times New Roman" w:hAnsi="Courier New" w:cs="Courier New"/>
          <w:noProof/>
          <w:color w:val="E1EFFF"/>
          <w:sz w:val="20"/>
          <w:szCs w:val="20"/>
          <w:lang w:eastAsia="ru-RU"/>
        </w:rPr>
        <w:br/>
        <w:t xml:space="preserve">    </w:t>
      </w:r>
      <w:r w:rsidRPr="003C7DB9">
        <w:rPr>
          <w:rFonts w:ascii="Courier New" w:eastAsia="Times New Roman" w:hAnsi="Courier New" w:cs="Courier New"/>
          <w:noProof/>
          <w:color w:val="80FFBB"/>
          <w:sz w:val="20"/>
          <w:szCs w:val="20"/>
          <w:lang w:val="en-US" w:eastAsia="ru-RU"/>
        </w:rPr>
        <w:t>color</w:t>
      </w:r>
      <w:r w:rsidRPr="001062D9">
        <w:rPr>
          <w:rFonts w:ascii="Courier New" w:eastAsia="Times New Roman" w:hAnsi="Courier New" w:cs="Courier New"/>
          <w:noProof/>
          <w:color w:val="FFFFFF"/>
          <w:sz w:val="20"/>
          <w:szCs w:val="20"/>
          <w:lang w:eastAsia="ru-RU"/>
        </w:rPr>
        <w:t xml:space="preserve">: </w:t>
      </w:r>
      <w:r w:rsidRPr="003C7DB9">
        <w:rPr>
          <w:rFonts w:ascii="Courier New" w:eastAsia="Times New Roman" w:hAnsi="Courier New" w:cs="Courier New"/>
          <w:b/>
          <w:bCs/>
          <w:noProof/>
          <w:color w:val="68E868"/>
          <w:sz w:val="20"/>
          <w:szCs w:val="20"/>
          <w:lang w:val="en-US" w:eastAsia="ru-RU"/>
        </w:rPr>
        <w:t>yellowgreen</w:t>
      </w:r>
      <w:r w:rsidRPr="001062D9">
        <w:rPr>
          <w:rFonts w:ascii="Courier New" w:eastAsia="Times New Roman" w:hAnsi="Courier New" w:cs="Courier New"/>
          <w:noProof/>
          <w:color w:val="E1EFFF"/>
          <w:sz w:val="20"/>
          <w:szCs w:val="20"/>
          <w:lang w:eastAsia="ru-RU"/>
        </w:rPr>
        <w:t>;</w:t>
      </w:r>
      <w:r w:rsidRPr="001062D9">
        <w:rPr>
          <w:rFonts w:ascii="Courier New" w:eastAsia="Times New Roman" w:hAnsi="Courier New" w:cs="Courier New"/>
          <w:noProof/>
          <w:color w:val="E1EFFF"/>
          <w:sz w:val="20"/>
          <w:szCs w:val="20"/>
          <w:lang w:eastAsia="ru-RU"/>
        </w:rPr>
        <w:br/>
        <w:t>}</w:t>
      </w:r>
      <w:r w:rsidRPr="001062D9">
        <w:rPr>
          <w:rFonts w:ascii="Courier New" w:eastAsia="Times New Roman" w:hAnsi="Courier New" w:cs="Courier New"/>
          <w:noProof/>
          <w:color w:val="E1EFFF"/>
          <w:sz w:val="20"/>
          <w:szCs w:val="20"/>
          <w:lang w:eastAsia="ru-RU"/>
        </w:rPr>
        <w:br/>
        <w:t>.</w:t>
      </w:r>
      <w:r w:rsidRPr="003C7DB9">
        <w:rPr>
          <w:rFonts w:ascii="Courier New" w:eastAsia="Times New Roman" w:hAnsi="Courier New" w:cs="Courier New"/>
          <w:noProof/>
          <w:color w:val="FFDD00"/>
          <w:sz w:val="20"/>
          <w:szCs w:val="20"/>
          <w:lang w:val="en-US" w:eastAsia="ru-RU"/>
        </w:rPr>
        <w:t>collection</w:t>
      </w:r>
      <w:r w:rsidRPr="001062D9">
        <w:rPr>
          <w:rFonts w:ascii="Courier New" w:eastAsia="Times New Roman" w:hAnsi="Courier New" w:cs="Courier New"/>
          <w:noProof/>
          <w:color w:val="FFDD00"/>
          <w:sz w:val="20"/>
          <w:szCs w:val="20"/>
          <w:lang w:eastAsia="ru-RU"/>
        </w:rPr>
        <w:t>-</w:t>
      </w:r>
      <w:r w:rsidRPr="003C7DB9">
        <w:rPr>
          <w:rFonts w:ascii="Courier New" w:eastAsia="Times New Roman" w:hAnsi="Courier New" w:cs="Courier New"/>
          <w:noProof/>
          <w:color w:val="FFDD00"/>
          <w:sz w:val="20"/>
          <w:szCs w:val="20"/>
          <w:lang w:val="en-US" w:eastAsia="ru-RU"/>
        </w:rPr>
        <w:t>text</w:t>
      </w:r>
      <w:r w:rsidRPr="001062D9">
        <w:rPr>
          <w:rFonts w:ascii="Courier New" w:eastAsia="Times New Roman" w:hAnsi="Courier New" w:cs="Courier New"/>
          <w:noProof/>
          <w:color w:val="FFDD00"/>
          <w:sz w:val="20"/>
          <w:szCs w:val="20"/>
          <w:lang w:eastAsia="ru-RU"/>
        </w:rPr>
        <w:t xml:space="preserve"> </w:t>
      </w:r>
      <w:r w:rsidRPr="003C7DB9">
        <w:rPr>
          <w:rFonts w:ascii="Courier New" w:eastAsia="Times New Roman" w:hAnsi="Courier New" w:cs="Courier New"/>
          <w:noProof/>
          <w:color w:val="FFDD00"/>
          <w:sz w:val="20"/>
          <w:szCs w:val="20"/>
          <w:lang w:val="en-US" w:eastAsia="ru-RU"/>
        </w:rPr>
        <w:t>p</w:t>
      </w:r>
      <w:r w:rsidRPr="001062D9">
        <w:rPr>
          <w:rFonts w:ascii="Courier New" w:eastAsia="Times New Roman" w:hAnsi="Courier New" w:cs="Courier New"/>
          <w:noProof/>
          <w:color w:val="E1EFFF"/>
          <w:sz w:val="20"/>
          <w:szCs w:val="20"/>
          <w:lang w:eastAsia="ru-RU"/>
        </w:rPr>
        <w:t>{</w:t>
      </w:r>
      <w:r w:rsidRPr="001062D9">
        <w:rPr>
          <w:rFonts w:ascii="Courier New" w:eastAsia="Times New Roman" w:hAnsi="Courier New" w:cs="Courier New"/>
          <w:noProof/>
          <w:color w:val="E1EFFF"/>
          <w:sz w:val="20"/>
          <w:szCs w:val="20"/>
          <w:lang w:eastAsia="ru-RU"/>
        </w:rPr>
        <w:br/>
      </w:r>
      <w:r w:rsidRPr="001062D9">
        <w:rPr>
          <w:rFonts w:ascii="Courier New" w:eastAsia="Times New Roman" w:hAnsi="Courier New" w:cs="Courier New"/>
          <w:noProof/>
          <w:color w:val="E1EFFF"/>
          <w:sz w:val="20"/>
          <w:szCs w:val="20"/>
          <w:lang w:eastAsia="ru-RU"/>
        </w:rPr>
        <w:br/>
        <w:t>}</w:t>
      </w:r>
      <w:r w:rsidRPr="001062D9">
        <w:rPr>
          <w:rFonts w:ascii="Courier New" w:eastAsia="Times New Roman" w:hAnsi="Courier New" w:cs="Courier New"/>
          <w:noProof/>
          <w:color w:val="E1EFFF"/>
          <w:sz w:val="20"/>
          <w:szCs w:val="20"/>
          <w:lang w:eastAsia="ru-RU"/>
        </w:rPr>
        <w:br/>
        <w:t>.</w:t>
      </w:r>
      <w:r w:rsidRPr="003C7DB9">
        <w:rPr>
          <w:rFonts w:ascii="Courier New" w:eastAsia="Times New Roman" w:hAnsi="Courier New" w:cs="Courier New"/>
          <w:noProof/>
          <w:color w:val="FFDD00"/>
          <w:sz w:val="20"/>
          <w:szCs w:val="20"/>
          <w:lang w:val="en-US" w:eastAsia="ru-RU"/>
        </w:rPr>
        <w:t>collection</w:t>
      </w:r>
      <w:r w:rsidRPr="001062D9">
        <w:rPr>
          <w:rFonts w:ascii="Courier New" w:eastAsia="Times New Roman" w:hAnsi="Courier New" w:cs="Courier New"/>
          <w:noProof/>
          <w:color w:val="FFDD00"/>
          <w:sz w:val="20"/>
          <w:szCs w:val="20"/>
          <w:lang w:eastAsia="ru-RU"/>
        </w:rPr>
        <w:t>-</w:t>
      </w:r>
      <w:r w:rsidRPr="003C7DB9">
        <w:rPr>
          <w:rFonts w:ascii="Courier New" w:eastAsia="Times New Roman" w:hAnsi="Courier New" w:cs="Courier New"/>
          <w:noProof/>
          <w:color w:val="FFDD00"/>
          <w:sz w:val="20"/>
          <w:szCs w:val="20"/>
          <w:lang w:val="en-US" w:eastAsia="ru-RU"/>
        </w:rPr>
        <w:t>text</w:t>
      </w:r>
      <w:r w:rsidRPr="001062D9">
        <w:rPr>
          <w:rFonts w:ascii="Courier New" w:eastAsia="Times New Roman" w:hAnsi="Courier New" w:cs="Courier New"/>
          <w:noProof/>
          <w:color w:val="FFDD00"/>
          <w:sz w:val="20"/>
          <w:szCs w:val="20"/>
          <w:lang w:eastAsia="ru-RU"/>
        </w:rPr>
        <w:t xml:space="preserve"> </w:t>
      </w:r>
      <w:r w:rsidRPr="003C7DB9">
        <w:rPr>
          <w:rFonts w:ascii="Courier New" w:eastAsia="Times New Roman" w:hAnsi="Courier New" w:cs="Courier New"/>
          <w:noProof/>
          <w:color w:val="FFDD00"/>
          <w:sz w:val="20"/>
          <w:szCs w:val="20"/>
          <w:lang w:val="en-US" w:eastAsia="ru-RU"/>
        </w:rPr>
        <w:t>button</w:t>
      </w:r>
      <w:r w:rsidRPr="001062D9">
        <w:rPr>
          <w:rFonts w:ascii="Courier New" w:eastAsia="Times New Roman" w:hAnsi="Courier New" w:cs="Courier New"/>
          <w:noProof/>
          <w:color w:val="FFDD00"/>
          <w:sz w:val="20"/>
          <w:szCs w:val="20"/>
          <w:lang w:eastAsia="ru-RU"/>
        </w:rPr>
        <w:t xml:space="preserve"> </w:t>
      </w:r>
      <w:r w:rsidRPr="001062D9">
        <w:rPr>
          <w:rFonts w:ascii="Courier New" w:eastAsia="Times New Roman" w:hAnsi="Courier New" w:cs="Courier New"/>
          <w:noProof/>
          <w:color w:val="E1EFFF"/>
          <w:sz w:val="20"/>
          <w:szCs w:val="20"/>
          <w:lang w:eastAsia="ru-RU"/>
        </w:rPr>
        <w:t>{</w:t>
      </w:r>
      <w:r w:rsidRPr="001062D9">
        <w:rPr>
          <w:rFonts w:ascii="Courier New" w:eastAsia="Times New Roman" w:hAnsi="Courier New" w:cs="Courier New"/>
          <w:noProof/>
          <w:color w:val="E1EFFF"/>
          <w:sz w:val="20"/>
          <w:szCs w:val="20"/>
          <w:lang w:eastAsia="ru-RU"/>
        </w:rPr>
        <w:br/>
        <w:t xml:space="preserve">    </w:t>
      </w:r>
      <w:r w:rsidRPr="003C7DB9">
        <w:rPr>
          <w:rFonts w:ascii="Courier New" w:eastAsia="Times New Roman" w:hAnsi="Courier New" w:cs="Courier New"/>
          <w:noProof/>
          <w:color w:val="80FFBB"/>
          <w:sz w:val="20"/>
          <w:szCs w:val="20"/>
          <w:lang w:val="en-US" w:eastAsia="ru-RU"/>
        </w:rPr>
        <w:t>padding</w:t>
      </w:r>
      <w:r w:rsidRPr="001062D9">
        <w:rPr>
          <w:rFonts w:ascii="Courier New" w:eastAsia="Times New Roman" w:hAnsi="Courier New" w:cs="Courier New"/>
          <w:noProof/>
          <w:color w:val="FFFFFF"/>
          <w:sz w:val="20"/>
          <w:szCs w:val="20"/>
          <w:lang w:eastAsia="ru-RU"/>
        </w:rPr>
        <w:t xml:space="preserve">: </w:t>
      </w:r>
      <w:r w:rsidRPr="001062D9">
        <w:rPr>
          <w:rFonts w:ascii="Courier New" w:eastAsia="Times New Roman" w:hAnsi="Courier New" w:cs="Courier New"/>
          <w:noProof/>
          <w:color w:val="FF628C"/>
          <w:sz w:val="20"/>
          <w:szCs w:val="20"/>
          <w:lang w:eastAsia="ru-RU"/>
        </w:rPr>
        <w:t>10</w:t>
      </w:r>
      <w:r w:rsidRPr="003C7DB9">
        <w:rPr>
          <w:rFonts w:ascii="Courier New" w:eastAsia="Times New Roman" w:hAnsi="Courier New" w:cs="Courier New"/>
          <w:b/>
          <w:bCs/>
          <w:noProof/>
          <w:color w:val="68E868"/>
          <w:sz w:val="20"/>
          <w:szCs w:val="20"/>
          <w:lang w:val="en-US" w:eastAsia="ru-RU"/>
        </w:rPr>
        <w:t>px</w:t>
      </w:r>
      <w:r w:rsidRPr="001062D9">
        <w:rPr>
          <w:rFonts w:ascii="Courier New" w:eastAsia="Times New Roman" w:hAnsi="Courier New" w:cs="Courier New"/>
          <w:noProof/>
          <w:color w:val="E1EFFF"/>
          <w:sz w:val="20"/>
          <w:szCs w:val="20"/>
          <w:lang w:eastAsia="ru-RU"/>
        </w:rPr>
        <w:t>;</w:t>
      </w:r>
      <w:r w:rsidRPr="001062D9">
        <w:rPr>
          <w:rFonts w:ascii="Courier New" w:eastAsia="Times New Roman" w:hAnsi="Courier New" w:cs="Courier New"/>
          <w:noProof/>
          <w:color w:val="E1EFFF"/>
          <w:sz w:val="20"/>
          <w:szCs w:val="20"/>
          <w:lang w:eastAsia="ru-RU"/>
        </w:rPr>
        <w:br/>
        <w:t xml:space="preserve">    </w:t>
      </w:r>
      <w:r w:rsidRPr="003C7DB9">
        <w:rPr>
          <w:rFonts w:ascii="Courier New" w:eastAsia="Times New Roman" w:hAnsi="Courier New" w:cs="Courier New"/>
          <w:noProof/>
          <w:color w:val="80FFBB"/>
          <w:sz w:val="20"/>
          <w:szCs w:val="20"/>
          <w:lang w:val="en-US" w:eastAsia="ru-RU"/>
        </w:rPr>
        <w:t>border</w:t>
      </w:r>
      <w:r w:rsidRPr="001062D9">
        <w:rPr>
          <w:rFonts w:ascii="Courier New" w:eastAsia="Times New Roman" w:hAnsi="Courier New" w:cs="Courier New"/>
          <w:noProof/>
          <w:color w:val="FFFFFF"/>
          <w:sz w:val="20"/>
          <w:szCs w:val="20"/>
          <w:lang w:eastAsia="ru-RU"/>
        </w:rPr>
        <w:t xml:space="preserve">: </w:t>
      </w:r>
      <w:r w:rsidRPr="001062D9">
        <w:rPr>
          <w:rFonts w:ascii="Courier New" w:eastAsia="Times New Roman" w:hAnsi="Courier New" w:cs="Courier New"/>
          <w:noProof/>
          <w:color w:val="FF628C"/>
          <w:sz w:val="20"/>
          <w:szCs w:val="20"/>
          <w:lang w:eastAsia="ru-RU"/>
        </w:rPr>
        <w:t>1</w:t>
      </w:r>
      <w:r w:rsidRPr="003C7DB9">
        <w:rPr>
          <w:rFonts w:ascii="Courier New" w:eastAsia="Times New Roman" w:hAnsi="Courier New" w:cs="Courier New"/>
          <w:b/>
          <w:bCs/>
          <w:noProof/>
          <w:color w:val="68E868"/>
          <w:sz w:val="20"/>
          <w:szCs w:val="20"/>
          <w:lang w:val="en-US" w:eastAsia="ru-RU"/>
        </w:rPr>
        <w:t>px</w:t>
      </w:r>
      <w:r w:rsidRPr="001062D9">
        <w:rPr>
          <w:rFonts w:ascii="Courier New" w:eastAsia="Times New Roman" w:hAnsi="Courier New" w:cs="Courier New"/>
          <w:b/>
          <w:bCs/>
          <w:noProof/>
          <w:color w:val="68E868"/>
          <w:sz w:val="20"/>
          <w:szCs w:val="20"/>
          <w:lang w:eastAsia="ru-RU"/>
        </w:rPr>
        <w:t xml:space="preserve"> </w:t>
      </w:r>
      <w:r w:rsidRPr="003C7DB9">
        <w:rPr>
          <w:rFonts w:ascii="Courier New" w:eastAsia="Times New Roman" w:hAnsi="Courier New" w:cs="Courier New"/>
          <w:b/>
          <w:bCs/>
          <w:noProof/>
          <w:color w:val="68E868"/>
          <w:sz w:val="20"/>
          <w:szCs w:val="20"/>
          <w:lang w:val="en-US" w:eastAsia="ru-RU"/>
        </w:rPr>
        <w:t>solid</w:t>
      </w:r>
      <w:r w:rsidRPr="001062D9">
        <w:rPr>
          <w:rFonts w:ascii="Courier New" w:eastAsia="Times New Roman" w:hAnsi="Courier New" w:cs="Courier New"/>
          <w:b/>
          <w:bCs/>
          <w:noProof/>
          <w:color w:val="68E868"/>
          <w:sz w:val="20"/>
          <w:szCs w:val="20"/>
          <w:lang w:eastAsia="ru-RU"/>
        </w:rPr>
        <w:t xml:space="preserve"> </w:t>
      </w:r>
      <w:r w:rsidRPr="003C7DB9">
        <w:rPr>
          <w:rFonts w:ascii="Courier New" w:eastAsia="Times New Roman" w:hAnsi="Courier New" w:cs="Courier New"/>
          <w:b/>
          <w:bCs/>
          <w:noProof/>
          <w:color w:val="68E868"/>
          <w:sz w:val="20"/>
          <w:szCs w:val="20"/>
          <w:lang w:val="en-US" w:eastAsia="ru-RU"/>
        </w:rPr>
        <w:t>transparent</w:t>
      </w:r>
      <w:r w:rsidRPr="001062D9">
        <w:rPr>
          <w:rFonts w:ascii="Courier New" w:eastAsia="Times New Roman" w:hAnsi="Courier New" w:cs="Courier New"/>
          <w:noProof/>
          <w:color w:val="E1EFFF"/>
          <w:sz w:val="20"/>
          <w:szCs w:val="20"/>
          <w:lang w:eastAsia="ru-RU"/>
        </w:rPr>
        <w:t>;</w:t>
      </w:r>
      <w:r w:rsidRPr="001062D9">
        <w:rPr>
          <w:rFonts w:ascii="Courier New" w:eastAsia="Times New Roman" w:hAnsi="Courier New" w:cs="Courier New"/>
          <w:noProof/>
          <w:color w:val="E1EFFF"/>
          <w:sz w:val="20"/>
          <w:szCs w:val="20"/>
          <w:lang w:eastAsia="ru-RU"/>
        </w:rPr>
        <w:br/>
        <w:t xml:space="preserve">    </w:t>
      </w:r>
      <w:r w:rsidRPr="003C7DB9">
        <w:rPr>
          <w:rFonts w:ascii="Courier New" w:eastAsia="Times New Roman" w:hAnsi="Courier New" w:cs="Courier New"/>
          <w:noProof/>
          <w:color w:val="80FFBB"/>
          <w:sz w:val="20"/>
          <w:szCs w:val="20"/>
          <w:lang w:val="en-US" w:eastAsia="ru-RU"/>
        </w:rPr>
        <w:t>border</w:t>
      </w:r>
      <w:r w:rsidRPr="001062D9">
        <w:rPr>
          <w:rFonts w:ascii="Courier New" w:eastAsia="Times New Roman" w:hAnsi="Courier New" w:cs="Courier New"/>
          <w:noProof/>
          <w:color w:val="80FFBB"/>
          <w:sz w:val="20"/>
          <w:szCs w:val="20"/>
          <w:lang w:eastAsia="ru-RU"/>
        </w:rPr>
        <w:t>-</w:t>
      </w:r>
      <w:r w:rsidRPr="003C7DB9">
        <w:rPr>
          <w:rFonts w:ascii="Courier New" w:eastAsia="Times New Roman" w:hAnsi="Courier New" w:cs="Courier New"/>
          <w:noProof/>
          <w:color w:val="80FFBB"/>
          <w:sz w:val="20"/>
          <w:szCs w:val="20"/>
          <w:lang w:val="en-US" w:eastAsia="ru-RU"/>
        </w:rPr>
        <w:t>radius</w:t>
      </w:r>
      <w:r w:rsidRPr="001062D9">
        <w:rPr>
          <w:rFonts w:ascii="Courier New" w:eastAsia="Times New Roman" w:hAnsi="Courier New" w:cs="Courier New"/>
          <w:noProof/>
          <w:color w:val="FFFFFF"/>
          <w:sz w:val="20"/>
          <w:szCs w:val="20"/>
          <w:lang w:eastAsia="ru-RU"/>
        </w:rPr>
        <w:t xml:space="preserve">: </w:t>
      </w:r>
      <w:r w:rsidRPr="001062D9">
        <w:rPr>
          <w:rFonts w:ascii="Courier New" w:eastAsia="Times New Roman" w:hAnsi="Courier New" w:cs="Courier New"/>
          <w:noProof/>
          <w:color w:val="FF628C"/>
          <w:sz w:val="20"/>
          <w:szCs w:val="20"/>
          <w:lang w:eastAsia="ru-RU"/>
        </w:rPr>
        <w:t>5</w:t>
      </w:r>
      <w:r w:rsidRPr="003C7DB9">
        <w:rPr>
          <w:rFonts w:ascii="Courier New" w:eastAsia="Times New Roman" w:hAnsi="Courier New" w:cs="Courier New"/>
          <w:b/>
          <w:bCs/>
          <w:noProof/>
          <w:color w:val="68E868"/>
          <w:sz w:val="20"/>
          <w:szCs w:val="20"/>
          <w:lang w:val="en-US" w:eastAsia="ru-RU"/>
        </w:rPr>
        <w:t>px</w:t>
      </w:r>
      <w:r w:rsidRPr="001062D9">
        <w:rPr>
          <w:rFonts w:ascii="Courier New" w:eastAsia="Times New Roman" w:hAnsi="Courier New" w:cs="Courier New"/>
          <w:noProof/>
          <w:color w:val="E1EFFF"/>
          <w:sz w:val="20"/>
          <w:szCs w:val="20"/>
          <w:lang w:eastAsia="ru-RU"/>
        </w:rPr>
        <w:t>;</w:t>
      </w:r>
      <w:r w:rsidRPr="001062D9">
        <w:rPr>
          <w:rFonts w:ascii="Courier New" w:eastAsia="Times New Roman" w:hAnsi="Courier New" w:cs="Courier New"/>
          <w:noProof/>
          <w:color w:val="E1EFFF"/>
          <w:sz w:val="20"/>
          <w:szCs w:val="20"/>
          <w:lang w:eastAsia="ru-RU"/>
        </w:rPr>
        <w:br/>
        <w:t xml:space="preserve">    </w:t>
      </w:r>
      <w:r w:rsidRPr="003C7DB9">
        <w:rPr>
          <w:rFonts w:ascii="Courier New" w:eastAsia="Times New Roman" w:hAnsi="Courier New" w:cs="Courier New"/>
          <w:noProof/>
          <w:color w:val="80FFBB"/>
          <w:sz w:val="20"/>
          <w:szCs w:val="20"/>
          <w:lang w:val="en-US" w:eastAsia="ru-RU"/>
        </w:rPr>
        <w:t>outline</w:t>
      </w:r>
      <w:r w:rsidRPr="001062D9">
        <w:rPr>
          <w:rFonts w:ascii="Courier New" w:eastAsia="Times New Roman" w:hAnsi="Courier New" w:cs="Courier New"/>
          <w:noProof/>
          <w:color w:val="FFFFFF"/>
          <w:sz w:val="20"/>
          <w:szCs w:val="20"/>
          <w:lang w:eastAsia="ru-RU"/>
        </w:rPr>
        <w:t xml:space="preserve">: </w:t>
      </w:r>
      <w:r w:rsidRPr="003C7DB9">
        <w:rPr>
          <w:rFonts w:ascii="Courier New" w:eastAsia="Times New Roman" w:hAnsi="Courier New" w:cs="Courier New"/>
          <w:b/>
          <w:bCs/>
          <w:noProof/>
          <w:color w:val="68E868"/>
          <w:sz w:val="20"/>
          <w:szCs w:val="20"/>
          <w:lang w:val="en-US" w:eastAsia="ru-RU"/>
        </w:rPr>
        <w:t>none</w:t>
      </w:r>
      <w:r w:rsidRPr="001062D9">
        <w:rPr>
          <w:rFonts w:ascii="Courier New" w:eastAsia="Times New Roman" w:hAnsi="Courier New" w:cs="Courier New"/>
          <w:noProof/>
          <w:color w:val="E1EFFF"/>
          <w:sz w:val="20"/>
          <w:szCs w:val="20"/>
          <w:lang w:eastAsia="ru-RU"/>
        </w:rPr>
        <w:t xml:space="preserve">; </w:t>
      </w:r>
      <w:r w:rsidRPr="001062D9">
        <w:rPr>
          <w:rFonts w:ascii="Courier New" w:eastAsia="Times New Roman" w:hAnsi="Courier New" w:cs="Courier New"/>
          <w:i/>
          <w:iCs/>
          <w:noProof/>
          <w:color w:val="0088FF"/>
          <w:sz w:val="20"/>
          <w:szCs w:val="20"/>
          <w:lang w:eastAsia="ru-RU"/>
        </w:rPr>
        <w:t xml:space="preserve">/*Убираем синюю </w:t>
      </w:r>
      <w:r w:rsidRPr="003C7DB9">
        <w:rPr>
          <w:rFonts w:ascii="Courier New" w:eastAsia="Times New Roman" w:hAnsi="Courier New" w:cs="Courier New"/>
          <w:i/>
          <w:iCs/>
          <w:noProof/>
          <w:color w:val="0088FF"/>
          <w:sz w:val="20"/>
          <w:szCs w:val="20"/>
          <w:lang w:val="en-US" w:eastAsia="ru-RU"/>
        </w:rPr>
        <w:t>обводку при наведении курсора на кнопку*/</w:t>
      </w:r>
      <w:r w:rsidRPr="003C7DB9">
        <w:rPr>
          <w:rFonts w:ascii="Courier New" w:eastAsia="Times New Roman" w:hAnsi="Courier New" w:cs="Courier New"/>
          <w:i/>
          <w:iCs/>
          <w:noProof/>
          <w:color w:val="0088FF"/>
          <w:sz w:val="20"/>
          <w:szCs w:val="20"/>
          <w:lang w:val="en-US" w:eastAsia="ru-RU"/>
        </w:rPr>
        <w:br/>
      </w:r>
      <w:r w:rsidRPr="003C7DB9">
        <w:rPr>
          <w:rFonts w:ascii="Courier New" w:eastAsia="Times New Roman" w:hAnsi="Courier New" w:cs="Courier New"/>
          <w:noProof/>
          <w:color w:val="E1EFFF"/>
          <w:sz w:val="20"/>
          <w:szCs w:val="20"/>
          <w:lang w:val="en-US" w:eastAsia="ru-RU"/>
        </w:rPr>
        <w:t>}</w:t>
      </w:r>
    </w:p>
    <w:p w:rsidR="00A70CBC" w:rsidRPr="003C7DB9" w:rsidRDefault="00A70CBC" w:rsidP="00100F43">
      <w:pPr>
        <w:rPr>
          <w:rFonts w:cstheme="minorHAnsi"/>
          <w:b/>
          <w:noProof/>
          <w:sz w:val="24"/>
          <w:szCs w:val="24"/>
          <w:lang w:val="en-US"/>
        </w:rPr>
      </w:pPr>
    </w:p>
    <w:p w:rsidR="00A70CBC" w:rsidRPr="001062D9" w:rsidRDefault="00A70CBC" w:rsidP="00100F43">
      <w:pPr>
        <w:rPr>
          <w:rFonts w:cstheme="minorHAnsi"/>
          <w:b/>
          <w:noProof/>
          <w:sz w:val="24"/>
          <w:szCs w:val="24"/>
        </w:rPr>
      </w:pPr>
      <w:r w:rsidRPr="001062D9">
        <w:rPr>
          <w:rFonts w:cstheme="minorHAnsi"/>
          <w:b/>
          <w:noProof/>
          <w:sz w:val="24"/>
          <w:szCs w:val="24"/>
        </w:rPr>
        <w:t xml:space="preserve">Пример свойства </w:t>
      </w:r>
      <w:r w:rsidRPr="003C7DB9">
        <w:rPr>
          <w:rFonts w:cstheme="minorHAnsi"/>
          <w:b/>
          <w:noProof/>
          <w:sz w:val="24"/>
          <w:szCs w:val="24"/>
          <w:lang w:val="en-US"/>
        </w:rPr>
        <w:t>overflow</w:t>
      </w:r>
      <w:r w:rsidRPr="001062D9">
        <w:rPr>
          <w:rFonts w:cstheme="minorHAnsi"/>
          <w:b/>
          <w:noProof/>
          <w:sz w:val="24"/>
          <w:szCs w:val="24"/>
        </w:rPr>
        <w:t xml:space="preserve"> со значением </w:t>
      </w:r>
      <w:r w:rsidRPr="003C7DB9">
        <w:rPr>
          <w:rFonts w:cstheme="minorHAnsi"/>
          <w:b/>
          <w:noProof/>
          <w:sz w:val="24"/>
          <w:szCs w:val="24"/>
          <w:lang w:val="en-US"/>
        </w:rPr>
        <w:t>auto</w:t>
      </w:r>
      <w:r w:rsidRPr="001062D9">
        <w:rPr>
          <w:rFonts w:cstheme="minorHAnsi"/>
          <w:b/>
          <w:noProof/>
          <w:sz w:val="24"/>
          <w:szCs w:val="24"/>
        </w:rPr>
        <w:t>:</w:t>
      </w:r>
    </w:p>
    <w:p w:rsidR="00A70CBC" w:rsidRPr="001062D9" w:rsidRDefault="00A70CBC" w:rsidP="00100F43">
      <w:pPr>
        <w:rPr>
          <w:rFonts w:cstheme="minorHAnsi"/>
          <w:noProof/>
          <w:sz w:val="24"/>
          <w:szCs w:val="24"/>
        </w:rPr>
      </w:pPr>
      <w:r w:rsidRPr="001062D9">
        <w:rPr>
          <w:rFonts w:cstheme="minorHAnsi"/>
          <w:b/>
          <w:noProof/>
          <w:sz w:val="24"/>
          <w:szCs w:val="24"/>
        </w:rPr>
        <w:t xml:space="preserve">До: </w:t>
      </w:r>
      <w:r w:rsidRPr="001062D9">
        <w:rPr>
          <w:rFonts w:cstheme="minorHAnsi"/>
          <w:noProof/>
          <w:sz w:val="24"/>
          <w:szCs w:val="24"/>
        </w:rPr>
        <w:t>верхний блок не вмещаеться в рамки нижнего. Но они лежат в одном контейнере.</w:t>
      </w:r>
    </w:p>
    <w:p w:rsidR="00A70CBC" w:rsidRPr="003C7DB9" w:rsidRDefault="00A70CBC" w:rsidP="00100F43">
      <w:pPr>
        <w:rPr>
          <w:rFonts w:cstheme="minorHAnsi"/>
          <w:b/>
          <w:noProof/>
          <w:sz w:val="24"/>
          <w:szCs w:val="24"/>
          <w:lang w:val="en-US"/>
        </w:rPr>
      </w:pPr>
      <w:r w:rsidRPr="003C7DB9">
        <w:rPr>
          <w:rFonts w:cstheme="minorHAnsi"/>
          <w:b/>
          <w:noProof/>
          <w:sz w:val="24"/>
          <w:szCs w:val="24"/>
          <w:lang w:eastAsia="ru-RU"/>
        </w:rPr>
        <w:drawing>
          <wp:inline distT="0" distB="0" distL="0" distR="0" wp14:anchorId="608B1B36" wp14:editId="539FD150">
            <wp:extent cx="6645910" cy="2376170"/>
            <wp:effectExtent l="0" t="0" r="2540" b="5080"/>
            <wp:docPr id="144" name="Рисунок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74">
                      <a:extLst>
                        <a:ext uri="{28A0092B-C50C-407E-A947-70E740481C1C}">
                          <a14:useLocalDpi xmlns:a14="http://schemas.microsoft.com/office/drawing/2010/main" val="0"/>
                        </a:ext>
                      </a:extLst>
                    </a:blip>
                    <a:stretch>
                      <a:fillRect/>
                    </a:stretch>
                  </pic:blipFill>
                  <pic:spPr>
                    <a:xfrm>
                      <a:off x="0" y="0"/>
                      <a:ext cx="6645910" cy="2376170"/>
                    </a:xfrm>
                    <a:prstGeom prst="rect">
                      <a:avLst/>
                    </a:prstGeom>
                  </pic:spPr>
                </pic:pic>
              </a:graphicData>
            </a:graphic>
          </wp:inline>
        </w:drawing>
      </w:r>
    </w:p>
    <w:p w:rsidR="00A70CBC" w:rsidRPr="003C7DB9" w:rsidRDefault="00A70CBC" w:rsidP="00100F43">
      <w:pPr>
        <w:rPr>
          <w:rFonts w:cstheme="minorHAnsi"/>
          <w:b/>
          <w:noProof/>
          <w:sz w:val="24"/>
          <w:szCs w:val="24"/>
          <w:lang w:val="en-US"/>
        </w:rPr>
      </w:pPr>
      <w:r w:rsidRPr="003C7DB9">
        <w:rPr>
          <w:rFonts w:cstheme="minorHAnsi"/>
          <w:b/>
          <w:noProof/>
          <w:sz w:val="24"/>
          <w:szCs w:val="24"/>
          <w:lang w:val="en-US"/>
        </w:rPr>
        <w:t>После: выровняло</w:t>
      </w:r>
    </w:p>
    <w:p w:rsidR="00A70CBC" w:rsidRPr="003C7DB9" w:rsidRDefault="00A70CBC" w:rsidP="00100F43">
      <w:pPr>
        <w:rPr>
          <w:rFonts w:cstheme="minorHAnsi"/>
          <w:noProof/>
          <w:sz w:val="24"/>
          <w:szCs w:val="24"/>
          <w:lang w:val="en-US"/>
        </w:rPr>
      </w:pPr>
      <w:r w:rsidRPr="003C7DB9">
        <w:rPr>
          <w:rFonts w:cstheme="minorHAnsi"/>
          <w:noProof/>
          <w:sz w:val="24"/>
          <w:szCs w:val="24"/>
          <w:lang w:eastAsia="ru-RU"/>
        </w:rPr>
        <w:lastRenderedPageBreak/>
        <w:drawing>
          <wp:inline distT="0" distB="0" distL="0" distR="0" wp14:anchorId="352DDD14" wp14:editId="3B871B23">
            <wp:extent cx="6645910" cy="2850515"/>
            <wp:effectExtent l="0" t="0" r="2540" b="6985"/>
            <wp:docPr id="145" name="Рисунок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75">
                      <a:extLst>
                        <a:ext uri="{28A0092B-C50C-407E-A947-70E740481C1C}">
                          <a14:useLocalDpi xmlns:a14="http://schemas.microsoft.com/office/drawing/2010/main" val="0"/>
                        </a:ext>
                      </a:extLst>
                    </a:blip>
                    <a:stretch>
                      <a:fillRect/>
                    </a:stretch>
                  </pic:blipFill>
                  <pic:spPr>
                    <a:xfrm>
                      <a:off x="0" y="0"/>
                      <a:ext cx="6645910" cy="2850515"/>
                    </a:xfrm>
                    <a:prstGeom prst="rect">
                      <a:avLst/>
                    </a:prstGeom>
                  </pic:spPr>
                </pic:pic>
              </a:graphicData>
            </a:graphic>
          </wp:inline>
        </w:drawing>
      </w:r>
    </w:p>
    <w:p w:rsidR="00396C50" w:rsidRPr="001062D9" w:rsidRDefault="00396C50" w:rsidP="00100F43">
      <w:pPr>
        <w:rPr>
          <w:rFonts w:cstheme="minorHAnsi"/>
          <w:noProof/>
          <w:sz w:val="24"/>
          <w:szCs w:val="24"/>
        </w:rPr>
      </w:pPr>
      <w:r w:rsidRPr="001062D9">
        <w:rPr>
          <w:rFonts w:cstheme="minorHAnsi"/>
          <w:noProof/>
          <w:sz w:val="24"/>
          <w:szCs w:val="24"/>
        </w:rPr>
        <w:t>Перейдем</w:t>
      </w:r>
      <w:r w:rsidRPr="001062D9">
        <w:rPr>
          <w:rFonts w:cstheme="minorHAnsi"/>
          <w:b/>
          <w:noProof/>
          <w:sz w:val="24"/>
          <w:szCs w:val="24"/>
        </w:rPr>
        <w:t xml:space="preserve"> в </w:t>
      </w:r>
      <w:r w:rsidRPr="003C7DB9">
        <w:rPr>
          <w:rFonts w:cstheme="minorHAnsi"/>
          <w:b/>
          <w:noProof/>
          <w:sz w:val="24"/>
          <w:szCs w:val="24"/>
          <w:lang w:val="en-US"/>
        </w:rPr>
        <w:t>html</w:t>
      </w:r>
      <w:r w:rsidRPr="001062D9">
        <w:rPr>
          <w:rFonts w:cstheme="minorHAnsi"/>
          <w:b/>
          <w:noProof/>
          <w:sz w:val="24"/>
          <w:szCs w:val="24"/>
        </w:rPr>
        <w:t xml:space="preserve">-файл </w:t>
      </w:r>
      <w:r w:rsidRPr="001062D9">
        <w:rPr>
          <w:rFonts w:cstheme="minorHAnsi"/>
          <w:noProof/>
          <w:sz w:val="24"/>
          <w:szCs w:val="24"/>
        </w:rPr>
        <w:t>и</w:t>
      </w:r>
      <w:r w:rsidRPr="001062D9">
        <w:rPr>
          <w:rFonts w:cstheme="minorHAnsi"/>
          <w:b/>
          <w:noProof/>
          <w:sz w:val="24"/>
          <w:szCs w:val="24"/>
        </w:rPr>
        <w:t xml:space="preserve"> </w:t>
      </w:r>
      <w:r w:rsidRPr="001062D9">
        <w:rPr>
          <w:rFonts w:cstheme="minorHAnsi"/>
          <w:noProof/>
          <w:sz w:val="24"/>
          <w:szCs w:val="24"/>
        </w:rPr>
        <w:t>скопируем уже готовый блок</w:t>
      </w:r>
      <w:r w:rsidR="009A47ED" w:rsidRPr="001062D9">
        <w:rPr>
          <w:rFonts w:cstheme="minorHAnsi"/>
          <w:noProof/>
          <w:sz w:val="24"/>
          <w:szCs w:val="24"/>
        </w:rPr>
        <w:t xml:space="preserve"> (копировать то, что находиться после второго блока &lt;</w:t>
      </w:r>
      <w:r w:rsidR="009A47ED" w:rsidRPr="003C7DB9">
        <w:rPr>
          <w:rFonts w:cstheme="minorHAnsi"/>
          <w:noProof/>
          <w:sz w:val="24"/>
          <w:szCs w:val="24"/>
          <w:lang w:val="en-US"/>
        </w:rPr>
        <w:t>div</w:t>
      </w:r>
      <w:r w:rsidR="009A47ED" w:rsidRPr="001062D9">
        <w:rPr>
          <w:rFonts w:cstheme="minorHAnsi"/>
          <w:noProof/>
          <w:sz w:val="24"/>
          <w:szCs w:val="24"/>
        </w:rPr>
        <w:t xml:space="preserve">&gt;, которому задали класс </w:t>
      </w:r>
      <w:r w:rsidR="009A47ED" w:rsidRPr="003C7DB9">
        <w:rPr>
          <w:rFonts w:cstheme="minorHAnsi"/>
          <w:noProof/>
          <w:sz w:val="24"/>
          <w:szCs w:val="24"/>
          <w:lang w:val="en-US"/>
        </w:rPr>
        <w:t>collections</w:t>
      </w:r>
      <w:r w:rsidR="009A47ED" w:rsidRPr="001062D9">
        <w:rPr>
          <w:rFonts w:cstheme="minorHAnsi"/>
          <w:noProof/>
          <w:sz w:val="24"/>
          <w:szCs w:val="24"/>
        </w:rPr>
        <w:t>)</w:t>
      </w:r>
      <w:r w:rsidRPr="001062D9">
        <w:rPr>
          <w:rFonts w:cstheme="minorHAnsi"/>
          <w:noProof/>
          <w:sz w:val="24"/>
          <w:szCs w:val="24"/>
        </w:rPr>
        <w:t>, с созданными классами еще два раза.</w:t>
      </w:r>
    </w:p>
    <w:p w:rsidR="009A47ED" w:rsidRPr="003C7DB9" w:rsidRDefault="009A47ED" w:rsidP="009A47ED">
      <w:pPr>
        <w:pStyle w:val="HTML"/>
        <w:shd w:val="clear" w:color="auto" w:fill="002240"/>
        <w:rPr>
          <w:noProof/>
          <w:color w:val="FFFFFF"/>
          <w:lang w:val="en-US"/>
        </w:rPr>
      </w:pPr>
      <w:r w:rsidRPr="001062D9">
        <w:rPr>
          <w:rFonts w:cstheme="minorHAnsi"/>
          <w:noProof/>
          <w:sz w:val="24"/>
          <w:szCs w:val="24"/>
        </w:rPr>
        <w:t xml:space="preserve"> </w:t>
      </w:r>
      <w:r w:rsidRPr="001062D9">
        <w:rPr>
          <w:noProof/>
          <w:color w:val="FFFFFF"/>
        </w:rPr>
        <w:br/>
        <w:t xml:space="preserve">    </w:t>
      </w:r>
      <w:r w:rsidRPr="001062D9">
        <w:rPr>
          <w:noProof/>
          <w:color w:val="E1EFFF"/>
        </w:rPr>
        <w:t>&lt;</w:t>
      </w:r>
      <w:r w:rsidRPr="003C7DB9">
        <w:rPr>
          <w:noProof/>
          <w:color w:val="9EFFFF"/>
          <w:lang w:val="en-US"/>
        </w:rPr>
        <w:t>div</w:t>
      </w:r>
      <w:r w:rsidRPr="001062D9">
        <w:rPr>
          <w:noProof/>
          <w:color w:val="9EFFFF"/>
        </w:rPr>
        <w:t xml:space="preserve"> </w:t>
      </w:r>
      <w:r w:rsidRPr="003C7DB9">
        <w:rPr>
          <w:noProof/>
          <w:color w:val="FFDD00"/>
          <w:lang w:val="en-US"/>
        </w:rPr>
        <w:t>class</w:t>
      </w:r>
      <w:r w:rsidRPr="001062D9">
        <w:rPr>
          <w:noProof/>
          <w:color w:val="FFDD00"/>
        </w:rPr>
        <w:t>=</w:t>
      </w:r>
      <w:r w:rsidRPr="001062D9">
        <w:rPr>
          <w:b/>
          <w:bCs/>
          <w:noProof/>
          <w:color w:val="3AD900"/>
        </w:rPr>
        <w:t>"</w:t>
      </w:r>
      <w:r w:rsidRPr="003C7DB9">
        <w:rPr>
          <w:b/>
          <w:bCs/>
          <w:noProof/>
          <w:color w:val="3AD900"/>
          <w:lang w:val="en-US"/>
        </w:rPr>
        <w:t>collection</w:t>
      </w:r>
      <w:r w:rsidRPr="001062D9">
        <w:rPr>
          <w:b/>
          <w:bCs/>
          <w:noProof/>
          <w:color w:val="3AD900"/>
        </w:rPr>
        <w:t>-</w:t>
      </w:r>
      <w:r w:rsidRPr="003C7DB9">
        <w:rPr>
          <w:b/>
          <w:bCs/>
          <w:noProof/>
          <w:color w:val="3AD900"/>
          <w:lang w:val="en-US"/>
        </w:rPr>
        <w:t>item</w:t>
      </w:r>
      <w:r w:rsidRPr="001062D9">
        <w:rPr>
          <w:b/>
          <w:bCs/>
          <w:noProof/>
          <w:color w:val="3AD900"/>
        </w:rPr>
        <w:t>-</w:t>
      </w:r>
      <w:r w:rsidRPr="003C7DB9">
        <w:rPr>
          <w:b/>
          <w:bCs/>
          <w:noProof/>
          <w:color w:val="3AD900"/>
          <w:lang w:val="en-US"/>
        </w:rPr>
        <w:t>outer</w:t>
      </w:r>
      <w:r w:rsidRPr="001062D9">
        <w:rPr>
          <w:b/>
          <w:bCs/>
          <w:noProof/>
          <w:color w:val="3AD900"/>
        </w:rPr>
        <w:t>"</w:t>
      </w:r>
      <w:r w:rsidRPr="001062D9">
        <w:rPr>
          <w:noProof/>
          <w:color w:val="E1EFFF"/>
        </w:rPr>
        <w:t>&gt;</w:t>
      </w:r>
      <w:r w:rsidRPr="001062D9">
        <w:rPr>
          <w:noProof/>
          <w:color w:val="E1EFFF"/>
        </w:rPr>
        <w:br/>
        <w:t xml:space="preserve">        &lt;</w:t>
      </w:r>
      <w:r w:rsidRPr="003C7DB9">
        <w:rPr>
          <w:noProof/>
          <w:color w:val="9EFFFF"/>
          <w:lang w:val="en-US"/>
        </w:rPr>
        <w:t>div</w:t>
      </w:r>
      <w:r w:rsidRPr="001062D9">
        <w:rPr>
          <w:noProof/>
          <w:color w:val="9EFFFF"/>
        </w:rPr>
        <w:t xml:space="preserve"> </w:t>
      </w:r>
      <w:r w:rsidRPr="003C7DB9">
        <w:rPr>
          <w:noProof/>
          <w:color w:val="FFDD00"/>
          <w:lang w:val="en-US"/>
        </w:rPr>
        <w:t>class</w:t>
      </w:r>
      <w:r w:rsidRPr="001062D9">
        <w:rPr>
          <w:noProof/>
          <w:color w:val="FFDD00"/>
        </w:rPr>
        <w:t>=</w:t>
      </w:r>
      <w:r w:rsidRPr="001062D9">
        <w:rPr>
          <w:b/>
          <w:bCs/>
          <w:noProof/>
          <w:color w:val="3AD900"/>
        </w:rPr>
        <w:t>"</w:t>
      </w:r>
      <w:r w:rsidRPr="003C7DB9">
        <w:rPr>
          <w:b/>
          <w:bCs/>
          <w:noProof/>
          <w:color w:val="3AD900"/>
          <w:lang w:val="en-US"/>
        </w:rPr>
        <w:t>collection</w:t>
      </w:r>
      <w:r w:rsidRPr="001062D9">
        <w:rPr>
          <w:b/>
          <w:bCs/>
          <w:noProof/>
          <w:color w:val="3AD900"/>
        </w:rPr>
        <w:t>-</w:t>
      </w:r>
      <w:r w:rsidRPr="003C7DB9">
        <w:rPr>
          <w:b/>
          <w:bCs/>
          <w:noProof/>
          <w:color w:val="3AD900"/>
          <w:lang w:val="en-US"/>
        </w:rPr>
        <w:t>item</w:t>
      </w:r>
      <w:r w:rsidRPr="001062D9">
        <w:rPr>
          <w:b/>
          <w:bCs/>
          <w:noProof/>
          <w:color w:val="3AD900"/>
        </w:rPr>
        <w:t>"</w:t>
      </w:r>
      <w:r w:rsidRPr="001062D9">
        <w:rPr>
          <w:noProof/>
          <w:color w:val="E1EFFF"/>
        </w:rPr>
        <w:t>&gt;</w:t>
      </w:r>
      <w:r w:rsidRPr="001062D9">
        <w:rPr>
          <w:noProof/>
          <w:color w:val="E1EFFF"/>
        </w:rPr>
        <w:br/>
        <w:t xml:space="preserve">            &lt;</w:t>
      </w:r>
      <w:r w:rsidRPr="003C7DB9">
        <w:rPr>
          <w:noProof/>
          <w:color w:val="9EFFFF"/>
          <w:lang w:val="en-US"/>
        </w:rPr>
        <w:t>img</w:t>
      </w:r>
      <w:r w:rsidRPr="001062D9">
        <w:rPr>
          <w:noProof/>
          <w:color w:val="9EFFFF"/>
        </w:rPr>
        <w:t xml:space="preserve"> </w:t>
      </w:r>
      <w:r w:rsidRPr="003C7DB9">
        <w:rPr>
          <w:noProof/>
          <w:color w:val="FFDD00"/>
          <w:lang w:val="en-US"/>
        </w:rPr>
        <w:t>src</w:t>
      </w:r>
      <w:r w:rsidRPr="001062D9">
        <w:rPr>
          <w:noProof/>
          <w:color w:val="FFDD00"/>
        </w:rPr>
        <w:t>=</w:t>
      </w:r>
      <w:r w:rsidRPr="001062D9">
        <w:rPr>
          <w:b/>
          <w:bCs/>
          <w:noProof/>
          <w:color w:val="3AD900"/>
        </w:rPr>
        <w:t>"</w:t>
      </w:r>
      <w:r w:rsidRPr="003C7DB9">
        <w:rPr>
          <w:b/>
          <w:bCs/>
          <w:noProof/>
          <w:color w:val="3AD900"/>
          <w:lang w:val="en-US"/>
        </w:rPr>
        <w:t>images</w:t>
      </w:r>
      <w:r w:rsidRPr="001062D9">
        <w:rPr>
          <w:b/>
          <w:bCs/>
          <w:noProof/>
          <w:color w:val="3AD900"/>
        </w:rPr>
        <w:t>/</w:t>
      </w:r>
      <w:r w:rsidRPr="003C7DB9">
        <w:rPr>
          <w:b/>
          <w:bCs/>
          <w:noProof/>
          <w:color w:val="3AD900"/>
          <w:lang w:val="en-US"/>
        </w:rPr>
        <w:t>london</w:t>
      </w:r>
      <w:r w:rsidRPr="001062D9">
        <w:rPr>
          <w:b/>
          <w:bCs/>
          <w:noProof/>
          <w:color w:val="3AD900"/>
        </w:rPr>
        <w:t>1.</w:t>
      </w:r>
      <w:r w:rsidRPr="003C7DB9">
        <w:rPr>
          <w:b/>
          <w:bCs/>
          <w:noProof/>
          <w:color w:val="3AD900"/>
          <w:lang w:val="en-US"/>
        </w:rPr>
        <w:t>jpg</w:t>
      </w:r>
      <w:r w:rsidRPr="001062D9">
        <w:rPr>
          <w:b/>
          <w:bCs/>
          <w:noProof/>
          <w:color w:val="3AD900"/>
        </w:rPr>
        <w:t xml:space="preserve">" </w:t>
      </w:r>
      <w:r w:rsidRPr="003C7DB9">
        <w:rPr>
          <w:noProof/>
          <w:color w:val="FFDD00"/>
          <w:lang w:val="en-US"/>
        </w:rPr>
        <w:t>alt</w:t>
      </w:r>
      <w:r w:rsidRPr="001062D9">
        <w:rPr>
          <w:noProof/>
          <w:color w:val="FFDD00"/>
        </w:rPr>
        <w:t>=</w:t>
      </w:r>
      <w:r w:rsidRPr="001062D9">
        <w:rPr>
          <w:b/>
          <w:bCs/>
          <w:noProof/>
          <w:color w:val="3AD900"/>
        </w:rPr>
        <w:t>"</w:t>
      </w:r>
      <w:r w:rsidRPr="003C7DB9">
        <w:rPr>
          <w:b/>
          <w:bCs/>
          <w:noProof/>
          <w:color w:val="3AD900"/>
          <w:lang w:val="en-US"/>
        </w:rPr>
        <w:t>Picture</w:t>
      </w:r>
      <w:r w:rsidRPr="001062D9">
        <w:rPr>
          <w:b/>
          <w:bCs/>
          <w:noProof/>
          <w:color w:val="3AD900"/>
        </w:rPr>
        <w:t xml:space="preserve">1" </w:t>
      </w:r>
      <w:r w:rsidRPr="003C7DB9">
        <w:rPr>
          <w:noProof/>
          <w:color w:val="FFDD00"/>
          <w:lang w:val="en-US"/>
        </w:rPr>
        <w:t>width</w:t>
      </w:r>
      <w:r w:rsidRPr="001062D9">
        <w:rPr>
          <w:noProof/>
          <w:color w:val="FFDD00"/>
        </w:rPr>
        <w:t>=</w:t>
      </w:r>
      <w:r w:rsidRPr="001062D9">
        <w:rPr>
          <w:b/>
          <w:bCs/>
          <w:noProof/>
          <w:color w:val="3AD900"/>
        </w:rPr>
        <w:t xml:space="preserve">"300" </w:t>
      </w:r>
      <w:r w:rsidRPr="003C7DB9">
        <w:rPr>
          <w:noProof/>
          <w:color w:val="FFDD00"/>
          <w:lang w:val="en-US"/>
        </w:rPr>
        <w:t>height</w:t>
      </w:r>
      <w:r w:rsidRPr="001062D9">
        <w:rPr>
          <w:noProof/>
          <w:color w:val="FFDD00"/>
        </w:rPr>
        <w:t>=</w:t>
      </w:r>
      <w:r w:rsidRPr="001062D9">
        <w:rPr>
          <w:b/>
          <w:bCs/>
          <w:noProof/>
          <w:color w:val="3AD900"/>
        </w:rPr>
        <w:t>""</w:t>
      </w:r>
      <w:r w:rsidRPr="001062D9">
        <w:rPr>
          <w:noProof/>
          <w:color w:val="E1EFFF"/>
        </w:rPr>
        <w:t>&gt;</w:t>
      </w:r>
      <w:r w:rsidRPr="001062D9">
        <w:rPr>
          <w:noProof/>
          <w:color w:val="E1EFFF"/>
        </w:rPr>
        <w:br/>
        <w:t xml:space="preserve">            &lt;</w:t>
      </w:r>
      <w:r w:rsidRPr="003C7DB9">
        <w:rPr>
          <w:noProof/>
          <w:color w:val="9EFFFF"/>
          <w:lang w:val="en-US"/>
        </w:rPr>
        <w:t>div</w:t>
      </w:r>
      <w:r w:rsidRPr="001062D9">
        <w:rPr>
          <w:noProof/>
          <w:color w:val="9EFFFF"/>
        </w:rPr>
        <w:t xml:space="preserve"> </w:t>
      </w:r>
      <w:r w:rsidRPr="003C7DB9">
        <w:rPr>
          <w:noProof/>
          <w:color w:val="FFDD00"/>
          <w:lang w:val="en-US"/>
        </w:rPr>
        <w:t>class</w:t>
      </w:r>
      <w:r w:rsidRPr="001062D9">
        <w:rPr>
          <w:noProof/>
          <w:color w:val="FFDD00"/>
        </w:rPr>
        <w:t>=</w:t>
      </w:r>
      <w:r w:rsidRPr="001062D9">
        <w:rPr>
          <w:b/>
          <w:bCs/>
          <w:noProof/>
          <w:color w:val="3AD900"/>
        </w:rPr>
        <w:t>"</w:t>
      </w:r>
      <w:r w:rsidRPr="003C7DB9">
        <w:rPr>
          <w:b/>
          <w:bCs/>
          <w:noProof/>
          <w:color w:val="3AD900"/>
          <w:lang w:val="en-US"/>
        </w:rPr>
        <w:t>collection</w:t>
      </w:r>
      <w:r w:rsidRPr="001062D9">
        <w:rPr>
          <w:b/>
          <w:bCs/>
          <w:noProof/>
          <w:color w:val="3AD900"/>
        </w:rPr>
        <w:t>-</w:t>
      </w:r>
      <w:r w:rsidRPr="003C7DB9">
        <w:rPr>
          <w:b/>
          <w:bCs/>
          <w:noProof/>
          <w:color w:val="3AD900"/>
          <w:lang w:val="en-US"/>
        </w:rPr>
        <w:t>text</w:t>
      </w:r>
      <w:r w:rsidRPr="001062D9">
        <w:rPr>
          <w:b/>
          <w:bCs/>
          <w:noProof/>
          <w:color w:val="3AD900"/>
        </w:rPr>
        <w:t>"</w:t>
      </w:r>
      <w:r w:rsidRPr="001062D9">
        <w:rPr>
          <w:noProof/>
          <w:color w:val="E1EFFF"/>
        </w:rPr>
        <w:t>&gt;</w:t>
      </w:r>
      <w:r w:rsidRPr="001062D9">
        <w:rPr>
          <w:noProof/>
          <w:color w:val="E1EFFF"/>
        </w:rPr>
        <w:br/>
        <w:t xml:space="preserve">                &lt;</w:t>
      </w:r>
      <w:r w:rsidRPr="003C7DB9">
        <w:rPr>
          <w:noProof/>
          <w:color w:val="9EFFFF"/>
          <w:lang w:val="en-US"/>
        </w:rPr>
        <w:t>h</w:t>
      </w:r>
      <w:r w:rsidRPr="001062D9">
        <w:rPr>
          <w:noProof/>
          <w:color w:val="9EFFFF"/>
        </w:rPr>
        <w:t>3</w:t>
      </w:r>
      <w:r w:rsidRPr="001062D9">
        <w:rPr>
          <w:noProof/>
          <w:color w:val="E1EFFF"/>
        </w:rPr>
        <w:t>&gt;</w:t>
      </w:r>
      <w:r w:rsidRPr="003C7DB9">
        <w:rPr>
          <w:b/>
          <w:bCs/>
          <w:noProof/>
          <w:color w:val="FFFFFF"/>
          <w:lang w:val="en-US"/>
        </w:rPr>
        <w:t>List</w:t>
      </w:r>
      <w:r w:rsidRPr="001062D9">
        <w:rPr>
          <w:b/>
          <w:bCs/>
          <w:noProof/>
          <w:color w:val="FFFFFF"/>
        </w:rPr>
        <w:t xml:space="preserve"> </w:t>
      </w:r>
      <w:r w:rsidRPr="003C7DB9">
        <w:rPr>
          <w:b/>
          <w:bCs/>
          <w:noProof/>
          <w:color w:val="FFFFFF"/>
          <w:lang w:val="en-US"/>
        </w:rPr>
        <w:t>Element</w:t>
      </w:r>
      <w:r w:rsidRPr="001062D9">
        <w:rPr>
          <w:b/>
          <w:bCs/>
          <w:noProof/>
          <w:color w:val="FFFFFF"/>
        </w:rPr>
        <w:t xml:space="preserve"> </w:t>
      </w:r>
      <w:r w:rsidRPr="003C7DB9">
        <w:rPr>
          <w:b/>
          <w:bCs/>
          <w:noProof/>
          <w:color w:val="FFFFFF"/>
          <w:lang w:val="en-US"/>
        </w:rPr>
        <w:t>Item</w:t>
      </w:r>
      <w:r w:rsidRPr="001062D9">
        <w:rPr>
          <w:noProof/>
          <w:color w:val="E1EFFF"/>
        </w:rPr>
        <w:t>&lt;/</w:t>
      </w:r>
      <w:r w:rsidRPr="003C7DB9">
        <w:rPr>
          <w:noProof/>
          <w:color w:val="9EFFFF"/>
          <w:lang w:val="en-US"/>
        </w:rPr>
        <w:t>h</w:t>
      </w:r>
      <w:r w:rsidRPr="001062D9">
        <w:rPr>
          <w:noProof/>
          <w:color w:val="9EFFFF"/>
        </w:rPr>
        <w:t>3</w:t>
      </w:r>
      <w:r w:rsidRPr="001062D9">
        <w:rPr>
          <w:noProof/>
          <w:color w:val="E1EFFF"/>
        </w:rPr>
        <w:t>&gt;</w:t>
      </w:r>
      <w:r w:rsidRPr="001062D9">
        <w:rPr>
          <w:noProof/>
          <w:color w:val="E1EFFF"/>
        </w:rPr>
        <w:br/>
        <w:t xml:space="preserve">                &lt;</w:t>
      </w:r>
      <w:r w:rsidRPr="003C7DB9">
        <w:rPr>
          <w:noProof/>
          <w:color w:val="9EFFFF"/>
          <w:lang w:val="en-US"/>
        </w:rPr>
        <w:t>p</w:t>
      </w:r>
      <w:r w:rsidRPr="001062D9">
        <w:rPr>
          <w:noProof/>
          <w:color w:val="E1EFFF"/>
        </w:rPr>
        <w:t>&gt;</w:t>
      </w:r>
      <w:r w:rsidRPr="003C7DB9">
        <w:rPr>
          <w:b/>
          <w:bCs/>
          <w:noProof/>
          <w:color w:val="FFFFFF"/>
          <w:lang w:val="en-US"/>
        </w:rPr>
        <w:t>www</w:t>
      </w:r>
      <w:r w:rsidRPr="001062D9">
        <w:rPr>
          <w:b/>
          <w:bCs/>
          <w:noProof/>
          <w:color w:val="FFFFFF"/>
        </w:rPr>
        <w:t xml:space="preserve"> – </w:t>
      </w:r>
      <w:r w:rsidRPr="003C7DB9">
        <w:rPr>
          <w:b/>
          <w:bCs/>
          <w:noProof/>
          <w:color w:val="FFFFFF"/>
          <w:lang w:val="en-US"/>
        </w:rPr>
        <w:t>world</w:t>
      </w:r>
      <w:r w:rsidRPr="001062D9">
        <w:rPr>
          <w:b/>
          <w:bCs/>
          <w:noProof/>
          <w:color w:val="FFFFFF"/>
        </w:rPr>
        <w:t xml:space="preserve"> </w:t>
      </w:r>
      <w:r w:rsidRPr="003C7DB9">
        <w:rPr>
          <w:b/>
          <w:bCs/>
          <w:noProof/>
          <w:color w:val="FFFFFF"/>
          <w:lang w:val="en-US"/>
        </w:rPr>
        <w:t>wide</w:t>
      </w:r>
      <w:r w:rsidRPr="001062D9">
        <w:rPr>
          <w:b/>
          <w:bCs/>
          <w:noProof/>
          <w:color w:val="FFFFFF"/>
        </w:rPr>
        <w:t xml:space="preserve"> </w:t>
      </w:r>
      <w:r w:rsidRPr="003C7DB9">
        <w:rPr>
          <w:b/>
          <w:bCs/>
          <w:noProof/>
          <w:color w:val="FFFFFF"/>
          <w:lang w:val="en-US"/>
        </w:rPr>
        <w:t>web</w:t>
      </w:r>
      <w:r w:rsidRPr="001062D9">
        <w:rPr>
          <w:b/>
          <w:bCs/>
          <w:noProof/>
          <w:color w:val="FFFFFF"/>
        </w:rPr>
        <w:t xml:space="preserve"> – всемирная сеть</w:t>
      </w:r>
      <w:r w:rsidRPr="001062D9">
        <w:rPr>
          <w:b/>
          <w:bCs/>
          <w:noProof/>
          <w:color w:val="FFFFFF"/>
        </w:rPr>
        <w:br/>
        <w:t xml:space="preserve">                    </w:t>
      </w:r>
      <w:r w:rsidRPr="003C7DB9">
        <w:rPr>
          <w:b/>
          <w:bCs/>
          <w:noProof/>
          <w:color w:val="FFFFFF"/>
          <w:lang w:val="en-US"/>
        </w:rPr>
        <w:t>Internet</w:t>
      </w:r>
      <w:r w:rsidRPr="001062D9">
        <w:rPr>
          <w:b/>
          <w:bCs/>
          <w:noProof/>
          <w:color w:val="FFFFFF"/>
        </w:rPr>
        <w:t xml:space="preserve"> – возможность компьютеров связываться друг с другом с помощью доступа к мировой</w:t>
      </w:r>
      <w:r w:rsidRPr="001062D9">
        <w:rPr>
          <w:b/>
          <w:bCs/>
          <w:noProof/>
          <w:color w:val="FFFFFF"/>
        </w:rPr>
        <w:br/>
        <w:t xml:space="preserve">                    всемирной сети </w:t>
      </w:r>
      <w:r w:rsidRPr="003C7DB9">
        <w:rPr>
          <w:b/>
          <w:bCs/>
          <w:noProof/>
          <w:color w:val="FFFFFF"/>
          <w:lang w:val="en-US"/>
        </w:rPr>
        <w:t>www</w:t>
      </w:r>
      <w:r w:rsidRPr="001062D9">
        <w:rPr>
          <w:b/>
          <w:bCs/>
          <w:noProof/>
          <w:color w:val="FFFFFF"/>
        </w:rPr>
        <w:t>.</w:t>
      </w:r>
      <w:r w:rsidRPr="001062D9">
        <w:rPr>
          <w:b/>
          <w:bCs/>
          <w:noProof/>
          <w:color w:val="FFFFFF"/>
        </w:rPr>
        <w:br/>
        <w:t xml:space="preserve">                    </w:t>
      </w:r>
      <w:r w:rsidRPr="003C7DB9">
        <w:rPr>
          <w:b/>
          <w:bCs/>
          <w:noProof/>
          <w:color w:val="FFFFFF"/>
          <w:lang w:val="en-US"/>
        </w:rPr>
        <w:t>www</w:t>
      </w:r>
      <w:r w:rsidRPr="001062D9">
        <w:rPr>
          <w:b/>
          <w:bCs/>
          <w:noProof/>
          <w:color w:val="FFFFFF"/>
        </w:rPr>
        <w:t xml:space="preserve"> – можно сравнить с большим городом с небоскребами в центре, где каждый небоскреб – это</w:t>
      </w:r>
      <w:r w:rsidRPr="001062D9">
        <w:rPr>
          <w:b/>
          <w:bCs/>
          <w:noProof/>
          <w:color w:val="FFFFFF"/>
        </w:rPr>
        <w:br/>
        <w:t xml:space="preserve">                    </w:t>
      </w:r>
      <w:r w:rsidRPr="003C7DB9">
        <w:rPr>
          <w:b/>
          <w:bCs/>
          <w:noProof/>
          <w:color w:val="FFFFFF"/>
          <w:lang w:val="en-US"/>
        </w:rPr>
        <w:t>web</w:t>
      </w:r>
      <w:r w:rsidRPr="001062D9">
        <w:rPr>
          <w:b/>
          <w:bCs/>
          <w:noProof/>
          <w:color w:val="FFFFFF"/>
        </w:rPr>
        <w:t xml:space="preserve"> сервер.</w:t>
      </w:r>
      <w:r w:rsidRPr="001062D9">
        <w:rPr>
          <w:b/>
          <w:bCs/>
          <w:noProof/>
          <w:color w:val="FFFFFF"/>
        </w:rPr>
        <w:br/>
        <w:t xml:space="preserve">                    Чтобы создать </w:t>
      </w:r>
      <w:r w:rsidRPr="003C7DB9">
        <w:rPr>
          <w:b/>
          <w:bCs/>
          <w:noProof/>
          <w:color w:val="FFFFFF"/>
          <w:lang w:val="en-US"/>
        </w:rPr>
        <w:t>website</w:t>
      </w:r>
      <w:r w:rsidRPr="001062D9">
        <w:rPr>
          <w:b/>
          <w:bCs/>
          <w:noProof/>
          <w:color w:val="FFFFFF"/>
        </w:rPr>
        <w:t xml:space="preserve"> – нужно арендовать комнату в небоскребе (место на сервере). Владельцы</w:t>
      </w:r>
      <w:r w:rsidRPr="001062D9">
        <w:rPr>
          <w:b/>
          <w:bCs/>
          <w:noProof/>
          <w:color w:val="FFFFFF"/>
        </w:rPr>
        <w:br/>
        <w:t xml:space="preserve">                    серверов (провайдеры) получают арендную плату, за то, что создатели сайта размещают там свой</w:t>
      </w:r>
      <w:r w:rsidRPr="001062D9">
        <w:rPr>
          <w:b/>
          <w:bCs/>
          <w:noProof/>
          <w:color w:val="FFFFFF"/>
        </w:rPr>
        <w:br/>
        <w:t xml:space="preserve">                    сайт (как-будто платят за аренду офиса в небоскребе). Эти сервера называються </w:t>
      </w:r>
      <w:r w:rsidRPr="003C7DB9">
        <w:rPr>
          <w:b/>
          <w:bCs/>
          <w:noProof/>
          <w:color w:val="FFFFFF"/>
          <w:lang w:val="en-US"/>
        </w:rPr>
        <w:t>web</w:t>
      </w:r>
      <w:r w:rsidRPr="001062D9">
        <w:rPr>
          <w:b/>
          <w:bCs/>
          <w:noProof/>
          <w:color w:val="FFFFFF"/>
        </w:rPr>
        <w:t>-</w:t>
      </w:r>
      <w:r w:rsidRPr="003C7DB9">
        <w:rPr>
          <w:b/>
          <w:bCs/>
          <w:noProof/>
          <w:color w:val="FFFFFF"/>
          <w:lang w:val="en-US"/>
        </w:rPr>
        <w:t>host</w:t>
      </w:r>
      <w:r w:rsidRPr="001062D9">
        <w:rPr>
          <w:b/>
          <w:bCs/>
          <w:noProof/>
          <w:color w:val="FFFFFF"/>
        </w:rPr>
        <w:t>. Для</w:t>
      </w:r>
      <w:r w:rsidRPr="001062D9">
        <w:rPr>
          <w:b/>
          <w:bCs/>
          <w:noProof/>
          <w:color w:val="FFFFFF"/>
        </w:rPr>
        <w:br/>
        <w:t xml:space="preserve">                    того, чтобы найти расположение нашего сайта существует </w:t>
      </w:r>
      <w:r w:rsidRPr="003C7DB9">
        <w:rPr>
          <w:b/>
          <w:bCs/>
          <w:noProof/>
          <w:color w:val="FFFFFF"/>
          <w:lang w:val="en-US"/>
        </w:rPr>
        <w:t>web</w:t>
      </w:r>
      <w:r w:rsidRPr="001062D9">
        <w:rPr>
          <w:b/>
          <w:bCs/>
          <w:noProof/>
          <w:color w:val="FFFFFF"/>
        </w:rPr>
        <w:t>-</w:t>
      </w:r>
      <w:r w:rsidRPr="003C7DB9">
        <w:rPr>
          <w:b/>
          <w:bCs/>
          <w:noProof/>
          <w:color w:val="FFFFFF"/>
          <w:lang w:val="en-US"/>
        </w:rPr>
        <w:t>address</w:t>
      </w:r>
      <w:r w:rsidRPr="001062D9">
        <w:rPr>
          <w:b/>
          <w:bCs/>
          <w:noProof/>
          <w:color w:val="FFFFFF"/>
        </w:rPr>
        <w:t xml:space="preserve"> (номер комнаты, этаж).</w:t>
      </w:r>
      <w:r w:rsidRPr="001062D9">
        <w:rPr>
          <w:b/>
          <w:bCs/>
          <w:noProof/>
          <w:color w:val="FFFFFF"/>
        </w:rPr>
        <w:br/>
        <w:t xml:space="preserve">                    Тоесть, чтобы зарегестрировать свой сайт в мировой всемирной сети нужно заплатить за</w:t>
      </w:r>
      <w:r w:rsidRPr="001062D9">
        <w:rPr>
          <w:b/>
          <w:bCs/>
          <w:noProof/>
          <w:color w:val="FFFFFF"/>
        </w:rPr>
        <w:br/>
        <w:t xml:space="preserve">                    </w:t>
      </w:r>
      <w:r w:rsidRPr="003C7DB9">
        <w:rPr>
          <w:b/>
          <w:bCs/>
          <w:noProof/>
          <w:color w:val="FFFFFF"/>
          <w:lang w:val="en-US"/>
        </w:rPr>
        <w:t>web</w:t>
      </w:r>
      <w:r w:rsidRPr="001062D9">
        <w:rPr>
          <w:b/>
          <w:bCs/>
          <w:noProof/>
          <w:color w:val="FFFFFF"/>
        </w:rPr>
        <w:t>-хостинг провайдеру и после этого получить имя сайта (доменный адрес) .</w:t>
      </w:r>
      <w:r w:rsidRPr="001062D9">
        <w:rPr>
          <w:b/>
          <w:bCs/>
          <w:noProof/>
          <w:color w:val="FFFFFF"/>
        </w:rPr>
        <w:br/>
        <w:t xml:space="preserve">                </w:t>
      </w:r>
      <w:r w:rsidRPr="003C7DB9">
        <w:rPr>
          <w:noProof/>
          <w:color w:val="E1EFFF"/>
          <w:lang w:val="en-US"/>
        </w:rPr>
        <w:t>&lt;/</w:t>
      </w:r>
      <w:r w:rsidRPr="003C7DB9">
        <w:rPr>
          <w:noProof/>
          <w:color w:val="9EFFFF"/>
          <w:lang w:val="en-US"/>
        </w:rPr>
        <w:t>p</w:t>
      </w:r>
      <w:r w:rsidRPr="003C7DB9">
        <w:rPr>
          <w:noProof/>
          <w:color w:val="E1EFFF"/>
          <w:lang w:val="en-US"/>
        </w:rPr>
        <w:t>&gt;</w:t>
      </w:r>
      <w:r w:rsidRPr="003C7DB9">
        <w:rPr>
          <w:noProof/>
          <w:color w:val="E1EFFF"/>
          <w:lang w:val="en-US"/>
        </w:rPr>
        <w:br/>
        <w:t xml:space="preserve">                &lt;</w:t>
      </w:r>
      <w:r w:rsidRPr="003C7DB9">
        <w:rPr>
          <w:noProof/>
          <w:color w:val="9EFFFF"/>
          <w:lang w:val="en-US"/>
        </w:rPr>
        <w:t>button</w:t>
      </w:r>
      <w:r w:rsidRPr="003C7DB9">
        <w:rPr>
          <w:noProof/>
          <w:color w:val="E1EFFF"/>
          <w:lang w:val="en-US"/>
        </w:rPr>
        <w:t>&gt;</w:t>
      </w:r>
      <w:r w:rsidRPr="003C7DB9">
        <w:rPr>
          <w:b/>
          <w:bCs/>
          <w:noProof/>
          <w:color w:val="FFFFFF"/>
          <w:lang w:val="en-US"/>
        </w:rPr>
        <w:t>Read More....</w:t>
      </w:r>
      <w:r w:rsidRPr="003C7DB9">
        <w:rPr>
          <w:noProof/>
          <w:color w:val="E1EFFF"/>
          <w:lang w:val="en-US"/>
        </w:rPr>
        <w:t>&lt;/</w:t>
      </w:r>
      <w:r w:rsidRPr="003C7DB9">
        <w:rPr>
          <w:noProof/>
          <w:color w:val="9EFFFF"/>
          <w:lang w:val="en-US"/>
        </w:rPr>
        <w:t>button</w:t>
      </w:r>
      <w:r w:rsidRPr="003C7DB9">
        <w:rPr>
          <w:noProof/>
          <w:color w:val="E1EFFF"/>
          <w:lang w:val="en-US"/>
        </w:rPr>
        <w:t>&gt;</w:t>
      </w:r>
      <w:r w:rsidRPr="003C7DB9">
        <w:rPr>
          <w:noProof/>
          <w:color w:val="E1EFFF"/>
          <w:lang w:val="en-US"/>
        </w:rPr>
        <w:br/>
        <w:t xml:space="preserve">            &lt;/</w:t>
      </w:r>
      <w:r w:rsidRPr="003C7DB9">
        <w:rPr>
          <w:noProof/>
          <w:color w:val="9EFFFF"/>
          <w:lang w:val="en-US"/>
        </w:rPr>
        <w:t>div</w:t>
      </w:r>
      <w:r w:rsidRPr="003C7DB9">
        <w:rPr>
          <w:noProof/>
          <w:color w:val="E1EFFF"/>
          <w:lang w:val="en-US"/>
        </w:rPr>
        <w:t>&gt;</w:t>
      </w:r>
      <w:r w:rsidRPr="003C7DB9">
        <w:rPr>
          <w:noProof/>
          <w:color w:val="E1EFFF"/>
          <w:lang w:val="en-US"/>
        </w:rPr>
        <w:br/>
        <w:t xml:space="preserve">        &lt;/</w:t>
      </w:r>
      <w:r w:rsidRPr="003C7DB9">
        <w:rPr>
          <w:noProof/>
          <w:color w:val="9EFFFF"/>
          <w:lang w:val="en-US"/>
        </w:rPr>
        <w:t>div</w:t>
      </w:r>
      <w:r w:rsidRPr="003C7DB9">
        <w:rPr>
          <w:noProof/>
          <w:color w:val="E1EFFF"/>
          <w:lang w:val="en-US"/>
        </w:rPr>
        <w:t>&gt;</w:t>
      </w:r>
      <w:r w:rsidRPr="003C7DB9">
        <w:rPr>
          <w:noProof/>
          <w:color w:val="E1EFFF"/>
          <w:lang w:val="en-US"/>
        </w:rPr>
        <w:br/>
        <w:t xml:space="preserve">    &lt;/</w:t>
      </w:r>
      <w:r w:rsidRPr="003C7DB9">
        <w:rPr>
          <w:noProof/>
          <w:color w:val="9EFFFF"/>
          <w:lang w:val="en-US"/>
        </w:rPr>
        <w:t>div</w:t>
      </w:r>
      <w:r w:rsidRPr="003C7DB9">
        <w:rPr>
          <w:noProof/>
          <w:color w:val="E1EFFF"/>
          <w:lang w:val="en-US"/>
        </w:rPr>
        <w:t>&gt;</w:t>
      </w:r>
    </w:p>
    <w:p w:rsidR="009A47ED" w:rsidRPr="003C7DB9" w:rsidRDefault="009A47ED" w:rsidP="00100F43">
      <w:pPr>
        <w:rPr>
          <w:rFonts w:cstheme="minorHAnsi"/>
          <w:noProof/>
          <w:sz w:val="24"/>
          <w:szCs w:val="24"/>
          <w:lang w:val="en-US"/>
        </w:rPr>
      </w:pPr>
      <w:r w:rsidRPr="003C7DB9">
        <w:rPr>
          <w:rFonts w:cstheme="minorHAnsi"/>
          <w:noProof/>
          <w:sz w:val="24"/>
          <w:szCs w:val="24"/>
          <w:lang w:val="en-US"/>
        </w:rPr>
        <w:t>Выведет:</w:t>
      </w:r>
    </w:p>
    <w:p w:rsidR="009A47ED" w:rsidRPr="003C7DB9" w:rsidRDefault="009A47ED" w:rsidP="00100F43">
      <w:pPr>
        <w:rPr>
          <w:rFonts w:cstheme="minorHAnsi"/>
          <w:noProof/>
          <w:sz w:val="24"/>
          <w:szCs w:val="24"/>
          <w:lang w:val="en-US"/>
        </w:rPr>
      </w:pPr>
      <w:r w:rsidRPr="003C7DB9">
        <w:rPr>
          <w:rFonts w:cstheme="minorHAnsi"/>
          <w:noProof/>
          <w:sz w:val="24"/>
          <w:szCs w:val="24"/>
          <w:lang w:eastAsia="ru-RU"/>
        </w:rPr>
        <w:lastRenderedPageBreak/>
        <w:drawing>
          <wp:inline distT="0" distB="0" distL="0" distR="0" wp14:anchorId="4928E382" wp14:editId="40ACCB3E">
            <wp:extent cx="6645910" cy="4300220"/>
            <wp:effectExtent l="0" t="0" r="2540" b="5080"/>
            <wp:docPr id="130" name="Рисунок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76">
                      <a:extLst>
                        <a:ext uri="{28A0092B-C50C-407E-A947-70E740481C1C}">
                          <a14:useLocalDpi xmlns:a14="http://schemas.microsoft.com/office/drawing/2010/main" val="0"/>
                        </a:ext>
                      </a:extLst>
                    </a:blip>
                    <a:stretch>
                      <a:fillRect/>
                    </a:stretch>
                  </pic:blipFill>
                  <pic:spPr>
                    <a:xfrm>
                      <a:off x="0" y="0"/>
                      <a:ext cx="6645910" cy="4300220"/>
                    </a:xfrm>
                    <a:prstGeom prst="rect">
                      <a:avLst/>
                    </a:prstGeom>
                  </pic:spPr>
                </pic:pic>
              </a:graphicData>
            </a:graphic>
          </wp:inline>
        </w:drawing>
      </w:r>
    </w:p>
    <w:p w:rsidR="00396C50" w:rsidRPr="001062D9" w:rsidRDefault="00874276" w:rsidP="00100F43">
      <w:pPr>
        <w:rPr>
          <w:rFonts w:cstheme="minorHAnsi"/>
          <w:noProof/>
          <w:sz w:val="24"/>
          <w:szCs w:val="24"/>
        </w:rPr>
      </w:pPr>
      <w:r w:rsidRPr="001062D9">
        <w:rPr>
          <w:rFonts w:cstheme="minorHAnsi"/>
          <w:noProof/>
          <w:sz w:val="24"/>
          <w:szCs w:val="24"/>
        </w:rPr>
        <w:t>Видим, что линия над фотографиями шире, чем сами блоки</w:t>
      </w:r>
      <w:r w:rsidR="007F1686" w:rsidRPr="001062D9">
        <w:rPr>
          <w:rFonts w:cstheme="minorHAnsi"/>
          <w:noProof/>
          <w:sz w:val="24"/>
          <w:szCs w:val="24"/>
        </w:rPr>
        <w:t>. Поэтому сделаем блоки шире, чтобы совпали с полоской.</w:t>
      </w:r>
    </w:p>
    <w:p w:rsidR="007F1686" w:rsidRPr="001062D9" w:rsidRDefault="001E01DE" w:rsidP="00100F43">
      <w:pPr>
        <w:rPr>
          <w:rFonts w:ascii="Arial" w:hAnsi="Arial" w:cs="Arial"/>
          <w:noProof/>
          <w:color w:val="2A2E2E"/>
          <w:sz w:val="23"/>
          <w:szCs w:val="23"/>
        </w:rPr>
      </w:pPr>
      <w:r w:rsidRPr="001062D9">
        <w:rPr>
          <w:rFonts w:cstheme="minorHAnsi"/>
          <w:noProof/>
          <w:sz w:val="24"/>
          <w:szCs w:val="24"/>
        </w:rPr>
        <w:t xml:space="preserve">Для этого обратимся к </w:t>
      </w:r>
      <w:r w:rsidRPr="001062D9">
        <w:rPr>
          <w:rFonts w:cstheme="minorHAnsi"/>
          <w:b/>
          <w:noProof/>
          <w:sz w:val="24"/>
          <w:szCs w:val="24"/>
        </w:rPr>
        <w:t>классу .</w:t>
      </w:r>
      <w:r w:rsidRPr="003C7DB9">
        <w:rPr>
          <w:rFonts w:cstheme="minorHAnsi"/>
          <w:b/>
          <w:noProof/>
          <w:sz w:val="24"/>
          <w:szCs w:val="24"/>
          <w:lang w:val="en-US"/>
        </w:rPr>
        <w:t>collections</w:t>
      </w:r>
      <w:r w:rsidRPr="001062D9">
        <w:rPr>
          <w:rFonts w:cstheme="minorHAnsi"/>
          <w:noProof/>
          <w:sz w:val="24"/>
          <w:szCs w:val="24"/>
        </w:rPr>
        <w:t xml:space="preserve"> </w:t>
      </w:r>
      <w:r w:rsidR="001A3BEA" w:rsidRPr="001062D9">
        <w:rPr>
          <w:rFonts w:cstheme="minorHAnsi"/>
          <w:noProof/>
          <w:sz w:val="24"/>
          <w:szCs w:val="24"/>
        </w:rPr>
        <w:t xml:space="preserve">и с помощью такой конструкции </w:t>
      </w:r>
      <w:r w:rsidRPr="001062D9">
        <w:rPr>
          <w:rFonts w:ascii="Arial Black" w:hAnsi="Arial Black" w:cstheme="minorHAnsi"/>
          <w:b/>
          <w:noProof/>
          <w:sz w:val="24"/>
          <w:szCs w:val="24"/>
        </w:rPr>
        <w:t>&gt;</w:t>
      </w:r>
      <w:r w:rsidR="001A3BEA" w:rsidRPr="001062D9">
        <w:rPr>
          <w:rFonts w:ascii="Arial Black" w:hAnsi="Arial Black" w:cstheme="minorHAnsi"/>
          <w:b/>
          <w:noProof/>
          <w:sz w:val="24"/>
          <w:szCs w:val="24"/>
        </w:rPr>
        <w:t xml:space="preserve"> </w:t>
      </w:r>
      <w:r w:rsidR="001A3BEA" w:rsidRPr="003C7DB9">
        <w:rPr>
          <w:rFonts w:ascii="Arial Black" w:hAnsi="Arial Black" w:cstheme="minorHAnsi"/>
          <w:b/>
          <w:noProof/>
          <w:sz w:val="24"/>
          <w:szCs w:val="24"/>
          <w:lang w:val="en-US"/>
        </w:rPr>
        <w:t>div</w:t>
      </w:r>
      <w:r w:rsidR="001A3BEA" w:rsidRPr="001062D9">
        <w:rPr>
          <w:rFonts w:ascii="Arial Black" w:hAnsi="Arial Black" w:cstheme="minorHAnsi"/>
          <w:b/>
          <w:noProof/>
          <w:sz w:val="24"/>
          <w:szCs w:val="24"/>
        </w:rPr>
        <w:t>:</w:t>
      </w:r>
      <w:r w:rsidR="001A3BEA" w:rsidRPr="003C7DB9">
        <w:rPr>
          <w:rFonts w:ascii="Arial Black" w:hAnsi="Arial Black" w:cstheme="minorHAnsi"/>
          <w:b/>
          <w:noProof/>
          <w:sz w:val="24"/>
          <w:szCs w:val="24"/>
          <w:lang w:val="en-US"/>
        </w:rPr>
        <w:t>first</w:t>
      </w:r>
      <w:r w:rsidR="001A3BEA" w:rsidRPr="001062D9">
        <w:rPr>
          <w:rFonts w:ascii="Arial Black" w:hAnsi="Arial Black" w:cstheme="minorHAnsi"/>
          <w:b/>
          <w:noProof/>
          <w:sz w:val="24"/>
          <w:szCs w:val="24"/>
        </w:rPr>
        <w:t>-</w:t>
      </w:r>
      <w:r w:rsidR="001A3BEA" w:rsidRPr="003C7DB9">
        <w:rPr>
          <w:rFonts w:ascii="Arial Black" w:hAnsi="Arial Black" w:cstheme="minorHAnsi"/>
          <w:b/>
          <w:noProof/>
          <w:sz w:val="24"/>
          <w:szCs w:val="24"/>
          <w:lang w:val="en-US"/>
        </w:rPr>
        <w:t>child</w:t>
      </w:r>
      <w:r w:rsidR="001A3BEA" w:rsidRPr="001062D9">
        <w:rPr>
          <w:rFonts w:ascii="Arial Black" w:hAnsi="Arial Black" w:cstheme="minorHAnsi"/>
          <w:b/>
          <w:noProof/>
          <w:sz w:val="24"/>
          <w:szCs w:val="24"/>
        </w:rPr>
        <w:t xml:space="preserve"> </w:t>
      </w:r>
      <w:r w:rsidRPr="001062D9">
        <w:rPr>
          <w:rFonts w:cstheme="minorHAnsi"/>
          <w:b/>
          <w:noProof/>
          <w:sz w:val="24"/>
          <w:szCs w:val="24"/>
        </w:rPr>
        <w:t xml:space="preserve"> </w:t>
      </w:r>
      <w:r w:rsidRPr="001062D9">
        <w:rPr>
          <w:rFonts w:cstheme="minorHAnsi"/>
          <w:noProof/>
          <w:sz w:val="24"/>
          <w:szCs w:val="24"/>
        </w:rPr>
        <w:t xml:space="preserve">обратимся лишь  к первому элементу </w:t>
      </w:r>
      <w:r w:rsidRPr="001062D9">
        <w:rPr>
          <w:rFonts w:cstheme="minorHAnsi"/>
          <w:b/>
          <w:noProof/>
          <w:sz w:val="24"/>
          <w:szCs w:val="24"/>
        </w:rPr>
        <w:t>&lt;</w:t>
      </w:r>
      <w:r w:rsidRPr="003C7DB9">
        <w:rPr>
          <w:rFonts w:cstheme="minorHAnsi"/>
          <w:b/>
          <w:noProof/>
          <w:sz w:val="24"/>
          <w:szCs w:val="24"/>
          <w:lang w:val="en-US"/>
        </w:rPr>
        <w:t>div</w:t>
      </w:r>
      <w:r w:rsidRPr="001062D9">
        <w:rPr>
          <w:rFonts w:cstheme="minorHAnsi"/>
          <w:noProof/>
          <w:sz w:val="24"/>
          <w:szCs w:val="24"/>
        </w:rPr>
        <w:t xml:space="preserve">, </w:t>
      </w:r>
      <w:r w:rsidR="001A3BEA" w:rsidRPr="001062D9">
        <w:rPr>
          <w:rFonts w:cstheme="minorHAnsi"/>
          <w:noProof/>
          <w:sz w:val="24"/>
          <w:szCs w:val="24"/>
        </w:rPr>
        <w:t xml:space="preserve">так как </w:t>
      </w:r>
      <w:r w:rsidRPr="001062D9">
        <w:rPr>
          <w:rFonts w:cstheme="minorHAnsi"/>
          <w:noProof/>
          <w:sz w:val="24"/>
          <w:szCs w:val="24"/>
        </w:rPr>
        <w:t xml:space="preserve">все остальное, что лежит в нем </w:t>
      </w:r>
      <w:r w:rsidR="001A3BEA" w:rsidRPr="001062D9">
        <w:rPr>
          <w:rFonts w:cstheme="minorHAnsi"/>
          <w:noProof/>
          <w:sz w:val="24"/>
          <w:szCs w:val="24"/>
        </w:rPr>
        <w:t xml:space="preserve">или такой же </w:t>
      </w:r>
      <w:r w:rsidR="001A3BEA" w:rsidRPr="001062D9">
        <w:rPr>
          <w:rFonts w:cstheme="minorHAnsi"/>
          <w:b/>
          <w:noProof/>
          <w:sz w:val="24"/>
          <w:szCs w:val="24"/>
        </w:rPr>
        <w:t>&lt;</w:t>
      </w:r>
      <w:r w:rsidR="001A3BEA" w:rsidRPr="003C7DB9">
        <w:rPr>
          <w:rFonts w:cstheme="minorHAnsi"/>
          <w:b/>
          <w:noProof/>
          <w:sz w:val="24"/>
          <w:szCs w:val="24"/>
          <w:lang w:val="en-US"/>
        </w:rPr>
        <w:t>div</w:t>
      </w:r>
      <w:r w:rsidR="001A3BEA" w:rsidRPr="001062D9">
        <w:rPr>
          <w:rFonts w:cstheme="minorHAnsi"/>
          <w:b/>
          <w:noProof/>
          <w:sz w:val="24"/>
          <w:szCs w:val="24"/>
        </w:rPr>
        <w:t>&gt;</w:t>
      </w:r>
      <w:r w:rsidR="001A3BEA" w:rsidRPr="001062D9">
        <w:rPr>
          <w:rFonts w:cstheme="minorHAnsi"/>
          <w:noProof/>
          <w:sz w:val="24"/>
          <w:szCs w:val="24"/>
        </w:rPr>
        <w:t xml:space="preserve"> после него, </w:t>
      </w:r>
      <w:r w:rsidRPr="001062D9">
        <w:rPr>
          <w:rFonts w:cstheme="minorHAnsi"/>
          <w:noProof/>
          <w:sz w:val="24"/>
          <w:szCs w:val="24"/>
        </w:rPr>
        <w:t xml:space="preserve">нас не интересует. </w:t>
      </w:r>
      <w:r w:rsidR="001A3BEA" w:rsidRPr="001062D9">
        <w:rPr>
          <w:rFonts w:cstheme="minorHAnsi"/>
          <w:b/>
          <w:noProof/>
          <w:sz w:val="24"/>
          <w:szCs w:val="24"/>
        </w:rPr>
        <w:t>:</w:t>
      </w:r>
      <w:r w:rsidR="001A3BEA" w:rsidRPr="003C7DB9">
        <w:rPr>
          <w:rFonts w:cstheme="minorHAnsi"/>
          <w:b/>
          <w:noProof/>
          <w:sz w:val="24"/>
          <w:szCs w:val="24"/>
          <w:lang w:val="en-US"/>
        </w:rPr>
        <w:t>first</w:t>
      </w:r>
      <w:r w:rsidR="001A3BEA" w:rsidRPr="001062D9">
        <w:rPr>
          <w:rFonts w:cstheme="minorHAnsi"/>
          <w:b/>
          <w:noProof/>
          <w:sz w:val="24"/>
          <w:szCs w:val="24"/>
        </w:rPr>
        <w:t>-</w:t>
      </w:r>
      <w:r w:rsidR="001A3BEA" w:rsidRPr="003C7DB9">
        <w:rPr>
          <w:rFonts w:cstheme="minorHAnsi"/>
          <w:b/>
          <w:noProof/>
          <w:sz w:val="24"/>
          <w:szCs w:val="24"/>
          <w:lang w:val="en-US"/>
        </w:rPr>
        <w:t>child</w:t>
      </w:r>
      <w:r w:rsidR="001A3BEA" w:rsidRPr="001062D9">
        <w:rPr>
          <w:rFonts w:cstheme="minorHAnsi"/>
          <w:b/>
          <w:noProof/>
          <w:sz w:val="24"/>
          <w:szCs w:val="24"/>
        </w:rPr>
        <w:t xml:space="preserve"> – </w:t>
      </w:r>
      <w:r w:rsidR="001A3BEA" w:rsidRPr="001062D9">
        <w:rPr>
          <w:rFonts w:cstheme="minorHAnsi"/>
          <w:noProof/>
          <w:sz w:val="24"/>
          <w:szCs w:val="24"/>
        </w:rPr>
        <w:t>это псевдокласс, который</w:t>
      </w:r>
      <w:r w:rsidR="001A3BEA" w:rsidRPr="003C7DB9">
        <w:rPr>
          <w:rFonts w:ascii="Arial" w:hAnsi="Arial" w:cs="Arial"/>
          <w:noProof/>
          <w:color w:val="000000"/>
          <w:shd w:val="clear" w:color="auto" w:fill="FFFFFF"/>
          <w:lang w:val="en-US"/>
        </w:rPr>
        <w:t> </w:t>
      </w:r>
      <w:r w:rsidR="001A3BEA" w:rsidRPr="001062D9">
        <w:rPr>
          <w:rFonts w:ascii="Arial" w:hAnsi="Arial" w:cs="Arial"/>
          <w:noProof/>
          <w:color w:val="000000"/>
          <w:shd w:val="clear" w:color="auto" w:fill="FFFFFF"/>
        </w:rPr>
        <w:t xml:space="preserve">применяет стилевое оформление к первому дочернему элементу своего родителя. </w:t>
      </w:r>
      <w:r w:rsidR="001A3BEA" w:rsidRPr="001062D9">
        <w:rPr>
          <w:rFonts w:ascii="Arial" w:hAnsi="Arial" w:cs="Arial"/>
          <w:noProof/>
          <w:color w:val="2A2E2E"/>
          <w:sz w:val="23"/>
          <w:szCs w:val="23"/>
        </w:rPr>
        <w:t>Д</w:t>
      </w:r>
      <w:r w:rsidRPr="001062D9">
        <w:rPr>
          <w:rFonts w:ascii="Arial" w:hAnsi="Arial" w:cs="Arial"/>
          <w:noProof/>
          <w:color w:val="2A2E2E"/>
          <w:sz w:val="23"/>
          <w:szCs w:val="23"/>
        </w:rPr>
        <w:t xml:space="preserve">ля использования </w:t>
      </w:r>
      <w:r w:rsidRPr="001062D9">
        <w:rPr>
          <w:rFonts w:ascii="Arial" w:hAnsi="Arial" w:cs="Arial"/>
          <w:b/>
          <w:noProof/>
          <w:color w:val="2A2E2E"/>
          <w:sz w:val="23"/>
          <w:szCs w:val="23"/>
        </w:rPr>
        <w:t>:</w:t>
      </w:r>
      <w:r w:rsidRPr="003C7DB9">
        <w:rPr>
          <w:rFonts w:ascii="Arial" w:hAnsi="Arial" w:cs="Arial"/>
          <w:b/>
          <w:noProof/>
          <w:color w:val="2A2E2E"/>
          <w:sz w:val="23"/>
          <w:szCs w:val="23"/>
          <w:lang w:val="en-US"/>
        </w:rPr>
        <w:t>first</w:t>
      </w:r>
      <w:r w:rsidRPr="001062D9">
        <w:rPr>
          <w:rFonts w:ascii="Arial" w:hAnsi="Arial" w:cs="Arial"/>
          <w:b/>
          <w:noProof/>
          <w:color w:val="2A2E2E"/>
          <w:sz w:val="23"/>
          <w:szCs w:val="23"/>
        </w:rPr>
        <w:t>-</w:t>
      </w:r>
      <w:r w:rsidRPr="003C7DB9">
        <w:rPr>
          <w:rFonts w:ascii="Arial" w:hAnsi="Arial" w:cs="Arial"/>
          <w:b/>
          <w:noProof/>
          <w:color w:val="2A2E2E"/>
          <w:sz w:val="23"/>
          <w:szCs w:val="23"/>
          <w:lang w:val="en-US"/>
        </w:rPr>
        <w:t>child</w:t>
      </w:r>
      <w:r w:rsidRPr="001062D9">
        <w:rPr>
          <w:rFonts w:ascii="Arial" w:hAnsi="Arial" w:cs="Arial"/>
          <w:noProof/>
          <w:color w:val="2A2E2E"/>
          <w:sz w:val="23"/>
          <w:szCs w:val="23"/>
        </w:rPr>
        <w:t xml:space="preserve"> элемент должен быть вообще первым по счёту среди всех други</w:t>
      </w:r>
      <w:r w:rsidR="00E65353" w:rsidRPr="001062D9">
        <w:rPr>
          <w:rFonts w:ascii="Arial" w:hAnsi="Arial" w:cs="Arial"/>
          <w:noProof/>
          <w:color w:val="2A2E2E"/>
          <w:sz w:val="23"/>
          <w:szCs w:val="23"/>
        </w:rPr>
        <w:t xml:space="preserve">х элементов любых типов. Т. е. </w:t>
      </w:r>
      <w:r w:rsidRPr="001062D9">
        <w:rPr>
          <w:rFonts w:ascii="Arial" w:hAnsi="Arial" w:cs="Arial"/>
          <w:noProof/>
          <w:color w:val="2A2E2E"/>
          <w:sz w:val="23"/>
          <w:szCs w:val="23"/>
        </w:rPr>
        <w:t>:</w:t>
      </w:r>
      <w:r w:rsidRPr="003C7DB9">
        <w:rPr>
          <w:rFonts w:ascii="Arial" w:hAnsi="Arial" w:cs="Arial"/>
          <w:noProof/>
          <w:color w:val="2A2E2E"/>
          <w:sz w:val="23"/>
          <w:szCs w:val="23"/>
          <w:lang w:val="en-US"/>
        </w:rPr>
        <w:t>first</w:t>
      </w:r>
      <w:r w:rsidRPr="001062D9">
        <w:rPr>
          <w:rFonts w:ascii="Arial" w:hAnsi="Arial" w:cs="Arial"/>
          <w:noProof/>
          <w:color w:val="2A2E2E"/>
          <w:sz w:val="23"/>
          <w:szCs w:val="23"/>
        </w:rPr>
        <w:t>-</w:t>
      </w:r>
      <w:r w:rsidRPr="003C7DB9">
        <w:rPr>
          <w:rFonts w:ascii="Arial" w:hAnsi="Arial" w:cs="Arial"/>
          <w:noProof/>
          <w:color w:val="2A2E2E"/>
          <w:sz w:val="23"/>
          <w:szCs w:val="23"/>
          <w:lang w:val="en-US"/>
        </w:rPr>
        <w:t>child</w:t>
      </w:r>
      <w:r w:rsidR="007F1686" w:rsidRPr="001062D9">
        <w:rPr>
          <w:rFonts w:ascii="Arial" w:hAnsi="Arial" w:cs="Arial"/>
          <w:noProof/>
          <w:color w:val="2A2E2E"/>
          <w:sz w:val="23"/>
          <w:szCs w:val="23"/>
        </w:rPr>
        <w:t xml:space="preserve"> применяется только когда/если элемент</w:t>
      </w:r>
      <w:r w:rsidRPr="001062D9">
        <w:rPr>
          <w:rFonts w:ascii="Arial" w:hAnsi="Arial" w:cs="Arial"/>
          <w:noProof/>
          <w:color w:val="2A2E2E"/>
          <w:sz w:val="23"/>
          <w:szCs w:val="23"/>
        </w:rPr>
        <w:t xml:space="preserve"> является самым первым элементом своего родительского элемента и ему не предшествуют какие-нибудь другие элементы</w:t>
      </w:r>
      <w:r w:rsidR="001A3BEA" w:rsidRPr="001062D9">
        <w:rPr>
          <w:rFonts w:ascii="Arial" w:hAnsi="Arial" w:cs="Arial"/>
          <w:noProof/>
          <w:color w:val="2A2E2E"/>
          <w:sz w:val="23"/>
          <w:szCs w:val="23"/>
        </w:rPr>
        <w:t>)</w:t>
      </w:r>
      <w:r w:rsidR="007F1686" w:rsidRPr="001062D9">
        <w:rPr>
          <w:rFonts w:ascii="Arial" w:hAnsi="Arial" w:cs="Arial"/>
          <w:noProof/>
          <w:color w:val="2A2E2E"/>
          <w:sz w:val="23"/>
          <w:szCs w:val="23"/>
        </w:rPr>
        <w:t>.</w:t>
      </w:r>
      <w:r w:rsidR="003636AD" w:rsidRPr="001062D9">
        <w:rPr>
          <w:rFonts w:ascii="Arial" w:hAnsi="Arial" w:cs="Arial"/>
          <w:noProof/>
          <w:color w:val="2A2E2E"/>
          <w:sz w:val="23"/>
          <w:szCs w:val="23"/>
        </w:rPr>
        <w:t>Далее</w:t>
      </w:r>
      <w:r w:rsidR="003D577A" w:rsidRPr="001062D9">
        <w:rPr>
          <w:rFonts w:ascii="Arial" w:hAnsi="Arial" w:cs="Arial"/>
          <w:noProof/>
          <w:color w:val="2A2E2E"/>
          <w:sz w:val="23"/>
          <w:szCs w:val="23"/>
        </w:rPr>
        <w:t xml:space="preserve"> зададим </w:t>
      </w:r>
      <w:r w:rsidR="003636AD" w:rsidRPr="001062D9">
        <w:rPr>
          <w:rFonts w:ascii="Arial" w:hAnsi="Arial" w:cs="Arial"/>
          <w:noProof/>
          <w:color w:val="2A2E2E"/>
          <w:sz w:val="23"/>
          <w:szCs w:val="23"/>
        </w:rPr>
        <w:t xml:space="preserve">этому первому элементу блока значение: </w:t>
      </w:r>
      <w:r w:rsidR="003636AD" w:rsidRPr="003C7DB9">
        <w:rPr>
          <w:rFonts w:ascii="Arial" w:hAnsi="Arial" w:cs="Arial"/>
          <w:noProof/>
          <w:color w:val="2A2E2E"/>
          <w:sz w:val="23"/>
          <w:szCs w:val="23"/>
          <w:lang w:val="en-US"/>
        </w:rPr>
        <w:t>padding</w:t>
      </w:r>
      <w:r w:rsidR="003636AD" w:rsidRPr="001062D9">
        <w:rPr>
          <w:rFonts w:ascii="Arial" w:hAnsi="Arial" w:cs="Arial"/>
          <w:noProof/>
          <w:color w:val="2A2E2E"/>
          <w:sz w:val="23"/>
          <w:szCs w:val="23"/>
        </w:rPr>
        <w:t>-</w:t>
      </w:r>
      <w:r w:rsidR="003636AD" w:rsidRPr="003C7DB9">
        <w:rPr>
          <w:rFonts w:ascii="Arial" w:hAnsi="Arial" w:cs="Arial"/>
          <w:noProof/>
          <w:color w:val="2A2E2E"/>
          <w:sz w:val="23"/>
          <w:szCs w:val="23"/>
          <w:lang w:val="en-US"/>
        </w:rPr>
        <w:t>left</w:t>
      </w:r>
      <w:r w:rsidR="003636AD" w:rsidRPr="001062D9">
        <w:rPr>
          <w:rFonts w:ascii="Arial" w:hAnsi="Arial" w:cs="Arial"/>
          <w:noProof/>
          <w:color w:val="2A2E2E"/>
          <w:sz w:val="23"/>
          <w:szCs w:val="23"/>
        </w:rPr>
        <w:t xml:space="preserve">: 0 пикселей, а </w:t>
      </w:r>
      <w:r w:rsidR="003D577A" w:rsidRPr="003C7DB9">
        <w:rPr>
          <w:rFonts w:ascii="Arial" w:hAnsi="Arial" w:cs="Arial"/>
          <w:noProof/>
          <w:color w:val="2A2E2E"/>
          <w:sz w:val="23"/>
          <w:szCs w:val="23"/>
          <w:lang w:val="en-US"/>
        </w:rPr>
        <w:t>padding</w:t>
      </w:r>
      <w:r w:rsidR="003D577A" w:rsidRPr="001062D9">
        <w:rPr>
          <w:rFonts w:ascii="Arial" w:hAnsi="Arial" w:cs="Arial"/>
          <w:noProof/>
          <w:color w:val="2A2E2E"/>
          <w:sz w:val="23"/>
          <w:szCs w:val="23"/>
        </w:rPr>
        <w:t>-</w:t>
      </w:r>
      <w:r w:rsidR="003D577A" w:rsidRPr="003C7DB9">
        <w:rPr>
          <w:rFonts w:ascii="Arial" w:hAnsi="Arial" w:cs="Arial"/>
          <w:noProof/>
          <w:color w:val="2A2E2E"/>
          <w:sz w:val="23"/>
          <w:szCs w:val="23"/>
          <w:lang w:val="en-US"/>
        </w:rPr>
        <w:t>right</w:t>
      </w:r>
      <w:r w:rsidR="003D577A" w:rsidRPr="001062D9">
        <w:rPr>
          <w:rFonts w:ascii="Arial" w:hAnsi="Arial" w:cs="Arial"/>
          <w:noProof/>
          <w:color w:val="2A2E2E"/>
          <w:sz w:val="23"/>
          <w:szCs w:val="23"/>
        </w:rPr>
        <w:t>: 5 пикселей.</w:t>
      </w:r>
      <w:r w:rsidR="003636AD" w:rsidRPr="003C7DB9">
        <w:rPr>
          <w:noProof/>
          <w:lang w:eastAsia="ru-RU"/>
        </w:rPr>
        <w:drawing>
          <wp:inline distT="0" distB="0" distL="0" distR="0" wp14:anchorId="3FFDDB45" wp14:editId="08D1C66E">
            <wp:extent cx="2238375" cy="1762125"/>
            <wp:effectExtent l="0" t="0" r="9525" b="9525"/>
            <wp:docPr id="131" name="Рисунок 131" descr="Ð Ð¸Ñ. 1. ÐÐ¾Ð»Ðµ ÑÐ»ÐµÐ²Ð° Ð¾Ñ ÑÐµÐºÑÑ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Ð Ð¸Ñ. 1. ÐÐ¾Ð»Ðµ ÑÐ»ÐµÐ²Ð° Ð¾Ñ ÑÐµÐºÑÑÐ°"/>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238375" cy="1762125"/>
                    </a:xfrm>
                    <a:prstGeom prst="rect">
                      <a:avLst/>
                    </a:prstGeom>
                    <a:noFill/>
                    <a:ln>
                      <a:noFill/>
                    </a:ln>
                  </pic:spPr>
                </pic:pic>
              </a:graphicData>
            </a:graphic>
          </wp:inline>
        </w:drawing>
      </w:r>
    </w:p>
    <w:p w:rsidR="003D577A" w:rsidRPr="001062D9" w:rsidRDefault="001E01DE" w:rsidP="003D577A">
      <w:pPr>
        <w:rPr>
          <w:rFonts w:ascii="Arial" w:hAnsi="Arial" w:cs="Arial"/>
          <w:noProof/>
          <w:color w:val="2A2E2E"/>
          <w:sz w:val="23"/>
          <w:szCs w:val="23"/>
        </w:rPr>
      </w:pPr>
      <w:r w:rsidRPr="001062D9">
        <w:rPr>
          <w:rFonts w:ascii="Arial" w:hAnsi="Arial" w:cs="Arial"/>
          <w:noProof/>
          <w:color w:val="2A2E2E"/>
          <w:sz w:val="23"/>
          <w:szCs w:val="23"/>
        </w:rPr>
        <w:t>.</w:t>
      </w:r>
      <w:r w:rsidRPr="001062D9">
        <w:rPr>
          <w:rFonts w:cstheme="minorHAnsi"/>
          <w:noProof/>
          <w:sz w:val="24"/>
          <w:szCs w:val="24"/>
        </w:rPr>
        <w:t xml:space="preserve"> </w:t>
      </w:r>
      <w:r w:rsidR="003D577A" w:rsidRPr="001062D9">
        <w:rPr>
          <w:rFonts w:ascii="Arial" w:hAnsi="Arial" w:cs="Arial"/>
          <w:noProof/>
          <w:color w:val="2A2E2E"/>
          <w:sz w:val="23"/>
          <w:szCs w:val="23"/>
        </w:rPr>
        <w:t>Я добавил фон родительскому тегу &lt;</w:t>
      </w:r>
      <w:r w:rsidR="003D577A" w:rsidRPr="003C7DB9">
        <w:rPr>
          <w:rFonts w:ascii="Arial" w:hAnsi="Arial" w:cs="Arial"/>
          <w:noProof/>
          <w:color w:val="2A2E2E"/>
          <w:sz w:val="23"/>
          <w:szCs w:val="23"/>
          <w:lang w:val="en-US"/>
        </w:rPr>
        <w:t>collections</w:t>
      </w:r>
      <w:r w:rsidR="003D577A" w:rsidRPr="001062D9">
        <w:rPr>
          <w:rFonts w:ascii="Arial" w:hAnsi="Arial" w:cs="Arial"/>
          <w:noProof/>
          <w:color w:val="2A2E2E"/>
          <w:sz w:val="23"/>
          <w:szCs w:val="23"/>
        </w:rPr>
        <w:t xml:space="preserve">&gt;, чтобы наглядней продемонстрировать работу свойства </w:t>
      </w:r>
      <w:r w:rsidR="003D577A" w:rsidRPr="003C7DB9">
        <w:rPr>
          <w:rFonts w:ascii="Arial" w:hAnsi="Arial" w:cs="Arial"/>
          <w:noProof/>
          <w:color w:val="2A2E2E"/>
          <w:sz w:val="23"/>
          <w:szCs w:val="23"/>
          <w:lang w:val="en-US"/>
        </w:rPr>
        <w:t>padding</w:t>
      </w:r>
      <w:r w:rsidR="003D577A" w:rsidRPr="001062D9">
        <w:rPr>
          <w:rFonts w:ascii="Arial" w:hAnsi="Arial" w:cs="Arial"/>
          <w:noProof/>
          <w:color w:val="2A2E2E"/>
          <w:sz w:val="23"/>
          <w:szCs w:val="23"/>
        </w:rPr>
        <w:t>-</w:t>
      </w:r>
      <w:r w:rsidR="003D577A" w:rsidRPr="003C7DB9">
        <w:rPr>
          <w:rFonts w:ascii="Arial" w:hAnsi="Arial" w:cs="Arial"/>
          <w:noProof/>
          <w:color w:val="2A2E2E"/>
          <w:sz w:val="23"/>
          <w:szCs w:val="23"/>
          <w:lang w:val="en-US"/>
        </w:rPr>
        <w:t>left</w:t>
      </w:r>
      <w:r w:rsidR="003D577A" w:rsidRPr="001062D9">
        <w:rPr>
          <w:rFonts w:ascii="Arial" w:hAnsi="Arial" w:cs="Arial"/>
          <w:noProof/>
          <w:color w:val="2A2E2E"/>
          <w:sz w:val="23"/>
          <w:szCs w:val="23"/>
        </w:rPr>
        <w:t>.</w:t>
      </w:r>
    </w:p>
    <w:p w:rsidR="003D577A" w:rsidRPr="003C7DB9" w:rsidRDefault="003D577A" w:rsidP="003D577A">
      <w:pPr>
        <w:rPr>
          <w:rFonts w:ascii="Arial" w:hAnsi="Arial" w:cs="Arial"/>
          <w:noProof/>
          <w:color w:val="2A2E2E"/>
          <w:sz w:val="23"/>
          <w:szCs w:val="23"/>
          <w:lang w:val="en-US"/>
        </w:rPr>
      </w:pPr>
      <w:r w:rsidRPr="003C7DB9">
        <w:rPr>
          <w:rFonts w:ascii="Arial" w:hAnsi="Arial" w:cs="Arial"/>
          <w:noProof/>
          <w:color w:val="2A2E2E"/>
          <w:sz w:val="23"/>
          <w:szCs w:val="23"/>
          <w:lang w:eastAsia="ru-RU"/>
        </w:rPr>
        <w:lastRenderedPageBreak/>
        <w:drawing>
          <wp:inline distT="0" distB="0" distL="0" distR="0" wp14:anchorId="72B60DB3" wp14:editId="4D387E84">
            <wp:extent cx="4486275" cy="3629025"/>
            <wp:effectExtent l="0" t="0" r="9525" b="9525"/>
            <wp:docPr id="132" name="Рисунок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78">
                      <a:extLst>
                        <a:ext uri="{28A0092B-C50C-407E-A947-70E740481C1C}">
                          <a14:useLocalDpi xmlns:a14="http://schemas.microsoft.com/office/drawing/2010/main" val="0"/>
                        </a:ext>
                      </a:extLst>
                    </a:blip>
                    <a:stretch>
                      <a:fillRect/>
                    </a:stretch>
                  </pic:blipFill>
                  <pic:spPr>
                    <a:xfrm>
                      <a:off x="0" y="0"/>
                      <a:ext cx="4486275" cy="3629025"/>
                    </a:xfrm>
                    <a:prstGeom prst="rect">
                      <a:avLst/>
                    </a:prstGeom>
                  </pic:spPr>
                </pic:pic>
              </a:graphicData>
            </a:graphic>
          </wp:inline>
        </w:drawing>
      </w:r>
    </w:p>
    <w:p w:rsidR="00874276" w:rsidRPr="001062D9" w:rsidRDefault="003D577A" w:rsidP="00100F43">
      <w:pPr>
        <w:rPr>
          <w:rFonts w:cstheme="minorHAnsi"/>
          <w:noProof/>
          <w:sz w:val="24"/>
          <w:szCs w:val="24"/>
        </w:rPr>
      </w:pPr>
      <w:r w:rsidRPr="001062D9">
        <w:rPr>
          <w:rFonts w:cstheme="minorHAnsi"/>
          <w:noProof/>
          <w:sz w:val="24"/>
          <w:szCs w:val="24"/>
        </w:rPr>
        <w:t xml:space="preserve">А после ввода </w:t>
      </w:r>
      <w:r w:rsidRPr="003C7DB9">
        <w:rPr>
          <w:rFonts w:cstheme="minorHAnsi"/>
          <w:noProof/>
          <w:sz w:val="24"/>
          <w:szCs w:val="24"/>
          <w:lang w:val="en-US"/>
        </w:rPr>
        <w:t>padding</w:t>
      </w:r>
      <w:r w:rsidRPr="001062D9">
        <w:rPr>
          <w:rFonts w:cstheme="minorHAnsi"/>
          <w:noProof/>
          <w:sz w:val="24"/>
          <w:szCs w:val="24"/>
        </w:rPr>
        <w:t>-</w:t>
      </w:r>
      <w:r w:rsidRPr="003C7DB9">
        <w:rPr>
          <w:rFonts w:cstheme="minorHAnsi"/>
          <w:noProof/>
          <w:sz w:val="24"/>
          <w:szCs w:val="24"/>
          <w:lang w:val="en-US"/>
        </w:rPr>
        <w:t>left</w:t>
      </w:r>
      <w:r w:rsidRPr="001062D9">
        <w:rPr>
          <w:rFonts w:cstheme="minorHAnsi"/>
          <w:noProof/>
          <w:sz w:val="24"/>
          <w:szCs w:val="24"/>
        </w:rPr>
        <w:t>: 0</w:t>
      </w:r>
      <w:r w:rsidRPr="003C7DB9">
        <w:rPr>
          <w:rFonts w:cstheme="minorHAnsi"/>
          <w:noProof/>
          <w:sz w:val="24"/>
          <w:szCs w:val="24"/>
          <w:lang w:val="en-US"/>
        </w:rPr>
        <w:t>px</w:t>
      </w:r>
      <w:r w:rsidRPr="001062D9">
        <w:rPr>
          <w:rFonts w:cstheme="minorHAnsi"/>
          <w:noProof/>
          <w:sz w:val="24"/>
          <w:szCs w:val="24"/>
        </w:rPr>
        <w:t>, мы задаем нулевой отсуп картинки от края блока.</w:t>
      </w:r>
    </w:p>
    <w:p w:rsidR="003D577A" w:rsidRPr="003C7DB9" w:rsidRDefault="007127C5" w:rsidP="00100F43">
      <w:pPr>
        <w:rPr>
          <w:rFonts w:cstheme="minorHAnsi"/>
          <w:noProof/>
          <w:sz w:val="24"/>
          <w:szCs w:val="24"/>
          <w:lang w:val="en-US"/>
        </w:rPr>
      </w:pPr>
      <w:r w:rsidRPr="003C7DB9">
        <w:rPr>
          <w:rFonts w:cstheme="minorHAnsi"/>
          <w:noProof/>
          <w:sz w:val="24"/>
          <w:szCs w:val="24"/>
          <w:lang w:eastAsia="ru-RU"/>
        </w:rPr>
        <w:drawing>
          <wp:inline distT="0" distB="0" distL="0" distR="0" wp14:anchorId="0B5A7CC7" wp14:editId="29718435">
            <wp:extent cx="3705225" cy="3943350"/>
            <wp:effectExtent l="0" t="0" r="9525" b="0"/>
            <wp:docPr id="133" name="Рисунок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79">
                      <a:extLst>
                        <a:ext uri="{28A0092B-C50C-407E-A947-70E740481C1C}">
                          <a14:useLocalDpi xmlns:a14="http://schemas.microsoft.com/office/drawing/2010/main" val="0"/>
                        </a:ext>
                      </a:extLst>
                    </a:blip>
                    <a:stretch>
                      <a:fillRect/>
                    </a:stretch>
                  </pic:blipFill>
                  <pic:spPr>
                    <a:xfrm>
                      <a:off x="0" y="0"/>
                      <a:ext cx="3705225" cy="3943350"/>
                    </a:xfrm>
                    <a:prstGeom prst="rect">
                      <a:avLst/>
                    </a:prstGeom>
                  </pic:spPr>
                </pic:pic>
              </a:graphicData>
            </a:graphic>
          </wp:inline>
        </w:drawing>
      </w:r>
    </w:p>
    <w:p w:rsidR="00151816" w:rsidRPr="001062D9" w:rsidRDefault="00396C50" w:rsidP="00100F43">
      <w:pPr>
        <w:rPr>
          <w:rFonts w:cstheme="minorHAnsi"/>
          <w:b/>
          <w:noProof/>
          <w:sz w:val="24"/>
          <w:szCs w:val="24"/>
        </w:rPr>
      </w:pPr>
      <w:r w:rsidRPr="003C7DB9">
        <w:rPr>
          <w:rFonts w:cstheme="minorHAnsi"/>
          <w:b/>
          <w:noProof/>
          <w:sz w:val="24"/>
          <w:szCs w:val="24"/>
          <w:lang w:val="en-US"/>
        </w:rPr>
        <w:t xml:space="preserve">  </w:t>
      </w:r>
      <w:r w:rsidR="007127C5" w:rsidRPr="001062D9">
        <w:rPr>
          <w:rFonts w:cstheme="minorHAnsi"/>
          <w:b/>
          <w:noProof/>
          <w:sz w:val="24"/>
          <w:szCs w:val="24"/>
        </w:rPr>
        <w:t>Теперь все идеально ровно. И то же самое задаем последнему &lt;</w:t>
      </w:r>
      <w:r w:rsidR="007127C5" w:rsidRPr="003C7DB9">
        <w:rPr>
          <w:rFonts w:cstheme="minorHAnsi"/>
          <w:b/>
          <w:noProof/>
          <w:sz w:val="24"/>
          <w:szCs w:val="24"/>
          <w:lang w:val="en-US"/>
        </w:rPr>
        <w:t>div</w:t>
      </w:r>
      <w:r w:rsidR="007127C5" w:rsidRPr="001062D9">
        <w:rPr>
          <w:rFonts w:cstheme="minorHAnsi"/>
          <w:b/>
          <w:noProof/>
          <w:sz w:val="24"/>
          <w:szCs w:val="24"/>
        </w:rPr>
        <w:t xml:space="preserve">&gt;, который отвечает за третий блок справа. </w:t>
      </w:r>
    </w:p>
    <w:p w:rsidR="007127C5" w:rsidRPr="003C7DB9" w:rsidRDefault="007127C5" w:rsidP="007127C5">
      <w:pPr>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FFFFFF"/>
          <w:sz w:val="20"/>
          <w:szCs w:val="20"/>
          <w:lang w:val="en-US" w:eastAsia="ru-RU"/>
        </w:rPr>
      </w:pP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FFDD00"/>
          <w:sz w:val="20"/>
          <w:szCs w:val="20"/>
          <w:lang w:val="en-US" w:eastAsia="ru-RU"/>
        </w:rPr>
        <w:t xml:space="preserve">collections </w:t>
      </w:r>
      <w:r w:rsidRPr="003C7DB9">
        <w:rPr>
          <w:rFonts w:ascii="Courier New" w:eastAsia="Times New Roman" w:hAnsi="Courier New" w:cs="Courier New"/>
          <w:noProof/>
          <w:color w:val="FF9D00"/>
          <w:sz w:val="20"/>
          <w:szCs w:val="20"/>
          <w:lang w:val="en-US" w:eastAsia="ru-RU"/>
        </w:rPr>
        <w:t xml:space="preserve">&gt; </w:t>
      </w:r>
      <w:r w:rsidRPr="003C7DB9">
        <w:rPr>
          <w:rFonts w:ascii="Courier New" w:eastAsia="Times New Roman" w:hAnsi="Courier New" w:cs="Courier New"/>
          <w:noProof/>
          <w:color w:val="FFDD00"/>
          <w:sz w:val="20"/>
          <w:szCs w:val="20"/>
          <w:lang w:val="en-US" w:eastAsia="ru-RU"/>
        </w:rPr>
        <w:t>div</w:t>
      </w:r>
      <w:r w:rsidRPr="003C7DB9">
        <w:rPr>
          <w:rFonts w:ascii="Courier New" w:eastAsia="Times New Roman" w:hAnsi="Courier New" w:cs="Courier New"/>
          <w:noProof/>
          <w:color w:val="FFFFFF"/>
          <w:sz w:val="20"/>
          <w:szCs w:val="20"/>
          <w:lang w:val="en-US" w:eastAsia="ru-RU"/>
        </w:rPr>
        <w:t>:</w:t>
      </w:r>
      <w:r w:rsidRPr="003C7DB9">
        <w:rPr>
          <w:rFonts w:ascii="Courier New" w:eastAsia="Times New Roman" w:hAnsi="Courier New" w:cs="Courier New"/>
          <w:noProof/>
          <w:color w:val="FFDD00"/>
          <w:sz w:val="20"/>
          <w:szCs w:val="20"/>
          <w:lang w:val="en-US" w:eastAsia="ru-RU"/>
        </w:rPr>
        <w:t xml:space="preserve">last-child </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E1EFFF"/>
          <w:sz w:val="20"/>
          <w:szCs w:val="20"/>
          <w:lang w:val="en-US" w:eastAsia="ru-RU"/>
        </w:rPr>
        <w:br/>
        <w:t xml:space="preserve">    </w:t>
      </w:r>
      <w:r w:rsidRPr="003C7DB9">
        <w:rPr>
          <w:rFonts w:ascii="Courier New" w:eastAsia="Times New Roman" w:hAnsi="Courier New" w:cs="Courier New"/>
          <w:noProof/>
          <w:color w:val="80FFBB"/>
          <w:sz w:val="20"/>
          <w:szCs w:val="20"/>
          <w:lang w:val="en-US" w:eastAsia="ru-RU"/>
        </w:rPr>
        <w:t>padding-right</w:t>
      </w:r>
      <w:r w:rsidRPr="003C7DB9">
        <w:rPr>
          <w:rFonts w:ascii="Courier New" w:eastAsia="Times New Roman" w:hAnsi="Courier New" w:cs="Courier New"/>
          <w:noProof/>
          <w:color w:val="FFFFFF"/>
          <w:sz w:val="20"/>
          <w:szCs w:val="20"/>
          <w:lang w:val="en-US" w:eastAsia="ru-RU"/>
        </w:rPr>
        <w:t xml:space="preserve">: </w:t>
      </w:r>
      <w:r w:rsidRPr="003C7DB9">
        <w:rPr>
          <w:rFonts w:ascii="Courier New" w:eastAsia="Times New Roman" w:hAnsi="Courier New" w:cs="Courier New"/>
          <w:noProof/>
          <w:color w:val="FF628C"/>
          <w:sz w:val="20"/>
          <w:szCs w:val="20"/>
          <w:lang w:val="en-US" w:eastAsia="ru-RU"/>
        </w:rPr>
        <w:t>0</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E1EFFF"/>
          <w:sz w:val="20"/>
          <w:szCs w:val="20"/>
          <w:lang w:val="en-US" w:eastAsia="ru-RU"/>
        </w:rPr>
        <w:br/>
        <w:t xml:space="preserve">    </w:t>
      </w:r>
      <w:r w:rsidRPr="003C7DB9">
        <w:rPr>
          <w:rFonts w:ascii="Courier New" w:eastAsia="Times New Roman" w:hAnsi="Courier New" w:cs="Courier New"/>
          <w:noProof/>
          <w:color w:val="80FFBB"/>
          <w:sz w:val="20"/>
          <w:szCs w:val="20"/>
          <w:lang w:val="en-US" w:eastAsia="ru-RU"/>
        </w:rPr>
        <w:t>padding-left</w:t>
      </w:r>
      <w:r w:rsidRPr="003C7DB9">
        <w:rPr>
          <w:rFonts w:ascii="Courier New" w:eastAsia="Times New Roman" w:hAnsi="Courier New" w:cs="Courier New"/>
          <w:noProof/>
          <w:color w:val="FFFFFF"/>
          <w:sz w:val="20"/>
          <w:szCs w:val="20"/>
          <w:lang w:val="en-US" w:eastAsia="ru-RU"/>
        </w:rPr>
        <w:t xml:space="preserve">: </w:t>
      </w:r>
      <w:r w:rsidRPr="003C7DB9">
        <w:rPr>
          <w:rFonts w:ascii="Courier New" w:eastAsia="Times New Roman" w:hAnsi="Courier New" w:cs="Courier New"/>
          <w:noProof/>
          <w:color w:val="FF628C"/>
          <w:sz w:val="20"/>
          <w:szCs w:val="20"/>
          <w:lang w:val="en-US" w:eastAsia="ru-RU"/>
        </w:rPr>
        <w:t>5</w:t>
      </w:r>
      <w:r w:rsidRPr="003C7DB9">
        <w:rPr>
          <w:rFonts w:ascii="Courier New" w:eastAsia="Times New Roman" w:hAnsi="Courier New" w:cs="Courier New"/>
          <w:b/>
          <w:bCs/>
          <w:noProof/>
          <w:color w:val="68E868"/>
          <w:sz w:val="20"/>
          <w:szCs w:val="20"/>
          <w:lang w:val="en-US" w:eastAsia="ru-RU"/>
        </w:rPr>
        <w:t>px</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E1EFFF"/>
          <w:sz w:val="20"/>
          <w:szCs w:val="20"/>
          <w:lang w:val="en-US" w:eastAsia="ru-RU"/>
        </w:rPr>
        <w:br/>
        <w:t>}</w:t>
      </w:r>
    </w:p>
    <w:p w:rsidR="007127C5" w:rsidRPr="003C7DB9" w:rsidRDefault="007127C5" w:rsidP="00100F43">
      <w:pPr>
        <w:rPr>
          <w:rFonts w:cstheme="minorHAnsi"/>
          <w:noProof/>
          <w:sz w:val="24"/>
          <w:szCs w:val="24"/>
          <w:lang w:val="en-US"/>
        </w:rPr>
      </w:pPr>
    </w:p>
    <w:p w:rsidR="007127C5" w:rsidRPr="001062D9" w:rsidRDefault="007127C5" w:rsidP="00100F43">
      <w:pPr>
        <w:rPr>
          <w:rFonts w:cstheme="minorHAnsi"/>
          <w:noProof/>
          <w:sz w:val="24"/>
          <w:szCs w:val="24"/>
        </w:rPr>
      </w:pPr>
      <w:r w:rsidRPr="001062D9">
        <w:rPr>
          <w:rFonts w:cstheme="minorHAnsi"/>
          <w:noProof/>
          <w:sz w:val="24"/>
          <w:szCs w:val="24"/>
        </w:rPr>
        <w:lastRenderedPageBreak/>
        <w:t>Результат будет аналогичный первому.</w:t>
      </w:r>
    </w:p>
    <w:p w:rsidR="00B62095" w:rsidRPr="001062D9" w:rsidRDefault="00B62095" w:rsidP="00100F43">
      <w:pPr>
        <w:rPr>
          <w:rFonts w:cstheme="minorHAnsi"/>
          <w:b/>
          <w:noProof/>
          <w:sz w:val="24"/>
          <w:szCs w:val="24"/>
        </w:rPr>
      </w:pPr>
      <w:r w:rsidRPr="001062D9">
        <w:rPr>
          <w:rFonts w:cstheme="minorHAnsi"/>
          <w:b/>
          <w:noProof/>
          <w:sz w:val="24"/>
          <w:szCs w:val="24"/>
        </w:rPr>
        <w:t>Сде</w:t>
      </w:r>
      <w:r w:rsidR="009D13D6" w:rsidRPr="001062D9">
        <w:rPr>
          <w:rFonts w:cstheme="minorHAnsi"/>
          <w:b/>
          <w:noProof/>
          <w:sz w:val="24"/>
          <w:szCs w:val="24"/>
        </w:rPr>
        <w:t>л</w:t>
      </w:r>
      <w:r w:rsidRPr="001062D9">
        <w:rPr>
          <w:rFonts w:cstheme="minorHAnsi"/>
          <w:b/>
          <w:noProof/>
          <w:sz w:val="24"/>
          <w:szCs w:val="24"/>
        </w:rPr>
        <w:t xml:space="preserve">аем </w:t>
      </w:r>
      <w:r w:rsidR="009D13D6" w:rsidRPr="001062D9">
        <w:rPr>
          <w:rFonts w:cstheme="minorHAnsi"/>
          <w:b/>
          <w:noProof/>
          <w:sz w:val="24"/>
          <w:szCs w:val="24"/>
        </w:rPr>
        <w:t>внутренею часть блоков</w:t>
      </w:r>
      <w:r w:rsidRPr="001062D9">
        <w:rPr>
          <w:rFonts w:cstheme="minorHAnsi"/>
          <w:b/>
          <w:noProof/>
          <w:sz w:val="24"/>
          <w:szCs w:val="24"/>
        </w:rPr>
        <w:t xml:space="preserve"> более привлекательными:</w:t>
      </w:r>
    </w:p>
    <w:p w:rsidR="00B62095" w:rsidRPr="001062D9" w:rsidRDefault="00B62095" w:rsidP="00100F43">
      <w:pPr>
        <w:rPr>
          <w:rFonts w:cstheme="minorHAnsi"/>
          <w:noProof/>
          <w:sz w:val="24"/>
          <w:szCs w:val="24"/>
        </w:rPr>
      </w:pPr>
      <w:r w:rsidRPr="001062D9">
        <w:rPr>
          <w:rFonts w:cstheme="minorHAnsi"/>
          <w:noProof/>
          <w:sz w:val="24"/>
          <w:szCs w:val="24"/>
        </w:rPr>
        <w:t xml:space="preserve">- уменьшим шрифт: в области </w:t>
      </w:r>
      <w:r w:rsidRPr="003C7DB9">
        <w:rPr>
          <w:rFonts w:cstheme="minorHAnsi"/>
          <w:b/>
          <w:noProof/>
          <w:sz w:val="24"/>
          <w:szCs w:val="24"/>
          <w:lang w:val="en-US"/>
        </w:rPr>
        <w:t>General</w:t>
      </w:r>
      <w:r w:rsidRPr="001062D9">
        <w:rPr>
          <w:rFonts w:cstheme="minorHAnsi"/>
          <w:b/>
          <w:noProof/>
          <w:sz w:val="24"/>
          <w:szCs w:val="24"/>
        </w:rPr>
        <w:t xml:space="preserve"> </w:t>
      </w:r>
      <w:r w:rsidRPr="003C7DB9">
        <w:rPr>
          <w:rFonts w:cstheme="minorHAnsi"/>
          <w:b/>
          <w:noProof/>
          <w:sz w:val="24"/>
          <w:szCs w:val="24"/>
          <w:lang w:val="en-US"/>
        </w:rPr>
        <w:t>styles</w:t>
      </w:r>
      <w:r w:rsidRPr="001062D9">
        <w:rPr>
          <w:rFonts w:cstheme="minorHAnsi"/>
          <w:noProof/>
          <w:sz w:val="24"/>
          <w:szCs w:val="24"/>
        </w:rPr>
        <w:t xml:space="preserve"> обратимся к селектору &lt;отвечающий за параграф &lt;</w:t>
      </w:r>
      <w:r w:rsidRPr="003C7DB9">
        <w:rPr>
          <w:rFonts w:cstheme="minorHAnsi"/>
          <w:noProof/>
          <w:sz w:val="24"/>
          <w:szCs w:val="24"/>
          <w:lang w:val="en-US"/>
        </w:rPr>
        <w:t>p</w:t>
      </w:r>
      <w:r w:rsidRPr="001062D9">
        <w:rPr>
          <w:rFonts w:cstheme="minorHAnsi"/>
          <w:noProof/>
          <w:sz w:val="24"/>
          <w:szCs w:val="24"/>
        </w:rPr>
        <w:t>&gt;</w:t>
      </w:r>
    </w:p>
    <w:p w:rsidR="00B62095" w:rsidRPr="001062D9" w:rsidRDefault="00B62095" w:rsidP="00100F43">
      <w:pPr>
        <w:rPr>
          <w:rFonts w:ascii="Arial" w:hAnsi="Arial" w:cs="Arial"/>
          <w:noProof/>
          <w:color w:val="000000"/>
          <w:shd w:val="clear" w:color="auto" w:fill="FFFFFF"/>
        </w:rPr>
      </w:pPr>
      <w:r w:rsidRPr="001062D9">
        <w:rPr>
          <w:rFonts w:cstheme="minorHAnsi"/>
          <w:noProof/>
          <w:sz w:val="24"/>
          <w:szCs w:val="24"/>
        </w:rPr>
        <w:t xml:space="preserve">- зададим ему свойства шрифта и </w:t>
      </w:r>
      <w:r w:rsidRPr="001062D9">
        <w:rPr>
          <w:rFonts w:ascii="Arial" w:hAnsi="Arial" w:cs="Arial"/>
          <w:noProof/>
          <w:color w:val="000000"/>
          <w:shd w:val="clear" w:color="auto" w:fill="FFFFFF"/>
        </w:rPr>
        <w:t>установим интерлиньяж (межстрочный интервал) текста. Тоесть, отсчет ведется от базовой линии шрифта. При обычных обстоятельствах расстояние между строками зависит от вида и размера шрифта и определяется браузером автоматически.</w:t>
      </w:r>
    </w:p>
    <w:p w:rsidR="00B62095" w:rsidRPr="003C7DB9" w:rsidRDefault="00B62095" w:rsidP="00B62095">
      <w:pPr>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FFFFFF"/>
          <w:sz w:val="20"/>
          <w:szCs w:val="20"/>
          <w:lang w:val="en-US" w:eastAsia="ru-RU"/>
        </w:rPr>
      </w:pPr>
      <w:r w:rsidRPr="003C7DB9">
        <w:rPr>
          <w:rFonts w:ascii="Courier New" w:eastAsia="Times New Roman" w:hAnsi="Courier New" w:cs="Courier New"/>
          <w:noProof/>
          <w:color w:val="FFDD00"/>
          <w:sz w:val="20"/>
          <w:szCs w:val="20"/>
          <w:lang w:val="en-US" w:eastAsia="ru-RU"/>
        </w:rPr>
        <w:t>p</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E1EFFF"/>
          <w:sz w:val="20"/>
          <w:szCs w:val="20"/>
          <w:lang w:val="en-US" w:eastAsia="ru-RU"/>
        </w:rPr>
        <w:br/>
        <w:t xml:space="preserve">    </w:t>
      </w:r>
      <w:r w:rsidRPr="003C7DB9">
        <w:rPr>
          <w:rFonts w:ascii="Courier New" w:eastAsia="Times New Roman" w:hAnsi="Courier New" w:cs="Courier New"/>
          <w:noProof/>
          <w:color w:val="80FFBB"/>
          <w:sz w:val="20"/>
          <w:szCs w:val="20"/>
          <w:lang w:val="en-US" w:eastAsia="ru-RU"/>
        </w:rPr>
        <w:t>font-size</w:t>
      </w:r>
      <w:r w:rsidRPr="003C7DB9">
        <w:rPr>
          <w:rFonts w:ascii="Courier New" w:eastAsia="Times New Roman" w:hAnsi="Courier New" w:cs="Courier New"/>
          <w:noProof/>
          <w:color w:val="FFFFFF"/>
          <w:sz w:val="20"/>
          <w:szCs w:val="20"/>
          <w:lang w:val="en-US" w:eastAsia="ru-RU"/>
        </w:rPr>
        <w:t xml:space="preserve">: </w:t>
      </w:r>
      <w:r w:rsidRPr="003C7DB9">
        <w:rPr>
          <w:rFonts w:ascii="Courier New" w:eastAsia="Times New Roman" w:hAnsi="Courier New" w:cs="Courier New"/>
          <w:noProof/>
          <w:color w:val="FF628C"/>
          <w:sz w:val="20"/>
          <w:szCs w:val="20"/>
          <w:lang w:val="en-US" w:eastAsia="ru-RU"/>
        </w:rPr>
        <w:t>13</w:t>
      </w:r>
      <w:r w:rsidRPr="003C7DB9">
        <w:rPr>
          <w:rFonts w:ascii="Courier New" w:eastAsia="Times New Roman" w:hAnsi="Courier New" w:cs="Courier New"/>
          <w:b/>
          <w:bCs/>
          <w:noProof/>
          <w:color w:val="68E868"/>
          <w:sz w:val="20"/>
          <w:szCs w:val="20"/>
          <w:lang w:val="en-US" w:eastAsia="ru-RU"/>
        </w:rPr>
        <w:t>px</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E1EFFF"/>
          <w:sz w:val="20"/>
          <w:szCs w:val="20"/>
          <w:lang w:val="en-US" w:eastAsia="ru-RU"/>
        </w:rPr>
        <w:br/>
        <w:t xml:space="preserve">    </w:t>
      </w:r>
      <w:r w:rsidRPr="003C7DB9">
        <w:rPr>
          <w:rFonts w:ascii="Courier New" w:eastAsia="Times New Roman" w:hAnsi="Courier New" w:cs="Courier New"/>
          <w:noProof/>
          <w:color w:val="80FFBB"/>
          <w:sz w:val="20"/>
          <w:szCs w:val="20"/>
          <w:lang w:val="en-US" w:eastAsia="ru-RU"/>
        </w:rPr>
        <w:t>line-height</w:t>
      </w:r>
      <w:r w:rsidRPr="003C7DB9">
        <w:rPr>
          <w:rFonts w:ascii="Courier New" w:eastAsia="Times New Roman" w:hAnsi="Courier New" w:cs="Courier New"/>
          <w:noProof/>
          <w:color w:val="FFFFFF"/>
          <w:sz w:val="20"/>
          <w:szCs w:val="20"/>
          <w:lang w:val="en-US" w:eastAsia="ru-RU"/>
        </w:rPr>
        <w:t xml:space="preserve">: </w:t>
      </w:r>
      <w:r w:rsidRPr="003C7DB9">
        <w:rPr>
          <w:rFonts w:ascii="Courier New" w:eastAsia="Times New Roman" w:hAnsi="Courier New" w:cs="Courier New"/>
          <w:noProof/>
          <w:color w:val="FF628C"/>
          <w:sz w:val="20"/>
          <w:szCs w:val="20"/>
          <w:lang w:val="en-US" w:eastAsia="ru-RU"/>
        </w:rPr>
        <w:t>1.3</w:t>
      </w:r>
      <w:r w:rsidRPr="003C7DB9">
        <w:rPr>
          <w:rFonts w:ascii="Courier New" w:eastAsia="Times New Roman" w:hAnsi="Courier New" w:cs="Courier New"/>
          <w:b/>
          <w:bCs/>
          <w:noProof/>
          <w:color w:val="68E868"/>
          <w:sz w:val="20"/>
          <w:szCs w:val="20"/>
          <w:lang w:val="en-US" w:eastAsia="ru-RU"/>
        </w:rPr>
        <w:t>em</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E1EFFF"/>
          <w:sz w:val="20"/>
          <w:szCs w:val="20"/>
          <w:lang w:val="en-US" w:eastAsia="ru-RU"/>
        </w:rPr>
        <w:br/>
        <w:t>}</w:t>
      </w:r>
    </w:p>
    <w:p w:rsidR="00B62095" w:rsidRPr="003C7DB9" w:rsidRDefault="00B62095" w:rsidP="00100F43">
      <w:pPr>
        <w:rPr>
          <w:rFonts w:ascii="Arial" w:hAnsi="Arial" w:cs="Arial"/>
          <w:noProof/>
          <w:color w:val="000000"/>
          <w:shd w:val="clear" w:color="auto" w:fill="FFFFFF"/>
          <w:lang w:val="en-US"/>
        </w:rPr>
      </w:pPr>
    </w:p>
    <w:p w:rsidR="009D13D6" w:rsidRPr="001062D9" w:rsidRDefault="00B62095" w:rsidP="00100F43">
      <w:pPr>
        <w:rPr>
          <w:rFonts w:cstheme="minorHAnsi"/>
          <w:noProof/>
          <w:sz w:val="24"/>
          <w:szCs w:val="24"/>
        </w:rPr>
      </w:pPr>
      <w:r w:rsidRPr="001062D9">
        <w:rPr>
          <w:rFonts w:ascii="Arial" w:hAnsi="Arial" w:cs="Arial"/>
          <w:noProof/>
          <w:color w:val="000000"/>
          <w:shd w:val="clear" w:color="auto" w:fill="FFFFFF"/>
        </w:rPr>
        <w:t xml:space="preserve">- </w:t>
      </w:r>
      <w:r w:rsidR="007127C5" w:rsidRPr="001062D9">
        <w:rPr>
          <w:rFonts w:cstheme="minorHAnsi"/>
          <w:noProof/>
          <w:sz w:val="24"/>
          <w:szCs w:val="24"/>
        </w:rPr>
        <w:t xml:space="preserve">сделаем так, </w:t>
      </w:r>
      <w:r w:rsidR="007127C5" w:rsidRPr="001062D9">
        <w:rPr>
          <w:rFonts w:cstheme="minorHAnsi"/>
          <w:b/>
          <w:noProof/>
          <w:sz w:val="24"/>
          <w:szCs w:val="24"/>
        </w:rPr>
        <w:t>что</w:t>
      </w:r>
      <w:r w:rsidRPr="001062D9">
        <w:rPr>
          <w:rFonts w:cstheme="minorHAnsi"/>
          <w:b/>
          <w:noProof/>
          <w:sz w:val="24"/>
          <w:szCs w:val="24"/>
        </w:rPr>
        <w:t>бы</w:t>
      </w:r>
      <w:r w:rsidR="007127C5" w:rsidRPr="001062D9">
        <w:rPr>
          <w:rFonts w:cstheme="minorHAnsi"/>
          <w:b/>
          <w:noProof/>
          <w:sz w:val="24"/>
          <w:szCs w:val="24"/>
        </w:rPr>
        <w:t xml:space="preserve"> блок не растягивался по все</w:t>
      </w:r>
      <w:r w:rsidRPr="001062D9">
        <w:rPr>
          <w:rFonts w:cstheme="minorHAnsi"/>
          <w:b/>
          <w:noProof/>
          <w:sz w:val="24"/>
          <w:szCs w:val="24"/>
        </w:rPr>
        <w:t>й</w:t>
      </w:r>
      <w:r w:rsidR="007127C5" w:rsidRPr="001062D9">
        <w:rPr>
          <w:rFonts w:cstheme="minorHAnsi"/>
          <w:b/>
          <w:noProof/>
          <w:sz w:val="24"/>
          <w:szCs w:val="24"/>
        </w:rPr>
        <w:t xml:space="preserve"> длине текста, а </w:t>
      </w:r>
      <w:r w:rsidRPr="001062D9">
        <w:rPr>
          <w:rFonts w:cstheme="minorHAnsi"/>
          <w:b/>
          <w:noProof/>
          <w:sz w:val="24"/>
          <w:szCs w:val="24"/>
        </w:rPr>
        <w:t xml:space="preserve">был зафиксирован в определенных рамках. </w:t>
      </w:r>
      <w:r w:rsidRPr="001062D9">
        <w:rPr>
          <w:rFonts w:cstheme="minorHAnsi"/>
          <w:noProof/>
          <w:sz w:val="24"/>
          <w:szCs w:val="24"/>
        </w:rPr>
        <w:t xml:space="preserve">Для этого в области </w:t>
      </w:r>
      <w:r w:rsidR="009D13D6" w:rsidRPr="003C7DB9">
        <w:rPr>
          <w:rFonts w:cstheme="minorHAnsi"/>
          <w:b/>
          <w:noProof/>
          <w:sz w:val="24"/>
          <w:szCs w:val="24"/>
          <w:lang w:val="en-US"/>
        </w:rPr>
        <w:t>Main</w:t>
      </w:r>
      <w:r w:rsidR="009D13D6" w:rsidRPr="001062D9">
        <w:rPr>
          <w:rFonts w:cstheme="minorHAnsi"/>
          <w:b/>
          <w:noProof/>
          <w:sz w:val="24"/>
          <w:szCs w:val="24"/>
        </w:rPr>
        <w:t xml:space="preserve"> </w:t>
      </w:r>
      <w:r w:rsidR="009D13D6" w:rsidRPr="003C7DB9">
        <w:rPr>
          <w:rFonts w:cstheme="minorHAnsi"/>
          <w:b/>
          <w:noProof/>
          <w:sz w:val="24"/>
          <w:szCs w:val="24"/>
          <w:lang w:val="en-US"/>
        </w:rPr>
        <w:t>Part</w:t>
      </w:r>
      <w:r w:rsidR="009D13D6" w:rsidRPr="001062D9">
        <w:rPr>
          <w:rFonts w:cstheme="minorHAnsi"/>
          <w:b/>
          <w:noProof/>
          <w:sz w:val="24"/>
          <w:szCs w:val="24"/>
        </w:rPr>
        <w:t xml:space="preserve"> </w:t>
      </w:r>
      <w:r w:rsidR="009D13D6" w:rsidRPr="001062D9">
        <w:rPr>
          <w:rFonts w:cstheme="minorHAnsi"/>
          <w:noProof/>
          <w:sz w:val="24"/>
          <w:szCs w:val="24"/>
        </w:rPr>
        <w:t>зададим элементу параграф</w:t>
      </w:r>
      <w:r w:rsidR="008B38DC" w:rsidRPr="001062D9">
        <w:rPr>
          <w:rFonts w:cstheme="minorHAnsi"/>
          <w:noProof/>
          <w:sz w:val="24"/>
          <w:szCs w:val="24"/>
        </w:rPr>
        <w:t>у</w:t>
      </w:r>
      <w:r w:rsidR="009D13D6" w:rsidRPr="001062D9">
        <w:rPr>
          <w:rFonts w:cstheme="minorHAnsi"/>
          <w:noProof/>
          <w:sz w:val="24"/>
          <w:szCs w:val="24"/>
        </w:rPr>
        <w:t>, который находиться в родительском классе .</w:t>
      </w:r>
      <w:r w:rsidR="009D13D6" w:rsidRPr="003C7DB9">
        <w:rPr>
          <w:rFonts w:cstheme="minorHAnsi"/>
          <w:noProof/>
          <w:sz w:val="24"/>
          <w:szCs w:val="24"/>
          <w:lang w:val="en-US"/>
        </w:rPr>
        <w:t>collection</w:t>
      </w:r>
      <w:r w:rsidR="009D13D6" w:rsidRPr="001062D9">
        <w:rPr>
          <w:rFonts w:cstheme="minorHAnsi"/>
          <w:noProof/>
          <w:sz w:val="24"/>
          <w:szCs w:val="24"/>
        </w:rPr>
        <w:t>-</w:t>
      </w:r>
      <w:r w:rsidR="009D13D6" w:rsidRPr="003C7DB9">
        <w:rPr>
          <w:rFonts w:cstheme="minorHAnsi"/>
          <w:noProof/>
          <w:sz w:val="24"/>
          <w:szCs w:val="24"/>
          <w:lang w:val="en-US"/>
        </w:rPr>
        <w:t>text</w:t>
      </w:r>
      <w:r w:rsidR="009D13D6" w:rsidRPr="001062D9">
        <w:rPr>
          <w:rFonts w:cstheme="minorHAnsi"/>
          <w:noProof/>
          <w:sz w:val="24"/>
          <w:szCs w:val="24"/>
        </w:rPr>
        <w:t xml:space="preserve"> свойство:</w:t>
      </w:r>
    </w:p>
    <w:p w:rsidR="009D13D6" w:rsidRPr="001062D9" w:rsidRDefault="009D13D6" w:rsidP="00100F43">
      <w:pPr>
        <w:rPr>
          <w:rFonts w:cstheme="minorHAnsi"/>
          <w:noProof/>
          <w:sz w:val="24"/>
          <w:szCs w:val="24"/>
        </w:rPr>
      </w:pPr>
      <w:r w:rsidRPr="001062D9">
        <w:rPr>
          <w:rFonts w:cstheme="minorHAnsi"/>
          <w:noProof/>
          <w:sz w:val="24"/>
          <w:szCs w:val="24"/>
        </w:rPr>
        <w:t xml:space="preserve">а)  максимальной высоты, которую он не может превысить: </w:t>
      </w:r>
      <w:r w:rsidRPr="003C7DB9">
        <w:rPr>
          <w:rFonts w:cstheme="minorHAnsi"/>
          <w:noProof/>
          <w:sz w:val="24"/>
          <w:szCs w:val="24"/>
          <w:lang w:val="en-US"/>
        </w:rPr>
        <w:t>max</w:t>
      </w:r>
      <w:r w:rsidRPr="001062D9">
        <w:rPr>
          <w:rFonts w:cstheme="minorHAnsi"/>
          <w:noProof/>
          <w:sz w:val="24"/>
          <w:szCs w:val="24"/>
        </w:rPr>
        <w:t>-</w:t>
      </w:r>
      <w:r w:rsidR="008B38DC" w:rsidRPr="003C7DB9">
        <w:rPr>
          <w:rFonts w:cstheme="minorHAnsi"/>
          <w:noProof/>
          <w:sz w:val="24"/>
          <w:szCs w:val="24"/>
          <w:lang w:val="en-US"/>
        </w:rPr>
        <w:t>h</w:t>
      </w:r>
      <w:r w:rsidRPr="003C7DB9">
        <w:rPr>
          <w:rFonts w:cstheme="minorHAnsi"/>
          <w:noProof/>
          <w:sz w:val="24"/>
          <w:szCs w:val="24"/>
          <w:lang w:val="en-US"/>
        </w:rPr>
        <w:t>eight</w:t>
      </w:r>
      <w:r w:rsidRPr="001062D9">
        <w:rPr>
          <w:rFonts w:cstheme="minorHAnsi"/>
          <w:noProof/>
          <w:sz w:val="24"/>
          <w:szCs w:val="24"/>
        </w:rPr>
        <w:t>;</w:t>
      </w:r>
    </w:p>
    <w:p w:rsidR="007127C5" w:rsidRPr="001062D9" w:rsidRDefault="009D13D6" w:rsidP="00100F43">
      <w:pPr>
        <w:rPr>
          <w:rFonts w:cstheme="minorHAnsi"/>
          <w:noProof/>
          <w:sz w:val="24"/>
          <w:szCs w:val="24"/>
        </w:rPr>
      </w:pPr>
      <w:r w:rsidRPr="001062D9">
        <w:rPr>
          <w:rFonts w:cstheme="minorHAnsi"/>
          <w:noProof/>
          <w:sz w:val="24"/>
          <w:szCs w:val="24"/>
        </w:rPr>
        <w:t xml:space="preserve">б)  </w:t>
      </w:r>
      <w:r w:rsidR="00B62095" w:rsidRPr="001062D9">
        <w:rPr>
          <w:rFonts w:cstheme="minorHAnsi"/>
          <w:noProof/>
          <w:sz w:val="24"/>
          <w:szCs w:val="24"/>
        </w:rPr>
        <w:t xml:space="preserve"> </w:t>
      </w:r>
      <w:r w:rsidRPr="001062D9">
        <w:rPr>
          <w:rFonts w:cstheme="minorHAnsi"/>
          <w:noProof/>
          <w:sz w:val="24"/>
          <w:szCs w:val="24"/>
        </w:rPr>
        <w:t xml:space="preserve">и указываем, что вся остача, которая не поместилась должна быть спрятана – </w:t>
      </w:r>
      <w:r w:rsidRPr="003C7DB9">
        <w:rPr>
          <w:rFonts w:cstheme="minorHAnsi"/>
          <w:noProof/>
          <w:sz w:val="24"/>
          <w:szCs w:val="24"/>
          <w:lang w:val="en-US"/>
        </w:rPr>
        <w:t>overflow</w:t>
      </w:r>
      <w:r w:rsidRPr="001062D9">
        <w:rPr>
          <w:rFonts w:cstheme="minorHAnsi"/>
          <w:noProof/>
          <w:sz w:val="24"/>
          <w:szCs w:val="24"/>
        </w:rPr>
        <w:t xml:space="preserve">: </w:t>
      </w:r>
      <w:r w:rsidRPr="003C7DB9">
        <w:rPr>
          <w:rFonts w:cstheme="minorHAnsi"/>
          <w:noProof/>
          <w:sz w:val="24"/>
          <w:szCs w:val="24"/>
          <w:lang w:val="en-US"/>
        </w:rPr>
        <w:t>hidden</w:t>
      </w:r>
    </w:p>
    <w:p w:rsidR="009D13D6" w:rsidRPr="003C7DB9" w:rsidRDefault="009D13D6" w:rsidP="009D13D6">
      <w:pPr>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FFFFFF"/>
          <w:sz w:val="20"/>
          <w:szCs w:val="20"/>
          <w:lang w:val="en-US" w:eastAsia="ru-RU"/>
        </w:rPr>
      </w:pPr>
      <w:r w:rsidRPr="001062D9">
        <w:rPr>
          <w:rFonts w:ascii="Courier New" w:eastAsia="Times New Roman" w:hAnsi="Courier New" w:cs="Courier New"/>
          <w:noProof/>
          <w:color w:val="FFFFFF"/>
          <w:sz w:val="20"/>
          <w:szCs w:val="20"/>
          <w:lang w:val="en-US" w:eastAsia="ru-RU"/>
        </w:rPr>
        <w:br/>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FFDD00"/>
          <w:sz w:val="20"/>
          <w:szCs w:val="20"/>
          <w:lang w:val="en-US" w:eastAsia="ru-RU"/>
        </w:rPr>
        <w:t xml:space="preserve">collection-text p </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E1EFFF"/>
          <w:sz w:val="20"/>
          <w:szCs w:val="20"/>
          <w:lang w:val="en-US" w:eastAsia="ru-RU"/>
        </w:rPr>
        <w:br/>
        <w:t xml:space="preserve">    </w:t>
      </w:r>
      <w:r w:rsidRPr="003C7DB9">
        <w:rPr>
          <w:rFonts w:ascii="Courier New" w:eastAsia="Times New Roman" w:hAnsi="Courier New" w:cs="Courier New"/>
          <w:noProof/>
          <w:color w:val="80FFBB"/>
          <w:sz w:val="20"/>
          <w:szCs w:val="20"/>
          <w:lang w:val="en-US" w:eastAsia="ru-RU"/>
        </w:rPr>
        <w:t>max-height</w:t>
      </w:r>
      <w:r w:rsidRPr="003C7DB9">
        <w:rPr>
          <w:rFonts w:ascii="Courier New" w:eastAsia="Times New Roman" w:hAnsi="Courier New" w:cs="Courier New"/>
          <w:noProof/>
          <w:color w:val="FFFFFF"/>
          <w:sz w:val="20"/>
          <w:szCs w:val="20"/>
          <w:lang w:val="en-US" w:eastAsia="ru-RU"/>
        </w:rPr>
        <w:t xml:space="preserve">: </w:t>
      </w:r>
      <w:r w:rsidRPr="003C7DB9">
        <w:rPr>
          <w:rFonts w:ascii="Courier New" w:eastAsia="Times New Roman" w:hAnsi="Courier New" w:cs="Courier New"/>
          <w:noProof/>
          <w:color w:val="FF628C"/>
          <w:sz w:val="20"/>
          <w:szCs w:val="20"/>
          <w:lang w:val="en-US" w:eastAsia="ru-RU"/>
        </w:rPr>
        <w:t>80</w:t>
      </w:r>
      <w:r w:rsidRPr="003C7DB9">
        <w:rPr>
          <w:rFonts w:ascii="Courier New" w:eastAsia="Times New Roman" w:hAnsi="Courier New" w:cs="Courier New"/>
          <w:b/>
          <w:bCs/>
          <w:noProof/>
          <w:color w:val="68E868"/>
          <w:sz w:val="20"/>
          <w:szCs w:val="20"/>
          <w:lang w:val="en-US" w:eastAsia="ru-RU"/>
        </w:rPr>
        <w:t>px</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E1EFFF"/>
          <w:sz w:val="20"/>
          <w:szCs w:val="20"/>
          <w:lang w:val="en-US" w:eastAsia="ru-RU"/>
        </w:rPr>
        <w:br/>
        <w:t xml:space="preserve">    </w:t>
      </w:r>
      <w:r w:rsidRPr="003C7DB9">
        <w:rPr>
          <w:rFonts w:ascii="Courier New" w:eastAsia="Times New Roman" w:hAnsi="Courier New" w:cs="Courier New"/>
          <w:noProof/>
          <w:color w:val="80FFBB"/>
          <w:sz w:val="20"/>
          <w:szCs w:val="20"/>
          <w:lang w:val="en-US" w:eastAsia="ru-RU"/>
        </w:rPr>
        <w:t>overflow</w:t>
      </w:r>
      <w:r w:rsidRPr="003C7DB9">
        <w:rPr>
          <w:rFonts w:ascii="Courier New" w:eastAsia="Times New Roman" w:hAnsi="Courier New" w:cs="Courier New"/>
          <w:noProof/>
          <w:color w:val="FFFFFF"/>
          <w:sz w:val="20"/>
          <w:szCs w:val="20"/>
          <w:lang w:val="en-US" w:eastAsia="ru-RU"/>
        </w:rPr>
        <w:t xml:space="preserve">: </w:t>
      </w:r>
      <w:r w:rsidRPr="003C7DB9">
        <w:rPr>
          <w:rFonts w:ascii="Courier New" w:eastAsia="Times New Roman" w:hAnsi="Courier New" w:cs="Courier New"/>
          <w:b/>
          <w:bCs/>
          <w:noProof/>
          <w:color w:val="68E868"/>
          <w:sz w:val="20"/>
          <w:szCs w:val="20"/>
          <w:lang w:val="en-US" w:eastAsia="ru-RU"/>
        </w:rPr>
        <w:t>hidden</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E1EFFF"/>
          <w:sz w:val="20"/>
          <w:szCs w:val="20"/>
          <w:lang w:val="en-US" w:eastAsia="ru-RU"/>
        </w:rPr>
        <w:br/>
        <w:t>}</w:t>
      </w:r>
    </w:p>
    <w:p w:rsidR="009D13D6" w:rsidRPr="003C7DB9" w:rsidRDefault="009D13D6" w:rsidP="00100F43">
      <w:pPr>
        <w:rPr>
          <w:rFonts w:ascii="Arial" w:hAnsi="Arial" w:cs="Arial"/>
          <w:noProof/>
          <w:color w:val="000000"/>
          <w:shd w:val="clear" w:color="auto" w:fill="FFFFFF"/>
          <w:lang w:val="en-US"/>
        </w:rPr>
      </w:pPr>
    </w:p>
    <w:p w:rsidR="00EE4CE1" w:rsidRPr="001062D9" w:rsidRDefault="009D13D6" w:rsidP="00100F43">
      <w:pPr>
        <w:rPr>
          <w:rFonts w:ascii="Arial" w:hAnsi="Arial" w:cs="Arial"/>
          <w:noProof/>
          <w:color w:val="000000"/>
          <w:shd w:val="clear" w:color="auto" w:fill="FFFFFF"/>
        </w:rPr>
      </w:pPr>
      <w:r w:rsidRPr="001062D9">
        <w:rPr>
          <w:rFonts w:ascii="Arial" w:hAnsi="Arial" w:cs="Arial"/>
          <w:noProof/>
          <w:color w:val="000000"/>
          <w:shd w:val="clear" w:color="auto" w:fill="FFFFFF"/>
        </w:rPr>
        <w:t xml:space="preserve">- </w:t>
      </w:r>
      <w:r w:rsidR="00955C9A" w:rsidRPr="001062D9">
        <w:rPr>
          <w:rFonts w:ascii="Arial" w:hAnsi="Arial" w:cs="Arial"/>
          <w:noProof/>
          <w:color w:val="000000"/>
          <w:shd w:val="clear" w:color="auto" w:fill="FFFFFF"/>
        </w:rPr>
        <w:t>сделаем так, чтобы в блоке заг</w:t>
      </w:r>
      <w:r w:rsidRPr="001062D9">
        <w:rPr>
          <w:rFonts w:ascii="Arial" w:hAnsi="Arial" w:cs="Arial"/>
          <w:noProof/>
          <w:color w:val="000000"/>
          <w:shd w:val="clear" w:color="auto" w:fill="FFFFFF"/>
        </w:rPr>
        <w:t>л</w:t>
      </w:r>
      <w:r w:rsidR="00955C9A" w:rsidRPr="001062D9">
        <w:rPr>
          <w:rFonts w:ascii="Arial" w:hAnsi="Arial" w:cs="Arial"/>
          <w:noProof/>
          <w:color w:val="000000"/>
          <w:shd w:val="clear" w:color="auto" w:fill="FFFFFF"/>
        </w:rPr>
        <w:t>а</w:t>
      </w:r>
      <w:r w:rsidRPr="001062D9">
        <w:rPr>
          <w:rFonts w:ascii="Arial" w:hAnsi="Arial" w:cs="Arial"/>
          <w:noProof/>
          <w:color w:val="000000"/>
          <w:shd w:val="clear" w:color="auto" w:fill="FFFFFF"/>
        </w:rPr>
        <w:t>вие было лишь в одну строку</w:t>
      </w:r>
      <w:r w:rsidR="00EE4CE1" w:rsidRPr="001062D9">
        <w:rPr>
          <w:rFonts w:ascii="Arial" w:hAnsi="Arial" w:cs="Arial"/>
          <w:noProof/>
          <w:color w:val="000000"/>
          <w:shd w:val="clear" w:color="auto" w:fill="FFFFFF"/>
        </w:rPr>
        <w:t xml:space="preserve">. Так как, если мы захотим поменять заглавие и сделать его более, чем в одну строку, то он расширит блог в длину поломает нам всю конструкцию. Для этого, </w:t>
      </w:r>
    </w:p>
    <w:p w:rsidR="00EE4CE1" w:rsidRPr="001062D9" w:rsidRDefault="00EE4CE1" w:rsidP="00100F43">
      <w:pPr>
        <w:rPr>
          <w:rFonts w:ascii="Arial" w:hAnsi="Arial" w:cs="Arial"/>
          <w:noProof/>
          <w:color w:val="000000"/>
          <w:shd w:val="clear" w:color="auto" w:fill="FFFFFF"/>
        </w:rPr>
      </w:pPr>
      <w:r w:rsidRPr="001062D9">
        <w:rPr>
          <w:rFonts w:ascii="Arial" w:hAnsi="Arial" w:cs="Arial"/>
          <w:noProof/>
          <w:color w:val="000000"/>
          <w:shd w:val="clear" w:color="auto" w:fill="FFFFFF"/>
        </w:rPr>
        <w:t>- обращаемся к этому заголовку &lt;</w:t>
      </w:r>
      <w:r w:rsidRPr="003C7DB9">
        <w:rPr>
          <w:rFonts w:ascii="Arial" w:hAnsi="Arial" w:cs="Arial"/>
          <w:noProof/>
          <w:color w:val="000000"/>
          <w:shd w:val="clear" w:color="auto" w:fill="FFFFFF"/>
          <w:lang w:val="en-US"/>
        </w:rPr>
        <w:t>h</w:t>
      </w:r>
      <w:r w:rsidRPr="001062D9">
        <w:rPr>
          <w:rFonts w:ascii="Arial" w:hAnsi="Arial" w:cs="Arial"/>
          <w:noProof/>
          <w:color w:val="000000"/>
          <w:shd w:val="clear" w:color="auto" w:fill="FFFFFF"/>
        </w:rPr>
        <w:t>3&gt; через созданный ранее родительский класс .</w:t>
      </w:r>
      <w:r w:rsidRPr="003C7DB9">
        <w:rPr>
          <w:rFonts w:ascii="Arial" w:hAnsi="Arial" w:cs="Arial"/>
          <w:noProof/>
          <w:color w:val="000000"/>
          <w:shd w:val="clear" w:color="auto" w:fill="FFFFFF"/>
          <w:lang w:val="en-US"/>
        </w:rPr>
        <w:t>collection</w:t>
      </w:r>
      <w:r w:rsidRPr="001062D9">
        <w:rPr>
          <w:rFonts w:ascii="Arial" w:hAnsi="Arial" w:cs="Arial"/>
          <w:noProof/>
          <w:color w:val="000000"/>
          <w:shd w:val="clear" w:color="auto" w:fill="FFFFFF"/>
        </w:rPr>
        <w:t>-</w:t>
      </w:r>
      <w:r w:rsidRPr="003C7DB9">
        <w:rPr>
          <w:rFonts w:ascii="Arial" w:hAnsi="Arial" w:cs="Arial"/>
          <w:noProof/>
          <w:color w:val="000000"/>
          <w:shd w:val="clear" w:color="auto" w:fill="FFFFFF"/>
          <w:lang w:val="en-US"/>
        </w:rPr>
        <w:t>text</w:t>
      </w:r>
      <w:r w:rsidRPr="001062D9">
        <w:rPr>
          <w:rFonts w:ascii="Arial" w:hAnsi="Arial" w:cs="Arial"/>
          <w:noProof/>
          <w:color w:val="000000"/>
          <w:shd w:val="clear" w:color="auto" w:fill="FFFFFF"/>
        </w:rPr>
        <w:t xml:space="preserve">  и снова используем свойство </w:t>
      </w:r>
      <w:r w:rsidRPr="003C7DB9">
        <w:rPr>
          <w:rFonts w:ascii="Arial" w:hAnsi="Arial" w:cs="Arial"/>
          <w:noProof/>
          <w:color w:val="000000"/>
          <w:shd w:val="clear" w:color="auto" w:fill="FFFFFF"/>
          <w:lang w:val="en-US"/>
        </w:rPr>
        <w:t>overflow</w:t>
      </w:r>
      <w:r w:rsidRPr="001062D9">
        <w:rPr>
          <w:rFonts w:ascii="Arial" w:hAnsi="Arial" w:cs="Arial"/>
          <w:noProof/>
          <w:color w:val="000000"/>
          <w:shd w:val="clear" w:color="auto" w:fill="FFFFFF"/>
        </w:rPr>
        <w:t xml:space="preserve">: </w:t>
      </w:r>
      <w:r w:rsidRPr="003C7DB9">
        <w:rPr>
          <w:rFonts w:ascii="Arial" w:hAnsi="Arial" w:cs="Arial"/>
          <w:noProof/>
          <w:color w:val="000000"/>
          <w:shd w:val="clear" w:color="auto" w:fill="FFFFFF"/>
          <w:lang w:val="en-US"/>
        </w:rPr>
        <w:t>hidden</w:t>
      </w:r>
      <w:r w:rsidRPr="001062D9">
        <w:rPr>
          <w:rFonts w:ascii="Arial" w:hAnsi="Arial" w:cs="Arial"/>
          <w:noProof/>
          <w:color w:val="000000"/>
          <w:shd w:val="clear" w:color="auto" w:fill="FFFFFF"/>
        </w:rPr>
        <w:t>, которое спрячет ряды больше, чем один</w:t>
      </w:r>
    </w:p>
    <w:p w:rsidR="00EE4CE1" w:rsidRPr="001062D9" w:rsidRDefault="00EE4CE1" w:rsidP="00100F43">
      <w:pPr>
        <w:rPr>
          <w:rFonts w:ascii="Arial" w:hAnsi="Arial" w:cs="Arial"/>
          <w:noProof/>
          <w:color w:val="000000"/>
          <w:shd w:val="clear" w:color="auto" w:fill="FFFFFF"/>
        </w:rPr>
      </w:pPr>
      <w:r w:rsidRPr="001062D9">
        <w:rPr>
          <w:rFonts w:ascii="Arial" w:hAnsi="Arial" w:cs="Arial"/>
          <w:noProof/>
          <w:color w:val="000000"/>
          <w:shd w:val="clear" w:color="auto" w:fill="FFFFFF"/>
        </w:rPr>
        <w:t xml:space="preserve">- используем свойство, которое запретит реагировать на пробелы в заголовке: </w:t>
      </w:r>
      <w:r w:rsidRPr="003C7DB9">
        <w:rPr>
          <w:rFonts w:ascii="Arial" w:hAnsi="Arial" w:cs="Arial"/>
          <w:noProof/>
          <w:color w:val="000000"/>
          <w:shd w:val="clear" w:color="auto" w:fill="FFFFFF"/>
          <w:lang w:val="en-US"/>
        </w:rPr>
        <w:t>white</w:t>
      </w:r>
      <w:r w:rsidRPr="001062D9">
        <w:rPr>
          <w:rFonts w:ascii="Arial" w:hAnsi="Arial" w:cs="Arial"/>
          <w:noProof/>
          <w:color w:val="000000"/>
          <w:shd w:val="clear" w:color="auto" w:fill="FFFFFF"/>
        </w:rPr>
        <w:t>-</w:t>
      </w:r>
      <w:r w:rsidRPr="003C7DB9">
        <w:rPr>
          <w:rFonts w:ascii="Arial" w:hAnsi="Arial" w:cs="Arial"/>
          <w:noProof/>
          <w:color w:val="000000"/>
          <w:shd w:val="clear" w:color="auto" w:fill="FFFFFF"/>
          <w:lang w:val="en-US"/>
        </w:rPr>
        <w:t>space</w:t>
      </w:r>
      <w:r w:rsidRPr="001062D9">
        <w:rPr>
          <w:rFonts w:ascii="Arial" w:hAnsi="Arial" w:cs="Arial"/>
          <w:noProof/>
          <w:color w:val="000000"/>
          <w:shd w:val="clear" w:color="auto" w:fill="FFFFFF"/>
        </w:rPr>
        <w:t xml:space="preserve">: </w:t>
      </w:r>
      <w:r w:rsidRPr="003C7DB9">
        <w:rPr>
          <w:rFonts w:ascii="Arial" w:hAnsi="Arial" w:cs="Arial"/>
          <w:noProof/>
          <w:color w:val="000000"/>
          <w:shd w:val="clear" w:color="auto" w:fill="FFFFFF"/>
          <w:lang w:val="en-US"/>
        </w:rPr>
        <w:t>nowrap</w:t>
      </w:r>
    </w:p>
    <w:p w:rsidR="009D13D6" w:rsidRPr="001062D9" w:rsidRDefault="00EE4CE1" w:rsidP="00100F43">
      <w:pPr>
        <w:rPr>
          <w:rFonts w:ascii="Arial" w:hAnsi="Arial" w:cs="Arial"/>
          <w:noProof/>
          <w:color w:val="000000"/>
          <w:shd w:val="clear" w:color="auto" w:fill="FFFFFF"/>
        </w:rPr>
      </w:pPr>
      <w:r w:rsidRPr="001062D9">
        <w:rPr>
          <w:rFonts w:ascii="Arial" w:hAnsi="Arial" w:cs="Arial"/>
          <w:noProof/>
          <w:color w:val="000000"/>
          <w:shd w:val="clear" w:color="auto" w:fill="FFFFFF"/>
        </w:rPr>
        <w:t xml:space="preserve">- используем свойство, которое поставит три точки, когда заголовок превысит одну строку: </w:t>
      </w:r>
      <w:r w:rsidRPr="003C7DB9">
        <w:rPr>
          <w:rFonts w:ascii="Arial" w:hAnsi="Arial" w:cs="Arial"/>
          <w:noProof/>
          <w:color w:val="000000"/>
          <w:shd w:val="clear" w:color="auto" w:fill="FFFFFF"/>
          <w:lang w:val="en-US"/>
        </w:rPr>
        <w:t>text</w:t>
      </w:r>
      <w:r w:rsidRPr="001062D9">
        <w:rPr>
          <w:rFonts w:ascii="Arial" w:hAnsi="Arial" w:cs="Arial"/>
          <w:noProof/>
          <w:color w:val="000000"/>
          <w:shd w:val="clear" w:color="auto" w:fill="FFFFFF"/>
        </w:rPr>
        <w:t>-</w:t>
      </w:r>
      <w:r w:rsidRPr="003C7DB9">
        <w:rPr>
          <w:rFonts w:ascii="Arial" w:hAnsi="Arial" w:cs="Arial"/>
          <w:noProof/>
          <w:color w:val="000000"/>
          <w:shd w:val="clear" w:color="auto" w:fill="FFFFFF"/>
          <w:lang w:val="en-US"/>
        </w:rPr>
        <w:t>overflow</w:t>
      </w:r>
      <w:r w:rsidRPr="001062D9">
        <w:rPr>
          <w:rFonts w:ascii="Arial" w:hAnsi="Arial" w:cs="Arial"/>
          <w:noProof/>
          <w:color w:val="000000"/>
          <w:shd w:val="clear" w:color="auto" w:fill="FFFFFF"/>
        </w:rPr>
        <w:t>:</w:t>
      </w:r>
      <w:r w:rsidR="00A01FFC" w:rsidRPr="001062D9">
        <w:rPr>
          <w:rFonts w:ascii="Arial" w:hAnsi="Arial" w:cs="Arial"/>
          <w:noProof/>
          <w:color w:val="000000"/>
          <w:shd w:val="clear" w:color="auto" w:fill="FFFFFF"/>
        </w:rPr>
        <w:t xml:space="preserve"> </w:t>
      </w:r>
      <w:r w:rsidR="00A01FFC" w:rsidRPr="003C7DB9">
        <w:rPr>
          <w:rFonts w:ascii="Arial" w:hAnsi="Arial" w:cs="Arial"/>
          <w:noProof/>
          <w:color w:val="000000"/>
          <w:shd w:val="clear" w:color="auto" w:fill="FFFFFF"/>
          <w:lang w:val="en-US"/>
        </w:rPr>
        <w:t>ellipsis</w:t>
      </w:r>
    </w:p>
    <w:p w:rsidR="00A01FFC" w:rsidRPr="003C7DB9" w:rsidRDefault="00A01FFC" w:rsidP="00A01FFC">
      <w:pPr>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FFFFFF"/>
          <w:sz w:val="20"/>
          <w:szCs w:val="20"/>
          <w:lang w:val="en-US" w:eastAsia="ru-RU"/>
        </w:rPr>
      </w:pP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FFDD00"/>
          <w:sz w:val="20"/>
          <w:szCs w:val="20"/>
          <w:lang w:val="en-US" w:eastAsia="ru-RU"/>
        </w:rPr>
        <w:t xml:space="preserve">collection-text h3 </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E1EFFF"/>
          <w:sz w:val="20"/>
          <w:szCs w:val="20"/>
          <w:lang w:val="en-US" w:eastAsia="ru-RU"/>
        </w:rPr>
        <w:br/>
        <w:t xml:space="preserve">    </w:t>
      </w:r>
      <w:r w:rsidRPr="003C7DB9">
        <w:rPr>
          <w:rFonts w:ascii="Courier New" w:eastAsia="Times New Roman" w:hAnsi="Courier New" w:cs="Courier New"/>
          <w:noProof/>
          <w:color w:val="80FFBB"/>
          <w:sz w:val="20"/>
          <w:szCs w:val="20"/>
          <w:lang w:val="en-US" w:eastAsia="ru-RU"/>
        </w:rPr>
        <w:t>color</w:t>
      </w:r>
      <w:r w:rsidRPr="003C7DB9">
        <w:rPr>
          <w:rFonts w:ascii="Courier New" w:eastAsia="Times New Roman" w:hAnsi="Courier New" w:cs="Courier New"/>
          <w:noProof/>
          <w:color w:val="FFFFFF"/>
          <w:sz w:val="20"/>
          <w:szCs w:val="20"/>
          <w:lang w:val="en-US" w:eastAsia="ru-RU"/>
        </w:rPr>
        <w:t xml:space="preserve">: </w:t>
      </w:r>
      <w:r w:rsidRPr="003C7DB9">
        <w:rPr>
          <w:rFonts w:ascii="Courier New" w:eastAsia="Times New Roman" w:hAnsi="Courier New" w:cs="Courier New"/>
          <w:b/>
          <w:bCs/>
          <w:noProof/>
          <w:color w:val="68E868"/>
          <w:sz w:val="20"/>
          <w:szCs w:val="20"/>
          <w:lang w:val="en-US" w:eastAsia="ru-RU"/>
        </w:rPr>
        <w:t>yellowgreen</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E1EFFF"/>
          <w:sz w:val="20"/>
          <w:szCs w:val="20"/>
          <w:lang w:val="en-US" w:eastAsia="ru-RU"/>
        </w:rPr>
        <w:br/>
        <w:t xml:space="preserve">    </w:t>
      </w:r>
      <w:r w:rsidRPr="003C7DB9">
        <w:rPr>
          <w:rFonts w:ascii="Courier New" w:eastAsia="Times New Roman" w:hAnsi="Courier New" w:cs="Courier New"/>
          <w:noProof/>
          <w:color w:val="80FFBB"/>
          <w:sz w:val="20"/>
          <w:szCs w:val="20"/>
          <w:lang w:val="en-US" w:eastAsia="ru-RU"/>
        </w:rPr>
        <w:t>overflow</w:t>
      </w:r>
      <w:r w:rsidRPr="003C7DB9">
        <w:rPr>
          <w:rFonts w:ascii="Courier New" w:eastAsia="Times New Roman" w:hAnsi="Courier New" w:cs="Courier New"/>
          <w:noProof/>
          <w:color w:val="FFFFFF"/>
          <w:sz w:val="20"/>
          <w:szCs w:val="20"/>
          <w:lang w:val="en-US" w:eastAsia="ru-RU"/>
        </w:rPr>
        <w:t xml:space="preserve">: </w:t>
      </w:r>
      <w:r w:rsidRPr="003C7DB9">
        <w:rPr>
          <w:rFonts w:ascii="Courier New" w:eastAsia="Times New Roman" w:hAnsi="Courier New" w:cs="Courier New"/>
          <w:b/>
          <w:bCs/>
          <w:noProof/>
          <w:color w:val="68E868"/>
          <w:sz w:val="20"/>
          <w:szCs w:val="20"/>
          <w:lang w:val="en-US" w:eastAsia="ru-RU"/>
        </w:rPr>
        <w:t>hidden</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E1EFFF"/>
          <w:sz w:val="20"/>
          <w:szCs w:val="20"/>
          <w:lang w:val="en-US" w:eastAsia="ru-RU"/>
        </w:rPr>
        <w:br/>
        <w:t xml:space="preserve">    </w:t>
      </w:r>
      <w:r w:rsidRPr="003C7DB9">
        <w:rPr>
          <w:rFonts w:ascii="Courier New" w:eastAsia="Times New Roman" w:hAnsi="Courier New" w:cs="Courier New"/>
          <w:noProof/>
          <w:color w:val="80FFBB"/>
          <w:sz w:val="20"/>
          <w:szCs w:val="20"/>
          <w:lang w:val="en-US" w:eastAsia="ru-RU"/>
        </w:rPr>
        <w:t>white-space</w:t>
      </w:r>
      <w:r w:rsidRPr="003C7DB9">
        <w:rPr>
          <w:rFonts w:ascii="Courier New" w:eastAsia="Times New Roman" w:hAnsi="Courier New" w:cs="Courier New"/>
          <w:noProof/>
          <w:color w:val="FFFFFF"/>
          <w:sz w:val="20"/>
          <w:szCs w:val="20"/>
          <w:lang w:val="en-US" w:eastAsia="ru-RU"/>
        </w:rPr>
        <w:t xml:space="preserve">: </w:t>
      </w:r>
      <w:r w:rsidRPr="003C7DB9">
        <w:rPr>
          <w:rFonts w:ascii="Courier New" w:eastAsia="Times New Roman" w:hAnsi="Courier New" w:cs="Courier New"/>
          <w:b/>
          <w:bCs/>
          <w:noProof/>
          <w:color w:val="68E868"/>
          <w:sz w:val="20"/>
          <w:szCs w:val="20"/>
          <w:lang w:val="en-US" w:eastAsia="ru-RU"/>
        </w:rPr>
        <w:t>nowrap</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E1EFFF"/>
          <w:sz w:val="20"/>
          <w:szCs w:val="20"/>
          <w:lang w:val="en-US" w:eastAsia="ru-RU"/>
        </w:rPr>
        <w:br/>
        <w:t xml:space="preserve">    </w:t>
      </w:r>
      <w:r w:rsidRPr="003C7DB9">
        <w:rPr>
          <w:rFonts w:ascii="Courier New" w:eastAsia="Times New Roman" w:hAnsi="Courier New" w:cs="Courier New"/>
          <w:noProof/>
          <w:color w:val="80FFBB"/>
          <w:sz w:val="20"/>
          <w:szCs w:val="20"/>
          <w:lang w:val="en-US" w:eastAsia="ru-RU"/>
        </w:rPr>
        <w:t>text-overflow</w:t>
      </w:r>
      <w:r w:rsidRPr="003C7DB9">
        <w:rPr>
          <w:rFonts w:ascii="Courier New" w:eastAsia="Times New Roman" w:hAnsi="Courier New" w:cs="Courier New"/>
          <w:noProof/>
          <w:color w:val="FFFFFF"/>
          <w:sz w:val="20"/>
          <w:szCs w:val="20"/>
          <w:lang w:val="en-US" w:eastAsia="ru-RU"/>
        </w:rPr>
        <w:t xml:space="preserve">: </w:t>
      </w:r>
      <w:r w:rsidRPr="003C7DB9">
        <w:rPr>
          <w:rFonts w:ascii="Courier New" w:eastAsia="Times New Roman" w:hAnsi="Courier New" w:cs="Courier New"/>
          <w:b/>
          <w:bCs/>
          <w:noProof/>
          <w:color w:val="68E868"/>
          <w:sz w:val="20"/>
          <w:szCs w:val="20"/>
          <w:lang w:val="en-US" w:eastAsia="ru-RU"/>
        </w:rPr>
        <w:t>ellipsis</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E1EFFF"/>
          <w:sz w:val="20"/>
          <w:szCs w:val="20"/>
          <w:lang w:val="en-US" w:eastAsia="ru-RU"/>
        </w:rPr>
        <w:br/>
        <w:t>}</w:t>
      </w:r>
    </w:p>
    <w:p w:rsidR="00A01FFC" w:rsidRPr="003C7DB9" w:rsidRDefault="00A01FFC" w:rsidP="00100F43">
      <w:pPr>
        <w:rPr>
          <w:rFonts w:ascii="Arial" w:hAnsi="Arial" w:cs="Arial"/>
          <w:noProof/>
          <w:color w:val="000000"/>
          <w:shd w:val="clear" w:color="auto" w:fill="FFFFFF"/>
          <w:lang w:val="en-US"/>
        </w:rPr>
      </w:pPr>
      <w:r w:rsidRPr="003C7DB9">
        <w:rPr>
          <w:rFonts w:ascii="Arial" w:hAnsi="Arial" w:cs="Arial"/>
          <w:noProof/>
          <w:color w:val="000000"/>
          <w:shd w:val="clear" w:color="auto" w:fill="FFFFFF"/>
          <w:lang w:val="en-US"/>
        </w:rPr>
        <w:t>Выведет:</w:t>
      </w:r>
    </w:p>
    <w:p w:rsidR="00A01FFC" w:rsidRPr="003C7DB9" w:rsidRDefault="00A01FFC" w:rsidP="00100F43">
      <w:pPr>
        <w:rPr>
          <w:rFonts w:ascii="Arial" w:hAnsi="Arial" w:cs="Arial"/>
          <w:noProof/>
          <w:color w:val="000000"/>
          <w:shd w:val="clear" w:color="auto" w:fill="FFFFFF"/>
          <w:lang w:val="en-US"/>
        </w:rPr>
      </w:pPr>
      <w:r w:rsidRPr="003C7DB9">
        <w:rPr>
          <w:rFonts w:ascii="Arial" w:hAnsi="Arial" w:cs="Arial"/>
          <w:noProof/>
          <w:color w:val="000000"/>
          <w:shd w:val="clear" w:color="auto" w:fill="FFFFFF"/>
          <w:lang w:eastAsia="ru-RU"/>
        </w:rPr>
        <w:lastRenderedPageBreak/>
        <w:drawing>
          <wp:inline distT="0" distB="0" distL="0" distR="0" wp14:anchorId="02E9BBA6" wp14:editId="5BD09357">
            <wp:extent cx="6645910" cy="3329940"/>
            <wp:effectExtent l="0" t="0" r="2540" b="3810"/>
            <wp:docPr id="134" name="Рисунок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80">
                      <a:extLst>
                        <a:ext uri="{28A0092B-C50C-407E-A947-70E740481C1C}">
                          <a14:useLocalDpi xmlns:a14="http://schemas.microsoft.com/office/drawing/2010/main" val="0"/>
                        </a:ext>
                      </a:extLst>
                    </a:blip>
                    <a:stretch>
                      <a:fillRect/>
                    </a:stretch>
                  </pic:blipFill>
                  <pic:spPr>
                    <a:xfrm>
                      <a:off x="0" y="0"/>
                      <a:ext cx="6645910" cy="3329940"/>
                    </a:xfrm>
                    <a:prstGeom prst="rect">
                      <a:avLst/>
                    </a:prstGeom>
                  </pic:spPr>
                </pic:pic>
              </a:graphicData>
            </a:graphic>
          </wp:inline>
        </w:drawing>
      </w:r>
    </w:p>
    <w:p w:rsidR="00151816" w:rsidRPr="001062D9" w:rsidRDefault="00152C22" w:rsidP="00100F43">
      <w:pPr>
        <w:rPr>
          <w:rFonts w:cstheme="minorHAnsi"/>
          <w:b/>
          <w:noProof/>
          <w:sz w:val="24"/>
          <w:szCs w:val="24"/>
        </w:rPr>
      </w:pPr>
      <w:r w:rsidRPr="001062D9">
        <w:rPr>
          <w:rFonts w:cstheme="minorHAnsi"/>
          <w:b/>
          <w:noProof/>
          <w:sz w:val="24"/>
          <w:szCs w:val="24"/>
        </w:rPr>
        <w:t>Далее поменяем внешний вид кнопок “</w:t>
      </w:r>
      <w:r w:rsidRPr="003C7DB9">
        <w:rPr>
          <w:rFonts w:cstheme="minorHAnsi"/>
          <w:b/>
          <w:noProof/>
          <w:sz w:val="24"/>
          <w:szCs w:val="24"/>
          <w:lang w:val="en-US"/>
        </w:rPr>
        <w:t>Read</w:t>
      </w:r>
      <w:r w:rsidRPr="001062D9">
        <w:rPr>
          <w:rFonts w:cstheme="minorHAnsi"/>
          <w:b/>
          <w:noProof/>
          <w:sz w:val="24"/>
          <w:szCs w:val="24"/>
        </w:rPr>
        <w:t xml:space="preserve"> </w:t>
      </w:r>
      <w:r w:rsidRPr="003C7DB9">
        <w:rPr>
          <w:rFonts w:cstheme="minorHAnsi"/>
          <w:b/>
          <w:noProof/>
          <w:sz w:val="24"/>
          <w:szCs w:val="24"/>
          <w:lang w:val="en-US"/>
        </w:rPr>
        <w:t>more</w:t>
      </w:r>
      <w:r w:rsidRPr="001062D9">
        <w:rPr>
          <w:rFonts w:cstheme="minorHAnsi"/>
          <w:b/>
          <w:noProof/>
          <w:sz w:val="24"/>
          <w:szCs w:val="24"/>
        </w:rPr>
        <w:t>”:</w:t>
      </w:r>
    </w:p>
    <w:p w:rsidR="00AF6F77" w:rsidRPr="001062D9" w:rsidRDefault="00AF6F77" w:rsidP="00100F43">
      <w:pPr>
        <w:rPr>
          <w:rFonts w:cstheme="minorHAnsi"/>
          <w:noProof/>
          <w:sz w:val="24"/>
          <w:szCs w:val="24"/>
        </w:rPr>
      </w:pPr>
      <w:r w:rsidRPr="001062D9">
        <w:rPr>
          <w:rFonts w:cstheme="minorHAnsi"/>
          <w:noProof/>
          <w:sz w:val="24"/>
          <w:szCs w:val="24"/>
        </w:rPr>
        <w:t>для этого допишем рядом</w:t>
      </w:r>
      <w:r w:rsidR="00F05B8C" w:rsidRPr="001062D9">
        <w:rPr>
          <w:rFonts w:cstheme="minorHAnsi"/>
          <w:noProof/>
          <w:sz w:val="24"/>
          <w:szCs w:val="24"/>
        </w:rPr>
        <w:t xml:space="preserve"> с</w:t>
      </w:r>
      <w:r w:rsidRPr="001062D9">
        <w:rPr>
          <w:rFonts w:cstheme="minorHAnsi"/>
          <w:noProof/>
          <w:sz w:val="24"/>
          <w:szCs w:val="24"/>
        </w:rPr>
        <w:t xml:space="preserve"> селектором, отвечающий за кнопку “</w:t>
      </w:r>
      <w:r w:rsidRPr="003C7DB9">
        <w:rPr>
          <w:rFonts w:cstheme="minorHAnsi"/>
          <w:noProof/>
          <w:sz w:val="24"/>
          <w:szCs w:val="24"/>
          <w:lang w:val="en-US"/>
        </w:rPr>
        <w:t>submit</w:t>
      </w:r>
      <w:r w:rsidRPr="001062D9">
        <w:rPr>
          <w:rFonts w:cstheme="minorHAnsi"/>
          <w:noProof/>
          <w:sz w:val="24"/>
          <w:szCs w:val="24"/>
        </w:rPr>
        <w:t>”</w:t>
      </w:r>
      <w:r w:rsidR="00F05B8C" w:rsidRPr="001062D9">
        <w:rPr>
          <w:rFonts w:cstheme="minorHAnsi"/>
          <w:noProof/>
          <w:sz w:val="24"/>
          <w:szCs w:val="24"/>
        </w:rPr>
        <w:t>,</w:t>
      </w:r>
      <w:r w:rsidRPr="001062D9">
        <w:rPr>
          <w:rFonts w:cstheme="minorHAnsi"/>
          <w:noProof/>
          <w:sz w:val="24"/>
          <w:szCs w:val="24"/>
        </w:rPr>
        <w:t xml:space="preserve"> когда она выделяеться при</w:t>
      </w:r>
      <w:r w:rsidR="00F05B8C" w:rsidRPr="001062D9">
        <w:rPr>
          <w:rFonts w:cstheme="minorHAnsi"/>
          <w:noProof/>
          <w:sz w:val="24"/>
          <w:szCs w:val="24"/>
        </w:rPr>
        <w:t xml:space="preserve"> </w:t>
      </w:r>
      <w:r w:rsidRPr="001062D9">
        <w:rPr>
          <w:rFonts w:cstheme="minorHAnsi"/>
          <w:noProof/>
          <w:sz w:val="24"/>
          <w:szCs w:val="24"/>
        </w:rPr>
        <w:t xml:space="preserve">наведении курсором, селектор </w:t>
      </w:r>
      <w:r w:rsidRPr="003C7DB9">
        <w:rPr>
          <w:rFonts w:cstheme="minorHAnsi"/>
          <w:b/>
          <w:noProof/>
          <w:sz w:val="24"/>
          <w:szCs w:val="24"/>
          <w:lang w:val="en-US"/>
        </w:rPr>
        <w:t>button</w:t>
      </w:r>
      <w:r w:rsidRPr="001062D9">
        <w:rPr>
          <w:rFonts w:cstheme="minorHAnsi"/>
          <w:b/>
          <w:noProof/>
          <w:sz w:val="24"/>
          <w:szCs w:val="24"/>
        </w:rPr>
        <w:t>:</w:t>
      </w:r>
      <w:r w:rsidRPr="003C7DB9">
        <w:rPr>
          <w:rFonts w:cstheme="minorHAnsi"/>
          <w:b/>
          <w:noProof/>
          <w:sz w:val="24"/>
          <w:szCs w:val="24"/>
          <w:lang w:val="en-US"/>
        </w:rPr>
        <w:t>hover</w:t>
      </w:r>
      <w:r w:rsidRPr="001062D9">
        <w:rPr>
          <w:rFonts w:cstheme="minorHAnsi"/>
          <w:noProof/>
          <w:sz w:val="24"/>
          <w:szCs w:val="24"/>
        </w:rPr>
        <w:t xml:space="preserve">,отвечающий за кнопку </w:t>
      </w:r>
      <w:r w:rsidRPr="003C7DB9">
        <w:rPr>
          <w:rFonts w:cstheme="minorHAnsi"/>
          <w:noProof/>
          <w:sz w:val="24"/>
          <w:szCs w:val="24"/>
          <w:lang w:val="en-US"/>
        </w:rPr>
        <w:t>Read</w:t>
      </w:r>
      <w:r w:rsidRPr="001062D9">
        <w:rPr>
          <w:rFonts w:cstheme="minorHAnsi"/>
          <w:noProof/>
          <w:sz w:val="24"/>
          <w:szCs w:val="24"/>
        </w:rPr>
        <w:t xml:space="preserve"> </w:t>
      </w:r>
      <w:r w:rsidRPr="003C7DB9">
        <w:rPr>
          <w:rFonts w:cstheme="minorHAnsi"/>
          <w:noProof/>
          <w:sz w:val="24"/>
          <w:szCs w:val="24"/>
          <w:lang w:val="en-US"/>
        </w:rPr>
        <w:t>more</w:t>
      </w:r>
      <w:r w:rsidRPr="001062D9">
        <w:rPr>
          <w:rFonts w:cstheme="minorHAnsi"/>
          <w:noProof/>
          <w:sz w:val="24"/>
          <w:szCs w:val="24"/>
        </w:rPr>
        <w:t xml:space="preserve">  </w:t>
      </w:r>
    </w:p>
    <w:p w:rsidR="00AF6F77" w:rsidRPr="003C7DB9" w:rsidRDefault="00AF6F77" w:rsidP="00AF6F77">
      <w:pPr>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FFFFFF"/>
          <w:sz w:val="20"/>
          <w:szCs w:val="20"/>
          <w:lang w:val="en-US" w:eastAsia="ru-RU"/>
        </w:rPr>
      </w:pP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FFDD00"/>
          <w:sz w:val="20"/>
          <w:szCs w:val="20"/>
          <w:lang w:val="en-US" w:eastAsia="ru-RU"/>
        </w:rPr>
        <w:t>login input</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FFDD00"/>
          <w:sz w:val="20"/>
          <w:szCs w:val="20"/>
          <w:lang w:val="en-US" w:eastAsia="ru-RU"/>
        </w:rPr>
        <w:t>type</w:t>
      </w:r>
      <w:r w:rsidRPr="003C7DB9">
        <w:rPr>
          <w:rFonts w:ascii="Courier New" w:eastAsia="Times New Roman" w:hAnsi="Courier New" w:cs="Courier New"/>
          <w:noProof/>
          <w:color w:val="FF9D00"/>
          <w:sz w:val="20"/>
          <w:szCs w:val="20"/>
          <w:lang w:val="en-US" w:eastAsia="ru-RU"/>
        </w:rPr>
        <w:t>=</w:t>
      </w:r>
      <w:r w:rsidRPr="003C7DB9">
        <w:rPr>
          <w:rFonts w:ascii="Courier New" w:eastAsia="Times New Roman" w:hAnsi="Courier New" w:cs="Courier New"/>
          <w:noProof/>
          <w:color w:val="3AD900"/>
          <w:sz w:val="20"/>
          <w:szCs w:val="20"/>
          <w:lang w:val="en-US" w:eastAsia="ru-RU"/>
        </w:rPr>
        <w:t>"submit"</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FFFFFF"/>
          <w:sz w:val="20"/>
          <w:szCs w:val="20"/>
          <w:lang w:val="en-US" w:eastAsia="ru-RU"/>
        </w:rPr>
        <w:t>:</w:t>
      </w:r>
      <w:r w:rsidRPr="003C7DB9">
        <w:rPr>
          <w:rFonts w:ascii="Courier New" w:eastAsia="Times New Roman" w:hAnsi="Courier New" w:cs="Courier New"/>
          <w:noProof/>
          <w:color w:val="FFDD00"/>
          <w:sz w:val="20"/>
          <w:szCs w:val="20"/>
          <w:lang w:val="en-US" w:eastAsia="ru-RU"/>
        </w:rPr>
        <w:t>hover</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E1EFFF"/>
          <w:sz w:val="20"/>
          <w:szCs w:val="20"/>
          <w:lang w:val="en-US" w:eastAsia="ru-RU"/>
        </w:rPr>
        <w:br/>
        <w:t xml:space="preserve"> </w:t>
      </w:r>
      <w:r w:rsidRPr="003C7DB9">
        <w:rPr>
          <w:rFonts w:ascii="Courier New" w:eastAsia="Times New Roman" w:hAnsi="Courier New" w:cs="Courier New"/>
          <w:noProof/>
          <w:color w:val="FFDD00"/>
          <w:sz w:val="20"/>
          <w:szCs w:val="20"/>
          <w:lang w:val="en-US" w:eastAsia="ru-RU"/>
        </w:rPr>
        <w:t>button</w:t>
      </w:r>
      <w:r w:rsidRPr="003C7DB9">
        <w:rPr>
          <w:rFonts w:ascii="Courier New" w:eastAsia="Times New Roman" w:hAnsi="Courier New" w:cs="Courier New"/>
          <w:noProof/>
          <w:color w:val="FFFFFF"/>
          <w:sz w:val="20"/>
          <w:szCs w:val="20"/>
          <w:lang w:val="en-US" w:eastAsia="ru-RU"/>
        </w:rPr>
        <w:t>:</w:t>
      </w:r>
      <w:r w:rsidRPr="003C7DB9">
        <w:rPr>
          <w:rFonts w:ascii="Courier New" w:eastAsia="Times New Roman" w:hAnsi="Courier New" w:cs="Courier New"/>
          <w:noProof/>
          <w:color w:val="FFDD00"/>
          <w:sz w:val="20"/>
          <w:szCs w:val="20"/>
          <w:lang w:val="en-US" w:eastAsia="ru-RU"/>
        </w:rPr>
        <w:t xml:space="preserve">hover </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E1EFFF"/>
          <w:sz w:val="20"/>
          <w:szCs w:val="20"/>
          <w:lang w:val="en-US" w:eastAsia="ru-RU"/>
        </w:rPr>
        <w:br/>
        <w:t xml:space="preserve">    </w:t>
      </w:r>
      <w:r w:rsidRPr="003C7DB9">
        <w:rPr>
          <w:rFonts w:ascii="Courier New" w:eastAsia="Times New Roman" w:hAnsi="Courier New" w:cs="Courier New"/>
          <w:noProof/>
          <w:color w:val="80FFBB"/>
          <w:sz w:val="20"/>
          <w:szCs w:val="20"/>
          <w:lang w:val="en-US" w:eastAsia="ru-RU"/>
        </w:rPr>
        <w:t>color</w:t>
      </w:r>
      <w:r w:rsidRPr="003C7DB9">
        <w:rPr>
          <w:rFonts w:ascii="Courier New" w:eastAsia="Times New Roman" w:hAnsi="Courier New" w:cs="Courier New"/>
          <w:noProof/>
          <w:color w:val="FFFFFF"/>
          <w:sz w:val="20"/>
          <w:szCs w:val="20"/>
          <w:lang w:val="en-US" w:eastAsia="ru-RU"/>
        </w:rPr>
        <w:t xml:space="preserve">: </w:t>
      </w:r>
      <w:r w:rsidRPr="003C7DB9">
        <w:rPr>
          <w:rFonts w:ascii="Courier New" w:eastAsia="Times New Roman" w:hAnsi="Courier New" w:cs="Courier New"/>
          <w:b/>
          <w:bCs/>
          <w:noProof/>
          <w:color w:val="68E868"/>
          <w:sz w:val="20"/>
          <w:szCs w:val="20"/>
          <w:lang w:val="en-US" w:eastAsia="ru-RU"/>
        </w:rPr>
        <w:t>darkblue</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E1EFFF"/>
          <w:sz w:val="20"/>
          <w:szCs w:val="20"/>
          <w:lang w:val="en-US" w:eastAsia="ru-RU"/>
        </w:rPr>
        <w:br/>
        <w:t xml:space="preserve">    </w:t>
      </w:r>
      <w:r w:rsidRPr="003C7DB9">
        <w:rPr>
          <w:rFonts w:ascii="Courier New" w:eastAsia="Times New Roman" w:hAnsi="Courier New" w:cs="Courier New"/>
          <w:noProof/>
          <w:color w:val="80FFBB"/>
          <w:sz w:val="20"/>
          <w:szCs w:val="20"/>
          <w:lang w:val="en-US" w:eastAsia="ru-RU"/>
        </w:rPr>
        <w:t>background-color</w:t>
      </w:r>
      <w:r w:rsidRPr="003C7DB9">
        <w:rPr>
          <w:rFonts w:ascii="Courier New" w:eastAsia="Times New Roman" w:hAnsi="Courier New" w:cs="Courier New"/>
          <w:noProof/>
          <w:color w:val="FFFFFF"/>
          <w:sz w:val="20"/>
          <w:szCs w:val="20"/>
          <w:lang w:val="en-US" w:eastAsia="ru-RU"/>
        </w:rPr>
        <w:t xml:space="preserve">: </w:t>
      </w:r>
      <w:r w:rsidRPr="003C7DB9">
        <w:rPr>
          <w:rFonts w:ascii="Courier New" w:eastAsia="Times New Roman" w:hAnsi="Courier New" w:cs="Courier New"/>
          <w:b/>
          <w:bCs/>
          <w:noProof/>
          <w:color w:val="68E868"/>
          <w:sz w:val="20"/>
          <w:szCs w:val="20"/>
          <w:lang w:val="en-US" w:eastAsia="ru-RU"/>
        </w:rPr>
        <w:t>pink</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E1EFFF"/>
          <w:sz w:val="20"/>
          <w:szCs w:val="20"/>
          <w:lang w:val="en-US" w:eastAsia="ru-RU"/>
        </w:rPr>
        <w:br/>
        <w:t>}</w:t>
      </w:r>
    </w:p>
    <w:p w:rsidR="00CB77FA" w:rsidRPr="001062D9" w:rsidRDefault="00CB77FA" w:rsidP="00100F43">
      <w:pPr>
        <w:rPr>
          <w:rFonts w:cstheme="minorHAnsi"/>
          <w:noProof/>
          <w:sz w:val="24"/>
          <w:szCs w:val="24"/>
        </w:rPr>
      </w:pPr>
      <w:r w:rsidRPr="001062D9">
        <w:rPr>
          <w:rFonts w:cstheme="minorHAnsi"/>
          <w:noProof/>
          <w:sz w:val="24"/>
          <w:szCs w:val="24"/>
        </w:rPr>
        <w:t>Выведет кнопку с подсветкой при наведении курсора:</w:t>
      </w:r>
      <w:r w:rsidRPr="003C7DB9">
        <w:rPr>
          <w:rFonts w:cstheme="minorHAnsi"/>
          <w:noProof/>
          <w:sz w:val="24"/>
          <w:szCs w:val="24"/>
          <w:lang w:eastAsia="ru-RU"/>
        </w:rPr>
        <w:drawing>
          <wp:inline distT="0" distB="0" distL="0" distR="0" wp14:anchorId="6BB147BF" wp14:editId="0B1A64C0">
            <wp:extent cx="5305425" cy="2971800"/>
            <wp:effectExtent l="0" t="0" r="9525" b="0"/>
            <wp:docPr id="135"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81">
                      <a:extLst>
                        <a:ext uri="{28A0092B-C50C-407E-A947-70E740481C1C}">
                          <a14:useLocalDpi xmlns:a14="http://schemas.microsoft.com/office/drawing/2010/main" val="0"/>
                        </a:ext>
                      </a:extLst>
                    </a:blip>
                    <a:stretch>
                      <a:fillRect/>
                    </a:stretch>
                  </pic:blipFill>
                  <pic:spPr>
                    <a:xfrm>
                      <a:off x="0" y="0"/>
                      <a:ext cx="5305425" cy="2971800"/>
                    </a:xfrm>
                    <a:prstGeom prst="rect">
                      <a:avLst/>
                    </a:prstGeom>
                  </pic:spPr>
                </pic:pic>
              </a:graphicData>
            </a:graphic>
          </wp:inline>
        </w:drawing>
      </w:r>
    </w:p>
    <w:p w:rsidR="00C20758" w:rsidRPr="001062D9" w:rsidRDefault="00F05B8C" w:rsidP="00100F43">
      <w:pPr>
        <w:rPr>
          <w:rFonts w:cstheme="minorHAnsi"/>
          <w:noProof/>
          <w:sz w:val="24"/>
          <w:szCs w:val="24"/>
        </w:rPr>
      </w:pPr>
      <w:r w:rsidRPr="001062D9">
        <w:rPr>
          <w:rFonts w:cstheme="minorHAnsi"/>
          <w:noProof/>
          <w:sz w:val="24"/>
          <w:szCs w:val="24"/>
        </w:rPr>
        <w:t>У нас возникает вопрос – почему мы обращаемся к кнопке “</w:t>
      </w:r>
      <w:r w:rsidRPr="003C7DB9">
        <w:rPr>
          <w:rFonts w:cstheme="minorHAnsi"/>
          <w:noProof/>
          <w:sz w:val="24"/>
          <w:szCs w:val="24"/>
          <w:lang w:val="en-US"/>
        </w:rPr>
        <w:t>Read</w:t>
      </w:r>
      <w:r w:rsidRPr="001062D9">
        <w:rPr>
          <w:rFonts w:cstheme="minorHAnsi"/>
          <w:noProof/>
          <w:sz w:val="24"/>
          <w:szCs w:val="24"/>
        </w:rPr>
        <w:t xml:space="preserve"> </w:t>
      </w:r>
      <w:r w:rsidRPr="003C7DB9">
        <w:rPr>
          <w:rFonts w:cstheme="minorHAnsi"/>
          <w:noProof/>
          <w:sz w:val="24"/>
          <w:szCs w:val="24"/>
          <w:lang w:val="en-US"/>
        </w:rPr>
        <w:t>more</w:t>
      </w:r>
      <w:r w:rsidRPr="001062D9">
        <w:rPr>
          <w:rFonts w:cstheme="minorHAnsi"/>
          <w:noProof/>
          <w:sz w:val="24"/>
          <w:szCs w:val="24"/>
        </w:rPr>
        <w:t>” за пределами ее класса :</w:t>
      </w:r>
    </w:p>
    <w:p w:rsidR="00F05B8C" w:rsidRPr="003C7DB9" w:rsidRDefault="00F05B8C" w:rsidP="00F05B8C">
      <w:pPr>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FFFFFF"/>
          <w:sz w:val="20"/>
          <w:szCs w:val="20"/>
          <w:lang w:val="en-US" w:eastAsia="ru-RU"/>
        </w:rPr>
      </w:pP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FFDD00"/>
          <w:sz w:val="20"/>
          <w:szCs w:val="20"/>
          <w:lang w:val="en-US" w:eastAsia="ru-RU"/>
        </w:rPr>
        <w:t xml:space="preserve">collection-text button </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E1EFFF"/>
          <w:sz w:val="20"/>
          <w:szCs w:val="20"/>
          <w:lang w:val="en-US" w:eastAsia="ru-RU"/>
        </w:rPr>
        <w:br/>
        <w:t xml:space="preserve">    </w:t>
      </w:r>
      <w:r w:rsidRPr="003C7DB9">
        <w:rPr>
          <w:rFonts w:ascii="Courier New" w:eastAsia="Times New Roman" w:hAnsi="Courier New" w:cs="Courier New"/>
          <w:noProof/>
          <w:color w:val="80FFBB"/>
          <w:sz w:val="20"/>
          <w:szCs w:val="20"/>
          <w:lang w:val="en-US" w:eastAsia="ru-RU"/>
        </w:rPr>
        <w:t>padding</w:t>
      </w:r>
      <w:r w:rsidRPr="003C7DB9">
        <w:rPr>
          <w:rFonts w:ascii="Courier New" w:eastAsia="Times New Roman" w:hAnsi="Courier New" w:cs="Courier New"/>
          <w:noProof/>
          <w:color w:val="FFFFFF"/>
          <w:sz w:val="20"/>
          <w:szCs w:val="20"/>
          <w:lang w:val="en-US" w:eastAsia="ru-RU"/>
        </w:rPr>
        <w:t xml:space="preserve">: </w:t>
      </w:r>
      <w:r w:rsidRPr="003C7DB9">
        <w:rPr>
          <w:rFonts w:ascii="Courier New" w:eastAsia="Times New Roman" w:hAnsi="Courier New" w:cs="Courier New"/>
          <w:noProof/>
          <w:color w:val="FF628C"/>
          <w:sz w:val="20"/>
          <w:szCs w:val="20"/>
          <w:lang w:val="en-US" w:eastAsia="ru-RU"/>
        </w:rPr>
        <w:t>10</w:t>
      </w:r>
      <w:r w:rsidRPr="003C7DB9">
        <w:rPr>
          <w:rFonts w:ascii="Courier New" w:eastAsia="Times New Roman" w:hAnsi="Courier New" w:cs="Courier New"/>
          <w:b/>
          <w:bCs/>
          <w:noProof/>
          <w:color w:val="68E868"/>
          <w:sz w:val="20"/>
          <w:szCs w:val="20"/>
          <w:lang w:val="en-US" w:eastAsia="ru-RU"/>
        </w:rPr>
        <w:t>px</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E1EFFF"/>
          <w:sz w:val="20"/>
          <w:szCs w:val="20"/>
          <w:lang w:val="en-US" w:eastAsia="ru-RU"/>
        </w:rPr>
        <w:br/>
        <w:t xml:space="preserve">    </w:t>
      </w:r>
      <w:r w:rsidRPr="003C7DB9">
        <w:rPr>
          <w:rFonts w:ascii="Courier New" w:eastAsia="Times New Roman" w:hAnsi="Courier New" w:cs="Courier New"/>
          <w:noProof/>
          <w:color w:val="80FFBB"/>
          <w:sz w:val="20"/>
          <w:szCs w:val="20"/>
          <w:lang w:val="en-US" w:eastAsia="ru-RU"/>
        </w:rPr>
        <w:t>border</w:t>
      </w:r>
      <w:r w:rsidRPr="003C7DB9">
        <w:rPr>
          <w:rFonts w:ascii="Courier New" w:eastAsia="Times New Roman" w:hAnsi="Courier New" w:cs="Courier New"/>
          <w:noProof/>
          <w:color w:val="FFFFFF"/>
          <w:sz w:val="20"/>
          <w:szCs w:val="20"/>
          <w:lang w:val="en-US" w:eastAsia="ru-RU"/>
        </w:rPr>
        <w:t xml:space="preserve">: </w:t>
      </w:r>
      <w:r w:rsidRPr="003C7DB9">
        <w:rPr>
          <w:rFonts w:ascii="Courier New" w:eastAsia="Times New Roman" w:hAnsi="Courier New" w:cs="Courier New"/>
          <w:noProof/>
          <w:color w:val="FF628C"/>
          <w:sz w:val="20"/>
          <w:szCs w:val="20"/>
          <w:lang w:val="en-US" w:eastAsia="ru-RU"/>
        </w:rPr>
        <w:t>1</w:t>
      </w:r>
      <w:r w:rsidRPr="003C7DB9">
        <w:rPr>
          <w:rFonts w:ascii="Courier New" w:eastAsia="Times New Roman" w:hAnsi="Courier New" w:cs="Courier New"/>
          <w:b/>
          <w:bCs/>
          <w:noProof/>
          <w:color w:val="68E868"/>
          <w:sz w:val="20"/>
          <w:szCs w:val="20"/>
          <w:lang w:val="en-US" w:eastAsia="ru-RU"/>
        </w:rPr>
        <w:t>px solid transparent</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E1EFFF"/>
          <w:sz w:val="20"/>
          <w:szCs w:val="20"/>
          <w:lang w:val="en-US" w:eastAsia="ru-RU"/>
        </w:rPr>
        <w:br/>
        <w:t xml:space="preserve">    </w:t>
      </w:r>
      <w:r w:rsidRPr="003C7DB9">
        <w:rPr>
          <w:rFonts w:ascii="Courier New" w:eastAsia="Times New Roman" w:hAnsi="Courier New" w:cs="Courier New"/>
          <w:noProof/>
          <w:color w:val="80FFBB"/>
          <w:sz w:val="20"/>
          <w:szCs w:val="20"/>
          <w:lang w:val="en-US" w:eastAsia="ru-RU"/>
        </w:rPr>
        <w:t>border-radius</w:t>
      </w:r>
      <w:r w:rsidRPr="003C7DB9">
        <w:rPr>
          <w:rFonts w:ascii="Courier New" w:eastAsia="Times New Roman" w:hAnsi="Courier New" w:cs="Courier New"/>
          <w:noProof/>
          <w:color w:val="FFFFFF"/>
          <w:sz w:val="20"/>
          <w:szCs w:val="20"/>
          <w:lang w:val="en-US" w:eastAsia="ru-RU"/>
        </w:rPr>
        <w:t xml:space="preserve">: </w:t>
      </w:r>
      <w:r w:rsidRPr="003C7DB9">
        <w:rPr>
          <w:rFonts w:ascii="Courier New" w:eastAsia="Times New Roman" w:hAnsi="Courier New" w:cs="Courier New"/>
          <w:noProof/>
          <w:color w:val="FF628C"/>
          <w:sz w:val="20"/>
          <w:szCs w:val="20"/>
          <w:lang w:val="en-US" w:eastAsia="ru-RU"/>
        </w:rPr>
        <w:t>5</w:t>
      </w:r>
      <w:r w:rsidRPr="003C7DB9">
        <w:rPr>
          <w:rFonts w:ascii="Courier New" w:eastAsia="Times New Roman" w:hAnsi="Courier New" w:cs="Courier New"/>
          <w:b/>
          <w:bCs/>
          <w:noProof/>
          <w:color w:val="68E868"/>
          <w:sz w:val="20"/>
          <w:szCs w:val="20"/>
          <w:lang w:val="en-US" w:eastAsia="ru-RU"/>
        </w:rPr>
        <w:t>px</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E1EFFF"/>
          <w:sz w:val="20"/>
          <w:szCs w:val="20"/>
          <w:lang w:val="en-US" w:eastAsia="ru-RU"/>
        </w:rPr>
        <w:br/>
        <w:t xml:space="preserve">    </w:t>
      </w:r>
      <w:r w:rsidRPr="003C7DB9">
        <w:rPr>
          <w:rFonts w:ascii="Courier New" w:eastAsia="Times New Roman" w:hAnsi="Courier New" w:cs="Courier New"/>
          <w:noProof/>
          <w:color w:val="80FFBB"/>
          <w:sz w:val="20"/>
          <w:szCs w:val="20"/>
          <w:lang w:val="en-US" w:eastAsia="ru-RU"/>
        </w:rPr>
        <w:t>outline</w:t>
      </w:r>
      <w:r w:rsidRPr="003C7DB9">
        <w:rPr>
          <w:rFonts w:ascii="Courier New" w:eastAsia="Times New Roman" w:hAnsi="Courier New" w:cs="Courier New"/>
          <w:noProof/>
          <w:color w:val="FFFFFF"/>
          <w:sz w:val="20"/>
          <w:szCs w:val="20"/>
          <w:lang w:val="en-US" w:eastAsia="ru-RU"/>
        </w:rPr>
        <w:t xml:space="preserve">: </w:t>
      </w:r>
      <w:r w:rsidRPr="003C7DB9">
        <w:rPr>
          <w:rFonts w:ascii="Courier New" w:eastAsia="Times New Roman" w:hAnsi="Courier New" w:cs="Courier New"/>
          <w:b/>
          <w:bCs/>
          <w:noProof/>
          <w:color w:val="68E868"/>
          <w:sz w:val="20"/>
          <w:szCs w:val="20"/>
          <w:lang w:val="en-US" w:eastAsia="ru-RU"/>
        </w:rPr>
        <w:t>none</w:t>
      </w:r>
      <w:r w:rsidRPr="003C7DB9">
        <w:rPr>
          <w:rFonts w:ascii="Courier New" w:eastAsia="Times New Roman" w:hAnsi="Courier New" w:cs="Courier New"/>
          <w:noProof/>
          <w:color w:val="E1EFFF"/>
          <w:sz w:val="20"/>
          <w:szCs w:val="20"/>
          <w:lang w:val="en-US" w:eastAsia="ru-RU"/>
        </w:rPr>
        <w:t xml:space="preserve">; </w:t>
      </w:r>
      <w:r w:rsidRPr="003C7DB9">
        <w:rPr>
          <w:rFonts w:ascii="Courier New" w:eastAsia="Times New Roman" w:hAnsi="Courier New" w:cs="Courier New"/>
          <w:i/>
          <w:iCs/>
          <w:noProof/>
          <w:color w:val="0088FF"/>
          <w:sz w:val="20"/>
          <w:szCs w:val="20"/>
          <w:lang w:val="en-US" w:eastAsia="ru-RU"/>
        </w:rPr>
        <w:t>/*Убираем синюю обводку при наведении курсора на кнопку*/</w:t>
      </w:r>
      <w:r w:rsidRPr="003C7DB9">
        <w:rPr>
          <w:rFonts w:ascii="Courier New" w:eastAsia="Times New Roman" w:hAnsi="Courier New" w:cs="Courier New"/>
          <w:i/>
          <w:iCs/>
          <w:noProof/>
          <w:color w:val="0088FF"/>
          <w:sz w:val="20"/>
          <w:szCs w:val="20"/>
          <w:lang w:val="en-US" w:eastAsia="ru-RU"/>
        </w:rPr>
        <w:br/>
      </w:r>
      <w:r w:rsidRPr="003C7DB9">
        <w:rPr>
          <w:rFonts w:ascii="Courier New" w:eastAsia="Times New Roman" w:hAnsi="Courier New" w:cs="Courier New"/>
          <w:noProof/>
          <w:color w:val="E1EFFF"/>
          <w:sz w:val="20"/>
          <w:szCs w:val="20"/>
          <w:lang w:val="en-US" w:eastAsia="ru-RU"/>
        </w:rPr>
        <w:t>}</w:t>
      </w:r>
    </w:p>
    <w:p w:rsidR="0099193E" w:rsidRPr="001062D9" w:rsidRDefault="00F05B8C" w:rsidP="00100F43">
      <w:pPr>
        <w:rPr>
          <w:rFonts w:cstheme="minorHAnsi"/>
          <w:noProof/>
          <w:sz w:val="24"/>
          <w:szCs w:val="24"/>
        </w:rPr>
      </w:pPr>
      <w:r w:rsidRPr="001062D9">
        <w:rPr>
          <w:rFonts w:cstheme="minorHAnsi"/>
          <w:noProof/>
          <w:sz w:val="24"/>
          <w:szCs w:val="24"/>
        </w:rPr>
        <w:lastRenderedPageBreak/>
        <w:t>Ответ прост: мы имеем полное право обратиться к тегу без указания родительских элементов везде где нам захечется. Родительские элементы мы указываем лишь для того, что</w:t>
      </w:r>
      <w:r w:rsidR="00847609" w:rsidRPr="001062D9">
        <w:rPr>
          <w:rFonts w:cstheme="minorHAnsi"/>
          <w:noProof/>
          <w:sz w:val="24"/>
          <w:szCs w:val="24"/>
        </w:rPr>
        <w:t xml:space="preserve">бы не запутаться, когда внутри </w:t>
      </w:r>
      <w:r w:rsidRPr="001062D9">
        <w:rPr>
          <w:rFonts w:cstheme="minorHAnsi"/>
          <w:noProof/>
          <w:sz w:val="24"/>
          <w:szCs w:val="24"/>
        </w:rPr>
        <w:t xml:space="preserve">их родительских элементов идут сразу несколько дочерних элементов. В данном случае мы просто указали, что у двух кнопок будет один стиль подсветок – одна из которых лежит в форме, другая в блоке. </w:t>
      </w:r>
    </w:p>
    <w:p w:rsidR="0099193E" w:rsidRPr="001062D9" w:rsidRDefault="0099193E" w:rsidP="00100F43">
      <w:pPr>
        <w:rPr>
          <w:rFonts w:cstheme="minorHAnsi"/>
          <w:b/>
          <w:noProof/>
          <w:sz w:val="24"/>
          <w:szCs w:val="24"/>
        </w:rPr>
      </w:pPr>
      <w:r w:rsidRPr="001062D9">
        <w:rPr>
          <w:rFonts w:cstheme="minorHAnsi"/>
          <w:b/>
          <w:noProof/>
          <w:sz w:val="24"/>
          <w:szCs w:val="24"/>
        </w:rPr>
        <w:t>Далее поработаем с элементами Видео:</w:t>
      </w:r>
    </w:p>
    <w:p w:rsidR="00C04DD1" w:rsidRPr="001062D9" w:rsidRDefault="00C04DD1" w:rsidP="00100F43">
      <w:pPr>
        <w:rPr>
          <w:rFonts w:cstheme="minorHAnsi"/>
          <w:b/>
          <w:noProof/>
          <w:sz w:val="24"/>
          <w:szCs w:val="24"/>
        </w:rPr>
      </w:pPr>
      <w:r w:rsidRPr="001062D9">
        <w:rPr>
          <w:rFonts w:cstheme="minorHAnsi"/>
          <w:noProof/>
          <w:sz w:val="24"/>
          <w:szCs w:val="24"/>
        </w:rPr>
        <w:t xml:space="preserve">присвоим тегам с видео точно такие же классы, как и изображением ранее. Все эти блоки должны быть </w:t>
      </w:r>
      <w:r w:rsidRPr="001062D9">
        <w:rPr>
          <w:rFonts w:cstheme="minorHAnsi"/>
          <w:b/>
          <w:noProof/>
          <w:sz w:val="24"/>
          <w:szCs w:val="24"/>
        </w:rPr>
        <w:t>ОБЯЗЯТЕЛЬНО</w:t>
      </w:r>
      <w:r w:rsidRPr="001062D9">
        <w:rPr>
          <w:rFonts w:cstheme="minorHAnsi"/>
          <w:noProof/>
          <w:sz w:val="24"/>
          <w:szCs w:val="24"/>
        </w:rPr>
        <w:t xml:space="preserve"> внутри общего тега с </w:t>
      </w:r>
      <w:r w:rsidRPr="001062D9">
        <w:rPr>
          <w:rFonts w:cstheme="minorHAnsi"/>
          <w:b/>
          <w:noProof/>
          <w:sz w:val="24"/>
          <w:szCs w:val="24"/>
        </w:rPr>
        <w:t>контейнером</w:t>
      </w:r>
      <w:r w:rsidRPr="001062D9">
        <w:rPr>
          <w:rFonts w:cstheme="minorHAnsi"/>
          <w:noProof/>
          <w:sz w:val="24"/>
          <w:szCs w:val="24"/>
        </w:rPr>
        <w:t>.</w:t>
      </w:r>
      <w:r w:rsidR="00D20351" w:rsidRPr="001062D9">
        <w:rPr>
          <w:rFonts w:cstheme="minorHAnsi"/>
          <w:noProof/>
          <w:sz w:val="24"/>
          <w:szCs w:val="24"/>
        </w:rPr>
        <w:t xml:space="preserve"> И так, как у нас 3 видеоблока, то скпопируем его еще два раза без заголовка </w:t>
      </w:r>
      <w:r w:rsidR="00D20351" w:rsidRPr="001062D9">
        <w:rPr>
          <w:rFonts w:cstheme="minorHAnsi"/>
          <w:b/>
          <w:noProof/>
          <w:sz w:val="24"/>
          <w:szCs w:val="24"/>
        </w:rPr>
        <w:t>&lt;</w:t>
      </w:r>
      <w:r w:rsidR="00D20351" w:rsidRPr="003C7DB9">
        <w:rPr>
          <w:rFonts w:cstheme="minorHAnsi"/>
          <w:b/>
          <w:noProof/>
          <w:sz w:val="24"/>
          <w:szCs w:val="24"/>
          <w:lang w:val="en-US"/>
        </w:rPr>
        <w:t>h</w:t>
      </w:r>
      <w:r w:rsidR="00D20351" w:rsidRPr="001062D9">
        <w:rPr>
          <w:rFonts w:cstheme="minorHAnsi"/>
          <w:b/>
          <w:noProof/>
          <w:sz w:val="24"/>
          <w:szCs w:val="24"/>
        </w:rPr>
        <w:t>2&gt;:</w:t>
      </w:r>
    </w:p>
    <w:p w:rsidR="00D20351" w:rsidRPr="003C7DB9" w:rsidRDefault="00D20351" w:rsidP="00100F43">
      <w:pPr>
        <w:rPr>
          <w:rFonts w:cstheme="minorHAnsi"/>
          <w:noProof/>
          <w:sz w:val="24"/>
          <w:szCs w:val="24"/>
          <w:lang w:val="en-US"/>
        </w:rPr>
      </w:pPr>
      <w:r w:rsidRPr="003C7DB9">
        <w:rPr>
          <w:rFonts w:cstheme="minorHAnsi"/>
          <w:noProof/>
          <w:sz w:val="24"/>
          <w:szCs w:val="24"/>
          <w:lang w:eastAsia="ru-RU"/>
        </w:rPr>
        <w:drawing>
          <wp:inline distT="0" distB="0" distL="0" distR="0" wp14:anchorId="0E97BEB1" wp14:editId="6E7B54D4">
            <wp:extent cx="6645910" cy="4354830"/>
            <wp:effectExtent l="0" t="0" r="2540" b="7620"/>
            <wp:docPr id="138" name="Рисунок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82">
                      <a:extLst>
                        <a:ext uri="{28A0092B-C50C-407E-A947-70E740481C1C}">
                          <a14:useLocalDpi xmlns:a14="http://schemas.microsoft.com/office/drawing/2010/main" val="0"/>
                        </a:ext>
                      </a:extLst>
                    </a:blip>
                    <a:stretch>
                      <a:fillRect/>
                    </a:stretch>
                  </pic:blipFill>
                  <pic:spPr>
                    <a:xfrm>
                      <a:off x="0" y="0"/>
                      <a:ext cx="6645910" cy="4354830"/>
                    </a:xfrm>
                    <a:prstGeom prst="rect">
                      <a:avLst/>
                    </a:prstGeom>
                  </pic:spPr>
                </pic:pic>
              </a:graphicData>
            </a:graphic>
          </wp:inline>
        </w:drawing>
      </w:r>
    </w:p>
    <w:p w:rsidR="00C04DD1" w:rsidRPr="003C7DB9" w:rsidRDefault="008335B4" w:rsidP="00100F43">
      <w:pPr>
        <w:rPr>
          <w:rFonts w:cstheme="minorHAnsi"/>
          <w:noProof/>
          <w:sz w:val="24"/>
          <w:szCs w:val="24"/>
          <w:lang w:val="en-US"/>
        </w:rPr>
      </w:pPr>
      <w:r w:rsidRPr="003C7DB9">
        <w:rPr>
          <w:rFonts w:cstheme="minorHAnsi"/>
          <w:noProof/>
          <w:sz w:val="24"/>
          <w:szCs w:val="24"/>
          <w:lang w:val="en-US"/>
        </w:rPr>
        <w:t>Выведет:</w:t>
      </w:r>
    </w:p>
    <w:p w:rsidR="008335B4" w:rsidRPr="003C7DB9" w:rsidRDefault="008335B4" w:rsidP="00100F43">
      <w:pPr>
        <w:rPr>
          <w:rFonts w:cstheme="minorHAnsi"/>
          <w:noProof/>
          <w:sz w:val="24"/>
          <w:szCs w:val="24"/>
          <w:lang w:val="en-US"/>
        </w:rPr>
      </w:pPr>
      <w:r w:rsidRPr="003C7DB9">
        <w:rPr>
          <w:rFonts w:cstheme="minorHAnsi"/>
          <w:noProof/>
          <w:sz w:val="24"/>
          <w:szCs w:val="24"/>
          <w:lang w:eastAsia="ru-RU"/>
        </w:rPr>
        <w:drawing>
          <wp:inline distT="0" distB="0" distL="0" distR="0" wp14:anchorId="0C7242A1" wp14:editId="1672C679">
            <wp:extent cx="6641482" cy="2493819"/>
            <wp:effectExtent l="0" t="0" r="6985" b="1905"/>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83">
                      <a:extLst>
                        <a:ext uri="{28A0092B-C50C-407E-A947-70E740481C1C}">
                          <a14:useLocalDpi xmlns:a14="http://schemas.microsoft.com/office/drawing/2010/main" val="0"/>
                        </a:ext>
                      </a:extLst>
                    </a:blip>
                    <a:stretch>
                      <a:fillRect/>
                    </a:stretch>
                  </pic:blipFill>
                  <pic:spPr>
                    <a:xfrm>
                      <a:off x="0" y="0"/>
                      <a:ext cx="6645910" cy="2495482"/>
                    </a:xfrm>
                    <a:prstGeom prst="rect">
                      <a:avLst/>
                    </a:prstGeom>
                  </pic:spPr>
                </pic:pic>
              </a:graphicData>
            </a:graphic>
          </wp:inline>
        </w:drawing>
      </w:r>
    </w:p>
    <w:p w:rsidR="008335B4" w:rsidRPr="001062D9" w:rsidRDefault="008335B4" w:rsidP="00100F43">
      <w:pPr>
        <w:rPr>
          <w:rFonts w:cstheme="minorHAnsi"/>
          <w:b/>
          <w:noProof/>
          <w:sz w:val="24"/>
          <w:szCs w:val="24"/>
        </w:rPr>
      </w:pPr>
      <w:r w:rsidRPr="001062D9">
        <w:rPr>
          <w:rFonts w:cstheme="minorHAnsi"/>
          <w:b/>
          <w:noProof/>
          <w:sz w:val="24"/>
          <w:szCs w:val="24"/>
        </w:rPr>
        <w:lastRenderedPageBreak/>
        <w:t>Для того, чтобы блоки с видео стали отдельно нужно:</w:t>
      </w:r>
    </w:p>
    <w:p w:rsidR="008335B4" w:rsidRPr="001062D9" w:rsidRDefault="008335B4" w:rsidP="00100F43">
      <w:pPr>
        <w:rPr>
          <w:rFonts w:cstheme="minorHAnsi"/>
          <w:noProof/>
          <w:sz w:val="24"/>
          <w:szCs w:val="24"/>
        </w:rPr>
      </w:pPr>
      <w:r w:rsidRPr="001062D9">
        <w:rPr>
          <w:rFonts w:cstheme="minorHAnsi"/>
          <w:noProof/>
          <w:sz w:val="24"/>
          <w:szCs w:val="24"/>
        </w:rPr>
        <w:t xml:space="preserve">задать </w:t>
      </w:r>
      <w:r w:rsidR="00847609" w:rsidRPr="001062D9">
        <w:rPr>
          <w:rFonts w:cstheme="minorHAnsi"/>
          <w:noProof/>
          <w:sz w:val="24"/>
          <w:szCs w:val="24"/>
        </w:rPr>
        <w:t>селекторам, отвечающим за блок</w:t>
      </w:r>
      <w:r w:rsidRPr="001062D9">
        <w:rPr>
          <w:rFonts w:cstheme="minorHAnsi"/>
          <w:noProof/>
          <w:sz w:val="24"/>
          <w:szCs w:val="24"/>
        </w:rPr>
        <w:t>и с видео необходимую ширину. Добавим к селектору, отвечающий за ширину  блоков с изображениеями, наш блок с видео. таким образом ширина у них будет одинаковая.</w:t>
      </w:r>
    </w:p>
    <w:p w:rsidR="00AF60BC" w:rsidRPr="003C7DB9" w:rsidRDefault="00AF60BC" w:rsidP="00AF60BC">
      <w:pPr>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FFFFFF"/>
          <w:sz w:val="20"/>
          <w:szCs w:val="20"/>
          <w:lang w:val="en-US" w:eastAsia="ru-RU"/>
        </w:rPr>
      </w:pP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FFDD00"/>
          <w:sz w:val="20"/>
          <w:szCs w:val="20"/>
          <w:lang w:val="en-US" w:eastAsia="ru-RU"/>
        </w:rPr>
        <w:t>collection-item img</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E1EFFF"/>
          <w:sz w:val="20"/>
          <w:szCs w:val="20"/>
          <w:lang w:val="en-US" w:eastAsia="ru-RU"/>
        </w:rPr>
        <w:br/>
        <w:t>.</w:t>
      </w:r>
      <w:r w:rsidRPr="003C7DB9">
        <w:rPr>
          <w:rFonts w:ascii="Courier New" w:eastAsia="Times New Roman" w:hAnsi="Courier New" w:cs="Courier New"/>
          <w:noProof/>
          <w:color w:val="FFDD00"/>
          <w:sz w:val="20"/>
          <w:szCs w:val="20"/>
          <w:lang w:val="en-US" w:eastAsia="ru-RU"/>
        </w:rPr>
        <w:t xml:space="preserve">collection-item video </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E1EFFF"/>
          <w:sz w:val="20"/>
          <w:szCs w:val="20"/>
          <w:lang w:val="en-US" w:eastAsia="ru-RU"/>
        </w:rPr>
        <w:br/>
        <w:t xml:space="preserve">    </w:t>
      </w:r>
      <w:r w:rsidRPr="003C7DB9">
        <w:rPr>
          <w:rFonts w:ascii="Courier New" w:eastAsia="Times New Roman" w:hAnsi="Courier New" w:cs="Courier New"/>
          <w:noProof/>
          <w:color w:val="80FFBB"/>
          <w:sz w:val="20"/>
          <w:szCs w:val="20"/>
          <w:lang w:val="en-US" w:eastAsia="ru-RU"/>
        </w:rPr>
        <w:t>width</w:t>
      </w:r>
      <w:r w:rsidRPr="003C7DB9">
        <w:rPr>
          <w:rFonts w:ascii="Courier New" w:eastAsia="Times New Roman" w:hAnsi="Courier New" w:cs="Courier New"/>
          <w:noProof/>
          <w:color w:val="FFFFFF"/>
          <w:sz w:val="20"/>
          <w:szCs w:val="20"/>
          <w:lang w:val="en-US" w:eastAsia="ru-RU"/>
        </w:rPr>
        <w:t xml:space="preserve">: </w:t>
      </w:r>
      <w:r w:rsidRPr="003C7DB9">
        <w:rPr>
          <w:rFonts w:ascii="Courier New" w:eastAsia="Times New Roman" w:hAnsi="Courier New" w:cs="Courier New"/>
          <w:noProof/>
          <w:color w:val="FF628C"/>
          <w:sz w:val="20"/>
          <w:szCs w:val="20"/>
          <w:lang w:val="en-US" w:eastAsia="ru-RU"/>
        </w:rPr>
        <w:t>100</w:t>
      </w:r>
      <w:r w:rsidRPr="003C7DB9">
        <w:rPr>
          <w:rFonts w:ascii="Courier New" w:eastAsia="Times New Roman" w:hAnsi="Courier New" w:cs="Courier New"/>
          <w:noProof/>
          <w:color w:val="FF9D00"/>
          <w:sz w:val="20"/>
          <w:szCs w:val="20"/>
          <w:lang w:val="en-US" w:eastAsia="ru-RU"/>
        </w:rPr>
        <w:t>%</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E1EFFF"/>
          <w:sz w:val="20"/>
          <w:szCs w:val="20"/>
          <w:lang w:val="en-US" w:eastAsia="ru-RU"/>
        </w:rPr>
        <w:br/>
        <w:t>}</w:t>
      </w:r>
    </w:p>
    <w:p w:rsidR="00AF60BC" w:rsidRPr="001062D9" w:rsidRDefault="00AF60BC" w:rsidP="00100F43">
      <w:pPr>
        <w:rPr>
          <w:rFonts w:cstheme="minorHAnsi"/>
          <w:noProof/>
          <w:sz w:val="24"/>
          <w:szCs w:val="24"/>
        </w:rPr>
      </w:pPr>
      <w:r w:rsidRPr="001062D9">
        <w:rPr>
          <w:rFonts w:cstheme="minorHAnsi"/>
          <w:noProof/>
          <w:sz w:val="24"/>
          <w:szCs w:val="24"/>
        </w:rPr>
        <w:t>Выведет:</w:t>
      </w:r>
      <w:r w:rsidRPr="003C7DB9">
        <w:rPr>
          <w:rFonts w:cstheme="minorHAnsi"/>
          <w:noProof/>
          <w:sz w:val="24"/>
          <w:szCs w:val="24"/>
          <w:lang w:eastAsia="ru-RU"/>
        </w:rPr>
        <w:drawing>
          <wp:inline distT="0" distB="0" distL="0" distR="0" wp14:anchorId="4C34DB56" wp14:editId="22CF41BE">
            <wp:extent cx="6645910" cy="3312795"/>
            <wp:effectExtent l="0" t="0" r="2540" b="1905"/>
            <wp:docPr id="140"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84">
                      <a:extLst>
                        <a:ext uri="{28A0092B-C50C-407E-A947-70E740481C1C}">
                          <a14:useLocalDpi xmlns:a14="http://schemas.microsoft.com/office/drawing/2010/main" val="0"/>
                        </a:ext>
                      </a:extLst>
                    </a:blip>
                    <a:stretch>
                      <a:fillRect/>
                    </a:stretch>
                  </pic:blipFill>
                  <pic:spPr>
                    <a:xfrm>
                      <a:off x="0" y="0"/>
                      <a:ext cx="6645910" cy="3312795"/>
                    </a:xfrm>
                    <a:prstGeom prst="rect">
                      <a:avLst/>
                    </a:prstGeom>
                  </pic:spPr>
                </pic:pic>
              </a:graphicData>
            </a:graphic>
          </wp:inline>
        </w:drawing>
      </w:r>
    </w:p>
    <w:p w:rsidR="00F05B8C" w:rsidRPr="001062D9" w:rsidRDefault="00F05B8C" w:rsidP="00100F43">
      <w:pPr>
        <w:rPr>
          <w:rFonts w:cstheme="minorHAnsi"/>
          <w:noProof/>
          <w:sz w:val="24"/>
          <w:szCs w:val="24"/>
        </w:rPr>
      </w:pPr>
      <w:r w:rsidRPr="001062D9">
        <w:rPr>
          <w:rFonts w:cstheme="minorHAnsi"/>
          <w:noProof/>
          <w:sz w:val="24"/>
          <w:szCs w:val="24"/>
        </w:rPr>
        <w:t xml:space="preserve"> </w:t>
      </w:r>
    </w:p>
    <w:p w:rsidR="00AB6B05" w:rsidRPr="001062D9" w:rsidRDefault="000F5505" w:rsidP="00100F43">
      <w:pPr>
        <w:rPr>
          <w:rFonts w:cstheme="minorHAnsi"/>
          <w:b/>
          <w:noProof/>
          <w:sz w:val="24"/>
          <w:szCs w:val="24"/>
        </w:rPr>
      </w:pPr>
      <w:r w:rsidRPr="001062D9">
        <w:rPr>
          <w:rFonts w:cstheme="minorHAnsi"/>
          <w:b/>
          <w:noProof/>
          <w:sz w:val="24"/>
          <w:szCs w:val="24"/>
        </w:rPr>
        <w:t>д)</w:t>
      </w:r>
      <w:r w:rsidR="00CB77FA" w:rsidRPr="001062D9">
        <w:rPr>
          <w:rFonts w:cstheme="minorHAnsi"/>
          <w:b/>
          <w:noProof/>
          <w:sz w:val="24"/>
          <w:szCs w:val="24"/>
        </w:rPr>
        <w:t xml:space="preserve"> </w:t>
      </w:r>
      <w:r w:rsidR="00CB77FA" w:rsidRPr="003C7DB9">
        <w:rPr>
          <w:rFonts w:cstheme="minorHAnsi"/>
          <w:b/>
          <w:noProof/>
          <w:sz w:val="24"/>
          <w:szCs w:val="24"/>
          <w:lang w:val="en-US"/>
        </w:rPr>
        <w:t>footer</w:t>
      </w:r>
      <w:r w:rsidRPr="001062D9">
        <w:rPr>
          <w:rFonts w:cstheme="minorHAnsi"/>
          <w:b/>
          <w:noProof/>
          <w:sz w:val="24"/>
          <w:szCs w:val="24"/>
        </w:rPr>
        <w:t xml:space="preserve"> – зададим стиль области &lt;</w:t>
      </w:r>
      <w:r w:rsidRPr="003C7DB9">
        <w:rPr>
          <w:rFonts w:cstheme="minorHAnsi"/>
          <w:b/>
          <w:noProof/>
          <w:sz w:val="24"/>
          <w:szCs w:val="24"/>
          <w:lang w:val="en-US"/>
        </w:rPr>
        <w:t>footer</w:t>
      </w:r>
      <w:r w:rsidRPr="001062D9">
        <w:rPr>
          <w:rFonts w:cstheme="minorHAnsi"/>
          <w:b/>
          <w:noProof/>
          <w:sz w:val="24"/>
          <w:szCs w:val="24"/>
        </w:rPr>
        <w:t>&gt;</w:t>
      </w:r>
    </w:p>
    <w:p w:rsidR="000F5505" w:rsidRPr="001062D9" w:rsidRDefault="000F5505" w:rsidP="00100F43">
      <w:pPr>
        <w:rPr>
          <w:rFonts w:cstheme="minorHAnsi"/>
          <w:b/>
          <w:noProof/>
          <w:sz w:val="24"/>
          <w:szCs w:val="24"/>
        </w:rPr>
      </w:pPr>
      <w:r w:rsidRPr="001062D9">
        <w:rPr>
          <w:rFonts w:cstheme="minorHAnsi"/>
          <w:noProof/>
          <w:sz w:val="24"/>
          <w:szCs w:val="24"/>
        </w:rPr>
        <w:t xml:space="preserve">Допишем </w:t>
      </w:r>
      <w:r w:rsidR="00151362" w:rsidRPr="001062D9">
        <w:rPr>
          <w:rFonts w:cstheme="minorHAnsi"/>
          <w:noProof/>
          <w:sz w:val="24"/>
          <w:szCs w:val="24"/>
        </w:rPr>
        <w:t xml:space="preserve">в </w:t>
      </w:r>
      <w:r w:rsidR="00151362" w:rsidRPr="001062D9">
        <w:rPr>
          <w:rFonts w:cstheme="minorHAnsi"/>
          <w:b/>
          <w:noProof/>
          <w:sz w:val="24"/>
          <w:szCs w:val="24"/>
        </w:rPr>
        <w:t>&lt;</w:t>
      </w:r>
      <w:r w:rsidR="00151362" w:rsidRPr="003C7DB9">
        <w:rPr>
          <w:rFonts w:cstheme="minorHAnsi"/>
          <w:b/>
          <w:noProof/>
          <w:sz w:val="24"/>
          <w:szCs w:val="24"/>
          <w:lang w:val="en-US"/>
        </w:rPr>
        <w:t>html</w:t>
      </w:r>
      <w:r w:rsidR="00151362" w:rsidRPr="001062D9">
        <w:rPr>
          <w:rFonts w:cstheme="minorHAnsi"/>
          <w:b/>
          <w:noProof/>
          <w:sz w:val="24"/>
          <w:szCs w:val="24"/>
        </w:rPr>
        <w:t>&gt;-файле</w:t>
      </w:r>
      <w:r w:rsidR="00151362" w:rsidRPr="001062D9">
        <w:rPr>
          <w:rFonts w:cstheme="minorHAnsi"/>
          <w:noProof/>
          <w:sz w:val="24"/>
          <w:szCs w:val="24"/>
        </w:rPr>
        <w:t xml:space="preserve"> </w:t>
      </w:r>
      <w:r w:rsidRPr="001062D9">
        <w:rPr>
          <w:rFonts w:cstheme="minorHAnsi"/>
          <w:noProof/>
          <w:sz w:val="24"/>
          <w:szCs w:val="24"/>
        </w:rPr>
        <w:t xml:space="preserve">внутри </w:t>
      </w:r>
      <w:r w:rsidRPr="001062D9">
        <w:rPr>
          <w:rFonts w:cstheme="minorHAnsi"/>
          <w:b/>
          <w:noProof/>
          <w:sz w:val="24"/>
          <w:szCs w:val="24"/>
        </w:rPr>
        <w:t>тега &lt;</w:t>
      </w:r>
      <w:r w:rsidRPr="003C7DB9">
        <w:rPr>
          <w:rFonts w:cstheme="minorHAnsi"/>
          <w:b/>
          <w:noProof/>
          <w:sz w:val="24"/>
          <w:szCs w:val="24"/>
          <w:lang w:val="en-US"/>
        </w:rPr>
        <w:t>footer</w:t>
      </w:r>
      <w:r w:rsidRPr="001062D9">
        <w:rPr>
          <w:rFonts w:cstheme="minorHAnsi"/>
          <w:b/>
          <w:noProof/>
          <w:sz w:val="24"/>
          <w:szCs w:val="24"/>
        </w:rPr>
        <w:t>&gt;</w:t>
      </w:r>
      <w:r w:rsidRPr="001062D9">
        <w:rPr>
          <w:rFonts w:cstheme="minorHAnsi"/>
          <w:noProof/>
          <w:sz w:val="24"/>
          <w:szCs w:val="24"/>
        </w:rPr>
        <w:t xml:space="preserve"> </w:t>
      </w:r>
      <w:r w:rsidRPr="003C7DB9">
        <w:rPr>
          <w:rFonts w:cstheme="minorHAnsi"/>
          <w:noProof/>
          <w:sz w:val="24"/>
          <w:szCs w:val="24"/>
          <w:lang w:val="en-US"/>
        </w:rPr>
        <w:t>class</w:t>
      </w:r>
      <w:r w:rsidRPr="001062D9">
        <w:rPr>
          <w:rFonts w:cstheme="minorHAnsi"/>
          <w:noProof/>
          <w:sz w:val="24"/>
          <w:szCs w:val="24"/>
        </w:rPr>
        <w:t>=”</w:t>
      </w:r>
      <w:r w:rsidRPr="003C7DB9">
        <w:rPr>
          <w:rFonts w:cstheme="minorHAnsi"/>
          <w:noProof/>
          <w:sz w:val="24"/>
          <w:szCs w:val="24"/>
          <w:lang w:val="en-US"/>
        </w:rPr>
        <w:t>footer</w:t>
      </w:r>
      <w:r w:rsidRPr="001062D9">
        <w:rPr>
          <w:rFonts w:cstheme="minorHAnsi"/>
          <w:noProof/>
          <w:sz w:val="24"/>
          <w:szCs w:val="24"/>
        </w:rPr>
        <w:t>”</w:t>
      </w:r>
      <w:r w:rsidR="00151362" w:rsidRPr="001062D9">
        <w:rPr>
          <w:rFonts w:cstheme="minorHAnsi"/>
          <w:noProof/>
          <w:sz w:val="24"/>
          <w:szCs w:val="24"/>
        </w:rPr>
        <w:t xml:space="preserve">. А </w:t>
      </w:r>
      <w:r w:rsidRPr="001062D9">
        <w:rPr>
          <w:rFonts w:cstheme="minorHAnsi"/>
          <w:noProof/>
          <w:sz w:val="24"/>
          <w:szCs w:val="24"/>
        </w:rPr>
        <w:t xml:space="preserve">внутри дочернего тега </w:t>
      </w:r>
      <w:r w:rsidRPr="001062D9">
        <w:rPr>
          <w:rFonts w:cstheme="minorHAnsi"/>
          <w:b/>
          <w:noProof/>
          <w:sz w:val="24"/>
          <w:szCs w:val="24"/>
        </w:rPr>
        <w:t>&lt;</w:t>
      </w:r>
      <w:r w:rsidRPr="003C7DB9">
        <w:rPr>
          <w:rFonts w:cstheme="minorHAnsi"/>
          <w:b/>
          <w:noProof/>
          <w:sz w:val="24"/>
          <w:szCs w:val="24"/>
          <w:lang w:val="en-US"/>
        </w:rPr>
        <w:t>div</w:t>
      </w:r>
      <w:r w:rsidRPr="001062D9">
        <w:rPr>
          <w:rFonts w:cstheme="minorHAnsi"/>
          <w:b/>
          <w:noProof/>
          <w:sz w:val="24"/>
          <w:szCs w:val="24"/>
        </w:rPr>
        <w:t xml:space="preserve">&gt; </w:t>
      </w:r>
      <w:r w:rsidRPr="003C7DB9">
        <w:rPr>
          <w:rFonts w:cstheme="minorHAnsi"/>
          <w:noProof/>
          <w:sz w:val="24"/>
          <w:szCs w:val="24"/>
          <w:lang w:val="en-US"/>
        </w:rPr>
        <w:t>class</w:t>
      </w:r>
      <w:r w:rsidRPr="001062D9">
        <w:rPr>
          <w:rFonts w:cstheme="minorHAnsi"/>
          <w:noProof/>
          <w:sz w:val="24"/>
          <w:szCs w:val="24"/>
        </w:rPr>
        <w:t>=”</w:t>
      </w:r>
      <w:r w:rsidRPr="003C7DB9">
        <w:rPr>
          <w:rFonts w:cstheme="minorHAnsi"/>
          <w:noProof/>
          <w:sz w:val="24"/>
          <w:szCs w:val="24"/>
          <w:lang w:val="en-US"/>
        </w:rPr>
        <w:t>container</w:t>
      </w:r>
      <w:r w:rsidRPr="001062D9">
        <w:rPr>
          <w:rFonts w:cstheme="minorHAnsi"/>
          <w:noProof/>
          <w:sz w:val="24"/>
          <w:szCs w:val="24"/>
        </w:rPr>
        <w:t>”</w:t>
      </w:r>
      <w:r w:rsidR="00AF60BC" w:rsidRPr="001062D9">
        <w:rPr>
          <w:rFonts w:cstheme="minorHAnsi"/>
          <w:noProof/>
          <w:sz w:val="24"/>
          <w:szCs w:val="24"/>
        </w:rPr>
        <w:t>, чтобы блок был в общей ширине.</w:t>
      </w:r>
    </w:p>
    <w:p w:rsidR="000F5505" w:rsidRPr="003C7DB9" w:rsidRDefault="000F5505" w:rsidP="000F5505">
      <w:pPr>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FFFFFF"/>
          <w:sz w:val="20"/>
          <w:szCs w:val="20"/>
          <w:lang w:val="en-US" w:eastAsia="ru-RU"/>
        </w:rPr>
      </w:pPr>
      <w:r w:rsidRPr="003C7DB9">
        <w:rPr>
          <w:rFonts w:ascii="Courier New" w:eastAsia="Times New Roman" w:hAnsi="Courier New" w:cs="Courier New"/>
          <w:i/>
          <w:iCs/>
          <w:noProof/>
          <w:color w:val="0088FF"/>
          <w:sz w:val="20"/>
          <w:szCs w:val="20"/>
          <w:lang w:val="en-US" w:eastAsia="ru-RU"/>
        </w:rPr>
        <w:t>&lt;!--FOOTER--&gt;</w:t>
      </w:r>
      <w:r w:rsidRPr="003C7DB9">
        <w:rPr>
          <w:rFonts w:ascii="Courier New" w:eastAsia="Times New Roman" w:hAnsi="Courier New" w:cs="Courier New"/>
          <w:i/>
          <w:iCs/>
          <w:noProof/>
          <w:color w:val="0088FF"/>
          <w:sz w:val="20"/>
          <w:szCs w:val="20"/>
          <w:lang w:val="en-US" w:eastAsia="ru-RU"/>
        </w:rPr>
        <w:br/>
      </w:r>
      <w:r w:rsidRPr="003C7DB9">
        <w:rPr>
          <w:rFonts w:ascii="Courier New" w:eastAsia="Times New Roman" w:hAnsi="Courier New" w:cs="Courier New"/>
          <w:noProof/>
          <w:color w:val="E1EFFF"/>
          <w:sz w:val="20"/>
          <w:szCs w:val="20"/>
          <w:lang w:val="en-US" w:eastAsia="ru-RU"/>
        </w:rPr>
        <w:t>&lt;</w:t>
      </w:r>
      <w:r w:rsidRPr="003C7DB9">
        <w:rPr>
          <w:rFonts w:ascii="Courier New" w:eastAsia="Times New Roman" w:hAnsi="Courier New" w:cs="Courier New"/>
          <w:noProof/>
          <w:color w:val="9EFFFF"/>
          <w:sz w:val="20"/>
          <w:szCs w:val="20"/>
          <w:lang w:val="en-US" w:eastAsia="ru-RU"/>
        </w:rPr>
        <w:t xml:space="preserve">footer </w:t>
      </w:r>
      <w:r w:rsidRPr="003C7DB9">
        <w:rPr>
          <w:rFonts w:ascii="Courier New" w:eastAsia="Times New Roman" w:hAnsi="Courier New" w:cs="Courier New"/>
          <w:noProof/>
          <w:color w:val="FFDD00"/>
          <w:sz w:val="20"/>
          <w:szCs w:val="20"/>
          <w:lang w:val="en-US" w:eastAsia="ru-RU"/>
        </w:rPr>
        <w:t>class=</w:t>
      </w:r>
      <w:r w:rsidRPr="003C7DB9">
        <w:rPr>
          <w:rFonts w:ascii="Courier New" w:eastAsia="Times New Roman" w:hAnsi="Courier New" w:cs="Courier New"/>
          <w:b/>
          <w:bCs/>
          <w:noProof/>
          <w:color w:val="3AD900"/>
          <w:sz w:val="20"/>
          <w:szCs w:val="20"/>
          <w:lang w:val="en-US" w:eastAsia="ru-RU"/>
        </w:rPr>
        <w:t>"footer"</w:t>
      </w:r>
      <w:r w:rsidRPr="003C7DB9">
        <w:rPr>
          <w:rFonts w:ascii="Courier New" w:eastAsia="Times New Roman" w:hAnsi="Courier New" w:cs="Courier New"/>
          <w:noProof/>
          <w:color w:val="E1EFFF"/>
          <w:sz w:val="20"/>
          <w:szCs w:val="20"/>
          <w:lang w:val="en-US" w:eastAsia="ru-RU"/>
        </w:rPr>
        <w:t>&gt;</w:t>
      </w:r>
      <w:r w:rsidRPr="003C7DB9">
        <w:rPr>
          <w:rFonts w:ascii="Courier New" w:eastAsia="Times New Roman" w:hAnsi="Courier New" w:cs="Courier New"/>
          <w:noProof/>
          <w:color w:val="E1EFFF"/>
          <w:sz w:val="20"/>
          <w:szCs w:val="20"/>
          <w:lang w:val="en-US" w:eastAsia="ru-RU"/>
        </w:rPr>
        <w:br/>
        <w:t xml:space="preserve">    &lt;</w:t>
      </w:r>
      <w:r w:rsidRPr="003C7DB9">
        <w:rPr>
          <w:rFonts w:ascii="Courier New" w:eastAsia="Times New Roman" w:hAnsi="Courier New" w:cs="Courier New"/>
          <w:noProof/>
          <w:color w:val="9EFFFF"/>
          <w:sz w:val="20"/>
          <w:szCs w:val="20"/>
          <w:lang w:val="en-US" w:eastAsia="ru-RU"/>
        </w:rPr>
        <w:t xml:space="preserve">div </w:t>
      </w:r>
      <w:r w:rsidRPr="003C7DB9">
        <w:rPr>
          <w:rFonts w:ascii="Courier New" w:eastAsia="Times New Roman" w:hAnsi="Courier New" w:cs="Courier New"/>
          <w:noProof/>
          <w:color w:val="FFDD00"/>
          <w:sz w:val="20"/>
          <w:szCs w:val="20"/>
          <w:lang w:val="en-US" w:eastAsia="ru-RU"/>
        </w:rPr>
        <w:t>class=</w:t>
      </w:r>
      <w:r w:rsidRPr="003C7DB9">
        <w:rPr>
          <w:rFonts w:ascii="Courier New" w:eastAsia="Times New Roman" w:hAnsi="Courier New" w:cs="Courier New"/>
          <w:b/>
          <w:bCs/>
          <w:noProof/>
          <w:color w:val="3AD900"/>
          <w:sz w:val="20"/>
          <w:szCs w:val="20"/>
          <w:lang w:val="en-US" w:eastAsia="ru-RU"/>
        </w:rPr>
        <w:t>"container"</w:t>
      </w:r>
      <w:r w:rsidRPr="003C7DB9">
        <w:rPr>
          <w:rFonts w:ascii="Courier New" w:eastAsia="Times New Roman" w:hAnsi="Courier New" w:cs="Courier New"/>
          <w:noProof/>
          <w:color w:val="E1EFFF"/>
          <w:sz w:val="20"/>
          <w:szCs w:val="20"/>
          <w:lang w:val="en-US" w:eastAsia="ru-RU"/>
        </w:rPr>
        <w:t>&gt;</w:t>
      </w:r>
      <w:r w:rsidRPr="003C7DB9">
        <w:rPr>
          <w:rFonts w:ascii="Courier New" w:eastAsia="Times New Roman" w:hAnsi="Courier New" w:cs="Courier New"/>
          <w:noProof/>
          <w:color w:val="E1EFFF"/>
          <w:sz w:val="20"/>
          <w:szCs w:val="20"/>
          <w:lang w:val="en-US" w:eastAsia="ru-RU"/>
        </w:rPr>
        <w:br/>
        <w:t xml:space="preserve">        &lt;</w:t>
      </w:r>
      <w:r w:rsidRPr="003C7DB9">
        <w:rPr>
          <w:rFonts w:ascii="Courier New" w:eastAsia="Times New Roman" w:hAnsi="Courier New" w:cs="Courier New"/>
          <w:noProof/>
          <w:color w:val="9EFFFF"/>
          <w:sz w:val="20"/>
          <w:szCs w:val="20"/>
          <w:lang w:val="en-US" w:eastAsia="ru-RU"/>
        </w:rPr>
        <w:t>p</w:t>
      </w:r>
      <w:r w:rsidRPr="003C7DB9">
        <w:rPr>
          <w:rFonts w:ascii="Courier New" w:eastAsia="Times New Roman" w:hAnsi="Courier New" w:cs="Courier New"/>
          <w:noProof/>
          <w:color w:val="E1EFFF"/>
          <w:sz w:val="20"/>
          <w:szCs w:val="20"/>
          <w:lang w:val="en-US" w:eastAsia="ru-RU"/>
        </w:rPr>
        <w:t>&gt;</w:t>
      </w:r>
      <w:r w:rsidRPr="003C7DB9">
        <w:rPr>
          <w:rFonts w:ascii="Courier New" w:eastAsia="Times New Roman" w:hAnsi="Courier New" w:cs="Courier New"/>
          <w:b/>
          <w:bCs/>
          <w:noProof/>
          <w:color w:val="FFFFFF"/>
          <w:sz w:val="20"/>
          <w:szCs w:val="20"/>
          <w:lang w:val="en-US" w:eastAsia="ru-RU"/>
        </w:rPr>
        <w:t>Copyright @ Example.com 2015</w:t>
      </w:r>
      <w:r w:rsidRPr="003C7DB9">
        <w:rPr>
          <w:rFonts w:ascii="Courier New" w:eastAsia="Times New Roman" w:hAnsi="Courier New" w:cs="Courier New"/>
          <w:noProof/>
          <w:color w:val="E1EFFF"/>
          <w:sz w:val="20"/>
          <w:szCs w:val="20"/>
          <w:lang w:val="en-US" w:eastAsia="ru-RU"/>
        </w:rPr>
        <w:t>&lt;/</w:t>
      </w:r>
      <w:r w:rsidRPr="003C7DB9">
        <w:rPr>
          <w:rFonts w:ascii="Courier New" w:eastAsia="Times New Roman" w:hAnsi="Courier New" w:cs="Courier New"/>
          <w:noProof/>
          <w:color w:val="9EFFFF"/>
          <w:sz w:val="20"/>
          <w:szCs w:val="20"/>
          <w:lang w:val="en-US" w:eastAsia="ru-RU"/>
        </w:rPr>
        <w:t>p</w:t>
      </w:r>
      <w:r w:rsidRPr="003C7DB9">
        <w:rPr>
          <w:rFonts w:ascii="Courier New" w:eastAsia="Times New Roman" w:hAnsi="Courier New" w:cs="Courier New"/>
          <w:noProof/>
          <w:color w:val="E1EFFF"/>
          <w:sz w:val="20"/>
          <w:szCs w:val="20"/>
          <w:lang w:val="en-US" w:eastAsia="ru-RU"/>
        </w:rPr>
        <w:t>&gt;</w:t>
      </w:r>
      <w:r w:rsidRPr="003C7DB9">
        <w:rPr>
          <w:rFonts w:ascii="Courier New" w:eastAsia="Times New Roman" w:hAnsi="Courier New" w:cs="Courier New"/>
          <w:noProof/>
          <w:color w:val="E1EFFF"/>
          <w:sz w:val="20"/>
          <w:szCs w:val="20"/>
          <w:lang w:val="en-US" w:eastAsia="ru-RU"/>
        </w:rPr>
        <w:br/>
        <w:t xml:space="preserve">    &lt;/</w:t>
      </w:r>
      <w:r w:rsidRPr="003C7DB9">
        <w:rPr>
          <w:rFonts w:ascii="Courier New" w:eastAsia="Times New Roman" w:hAnsi="Courier New" w:cs="Courier New"/>
          <w:noProof/>
          <w:color w:val="9EFFFF"/>
          <w:sz w:val="20"/>
          <w:szCs w:val="20"/>
          <w:lang w:val="en-US" w:eastAsia="ru-RU"/>
        </w:rPr>
        <w:t>div</w:t>
      </w:r>
      <w:r w:rsidRPr="003C7DB9">
        <w:rPr>
          <w:rFonts w:ascii="Courier New" w:eastAsia="Times New Roman" w:hAnsi="Courier New" w:cs="Courier New"/>
          <w:noProof/>
          <w:color w:val="E1EFFF"/>
          <w:sz w:val="20"/>
          <w:szCs w:val="20"/>
          <w:lang w:val="en-US" w:eastAsia="ru-RU"/>
        </w:rPr>
        <w:t>&gt;</w:t>
      </w:r>
      <w:r w:rsidRPr="003C7DB9">
        <w:rPr>
          <w:rFonts w:ascii="Courier New" w:eastAsia="Times New Roman" w:hAnsi="Courier New" w:cs="Courier New"/>
          <w:noProof/>
          <w:color w:val="E1EFFF"/>
          <w:sz w:val="20"/>
          <w:szCs w:val="20"/>
          <w:lang w:val="en-US" w:eastAsia="ru-RU"/>
        </w:rPr>
        <w:br/>
      </w:r>
      <w:r w:rsidRPr="003C7DB9">
        <w:rPr>
          <w:rFonts w:ascii="Courier New" w:eastAsia="Times New Roman" w:hAnsi="Courier New" w:cs="Courier New"/>
          <w:noProof/>
          <w:color w:val="E1EFFF"/>
          <w:sz w:val="20"/>
          <w:szCs w:val="20"/>
          <w:lang w:val="en-US" w:eastAsia="ru-RU"/>
        </w:rPr>
        <w:br/>
        <w:t>&lt;/</w:t>
      </w:r>
      <w:r w:rsidRPr="003C7DB9">
        <w:rPr>
          <w:rFonts w:ascii="Courier New" w:eastAsia="Times New Roman" w:hAnsi="Courier New" w:cs="Courier New"/>
          <w:noProof/>
          <w:color w:val="9EFFFF"/>
          <w:sz w:val="20"/>
          <w:szCs w:val="20"/>
          <w:lang w:val="en-US" w:eastAsia="ru-RU"/>
        </w:rPr>
        <w:t>footer</w:t>
      </w:r>
      <w:r w:rsidRPr="003C7DB9">
        <w:rPr>
          <w:rFonts w:ascii="Courier New" w:eastAsia="Times New Roman" w:hAnsi="Courier New" w:cs="Courier New"/>
          <w:noProof/>
          <w:color w:val="E1EFFF"/>
          <w:sz w:val="20"/>
          <w:szCs w:val="20"/>
          <w:lang w:val="en-US" w:eastAsia="ru-RU"/>
        </w:rPr>
        <w:t>&gt;</w:t>
      </w:r>
      <w:r w:rsidRPr="003C7DB9">
        <w:rPr>
          <w:rFonts w:ascii="Courier New" w:eastAsia="Times New Roman" w:hAnsi="Courier New" w:cs="Courier New"/>
          <w:noProof/>
          <w:color w:val="E1EFFF"/>
          <w:sz w:val="20"/>
          <w:szCs w:val="20"/>
          <w:lang w:val="en-US" w:eastAsia="ru-RU"/>
        </w:rPr>
        <w:br/>
      </w:r>
      <w:r w:rsidRPr="003C7DB9">
        <w:rPr>
          <w:rFonts w:ascii="Courier New" w:eastAsia="Times New Roman" w:hAnsi="Courier New" w:cs="Courier New"/>
          <w:i/>
          <w:iCs/>
          <w:noProof/>
          <w:color w:val="0088FF"/>
          <w:sz w:val="20"/>
          <w:szCs w:val="20"/>
          <w:lang w:val="en-US" w:eastAsia="ru-RU"/>
        </w:rPr>
        <w:t>&lt;!--/FOOTER--&gt;</w:t>
      </w:r>
    </w:p>
    <w:p w:rsidR="000F5505" w:rsidRPr="003C7DB9" w:rsidRDefault="000F5505" w:rsidP="00100F43">
      <w:pPr>
        <w:rPr>
          <w:rFonts w:cstheme="minorHAnsi"/>
          <w:noProof/>
          <w:sz w:val="24"/>
          <w:szCs w:val="24"/>
          <w:lang w:val="en-US"/>
        </w:rPr>
      </w:pPr>
    </w:p>
    <w:p w:rsidR="00151362" w:rsidRPr="001062D9" w:rsidRDefault="00151362" w:rsidP="00100F43">
      <w:pPr>
        <w:rPr>
          <w:rFonts w:cstheme="minorHAnsi"/>
          <w:noProof/>
          <w:sz w:val="24"/>
          <w:szCs w:val="24"/>
        </w:rPr>
      </w:pPr>
      <w:r w:rsidRPr="001062D9">
        <w:rPr>
          <w:rFonts w:cstheme="minorHAnsi"/>
          <w:noProof/>
          <w:sz w:val="24"/>
          <w:szCs w:val="24"/>
        </w:rPr>
        <w:t xml:space="preserve">В </w:t>
      </w:r>
      <w:r w:rsidRPr="003C7DB9">
        <w:rPr>
          <w:rFonts w:cstheme="minorHAnsi"/>
          <w:b/>
          <w:noProof/>
          <w:sz w:val="24"/>
          <w:szCs w:val="24"/>
          <w:lang w:val="en-US"/>
        </w:rPr>
        <w:t>css</w:t>
      </w:r>
      <w:r w:rsidRPr="001062D9">
        <w:rPr>
          <w:rFonts w:cstheme="minorHAnsi"/>
          <w:b/>
          <w:noProof/>
          <w:sz w:val="24"/>
          <w:szCs w:val="24"/>
        </w:rPr>
        <w:t xml:space="preserve">-файле </w:t>
      </w:r>
      <w:r w:rsidRPr="001062D9">
        <w:rPr>
          <w:rFonts w:cstheme="minorHAnsi"/>
          <w:noProof/>
          <w:sz w:val="24"/>
          <w:szCs w:val="24"/>
        </w:rPr>
        <w:t>обратимся к заданной области с помощью секлектора .</w:t>
      </w:r>
      <w:r w:rsidRPr="003C7DB9">
        <w:rPr>
          <w:rFonts w:cstheme="minorHAnsi"/>
          <w:noProof/>
          <w:sz w:val="24"/>
          <w:szCs w:val="24"/>
          <w:lang w:val="en-US"/>
        </w:rPr>
        <w:t>footer</w:t>
      </w:r>
      <w:r w:rsidRPr="001062D9">
        <w:rPr>
          <w:rFonts w:cstheme="minorHAnsi"/>
          <w:noProof/>
          <w:sz w:val="24"/>
          <w:szCs w:val="24"/>
        </w:rPr>
        <w:t xml:space="preserve"> и зададим ей свойства:</w:t>
      </w:r>
    </w:p>
    <w:p w:rsidR="00151362" w:rsidRPr="003C7DB9" w:rsidRDefault="00151362" w:rsidP="00151362">
      <w:pPr>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FFFFFF"/>
          <w:sz w:val="20"/>
          <w:szCs w:val="20"/>
          <w:lang w:val="en-US" w:eastAsia="ru-RU"/>
        </w:rPr>
      </w:pP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FFDD00"/>
          <w:sz w:val="20"/>
          <w:szCs w:val="20"/>
          <w:lang w:val="en-US" w:eastAsia="ru-RU"/>
        </w:rPr>
        <w:t>footer</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E1EFFF"/>
          <w:sz w:val="20"/>
          <w:szCs w:val="20"/>
          <w:lang w:val="en-US" w:eastAsia="ru-RU"/>
        </w:rPr>
        <w:br/>
        <w:t xml:space="preserve">    </w:t>
      </w:r>
      <w:r w:rsidRPr="003C7DB9">
        <w:rPr>
          <w:rFonts w:ascii="Courier New" w:eastAsia="Times New Roman" w:hAnsi="Courier New" w:cs="Courier New"/>
          <w:noProof/>
          <w:color w:val="80FFBB"/>
          <w:sz w:val="20"/>
          <w:szCs w:val="20"/>
          <w:lang w:val="en-US" w:eastAsia="ru-RU"/>
        </w:rPr>
        <w:t>background-color</w:t>
      </w:r>
      <w:r w:rsidRPr="003C7DB9">
        <w:rPr>
          <w:rFonts w:ascii="Courier New" w:eastAsia="Times New Roman" w:hAnsi="Courier New" w:cs="Courier New"/>
          <w:noProof/>
          <w:color w:val="FFFFFF"/>
          <w:sz w:val="20"/>
          <w:szCs w:val="20"/>
          <w:lang w:val="en-US" w:eastAsia="ru-RU"/>
        </w:rPr>
        <w:t xml:space="preserve">: </w:t>
      </w:r>
      <w:r w:rsidRPr="003C7DB9">
        <w:rPr>
          <w:rFonts w:ascii="Courier New" w:eastAsia="Times New Roman" w:hAnsi="Courier New" w:cs="Courier New"/>
          <w:b/>
          <w:bCs/>
          <w:noProof/>
          <w:color w:val="68E868"/>
          <w:sz w:val="20"/>
          <w:szCs w:val="20"/>
          <w:lang w:val="en-US" w:eastAsia="ru-RU"/>
        </w:rPr>
        <w:t>yellow</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E1EFFF"/>
          <w:sz w:val="20"/>
          <w:szCs w:val="20"/>
          <w:lang w:val="en-US" w:eastAsia="ru-RU"/>
        </w:rPr>
        <w:br/>
        <w:t xml:space="preserve">    </w:t>
      </w:r>
      <w:r w:rsidRPr="003C7DB9">
        <w:rPr>
          <w:rFonts w:ascii="Courier New" w:eastAsia="Times New Roman" w:hAnsi="Courier New" w:cs="Courier New"/>
          <w:noProof/>
          <w:color w:val="80FFBB"/>
          <w:sz w:val="20"/>
          <w:szCs w:val="20"/>
          <w:lang w:val="en-US" w:eastAsia="ru-RU"/>
        </w:rPr>
        <w:t>color</w:t>
      </w:r>
      <w:r w:rsidRPr="003C7DB9">
        <w:rPr>
          <w:rFonts w:ascii="Courier New" w:eastAsia="Times New Roman" w:hAnsi="Courier New" w:cs="Courier New"/>
          <w:noProof/>
          <w:color w:val="FFFFFF"/>
          <w:sz w:val="20"/>
          <w:szCs w:val="20"/>
          <w:lang w:val="en-US" w:eastAsia="ru-RU"/>
        </w:rPr>
        <w:t xml:space="preserve">: </w:t>
      </w:r>
      <w:r w:rsidRPr="003C7DB9">
        <w:rPr>
          <w:rFonts w:ascii="Courier New" w:eastAsia="Times New Roman" w:hAnsi="Courier New" w:cs="Courier New"/>
          <w:noProof/>
          <w:color w:val="6897BB"/>
          <w:sz w:val="20"/>
          <w:szCs w:val="20"/>
          <w:lang w:val="en-US" w:eastAsia="ru-RU"/>
        </w:rPr>
        <w:t>#7d0cef</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E1EFFF"/>
          <w:sz w:val="20"/>
          <w:szCs w:val="20"/>
          <w:lang w:val="en-US" w:eastAsia="ru-RU"/>
        </w:rPr>
        <w:br/>
        <w:t xml:space="preserve">    </w:t>
      </w:r>
      <w:r w:rsidRPr="003C7DB9">
        <w:rPr>
          <w:rFonts w:ascii="Courier New" w:eastAsia="Times New Roman" w:hAnsi="Courier New" w:cs="Courier New"/>
          <w:noProof/>
          <w:color w:val="80FFBB"/>
          <w:sz w:val="20"/>
          <w:szCs w:val="20"/>
          <w:lang w:val="en-US" w:eastAsia="ru-RU"/>
        </w:rPr>
        <w:t>padding</w:t>
      </w:r>
      <w:r w:rsidRPr="003C7DB9">
        <w:rPr>
          <w:rFonts w:ascii="Courier New" w:eastAsia="Times New Roman" w:hAnsi="Courier New" w:cs="Courier New"/>
          <w:noProof/>
          <w:color w:val="FFFFFF"/>
          <w:sz w:val="20"/>
          <w:szCs w:val="20"/>
          <w:lang w:val="en-US" w:eastAsia="ru-RU"/>
        </w:rPr>
        <w:t xml:space="preserve">: </w:t>
      </w:r>
      <w:r w:rsidRPr="003C7DB9">
        <w:rPr>
          <w:rFonts w:ascii="Courier New" w:eastAsia="Times New Roman" w:hAnsi="Courier New" w:cs="Courier New"/>
          <w:noProof/>
          <w:color w:val="FF628C"/>
          <w:sz w:val="20"/>
          <w:szCs w:val="20"/>
          <w:lang w:val="en-US" w:eastAsia="ru-RU"/>
        </w:rPr>
        <w:t>20</w:t>
      </w:r>
      <w:r w:rsidRPr="003C7DB9">
        <w:rPr>
          <w:rFonts w:ascii="Courier New" w:eastAsia="Times New Roman" w:hAnsi="Courier New" w:cs="Courier New"/>
          <w:b/>
          <w:bCs/>
          <w:noProof/>
          <w:color w:val="68E868"/>
          <w:sz w:val="20"/>
          <w:szCs w:val="20"/>
          <w:lang w:val="en-US" w:eastAsia="ru-RU"/>
        </w:rPr>
        <w:t xml:space="preserve">px </w:t>
      </w:r>
      <w:r w:rsidRPr="003C7DB9">
        <w:rPr>
          <w:rFonts w:ascii="Courier New" w:eastAsia="Times New Roman" w:hAnsi="Courier New" w:cs="Courier New"/>
          <w:noProof/>
          <w:color w:val="FF628C"/>
          <w:sz w:val="20"/>
          <w:szCs w:val="20"/>
          <w:lang w:val="en-US" w:eastAsia="ru-RU"/>
        </w:rPr>
        <w:t>0</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E1EFFF"/>
          <w:sz w:val="20"/>
          <w:szCs w:val="20"/>
          <w:lang w:val="en-US" w:eastAsia="ru-RU"/>
        </w:rPr>
        <w:br/>
        <w:t xml:space="preserve">    </w:t>
      </w:r>
      <w:r w:rsidRPr="003C7DB9">
        <w:rPr>
          <w:rFonts w:ascii="Courier New" w:eastAsia="Times New Roman" w:hAnsi="Courier New" w:cs="Courier New"/>
          <w:noProof/>
          <w:color w:val="80FFBB"/>
          <w:sz w:val="20"/>
          <w:szCs w:val="20"/>
          <w:lang w:val="en-US" w:eastAsia="ru-RU"/>
        </w:rPr>
        <w:t>margin-top</w:t>
      </w:r>
      <w:r w:rsidRPr="003C7DB9">
        <w:rPr>
          <w:rFonts w:ascii="Courier New" w:eastAsia="Times New Roman" w:hAnsi="Courier New" w:cs="Courier New"/>
          <w:noProof/>
          <w:color w:val="FFFFFF"/>
          <w:sz w:val="20"/>
          <w:szCs w:val="20"/>
          <w:lang w:val="en-US" w:eastAsia="ru-RU"/>
        </w:rPr>
        <w:t xml:space="preserve">: </w:t>
      </w:r>
      <w:r w:rsidRPr="003C7DB9">
        <w:rPr>
          <w:rFonts w:ascii="Courier New" w:eastAsia="Times New Roman" w:hAnsi="Courier New" w:cs="Courier New"/>
          <w:noProof/>
          <w:color w:val="FF628C"/>
          <w:sz w:val="20"/>
          <w:szCs w:val="20"/>
          <w:lang w:val="en-US" w:eastAsia="ru-RU"/>
        </w:rPr>
        <w:t>30</w:t>
      </w:r>
      <w:r w:rsidRPr="003C7DB9">
        <w:rPr>
          <w:rFonts w:ascii="Courier New" w:eastAsia="Times New Roman" w:hAnsi="Courier New" w:cs="Courier New"/>
          <w:b/>
          <w:bCs/>
          <w:noProof/>
          <w:color w:val="68E868"/>
          <w:sz w:val="20"/>
          <w:szCs w:val="20"/>
          <w:lang w:val="en-US" w:eastAsia="ru-RU"/>
        </w:rPr>
        <w:t>px</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E1EFFF"/>
          <w:sz w:val="20"/>
          <w:szCs w:val="20"/>
          <w:lang w:val="en-US" w:eastAsia="ru-RU"/>
        </w:rPr>
        <w:br/>
        <w:t>}</w:t>
      </w:r>
    </w:p>
    <w:p w:rsidR="00151362" w:rsidRPr="003C7DB9" w:rsidRDefault="00151362" w:rsidP="00100F43">
      <w:pPr>
        <w:rPr>
          <w:rFonts w:cstheme="minorHAnsi"/>
          <w:noProof/>
          <w:sz w:val="24"/>
          <w:szCs w:val="24"/>
          <w:lang w:val="en-US"/>
        </w:rPr>
      </w:pPr>
    </w:p>
    <w:p w:rsidR="00151362" w:rsidRPr="003C7DB9" w:rsidRDefault="00151362" w:rsidP="00100F43">
      <w:pPr>
        <w:rPr>
          <w:rFonts w:cstheme="minorHAnsi"/>
          <w:noProof/>
          <w:sz w:val="24"/>
          <w:szCs w:val="24"/>
          <w:lang w:val="en-US"/>
        </w:rPr>
      </w:pPr>
      <w:r w:rsidRPr="003C7DB9">
        <w:rPr>
          <w:rFonts w:cstheme="minorHAnsi"/>
          <w:noProof/>
          <w:sz w:val="24"/>
          <w:szCs w:val="24"/>
          <w:lang w:val="en-US"/>
        </w:rPr>
        <w:lastRenderedPageBreak/>
        <w:t>Выведет:</w:t>
      </w:r>
    </w:p>
    <w:p w:rsidR="007279CD" w:rsidRPr="003C7DB9" w:rsidRDefault="00AF60BC" w:rsidP="00100F43">
      <w:pPr>
        <w:rPr>
          <w:rFonts w:cstheme="minorHAnsi"/>
          <w:noProof/>
          <w:sz w:val="32"/>
          <w:szCs w:val="32"/>
          <w:lang w:val="en-US"/>
        </w:rPr>
      </w:pPr>
      <w:r w:rsidRPr="003C7DB9">
        <w:rPr>
          <w:rFonts w:cstheme="minorHAnsi"/>
          <w:noProof/>
          <w:sz w:val="32"/>
          <w:szCs w:val="32"/>
          <w:lang w:eastAsia="ru-RU"/>
        </w:rPr>
        <w:drawing>
          <wp:inline distT="0" distB="0" distL="0" distR="0" wp14:anchorId="0419E527" wp14:editId="7078B573">
            <wp:extent cx="6645910" cy="1027430"/>
            <wp:effectExtent l="0" t="0" r="2540" b="1270"/>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85">
                      <a:extLst>
                        <a:ext uri="{28A0092B-C50C-407E-A947-70E740481C1C}">
                          <a14:useLocalDpi xmlns:a14="http://schemas.microsoft.com/office/drawing/2010/main" val="0"/>
                        </a:ext>
                      </a:extLst>
                    </a:blip>
                    <a:stretch>
                      <a:fillRect/>
                    </a:stretch>
                  </pic:blipFill>
                  <pic:spPr>
                    <a:xfrm>
                      <a:off x="0" y="0"/>
                      <a:ext cx="6645910" cy="1027430"/>
                    </a:xfrm>
                    <a:prstGeom prst="rect">
                      <a:avLst/>
                    </a:prstGeom>
                  </pic:spPr>
                </pic:pic>
              </a:graphicData>
            </a:graphic>
          </wp:inline>
        </w:drawing>
      </w:r>
    </w:p>
    <w:p w:rsidR="00B02AB9" w:rsidRPr="003C7DB9" w:rsidRDefault="00B02AB9" w:rsidP="00100F43">
      <w:pPr>
        <w:rPr>
          <w:rFonts w:ascii="Arial Black" w:hAnsi="Arial Black" w:cs="Arial"/>
          <w:b/>
          <w:noProof/>
          <w:color w:val="FF0000"/>
          <w:sz w:val="36"/>
          <w:szCs w:val="36"/>
          <w:u w:val="single"/>
          <w:lang w:val="en-US"/>
        </w:rPr>
      </w:pPr>
    </w:p>
    <w:p w:rsidR="00B02AB9" w:rsidRPr="001062D9" w:rsidRDefault="00B02AB9" w:rsidP="00B02AB9">
      <w:pPr>
        <w:pStyle w:val="ae"/>
        <w:rPr>
          <w:rFonts w:cs="Arial"/>
          <w:noProof/>
          <w:sz w:val="36"/>
          <w:szCs w:val="36"/>
          <w:u w:val="single"/>
        </w:rPr>
      </w:pPr>
      <w:r w:rsidRPr="001062D9">
        <w:rPr>
          <w:noProof/>
        </w:rPr>
        <w:t xml:space="preserve">Выполнение лабораторной работы по: </w:t>
      </w:r>
      <w:r w:rsidRPr="003C7DB9">
        <w:rPr>
          <w:noProof/>
          <w:lang w:val="en-US"/>
        </w:rPr>
        <w:t>html</w:t>
      </w:r>
      <w:r w:rsidRPr="001062D9">
        <w:rPr>
          <w:noProof/>
        </w:rPr>
        <w:t>+</w:t>
      </w:r>
      <w:r w:rsidRPr="003C7DB9">
        <w:rPr>
          <w:noProof/>
          <w:lang w:val="en-US"/>
        </w:rPr>
        <w:t>CSS</w:t>
      </w:r>
      <w:r w:rsidRPr="001062D9">
        <w:rPr>
          <w:noProof/>
        </w:rPr>
        <w:t>+</w:t>
      </w:r>
      <w:r w:rsidRPr="003C7DB9">
        <w:rPr>
          <w:noProof/>
          <w:lang w:val="en-US"/>
        </w:rPr>
        <w:t>JavaScript</w:t>
      </w:r>
    </w:p>
    <w:p w:rsidR="00B02AB9" w:rsidRPr="001062D9" w:rsidRDefault="000D14E1" w:rsidP="000D14E1">
      <w:pPr>
        <w:pStyle w:val="1"/>
        <w:rPr>
          <w:noProof/>
        </w:rPr>
      </w:pPr>
      <w:r w:rsidRPr="001062D9">
        <w:rPr>
          <w:noProof/>
        </w:rPr>
        <w:t>Задание 1</w:t>
      </w:r>
    </w:p>
    <w:p w:rsidR="002D4B6D" w:rsidRPr="001062D9" w:rsidRDefault="000D14E1" w:rsidP="000D14E1">
      <w:pPr>
        <w:rPr>
          <w:noProof/>
        </w:rPr>
      </w:pPr>
      <w:r w:rsidRPr="001062D9">
        <w:rPr>
          <w:noProof/>
        </w:rPr>
        <w:t xml:space="preserve">Сделаем так, чтобы при нажатии на кнопку </w:t>
      </w:r>
      <w:r w:rsidRPr="001062D9">
        <w:rPr>
          <w:b/>
          <w:noProof/>
        </w:rPr>
        <w:t xml:space="preserve"> </w:t>
      </w:r>
      <w:r w:rsidRPr="003C7DB9">
        <w:rPr>
          <w:b/>
          <w:noProof/>
          <w:lang w:val="en-US"/>
        </w:rPr>
        <w:t>Read</w:t>
      </w:r>
      <w:r w:rsidRPr="001062D9">
        <w:rPr>
          <w:b/>
          <w:noProof/>
        </w:rPr>
        <w:t xml:space="preserve"> </w:t>
      </w:r>
      <w:r w:rsidRPr="003C7DB9">
        <w:rPr>
          <w:b/>
          <w:noProof/>
          <w:lang w:val="en-US"/>
        </w:rPr>
        <w:t>more</w:t>
      </w:r>
      <w:r w:rsidRPr="001062D9">
        <w:rPr>
          <w:b/>
          <w:noProof/>
        </w:rPr>
        <w:t xml:space="preserve">… </w:t>
      </w:r>
      <w:r w:rsidRPr="001062D9">
        <w:rPr>
          <w:noProof/>
        </w:rPr>
        <w:t xml:space="preserve">текст в окне с картинкой раскрылся полностью, а сама кнопка после открытия окна, меняла свое название на </w:t>
      </w:r>
      <w:r w:rsidRPr="003C7DB9">
        <w:rPr>
          <w:b/>
          <w:noProof/>
          <w:lang w:val="en-US"/>
        </w:rPr>
        <w:t>Back</w:t>
      </w:r>
      <w:r w:rsidR="002D4B6D" w:rsidRPr="001062D9">
        <w:rPr>
          <w:noProof/>
        </w:rPr>
        <w:t xml:space="preserve">. </w:t>
      </w:r>
    </w:p>
    <w:p w:rsidR="000D14E1" w:rsidRPr="001062D9" w:rsidRDefault="002D4B6D" w:rsidP="000D14E1">
      <w:pPr>
        <w:rPr>
          <w:noProof/>
        </w:rPr>
      </w:pPr>
      <w:r w:rsidRPr="001062D9">
        <w:rPr>
          <w:noProof/>
        </w:rPr>
        <w:t xml:space="preserve">После этого сделаем наоборот – при нажатии на кнопку </w:t>
      </w:r>
      <w:r w:rsidRPr="003C7DB9">
        <w:rPr>
          <w:b/>
          <w:noProof/>
          <w:lang w:val="en-US"/>
        </w:rPr>
        <w:t>Back</w:t>
      </w:r>
      <w:r w:rsidRPr="001062D9">
        <w:rPr>
          <w:b/>
          <w:noProof/>
        </w:rPr>
        <w:t xml:space="preserve"> – </w:t>
      </w:r>
      <w:r w:rsidRPr="001062D9">
        <w:rPr>
          <w:noProof/>
        </w:rPr>
        <w:t>текст вернулся в прежнее позицию.</w:t>
      </w:r>
    </w:p>
    <w:p w:rsidR="00B02AB9" w:rsidRPr="003C7DB9" w:rsidRDefault="000D14E1" w:rsidP="002D4B6D">
      <w:pPr>
        <w:rPr>
          <w:noProof/>
          <w:lang w:val="en-US"/>
        </w:rPr>
      </w:pPr>
      <w:r w:rsidRPr="003C7DB9">
        <w:rPr>
          <w:noProof/>
          <w:lang w:eastAsia="ru-RU"/>
        </w:rPr>
        <w:drawing>
          <wp:inline distT="0" distB="0" distL="0" distR="0" wp14:anchorId="61D5E407" wp14:editId="6599C612">
            <wp:extent cx="6648450" cy="3048000"/>
            <wp:effectExtent l="0" t="0" r="0" b="0"/>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86">
                      <a:extLst>
                        <a:ext uri="{28A0092B-C50C-407E-A947-70E740481C1C}">
                          <a14:useLocalDpi xmlns:a14="http://schemas.microsoft.com/office/drawing/2010/main" val="0"/>
                        </a:ext>
                      </a:extLst>
                    </a:blip>
                    <a:stretch>
                      <a:fillRect/>
                    </a:stretch>
                  </pic:blipFill>
                  <pic:spPr>
                    <a:xfrm>
                      <a:off x="0" y="0"/>
                      <a:ext cx="6645910" cy="3046836"/>
                    </a:xfrm>
                    <a:prstGeom prst="rect">
                      <a:avLst/>
                    </a:prstGeom>
                  </pic:spPr>
                </pic:pic>
              </a:graphicData>
            </a:graphic>
          </wp:inline>
        </w:drawing>
      </w:r>
    </w:p>
    <w:p w:rsidR="002D4B6D" w:rsidRPr="001062D9" w:rsidRDefault="002D4B6D" w:rsidP="002D4B6D">
      <w:pPr>
        <w:pStyle w:val="a3"/>
        <w:numPr>
          <w:ilvl w:val="0"/>
          <w:numId w:val="38"/>
        </w:numPr>
        <w:rPr>
          <w:noProof/>
        </w:rPr>
      </w:pPr>
      <w:r w:rsidRPr="001062D9">
        <w:rPr>
          <w:noProof/>
        </w:rPr>
        <w:t xml:space="preserve">Для этого находим в </w:t>
      </w:r>
      <w:r w:rsidRPr="003C7DB9">
        <w:rPr>
          <w:noProof/>
          <w:lang w:val="en-US"/>
        </w:rPr>
        <w:t>CSS</w:t>
      </w:r>
      <w:r w:rsidRPr="001062D9">
        <w:rPr>
          <w:noProof/>
        </w:rPr>
        <w:t xml:space="preserve">-файле селектор, отвечающий за параграф с текстом  и заменим свойство </w:t>
      </w:r>
      <w:r w:rsidRPr="003C7DB9">
        <w:rPr>
          <w:b/>
          <w:noProof/>
          <w:lang w:val="en-US"/>
        </w:rPr>
        <w:t>max</w:t>
      </w:r>
      <w:r w:rsidRPr="001062D9">
        <w:rPr>
          <w:b/>
          <w:noProof/>
        </w:rPr>
        <w:t>-</w:t>
      </w:r>
      <w:r w:rsidRPr="003C7DB9">
        <w:rPr>
          <w:b/>
          <w:noProof/>
          <w:lang w:val="en-US"/>
        </w:rPr>
        <w:t>height</w:t>
      </w:r>
      <w:r w:rsidRPr="001062D9">
        <w:rPr>
          <w:b/>
          <w:noProof/>
        </w:rPr>
        <w:t xml:space="preserve"> </w:t>
      </w:r>
      <w:r w:rsidRPr="001062D9">
        <w:rPr>
          <w:noProof/>
        </w:rPr>
        <w:t xml:space="preserve"> на просто </w:t>
      </w:r>
      <w:r w:rsidRPr="003C7DB9">
        <w:rPr>
          <w:b/>
          <w:noProof/>
          <w:lang w:val="en-US"/>
        </w:rPr>
        <w:t>height</w:t>
      </w:r>
      <w:r w:rsidRPr="001062D9">
        <w:rPr>
          <w:b/>
          <w:noProof/>
        </w:rPr>
        <w:t>, чтобы отменить запрет на изменение высоты блока</w:t>
      </w:r>
    </w:p>
    <w:p w:rsidR="002D4B6D" w:rsidRPr="003C7DB9" w:rsidRDefault="002D4B6D" w:rsidP="00615DCF">
      <w:pPr>
        <w:pStyle w:val="a3"/>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FFFFFF"/>
          <w:sz w:val="20"/>
          <w:szCs w:val="20"/>
          <w:lang w:val="en-US" w:eastAsia="ru-RU"/>
        </w:rPr>
      </w:pP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FFDD00"/>
          <w:sz w:val="20"/>
          <w:szCs w:val="20"/>
          <w:lang w:val="en-US" w:eastAsia="ru-RU"/>
        </w:rPr>
        <w:t xml:space="preserve">collection-text p </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E1EFFF"/>
          <w:sz w:val="20"/>
          <w:szCs w:val="20"/>
          <w:lang w:val="en-US" w:eastAsia="ru-RU"/>
        </w:rPr>
        <w:br/>
        <w:t xml:space="preserve">    </w:t>
      </w:r>
      <w:r w:rsidRPr="003C7DB9">
        <w:rPr>
          <w:rFonts w:ascii="Courier New" w:eastAsia="Times New Roman" w:hAnsi="Courier New" w:cs="Courier New"/>
          <w:noProof/>
          <w:color w:val="80FFBB"/>
          <w:sz w:val="20"/>
          <w:szCs w:val="20"/>
          <w:lang w:val="en-US" w:eastAsia="ru-RU"/>
        </w:rPr>
        <w:t>height</w:t>
      </w:r>
      <w:r w:rsidRPr="003C7DB9">
        <w:rPr>
          <w:rFonts w:ascii="Courier New" w:eastAsia="Times New Roman" w:hAnsi="Courier New" w:cs="Courier New"/>
          <w:noProof/>
          <w:color w:val="FFFFFF"/>
          <w:sz w:val="20"/>
          <w:szCs w:val="20"/>
          <w:lang w:val="en-US" w:eastAsia="ru-RU"/>
        </w:rPr>
        <w:t xml:space="preserve">: </w:t>
      </w:r>
      <w:r w:rsidRPr="003C7DB9">
        <w:rPr>
          <w:rFonts w:ascii="Courier New" w:eastAsia="Times New Roman" w:hAnsi="Courier New" w:cs="Courier New"/>
          <w:noProof/>
          <w:color w:val="FF628C"/>
          <w:sz w:val="20"/>
          <w:szCs w:val="20"/>
          <w:lang w:val="en-US" w:eastAsia="ru-RU"/>
        </w:rPr>
        <w:t>80</w:t>
      </w:r>
      <w:r w:rsidRPr="003C7DB9">
        <w:rPr>
          <w:rFonts w:ascii="Courier New" w:eastAsia="Times New Roman" w:hAnsi="Courier New" w:cs="Courier New"/>
          <w:b/>
          <w:bCs/>
          <w:noProof/>
          <w:color w:val="68E868"/>
          <w:sz w:val="20"/>
          <w:szCs w:val="20"/>
          <w:lang w:val="en-US" w:eastAsia="ru-RU"/>
        </w:rPr>
        <w:t>px</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E1EFFF"/>
          <w:sz w:val="20"/>
          <w:szCs w:val="20"/>
          <w:lang w:val="en-US" w:eastAsia="ru-RU"/>
        </w:rPr>
        <w:br/>
        <w:t xml:space="preserve">    </w:t>
      </w:r>
      <w:r w:rsidRPr="003C7DB9">
        <w:rPr>
          <w:rFonts w:ascii="Courier New" w:eastAsia="Times New Roman" w:hAnsi="Courier New" w:cs="Courier New"/>
          <w:noProof/>
          <w:color w:val="80FFBB"/>
          <w:sz w:val="20"/>
          <w:szCs w:val="20"/>
          <w:lang w:val="en-US" w:eastAsia="ru-RU"/>
        </w:rPr>
        <w:t>overflow</w:t>
      </w:r>
      <w:r w:rsidRPr="003C7DB9">
        <w:rPr>
          <w:rFonts w:ascii="Courier New" w:eastAsia="Times New Roman" w:hAnsi="Courier New" w:cs="Courier New"/>
          <w:noProof/>
          <w:color w:val="FFFFFF"/>
          <w:sz w:val="20"/>
          <w:szCs w:val="20"/>
          <w:lang w:val="en-US" w:eastAsia="ru-RU"/>
        </w:rPr>
        <w:t xml:space="preserve">: </w:t>
      </w:r>
      <w:r w:rsidRPr="003C7DB9">
        <w:rPr>
          <w:rFonts w:ascii="Courier New" w:eastAsia="Times New Roman" w:hAnsi="Courier New" w:cs="Courier New"/>
          <w:b/>
          <w:bCs/>
          <w:noProof/>
          <w:color w:val="68E868"/>
          <w:sz w:val="20"/>
          <w:szCs w:val="20"/>
          <w:lang w:val="en-US" w:eastAsia="ru-RU"/>
        </w:rPr>
        <w:t>hidden</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E1EFFF"/>
          <w:sz w:val="20"/>
          <w:szCs w:val="20"/>
          <w:lang w:val="en-US" w:eastAsia="ru-RU"/>
        </w:rPr>
        <w:br/>
        <w:t>}</w:t>
      </w:r>
    </w:p>
    <w:p w:rsidR="002D4B6D" w:rsidRPr="003C7DB9" w:rsidRDefault="002D4B6D" w:rsidP="002D4B6D">
      <w:pPr>
        <w:ind w:left="360"/>
        <w:rPr>
          <w:noProof/>
          <w:lang w:val="en-US"/>
        </w:rPr>
      </w:pPr>
    </w:p>
    <w:p w:rsidR="002D4B6D" w:rsidRPr="001062D9" w:rsidRDefault="002D4B6D" w:rsidP="002D4B6D">
      <w:pPr>
        <w:pStyle w:val="a3"/>
        <w:numPr>
          <w:ilvl w:val="0"/>
          <w:numId w:val="38"/>
        </w:numPr>
        <w:rPr>
          <w:noProof/>
        </w:rPr>
      </w:pPr>
      <w:r w:rsidRPr="001062D9">
        <w:rPr>
          <w:noProof/>
        </w:rPr>
        <w:t xml:space="preserve">Потом кнопке </w:t>
      </w:r>
      <w:r w:rsidRPr="001062D9">
        <w:rPr>
          <w:b/>
          <w:noProof/>
        </w:rPr>
        <w:t>&lt;</w:t>
      </w:r>
      <w:r w:rsidRPr="003C7DB9">
        <w:rPr>
          <w:b/>
          <w:noProof/>
          <w:lang w:val="en-US"/>
        </w:rPr>
        <w:t>button</w:t>
      </w:r>
      <w:r w:rsidRPr="001062D9">
        <w:rPr>
          <w:b/>
          <w:noProof/>
        </w:rPr>
        <w:t>&gt;</w:t>
      </w:r>
      <w:r w:rsidRPr="003C7DB9">
        <w:rPr>
          <w:b/>
          <w:noProof/>
          <w:lang w:val="en-US"/>
        </w:rPr>
        <w:t>Read</w:t>
      </w:r>
      <w:r w:rsidRPr="001062D9">
        <w:rPr>
          <w:b/>
          <w:noProof/>
        </w:rPr>
        <w:t xml:space="preserve"> </w:t>
      </w:r>
      <w:r w:rsidRPr="003C7DB9">
        <w:rPr>
          <w:b/>
          <w:noProof/>
          <w:lang w:val="en-US"/>
        </w:rPr>
        <w:t>more</w:t>
      </w:r>
      <w:r w:rsidRPr="001062D9">
        <w:rPr>
          <w:b/>
          <w:noProof/>
        </w:rPr>
        <w:t>&lt;/</w:t>
      </w:r>
      <w:r w:rsidRPr="003C7DB9">
        <w:rPr>
          <w:b/>
          <w:noProof/>
          <w:lang w:val="en-US"/>
        </w:rPr>
        <w:t>button</w:t>
      </w:r>
      <w:r w:rsidRPr="001062D9">
        <w:rPr>
          <w:b/>
          <w:noProof/>
        </w:rPr>
        <w:t xml:space="preserve">&gt; </w:t>
      </w:r>
      <w:r w:rsidRPr="001062D9">
        <w:rPr>
          <w:noProof/>
        </w:rPr>
        <w:t xml:space="preserve">присвоить событие </w:t>
      </w:r>
      <w:r w:rsidRPr="003C7DB9">
        <w:rPr>
          <w:b/>
          <w:noProof/>
          <w:lang w:val="en-US"/>
        </w:rPr>
        <w:t>onclick</w:t>
      </w:r>
      <w:r w:rsidRPr="001062D9">
        <w:rPr>
          <w:b/>
          <w:noProof/>
        </w:rPr>
        <w:t xml:space="preserve"> </w:t>
      </w:r>
      <w:r w:rsidRPr="001062D9">
        <w:rPr>
          <w:noProof/>
        </w:rPr>
        <w:t xml:space="preserve">и передать ей функцию </w:t>
      </w:r>
      <w:r w:rsidRPr="003C7DB9">
        <w:rPr>
          <w:b/>
          <w:noProof/>
          <w:lang w:val="en-US"/>
        </w:rPr>
        <w:t>showText</w:t>
      </w:r>
      <w:r w:rsidR="00615DCF" w:rsidRPr="001062D9">
        <w:rPr>
          <w:b/>
          <w:noProof/>
        </w:rPr>
        <w:t xml:space="preserve"> </w:t>
      </w:r>
      <w:r w:rsidR="00615DCF" w:rsidRPr="001062D9">
        <w:rPr>
          <w:noProof/>
        </w:rPr>
        <w:t>с входящим параметром</w:t>
      </w:r>
      <w:r w:rsidR="00615DCF" w:rsidRPr="001062D9">
        <w:rPr>
          <w:b/>
          <w:noProof/>
        </w:rPr>
        <w:t xml:space="preserve"> </w:t>
      </w:r>
      <w:r w:rsidR="00615DCF" w:rsidRPr="003C7DB9">
        <w:rPr>
          <w:b/>
          <w:noProof/>
          <w:lang w:val="en-US"/>
        </w:rPr>
        <w:t>this</w:t>
      </w:r>
      <w:r w:rsidR="00615DCF" w:rsidRPr="001062D9">
        <w:rPr>
          <w:b/>
          <w:noProof/>
        </w:rPr>
        <w:t xml:space="preserve">, </w:t>
      </w:r>
      <w:r w:rsidR="00615DCF" w:rsidRPr="001062D9">
        <w:rPr>
          <w:noProof/>
        </w:rPr>
        <w:t xml:space="preserve">чтобы функция отработала лишь в контексте этой одной кнопки, а не всех остальных </w:t>
      </w:r>
      <w:r w:rsidR="00615DCF" w:rsidRPr="001062D9">
        <w:rPr>
          <w:b/>
          <w:noProof/>
        </w:rPr>
        <w:t>&lt;</w:t>
      </w:r>
      <w:r w:rsidR="00615DCF" w:rsidRPr="003C7DB9">
        <w:rPr>
          <w:b/>
          <w:noProof/>
          <w:lang w:val="en-US"/>
        </w:rPr>
        <w:t>button</w:t>
      </w:r>
      <w:r w:rsidR="00615DCF" w:rsidRPr="001062D9">
        <w:rPr>
          <w:b/>
          <w:noProof/>
        </w:rPr>
        <w:t>&gt;</w:t>
      </w:r>
    </w:p>
    <w:p w:rsidR="00615DCF" w:rsidRPr="003C7DB9" w:rsidRDefault="00615DCF" w:rsidP="00615DCF">
      <w:pPr>
        <w:pStyle w:val="a3"/>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FFFFFF"/>
          <w:sz w:val="20"/>
          <w:szCs w:val="20"/>
          <w:lang w:val="en-US" w:eastAsia="ru-RU"/>
        </w:rPr>
      </w:pPr>
      <w:r w:rsidRPr="003C7DB9">
        <w:rPr>
          <w:rFonts w:ascii="Courier New" w:eastAsia="Times New Roman" w:hAnsi="Courier New" w:cs="Courier New"/>
          <w:noProof/>
          <w:color w:val="E1EFFF"/>
          <w:sz w:val="20"/>
          <w:szCs w:val="20"/>
          <w:lang w:val="en-US" w:eastAsia="ru-RU"/>
        </w:rPr>
        <w:t>&lt;</w:t>
      </w:r>
      <w:r w:rsidRPr="003C7DB9">
        <w:rPr>
          <w:rFonts w:ascii="Courier New" w:eastAsia="Times New Roman" w:hAnsi="Courier New" w:cs="Courier New"/>
          <w:noProof/>
          <w:color w:val="9EFFFF"/>
          <w:sz w:val="20"/>
          <w:szCs w:val="20"/>
          <w:lang w:val="en-US" w:eastAsia="ru-RU"/>
        </w:rPr>
        <w:t xml:space="preserve">button </w:t>
      </w:r>
      <w:r w:rsidRPr="003C7DB9">
        <w:rPr>
          <w:rFonts w:ascii="Courier New" w:eastAsia="Times New Roman" w:hAnsi="Courier New" w:cs="Courier New"/>
          <w:noProof/>
          <w:color w:val="FFDD00"/>
          <w:sz w:val="20"/>
          <w:szCs w:val="20"/>
          <w:lang w:val="en-US" w:eastAsia="ru-RU"/>
        </w:rPr>
        <w:t>onclick=</w:t>
      </w:r>
      <w:r w:rsidRPr="003C7DB9">
        <w:rPr>
          <w:rFonts w:ascii="Courier New" w:eastAsia="Times New Roman" w:hAnsi="Courier New" w:cs="Courier New"/>
          <w:b/>
          <w:bCs/>
          <w:noProof/>
          <w:color w:val="3AD900"/>
          <w:sz w:val="20"/>
          <w:szCs w:val="20"/>
          <w:lang w:val="en-US" w:eastAsia="ru-RU"/>
        </w:rPr>
        <w:t>"</w:t>
      </w:r>
      <w:r w:rsidRPr="003C7DB9">
        <w:rPr>
          <w:rFonts w:ascii="Courier New" w:eastAsia="Times New Roman" w:hAnsi="Courier New" w:cs="Courier New"/>
          <w:noProof/>
          <w:color w:val="FFFFFF"/>
          <w:sz w:val="20"/>
          <w:szCs w:val="20"/>
          <w:lang w:val="en-US" w:eastAsia="ru-RU"/>
        </w:rPr>
        <w:t>showText</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FF9D00"/>
          <w:sz w:val="20"/>
          <w:szCs w:val="20"/>
          <w:lang w:val="en-US" w:eastAsia="ru-RU"/>
        </w:rPr>
        <w:t>this</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b/>
          <w:bCs/>
          <w:noProof/>
          <w:color w:val="3AD900"/>
          <w:sz w:val="20"/>
          <w:szCs w:val="20"/>
          <w:lang w:val="en-US" w:eastAsia="ru-RU"/>
        </w:rPr>
        <w:t>"</w:t>
      </w:r>
      <w:r w:rsidRPr="003C7DB9">
        <w:rPr>
          <w:rFonts w:ascii="Courier New" w:eastAsia="Times New Roman" w:hAnsi="Courier New" w:cs="Courier New"/>
          <w:noProof/>
          <w:color w:val="E1EFFF"/>
          <w:sz w:val="20"/>
          <w:szCs w:val="20"/>
          <w:lang w:val="en-US" w:eastAsia="ru-RU"/>
        </w:rPr>
        <w:t>&gt;</w:t>
      </w:r>
      <w:r w:rsidRPr="003C7DB9">
        <w:rPr>
          <w:rFonts w:ascii="Courier New" w:eastAsia="Times New Roman" w:hAnsi="Courier New" w:cs="Courier New"/>
          <w:b/>
          <w:bCs/>
          <w:noProof/>
          <w:color w:val="FFFFFF"/>
          <w:sz w:val="20"/>
          <w:szCs w:val="20"/>
          <w:lang w:val="en-US" w:eastAsia="ru-RU"/>
        </w:rPr>
        <w:t>Read More....</w:t>
      </w:r>
      <w:r w:rsidRPr="003C7DB9">
        <w:rPr>
          <w:rFonts w:ascii="Courier New" w:eastAsia="Times New Roman" w:hAnsi="Courier New" w:cs="Courier New"/>
          <w:noProof/>
          <w:color w:val="E1EFFF"/>
          <w:sz w:val="20"/>
          <w:szCs w:val="20"/>
          <w:lang w:val="en-US" w:eastAsia="ru-RU"/>
        </w:rPr>
        <w:t>&lt;/</w:t>
      </w:r>
      <w:r w:rsidRPr="003C7DB9">
        <w:rPr>
          <w:rFonts w:ascii="Courier New" w:eastAsia="Times New Roman" w:hAnsi="Courier New" w:cs="Courier New"/>
          <w:noProof/>
          <w:color w:val="9EFFFF"/>
          <w:sz w:val="20"/>
          <w:szCs w:val="20"/>
          <w:lang w:val="en-US" w:eastAsia="ru-RU"/>
        </w:rPr>
        <w:t>button</w:t>
      </w:r>
      <w:r w:rsidRPr="003C7DB9">
        <w:rPr>
          <w:rFonts w:ascii="Courier New" w:eastAsia="Times New Roman" w:hAnsi="Courier New" w:cs="Courier New"/>
          <w:noProof/>
          <w:color w:val="E1EFFF"/>
          <w:sz w:val="20"/>
          <w:szCs w:val="20"/>
          <w:lang w:val="en-US" w:eastAsia="ru-RU"/>
        </w:rPr>
        <w:t>&gt;</w:t>
      </w:r>
    </w:p>
    <w:p w:rsidR="000C3EB9" w:rsidRPr="001062D9" w:rsidRDefault="000C3EB9" w:rsidP="00615DCF">
      <w:pPr>
        <w:pStyle w:val="a3"/>
        <w:rPr>
          <w:b/>
          <w:noProof/>
        </w:rPr>
      </w:pPr>
      <w:r w:rsidRPr="001062D9">
        <w:rPr>
          <w:noProof/>
        </w:rPr>
        <w:lastRenderedPageBreak/>
        <w:t xml:space="preserve">Для наглядности, чтобы продемонстрировать, как работает контекст </w:t>
      </w:r>
      <w:r w:rsidRPr="003C7DB9">
        <w:rPr>
          <w:b/>
          <w:noProof/>
          <w:lang w:val="en-US"/>
        </w:rPr>
        <w:t>this</w:t>
      </w:r>
      <w:r w:rsidRPr="001062D9">
        <w:rPr>
          <w:b/>
          <w:noProof/>
        </w:rPr>
        <w:t xml:space="preserve">, </w:t>
      </w:r>
      <w:r w:rsidRPr="001062D9">
        <w:rPr>
          <w:noProof/>
        </w:rPr>
        <w:t xml:space="preserve">покажем что будет, если задать его кнопке </w:t>
      </w:r>
      <w:r w:rsidRPr="003C7DB9">
        <w:rPr>
          <w:b/>
          <w:noProof/>
          <w:lang w:val="en-US"/>
        </w:rPr>
        <w:t>Read</w:t>
      </w:r>
      <w:r w:rsidRPr="001062D9">
        <w:rPr>
          <w:b/>
          <w:noProof/>
        </w:rPr>
        <w:t xml:space="preserve"> </w:t>
      </w:r>
      <w:r w:rsidRPr="003C7DB9">
        <w:rPr>
          <w:b/>
          <w:noProof/>
          <w:lang w:val="en-US"/>
        </w:rPr>
        <w:t>more</w:t>
      </w:r>
      <w:r w:rsidRPr="001062D9">
        <w:rPr>
          <w:b/>
          <w:noProof/>
        </w:rPr>
        <w:t>…</w:t>
      </w:r>
      <w:r w:rsidRPr="001062D9">
        <w:rPr>
          <w:noProof/>
        </w:rPr>
        <w:t xml:space="preserve"> лишь в одном среднем блоке </w:t>
      </w:r>
      <w:r w:rsidRPr="001062D9">
        <w:rPr>
          <w:b/>
          <w:noProof/>
        </w:rPr>
        <w:t>&lt;</w:t>
      </w:r>
      <w:r w:rsidRPr="003C7DB9">
        <w:rPr>
          <w:b/>
          <w:noProof/>
          <w:lang w:val="en-US"/>
        </w:rPr>
        <w:t>button</w:t>
      </w:r>
      <w:r w:rsidRPr="001062D9">
        <w:rPr>
          <w:b/>
          <w:noProof/>
        </w:rPr>
        <w:t>&gt;</w:t>
      </w:r>
    </w:p>
    <w:p w:rsidR="00615DCF" w:rsidRPr="003C7DB9" w:rsidRDefault="000C3EB9" w:rsidP="00615DCF">
      <w:pPr>
        <w:pStyle w:val="a3"/>
        <w:rPr>
          <w:b/>
          <w:noProof/>
          <w:lang w:val="en-US"/>
        </w:rPr>
      </w:pPr>
      <w:r w:rsidRPr="003C7DB9">
        <w:rPr>
          <w:b/>
          <w:noProof/>
          <w:lang w:eastAsia="ru-RU"/>
        </w:rPr>
        <w:drawing>
          <wp:inline distT="0" distB="0" distL="0" distR="0" wp14:anchorId="57507F19" wp14:editId="4628C4C3">
            <wp:extent cx="6645910" cy="3067050"/>
            <wp:effectExtent l="0" t="0" r="2540" b="0"/>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87">
                      <a:extLst>
                        <a:ext uri="{28A0092B-C50C-407E-A947-70E740481C1C}">
                          <a14:useLocalDpi xmlns:a14="http://schemas.microsoft.com/office/drawing/2010/main" val="0"/>
                        </a:ext>
                      </a:extLst>
                    </a:blip>
                    <a:stretch>
                      <a:fillRect/>
                    </a:stretch>
                  </pic:blipFill>
                  <pic:spPr>
                    <a:xfrm>
                      <a:off x="0" y="0"/>
                      <a:ext cx="6645910" cy="3067050"/>
                    </a:xfrm>
                    <a:prstGeom prst="rect">
                      <a:avLst/>
                    </a:prstGeom>
                  </pic:spPr>
                </pic:pic>
              </a:graphicData>
            </a:graphic>
          </wp:inline>
        </w:drawing>
      </w:r>
      <w:r w:rsidRPr="003C7DB9">
        <w:rPr>
          <w:b/>
          <w:noProof/>
          <w:lang w:val="en-US"/>
        </w:rPr>
        <w:t xml:space="preserve"> </w:t>
      </w:r>
    </w:p>
    <w:p w:rsidR="000C3EB9" w:rsidRPr="001062D9" w:rsidRDefault="000C3EB9" w:rsidP="00615DCF">
      <w:pPr>
        <w:pStyle w:val="a3"/>
        <w:rPr>
          <w:noProof/>
        </w:rPr>
      </w:pPr>
      <w:r w:rsidRPr="001062D9">
        <w:rPr>
          <w:noProof/>
        </w:rPr>
        <w:t xml:space="preserve">Как видим функция </w:t>
      </w:r>
      <w:r w:rsidRPr="003C7DB9">
        <w:rPr>
          <w:noProof/>
          <w:lang w:val="en-US"/>
        </w:rPr>
        <w:t>showText</w:t>
      </w:r>
      <w:r w:rsidRPr="001062D9">
        <w:rPr>
          <w:noProof/>
        </w:rPr>
        <w:t xml:space="preserve"> отработала лишь  там.</w:t>
      </w:r>
    </w:p>
    <w:p w:rsidR="00194D7D" w:rsidRPr="001062D9" w:rsidRDefault="00194D7D" w:rsidP="00615DCF">
      <w:pPr>
        <w:pStyle w:val="a3"/>
        <w:rPr>
          <w:noProof/>
        </w:rPr>
      </w:pPr>
      <w:r w:rsidRPr="001062D9">
        <w:rPr>
          <w:noProof/>
        </w:rPr>
        <w:t>Но мы все-таки скопируем метод для всех кнопок в данном проекте.</w:t>
      </w:r>
    </w:p>
    <w:p w:rsidR="000C3EB9" w:rsidRPr="001062D9" w:rsidRDefault="000C3EB9" w:rsidP="00615DCF">
      <w:pPr>
        <w:pStyle w:val="a3"/>
        <w:rPr>
          <w:noProof/>
        </w:rPr>
      </w:pPr>
    </w:p>
    <w:p w:rsidR="00615DCF" w:rsidRPr="001062D9" w:rsidRDefault="00615DCF" w:rsidP="00615DCF">
      <w:pPr>
        <w:pStyle w:val="a3"/>
        <w:numPr>
          <w:ilvl w:val="0"/>
          <w:numId w:val="38"/>
        </w:numPr>
        <w:rPr>
          <w:noProof/>
        </w:rPr>
      </w:pPr>
      <w:r w:rsidRPr="001062D9">
        <w:rPr>
          <w:noProof/>
        </w:rPr>
        <w:t xml:space="preserve">Для того, чтобы данное событие запустить, необходимо создать </w:t>
      </w:r>
      <w:r w:rsidRPr="003C7DB9">
        <w:rPr>
          <w:b/>
          <w:noProof/>
          <w:lang w:val="en-US"/>
        </w:rPr>
        <w:t>JavaScript</w:t>
      </w:r>
      <w:r w:rsidRPr="001062D9">
        <w:rPr>
          <w:b/>
          <w:noProof/>
        </w:rPr>
        <w:t xml:space="preserve"> </w:t>
      </w:r>
      <w:r w:rsidR="006741ED" w:rsidRPr="001062D9">
        <w:rPr>
          <w:noProof/>
        </w:rPr>
        <w:t xml:space="preserve"> файл</w:t>
      </w:r>
      <w:r w:rsidRPr="001062D9">
        <w:rPr>
          <w:b/>
          <w:noProof/>
        </w:rPr>
        <w:t>.</w:t>
      </w:r>
      <w:r w:rsidRPr="001062D9">
        <w:rPr>
          <w:noProof/>
        </w:rPr>
        <w:t xml:space="preserve"> Для этого в папке с проектом создаем </w:t>
      </w:r>
      <w:r w:rsidRPr="001062D9">
        <w:rPr>
          <w:b/>
          <w:noProof/>
        </w:rPr>
        <w:t xml:space="preserve">папку </w:t>
      </w:r>
      <w:r w:rsidRPr="003C7DB9">
        <w:rPr>
          <w:b/>
          <w:noProof/>
          <w:lang w:val="en-US"/>
        </w:rPr>
        <w:t>script</w:t>
      </w:r>
      <w:r w:rsidRPr="001062D9">
        <w:rPr>
          <w:b/>
          <w:noProof/>
        </w:rPr>
        <w:t xml:space="preserve">, </w:t>
      </w:r>
      <w:r w:rsidRPr="001062D9">
        <w:rPr>
          <w:noProof/>
        </w:rPr>
        <w:t xml:space="preserve"> а в ней </w:t>
      </w:r>
      <w:r w:rsidR="006741ED" w:rsidRPr="001062D9">
        <w:rPr>
          <w:noProof/>
        </w:rPr>
        <w:t>–</w:t>
      </w:r>
      <w:r w:rsidRPr="001062D9">
        <w:rPr>
          <w:noProof/>
        </w:rPr>
        <w:t xml:space="preserve"> </w:t>
      </w:r>
      <w:r w:rsidR="006741ED" w:rsidRPr="003C7DB9">
        <w:rPr>
          <w:noProof/>
          <w:lang w:val="en-US"/>
        </w:rPr>
        <w:t>js</w:t>
      </w:r>
      <w:r w:rsidR="006741ED" w:rsidRPr="001062D9">
        <w:rPr>
          <w:noProof/>
        </w:rPr>
        <w:t>-</w:t>
      </w:r>
      <w:r w:rsidRPr="001062D9">
        <w:rPr>
          <w:noProof/>
        </w:rPr>
        <w:t>файл</w:t>
      </w:r>
      <w:r w:rsidR="006741ED" w:rsidRPr="001062D9">
        <w:rPr>
          <w:noProof/>
        </w:rPr>
        <w:t xml:space="preserve"> с названием </w:t>
      </w:r>
      <w:r w:rsidR="006741ED" w:rsidRPr="003C7DB9">
        <w:rPr>
          <w:noProof/>
          <w:lang w:val="en-US"/>
        </w:rPr>
        <w:t>js</w:t>
      </w:r>
    </w:p>
    <w:p w:rsidR="006741ED" w:rsidRPr="001062D9" w:rsidRDefault="006741ED" w:rsidP="006741ED">
      <w:pPr>
        <w:pStyle w:val="a3"/>
        <w:rPr>
          <w:noProof/>
        </w:rPr>
      </w:pPr>
    </w:p>
    <w:p w:rsidR="006741ED" w:rsidRPr="003C7DB9" w:rsidRDefault="006741ED" w:rsidP="006741ED">
      <w:pPr>
        <w:pStyle w:val="a3"/>
        <w:rPr>
          <w:noProof/>
          <w:lang w:val="en-US"/>
        </w:rPr>
      </w:pPr>
      <w:r w:rsidRPr="003C7DB9">
        <w:rPr>
          <w:noProof/>
          <w:lang w:eastAsia="ru-RU"/>
        </w:rPr>
        <w:drawing>
          <wp:inline distT="0" distB="0" distL="0" distR="0" wp14:anchorId="25114F26" wp14:editId="24162445">
            <wp:extent cx="4391025" cy="1981200"/>
            <wp:effectExtent l="0" t="0" r="9525" b="0"/>
            <wp:docPr id="147"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88">
                      <a:extLst>
                        <a:ext uri="{28A0092B-C50C-407E-A947-70E740481C1C}">
                          <a14:useLocalDpi xmlns:a14="http://schemas.microsoft.com/office/drawing/2010/main" val="0"/>
                        </a:ext>
                      </a:extLst>
                    </a:blip>
                    <a:stretch>
                      <a:fillRect/>
                    </a:stretch>
                  </pic:blipFill>
                  <pic:spPr>
                    <a:xfrm>
                      <a:off x="0" y="0"/>
                      <a:ext cx="4391025" cy="1981200"/>
                    </a:xfrm>
                    <a:prstGeom prst="rect">
                      <a:avLst/>
                    </a:prstGeom>
                  </pic:spPr>
                </pic:pic>
              </a:graphicData>
            </a:graphic>
          </wp:inline>
        </w:drawing>
      </w:r>
    </w:p>
    <w:p w:rsidR="006741ED" w:rsidRPr="003C7DB9" w:rsidRDefault="006741ED" w:rsidP="006741ED">
      <w:pPr>
        <w:pStyle w:val="a3"/>
        <w:rPr>
          <w:noProof/>
          <w:lang w:val="en-US"/>
        </w:rPr>
      </w:pPr>
    </w:p>
    <w:p w:rsidR="00615DCF" w:rsidRPr="001062D9" w:rsidRDefault="006741ED" w:rsidP="006741ED">
      <w:pPr>
        <w:pStyle w:val="a3"/>
        <w:numPr>
          <w:ilvl w:val="0"/>
          <w:numId w:val="38"/>
        </w:numPr>
        <w:rPr>
          <w:noProof/>
        </w:rPr>
      </w:pPr>
      <w:r w:rsidRPr="001062D9">
        <w:rPr>
          <w:noProof/>
        </w:rPr>
        <w:t xml:space="preserve">Затем подключим его к </w:t>
      </w:r>
      <w:r w:rsidRPr="003C7DB9">
        <w:rPr>
          <w:b/>
          <w:noProof/>
          <w:lang w:val="en-US"/>
        </w:rPr>
        <w:t>html</w:t>
      </w:r>
      <w:r w:rsidRPr="001062D9">
        <w:rPr>
          <w:b/>
          <w:noProof/>
        </w:rPr>
        <w:t xml:space="preserve">-файлу </w:t>
      </w:r>
      <w:r w:rsidRPr="001062D9">
        <w:rPr>
          <w:noProof/>
        </w:rPr>
        <w:t xml:space="preserve">в секции </w:t>
      </w:r>
      <w:r w:rsidRPr="001062D9">
        <w:rPr>
          <w:b/>
          <w:noProof/>
        </w:rPr>
        <w:t>&lt;</w:t>
      </w:r>
      <w:r w:rsidRPr="003C7DB9">
        <w:rPr>
          <w:b/>
          <w:noProof/>
          <w:lang w:val="en-US"/>
        </w:rPr>
        <w:t>head</w:t>
      </w:r>
      <w:r w:rsidRPr="001062D9">
        <w:rPr>
          <w:b/>
          <w:noProof/>
        </w:rPr>
        <w:t>&gt;</w:t>
      </w:r>
    </w:p>
    <w:p w:rsidR="006741ED" w:rsidRPr="003C7DB9" w:rsidRDefault="006741ED" w:rsidP="006741ED">
      <w:pPr>
        <w:pStyle w:val="a3"/>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FFFFFF"/>
          <w:sz w:val="20"/>
          <w:szCs w:val="20"/>
          <w:lang w:val="en-US" w:eastAsia="ru-RU"/>
        </w:rPr>
      </w:pPr>
      <w:r w:rsidRPr="003C7DB9">
        <w:rPr>
          <w:rFonts w:ascii="Courier New" w:eastAsia="Times New Roman" w:hAnsi="Courier New" w:cs="Courier New"/>
          <w:noProof/>
          <w:color w:val="E1EFFF"/>
          <w:sz w:val="20"/>
          <w:szCs w:val="20"/>
          <w:lang w:val="en-US" w:eastAsia="ru-RU"/>
        </w:rPr>
        <w:t>&lt;</w:t>
      </w:r>
      <w:r w:rsidRPr="003C7DB9">
        <w:rPr>
          <w:rFonts w:ascii="Courier New" w:eastAsia="Times New Roman" w:hAnsi="Courier New" w:cs="Courier New"/>
          <w:noProof/>
          <w:color w:val="9EFFFF"/>
          <w:sz w:val="20"/>
          <w:szCs w:val="20"/>
          <w:lang w:val="en-US" w:eastAsia="ru-RU"/>
        </w:rPr>
        <w:t xml:space="preserve">script </w:t>
      </w:r>
      <w:r w:rsidRPr="003C7DB9">
        <w:rPr>
          <w:rFonts w:ascii="Courier New" w:eastAsia="Times New Roman" w:hAnsi="Courier New" w:cs="Courier New"/>
          <w:noProof/>
          <w:color w:val="FFDD00"/>
          <w:sz w:val="20"/>
          <w:szCs w:val="20"/>
          <w:lang w:val="en-US" w:eastAsia="ru-RU"/>
        </w:rPr>
        <w:t>type=</w:t>
      </w:r>
      <w:r w:rsidRPr="003C7DB9">
        <w:rPr>
          <w:rFonts w:ascii="Courier New" w:eastAsia="Times New Roman" w:hAnsi="Courier New" w:cs="Courier New"/>
          <w:b/>
          <w:bCs/>
          <w:noProof/>
          <w:color w:val="3AD900"/>
          <w:sz w:val="20"/>
          <w:szCs w:val="20"/>
          <w:lang w:val="en-US" w:eastAsia="ru-RU"/>
        </w:rPr>
        <w:t xml:space="preserve">"text/javascript" </w:t>
      </w:r>
      <w:r w:rsidRPr="003C7DB9">
        <w:rPr>
          <w:rFonts w:ascii="Courier New" w:eastAsia="Times New Roman" w:hAnsi="Courier New" w:cs="Courier New"/>
          <w:noProof/>
          <w:color w:val="FFDD00"/>
          <w:sz w:val="20"/>
          <w:szCs w:val="20"/>
          <w:lang w:val="en-US" w:eastAsia="ru-RU"/>
        </w:rPr>
        <w:t>src=</w:t>
      </w:r>
      <w:r w:rsidRPr="003C7DB9">
        <w:rPr>
          <w:rFonts w:ascii="Courier New" w:eastAsia="Times New Roman" w:hAnsi="Courier New" w:cs="Courier New"/>
          <w:b/>
          <w:bCs/>
          <w:noProof/>
          <w:color w:val="3AD900"/>
          <w:sz w:val="20"/>
          <w:szCs w:val="20"/>
          <w:lang w:val="en-US" w:eastAsia="ru-RU"/>
        </w:rPr>
        <w:t>"script/js.js"</w:t>
      </w:r>
      <w:r w:rsidRPr="003C7DB9">
        <w:rPr>
          <w:rFonts w:ascii="Courier New" w:eastAsia="Times New Roman" w:hAnsi="Courier New" w:cs="Courier New"/>
          <w:noProof/>
          <w:color w:val="E1EFFF"/>
          <w:sz w:val="20"/>
          <w:szCs w:val="20"/>
          <w:lang w:val="en-US" w:eastAsia="ru-RU"/>
        </w:rPr>
        <w:t>&gt;&lt;/</w:t>
      </w:r>
      <w:r w:rsidRPr="003C7DB9">
        <w:rPr>
          <w:rFonts w:ascii="Courier New" w:eastAsia="Times New Roman" w:hAnsi="Courier New" w:cs="Courier New"/>
          <w:noProof/>
          <w:color w:val="9EFFFF"/>
          <w:sz w:val="20"/>
          <w:szCs w:val="20"/>
          <w:lang w:val="en-US" w:eastAsia="ru-RU"/>
        </w:rPr>
        <w:t>script</w:t>
      </w:r>
      <w:r w:rsidRPr="003C7DB9">
        <w:rPr>
          <w:rFonts w:ascii="Courier New" w:eastAsia="Times New Roman" w:hAnsi="Courier New" w:cs="Courier New"/>
          <w:noProof/>
          <w:color w:val="E1EFFF"/>
          <w:sz w:val="20"/>
          <w:szCs w:val="20"/>
          <w:lang w:val="en-US" w:eastAsia="ru-RU"/>
        </w:rPr>
        <w:t>&gt;</w:t>
      </w:r>
    </w:p>
    <w:p w:rsidR="006741ED" w:rsidRPr="003C7DB9" w:rsidRDefault="006741ED" w:rsidP="006741ED">
      <w:pPr>
        <w:pStyle w:val="a3"/>
        <w:rPr>
          <w:noProof/>
          <w:lang w:val="en-US"/>
        </w:rPr>
      </w:pPr>
    </w:p>
    <w:p w:rsidR="003C49AF" w:rsidRPr="001062D9" w:rsidRDefault="00DF790B" w:rsidP="00DF790B">
      <w:pPr>
        <w:pStyle w:val="a3"/>
        <w:numPr>
          <w:ilvl w:val="0"/>
          <w:numId w:val="38"/>
        </w:numPr>
        <w:rPr>
          <w:noProof/>
        </w:rPr>
      </w:pPr>
      <w:r w:rsidRPr="001062D9">
        <w:rPr>
          <w:noProof/>
        </w:rPr>
        <w:t xml:space="preserve">Заходим в созданный </w:t>
      </w:r>
      <w:r w:rsidRPr="003C7DB9">
        <w:rPr>
          <w:noProof/>
          <w:lang w:val="en-US"/>
        </w:rPr>
        <w:t>js</w:t>
      </w:r>
      <w:r w:rsidRPr="001062D9">
        <w:rPr>
          <w:noProof/>
        </w:rPr>
        <w:t xml:space="preserve">-файл и создаем функцию, которая уже вызывается в теге </w:t>
      </w:r>
      <w:r w:rsidRPr="001062D9">
        <w:rPr>
          <w:b/>
          <w:noProof/>
        </w:rPr>
        <w:t>&lt;</w:t>
      </w:r>
      <w:r w:rsidRPr="003C7DB9">
        <w:rPr>
          <w:b/>
          <w:noProof/>
          <w:lang w:val="en-US"/>
        </w:rPr>
        <w:t>button</w:t>
      </w:r>
      <w:r w:rsidRPr="001062D9">
        <w:rPr>
          <w:b/>
          <w:noProof/>
        </w:rPr>
        <w:t xml:space="preserve">&gt;. </w:t>
      </w:r>
      <w:r w:rsidRPr="001062D9">
        <w:rPr>
          <w:noProof/>
        </w:rPr>
        <w:t xml:space="preserve"> Первый делом в  функции пропишем проверку высоты вышестоящего элемента с текстом относительно нашей кнопки </w:t>
      </w:r>
      <w:r w:rsidRPr="003C7DB9">
        <w:rPr>
          <w:b/>
          <w:noProof/>
          <w:lang w:val="en-US"/>
        </w:rPr>
        <w:t>Read</w:t>
      </w:r>
      <w:r w:rsidRPr="001062D9">
        <w:rPr>
          <w:b/>
          <w:noProof/>
        </w:rPr>
        <w:t xml:space="preserve"> </w:t>
      </w:r>
      <w:r w:rsidRPr="003C7DB9">
        <w:rPr>
          <w:b/>
          <w:noProof/>
          <w:lang w:val="en-US"/>
        </w:rPr>
        <w:t>more</w:t>
      </w:r>
      <w:r w:rsidRPr="001062D9">
        <w:rPr>
          <w:b/>
          <w:noProof/>
        </w:rPr>
        <w:t>…</w:t>
      </w:r>
      <w:r w:rsidR="003C49AF" w:rsidRPr="001062D9">
        <w:rPr>
          <w:noProof/>
        </w:rPr>
        <w:t xml:space="preserve">Для этого воспользуемся </w:t>
      </w:r>
      <w:r w:rsidR="003C49AF" w:rsidRPr="001062D9">
        <w:rPr>
          <w:b/>
          <w:noProof/>
        </w:rPr>
        <w:t>методом</w:t>
      </w:r>
      <w:r w:rsidR="00EF6317" w:rsidRPr="001062D9">
        <w:rPr>
          <w:b/>
          <w:noProof/>
        </w:rPr>
        <w:t xml:space="preserve"> .</w:t>
      </w:r>
      <w:r w:rsidR="00EF6317" w:rsidRPr="003C7DB9">
        <w:rPr>
          <w:b/>
          <w:noProof/>
          <w:lang w:val="en-US"/>
        </w:rPr>
        <w:t>previousElementSibling</w:t>
      </w:r>
      <w:r w:rsidR="003C49AF" w:rsidRPr="001062D9">
        <w:rPr>
          <w:noProof/>
        </w:rPr>
        <w:t xml:space="preserve">, который обратиться к </w:t>
      </w:r>
      <w:r w:rsidR="00EF6317" w:rsidRPr="001062D9">
        <w:rPr>
          <w:noProof/>
        </w:rPr>
        <w:t>предыдущему</w:t>
      </w:r>
      <w:r w:rsidR="003C49AF" w:rsidRPr="001062D9">
        <w:rPr>
          <w:noProof/>
        </w:rPr>
        <w:t xml:space="preserve"> элементу</w:t>
      </w:r>
      <w:r w:rsidRPr="001062D9">
        <w:rPr>
          <w:noProof/>
        </w:rPr>
        <w:t>.</w:t>
      </w:r>
    </w:p>
    <w:p w:rsidR="00EF6317" w:rsidRPr="001062D9" w:rsidRDefault="003C49AF" w:rsidP="003C49AF">
      <w:pPr>
        <w:pStyle w:val="a3"/>
        <w:rPr>
          <w:noProof/>
        </w:rPr>
      </w:pPr>
      <w:r w:rsidRPr="001062D9">
        <w:rPr>
          <w:noProof/>
        </w:rPr>
        <w:t xml:space="preserve">Хороший пример по ссылке: </w:t>
      </w:r>
    </w:p>
    <w:p w:rsidR="00DF790B" w:rsidRPr="001062D9" w:rsidRDefault="003C49AF" w:rsidP="003C49AF">
      <w:pPr>
        <w:pStyle w:val="a3"/>
        <w:rPr>
          <w:noProof/>
        </w:rPr>
      </w:pPr>
      <w:r w:rsidRPr="003C7DB9">
        <w:rPr>
          <w:noProof/>
          <w:lang w:val="en-US"/>
        </w:rPr>
        <w:t>http</w:t>
      </w:r>
      <w:r w:rsidRPr="001062D9">
        <w:rPr>
          <w:noProof/>
        </w:rPr>
        <w:t>://</w:t>
      </w:r>
      <w:r w:rsidRPr="003C7DB9">
        <w:rPr>
          <w:noProof/>
          <w:lang w:val="en-US"/>
        </w:rPr>
        <w:t>code</w:t>
      </w:r>
      <w:r w:rsidRPr="001062D9">
        <w:rPr>
          <w:noProof/>
        </w:rPr>
        <w:t>.</w:t>
      </w:r>
      <w:r w:rsidRPr="003C7DB9">
        <w:rPr>
          <w:noProof/>
          <w:lang w:val="en-US"/>
        </w:rPr>
        <w:t>mu</w:t>
      </w:r>
      <w:r w:rsidRPr="001062D9">
        <w:rPr>
          <w:noProof/>
        </w:rPr>
        <w:t>/</w:t>
      </w:r>
      <w:r w:rsidRPr="003C7DB9">
        <w:rPr>
          <w:noProof/>
          <w:lang w:val="en-US"/>
        </w:rPr>
        <w:t>javascript</w:t>
      </w:r>
      <w:r w:rsidRPr="001062D9">
        <w:rPr>
          <w:noProof/>
        </w:rPr>
        <w:t>/</w:t>
      </w:r>
      <w:r w:rsidRPr="003C7DB9">
        <w:rPr>
          <w:noProof/>
          <w:lang w:val="en-US"/>
        </w:rPr>
        <w:t>dom</w:t>
      </w:r>
      <w:r w:rsidRPr="001062D9">
        <w:rPr>
          <w:noProof/>
        </w:rPr>
        <w:t>/</w:t>
      </w:r>
      <w:r w:rsidRPr="003C7DB9">
        <w:rPr>
          <w:noProof/>
          <w:lang w:val="en-US"/>
        </w:rPr>
        <w:t>previousElementSibling</w:t>
      </w:r>
      <w:r w:rsidRPr="001062D9">
        <w:rPr>
          <w:noProof/>
        </w:rPr>
        <w:t>.</w:t>
      </w:r>
      <w:r w:rsidRPr="003C7DB9">
        <w:rPr>
          <w:noProof/>
          <w:lang w:val="en-US"/>
        </w:rPr>
        <w:t>html</w:t>
      </w:r>
      <w:r w:rsidR="00DF790B" w:rsidRPr="001062D9">
        <w:rPr>
          <w:noProof/>
        </w:rPr>
        <w:t xml:space="preserve"> </w:t>
      </w:r>
    </w:p>
    <w:p w:rsidR="000F220B" w:rsidRPr="003C7DB9" w:rsidRDefault="000F220B" w:rsidP="000F220B">
      <w:pPr>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FFFFFF"/>
          <w:sz w:val="20"/>
          <w:szCs w:val="20"/>
          <w:lang w:val="en-US" w:eastAsia="ru-RU"/>
        </w:rPr>
      </w:pPr>
      <w:r w:rsidRPr="003C7DB9">
        <w:rPr>
          <w:rFonts w:ascii="Courier New" w:eastAsia="Times New Roman" w:hAnsi="Courier New" w:cs="Courier New"/>
          <w:noProof/>
          <w:color w:val="FF9D00"/>
          <w:sz w:val="20"/>
          <w:szCs w:val="20"/>
          <w:lang w:val="en-US" w:eastAsia="ru-RU"/>
        </w:rPr>
        <w:t xml:space="preserve">function </w:t>
      </w:r>
      <w:r w:rsidRPr="003C7DB9">
        <w:rPr>
          <w:rFonts w:ascii="Courier New" w:eastAsia="Times New Roman" w:hAnsi="Courier New" w:cs="Courier New"/>
          <w:noProof/>
          <w:color w:val="FFDD00"/>
          <w:sz w:val="20"/>
          <w:szCs w:val="20"/>
          <w:lang w:val="en-US" w:eastAsia="ru-RU"/>
        </w:rPr>
        <w:t>showText</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CCCCCC"/>
          <w:sz w:val="20"/>
          <w:szCs w:val="20"/>
          <w:lang w:val="en-US" w:eastAsia="ru-RU"/>
        </w:rPr>
        <w:t>element</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E1EFFF"/>
          <w:sz w:val="20"/>
          <w:szCs w:val="20"/>
          <w:lang w:val="en-US" w:eastAsia="ru-RU"/>
        </w:rPr>
        <w:br/>
        <w:t xml:space="preserve"> </w:t>
      </w:r>
      <w:r w:rsidRPr="003C7DB9">
        <w:rPr>
          <w:rFonts w:ascii="Courier New" w:eastAsia="Times New Roman" w:hAnsi="Courier New" w:cs="Courier New"/>
          <w:noProof/>
          <w:color w:val="FF9D00"/>
          <w:sz w:val="20"/>
          <w:szCs w:val="20"/>
          <w:lang w:val="en-US" w:eastAsia="ru-RU"/>
        </w:rPr>
        <w:t>if</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CCCCCC"/>
          <w:sz w:val="20"/>
          <w:szCs w:val="20"/>
          <w:lang w:val="en-US" w:eastAsia="ru-RU"/>
        </w:rPr>
        <w:t>element</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FF80E1"/>
          <w:sz w:val="20"/>
          <w:szCs w:val="20"/>
          <w:lang w:val="en-US" w:eastAsia="ru-RU"/>
        </w:rPr>
        <w:t>previousElementSibling</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E1EFFF"/>
          <w:sz w:val="20"/>
          <w:szCs w:val="20"/>
          <w:lang w:val="en-US" w:eastAsia="ru-RU"/>
        </w:rPr>
        <w:br/>
        <w:t>}</w:t>
      </w:r>
    </w:p>
    <w:p w:rsidR="00EF6317" w:rsidRPr="003C7DB9" w:rsidRDefault="000F220B" w:rsidP="003C49AF">
      <w:pPr>
        <w:pStyle w:val="a3"/>
        <w:rPr>
          <w:rFonts w:ascii="Helvetica" w:hAnsi="Helvetica" w:cs="Helvetica"/>
          <w:noProof/>
          <w:color w:val="333333"/>
          <w:sz w:val="21"/>
          <w:szCs w:val="21"/>
          <w:shd w:val="clear" w:color="auto" w:fill="FFF8DD"/>
          <w:lang w:val="en-US"/>
        </w:rPr>
      </w:pPr>
      <w:r w:rsidRPr="001062D9">
        <w:rPr>
          <w:noProof/>
        </w:rPr>
        <w:lastRenderedPageBreak/>
        <w:t xml:space="preserve">В той же строке пропишем метод , который узнает текущую высоту предыдущего  элемента </w:t>
      </w:r>
      <w:r w:rsidRPr="001062D9">
        <w:rPr>
          <w:b/>
          <w:noProof/>
        </w:rPr>
        <w:t>.</w:t>
      </w:r>
      <w:r w:rsidRPr="003C7DB9">
        <w:rPr>
          <w:b/>
          <w:noProof/>
          <w:lang w:val="en-US"/>
        </w:rPr>
        <w:t>clientHeight</w:t>
      </w:r>
      <w:r w:rsidRPr="001062D9">
        <w:rPr>
          <w:b/>
          <w:noProof/>
        </w:rPr>
        <w:t xml:space="preserve"> </w:t>
      </w:r>
      <w:r w:rsidRPr="001062D9">
        <w:rPr>
          <w:noProof/>
        </w:rPr>
        <w:t xml:space="preserve"> (</w:t>
      </w:r>
      <w:r w:rsidRPr="001062D9">
        <w:rPr>
          <w:rFonts w:ascii="Helvetica" w:hAnsi="Helvetica" w:cs="Helvetica"/>
          <w:noProof/>
          <w:color w:val="333333"/>
          <w:sz w:val="21"/>
          <w:szCs w:val="21"/>
          <w:shd w:val="clear" w:color="auto" w:fill="FFF8DD"/>
        </w:rPr>
        <w:t xml:space="preserve">возвращает внутреннюю </w:t>
      </w:r>
      <w:r w:rsidRPr="003C7DB9">
        <w:rPr>
          <w:rFonts w:ascii="Helvetica" w:hAnsi="Helvetica" w:cs="Helvetica"/>
          <w:noProof/>
          <w:color w:val="333333"/>
          <w:sz w:val="21"/>
          <w:szCs w:val="21"/>
          <w:shd w:val="clear" w:color="auto" w:fill="FFF8DD"/>
          <w:lang w:val="en-US"/>
        </w:rPr>
        <w:t>высоту элемента в пикселях, включая отступы)</w:t>
      </w:r>
    </w:p>
    <w:p w:rsidR="00EA7161" w:rsidRPr="003C7DB9" w:rsidRDefault="00EA7161" w:rsidP="00EA7161">
      <w:pPr>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FFFFFF"/>
          <w:sz w:val="20"/>
          <w:szCs w:val="20"/>
          <w:lang w:val="en-US" w:eastAsia="ru-RU"/>
        </w:rPr>
      </w:pPr>
      <w:r w:rsidRPr="003C7DB9">
        <w:rPr>
          <w:rFonts w:ascii="Courier New" w:eastAsia="Times New Roman" w:hAnsi="Courier New" w:cs="Courier New"/>
          <w:noProof/>
          <w:color w:val="FF9D00"/>
          <w:sz w:val="20"/>
          <w:szCs w:val="20"/>
          <w:lang w:val="en-US" w:eastAsia="ru-RU"/>
        </w:rPr>
        <w:t xml:space="preserve">function </w:t>
      </w:r>
      <w:r w:rsidRPr="003C7DB9">
        <w:rPr>
          <w:rFonts w:ascii="Courier New" w:eastAsia="Times New Roman" w:hAnsi="Courier New" w:cs="Courier New"/>
          <w:noProof/>
          <w:color w:val="FFDD00"/>
          <w:sz w:val="20"/>
          <w:szCs w:val="20"/>
          <w:lang w:val="en-US" w:eastAsia="ru-RU"/>
        </w:rPr>
        <w:t>showText</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CCCCCC"/>
          <w:sz w:val="20"/>
          <w:szCs w:val="20"/>
          <w:lang w:val="en-US" w:eastAsia="ru-RU"/>
        </w:rPr>
        <w:t>element</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E1EFFF"/>
          <w:sz w:val="20"/>
          <w:szCs w:val="20"/>
          <w:lang w:val="en-US" w:eastAsia="ru-RU"/>
        </w:rPr>
        <w:br/>
        <w:t xml:space="preserve"> </w:t>
      </w:r>
      <w:r w:rsidRPr="003C7DB9">
        <w:rPr>
          <w:rFonts w:ascii="Courier New" w:eastAsia="Times New Roman" w:hAnsi="Courier New" w:cs="Courier New"/>
          <w:noProof/>
          <w:color w:val="FF9D00"/>
          <w:sz w:val="20"/>
          <w:szCs w:val="20"/>
          <w:lang w:val="en-US" w:eastAsia="ru-RU"/>
        </w:rPr>
        <w:t>if</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CCCCCC"/>
          <w:sz w:val="20"/>
          <w:szCs w:val="20"/>
          <w:lang w:val="en-US" w:eastAsia="ru-RU"/>
        </w:rPr>
        <w:t>element</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FF80E1"/>
          <w:sz w:val="20"/>
          <w:szCs w:val="20"/>
          <w:lang w:val="en-US" w:eastAsia="ru-RU"/>
        </w:rPr>
        <w:t>previousElementSibling</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FF80E1"/>
          <w:sz w:val="20"/>
          <w:szCs w:val="20"/>
          <w:lang w:val="en-US" w:eastAsia="ru-RU"/>
        </w:rPr>
        <w:t xml:space="preserve">clientHeight </w:t>
      </w:r>
      <w:r w:rsidRPr="003C7DB9">
        <w:rPr>
          <w:rFonts w:ascii="Courier New" w:eastAsia="Times New Roman" w:hAnsi="Courier New" w:cs="Courier New"/>
          <w:noProof/>
          <w:color w:val="FF9D00"/>
          <w:sz w:val="20"/>
          <w:szCs w:val="20"/>
          <w:lang w:val="en-US" w:eastAsia="ru-RU"/>
        </w:rPr>
        <w:t xml:space="preserve">=== </w:t>
      </w:r>
      <w:r w:rsidRPr="003C7DB9">
        <w:rPr>
          <w:rFonts w:ascii="Courier New" w:eastAsia="Times New Roman" w:hAnsi="Courier New" w:cs="Courier New"/>
          <w:noProof/>
          <w:color w:val="FF628C"/>
          <w:sz w:val="20"/>
          <w:szCs w:val="20"/>
          <w:lang w:val="en-US" w:eastAsia="ru-RU"/>
        </w:rPr>
        <w:t>80</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E1EFFF"/>
          <w:sz w:val="20"/>
          <w:szCs w:val="20"/>
          <w:lang w:val="en-US" w:eastAsia="ru-RU"/>
        </w:rPr>
        <w:br/>
        <w:t>}</w:t>
      </w:r>
    </w:p>
    <w:p w:rsidR="00EA7161" w:rsidRPr="003C7DB9" w:rsidRDefault="00EA7161" w:rsidP="003C49AF">
      <w:pPr>
        <w:pStyle w:val="a3"/>
        <w:rPr>
          <w:rFonts w:ascii="Helvetica" w:hAnsi="Helvetica" w:cs="Helvetica"/>
          <w:noProof/>
          <w:color w:val="333333"/>
          <w:sz w:val="21"/>
          <w:szCs w:val="21"/>
          <w:shd w:val="clear" w:color="auto" w:fill="FFF8DD"/>
          <w:lang w:val="en-US"/>
        </w:rPr>
      </w:pPr>
      <w:r w:rsidRPr="003C7DB9">
        <w:rPr>
          <w:rFonts w:ascii="Helvetica" w:hAnsi="Helvetica" w:cs="Helvetica"/>
          <w:noProof/>
          <w:color w:val="333333"/>
          <w:sz w:val="21"/>
          <w:szCs w:val="21"/>
          <w:shd w:val="clear" w:color="auto" w:fill="FFF8DD"/>
          <w:lang w:val="en-US"/>
        </w:rPr>
        <w:t xml:space="preserve"> </w:t>
      </w:r>
    </w:p>
    <w:p w:rsidR="00EA7161" w:rsidRPr="001062D9" w:rsidRDefault="00EA7161" w:rsidP="00EA7161">
      <w:pPr>
        <w:pStyle w:val="a3"/>
        <w:rPr>
          <w:noProof/>
        </w:rPr>
      </w:pPr>
      <w:r w:rsidRPr="001062D9">
        <w:rPr>
          <w:noProof/>
        </w:rPr>
        <w:t>И, если высота верхнего элемента (&lt;</w:t>
      </w:r>
      <w:r w:rsidRPr="003C7DB9">
        <w:rPr>
          <w:noProof/>
          <w:lang w:val="en-US"/>
        </w:rPr>
        <w:t>p</w:t>
      </w:r>
      <w:r w:rsidRPr="001062D9">
        <w:rPr>
          <w:noProof/>
        </w:rPr>
        <w:t>&gt; текст) будет равна 80 пикселям, тогда снова обращаемся к этому же элементу текста  и меняем его высоту на 100%.</w:t>
      </w:r>
    </w:p>
    <w:p w:rsidR="00EA7161" w:rsidRPr="003C7DB9" w:rsidRDefault="00EA7161" w:rsidP="00EA7161">
      <w:pPr>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FFFFFF"/>
          <w:sz w:val="20"/>
          <w:szCs w:val="20"/>
          <w:lang w:val="en-US" w:eastAsia="ru-RU"/>
        </w:rPr>
      </w:pPr>
      <w:r w:rsidRPr="003C7DB9">
        <w:rPr>
          <w:rFonts w:ascii="Courier New" w:eastAsia="Times New Roman" w:hAnsi="Courier New" w:cs="Courier New"/>
          <w:noProof/>
          <w:color w:val="FF9D00"/>
          <w:sz w:val="20"/>
          <w:szCs w:val="20"/>
          <w:lang w:val="en-US" w:eastAsia="ru-RU"/>
        </w:rPr>
        <w:t xml:space="preserve">function </w:t>
      </w:r>
      <w:r w:rsidRPr="003C7DB9">
        <w:rPr>
          <w:rFonts w:ascii="Courier New" w:eastAsia="Times New Roman" w:hAnsi="Courier New" w:cs="Courier New"/>
          <w:noProof/>
          <w:color w:val="FFDD00"/>
          <w:sz w:val="20"/>
          <w:szCs w:val="20"/>
          <w:lang w:val="en-US" w:eastAsia="ru-RU"/>
        </w:rPr>
        <w:t>showText</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CCCCCC"/>
          <w:sz w:val="20"/>
          <w:szCs w:val="20"/>
          <w:lang w:val="en-US" w:eastAsia="ru-RU"/>
        </w:rPr>
        <w:t>element</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E1EFFF"/>
          <w:sz w:val="20"/>
          <w:szCs w:val="20"/>
          <w:lang w:val="en-US" w:eastAsia="ru-RU"/>
        </w:rPr>
        <w:br/>
        <w:t xml:space="preserve"> </w:t>
      </w:r>
      <w:r w:rsidRPr="003C7DB9">
        <w:rPr>
          <w:rFonts w:ascii="Courier New" w:eastAsia="Times New Roman" w:hAnsi="Courier New" w:cs="Courier New"/>
          <w:noProof/>
          <w:color w:val="FF9D00"/>
          <w:sz w:val="20"/>
          <w:szCs w:val="20"/>
          <w:lang w:val="en-US" w:eastAsia="ru-RU"/>
        </w:rPr>
        <w:t>if</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CCCCCC"/>
          <w:sz w:val="20"/>
          <w:szCs w:val="20"/>
          <w:lang w:val="en-US" w:eastAsia="ru-RU"/>
        </w:rPr>
        <w:t>element</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FF80E1"/>
          <w:sz w:val="20"/>
          <w:szCs w:val="20"/>
          <w:lang w:val="en-US" w:eastAsia="ru-RU"/>
        </w:rPr>
        <w:t>previousElementSibling</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FF80E1"/>
          <w:sz w:val="20"/>
          <w:szCs w:val="20"/>
          <w:lang w:val="en-US" w:eastAsia="ru-RU"/>
        </w:rPr>
        <w:t xml:space="preserve">clientHeight </w:t>
      </w:r>
      <w:r w:rsidRPr="003C7DB9">
        <w:rPr>
          <w:rFonts w:ascii="Courier New" w:eastAsia="Times New Roman" w:hAnsi="Courier New" w:cs="Courier New"/>
          <w:noProof/>
          <w:color w:val="FF9D00"/>
          <w:sz w:val="20"/>
          <w:szCs w:val="20"/>
          <w:lang w:val="en-US" w:eastAsia="ru-RU"/>
        </w:rPr>
        <w:t xml:space="preserve">=== </w:t>
      </w:r>
      <w:r w:rsidRPr="003C7DB9">
        <w:rPr>
          <w:rFonts w:ascii="Courier New" w:eastAsia="Times New Roman" w:hAnsi="Courier New" w:cs="Courier New"/>
          <w:noProof/>
          <w:color w:val="FF628C"/>
          <w:sz w:val="20"/>
          <w:szCs w:val="20"/>
          <w:lang w:val="en-US" w:eastAsia="ru-RU"/>
        </w:rPr>
        <w:t>80</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E1EFFF"/>
          <w:sz w:val="20"/>
          <w:szCs w:val="20"/>
          <w:lang w:val="en-US" w:eastAsia="ru-RU"/>
        </w:rPr>
        <w:br/>
        <w:t xml:space="preserve">     </w:t>
      </w:r>
      <w:r w:rsidRPr="003C7DB9">
        <w:rPr>
          <w:rFonts w:ascii="Courier New" w:eastAsia="Times New Roman" w:hAnsi="Courier New" w:cs="Courier New"/>
          <w:noProof/>
          <w:color w:val="CCCCCC"/>
          <w:sz w:val="20"/>
          <w:szCs w:val="20"/>
          <w:lang w:val="en-US" w:eastAsia="ru-RU"/>
        </w:rPr>
        <w:t>element</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FF80E1"/>
          <w:sz w:val="20"/>
          <w:szCs w:val="20"/>
          <w:lang w:val="en-US" w:eastAsia="ru-RU"/>
        </w:rPr>
        <w:t>previousElementSibling</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FF80E1"/>
          <w:sz w:val="20"/>
          <w:szCs w:val="20"/>
          <w:lang w:val="en-US" w:eastAsia="ru-RU"/>
        </w:rPr>
        <w:t>style</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FF80E1"/>
          <w:sz w:val="20"/>
          <w:szCs w:val="20"/>
          <w:lang w:val="en-US" w:eastAsia="ru-RU"/>
        </w:rPr>
        <w:t xml:space="preserve">height </w:t>
      </w:r>
      <w:r w:rsidRPr="003C7DB9">
        <w:rPr>
          <w:rFonts w:ascii="Courier New" w:eastAsia="Times New Roman" w:hAnsi="Courier New" w:cs="Courier New"/>
          <w:noProof/>
          <w:color w:val="FF9D00"/>
          <w:sz w:val="20"/>
          <w:szCs w:val="20"/>
          <w:lang w:val="en-US" w:eastAsia="ru-RU"/>
        </w:rPr>
        <w:t xml:space="preserve">= </w:t>
      </w:r>
      <w:r w:rsidRPr="003C7DB9">
        <w:rPr>
          <w:rFonts w:ascii="Courier New" w:eastAsia="Times New Roman" w:hAnsi="Courier New" w:cs="Courier New"/>
          <w:noProof/>
          <w:color w:val="3AD900"/>
          <w:sz w:val="20"/>
          <w:szCs w:val="20"/>
          <w:lang w:val="en-US" w:eastAsia="ru-RU"/>
        </w:rPr>
        <w:t>"100%"</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E1EFFF"/>
          <w:sz w:val="20"/>
          <w:szCs w:val="20"/>
          <w:lang w:val="en-US" w:eastAsia="ru-RU"/>
        </w:rPr>
        <w:br/>
        <w:t xml:space="preserve"> }</w:t>
      </w:r>
      <w:r w:rsidRPr="003C7DB9">
        <w:rPr>
          <w:rFonts w:ascii="Courier New" w:eastAsia="Times New Roman" w:hAnsi="Courier New" w:cs="Courier New"/>
          <w:noProof/>
          <w:color w:val="E1EFFF"/>
          <w:sz w:val="20"/>
          <w:szCs w:val="20"/>
          <w:lang w:val="en-US" w:eastAsia="ru-RU"/>
        </w:rPr>
        <w:br/>
        <w:t>}</w:t>
      </w:r>
    </w:p>
    <w:p w:rsidR="000F220B" w:rsidRPr="003C7DB9" w:rsidRDefault="00EA7161" w:rsidP="00EA7161">
      <w:pPr>
        <w:pStyle w:val="a3"/>
        <w:rPr>
          <w:noProof/>
          <w:lang w:val="en-US"/>
        </w:rPr>
      </w:pPr>
      <w:r w:rsidRPr="003C7DB9">
        <w:rPr>
          <w:noProof/>
          <w:lang w:val="en-US"/>
        </w:rPr>
        <w:t xml:space="preserve"> </w:t>
      </w:r>
    </w:p>
    <w:p w:rsidR="00EA7161" w:rsidRPr="001062D9" w:rsidRDefault="00EA7161" w:rsidP="00EA7161">
      <w:pPr>
        <w:pStyle w:val="a3"/>
        <w:rPr>
          <w:noProof/>
        </w:rPr>
      </w:pPr>
      <w:r w:rsidRPr="001062D9">
        <w:rPr>
          <w:noProof/>
        </w:rPr>
        <w:t>Тоесть, после того как мы нажмем (</w:t>
      </w:r>
      <w:r w:rsidRPr="003C7DB9">
        <w:rPr>
          <w:b/>
          <w:noProof/>
          <w:lang w:val="en-US"/>
        </w:rPr>
        <w:t>onclick</w:t>
      </w:r>
      <w:r w:rsidRPr="001062D9">
        <w:rPr>
          <w:noProof/>
        </w:rPr>
        <w:t xml:space="preserve">) на кнопку </w:t>
      </w:r>
      <w:r w:rsidRPr="003C7DB9">
        <w:rPr>
          <w:b/>
          <w:noProof/>
          <w:lang w:val="en-US"/>
        </w:rPr>
        <w:t>Read</w:t>
      </w:r>
      <w:r w:rsidRPr="001062D9">
        <w:rPr>
          <w:b/>
          <w:noProof/>
        </w:rPr>
        <w:t xml:space="preserve"> </w:t>
      </w:r>
      <w:r w:rsidRPr="003C7DB9">
        <w:rPr>
          <w:b/>
          <w:noProof/>
          <w:lang w:val="en-US"/>
        </w:rPr>
        <w:t>more</w:t>
      </w:r>
      <w:r w:rsidRPr="001062D9">
        <w:rPr>
          <w:b/>
          <w:noProof/>
        </w:rPr>
        <w:t xml:space="preserve">…, </w:t>
      </w:r>
      <w:r w:rsidRPr="001062D9">
        <w:rPr>
          <w:noProof/>
        </w:rPr>
        <w:t>мы получим полное содержимое блока &lt;</w:t>
      </w:r>
      <w:r w:rsidRPr="003C7DB9">
        <w:rPr>
          <w:noProof/>
          <w:lang w:val="en-US"/>
        </w:rPr>
        <w:t>p</w:t>
      </w:r>
      <w:r w:rsidRPr="001062D9">
        <w:rPr>
          <w:noProof/>
        </w:rPr>
        <w:t>&gt; с текстом, который идет выше кнопки.</w:t>
      </w:r>
    </w:p>
    <w:p w:rsidR="00EA7161" w:rsidRPr="003C7DB9" w:rsidRDefault="00EA7161" w:rsidP="00EA7161">
      <w:pPr>
        <w:pStyle w:val="a3"/>
        <w:numPr>
          <w:ilvl w:val="0"/>
          <w:numId w:val="38"/>
        </w:numPr>
        <w:rPr>
          <w:noProof/>
          <w:lang w:val="en-US"/>
        </w:rPr>
      </w:pPr>
      <w:r w:rsidRPr="001062D9">
        <w:rPr>
          <w:noProof/>
        </w:rPr>
        <w:t>Также поменяем текст на само</w:t>
      </w:r>
      <w:r w:rsidR="00AC1D1E" w:rsidRPr="001062D9">
        <w:rPr>
          <w:noProof/>
        </w:rPr>
        <w:t xml:space="preserve">й кнопке </w:t>
      </w:r>
      <w:r w:rsidR="00AC1D1E" w:rsidRPr="003C7DB9">
        <w:rPr>
          <w:b/>
          <w:noProof/>
          <w:lang w:val="en-US"/>
        </w:rPr>
        <w:t>Read</w:t>
      </w:r>
      <w:r w:rsidR="00AC1D1E" w:rsidRPr="001062D9">
        <w:rPr>
          <w:b/>
          <w:noProof/>
        </w:rPr>
        <w:t xml:space="preserve"> </w:t>
      </w:r>
      <w:r w:rsidR="00AC1D1E" w:rsidRPr="003C7DB9">
        <w:rPr>
          <w:b/>
          <w:noProof/>
          <w:lang w:val="en-US"/>
        </w:rPr>
        <w:t>more</w:t>
      </w:r>
      <w:r w:rsidR="00AC1D1E" w:rsidRPr="001062D9">
        <w:rPr>
          <w:b/>
          <w:noProof/>
        </w:rPr>
        <w:t>…</w:t>
      </w:r>
      <w:r w:rsidR="00AC1D1E" w:rsidRPr="001062D9">
        <w:rPr>
          <w:noProof/>
        </w:rPr>
        <w:t xml:space="preserve"> </w:t>
      </w:r>
      <w:r w:rsidR="00AC1D1E" w:rsidRPr="003C7DB9">
        <w:rPr>
          <w:noProof/>
          <w:lang w:val="en-US"/>
        </w:rPr>
        <w:t xml:space="preserve">Для этого воспользуемся методом </w:t>
      </w:r>
      <w:r w:rsidR="00AC1D1E" w:rsidRPr="003C7DB9">
        <w:rPr>
          <w:b/>
          <w:noProof/>
          <w:lang w:val="en-US"/>
        </w:rPr>
        <w:t>innerHTML</w:t>
      </w:r>
    </w:p>
    <w:p w:rsidR="000C3EB9" w:rsidRPr="003C7DB9" w:rsidRDefault="000C3EB9" w:rsidP="000C3EB9">
      <w:pPr>
        <w:pStyle w:val="a3"/>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FFFFFF"/>
          <w:sz w:val="20"/>
          <w:szCs w:val="20"/>
          <w:lang w:val="en-US" w:eastAsia="ru-RU"/>
        </w:rPr>
      </w:pPr>
      <w:r w:rsidRPr="003C7DB9">
        <w:rPr>
          <w:rFonts w:ascii="Courier New" w:eastAsia="Times New Roman" w:hAnsi="Courier New" w:cs="Courier New"/>
          <w:noProof/>
          <w:color w:val="FF9D00"/>
          <w:sz w:val="20"/>
          <w:szCs w:val="20"/>
          <w:lang w:val="en-US" w:eastAsia="ru-RU"/>
        </w:rPr>
        <w:t xml:space="preserve">function </w:t>
      </w:r>
      <w:r w:rsidRPr="003C7DB9">
        <w:rPr>
          <w:rFonts w:ascii="Courier New" w:eastAsia="Times New Roman" w:hAnsi="Courier New" w:cs="Courier New"/>
          <w:noProof/>
          <w:color w:val="FFDD00"/>
          <w:sz w:val="20"/>
          <w:szCs w:val="20"/>
          <w:lang w:val="en-US" w:eastAsia="ru-RU"/>
        </w:rPr>
        <w:t>showText</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CCCCCC"/>
          <w:sz w:val="20"/>
          <w:szCs w:val="20"/>
          <w:lang w:val="en-US" w:eastAsia="ru-RU"/>
        </w:rPr>
        <w:t>element</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E1EFFF"/>
          <w:sz w:val="20"/>
          <w:szCs w:val="20"/>
          <w:lang w:val="en-US" w:eastAsia="ru-RU"/>
        </w:rPr>
        <w:br/>
        <w:t xml:space="preserve"> </w:t>
      </w:r>
      <w:r w:rsidRPr="003C7DB9">
        <w:rPr>
          <w:rFonts w:ascii="Courier New" w:eastAsia="Times New Roman" w:hAnsi="Courier New" w:cs="Courier New"/>
          <w:noProof/>
          <w:color w:val="FF9D00"/>
          <w:sz w:val="20"/>
          <w:szCs w:val="20"/>
          <w:lang w:val="en-US" w:eastAsia="ru-RU"/>
        </w:rPr>
        <w:t>if</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CCCCCC"/>
          <w:sz w:val="20"/>
          <w:szCs w:val="20"/>
          <w:lang w:val="en-US" w:eastAsia="ru-RU"/>
        </w:rPr>
        <w:t>element</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FF80E1"/>
          <w:sz w:val="20"/>
          <w:szCs w:val="20"/>
          <w:lang w:val="en-US" w:eastAsia="ru-RU"/>
        </w:rPr>
        <w:t>previousElementSibling</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FF80E1"/>
          <w:sz w:val="20"/>
          <w:szCs w:val="20"/>
          <w:lang w:val="en-US" w:eastAsia="ru-RU"/>
        </w:rPr>
        <w:t xml:space="preserve">clientHeight </w:t>
      </w:r>
      <w:r w:rsidRPr="003C7DB9">
        <w:rPr>
          <w:rFonts w:ascii="Courier New" w:eastAsia="Times New Roman" w:hAnsi="Courier New" w:cs="Courier New"/>
          <w:noProof/>
          <w:color w:val="FF9D00"/>
          <w:sz w:val="20"/>
          <w:szCs w:val="20"/>
          <w:lang w:val="en-US" w:eastAsia="ru-RU"/>
        </w:rPr>
        <w:t xml:space="preserve">=== </w:t>
      </w:r>
      <w:r w:rsidRPr="003C7DB9">
        <w:rPr>
          <w:rFonts w:ascii="Courier New" w:eastAsia="Times New Roman" w:hAnsi="Courier New" w:cs="Courier New"/>
          <w:noProof/>
          <w:color w:val="FF628C"/>
          <w:sz w:val="20"/>
          <w:szCs w:val="20"/>
          <w:lang w:val="en-US" w:eastAsia="ru-RU"/>
        </w:rPr>
        <w:t>80</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E1EFFF"/>
          <w:sz w:val="20"/>
          <w:szCs w:val="20"/>
          <w:lang w:val="en-US" w:eastAsia="ru-RU"/>
        </w:rPr>
        <w:br/>
        <w:t xml:space="preserve">     </w:t>
      </w:r>
      <w:r w:rsidRPr="003C7DB9">
        <w:rPr>
          <w:rFonts w:ascii="Courier New" w:eastAsia="Times New Roman" w:hAnsi="Courier New" w:cs="Courier New"/>
          <w:noProof/>
          <w:color w:val="CCCCCC"/>
          <w:sz w:val="20"/>
          <w:szCs w:val="20"/>
          <w:lang w:val="en-US" w:eastAsia="ru-RU"/>
        </w:rPr>
        <w:t>element</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FF80E1"/>
          <w:sz w:val="20"/>
          <w:szCs w:val="20"/>
          <w:lang w:val="en-US" w:eastAsia="ru-RU"/>
        </w:rPr>
        <w:t>previousElementSibling</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FF80E1"/>
          <w:sz w:val="20"/>
          <w:szCs w:val="20"/>
          <w:lang w:val="en-US" w:eastAsia="ru-RU"/>
        </w:rPr>
        <w:t>style</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FF80E1"/>
          <w:sz w:val="20"/>
          <w:szCs w:val="20"/>
          <w:lang w:val="en-US" w:eastAsia="ru-RU"/>
        </w:rPr>
        <w:t xml:space="preserve">height </w:t>
      </w:r>
      <w:r w:rsidRPr="003C7DB9">
        <w:rPr>
          <w:rFonts w:ascii="Courier New" w:eastAsia="Times New Roman" w:hAnsi="Courier New" w:cs="Courier New"/>
          <w:noProof/>
          <w:color w:val="FF9D00"/>
          <w:sz w:val="20"/>
          <w:szCs w:val="20"/>
          <w:lang w:val="en-US" w:eastAsia="ru-RU"/>
        </w:rPr>
        <w:t xml:space="preserve">= </w:t>
      </w:r>
      <w:r w:rsidRPr="003C7DB9">
        <w:rPr>
          <w:rFonts w:ascii="Courier New" w:eastAsia="Times New Roman" w:hAnsi="Courier New" w:cs="Courier New"/>
          <w:noProof/>
          <w:color w:val="3AD900"/>
          <w:sz w:val="20"/>
          <w:szCs w:val="20"/>
          <w:lang w:val="en-US" w:eastAsia="ru-RU"/>
        </w:rPr>
        <w:t>"100%"</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E1EFFF"/>
          <w:sz w:val="20"/>
          <w:szCs w:val="20"/>
          <w:lang w:val="en-US" w:eastAsia="ru-RU"/>
        </w:rPr>
        <w:br/>
        <w:t xml:space="preserve">     </w:t>
      </w:r>
      <w:r w:rsidRPr="003C7DB9">
        <w:rPr>
          <w:rFonts w:ascii="Courier New" w:eastAsia="Times New Roman" w:hAnsi="Courier New" w:cs="Courier New"/>
          <w:noProof/>
          <w:color w:val="CCCCCC"/>
          <w:sz w:val="20"/>
          <w:szCs w:val="20"/>
          <w:lang w:val="en-US" w:eastAsia="ru-RU"/>
        </w:rPr>
        <w:t>element</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FF80E1"/>
          <w:sz w:val="20"/>
          <w:szCs w:val="20"/>
          <w:lang w:val="en-US" w:eastAsia="ru-RU"/>
        </w:rPr>
        <w:t xml:space="preserve">innerHTML </w:t>
      </w:r>
      <w:r w:rsidRPr="003C7DB9">
        <w:rPr>
          <w:rFonts w:ascii="Courier New" w:eastAsia="Times New Roman" w:hAnsi="Courier New" w:cs="Courier New"/>
          <w:noProof/>
          <w:color w:val="FF9D00"/>
          <w:sz w:val="20"/>
          <w:szCs w:val="20"/>
          <w:lang w:val="en-US" w:eastAsia="ru-RU"/>
        </w:rPr>
        <w:t xml:space="preserve">= </w:t>
      </w:r>
      <w:r w:rsidRPr="003C7DB9">
        <w:rPr>
          <w:rFonts w:ascii="Courier New" w:eastAsia="Times New Roman" w:hAnsi="Courier New" w:cs="Courier New"/>
          <w:noProof/>
          <w:color w:val="3AD900"/>
          <w:sz w:val="20"/>
          <w:szCs w:val="20"/>
          <w:lang w:val="en-US" w:eastAsia="ru-RU"/>
        </w:rPr>
        <w:t>'Back...'</w:t>
      </w:r>
      <w:r w:rsidRPr="003C7DB9">
        <w:rPr>
          <w:rFonts w:ascii="Courier New" w:eastAsia="Times New Roman" w:hAnsi="Courier New" w:cs="Courier New"/>
          <w:noProof/>
          <w:color w:val="E1EFFF"/>
          <w:sz w:val="20"/>
          <w:szCs w:val="20"/>
          <w:lang w:val="en-US" w:eastAsia="ru-RU"/>
        </w:rPr>
        <w:t>;</w:t>
      </w:r>
    </w:p>
    <w:p w:rsidR="000C3EB9" w:rsidRPr="003C7DB9" w:rsidRDefault="000C3EB9" w:rsidP="000C3EB9">
      <w:pPr>
        <w:pStyle w:val="a3"/>
        <w:rPr>
          <w:noProof/>
          <w:lang w:val="en-US"/>
        </w:rPr>
      </w:pPr>
    </w:p>
    <w:p w:rsidR="000C3EB9" w:rsidRPr="001062D9" w:rsidRDefault="000C3EB9" w:rsidP="000C3EB9">
      <w:pPr>
        <w:pStyle w:val="a3"/>
        <w:numPr>
          <w:ilvl w:val="0"/>
          <w:numId w:val="38"/>
        </w:numPr>
        <w:rPr>
          <w:noProof/>
        </w:rPr>
      </w:pPr>
      <w:r w:rsidRPr="001062D9">
        <w:rPr>
          <w:noProof/>
        </w:rPr>
        <w:t>Также продолжим условие, что если начальная высота блока &lt;</w:t>
      </w:r>
      <w:r w:rsidRPr="003C7DB9">
        <w:rPr>
          <w:noProof/>
          <w:lang w:val="en-US"/>
        </w:rPr>
        <w:t>p</w:t>
      </w:r>
      <w:r w:rsidRPr="001062D9">
        <w:rPr>
          <w:noProof/>
        </w:rPr>
        <w:t>&gt; с текстом, не будет равнятся 80 пикселям</w:t>
      </w:r>
      <w:r w:rsidR="00952892" w:rsidRPr="001062D9">
        <w:rPr>
          <w:noProof/>
        </w:rPr>
        <w:t>(тоесть после нажатия на кнопку блок станет больше)</w:t>
      </w:r>
      <w:r w:rsidRPr="001062D9">
        <w:rPr>
          <w:noProof/>
        </w:rPr>
        <w:t>, то нужн</w:t>
      </w:r>
      <w:r w:rsidR="00952892" w:rsidRPr="001062D9">
        <w:rPr>
          <w:noProof/>
        </w:rPr>
        <w:t>о задать параметр, чтобы блок снова занял свою исходную позицию и кнопка имела снова название “</w:t>
      </w:r>
      <w:r w:rsidR="00952892" w:rsidRPr="003C7DB9">
        <w:rPr>
          <w:noProof/>
          <w:lang w:val="en-US"/>
        </w:rPr>
        <w:t>Read</w:t>
      </w:r>
      <w:r w:rsidR="00952892" w:rsidRPr="001062D9">
        <w:rPr>
          <w:noProof/>
        </w:rPr>
        <w:t xml:space="preserve"> </w:t>
      </w:r>
      <w:r w:rsidR="00952892" w:rsidRPr="003C7DB9">
        <w:rPr>
          <w:noProof/>
          <w:lang w:val="en-US"/>
        </w:rPr>
        <w:t>more</w:t>
      </w:r>
      <w:r w:rsidR="00952892" w:rsidRPr="001062D9">
        <w:rPr>
          <w:noProof/>
        </w:rPr>
        <w:t>”</w:t>
      </w:r>
      <w:r w:rsidRPr="001062D9">
        <w:rPr>
          <w:noProof/>
        </w:rPr>
        <w:t>.</w:t>
      </w:r>
    </w:p>
    <w:p w:rsidR="000C3EB9" w:rsidRPr="003C7DB9" w:rsidRDefault="000C3EB9" w:rsidP="000C3EB9">
      <w:pPr>
        <w:pStyle w:val="a3"/>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FFFFFF"/>
          <w:sz w:val="20"/>
          <w:szCs w:val="20"/>
          <w:lang w:val="en-US" w:eastAsia="ru-RU"/>
        </w:rPr>
      </w:pPr>
      <w:r w:rsidRPr="003C7DB9">
        <w:rPr>
          <w:rFonts w:ascii="Courier New" w:eastAsia="Times New Roman" w:hAnsi="Courier New" w:cs="Courier New"/>
          <w:noProof/>
          <w:color w:val="FF9D00"/>
          <w:sz w:val="20"/>
          <w:szCs w:val="20"/>
          <w:lang w:val="en-US" w:eastAsia="ru-RU"/>
        </w:rPr>
        <w:t xml:space="preserve">function </w:t>
      </w:r>
      <w:r w:rsidRPr="003C7DB9">
        <w:rPr>
          <w:rFonts w:ascii="Courier New" w:eastAsia="Times New Roman" w:hAnsi="Courier New" w:cs="Courier New"/>
          <w:noProof/>
          <w:color w:val="FFDD00"/>
          <w:sz w:val="20"/>
          <w:szCs w:val="20"/>
          <w:lang w:val="en-US" w:eastAsia="ru-RU"/>
        </w:rPr>
        <w:t>showText</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CCCCCC"/>
          <w:sz w:val="20"/>
          <w:szCs w:val="20"/>
          <w:lang w:val="en-US" w:eastAsia="ru-RU"/>
        </w:rPr>
        <w:t>element</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E1EFFF"/>
          <w:sz w:val="20"/>
          <w:szCs w:val="20"/>
          <w:lang w:val="en-US" w:eastAsia="ru-RU"/>
        </w:rPr>
        <w:br/>
        <w:t xml:space="preserve"> </w:t>
      </w:r>
      <w:r w:rsidRPr="003C7DB9">
        <w:rPr>
          <w:rFonts w:ascii="Courier New" w:eastAsia="Times New Roman" w:hAnsi="Courier New" w:cs="Courier New"/>
          <w:noProof/>
          <w:color w:val="FF9D00"/>
          <w:sz w:val="20"/>
          <w:szCs w:val="20"/>
          <w:lang w:val="en-US" w:eastAsia="ru-RU"/>
        </w:rPr>
        <w:t>if</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CCCCCC"/>
          <w:sz w:val="20"/>
          <w:szCs w:val="20"/>
          <w:lang w:val="en-US" w:eastAsia="ru-RU"/>
        </w:rPr>
        <w:t>element</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FF80E1"/>
          <w:sz w:val="20"/>
          <w:szCs w:val="20"/>
          <w:lang w:val="en-US" w:eastAsia="ru-RU"/>
        </w:rPr>
        <w:t>previousElementSibling</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FF80E1"/>
          <w:sz w:val="20"/>
          <w:szCs w:val="20"/>
          <w:lang w:val="en-US" w:eastAsia="ru-RU"/>
        </w:rPr>
        <w:t xml:space="preserve">clientHeight </w:t>
      </w:r>
      <w:r w:rsidRPr="003C7DB9">
        <w:rPr>
          <w:rFonts w:ascii="Courier New" w:eastAsia="Times New Roman" w:hAnsi="Courier New" w:cs="Courier New"/>
          <w:noProof/>
          <w:color w:val="FF9D00"/>
          <w:sz w:val="20"/>
          <w:szCs w:val="20"/>
          <w:lang w:val="en-US" w:eastAsia="ru-RU"/>
        </w:rPr>
        <w:t xml:space="preserve">=== </w:t>
      </w:r>
      <w:r w:rsidRPr="003C7DB9">
        <w:rPr>
          <w:rFonts w:ascii="Courier New" w:eastAsia="Times New Roman" w:hAnsi="Courier New" w:cs="Courier New"/>
          <w:noProof/>
          <w:color w:val="FF628C"/>
          <w:sz w:val="20"/>
          <w:szCs w:val="20"/>
          <w:lang w:val="en-US" w:eastAsia="ru-RU"/>
        </w:rPr>
        <w:t>80</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E1EFFF"/>
          <w:sz w:val="20"/>
          <w:szCs w:val="20"/>
          <w:lang w:val="en-US" w:eastAsia="ru-RU"/>
        </w:rPr>
        <w:br/>
        <w:t xml:space="preserve">     </w:t>
      </w:r>
      <w:r w:rsidRPr="003C7DB9">
        <w:rPr>
          <w:rFonts w:ascii="Courier New" w:eastAsia="Times New Roman" w:hAnsi="Courier New" w:cs="Courier New"/>
          <w:noProof/>
          <w:color w:val="CCCCCC"/>
          <w:sz w:val="20"/>
          <w:szCs w:val="20"/>
          <w:lang w:val="en-US" w:eastAsia="ru-RU"/>
        </w:rPr>
        <w:t>element</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FF80E1"/>
          <w:sz w:val="20"/>
          <w:szCs w:val="20"/>
          <w:lang w:val="en-US" w:eastAsia="ru-RU"/>
        </w:rPr>
        <w:t>previousElementSibling</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FF80E1"/>
          <w:sz w:val="20"/>
          <w:szCs w:val="20"/>
          <w:lang w:val="en-US" w:eastAsia="ru-RU"/>
        </w:rPr>
        <w:t>style</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FF80E1"/>
          <w:sz w:val="20"/>
          <w:szCs w:val="20"/>
          <w:lang w:val="en-US" w:eastAsia="ru-RU"/>
        </w:rPr>
        <w:t xml:space="preserve">height </w:t>
      </w:r>
      <w:r w:rsidRPr="003C7DB9">
        <w:rPr>
          <w:rFonts w:ascii="Courier New" w:eastAsia="Times New Roman" w:hAnsi="Courier New" w:cs="Courier New"/>
          <w:noProof/>
          <w:color w:val="FF9D00"/>
          <w:sz w:val="20"/>
          <w:szCs w:val="20"/>
          <w:lang w:val="en-US" w:eastAsia="ru-RU"/>
        </w:rPr>
        <w:t xml:space="preserve">= </w:t>
      </w:r>
      <w:r w:rsidRPr="003C7DB9">
        <w:rPr>
          <w:rFonts w:ascii="Courier New" w:eastAsia="Times New Roman" w:hAnsi="Courier New" w:cs="Courier New"/>
          <w:noProof/>
          <w:color w:val="3AD900"/>
          <w:sz w:val="20"/>
          <w:szCs w:val="20"/>
          <w:lang w:val="en-US" w:eastAsia="ru-RU"/>
        </w:rPr>
        <w:t>"100%"</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E1EFFF"/>
          <w:sz w:val="20"/>
          <w:szCs w:val="20"/>
          <w:lang w:val="en-US" w:eastAsia="ru-RU"/>
        </w:rPr>
        <w:br/>
        <w:t xml:space="preserve">     </w:t>
      </w:r>
      <w:r w:rsidRPr="003C7DB9">
        <w:rPr>
          <w:rFonts w:ascii="Courier New" w:eastAsia="Times New Roman" w:hAnsi="Courier New" w:cs="Courier New"/>
          <w:noProof/>
          <w:color w:val="CCCCCC"/>
          <w:sz w:val="20"/>
          <w:szCs w:val="20"/>
          <w:lang w:val="en-US" w:eastAsia="ru-RU"/>
        </w:rPr>
        <w:t>element</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FF80E1"/>
          <w:sz w:val="20"/>
          <w:szCs w:val="20"/>
          <w:lang w:val="en-US" w:eastAsia="ru-RU"/>
        </w:rPr>
        <w:t xml:space="preserve">innerHTML </w:t>
      </w:r>
      <w:r w:rsidRPr="003C7DB9">
        <w:rPr>
          <w:rFonts w:ascii="Courier New" w:eastAsia="Times New Roman" w:hAnsi="Courier New" w:cs="Courier New"/>
          <w:noProof/>
          <w:color w:val="FF9D00"/>
          <w:sz w:val="20"/>
          <w:szCs w:val="20"/>
          <w:lang w:val="en-US" w:eastAsia="ru-RU"/>
        </w:rPr>
        <w:t xml:space="preserve">= </w:t>
      </w:r>
      <w:r w:rsidRPr="003C7DB9">
        <w:rPr>
          <w:rFonts w:ascii="Courier New" w:eastAsia="Times New Roman" w:hAnsi="Courier New" w:cs="Courier New"/>
          <w:noProof/>
          <w:color w:val="3AD900"/>
          <w:sz w:val="20"/>
          <w:szCs w:val="20"/>
          <w:lang w:val="en-US" w:eastAsia="ru-RU"/>
        </w:rPr>
        <w:t>'Back...'</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E1EFFF"/>
          <w:sz w:val="20"/>
          <w:szCs w:val="20"/>
          <w:lang w:val="en-US" w:eastAsia="ru-RU"/>
        </w:rPr>
        <w:br/>
        <w:t xml:space="preserve"> }</w:t>
      </w:r>
      <w:r w:rsidRPr="003C7DB9">
        <w:rPr>
          <w:rFonts w:ascii="Courier New" w:eastAsia="Times New Roman" w:hAnsi="Courier New" w:cs="Courier New"/>
          <w:noProof/>
          <w:color w:val="FF9D00"/>
          <w:sz w:val="20"/>
          <w:szCs w:val="20"/>
          <w:lang w:val="en-US" w:eastAsia="ru-RU"/>
        </w:rPr>
        <w:t>else</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E1EFFF"/>
          <w:sz w:val="20"/>
          <w:szCs w:val="20"/>
          <w:lang w:val="en-US" w:eastAsia="ru-RU"/>
        </w:rPr>
        <w:br/>
        <w:t xml:space="preserve">     </w:t>
      </w:r>
      <w:r w:rsidRPr="003C7DB9">
        <w:rPr>
          <w:rFonts w:ascii="Courier New" w:eastAsia="Times New Roman" w:hAnsi="Courier New" w:cs="Courier New"/>
          <w:noProof/>
          <w:color w:val="CCCCCC"/>
          <w:sz w:val="20"/>
          <w:szCs w:val="20"/>
          <w:lang w:val="en-US" w:eastAsia="ru-RU"/>
        </w:rPr>
        <w:t>element</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FF80E1"/>
          <w:sz w:val="20"/>
          <w:szCs w:val="20"/>
          <w:lang w:val="en-US" w:eastAsia="ru-RU"/>
        </w:rPr>
        <w:t>previousElementSibling</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FF80E1"/>
          <w:sz w:val="20"/>
          <w:szCs w:val="20"/>
          <w:lang w:val="en-US" w:eastAsia="ru-RU"/>
        </w:rPr>
        <w:t>style</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FF80E1"/>
          <w:sz w:val="20"/>
          <w:szCs w:val="20"/>
          <w:lang w:val="en-US" w:eastAsia="ru-RU"/>
        </w:rPr>
        <w:t xml:space="preserve">height </w:t>
      </w:r>
      <w:r w:rsidRPr="003C7DB9">
        <w:rPr>
          <w:rFonts w:ascii="Courier New" w:eastAsia="Times New Roman" w:hAnsi="Courier New" w:cs="Courier New"/>
          <w:noProof/>
          <w:color w:val="FF9D00"/>
          <w:sz w:val="20"/>
          <w:szCs w:val="20"/>
          <w:lang w:val="en-US" w:eastAsia="ru-RU"/>
        </w:rPr>
        <w:t xml:space="preserve">= </w:t>
      </w:r>
      <w:r w:rsidRPr="003C7DB9">
        <w:rPr>
          <w:rFonts w:ascii="Courier New" w:eastAsia="Times New Roman" w:hAnsi="Courier New" w:cs="Courier New"/>
          <w:noProof/>
          <w:color w:val="3AD900"/>
          <w:sz w:val="20"/>
          <w:szCs w:val="20"/>
          <w:lang w:val="en-US" w:eastAsia="ru-RU"/>
        </w:rPr>
        <w:t>'80px'</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E1EFFF"/>
          <w:sz w:val="20"/>
          <w:szCs w:val="20"/>
          <w:lang w:val="en-US" w:eastAsia="ru-RU"/>
        </w:rPr>
        <w:br/>
        <w:t xml:space="preserve">     </w:t>
      </w:r>
      <w:r w:rsidRPr="003C7DB9">
        <w:rPr>
          <w:rFonts w:ascii="Courier New" w:eastAsia="Times New Roman" w:hAnsi="Courier New" w:cs="Courier New"/>
          <w:noProof/>
          <w:color w:val="CCCCCC"/>
          <w:sz w:val="20"/>
          <w:szCs w:val="20"/>
          <w:lang w:val="en-US" w:eastAsia="ru-RU"/>
        </w:rPr>
        <w:t>element</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FF80E1"/>
          <w:sz w:val="20"/>
          <w:szCs w:val="20"/>
          <w:lang w:val="en-US" w:eastAsia="ru-RU"/>
        </w:rPr>
        <w:t xml:space="preserve">innerHTML </w:t>
      </w:r>
      <w:r w:rsidRPr="003C7DB9">
        <w:rPr>
          <w:rFonts w:ascii="Courier New" w:eastAsia="Times New Roman" w:hAnsi="Courier New" w:cs="Courier New"/>
          <w:noProof/>
          <w:color w:val="FF9D00"/>
          <w:sz w:val="20"/>
          <w:szCs w:val="20"/>
          <w:lang w:val="en-US" w:eastAsia="ru-RU"/>
        </w:rPr>
        <w:t xml:space="preserve">= </w:t>
      </w:r>
      <w:r w:rsidRPr="003C7DB9">
        <w:rPr>
          <w:rFonts w:ascii="Courier New" w:eastAsia="Times New Roman" w:hAnsi="Courier New" w:cs="Courier New"/>
          <w:noProof/>
          <w:color w:val="3AD900"/>
          <w:sz w:val="20"/>
          <w:szCs w:val="20"/>
          <w:lang w:val="en-US" w:eastAsia="ru-RU"/>
        </w:rPr>
        <w:t>'Read more...'</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E1EFFF"/>
          <w:sz w:val="20"/>
          <w:szCs w:val="20"/>
          <w:lang w:val="en-US" w:eastAsia="ru-RU"/>
        </w:rPr>
        <w:br/>
        <w:t xml:space="preserve"> }</w:t>
      </w:r>
      <w:r w:rsidRPr="003C7DB9">
        <w:rPr>
          <w:rFonts w:ascii="Courier New" w:eastAsia="Times New Roman" w:hAnsi="Courier New" w:cs="Courier New"/>
          <w:noProof/>
          <w:color w:val="E1EFFF"/>
          <w:sz w:val="20"/>
          <w:szCs w:val="20"/>
          <w:lang w:val="en-US" w:eastAsia="ru-RU"/>
        </w:rPr>
        <w:br/>
        <w:t>}</w:t>
      </w:r>
    </w:p>
    <w:p w:rsidR="000C3EB9" w:rsidRPr="003C7DB9" w:rsidRDefault="00194D7D" w:rsidP="000C3EB9">
      <w:pPr>
        <w:pStyle w:val="a3"/>
        <w:rPr>
          <w:noProof/>
          <w:lang w:val="en-US"/>
        </w:rPr>
      </w:pPr>
      <w:r w:rsidRPr="003C7DB9">
        <w:rPr>
          <w:noProof/>
          <w:lang w:val="en-US"/>
        </w:rPr>
        <w:t>Выведет сначало:</w:t>
      </w:r>
    </w:p>
    <w:p w:rsidR="00194D7D" w:rsidRPr="003C7DB9" w:rsidRDefault="00194D7D" w:rsidP="000C3EB9">
      <w:pPr>
        <w:pStyle w:val="a3"/>
        <w:rPr>
          <w:noProof/>
          <w:lang w:val="en-US"/>
        </w:rPr>
      </w:pPr>
      <w:r w:rsidRPr="003C7DB9">
        <w:rPr>
          <w:noProof/>
          <w:lang w:eastAsia="ru-RU"/>
        </w:rPr>
        <w:drawing>
          <wp:inline distT="0" distB="0" distL="0" distR="0" wp14:anchorId="007A3F24" wp14:editId="6CD4F3E9">
            <wp:extent cx="6645910" cy="3424555"/>
            <wp:effectExtent l="0" t="0" r="2540" b="4445"/>
            <wp:docPr id="149" name="Рисунок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89">
                      <a:extLst>
                        <a:ext uri="{28A0092B-C50C-407E-A947-70E740481C1C}">
                          <a14:useLocalDpi xmlns:a14="http://schemas.microsoft.com/office/drawing/2010/main" val="0"/>
                        </a:ext>
                      </a:extLst>
                    </a:blip>
                    <a:stretch>
                      <a:fillRect/>
                    </a:stretch>
                  </pic:blipFill>
                  <pic:spPr>
                    <a:xfrm>
                      <a:off x="0" y="0"/>
                      <a:ext cx="6645910" cy="3424555"/>
                    </a:xfrm>
                    <a:prstGeom prst="rect">
                      <a:avLst/>
                    </a:prstGeom>
                  </pic:spPr>
                </pic:pic>
              </a:graphicData>
            </a:graphic>
          </wp:inline>
        </w:drawing>
      </w:r>
    </w:p>
    <w:p w:rsidR="00AC1D1E" w:rsidRPr="001062D9" w:rsidRDefault="00194D7D" w:rsidP="00AC1D1E">
      <w:pPr>
        <w:pStyle w:val="a3"/>
        <w:rPr>
          <w:noProof/>
        </w:rPr>
      </w:pPr>
      <w:r w:rsidRPr="001062D9">
        <w:rPr>
          <w:noProof/>
        </w:rPr>
        <w:lastRenderedPageBreak/>
        <w:t>А при нажатии на любой из этих кнопок выведет полный текст(ниже я проверил роботоспособность всех кнопок):</w:t>
      </w:r>
    </w:p>
    <w:p w:rsidR="00194D7D" w:rsidRPr="003C7DB9" w:rsidRDefault="00194D7D" w:rsidP="00AC1D1E">
      <w:pPr>
        <w:pStyle w:val="a3"/>
        <w:rPr>
          <w:noProof/>
          <w:lang w:val="en-US"/>
        </w:rPr>
      </w:pPr>
      <w:r w:rsidRPr="003C7DB9">
        <w:rPr>
          <w:noProof/>
          <w:lang w:eastAsia="ru-RU"/>
        </w:rPr>
        <w:drawing>
          <wp:inline distT="0" distB="0" distL="0" distR="0" wp14:anchorId="409E1573" wp14:editId="0BA9C010">
            <wp:extent cx="6645910" cy="3160395"/>
            <wp:effectExtent l="0" t="0" r="2540" b="1905"/>
            <wp:docPr id="150" name="Рисунок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90">
                      <a:extLst>
                        <a:ext uri="{28A0092B-C50C-407E-A947-70E740481C1C}">
                          <a14:useLocalDpi xmlns:a14="http://schemas.microsoft.com/office/drawing/2010/main" val="0"/>
                        </a:ext>
                      </a:extLst>
                    </a:blip>
                    <a:stretch>
                      <a:fillRect/>
                    </a:stretch>
                  </pic:blipFill>
                  <pic:spPr>
                    <a:xfrm>
                      <a:off x="0" y="0"/>
                      <a:ext cx="6645910" cy="3160395"/>
                    </a:xfrm>
                    <a:prstGeom prst="rect">
                      <a:avLst/>
                    </a:prstGeom>
                  </pic:spPr>
                </pic:pic>
              </a:graphicData>
            </a:graphic>
          </wp:inline>
        </w:drawing>
      </w:r>
    </w:p>
    <w:p w:rsidR="00615DCF" w:rsidRPr="001062D9" w:rsidRDefault="00194D7D" w:rsidP="00615DCF">
      <w:pPr>
        <w:rPr>
          <w:noProof/>
        </w:rPr>
      </w:pPr>
      <w:r w:rsidRPr="001062D9">
        <w:rPr>
          <w:noProof/>
        </w:rPr>
        <w:t xml:space="preserve">При нажатии на кнопку </w:t>
      </w:r>
      <w:r w:rsidRPr="003C7DB9">
        <w:rPr>
          <w:b/>
          <w:noProof/>
          <w:lang w:val="en-US"/>
        </w:rPr>
        <w:t>Back</w:t>
      </w:r>
      <w:r w:rsidRPr="001062D9">
        <w:rPr>
          <w:b/>
          <w:noProof/>
        </w:rPr>
        <w:t xml:space="preserve">… </w:t>
      </w:r>
      <w:r w:rsidRPr="001062D9">
        <w:rPr>
          <w:noProof/>
        </w:rPr>
        <w:t>окно примет предидущую позицию.</w:t>
      </w:r>
    </w:p>
    <w:p w:rsidR="00615DCF" w:rsidRPr="001062D9" w:rsidRDefault="00952892" w:rsidP="00615DCF">
      <w:pPr>
        <w:rPr>
          <w:noProof/>
        </w:rPr>
      </w:pPr>
      <w:r w:rsidRPr="001062D9">
        <w:rPr>
          <w:noProof/>
        </w:rPr>
        <w:t>Далее я применил анимацию, когда нажемем на кнопку – то задний фон станет цветным на время.</w:t>
      </w:r>
    </w:p>
    <w:p w:rsidR="00952892" w:rsidRPr="003C7DB9" w:rsidRDefault="00952892" w:rsidP="00615DCF">
      <w:pPr>
        <w:rPr>
          <w:noProof/>
          <w:lang w:val="en-US"/>
        </w:rPr>
      </w:pPr>
      <w:r w:rsidRPr="003C7DB9">
        <w:rPr>
          <w:noProof/>
          <w:lang w:val="en-US"/>
        </w:rPr>
        <w:t>Для этого:</w:t>
      </w:r>
    </w:p>
    <w:p w:rsidR="00952892" w:rsidRPr="001062D9" w:rsidRDefault="00952892" w:rsidP="00952892">
      <w:pPr>
        <w:pStyle w:val="a3"/>
        <w:numPr>
          <w:ilvl w:val="0"/>
          <w:numId w:val="38"/>
        </w:numPr>
        <w:rPr>
          <w:noProof/>
        </w:rPr>
      </w:pPr>
      <w:r w:rsidRPr="001062D9">
        <w:rPr>
          <w:noProof/>
        </w:rPr>
        <w:t xml:space="preserve">создадим </w:t>
      </w:r>
      <w:r w:rsidRPr="001062D9">
        <w:rPr>
          <w:b/>
          <w:noProof/>
        </w:rPr>
        <w:t>анимацию</w:t>
      </w:r>
      <w:r w:rsidRPr="001062D9">
        <w:rPr>
          <w:noProof/>
        </w:rPr>
        <w:t xml:space="preserve"> в </w:t>
      </w:r>
      <w:r w:rsidRPr="003C7DB9">
        <w:rPr>
          <w:b/>
          <w:noProof/>
          <w:lang w:val="en-US"/>
        </w:rPr>
        <w:t>css</w:t>
      </w:r>
      <w:r w:rsidRPr="001062D9">
        <w:rPr>
          <w:b/>
          <w:noProof/>
        </w:rPr>
        <w:t>-файле:</w:t>
      </w:r>
    </w:p>
    <w:p w:rsidR="00952892" w:rsidRPr="003C7DB9" w:rsidRDefault="00952892" w:rsidP="003C7DB9">
      <w:pPr>
        <w:pStyle w:val="a3"/>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FFFFFF"/>
          <w:sz w:val="20"/>
          <w:szCs w:val="20"/>
          <w:lang w:val="en-US" w:eastAsia="ru-RU"/>
        </w:rPr>
      </w:pPr>
      <w:r w:rsidRPr="003C7DB9">
        <w:rPr>
          <w:rFonts w:ascii="Courier New" w:eastAsia="Times New Roman" w:hAnsi="Courier New" w:cs="Courier New"/>
          <w:noProof/>
          <w:color w:val="CC7832"/>
          <w:sz w:val="20"/>
          <w:szCs w:val="20"/>
          <w:lang w:val="en-US" w:eastAsia="ru-RU"/>
        </w:rPr>
        <w:t xml:space="preserve">@keyframes </w:t>
      </w:r>
      <w:r w:rsidRPr="003C7DB9">
        <w:rPr>
          <w:rFonts w:ascii="Courier New" w:eastAsia="Times New Roman" w:hAnsi="Courier New" w:cs="Courier New"/>
          <w:noProof/>
          <w:color w:val="FFDD00"/>
          <w:sz w:val="20"/>
          <w:szCs w:val="20"/>
          <w:lang w:val="en-US" w:eastAsia="ru-RU"/>
        </w:rPr>
        <w:t xml:space="preserve">movePanel </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E1EFFF"/>
          <w:sz w:val="20"/>
          <w:szCs w:val="20"/>
          <w:lang w:val="en-US" w:eastAsia="ru-RU"/>
        </w:rPr>
        <w:br/>
        <w:t xml:space="preserve">    </w:t>
      </w:r>
      <w:r w:rsidRPr="003C7DB9">
        <w:rPr>
          <w:rFonts w:ascii="Courier New" w:eastAsia="Times New Roman" w:hAnsi="Courier New" w:cs="Courier New"/>
          <w:noProof/>
          <w:color w:val="FFDD00"/>
          <w:sz w:val="20"/>
          <w:szCs w:val="20"/>
          <w:lang w:val="en-US" w:eastAsia="ru-RU"/>
        </w:rPr>
        <w:t xml:space="preserve">0% </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E1EFFF"/>
          <w:sz w:val="20"/>
          <w:szCs w:val="20"/>
          <w:lang w:val="en-US" w:eastAsia="ru-RU"/>
        </w:rPr>
        <w:br/>
        <w:t xml:space="preserve">        </w:t>
      </w:r>
      <w:r w:rsidRPr="003C7DB9">
        <w:rPr>
          <w:rFonts w:ascii="Courier New" w:eastAsia="Times New Roman" w:hAnsi="Courier New" w:cs="Courier New"/>
          <w:noProof/>
          <w:color w:val="80FFBB"/>
          <w:sz w:val="20"/>
          <w:szCs w:val="20"/>
          <w:lang w:val="en-US" w:eastAsia="ru-RU"/>
        </w:rPr>
        <w:t>background-color</w:t>
      </w:r>
      <w:r w:rsidRPr="003C7DB9">
        <w:rPr>
          <w:rFonts w:ascii="Courier New" w:eastAsia="Times New Roman" w:hAnsi="Courier New" w:cs="Courier New"/>
          <w:noProof/>
          <w:color w:val="FFFFFF"/>
          <w:sz w:val="20"/>
          <w:szCs w:val="20"/>
          <w:lang w:val="en-US" w:eastAsia="ru-RU"/>
        </w:rPr>
        <w:t xml:space="preserve">: </w:t>
      </w:r>
      <w:r w:rsidRPr="003C7DB9">
        <w:rPr>
          <w:rFonts w:ascii="Courier New" w:eastAsia="Times New Roman" w:hAnsi="Courier New" w:cs="Courier New"/>
          <w:b/>
          <w:bCs/>
          <w:noProof/>
          <w:color w:val="68E868"/>
          <w:sz w:val="20"/>
          <w:szCs w:val="20"/>
          <w:lang w:val="en-US" w:eastAsia="ru-RU"/>
        </w:rPr>
        <w:t>yellow</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E1EFFF"/>
          <w:sz w:val="20"/>
          <w:szCs w:val="20"/>
          <w:lang w:val="en-US" w:eastAsia="ru-RU"/>
        </w:rPr>
        <w:br/>
        <w:t xml:space="preserve">    }</w:t>
      </w:r>
      <w:r w:rsidRPr="003C7DB9">
        <w:rPr>
          <w:rFonts w:ascii="Courier New" w:eastAsia="Times New Roman" w:hAnsi="Courier New" w:cs="Courier New"/>
          <w:noProof/>
          <w:color w:val="E1EFFF"/>
          <w:sz w:val="20"/>
          <w:szCs w:val="20"/>
          <w:lang w:val="en-US" w:eastAsia="ru-RU"/>
        </w:rPr>
        <w:br/>
        <w:t xml:space="preserve">    </w:t>
      </w:r>
      <w:r w:rsidRPr="003C7DB9">
        <w:rPr>
          <w:rFonts w:ascii="Courier New" w:eastAsia="Times New Roman" w:hAnsi="Courier New" w:cs="Courier New"/>
          <w:noProof/>
          <w:color w:val="FFDD00"/>
          <w:sz w:val="20"/>
          <w:szCs w:val="20"/>
          <w:lang w:val="en-US" w:eastAsia="ru-RU"/>
        </w:rPr>
        <w:t xml:space="preserve">100% </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E1EFFF"/>
          <w:sz w:val="20"/>
          <w:szCs w:val="20"/>
          <w:lang w:val="en-US" w:eastAsia="ru-RU"/>
        </w:rPr>
        <w:br/>
      </w:r>
      <w:r w:rsidRPr="003C7DB9">
        <w:rPr>
          <w:rFonts w:ascii="Courier New" w:eastAsia="Times New Roman" w:hAnsi="Courier New" w:cs="Courier New"/>
          <w:noProof/>
          <w:color w:val="80FFBB"/>
          <w:sz w:val="20"/>
          <w:szCs w:val="20"/>
          <w:lang w:val="en-US" w:eastAsia="ru-RU"/>
        </w:rPr>
        <w:t>background-color</w:t>
      </w:r>
      <w:r w:rsidRPr="003C7DB9">
        <w:rPr>
          <w:rFonts w:ascii="Courier New" w:eastAsia="Times New Roman" w:hAnsi="Courier New" w:cs="Courier New"/>
          <w:noProof/>
          <w:color w:val="FFFFFF"/>
          <w:sz w:val="20"/>
          <w:szCs w:val="20"/>
          <w:lang w:val="en-US" w:eastAsia="ru-RU"/>
        </w:rPr>
        <w:t xml:space="preserve">: </w:t>
      </w:r>
      <w:r w:rsidRPr="003C7DB9">
        <w:rPr>
          <w:rFonts w:ascii="Courier New" w:eastAsia="Times New Roman" w:hAnsi="Courier New" w:cs="Courier New"/>
          <w:b/>
          <w:bCs/>
          <w:noProof/>
          <w:color w:val="68E868"/>
          <w:sz w:val="20"/>
          <w:szCs w:val="20"/>
          <w:lang w:val="en-US" w:eastAsia="ru-RU"/>
        </w:rPr>
        <w:t>red</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E1EFFF"/>
          <w:sz w:val="20"/>
          <w:szCs w:val="20"/>
          <w:lang w:val="en-US" w:eastAsia="ru-RU"/>
        </w:rPr>
        <w:br/>
        <w:t xml:space="preserve">    }</w:t>
      </w:r>
      <w:r w:rsidRPr="003C7DB9">
        <w:rPr>
          <w:rFonts w:ascii="Courier New" w:eastAsia="Times New Roman" w:hAnsi="Courier New" w:cs="Courier New"/>
          <w:noProof/>
          <w:color w:val="E1EFFF"/>
          <w:sz w:val="20"/>
          <w:szCs w:val="20"/>
          <w:lang w:val="en-US" w:eastAsia="ru-RU"/>
        </w:rPr>
        <w:br/>
        <w:t>}</w:t>
      </w:r>
    </w:p>
    <w:p w:rsidR="00952892" w:rsidRPr="003C7DB9" w:rsidRDefault="00952892" w:rsidP="00952892">
      <w:pPr>
        <w:ind w:left="360"/>
        <w:rPr>
          <w:noProof/>
          <w:lang w:val="en-US"/>
        </w:rPr>
      </w:pPr>
    </w:p>
    <w:p w:rsidR="00952892" w:rsidRPr="001062D9" w:rsidRDefault="00952892" w:rsidP="00952892">
      <w:pPr>
        <w:pStyle w:val="a3"/>
        <w:numPr>
          <w:ilvl w:val="0"/>
          <w:numId w:val="38"/>
        </w:numPr>
        <w:rPr>
          <w:noProof/>
        </w:rPr>
      </w:pPr>
      <w:r w:rsidRPr="001062D9">
        <w:rPr>
          <w:noProof/>
        </w:rPr>
        <w:t xml:space="preserve">создадим абсолютно новый </w:t>
      </w:r>
      <w:r w:rsidRPr="001062D9">
        <w:rPr>
          <w:b/>
          <w:noProof/>
        </w:rPr>
        <w:t>стиль</w:t>
      </w:r>
      <w:r w:rsidRPr="001062D9">
        <w:rPr>
          <w:noProof/>
        </w:rPr>
        <w:t xml:space="preserve"> в </w:t>
      </w:r>
      <w:r w:rsidRPr="003C7DB9">
        <w:rPr>
          <w:b/>
          <w:noProof/>
          <w:lang w:val="en-US"/>
        </w:rPr>
        <w:t>css</w:t>
      </w:r>
      <w:r w:rsidRPr="001062D9">
        <w:rPr>
          <w:b/>
          <w:noProof/>
        </w:rPr>
        <w:t>-файле</w:t>
      </w:r>
      <w:r w:rsidRPr="001062D9">
        <w:rPr>
          <w:noProof/>
        </w:rPr>
        <w:t>, который мы привяжем к параграфу</w:t>
      </w:r>
    </w:p>
    <w:p w:rsidR="003C7DB9" w:rsidRPr="001062D9" w:rsidRDefault="003C7DB9" w:rsidP="003C7DB9">
      <w:pPr>
        <w:pStyle w:val="a3"/>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FFFFFF"/>
          <w:sz w:val="20"/>
          <w:szCs w:val="20"/>
          <w:lang w:eastAsia="ru-RU"/>
        </w:rPr>
      </w:pPr>
      <w:r w:rsidRPr="001062D9">
        <w:rPr>
          <w:rFonts w:ascii="Courier New" w:eastAsia="Times New Roman" w:hAnsi="Courier New" w:cs="Courier New"/>
          <w:noProof/>
          <w:color w:val="E1EFFF"/>
          <w:sz w:val="20"/>
          <w:szCs w:val="20"/>
          <w:lang w:eastAsia="ru-RU"/>
        </w:rPr>
        <w:t>.</w:t>
      </w:r>
      <w:r w:rsidRPr="003C7DB9">
        <w:rPr>
          <w:rFonts w:ascii="Courier New" w:eastAsia="Times New Roman" w:hAnsi="Courier New" w:cs="Courier New"/>
          <w:noProof/>
          <w:color w:val="FFDD00"/>
          <w:sz w:val="20"/>
          <w:szCs w:val="20"/>
          <w:lang w:val="en-US" w:eastAsia="ru-RU"/>
        </w:rPr>
        <w:t>paragraph</w:t>
      </w:r>
      <w:r w:rsidRPr="001062D9">
        <w:rPr>
          <w:rFonts w:ascii="Courier New" w:eastAsia="Times New Roman" w:hAnsi="Courier New" w:cs="Courier New"/>
          <w:noProof/>
          <w:color w:val="E1EFFF"/>
          <w:sz w:val="20"/>
          <w:szCs w:val="20"/>
          <w:lang w:eastAsia="ru-RU"/>
        </w:rPr>
        <w:t>{</w:t>
      </w:r>
      <w:r w:rsidRPr="001062D9">
        <w:rPr>
          <w:rFonts w:ascii="Courier New" w:eastAsia="Times New Roman" w:hAnsi="Courier New" w:cs="Courier New"/>
          <w:noProof/>
          <w:color w:val="E1EFFF"/>
          <w:sz w:val="20"/>
          <w:szCs w:val="20"/>
          <w:lang w:eastAsia="ru-RU"/>
        </w:rPr>
        <w:br/>
        <w:t xml:space="preserve">    </w:t>
      </w:r>
      <w:r w:rsidRPr="003C7DB9">
        <w:rPr>
          <w:rFonts w:ascii="Courier New" w:eastAsia="Times New Roman" w:hAnsi="Courier New" w:cs="Courier New"/>
          <w:noProof/>
          <w:color w:val="80FFBB"/>
          <w:sz w:val="20"/>
          <w:szCs w:val="20"/>
          <w:lang w:val="en-US" w:eastAsia="ru-RU"/>
        </w:rPr>
        <w:t>animation</w:t>
      </w:r>
      <w:r w:rsidRPr="001062D9">
        <w:rPr>
          <w:rFonts w:ascii="Courier New" w:eastAsia="Times New Roman" w:hAnsi="Courier New" w:cs="Courier New"/>
          <w:noProof/>
          <w:color w:val="80FFBB"/>
          <w:sz w:val="20"/>
          <w:szCs w:val="20"/>
          <w:lang w:eastAsia="ru-RU"/>
        </w:rPr>
        <w:t>-</w:t>
      </w:r>
      <w:r w:rsidRPr="003C7DB9">
        <w:rPr>
          <w:rFonts w:ascii="Courier New" w:eastAsia="Times New Roman" w:hAnsi="Courier New" w:cs="Courier New"/>
          <w:noProof/>
          <w:color w:val="80FFBB"/>
          <w:sz w:val="20"/>
          <w:szCs w:val="20"/>
          <w:lang w:val="en-US" w:eastAsia="ru-RU"/>
        </w:rPr>
        <w:t>name</w:t>
      </w:r>
      <w:r w:rsidRPr="001062D9">
        <w:rPr>
          <w:rFonts w:ascii="Courier New" w:eastAsia="Times New Roman" w:hAnsi="Courier New" w:cs="Courier New"/>
          <w:noProof/>
          <w:color w:val="FFFFFF"/>
          <w:sz w:val="20"/>
          <w:szCs w:val="20"/>
          <w:lang w:eastAsia="ru-RU"/>
        </w:rPr>
        <w:t xml:space="preserve">: </w:t>
      </w:r>
      <w:r w:rsidRPr="003C7DB9">
        <w:rPr>
          <w:rFonts w:ascii="Courier New" w:eastAsia="Times New Roman" w:hAnsi="Courier New" w:cs="Courier New"/>
          <w:noProof/>
          <w:color w:val="FFDD00"/>
          <w:sz w:val="20"/>
          <w:szCs w:val="20"/>
          <w:lang w:val="en-US" w:eastAsia="ru-RU"/>
        </w:rPr>
        <w:t>movePanel</w:t>
      </w:r>
      <w:r w:rsidRPr="001062D9">
        <w:rPr>
          <w:rFonts w:ascii="Courier New" w:eastAsia="Times New Roman" w:hAnsi="Courier New" w:cs="Courier New"/>
          <w:noProof/>
          <w:color w:val="E1EFFF"/>
          <w:sz w:val="20"/>
          <w:szCs w:val="20"/>
          <w:lang w:eastAsia="ru-RU"/>
        </w:rPr>
        <w:t>;</w:t>
      </w:r>
      <w:r w:rsidRPr="001062D9">
        <w:rPr>
          <w:rFonts w:ascii="Courier New" w:eastAsia="Times New Roman" w:hAnsi="Courier New" w:cs="Courier New"/>
          <w:i/>
          <w:iCs/>
          <w:noProof/>
          <w:color w:val="0088FF"/>
          <w:sz w:val="20"/>
          <w:szCs w:val="20"/>
          <w:lang w:eastAsia="ru-RU"/>
        </w:rPr>
        <w:t xml:space="preserve">/*подключаем анимацию с помощью вызова свойства </w:t>
      </w:r>
      <w:r w:rsidRPr="003C7DB9">
        <w:rPr>
          <w:rFonts w:ascii="Courier New" w:eastAsia="Times New Roman" w:hAnsi="Courier New" w:cs="Courier New"/>
          <w:i/>
          <w:iCs/>
          <w:noProof/>
          <w:color w:val="0088FF"/>
          <w:sz w:val="20"/>
          <w:szCs w:val="20"/>
          <w:lang w:val="en-US" w:eastAsia="ru-RU"/>
        </w:rPr>
        <w:t>animation</w:t>
      </w:r>
      <w:r w:rsidRPr="001062D9">
        <w:rPr>
          <w:rFonts w:ascii="Courier New" w:eastAsia="Times New Roman" w:hAnsi="Courier New" w:cs="Courier New"/>
          <w:i/>
          <w:iCs/>
          <w:noProof/>
          <w:color w:val="0088FF"/>
          <w:sz w:val="20"/>
          <w:szCs w:val="20"/>
          <w:lang w:eastAsia="ru-RU"/>
        </w:rPr>
        <w:t xml:space="preserve"> с указанием имени </w:t>
      </w:r>
      <w:r w:rsidRPr="003C7DB9">
        <w:rPr>
          <w:rFonts w:ascii="Courier New" w:eastAsia="Times New Roman" w:hAnsi="Courier New" w:cs="Courier New"/>
          <w:i/>
          <w:iCs/>
          <w:noProof/>
          <w:color w:val="0088FF"/>
          <w:sz w:val="20"/>
          <w:szCs w:val="20"/>
          <w:lang w:val="en-US" w:eastAsia="ru-RU"/>
        </w:rPr>
        <w:t>getup</w:t>
      </w:r>
      <w:r w:rsidRPr="001062D9">
        <w:rPr>
          <w:rFonts w:ascii="Courier New" w:eastAsia="Times New Roman" w:hAnsi="Courier New" w:cs="Courier New"/>
          <w:i/>
          <w:iCs/>
          <w:noProof/>
          <w:color w:val="0088FF"/>
          <w:sz w:val="20"/>
          <w:szCs w:val="20"/>
          <w:lang w:eastAsia="ru-RU"/>
        </w:rPr>
        <w:t>*/</w:t>
      </w:r>
      <w:r w:rsidRPr="001062D9">
        <w:rPr>
          <w:rFonts w:ascii="Courier New" w:eastAsia="Times New Roman" w:hAnsi="Courier New" w:cs="Courier New"/>
          <w:i/>
          <w:iCs/>
          <w:noProof/>
          <w:color w:val="0088FF"/>
          <w:sz w:val="20"/>
          <w:szCs w:val="20"/>
          <w:lang w:eastAsia="ru-RU"/>
        </w:rPr>
        <w:br/>
        <w:t xml:space="preserve">    </w:t>
      </w:r>
      <w:r w:rsidRPr="003C7DB9">
        <w:rPr>
          <w:rFonts w:ascii="Courier New" w:eastAsia="Times New Roman" w:hAnsi="Courier New" w:cs="Courier New"/>
          <w:noProof/>
          <w:color w:val="80FFBB"/>
          <w:sz w:val="20"/>
          <w:szCs w:val="20"/>
          <w:lang w:val="en-US" w:eastAsia="ru-RU"/>
        </w:rPr>
        <w:t>animation</w:t>
      </w:r>
      <w:r w:rsidRPr="001062D9">
        <w:rPr>
          <w:rFonts w:ascii="Courier New" w:eastAsia="Times New Roman" w:hAnsi="Courier New" w:cs="Courier New"/>
          <w:noProof/>
          <w:color w:val="80FFBB"/>
          <w:sz w:val="20"/>
          <w:szCs w:val="20"/>
          <w:lang w:eastAsia="ru-RU"/>
        </w:rPr>
        <w:t>-</w:t>
      </w:r>
      <w:r w:rsidRPr="003C7DB9">
        <w:rPr>
          <w:rFonts w:ascii="Courier New" w:eastAsia="Times New Roman" w:hAnsi="Courier New" w:cs="Courier New"/>
          <w:noProof/>
          <w:color w:val="80FFBB"/>
          <w:sz w:val="20"/>
          <w:szCs w:val="20"/>
          <w:lang w:val="en-US" w:eastAsia="ru-RU"/>
        </w:rPr>
        <w:t>duration</w:t>
      </w:r>
      <w:r w:rsidRPr="001062D9">
        <w:rPr>
          <w:rFonts w:ascii="Courier New" w:eastAsia="Times New Roman" w:hAnsi="Courier New" w:cs="Courier New"/>
          <w:noProof/>
          <w:color w:val="FFFFFF"/>
          <w:sz w:val="20"/>
          <w:szCs w:val="20"/>
          <w:lang w:eastAsia="ru-RU"/>
        </w:rPr>
        <w:t xml:space="preserve">: </w:t>
      </w:r>
      <w:r w:rsidRPr="001062D9">
        <w:rPr>
          <w:rFonts w:ascii="Courier New" w:eastAsia="Times New Roman" w:hAnsi="Courier New" w:cs="Courier New"/>
          <w:noProof/>
          <w:color w:val="FF628C"/>
          <w:sz w:val="20"/>
          <w:szCs w:val="20"/>
          <w:lang w:eastAsia="ru-RU"/>
        </w:rPr>
        <w:t>2</w:t>
      </w:r>
      <w:r w:rsidRPr="003C7DB9">
        <w:rPr>
          <w:rFonts w:ascii="Courier New" w:eastAsia="Times New Roman" w:hAnsi="Courier New" w:cs="Courier New"/>
          <w:b/>
          <w:bCs/>
          <w:noProof/>
          <w:color w:val="68E868"/>
          <w:sz w:val="20"/>
          <w:szCs w:val="20"/>
          <w:lang w:val="en-US" w:eastAsia="ru-RU"/>
        </w:rPr>
        <w:t>s</w:t>
      </w:r>
      <w:r w:rsidRPr="001062D9">
        <w:rPr>
          <w:rFonts w:ascii="Courier New" w:eastAsia="Times New Roman" w:hAnsi="Courier New" w:cs="Courier New"/>
          <w:noProof/>
          <w:color w:val="E1EFFF"/>
          <w:sz w:val="20"/>
          <w:szCs w:val="20"/>
          <w:lang w:eastAsia="ru-RU"/>
        </w:rPr>
        <w:t>;</w:t>
      </w:r>
      <w:r w:rsidRPr="001062D9">
        <w:rPr>
          <w:rFonts w:ascii="Courier New" w:eastAsia="Times New Roman" w:hAnsi="Courier New" w:cs="Courier New"/>
          <w:noProof/>
          <w:color w:val="E1EFFF"/>
          <w:sz w:val="20"/>
          <w:szCs w:val="20"/>
          <w:lang w:eastAsia="ru-RU"/>
        </w:rPr>
        <w:br/>
        <w:t xml:space="preserve">    </w:t>
      </w:r>
      <w:r w:rsidRPr="001062D9">
        <w:rPr>
          <w:rFonts w:ascii="Courier New" w:eastAsia="Times New Roman" w:hAnsi="Courier New" w:cs="Courier New"/>
          <w:i/>
          <w:iCs/>
          <w:noProof/>
          <w:color w:val="0088FF"/>
          <w:sz w:val="20"/>
          <w:szCs w:val="20"/>
          <w:lang w:eastAsia="ru-RU"/>
        </w:rPr>
        <w:t>/*</w:t>
      </w:r>
      <w:r w:rsidRPr="003C7DB9">
        <w:rPr>
          <w:rFonts w:ascii="Courier New" w:eastAsia="Times New Roman" w:hAnsi="Courier New" w:cs="Courier New"/>
          <w:i/>
          <w:iCs/>
          <w:noProof/>
          <w:color w:val="0088FF"/>
          <w:sz w:val="20"/>
          <w:szCs w:val="20"/>
          <w:lang w:val="en-US" w:eastAsia="ru-RU"/>
        </w:rPr>
        <w:t>animation</w:t>
      </w:r>
      <w:r w:rsidRPr="001062D9">
        <w:rPr>
          <w:rFonts w:ascii="Courier New" w:eastAsia="Times New Roman" w:hAnsi="Courier New" w:cs="Courier New"/>
          <w:i/>
          <w:iCs/>
          <w:noProof/>
          <w:color w:val="0088FF"/>
          <w:sz w:val="20"/>
          <w:szCs w:val="20"/>
          <w:lang w:eastAsia="ru-RU"/>
        </w:rPr>
        <w:t>-</w:t>
      </w:r>
      <w:r w:rsidRPr="003C7DB9">
        <w:rPr>
          <w:rFonts w:ascii="Courier New" w:eastAsia="Times New Roman" w:hAnsi="Courier New" w:cs="Courier New"/>
          <w:i/>
          <w:iCs/>
          <w:noProof/>
          <w:color w:val="0088FF"/>
          <w:sz w:val="20"/>
          <w:szCs w:val="20"/>
          <w:lang w:val="en-US" w:eastAsia="ru-RU"/>
        </w:rPr>
        <w:t>fill</w:t>
      </w:r>
      <w:r w:rsidRPr="001062D9">
        <w:rPr>
          <w:rFonts w:ascii="Courier New" w:eastAsia="Times New Roman" w:hAnsi="Courier New" w:cs="Courier New"/>
          <w:i/>
          <w:iCs/>
          <w:noProof/>
          <w:color w:val="0088FF"/>
          <w:sz w:val="20"/>
          <w:szCs w:val="20"/>
          <w:lang w:eastAsia="ru-RU"/>
        </w:rPr>
        <w:t>-</w:t>
      </w:r>
      <w:r w:rsidRPr="003C7DB9">
        <w:rPr>
          <w:rFonts w:ascii="Courier New" w:eastAsia="Times New Roman" w:hAnsi="Courier New" w:cs="Courier New"/>
          <w:i/>
          <w:iCs/>
          <w:noProof/>
          <w:color w:val="0088FF"/>
          <w:sz w:val="20"/>
          <w:szCs w:val="20"/>
          <w:lang w:val="en-US" w:eastAsia="ru-RU"/>
        </w:rPr>
        <w:t>mode</w:t>
      </w:r>
      <w:r w:rsidRPr="001062D9">
        <w:rPr>
          <w:rFonts w:ascii="Courier New" w:eastAsia="Times New Roman" w:hAnsi="Courier New" w:cs="Courier New"/>
          <w:i/>
          <w:iCs/>
          <w:noProof/>
          <w:color w:val="0088FF"/>
          <w:sz w:val="20"/>
          <w:szCs w:val="20"/>
          <w:lang w:eastAsia="ru-RU"/>
        </w:rPr>
        <w:t xml:space="preserve">: </w:t>
      </w:r>
      <w:r w:rsidRPr="003C7DB9">
        <w:rPr>
          <w:rFonts w:ascii="Courier New" w:eastAsia="Times New Roman" w:hAnsi="Courier New" w:cs="Courier New"/>
          <w:i/>
          <w:iCs/>
          <w:noProof/>
          <w:color w:val="0088FF"/>
          <w:sz w:val="20"/>
          <w:szCs w:val="20"/>
          <w:lang w:val="en-US" w:eastAsia="ru-RU"/>
        </w:rPr>
        <w:t>forwards</w:t>
      </w:r>
      <w:r w:rsidRPr="001062D9">
        <w:rPr>
          <w:rFonts w:ascii="Courier New" w:eastAsia="Times New Roman" w:hAnsi="Courier New" w:cs="Courier New"/>
          <w:i/>
          <w:iCs/>
          <w:noProof/>
          <w:color w:val="0088FF"/>
          <w:sz w:val="20"/>
          <w:szCs w:val="20"/>
          <w:lang w:eastAsia="ru-RU"/>
        </w:rPr>
        <w:t>;/*фиксируется последнее положение навсегда по времени*/</w:t>
      </w:r>
      <w:r w:rsidRPr="001062D9">
        <w:rPr>
          <w:rFonts w:ascii="Courier New" w:eastAsia="Times New Roman" w:hAnsi="Courier New" w:cs="Courier New"/>
          <w:i/>
          <w:iCs/>
          <w:noProof/>
          <w:color w:val="0088FF"/>
          <w:sz w:val="20"/>
          <w:szCs w:val="20"/>
          <w:lang w:eastAsia="ru-RU"/>
        </w:rPr>
        <w:br/>
        <w:t xml:space="preserve">    </w:t>
      </w:r>
      <w:r w:rsidRPr="003C7DB9">
        <w:rPr>
          <w:rFonts w:ascii="Courier New" w:eastAsia="Times New Roman" w:hAnsi="Courier New" w:cs="Courier New"/>
          <w:noProof/>
          <w:color w:val="80FFBB"/>
          <w:sz w:val="20"/>
          <w:szCs w:val="20"/>
          <w:lang w:val="en-US" w:eastAsia="ru-RU"/>
        </w:rPr>
        <w:t>animation</w:t>
      </w:r>
      <w:r w:rsidRPr="001062D9">
        <w:rPr>
          <w:rFonts w:ascii="Courier New" w:eastAsia="Times New Roman" w:hAnsi="Courier New" w:cs="Courier New"/>
          <w:noProof/>
          <w:color w:val="80FFBB"/>
          <w:sz w:val="20"/>
          <w:szCs w:val="20"/>
          <w:lang w:eastAsia="ru-RU"/>
        </w:rPr>
        <w:t>-</w:t>
      </w:r>
      <w:r w:rsidRPr="003C7DB9">
        <w:rPr>
          <w:rFonts w:ascii="Courier New" w:eastAsia="Times New Roman" w:hAnsi="Courier New" w:cs="Courier New"/>
          <w:noProof/>
          <w:color w:val="80FFBB"/>
          <w:sz w:val="20"/>
          <w:szCs w:val="20"/>
          <w:lang w:val="en-US" w:eastAsia="ru-RU"/>
        </w:rPr>
        <w:t>timing</w:t>
      </w:r>
      <w:r w:rsidRPr="001062D9">
        <w:rPr>
          <w:rFonts w:ascii="Courier New" w:eastAsia="Times New Roman" w:hAnsi="Courier New" w:cs="Courier New"/>
          <w:noProof/>
          <w:color w:val="80FFBB"/>
          <w:sz w:val="20"/>
          <w:szCs w:val="20"/>
          <w:lang w:eastAsia="ru-RU"/>
        </w:rPr>
        <w:t>-</w:t>
      </w:r>
      <w:r w:rsidRPr="003C7DB9">
        <w:rPr>
          <w:rFonts w:ascii="Courier New" w:eastAsia="Times New Roman" w:hAnsi="Courier New" w:cs="Courier New"/>
          <w:noProof/>
          <w:color w:val="80FFBB"/>
          <w:sz w:val="20"/>
          <w:szCs w:val="20"/>
          <w:lang w:val="en-US" w:eastAsia="ru-RU"/>
        </w:rPr>
        <w:t>function</w:t>
      </w:r>
      <w:r w:rsidRPr="001062D9">
        <w:rPr>
          <w:rFonts w:ascii="Courier New" w:eastAsia="Times New Roman" w:hAnsi="Courier New" w:cs="Courier New"/>
          <w:noProof/>
          <w:color w:val="FFFFFF"/>
          <w:sz w:val="20"/>
          <w:szCs w:val="20"/>
          <w:lang w:eastAsia="ru-RU"/>
        </w:rPr>
        <w:t xml:space="preserve">: </w:t>
      </w:r>
      <w:r w:rsidRPr="003C7DB9">
        <w:rPr>
          <w:rFonts w:ascii="Courier New" w:eastAsia="Times New Roman" w:hAnsi="Courier New" w:cs="Courier New"/>
          <w:b/>
          <w:bCs/>
          <w:noProof/>
          <w:color w:val="68E868"/>
          <w:sz w:val="20"/>
          <w:szCs w:val="20"/>
          <w:lang w:val="en-US" w:eastAsia="ru-RU"/>
        </w:rPr>
        <w:t>ease</w:t>
      </w:r>
      <w:r w:rsidRPr="001062D9">
        <w:rPr>
          <w:rFonts w:ascii="Courier New" w:eastAsia="Times New Roman" w:hAnsi="Courier New" w:cs="Courier New"/>
          <w:b/>
          <w:bCs/>
          <w:noProof/>
          <w:color w:val="68E868"/>
          <w:sz w:val="20"/>
          <w:szCs w:val="20"/>
          <w:lang w:eastAsia="ru-RU"/>
        </w:rPr>
        <w:t>-</w:t>
      </w:r>
      <w:r w:rsidRPr="003C7DB9">
        <w:rPr>
          <w:rFonts w:ascii="Courier New" w:eastAsia="Times New Roman" w:hAnsi="Courier New" w:cs="Courier New"/>
          <w:b/>
          <w:bCs/>
          <w:noProof/>
          <w:color w:val="68E868"/>
          <w:sz w:val="20"/>
          <w:szCs w:val="20"/>
          <w:lang w:val="en-US" w:eastAsia="ru-RU"/>
        </w:rPr>
        <w:t>in</w:t>
      </w:r>
      <w:r w:rsidRPr="001062D9">
        <w:rPr>
          <w:rFonts w:ascii="Courier New" w:eastAsia="Times New Roman" w:hAnsi="Courier New" w:cs="Courier New"/>
          <w:noProof/>
          <w:color w:val="E1EFFF"/>
          <w:sz w:val="20"/>
          <w:szCs w:val="20"/>
          <w:lang w:eastAsia="ru-RU"/>
        </w:rPr>
        <w:t xml:space="preserve">; </w:t>
      </w:r>
      <w:r w:rsidRPr="001062D9">
        <w:rPr>
          <w:rFonts w:ascii="Courier New" w:eastAsia="Times New Roman" w:hAnsi="Courier New" w:cs="Courier New"/>
          <w:i/>
          <w:iCs/>
          <w:noProof/>
          <w:color w:val="0088FF"/>
          <w:sz w:val="20"/>
          <w:szCs w:val="20"/>
          <w:lang w:eastAsia="ru-RU"/>
        </w:rPr>
        <w:t>/*анимация выполняется с одинаковой скоростью без ускорения и замедления*/</w:t>
      </w:r>
      <w:r w:rsidRPr="001062D9">
        <w:rPr>
          <w:rFonts w:ascii="Courier New" w:eastAsia="Times New Roman" w:hAnsi="Courier New" w:cs="Courier New"/>
          <w:i/>
          <w:iCs/>
          <w:noProof/>
          <w:color w:val="0088FF"/>
          <w:sz w:val="20"/>
          <w:szCs w:val="20"/>
          <w:lang w:eastAsia="ru-RU"/>
        </w:rPr>
        <w:br/>
        <w:t xml:space="preserve">    </w:t>
      </w:r>
      <w:r w:rsidRPr="003C7DB9">
        <w:rPr>
          <w:rFonts w:ascii="Courier New" w:eastAsia="Times New Roman" w:hAnsi="Courier New" w:cs="Courier New"/>
          <w:noProof/>
          <w:color w:val="80FFBB"/>
          <w:sz w:val="20"/>
          <w:szCs w:val="20"/>
          <w:lang w:val="en-US" w:eastAsia="ru-RU"/>
        </w:rPr>
        <w:t>animation</w:t>
      </w:r>
      <w:r w:rsidRPr="001062D9">
        <w:rPr>
          <w:rFonts w:ascii="Courier New" w:eastAsia="Times New Roman" w:hAnsi="Courier New" w:cs="Courier New"/>
          <w:noProof/>
          <w:color w:val="80FFBB"/>
          <w:sz w:val="20"/>
          <w:szCs w:val="20"/>
          <w:lang w:eastAsia="ru-RU"/>
        </w:rPr>
        <w:t>-</w:t>
      </w:r>
      <w:r w:rsidRPr="003C7DB9">
        <w:rPr>
          <w:rFonts w:ascii="Courier New" w:eastAsia="Times New Roman" w:hAnsi="Courier New" w:cs="Courier New"/>
          <w:noProof/>
          <w:color w:val="80FFBB"/>
          <w:sz w:val="20"/>
          <w:szCs w:val="20"/>
          <w:lang w:val="en-US" w:eastAsia="ru-RU"/>
        </w:rPr>
        <w:t>iteration</w:t>
      </w:r>
      <w:r w:rsidRPr="001062D9">
        <w:rPr>
          <w:rFonts w:ascii="Courier New" w:eastAsia="Times New Roman" w:hAnsi="Courier New" w:cs="Courier New"/>
          <w:noProof/>
          <w:color w:val="80FFBB"/>
          <w:sz w:val="20"/>
          <w:szCs w:val="20"/>
          <w:lang w:eastAsia="ru-RU"/>
        </w:rPr>
        <w:t>-</w:t>
      </w:r>
      <w:r w:rsidRPr="003C7DB9">
        <w:rPr>
          <w:rFonts w:ascii="Courier New" w:eastAsia="Times New Roman" w:hAnsi="Courier New" w:cs="Courier New"/>
          <w:noProof/>
          <w:color w:val="80FFBB"/>
          <w:sz w:val="20"/>
          <w:szCs w:val="20"/>
          <w:lang w:val="en-US" w:eastAsia="ru-RU"/>
        </w:rPr>
        <w:t>count</w:t>
      </w:r>
      <w:r w:rsidRPr="001062D9">
        <w:rPr>
          <w:rFonts w:ascii="Courier New" w:eastAsia="Times New Roman" w:hAnsi="Courier New" w:cs="Courier New"/>
          <w:noProof/>
          <w:color w:val="FFFFFF"/>
          <w:sz w:val="20"/>
          <w:szCs w:val="20"/>
          <w:lang w:eastAsia="ru-RU"/>
        </w:rPr>
        <w:t xml:space="preserve">: </w:t>
      </w:r>
      <w:r w:rsidRPr="001062D9">
        <w:rPr>
          <w:rFonts w:ascii="Courier New" w:eastAsia="Times New Roman" w:hAnsi="Courier New" w:cs="Courier New"/>
          <w:noProof/>
          <w:color w:val="FF628C"/>
          <w:sz w:val="20"/>
          <w:szCs w:val="20"/>
          <w:lang w:eastAsia="ru-RU"/>
        </w:rPr>
        <w:t>2</w:t>
      </w:r>
      <w:r w:rsidRPr="001062D9">
        <w:rPr>
          <w:rFonts w:ascii="Courier New" w:eastAsia="Times New Roman" w:hAnsi="Courier New" w:cs="Courier New"/>
          <w:noProof/>
          <w:color w:val="E1EFFF"/>
          <w:sz w:val="20"/>
          <w:szCs w:val="20"/>
          <w:lang w:eastAsia="ru-RU"/>
        </w:rPr>
        <w:t>;</w:t>
      </w:r>
      <w:r w:rsidRPr="001062D9">
        <w:rPr>
          <w:rFonts w:ascii="Courier New" w:eastAsia="Times New Roman" w:hAnsi="Courier New" w:cs="Courier New"/>
          <w:noProof/>
          <w:color w:val="E1EFFF"/>
          <w:sz w:val="20"/>
          <w:szCs w:val="20"/>
          <w:lang w:eastAsia="ru-RU"/>
        </w:rPr>
        <w:br/>
        <w:t xml:space="preserve">    </w:t>
      </w:r>
      <w:r w:rsidRPr="003C7DB9">
        <w:rPr>
          <w:rFonts w:ascii="Courier New" w:eastAsia="Times New Roman" w:hAnsi="Courier New" w:cs="Courier New"/>
          <w:noProof/>
          <w:color w:val="80FFBB"/>
          <w:sz w:val="20"/>
          <w:szCs w:val="20"/>
          <w:lang w:val="en-US" w:eastAsia="ru-RU"/>
        </w:rPr>
        <w:t>animation</w:t>
      </w:r>
      <w:r w:rsidRPr="001062D9">
        <w:rPr>
          <w:rFonts w:ascii="Courier New" w:eastAsia="Times New Roman" w:hAnsi="Courier New" w:cs="Courier New"/>
          <w:noProof/>
          <w:color w:val="80FFBB"/>
          <w:sz w:val="20"/>
          <w:szCs w:val="20"/>
          <w:lang w:eastAsia="ru-RU"/>
        </w:rPr>
        <w:t>-</w:t>
      </w:r>
      <w:r w:rsidRPr="003C7DB9">
        <w:rPr>
          <w:rFonts w:ascii="Courier New" w:eastAsia="Times New Roman" w:hAnsi="Courier New" w:cs="Courier New"/>
          <w:noProof/>
          <w:color w:val="80FFBB"/>
          <w:sz w:val="20"/>
          <w:szCs w:val="20"/>
          <w:lang w:val="en-US" w:eastAsia="ru-RU"/>
        </w:rPr>
        <w:t>direction</w:t>
      </w:r>
      <w:r w:rsidRPr="001062D9">
        <w:rPr>
          <w:rFonts w:ascii="Courier New" w:eastAsia="Times New Roman" w:hAnsi="Courier New" w:cs="Courier New"/>
          <w:noProof/>
          <w:color w:val="FFFFFF"/>
          <w:sz w:val="20"/>
          <w:szCs w:val="20"/>
          <w:lang w:eastAsia="ru-RU"/>
        </w:rPr>
        <w:t xml:space="preserve">: </w:t>
      </w:r>
      <w:r w:rsidRPr="003C7DB9">
        <w:rPr>
          <w:rFonts w:ascii="Courier New" w:eastAsia="Times New Roman" w:hAnsi="Courier New" w:cs="Courier New"/>
          <w:b/>
          <w:bCs/>
          <w:noProof/>
          <w:color w:val="68E868"/>
          <w:sz w:val="20"/>
          <w:szCs w:val="20"/>
          <w:lang w:val="en-US" w:eastAsia="ru-RU"/>
        </w:rPr>
        <w:t>alternate</w:t>
      </w:r>
      <w:r w:rsidRPr="001062D9">
        <w:rPr>
          <w:rFonts w:ascii="Courier New" w:eastAsia="Times New Roman" w:hAnsi="Courier New" w:cs="Courier New"/>
          <w:noProof/>
          <w:color w:val="E1EFFF"/>
          <w:sz w:val="20"/>
          <w:szCs w:val="20"/>
          <w:lang w:eastAsia="ru-RU"/>
        </w:rPr>
        <w:t>;</w:t>
      </w:r>
      <w:r w:rsidRPr="001062D9">
        <w:rPr>
          <w:rFonts w:ascii="Courier New" w:eastAsia="Times New Roman" w:hAnsi="Courier New" w:cs="Courier New"/>
          <w:i/>
          <w:iCs/>
          <w:noProof/>
          <w:color w:val="0088FF"/>
          <w:sz w:val="20"/>
          <w:szCs w:val="20"/>
          <w:lang w:eastAsia="ru-RU"/>
        </w:rPr>
        <w:t>/*панель будет двигаться вперед, а потом - в обратном направлении*/</w:t>
      </w:r>
      <w:r w:rsidRPr="001062D9">
        <w:rPr>
          <w:rFonts w:ascii="Courier New" w:eastAsia="Times New Roman" w:hAnsi="Courier New" w:cs="Courier New"/>
          <w:i/>
          <w:iCs/>
          <w:noProof/>
          <w:color w:val="0088FF"/>
          <w:sz w:val="20"/>
          <w:szCs w:val="20"/>
          <w:lang w:eastAsia="ru-RU"/>
        </w:rPr>
        <w:br/>
      </w:r>
      <w:r w:rsidRPr="001062D9">
        <w:rPr>
          <w:rFonts w:ascii="Courier New" w:eastAsia="Times New Roman" w:hAnsi="Courier New" w:cs="Courier New"/>
          <w:noProof/>
          <w:color w:val="E1EFFF"/>
          <w:sz w:val="20"/>
          <w:szCs w:val="20"/>
          <w:lang w:eastAsia="ru-RU"/>
        </w:rPr>
        <w:t>}</w:t>
      </w:r>
    </w:p>
    <w:p w:rsidR="003C7DB9" w:rsidRPr="001062D9" w:rsidRDefault="003C7DB9" w:rsidP="003C7DB9">
      <w:pPr>
        <w:rPr>
          <w:noProof/>
        </w:rPr>
      </w:pPr>
    </w:p>
    <w:p w:rsidR="00952892" w:rsidRPr="001062D9" w:rsidRDefault="00952892" w:rsidP="00952892">
      <w:pPr>
        <w:pStyle w:val="a3"/>
        <w:numPr>
          <w:ilvl w:val="0"/>
          <w:numId w:val="38"/>
        </w:numPr>
        <w:rPr>
          <w:noProof/>
        </w:rPr>
      </w:pPr>
      <w:r w:rsidRPr="001062D9">
        <w:rPr>
          <w:noProof/>
        </w:rPr>
        <w:t xml:space="preserve">допишем код, в </w:t>
      </w:r>
      <w:r w:rsidRPr="003C7DB9">
        <w:rPr>
          <w:b/>
          <w:noProof/>
          <w:lang w:val="en-US"/>
        </w:rPr>
        <w:t>JavaScript</w:t>
      </w:r>
      <w:r w:rsidRPr="001062D9">
        <w:rPr>
          <w:b/>
          <w:noProof/>
        </w:rPr>
        <w:t xml:space="preserve"> файле</w:t>
      </w:r>
      <w:r w:rsidRPr="001062D9">
        <w:rPr>
          <w:noProof/>
        </w:rPr>
        <w:t>, который поменяет параграфу стиль</w:t>
      </w:r>
    </w:p>
    <w:p w:rsidR="003C7DB9" w:rsidRPr="001062D9" w:rsidRDefault="003C7DB9" w:rsidP="003C7DB9">
      <w:pPr>
        <w:pStyle w:val="a3"/>
        <w:numPr>
          <w:ilvl w:val="0"/>
          <w:numId w:val="38"/>
        </w:numPr>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FFFFFF"/>
          <w:sz w:val="20"/>
          <w:szCs w:val="20"/>
          <w:lang w:eastAsia="ru-RU"/>
        </w:rPr>
      </w:pPr>
      <w:r w:rsidRPr="003C7DB9">
        <w:rPr>
          <w:rFonts w:ascii="Courier New" w:eastAsia="Times New Roman" w:hAnsi="Courier New" w:cs="Courier New"/>
          <w:noProof/>
          <w:color w:val="FF9D00"/>
          <w:sz w:val="20"/>
          <w:szCs w:val="20"/>
          <w:lang w:val="en-US" w:eastAsia="ru-RU"/>
        </w:rPr>
        <w:t>function</w:t>
      </w:r>
      <w:r w:rsidRPr="001062D9">
        <w:rPr>
          <w:rFonts w:ascii="Courier New" w:eastAsia="Times New Roman" w:hAnsi="Courier New" w:cs="Courier New"/>
          <w:noProof/>
          <w:color w:val="FF9D00"/>
          <w:sz w:val="20"/>
          <w:szCs w:val="20"/>
          <w:lang w:eastAsia="ru-RU"/>
        </w:rPr>
        <w:t xml:space="preserve"> </w:t>
      </w:r>
      <w:r w:rsidRPr="003C7DB9">
        <w:rPr>
          <w:rFonts w:ascii="Courier New" w:eastAsia="Times New Roman" w:hAnsi="Courier New" w:cs="Courier New"/>
          <w:noProof/>
          <w:color w:val="FFDD00"/>
          <w:sz w:val="20"/>
          <w:szCs w:val="20"/>
          <w:lang w:val="en-US" w:eastAsia="ru-RU"/>
        </w:rPr>
        <w:t>clickOnButton</w:t>
      </w:r>
      <w:r w:rsidRPr="001062D9">
        <w:rPr>
          <w:rFonts w:ascii="Courier New" w:eastAsia="Times New Roman" w:hAnsi="Courier New" w:cs="Courier New"/>
          <w:noProof/>
          <w:color w:val="E1EFFF"/>
          <w:sz w:val="20"/>
          <w:szCs w:val="20"/>
          <w:lang w:eastAsia="ru-RU"/>
        </w:rPr>
        <w:t>(</w:t>
      </w:r>
      <w:r w:rsidRPr="003C7DB9">
        <w:rPr>
          <w:rFonts w:ascii="Courier New" w:eastAsia="Times New Roman" w:hAnsi="Courier New" w:cs="Courier New"/>
          <w:noProof/>
          <w:color w:val="CCCCCC"/>
          <w:sz w:val="20"/>
          <w:szCs w:val="20"/>
          <w:lang w:val="en-US" w:eastAsia="ru-RU"/>
        </w:rPr>
        <w:t>element</w:t>
      </w:r>
      <w:r w:rsidRPr="001062D9">
        <w:rPr>
          <w:rFonts w:ascii="Courier New" w:eastAsia="Times New Roman" w:hAnsi="Courier New" w:cs="Courier New"/>
          <w:noProof/>
          <w:color w:val="E1EFFF"/>
          <w:sz w:val="20"/>
          <w:szCs w:val="20"/>
          <w:lang w:eastAsia="ru-RU"/>
        </w:rPr>
        <w:t>){</w:t>
      </w:r>
      <w:r w:rsidRPr="001062D9">
        <w:rPr>
          <w:rFonts w:ascii="Courier New" w:eastAsia="Times New Roman" w:hAnsi="Courier New" w:cs="Courier New"/>
          <w:i/>
          <w:iCs/>
          <w:noProof/>
          <w:color w:val="0088FF"/>
          <w:sz w:val="20"/>
          <w:szCs w:val="20"/>
          <w:lang w:eastAsia="ru-RU"/>
        </w:rPr>
        <w:t>//эту функцию вставим во внутрь тега &lt;</w:t>
      </w:r>
      <w:r w:rsidRPr="003C7DB9">
        <w:rPr>
          <w:rFonts w:ascii="Courier New" w:eastAsia="Times New Roman" w:hAnsi="Courier New" w:cs="Courier New"/>
          <w:i/>
          <w:iCs/>
          <w:noProof/>
          <w:color w:val="0088FF"/>
          <w:sz w:val="20"/>
          <w:szCs w:val="20"/>
          <w:lang w:val="en-US" w:eastAsia="ru-RU"/>
        </w:rPr>
        <w:t>button</w:t>
      </w:r>
      <w:r w:rsidRPr="001062D9">
        <w:rPr>
          <w:rFonts w:ascii="Courier New" w:eastAsia="Times New Roman" w:hAnsi="Courier New" w:cs="Courier New"/>
          <w:i/>
          <w:iCs/>
          <w:noProof/>
          <w:color w:val="0088FF"/>
          <w:sz w:val="20"/>
          <w:szCs w:val="20"/>
          <w:lang w:eastAsia="ru-RU"/>
        </w:rPr>
        <w:t xml:space="preserve">&gt; в его свойство </w:t>
      </w:r>
      <w:r w:rsidRPr="003C7DB9">
        <w:rPr>
          <w:rFonts w:ascii="Courier New" w:eastAsia="Times New Roman" w:hAnsi="Courier New" w:cs="Courier New"/>
          <w:i/>
          <w:iCs/>
          <w:noProof/>
          <w:color w:val="0088FF"/>
          <w:sz w:val="20"/>
          <w:szCs w:val="20"/>
          <w:lang w:val="en-US" w:eastAsia="ru-RU"/>
        </w:rPr>
        <w:t>onclick</w:t>
      </w:r>
      <w:r w:rsidRPr="001062D9">
        <w:rPr>
          <w:rFonts w:ascii="Courier New" w:eastAsia="Times New Roman" w:hAnsi="Courier New" w:cs="Courier New"/>
          <w:i/>
          <w:iCs/>
          <w:noProof/>
          <w:color w:val="0088FF"/>
          <w:sz w:val="20"/>
          <w:szCs w:val="20"/>
          <w:lang w:eastAsia="ru-RU"/>
        </w:rPr>
        <w:br/>
        <w:t xml:space="preserve">    </w:t>
      </w:r>
      <w:r w:rsidRPr="003C7DB9">
        <w:rPr>
          <w:rFonts w:ascii="Courier New" w:eastAsia="Times New Roman" w:hAnsi="Courier New" w:cs="Courier New"/>
          <w:noProof/>
          <w:color w:val="FF9D00"/>
          <w:sz w:val="20"/>
          <w:szCs w:val="20"/>
          <w:lang w:val="en-US" w:eastAsia="ru-RU"/>
        </w:rPr>
        <w:t>if</w:t>
      </w:r>
      <w:r w:rsidRPr="001062D9">
        <w:rPr>
          <w:rFonts w:ascii="Courier New" w:eastAsia="Times New Roman" w:hAnsi="Courier New" w:cs="Courier New"/>
          <w:noProof/>
          <w:color w:val="E1EFFF"/>
          <w:sz w:val="20"/>
          <w:szCs w:val="20"/>
          <w:lang w:eastAsia="ru-RU"/>
        </w:rPr>
        <w:t>(</w:t>
      </w:r>
      <w:r w:rsidRPr="003C7DB9">
        <w:rPr>
          <w:rFonts w:ascii="Courier New" w:eastAsia="Times New Roman" w:hAnsi="Courier New" w:cs="Courier New"/>
          <w:noProof/>
          <w:color w:val="CCCCCC"/>
          <w:sz w:val="20"/>
          <w:szCs w:val="20"/>
          <w:lang w:val="en-US" w:eastAsia="ru-RU"/>
        </w:rPr>
        <w:t>element</w:t>
      </w:r>
      <w:r w:rsidRPr="001062D9">
        <w:rPr>
          <w:rFonts w:ascii="Courier New" w:eastAsia="Times New Roman" w:hAnsi="Courier New" w:cs="Courier New"/>
          <w:noProof/>
          <w:color w:val="E1EFFF"/>
          <w:sz w:val="20"/>
          <w:szCs w:val="20"/>
          <w:lang w:eastAsia="ru-RU"/>
        </w:rPr>
        <w:t>.</w:t>
      </w:r>
      <w:r w:rsidRPr="003C7DB9">
        <w:rPr>
          <w:rFonts w:ascii="Courier New" w:eastAsia="Times New Roman" w:hAnsi="Courier New" w:cs="Courier New"/>
          <w:noProof/>
          <w:color w:val="FF80E1"/>
          <w:sz w:val="20"/>
          <w:szCs w:val="20"/>
          <w:lang w:val="en-US" w:eastAsia="ru-RU"/>
        </w:rPr>
        <w:t>previousElementSibling</w:t>
      </w:r>
      <w:r w:rsidRPr="001062D9">
        <w:rPr>
          <w:rFonts w:ascii="Courier New" w:eastAsia="Times New Roman" w:hAnsi="Courier New" w:cs="Courier New"/>
          <w:noProof/>
          <w:color w:val="E1EFFF"/>
          <w:sz w:val="20"/>
          <w:szCs w:val="20"/>
          <w:lang w:eastAsia="ru-RU"/>
        </w:rPr>
        <w:t>.</w:t>
      </w:r>
      <w:r w:rsidRPr="003C7DB9">
        <w:rPr>
          <w:rFonts w:ascii="Courier New" w:eastAsia="Times New Roman" w:hAnsi="Courier New" w:cs="Courier New"/>
          <w:noProof/>
          <w:color w:val="FF80E1"/>
          <w:sz w:val="20"/>
          <w:szCs w:val="20"/>
          <w:lang w:val="en-US" w:eastAsia="ru-RU"/>
        </w:rPr>
        <w:t>clientHeight</w:t>
      </w:r>
      <w:r w:rsidRPr="001062D9">
        <w:rPr>
          <w:rFonts w:ascii="Courier New" w:eastAsia="Times New Roman" w:hAnsi="Courier New" w:cs="Courier New"/>
          <w:noProof/>
          <w:color w:val="FF80E1"/>
          <w:sz w:val="20"/>
          <w:szCs w:val="20"/>
          <w:lang w:eastAsia="ru-RU"/>
        </w:rPr>
        <w:t xml:space="preserve"> </w:t>
      </w:r>
      <w:r w:rsidRPr="001062D9">
        <w:rPr>
          <w:rFonts w:ascii="Courier New" w:eastAsia="Times New Roman" w:hAnsi="Courier New" w:cs="Courier New"/>
          <w:noProof/>
          <w:color w:val="FF9D00"/>
          <w:sz w:val="20"/>
          <w:szCs w:val="20"/>
          <w:lang w:eastAsia="ru-RU"/>
        </w:rPr>
        <w:t xml:space="preserve">=== </w:t>
      </w:r>
      <w:r w:rsidRPr="001062D9">
        <w:rPr>
          <w:rFonts w:ascii="Courier New" w:eastAsia="Times New Roman" w:hAnsi="Courier New" w:cs="Courier New"/>
          <w:noProof/>
          <w:color w:val="FF628C"/>
          <w:sz w:val="20"/>
          <w:szCs w:val="20"/>
          <w:lang w:eastAsia="ru-RU"/>
        </w:rPr>
        <w:t>80</w:t>
      </w:r>
      <w:r w:rsidRPr="001062D9">
        <w:rPr>
          <w:rFonts w:ascii="Courier New" w:eastAsia="Times New Roman" w:hAnsi="Courier New" w:cs="Courier New"/>
          <w:noProof/>
          <w:color w:val="E1EFFF"/>
          <w:sz w:val="20"/>
          <w:szCs w:val="20"/>
          <w:lang w:eastAsia="ru-RU"/>
        </w:rPr>
        <w:t>){</w:t>
      </w:r>
      <w:r w:rsidRPr="001062D9">
        <w:rPr>
          <w:rFonts w:ascii="Courier New" w:eastAsia="Times New Roman" w:hAnsi="Courier New" w:cs="Courier New"/>
          <w:noProof/>
          <w:color w:val="E1EFFF"/>
          <w:sz w:val="20"/>
          <w:szCs w:val="20"/>
          <w:lang w:eastAsia="ru-RU"/>
        </w:rPr>
        <w:br/>
      </w:r>
      <w:r w:rsidRPr="003C7DB9">
        <w:rPr>
          <w:rFonts w:ascii="Courier New" w:eastAsia="Times New Roman" w:hAnsi="Courier New" w:cs="Courier New"/>
          <w:noProof/>
          <w:color w:val="CCCCCC"/>
          <w:sz w:val="20"/>
          <w:szCs w:val="20"/>
          <w:lang w:val="en-US" w:eastAsia="ru-RU"/>
        </w:rPr>
        <w:t>element</w:t>
      </w:r>
      <w:r w:rsidRPr="001062D9">
        <w:rPr>
          <w:rFonts w:ascii="Courier New" w:eastAsia="Times New Roman" w:hAnsi="Courier New" w:cs="Courier New"/>
          <w:noProof/>
          <w:color w:val="E1EFFF"/>
          <w:sz w:val="20"/>
          <w:szCs w:val="20"/>
          <w:lang w:eastAsia="ru-RU"/>
        </w:rPr>
        <w:t>.</w:t>
      </w:r>
      <w:r w:rsidRPr="003C7DB9">
        <w:rPr>
          <w:rFonts w:ascii="Courier New" w:eastAsia="Times New Roman" w:hAnsi="Courier New" w:cs="Courier New"/>
          <w:noProof/>
          <w:color w:val="FF80E1"/>
          <w:sz w:val="20"/>
          <w:szCs w:val="20"/>
          <w:lang w:val="en-US" w:eastAsia="ru-RU"/>
        </w:rPr>
        <w:t>previousElementSibling</w:t>
      </w:r>
      <w:r w:rsidRPr="001062D9">
        <w:rPr>
          <w:rFonts w:ascii="Courier New" w:eastAsia="Times New Roman" w:hAnsi="Courier New" w:cs="Courier New"/>
          <w:noProof/>
          <w:color w:val="E1EFFF"/>
          <w:sz w:val="20"/>
          <w:szCs w:val="20"/>
          <w:lang w:eastAsia="ru-RU"/>
        </w:rPr>
        <w:t>.</w:t>
      </w:r>
      <w:r w:rsidRPr="003C7DB9">
        <w:rPr>
          <w:rFonts w:ascii="Courier New" w:eastAsia="Times New Roman" w:hAnsi="Courier New" w:cs="Courier New"/>
          <w:noProof/>
          <w:color w:val="FF80E1"/>
          <w:sz w:val="20"/>
          <w:szCs w:val="20"/>
          <w:lang w:val="en-US" w:eastAsia="ru-RU"/>
        </w:rPr>
        <w:t>style</w:t>
      </w:r>
      <w:r w:rsidRPr="001062D9">
        <w:rPr>
          <w:rFonts w:ascii="Courier New" w:eastAsia="Times New Roman" w:hAnsi="Courier New" w:cs="Courier New"/>
          <w:noProof/>
          <w:color w:val="E1EFFF"/>
          <w:sz w:val="20"/>
          <w:szCs w:val="20"/>
          <w:lang w:eastAsia="ru-RU"/>
        </w:rPr>
        <w:t>.</w:t>
      </w:r>
      <w:r w:rsidRPr="003C7DB9">
        <w:rPr>
          <w:rFonts w:ascii="Courier New" w:eastAsia="Times New Roman" w:hAnsi="Courier New" w:cs="Courier New"/>
          <w:noProof/>
          <w:color w:val="FF80E1"/>
          <w:sz w:val="20"/>
          <w:szCs w:val="20"/>
          <w:lang w:val="en-US" w:eastAsia="ru-RU"/>
        </w:rPr>
        <w:t>height</w:t>
      </w:r>
      <w:r w:rsidRPr="001062D9">
        <w:rPr>
          <w:rFonts w:ascii="Courier New" w:eastAsia="Times New Roman" w:hAnsi="Courier New" w:cs="Courier New"/>
          <w:noProof/>
          <w:color w:val="FF80E1"/>
          <w:sz w:val="20"/>
          <w:szCs w:val="20"/>
          <w:lang w:eastAsia="ru-RU"/>
        </w:rPr>
        <w:t xml:space="preserve"> </w:t>
      </w:r>
      <w:r w:rsidRPr="001062D9">
        <w:rPr>
          <w:rFonts w:ascii="Courier New" w:eastAsia="Times New Roman" w:hAnsi="Courier New" w:cs="Courier New"/>
          <w:noProof/>
          <w:color w:val="FF9D00"/>
          <w:sz w:val="20"/>
          <w:szCs w:val="20"/>
          <w:lang w:eastAsia="ru-RU"/>
        </w:rPr>
        <w:t xml:space="preserve">= </w:t>
      </w:r>
      <w:r w:rsidRPr="001062D9">
        <w:rPr>
          <w:rFonts w:ascii="Courier New" w:eastAsia="Times New Roman" w:hAnsi="Courier New" w:cs="Courier New"/>
          <w:noProof/>
          <w:color w:val="3AD900"/>
          <w:sz w:val="20"/>
          <w:szCs w:val="20"/>
          <w:lang w:eastAsia="ru-RU"/>
        </w:rPr>
        <w:t>"100%"</w:t>
      </w:r>
      <w:r w:rsidRPr="001062D9">
        <w:rPr>
          <w:rFonts w:ascii="Courier New" w:eastAsia="Times New Roman" w:hAnsi="Courier New" w:cs="Courier New"/>
          <w:noProof/>
          <w:color w:val="E1EFFF"/>
          <w:sz w:val="20"/>
          <w:szCs w:val="20"/>
          <w:lang w:eastAsia="ru-RU"/>
        </w:rPr>
        <w:t>;</w:t>
      </w:r>
      <w:r w:rsidRPr="001062D9">
        <w:rPr>
          <w:rFonts w:ascii="Courier New" w:eastAsia="Times New Roman" w:hAnsi="Courier New" w:cs="Courier New"/>
          <w:noProof/>
          <w:color w:val="E1EFFF"/>
          <w:sz w:val="20"/>
          <w:szCs w:val="20"/>
          <w:lang w:eastAsia="ru-RU"/>
        </w:rPr>
        <w:br/>
      </w:r>
      <w:r w:rsidRPr="003C7DB9">
        <w:rPr>
          <w:rFonts w:ascii="Courier New" w:eastAsia="Times New Roman" w:hAnsi="Courier New" w:cs="Courier New"/>
          <w:noProof/>
          <w:color w:val="CCCCCC"/>
          <w:sz w:val="20"/>
          <w:szCs w:val="20"/>
          <w:lang w:val="en-US" w:eastAsia="ru-RU"/>
        </w:rPr>
        <w:t>element</w:t>
      </w:r>
      <w:r w:rsidRPr="001062D9">
        <w:rPr>
          <w:rFonts w:ascii="Courier New" w:eastAsia="Times New Roman" w:hAnsi="Courier New" w:cs="Courier New"/>
          <w:noProof/>
          <w:color w:val="E1EFFF"/>
          <w:sz w:val="20"/>
          <w:szCs w:val="20"/>
          <w:lang w:eastAsia="ru-RU"/>
        </w:rPr>
        <w:t>.</w:t>
      </w:r>
      <w:r w:rsidRPr="003C7DB9">
        <w:rPr>
          <w:rFonts w:ascii="Courier New" w:eastAsia="Times New Roman" w:hAnsi="Courier New" w:cs="Courier New"/>
          <w:noProof/>
          <w:color w:val="FF80E1"/>
          <w:sz w:val="20"/>
          <w:szCs w:val="20"/>
          <w:lang w:val="en-US" w:eastAsia="ru-RU"/>
        </w:rPr>
        <w:t>previousElementSibling</w:t>
      </w:r>
      <w:r w:rsidRPr="001062D9">
        <w:rPr>
          <w:rFonts w:ascii="Courier New" w:eastAsia="Times New Roman" w:hAnsi="Courier New" w:cs="Courier New"/>
          <w:noProof/>
          <w:color w:val="E1EFFF"/>
          <w:sz w:val="20"/>
          <w:szCs w:val="20"/>
          <w:lang w:eastAsia="ru-RU"/>
        </w:rPr>
        <w:t>.</w:t>
      </w:r>
      <w:r w:rsidRPr="003C7DB9">
        <w:rPr>
          <w:rFonts w:ascii="Courier New" w:eastAsia="Times New Roman" w:hAnsi="Courier New" w:cs="Courier New"/>
          <w:noProof/>
          <w:color w:val="FF80E1"/>
          <w:sz w:val="20"/>
          <w:szCs w:val="20"/>
          <w:lang w:val="en-US" w:eastAsia="ru-RU"/>
        </w:rPr>
        <w:t>classList</w:t>
      </w:r>
      <w:r w:rsidRPr="001062D9">
        <w:rPr>
          <w:rFonts w:ascii="Courier New" w:eastAsia="Times New Roman" w:hAnsi="Courier New" w:cs="Courier New"/>
          <w:noProof/>
          <w:color w:val="E1EFFF"/>
          <w:sz w:val="20"/>
          <w:szCs w:val="20"/>
          <w:lang w:eastAsia="ru-RU"/>
        </w:rPr>
        <w:t>.</w:t>
      </w:r>
      <w:r w:rsidRPr="003C7DB9">
        <w:rPr>
          <w:rFonts w:ascii="Courier New" w:eastAsia="Times New Roman" w:hAnsi="Courier New" w:cs="Courier New"/>
          <w:noProof/>
          <w:color w:val="FFDD00"/>
          <w:sz w:val="20"/>
          <w:szCs w:val="20"/>
          <w:lang w:val="en-US" w:eastAsia="ru-RU"/>
        </w:rPr>
        <w:t>add</w:t>
      </w:r>
      <w:r w:rsidRPr="001062D9">
        <w:rPr>
          <w:rFonts w:ascii="Courier New" w:eastAsia="Times New Roman" w:hAnsi="Courier New" w:cs="Courier New"/>
          <w:noProof/>
          <w:color w:val="E1EFFF"/>
          <w:sz w:val="20"/>
          <w:szCs w:val="20"/>
          <w:lang w:eastAsia="ru-RU"/>
        </w:rPr>
        <w:t>(</w:t>
      </w:r>
      <w:r w:rsidRPr="001062D9">
        <w:rPr>
          <w:rFonts w:ascii="Courier New" w:eastAsia="Times New Roman" w:hAnsi="Courier New" w:cs="Courier New"/>
          <w:noProof/>
          <w:color w:val="3AD900"/>
          <w:sz w:val="20"/>
          <w:szCs w:val="20"/>
          <w:lang w:eastAsia="ru-RU"/>
        </w:rPr>
        <w:t>"</w:t>
      </w:r>
      <w:r w:rsidRPr="003C7DB9">
        <w:rPr>
          <w:rFonts w:ascii="Courier New" w:eastAsia="Times New Roman" w:hAnsi="Courier New" w:cs="Courier New"/>
          <w:noProof/>
          <w:color w:val="3AD900"/>
          <w:sz w:val="20"/>
          <w:szCs w:val="20"/>
          <w:lang w:val="en-US" w:eastAsia="ru-RU"/>
        </w:rPr>
        <w:t>paragraph</w:t>
      </w:r>
      <w:r w:rsidRPr="001062D9">
        <w:rPr>
          <w:rFonts w:ascii="Courier New" w:eastAsia="Times New Roman" w:hAnsi="Courier New" w:cs="Courier New"/>
          <w:noProof/>
          <w:color w:val="3AD900"/>
          <w:sz w:val="20"/>
          <w:szCs w:val="20"/>
          <w:lang w:eastAsia="ru-RU"/>
        </w:rPr>
        <w:t>"</w:t>
      </w:r>
      <w:r w:rsidRPr="001062D9">
        <w:rPr>
          <w:rFonts w:ascii="Courier New" w:eastAsia="Times New Roman" w:hAnsi="Courier New" w:cs="Courier New"/>
          <w:noProof/>
          <w:color w:val="E1EFFF"/>
          <w:sz w:val="20"/>
          <w:szCs w:val="20"/>
          <w:lang w:eastAsia="ru-RU"/>
        </w:rPr>
        <w:t>);</w:t>
      </w:r>
      <w:r w:rsidRPr="001062D9">
        <w:rPr>
          <w:rFonts w:ascii="Courier New" w:eastAsia="Times New Roman" w:hAnsi="Courier New" w:cs="Courier New"/>
          <w:i/>
          <w:iCs/>
          <w:noProof/>
          <w:color w:val="0088FF"/>
          <w:sz w:val="20"/>
          <w:szCs w:val="20"/>
          <w:lang w:eastAsia="ru-RU"/>
        </w:rPr>
        <w:t xml:space="preserve">//переприсваиваем ему </w:t>
      </w:r>
      <w:r w:rsidRPr="001062D9">
        <w:rPr>
          <w:rFonts w:ascii="Courier New" w:eastAsia="Times New Roman" w:hAnsi="Courier New" w:cs="Courier New"/>
          <w:i/>
          <w:iCs/>
          <w:noProof/>
          <w:color w:val="0088FF"/>
          <w:sz w:val="20"/>
          <w:szCs w:val="20"/>
          <w:lang w:eastAsia="ru-RU"/>
        </w:rPr>
        <w:lastRenderedPageBreak/>
        <w:t>новый стиль, который находиться в селекторе(классе) .</w:t>
      </w:r>
      <w:r w:rsidRPr="003C7DB9">
        <w:rPr>
          <w:rFonts w:ascii="Courier New" w:eastAsia="Times New Roman" w:hAnsi="Courier New" w:cs="Courier New"/>
          <w:i/>
          <w:iCs/>
          <w:noProof/>
          <w:color w:val="0088FF"/>
          <w:sz w:val="20"/>
          <w:szCs w:val="20"/>
          <w:lang w:val="en-US" w:eastAsia="ru-RU"/>
        </w:rPr>
        <w:t>paragraph</w:t>
      </w:r>
      <w:r w:rsidRPr="001062D9">
        <w:rPr>
          <w:rFonts w:ascii="Courier New" w:eastAsia="Times New Roman" w:hAnsi="Courier New" w:cs="Courier New"/>
          <w:i/>
          <w:iCs/>
          <w:noProof/>
          <w:color w:val="0088FF"/>
          <w:sz w:val="20"/>
          <w:szCs w:val="20"/>
          <w:lang w:eastAsia="ru-RU"/>
        </w:rPr>
        <w:br/>
      </w:r>
      <w:r w:rsidRPr="003C7DB9">
        <w:rPr>
          <w:rFonts w:ascii="Courier New" w:eastAsia="Times New Roman" w:hAnsi="Courier New" w:cs="Courier New"/>
          <w:noProof/>
          <w:color w:val="CCCCCC"/>
          <w:sz w:val="20"/>
          <w:szCs w:val="20"/>
          <w:lang w:val="en-US" w:eastAsia="ru-RU"/>
        </w:rPr>
        <w:t>element</w:t>
      </w:r>
      <w:r w:rsidRPr="001062D9">
        <w:rPr>
          <w:rFonts w:ascii="Courier New" w:eastAsia="Times New Roman" w:hAnsi="Courier New" w:cs="Courier New"/>
          <w:noProof/>
          <w:color w:val="E1EFFF"/>
          <w:sz w:val="20"/>
          <w:szCs w:val="20"/>
          <w:lang w:eastAsia="ru-RU"/>
        </w:rPr>
        <w:t>.</w:t>
      </w:r>
      <w:r w:rsidRPr="003C7DB9">
        <w:rPr>
          <w:rFonts w:ascii="Courier New" w:eastAsia="Times New Roman" w:hAnsi="Courier New" w:cs="Courier New"/>
          <w:noProof/>
          <w:color w:val="FF80E1"/>
          <w:sz w:val="20"/>
          <w:szCs w:val="20"/>
          <w:lang w:val="en-US" w:eastAsia="ru-RU"/>
        </w:rPr>
        <w:t>innerHTML</w:t>
      </w:r>
      <w:r w:rsidRPr="001062D9">
        <w:rPr>
          <w:rFonts w:ascii="Courier New" w:eastAsia="Times New Roman" w:hAnsi="Courier New" w:cs="Courier New"/>
          <w:noProof/>
          <w:color w:val="FF80E1"/>
          <w:sz w:val="20"/>
          <w:szCs w:val="20"/>
          <w:lang w:eastAsia="ru-RU"/>
        </w:rPr>
        <w:t xml:space="preserve"> </w:t>
      </w:r>
      <w:r w:rsidRPr="001062D9">
        <w:rPr>
          <w:rFonts w:ascii="Courier New" w:eastAsia="Times New Roman" w:hAnsi="Courier New" w:cs="Courier New"/>
          <w:noProof/>
          <w:color w:val="FF9D00"/>
          <w:sz w:val="20"/>
          <w:szCs w:val="20"/>
          <w:lang w:eastAsia="ru-RU"/>
        </w:rPr>
        <w:t xml:space="preserve">= </w:t>
      </w:r>
      <w:r w:rsidRPr="001062D9">
        <w:rPr>
          <w:rFonts w:ascii="Courier New" w:eastAsia="Times New Roman" w:hAnsi="Courier New" w:cs="Courier New"/>
          <w:noProof/>
          <w:color w:val="3AD900"/>
          <w:sz w:val="20"/>
          <w:szCs w:val="20"/>
          <w:lang w:eastAsia="ru-RU"/>
        </w:rPr>
        <w:t>'</w:t>
      </w:r>
      <w:r w:rsidRPr="003C7DB9">
        <w:rPr>
          <w:rFonts w:ascii="Courier New" w:eastAsia="Times New Roman" w:hAnsi="Courier New" w:cs="Courier New"/>
          <w:noProof/>
          <w:color w:val="3AD900"/>
          <w:sz w:val="20"/>
          <w:szCs w:val="20"/>
          <w:lang w:val="en-US" w:eastAsia="ru-RU"/>
        </w:rPr>
        <w:t>Back</w:t>
      </w:r>
      <w:r w:rsidRPr="001062D9">
        <w:rPr>
          <w:rFonts w:ascii="Courier New" w:eastAsia="Times New Roman" w:hAnsi="Courier New" w:cs="Courier New"/>
          <w:noProof/>
          <w:color w:val="3AD900"/>
          <w:sz w:val="20"/>
          <w:szCs w:val="20"/>
          <w:lang w:eastAsia="ru-RU"/>
        </w:rPr>
        <w:t>...'</w:t>
      </w:r>
      <w:r w:rsidRPr="001062D9">
        <w:rPr>
          <w:rFonts w:ascii="Courier New" w:eastAsia="Times New Roman" w:hAnsi="Courier New" w:cs="Courier New"/>
          <w:noProof/>
          <w:color w:val="E1EFFF"/>
          <w:sz w:val="20"/>
          <w:szCs w:val="20"/>
          <w:lang w:eastAsia="ru-RU"/>
        </w:rPr>
        <w:t>;</w:t>
      </w:r>
      <w:r w:rsidRPr="001062D9">
        <w:rPr>
          <w:rFonts w:ascii="Courier New" w:eastAsia="Times New Roman" w:hAnsi="Courier New" w:cs="Courier New"/>
          <w:noProof/>
          <w:color w:val="E1EFFF"/>
          <w:sz w:val="20"/>
          <w:szCs w:val="20"/>
          <w:lang w:eastAsia="ru-RU"/>
        </w:rPr>
        <w:br/>
        <w:t xml:space="preserve">    }</w:t>
      </w:r>
      <w:r w:rsidRPr="003C7DB9">
        <w:rPr>
          <w:rFonts w:ascii="Courier New" w:eastAsia="Times New Roman" w:hAnsi="Courier New" w:cs="Courier New"/>
          <w:noProof/>
          <w:color w:val="FF9D00"/>
          <w:sz w:val="20"/>
          <w:szCs w:val="20"/>
          <w:lang w:val="en-US" w:eastAsia="ru-RU"/>
        </w:rPr>
        <w:t>else</w:t>
      </w:r>
      <w:r w:rsidRPr="001062D9">
        <w:rPr>
          <w:rFonts w:ascii="Courier New" w:eastAsia="Times New Roman" w:hAnsi="Courier New" w:cs="Courier New"/>
          <w:noProof/>
          <w:color w:val="E1EFFF"/>
          <w:sz w:val="20"/>
          <w:szCs w:val="20"/>
          <w:lang w:eastAsia="ru-RU"/>
        </w:rPr>
        <w:t>{</w:t>
      </w:r>
      <w:r w:rsidRPr="001062D9">
        <w:rPr>
          <w:rFonts w:ascii="Courier New" w:eastAsia="Times New Roman" w:hAnsi="Courier New" w:cs="Courier New"/>
          <w:noProof/>
          <w:color w:val="E1EFFF"/>
          <w:sz w:val="20"/>
          <w:szCs w:val="20"/>
          <w:lang w:eastAsia="ru-RU"/>
        </w:rPr>
        <w:br/>
        <w:t xml:space="preserve">        </w:t>
      </w:r>
      <w:r w:rsidRPr="003C7DB9">
        <w:rPr>
          <w:rFonts w:ascii="Courier New" w:eastAsia="Times New Roman" w:hAnsi="Courier New" w:cs="Courier New"/>
          <w:noProof/>
          <w:color w:val="CCCCCC"/>
          <w:sz w:val="20"/>
          <w:szCs w:val="20"/>
          <w:lang w:val="en-US" w:eastAsia="ru-RU"/>
        </w:rPr>
        <w:t>element</w:t>
      </w:r>
      <w:r w:rsidRPr="001062D9">
        <w:rPr>
          <w:rFonts w:ascii="Courier New" w:eastAsia="Times New Roman" w:hAnsi="Courier New" w:cs="Courier New"/>
          <w:noProof/>
          <w:color w:val="E1EFFF"/>
          <w:sz w:val="20"/>
          <w:szCs w:val="20"/>
          <w:lang w:eastAsia="ru-RU"/>
        </w:rPr>
        <w:t>.</w:t>
      </w:r>
      <w:r w:rsidRPr="003C7DB9">
        <w:rPr>
          <w:rFonts w:ascii="Courier New" w:eastAsia="Times New Roman" w:hAnsi="Courier New" w:cs="Courier New"/>
          <w:noProof/>
          <w:color w:val="FF80E1"/>
          <w:sz w:val="20"/>
          <w:szCs w:val="20"/>
          <w:lang w:val="en-US" w:eastAsia="ru-RU"/>
        </w:rPr>
        <w:t>previousElementSibling</w:t>
      </w:r>
      <w:r w:rsidRPr="001062D9">
        <w:rPr>
          <w:rFonts w:ascii="Courier New" w:eastAsia="Times New Roman" w:hAnsi="Courier New" w:cs="Courier New"/>
          <w:noProof/>
          <w:color w:val="E1EFFF"/>
          <w:sz w:val="20"/>
          <w:szCs w:val="20"/>
          <w:lang w:eastAsia="ru-RU"/>
        </w:rPr>
        <w:t>.</w:t>
      </w:r>
      <w:r w:rsidRPr="003C7DB9">
        <w:rPr>
          <w:rFonts w:ascii="Courier New" w:eastAsia="Times New Roman" w:hAnsi="Courier New" w:cs="Courier New"/>
          <w:noProof/>
          <w:color w:val="FF80E1"/>
          <w:sz w:val="20"/>
          <w:szCs w:val="20"/>
          <w:lang w:val="en-US" w:eastAsia="ru-RU"/>
        </w:rPr>
        <w:t>style</w:t>
      </w:r>
      <w:r w:rsidRPr="001062D9">
        <w:rPr>
          <w:rFonts w:ascii="Courier New" w:eastAsia="Times New Roman" w:hAnsi="Courier New" w:cs="Courier New"/>
          <w:noProof/>
          <w:color w:val="E1EFFF"/>
          <w:sz w:val="20"/>
          <w:szCs w:val="20"/>
          <w:lang w:eastAsia="ru-RU"/>
        </w:rPr>
        <w:t>.</w:t>
      </w:r>
      <w:r w:rsidRPr="003C7DB9">
        <w:rPr>
          <w:rFonts w:ascii="Courier New" w:eastAsia="Times New Roman" w:hAnsi="Courier New" w:cs="Courier New"/>
          <w:noProof/>
          <w:color w:val="FF80E1"/>
          <w:sz w:val="20"/>
          <w:szCs w:val="20"/>
          <w:lang w:val="en-US" w:eastAsia="ru-RU"/>
        </w:rPr>
        <w:t>height</w:t>
      </w:r>
      <w:r w:rsidRPr="001062D9">
        <w:rPr>
          <w:rFonts w:ascii="Courier New" w:eastAsia="Times New Roman" w:hAnsi="Courier New" w:cs="Courier New"/>
          <w:noProof/>
          <w:color w:val="FF80E1"/>
          <w:sz w:val="20"/>
          <w:szCs w:val="20"/>
          <w:lang w:eastAsia="ru-RU"/>
        </w:rPr>
        <w:t xml:space="preserve"> </w:t>
      </w:r>
      <w:r w:rsidRPr="001062D9">
        <w:rPr>
          <w:rFonts w:ascii="Courier New" w:eastAsia="Times New Roman" w:hAnsi="Courier New" w:cs="Courier New"/>
          <w:noProof/>
          <w:color w:val="FF9D00"/>
          <w:sz w:val="20"/>
          <w:szCs w:val="20"/>
          <w:lang w:eastAsia="ru-RU"/>
        </w:rPr>
        <w:t xml:space="preserve">= </w:t>
      </w:r>
      <w:r w:rsidRPr="001062D9">
        <w:rPr>
          <w:rFonts w:ascii="Courier New" w:eastAsia="Times New Roman" w:hAnsi="Courier New" w:cs="Courier New"/>
          <w:noProof/>
          <w:color w:val="3AD900"/>
          <w:sz w:val="20"/>
          <w:szCs w:val="20"/>
          <w:lang w:eastAsia="ru-RU"/>
        </w:rPr>
        <w:t>"80</w:t>
      </w:r>
      <w:r w:rsidRPr="003C7DB9">
        <w:rPr>
          <w:rFonts w:ascii="Courier New" w:eastAsia="Times New Roman" w:hAnsi="Courier New" w:cs="Courier New"/>
          <w:noProof/>
          <w:color w:val="3AD900"/>
          <w:sz w:val="20"/>
          <w:szCs w:val="20"/>
          <w:lang w:val="en-US" w:eastAsia="ru-RU"/>
        </w:rPr>
        <w:t>px</w:t>
      </w:r>
      <w:r w:rsidRPr="001062D9">
        <w:rPr>
          <w:rFonts w:ascii="Courier New" w:eastAsia="Times New Roman" w:hAnsi="Courier New" w:cs="Courier New"/>
          <w:noProof/>
          <w:color w:val="3AD900"/>
          <w:sz w:val="20"/>
          <w:szCs w:val="20"/>
          <w:lang w:eastAsia="ru-RU"/>
        </w:rPr>
        <w:t>"</w:t>
      </w:r>
      <w:r w:rsidRPr="001062D9">
        <w:rPr>
          <w:rFonts w:ascii="Courier New" w:eastAsia="Times New Roman" w:hAnsi="Courier New" w:cs="Courier New"/>
          <w:noProof/>
          <w:color w:val="E1EFFF"/>
          <w:sz w:val="20"/>
          <w:szCs w:val="20"/>
          <w:lang w:eastAsia="ru-RU"/>
        </w:rPr>
        <w:t>;</w:t>
      </w:r>
      <w:r w:rsidRPr="001062D9">
        <w:rPr>
          <w:rFonts w:ascii="Courier New" w:eastAsia="Times New Roman" w:hAnsi="Courier New" w:cs="Courier New"/>
          <w:noProof/>
          <w:color w:val="E1EFFF"/>
          <w:sz w:val="20"/>
          <w:szCs w:val="20"/>
          <w:lang w:eastAsia="ru-RU"/>
        </w:rPr>
        <w:br/>
        <w:t xml:space="preserve">        </w:t>
      </w:r>
      <w:r w:rsidRPr="003C7DB9">
        <w:rPr>
          <w:rFonts w:ascii="Courier New" w:eastAsia="Times New Roman" w:hAnsi="Courier New" w:cs="Courier New"/>
          <w:noProof/>
          <w:color w:val="CCCCCC"/>
          <w:sz w:val="20"/>
          <w:szCs w:val="20"/>
          <w:lang w:val="en-US" w:eastAsia="ru-RU"/>
        </w:rPr>
        <w:t>element</w:t>
      </w:r>
      <w:r w:rsidRPr="001062D9">
        <w:rPr>
          <w:rFonts w:ascii="Courier New" w:eastAsia="Times New Roman" w:hAnsi="Courier New" w:cs="Courier New"/>
          <w:noProof/>
          <w:color w:val="E1EFFF"/>
          <w:sz w:val="20"/>
          <w:szCs w:val="20"/>
          <w:lang w:eastAsia="ru-RU"/>
        </w:rPr>
        <w:t>.</w:t>
      </w:r>
      <w:r w:rsidRPr="003C7DB9">
        <w:rPr>
          <w:rFonts w:ascii="Courier New" w:eastAsia="Times New Roman" w:hAnsi="Courier New" w:cs="Courier New"/>
          <w:noProof/>
          <w:color w:val="FF80E1"/>
          <w:sz w:val="20"/>
          <w:szCs w:val="20"/>
          <w:lang w:val="en-US" w:eastAsia="ru-RU"/>
        </w:rPr>
        <w:t>innerHTML</w:t>
      </w:r>
      <w:r w:rsidRPr="001062D9">
        <w:rPr>
          <w:rFonts w:ascii="Courier New" w:eastAsia="Times New Roman" w:hAnsi="Courier New" w:cs="Courier New"/>
          <w:noProof/>
          <w:color w:val="FF80E1"/>
          <w:sz w:val="20"/>
          <w:szCs w:val="20"/>
          <w:lang w:eastAsia="ru-RU"/>
        </w:rPr>
        <w:t xml:space="preserve"> </w:t>
      </w:r>
      <w:r w:rsidRPr="001062D9">
        <w:rPr>
          <w:rFonts w:ascii="Courier New" w:eastAsia="Times New Roman" w:hAnsi="Courier New" w:cs="Courier New"/>
          <w:noProof/>
          <w:color w:val="FF9D00"/>
          <w:sz w:val="20"/>
          <w:szCs w:val="20"/>
          <w:lang w:eastAsia="ru-RU"/>
        </w:rPr>
        <w:t xml:space="preserve">= </w:t>
      </w:r>
      <w:r w:rsidRPr="001062D9">
        <w:rPr>
          <w:rFonts w:ascii="Courier New" w:eastAsia="Times New Roman" w:hAnsi="Courier New" w:cs="Courier New"/>
          <w:noProof/>
          <w:color w:val="3AD900"/>
          <w:sz w:val="20"/>
          <w:szCs w:val="20"/>
          <w:lang w:eastAsia="ru-RU"/>
        </w:rPr>
        <w:t>'</w:t>
      </w:r>
      <w:r w:rsidRPr="003C7DB9">
        <w:rPr>
          <w:rFonts w:ascii="Courier New" w:eastAsia="Times New Roman" w:hAnsi="Courier New" w:cs="Courier New"/>
          <w:noProof/>
          <w:color w:val="3AD900"/>
          <w:sz w:val="20"/>
          <w:szCs w:val="20"/>
          <w:lang w:val="en-US" w:eastAsia="ru-RU"/>
        </w:rPr>
        <w:t>Read</w:t>
      </w:r>
      <w:r w:rsidRPr="001062D9">
        <w:rPr>
          <w:rFonts w:ascii="Courier New" w:eastAsia="Times New Roman" w:hAnsi="Courier New" w:cs="Courier New"/>
          <w:noProof/>
          <w:color w:val="3AD900"/>
          <w:sz w:val="20"/>
          <w:szCs w:val="20"/>
          <w:lang w:eastAsia="ru-RU"/>
        </w:rPr>
        <w:t xml:space="preserve"> </w:t>
      </w:r>
      <w:r w:rsidRPr="003C7DB9">
        <w:rPr>
          <w:rFonts w:ascii="Courier New" w:eastAsia="Times New Roman" w:hAnsi="Courier New" w:cs="Courier New"/>
          <w:noProof/>
          <w:color w:val="3AD900"/>
          <w:sz w:val="20"/>
          <w:szCs w:val="20"/>
          <w:lang w:val="en-US" w:eastAsia="ru-RU"/>
        </w:rPr>
        <w:t>more</w:t>
      </w:r>
      <w:r w:rsidRPr="001062D9">
        <w:rPr>
          <w:rFonts w:ascii="Courier New" w:eastAsia="Times New Roman" w:hAnsi="Courier New" w:cs="Courier New"/>
          <w:noProof/>
          <w:color w:val="3AD900"/>
          <w:sz w:val="20"/>
          <w:szCs w:val="20"/>
          <w:lang w:eastAsia="ru-RU"/>
        </w:rPr>
        <w:t>...'</w:t>
      </w:r>
      <w:r w:rsidRPr="001062D9">
        <w:rPr>
          <w:rFonts w:ascii="Courier New" w:eastAsia="Times New Roman" w:hAnsi="Courier New" w:cs="Courier New"/>
          <w:noProof/>
          <w:color w:val="E1EFFF"/>
          <w:sz w:val="20"/>
          <w:szCs w:val="20"/>
          <w:lang w:eastAsia="ru-RU"/>
        </w:rPr>
        <w:t>;</w:t>
      </w:r>
      <w:r w:rsidRPr="001062D9">
        <w:rPr>
          <w:rFonts w:ascii="Courier New" w:eastAsia="Times New Roman" w:hAnsi="Courier New" w:cs="Courier New"/>
          <w:noProof/>
          <w:color w:val="E1EFFF"/>
          <w:sz w:val="20"/>
          <w:szCs w:val="20"/>
          <w:lang w:eastAsia="ru-RU"/>
        </w:rPr>
        <w:br/>
        <w:t xml:space="preserve">        </w:t>
      </w:r>
      <w:r w:rsidRPr="003C7DB9">
        <w:rPr>
          <w:rFonts w:ascii="Courier New" w:eastAsia="Times New Roman" w:hAnsi="Courier New" w:cs="Courier New"/>
          <w:noProof/>
          <w:color w:val="CCCCCC"/>
          <w:sz w:val="20"/>
          <w:szCs w:val="20"/>
          <w:lang w:val="en-US" w:eastAsia="ru-RU"/>
        </w:rPr>
        <w:t>element</w:t>
      </w:r>
      <w:r w:rsidRPr="001062D9">
        <w:rPr>
          <w:rFonts w:ascii="Courier New" w:eastAsia="Times New Roman" w:hAnsi="Courier New" w:cs="Courier New"/>
          <w:noProof/>
          <w:color w:val="E1EFFF"/>
          <w:sz w:val="20"/>
          <w:szCs w:val="20"/>
          <w:lang w:eastAsia="ru-RU"/>
        </w:rPr>
        <w:t>.</w:t>
      </w:r>
      <w:r w:rsidRPr="003C7DB9">
        <w:rPr>
          <w:rFonts w:ascii="Courier New" w:eastAsia="Times New Roman" w:hAnsi="Courier New" w:cs="Courier New"/>
          <w:noProof/>
          <w:color w:val="FF80E1"/>
          <w:sz w:val="20"/>
          <w:szCs w:val="20"/>
          <w:lang w:val="en-US" w:eastAsia="ru-RU"/>
        </w:rPr>
        <w:t>previousElementSibling</w:t>
      </w:r>
      <w:r w:rsidRPr="001062D9">
        <w:rPr>
          <w:rFonts w:ascii="Courier New" w:eastAsia="Times New Roman" w:hAnsi="Courier New" w:cs="Courier New"/>
          <w:noProof/>
          <w:color w:val="E1EFFF"/>
          <w:sz w:val="20"/>
          <w:szCs w:val="20"/>
          <w:lang w:eastAsia="ru-RU"/>
        </w:rPr>
        <w:t>.</w:t>
      </w:r>
      <w:r w:rsidRPr="003C7DB9">
        <w:rPr>
          <w:rFonts w:ascii="Courier New" w:eastAsia="Times New Roman" w:hAnsi="Courier New" w:cs="Courier New"/>
          <w:noProof/>
          <w:color w:val="FF80E1"/>
          <w:sz w:val="20"/>
          <w:szCs w:val="20"/>
          <w:lang w:val="en-US" w:eastAsia="ru-RU"/>
        </w:rPr>
        <w:t>classList</w:t>
      </w:r>
      <w:r w:rsidRPr="001062D9">
        <w:rPr>
          <w:rFonts w:ascii="Courier New" w:eastAsia="Times New Roman" w:hAnsi="Courier New" w:cs="Courier New"/>
          <w:noProof/>
          <w:color w:val="E1EFFF"/>
          <w:sz w:val="20"/>
          <w:szCs w:val="20"/>
          <w:lang w:eastAsia="ru-RU"/>
        </w:rPr>
        <w:t>.</w:t>
      </w:r>
      <w:r w:rsidRPr="003C7DB9">
        <w:rPr>
          <w:rFonts w:ascii="Courier New" w:eastAsia="Times New Roman" w:hAnsi="Courier New" w:cs="Courier New"/>
          <w:noProof/>
          <w:color w:val="FFDD00"/>
          <w:sz w:val="20"/>
          <w:szCs w:val="20"/>
          <w:lang w:val="en-US" w:eastAsia="ru-RU"/>
        </w:rPr>
        <w:t>add</w:t>
      </w:r>
      <w:r w:rsidRPr="001062D9">
        <w:rPr>
          <w:rFonts w:ascii="Courier New" w:eastAsia="Times New Roman" w:hAnsi="Courier New" w:cs="Courier New"/>
          <w:noProof/>
          <w:color w:val="E1EFFF"/>
          <w:sz w:val="20"/>
          <w:szCs w:val="20"/>
          <w:lang w:eastAsia="ru-RU"/>
        </w:rPr>
        <w:t>(</w:t>
      </w:r>
      <w:r w:rsidRPr="001062D9">
        <w:rPr>
          <w:rFonts w:ascii="Courier New" w:eastAsia="Times New Roman" w:hAnsi="Courier New" w:cs="Courier New"/>
          <w:noProof/>
          <w:color w:val="3AD900"/>
          <w:sz w:val="20"/>
          <w:szCs w:val="20"/>
          <w:lang w:eastAsia="ru-RU"/>
        </w:rPr>
        <w:t>"</w:t>
      </w:r>
      <w:r w:rsidRPr="003C7DB9">
        <w:rPr>
          <w:rFonts w:ascii="Courier New" w:eastAsia="Times New Roman" w:hAnsi="Courier New" w:cs="Courier New"/>
          <w:noProof/>
          <w:color w:val="3AD900"/>
          <w:sz w:val="20"/>
          <w:szCs w:val="20"/>
          <w:lang w:val="en-US" w:eastAsia="ru-RU"/>
        </w:rPr>
        <w:t>text</w:t>
      </w:r>
      <w:r w:rsidRPr="001062D9">
        <w:rPr>
          <w:rFonts w:ascii="Courier New" w:eastAsia="Times New Roman" w:hAnsi="Courier New" w:cs="Courier New"/>
          <w:noProof/>
          <w:color w:val="3AD900"/>
          <w:sz w:val="20"/>
          <w:szCs w:val="20"/>
          <w:lang w:eastAsia="ru-RU"/>
        </w:rPr>
        <w:t xml:space="preserve"> </w:t>
      </w:r>
      <w:r w:rsidRPr="003C7DB9">
        <w:rPr>
          <w:rFonts w:ascii="Courier New" w:eastAsia="Times New Roman" w:hAnsi="Courier New" w:cs="Courier New"/>
          <w:noProof/>
          <w:color w:val="3AD900"/>
          <w:sz w:val="20"/>
          <w:szCs w:val="20"/>
          <w:lang w:val="en-US" w:eastAsia="ru-RU"/>
        </w:rPr>
        <w:t>p</w:t>
      </w:r>
      <w:r w:rsidRPr="001062D9">
        <w:rPr>
          <w:rFonts w:ascii="Courier New" w:eastAsia="Times New Roman" w:hAnsi="Courier New" w:cs="Courier New"/>
          <w:noProof/>
          <w:color w:val="3AD900"/>
          <w:sz w:val="20"/>
          <w:szCs w:val="20"/>
          <w:lang w:eastAsia="ru-RU"/>
        </w:rPr>
        <w:t>"</w:t>
      </w:r>
      <w:r w:rsidRPr="001062D9">
        <w:rPr>
          <w:rFonts w:ascii="Courier New" w:eastAsia="Times New Roman" w:hAnsi="Courier New" w:cs="Courier New"/>
          <w:noProof/>
          <w:color w:val="E1EFFF"/>
          <w:sz w:val="20"/>
          <w:szCs w:val="20"/>
          <w:lang w:eastAsia="ru-RU"/>
        </w:rPr>
        <w:t>);</w:t>
      </w:r>
      <w:r w:rsidRPr="001062D9">
        <w:rPr>
          <w:rFonts w:ascii="Courier New" w:eastAsia="Times New Roman" w:hAnsi="Courier New" w:cs="Courier New"/>
          <w:i/>
          <w:iCs/>
          <w:noProof/>
          <w:color w:val="0088FF"/>
          <w:sz w:val="20"/>
          <w:szCs w:val="20"/>
          <w:lang w:eastAsia="ru-RU"/>
        </w:rPr>
        <w:t>//переприсваиваем ему новый стиль, который находиться в селекторе(классе) .</w:t>
      </w:r>
      <w:r w:rsidRPr="003C7DB9">
        <w:rPr>
          <w:rFonts w:ascii="Courier New" w:eastAsia="Times New Roman" w:hAnsi="Courier New" w:cs="Courier New"/>
          <w:i/>
          <w:iCs/>
          <w:noProof/>
          <w:color w:val="0088FF"/>
          <w:sz w:val="20"/>
          <w:szCs w:val="20"/>
          <w:lang w:val="en-US" w:eastAsia="ru-RU"/>
        </w:rPr>
        <w:t>paragraph</w:t>
      </w:r>
      <w:r w:rsidRPr="001062D9">
        <w:rPr>
          <w:rFonts w:ascii="Courier New" w:eastAsia="Times New Roman" w:hAnsi="Courier New" w:cs="Courier New"/>
          <w:i/>
          <w:iCs/>
          <w:noProof/>
          <w:color w:val="0088FF"/>
          <w:sz w:val="20"/>
          <w:szCs w:val="20"/>
          <w:lang w:eastAsia="ru-RU"/>
        </w:rPr>
        <w:br/>
        <w:t xml:space="preserve">    </w:t>
      </w:r>
      <w:r w:rsidRPr="001062D9">
        <w:rPr>
          <w:rFonts w:ascii="Courier New" w:eastAsia="Times New Roman" w:hAnsi="Courier New" w:cs="Courier New"/>
          <w:noProof/>
          <w:color w:val="E1EFFF"/>
          <w:sz w:val="20"/>
          <w:szCs w:val="20"/>
          <w:lang w:eastAsia="ru-RU"/>
        </w:rPr>
        <w:t>}</w:t>
      </w:r>
      <w:r w:rsidRPr="001062D9">
        <w:rPr>
          <w:rFonts w:ascii="Courier New" w:eastAsia="Times New Roman" w:hAnsi="Courier New" w:cs="Courier New"/>
          <w:noProof/>
          <w:color w:val="E1EFFF"/>
          <w:sz w:val="20"/>
          <w:szCs w:val="20"/>
          <w:lang w:eastAsia="ru-RU"/>
        </w:rPr>
        <w:br/>
        <w:t>}</w:t>
      </w:r>
    </w:p>
    <w:p w:rsidR="00615DCF" w:rsidRDefault="003C7DB9" w:rsidP="00615DCF">
      <w:pPr>
        <w:rPr>
          <w:noProof/>
          <w:lang w:val="uk-UA"/>
        </w:rPr>
      </w:pPr>
      <w:r>
        <w:rPr>
          <w:noProof/>
          <w:lang w:val="uk-UA"/>
        </w:rPr>
        <w:t>При нажатии разово с анимирует цвет:</w:t>
      </w:r>
    </w:p>
    <w:p w:rsidR="003C7DB9" w:rsidRPr="003C7DB9" w:rsidRDefault="003C7DB9" w:rsidP="00615DCF">
      <w:pPr>
        <w:rPr>
          <w:noProof/>
          <w:lang w:val="uk-UA"/>
        </w:rPr>
      </w:pPr>
      <w:r>
        <w:rPr>
          <w:noProof/>
          <w:lang w:eastAsia="ru-RU"/>
        </w:rPr>
        <w:drawing>
          <wp:inline distT="0" distB="0" distL="0" distR="0">
            <wp:extent cx="6645910" cy="1629410"/>
            <wp:effectExtent l="0" t="0" r="2540" b="8890"/>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91">
                      <a:extLst>
                        <a:ext uri="{28A0092B-C50C-407E-A947-70E740481C1C}">
                          <a14:useLocalDpi xmlns:a14="http://schemas.microsoft.com/office/drawing/2010/main" val="0"/>
                        </a:ext>
                      </a:extLst>
                    </a:blip>
                    <a:stretch>
                      <a:fillRect/>
                    </a:stretch>
                  </pic:blipFill>
                  <pic:spPr>
                    <a:xfrm>
                      <a:off x="0" y="0"/>
                      <a:ext cx="6645910" cy="1629410"/>
                    </a:xfrm>
                    <a:prstGeom prst="rect">
                      <a:avLst/>
                    </a:prstGeom>
                  </pic:spPr>
                </pic:pic>
              </a:graphicData>
            </a:graphic>
          </wp:inline>
        </w:drawing>
      </w:r>
    </w:p>
    <w:p w:rsidR="00B02AB9" w:rsidRPr="003C7DB9" w:rsidRDefault="00B02AB9" w:rsidP="00100F43">
      <w:pPr>
        <w:rPr>
          <w:rFonts w:ascii="Arial Black" w:hAnsi="Arial Black" w:cs="Arial"/>
          <w:b/>
          <w:noProof/>
          <w:color w:val="FF0000"/>
          <w:sz w:val="36"/>
          <w:szCs w:val="36"/>
          <w:u w:val="single"/>
        </w:rPr>
      </w:pPr>
    </w:p>
    <w:p w:rsidR="00B02AB9" w:rsidRPr="003C7DB9" w:rsidRDefault="00B02AB9" w:rsidP="00100F43">
      <w:pPr>
        <w:rPr>
          <w:rFonts w:ascii="Arial Black" w:hAnsi="Arial Black" w:cs="Arial"/>
          <w:b/>
          <w:noProof/>
          <w:color w:val="FF0000"/>
          <w:sz w:val="36"/>
          <w:szCs w:val="36"/>
          <w:u w:val="single"/>
        </w:rPr>
      </w:pPr>
    </w:p>
    <w:p w:rsidR="00B02AB9" w:rsidRPr="003C7DB9" w:rsidRDefault="00B02AB9" w:rsidP="00100F43">
      <w:pPr>
        <w:rPr>
          <w:rFonts w:ascii="Arial Black" w:hAnsi="Arial Black" w:cs="Arial"/>
          <w:b/>
          <w:noProof/>
          <w:color w:val="FF0000"/>
          <w:sz w:val="36"/>
          <w:szCs w:val="36"/>
          <w:u w:val="single"/>
        </w:rPr>
      </w:pPr>
    </w:p>
    <w:p w:rsidR="00B02AB9" w:rsidRPr="003C7DB9" w:rsidRDefault="00B02AB9" w:rsidP="00100F43">
      <w:pPr>
        <w:rPr>
          <w:rFonts w:ascii="Arial Black" w:hAnsi="Arial Black" w:cs="Arial"/>
          <w:b/>
          <w:noProof/>
          <w:color w:val="FF0000"/>
          <w:sz w:val="36"/>
          <w:szCs w:val="36"/>
          <w:u w:val="single"/>
        </w:rPr>
      </w:pPr>
    </w:p>
    <w:p w:rsidR="00B02AB9" w:rsidRPr="003C7DB9" w:rsidRDefault="00B02AB9" w:rsidP="00100F43">
      <w:pPr>
        <w:rPr>
          <w:rFonts w:ascii="Arial Black" w:hAnsi="Arial Black" w:cs="Arial"/>
          <w:b/>
          <w:noProof/>
          <w:color w:val="FF0000"/>
          <w:sz w:val="36"/>
          <w:szCs w:val="36"/>
          <w:u w:val="single"/>
        </w:rPr>
      </w:pPr>
    </w:p>
    <w:p w:rsidR="00B02AB9" w:rsidRPr="003C7DB9" w:rsidRDefault="00B02AB9" w:rsidP="00100F43">
      <w:pPr>
        <w:rPr>
          <w:rFonts w:ascii="Arial Black" w:hAnsi="Arial Black" w:cs="Arial"/>
          <w:b/>
          <w:noProof/>
          <w:color w:val="FF0000"/>
          <w:sz w:val="36"/>
          <w:szCs w:val="36"/>
          <w:u w:val="single"/>
        </w:rPr>
      </w:pPr>
    </w:p>
    <w:p w:rsidR="00B02AB9" w:rsidRPr="003C7DB9" w:rsidRDefault="00B02AB9" w:rsidP="00100F43">
      <w:pPr>
        <w:rPr>
          <w:rFonts w:ascii="Arial Black" w:hAnsi="Arial Black" w:cs="Arial"/>
          <w:b/>
          <w:noProof/>
          <w:color w:val="FF0000"/>
          <w:sz w:val="36"/>
          <w:szCs w:val="36"/>
          <w:u w:val="single"/>
        </w:rPr>
      </w:pPr>
    </w:p>
    <w:p w:rsidR="00B02AB9" w:rsidRPr="003C7DB9" w:rsidRDefault="00B02AB9" w:rsidP="00100F43">
      <w:pPr>
        <w:rPr>
          <w:rFonts w:ascii="Arial Black" w:hAnsi="Arial Black" w:cs="Arial"/>
          <w:b/>
          <w:noProof/>
          <w:color w:val="FF0000"/>
          <w:sz w:val="36"/>
          <w:szCs w:val="36"/>
          <w:u w:val="single"/>
        </w:rPr>
      </w:pPr>
    </w:p>
    <w:p w:rsidR="00B02AB9" w:rsidRPr="003C7DB9" w:rsidRDefault="00B02AB9" w:rsidP="00100F43">
      <w:pPr>
        <w:rPr>
          <w:rFonts w:ascii="Arial Black" w:hAnsi="Arial Black" w:cs="Arial"/>
          <w:b/>
          <w:noProof/>
          <w:color w:val="FF0000"/>
          <w:sz w:val="36"/>
          <w:szCs w:val="36"/>
          <w:u w:val="single"/>
        </w:rPr>
      </w:pPr>
    </w:p>
    <w:p w:rsidR="00B02AB9" w:rsidRPr="003C7DB9" w:rsidRDefault="00B02AB9" w:rsidP="00100F43">
      <w:pPr>
        <w:rPr>
          <w:rFonts w:ascii="Arial Black" w:hAnsi="Arial Black" w:cs="Arial"/>
          <w:b/>
          <w:noProof/>
          <w:color w:val="FF0000"/>
          <w:sz w:val="36"/>
          <w:szCs w:val="36"/>
          <w:u w:val="single"/>
        </w:rPr>
      </w:pPr>
    </w:p>
    <w:p w:rsidR="003C7DB9" w:rsidRDefault="003C7DB9" w:rsidP="00100F43">
      <w:pPr>
        <w:rPr>
          <w:rFonts w:ascii="Arial Black" w:hAnsi="Arial Black" w:cs="Arial"/>
          <w:b/>
          <w:noProof/>
          <w:color w:val="FF0000"/>
          <w:sz w:val="36"/>
          <w:szCs w:val="36"/>
          <w:u w:val="single"/>
          <w:lang w:val="uk-UA"/>
        </w:rPr>
      </w:pPr>
    </w:p>
    <w:p w:rsidR="003C7DB9" w:rsidRDefault="003C7DB9" w:rsidP="00100F43">
      <w:pPr>
        <w:rPr>
          <w:rFonts w:ascii="Arial Black" w:hAnsi="Arial Black" w:cs="Arial"/>
          <w:b/>
          <w:noProof/>
          <w:color w:val="FF0000"/>
          <w:sz w:val="36"/>
          <w:szCs w:val="36"/>
          <w:u w:val="single"/>
          <w:lang w:val="uk-UA"/>
        </w:rPr>
      </w:pPr>
    </w:p>
    <w:p w:rsidR="00100F43" w:rsidRPr="001062D9" w:rsidRDefault="00100F43" w:rsidP="00100F43">
      <w:pPr>
        <w:rPr>
          <w:rFonts w:ascii="Arial Black" w:hAnsi="Arial Black" w:cs="Arial"/>
          <w:b/>
          <w:noProof/>
          <w:color w:val="FF0000"/>
          <w:sz w:val="36"/>
          <w:szCs w:val="36"/>
          <w:u w:val="single"/>
        </w:rPr>
      </w:pPr>
      <w:r w:rsidRPr="001062D9">
        <w:rPr>
          <w:rFonts w:ascii="Arial Black" w:hAnsi="Arial Black" w:cs="Arial"/>
          <w:b/>
          <w:noProof/>
          <w:color w:val="FF0000"/>
          <w:sz w:val="36"/>
          <w:szCs w:val="36"/>
          <w:u w:val="single"/>
        </w:rPr>
        <w:lastRenderedPageBreak/>
        <w:t xml:space="preserve">Основы </w:t>
      </w:r>
      <w:r w:rsidRPr="003C7DB9">
        <w:rPr>
          <w:rFonts w:ascii="Arial Black" w:hAnsi="Arial Black" w:cs="Arial"/>
          <w:b/>
          <w:noProof/>
          <w:color w:val="FF0000"/>
          <w:sz w:val="36"/>
          <w:szCs w:val="36"/>
          <w:u w:val="single"/>
          <w:lang w:val="en-US"/>
        </w:rPr>
        <w:t>PHP</w:t>
      </w:r>
    </w:p>
    <w:p w:rsidR="00100F43" w:rsidRPr="001062D9" w:rsidRDefault="00100F43" w:rsidP="00100F43">
      <w:pPr>
        <w:rPr>
          <w:rFonts w:cstheme="minorHAnsi"/>
          <w:b/>
          <w:noProof/>
          <w:color w:val="FF0000"/>
          <w:sz w:val="24"/>
          <w:szCs w:val="24"/>
        </w:rPr>
      </w:pPr>
      <w:r w:rsidRPr="001062D9">
        <w:rPr>
          <w:rFonts w:cstheme="minorHAnsi"/>
          <w:b/>
          <w:noProof/>
          <w:color w:val="E36C0A" w:themeColor="accent6" w:themeShade="BF"/>
          <w:sz w:val="24"/>
          <w:szCs w:val="24"/>
        </w:rPr>
        <w:t>&lt;?</w:t>
      </w:r>
      <w:r w:rsidRPr="003C7DB9">
        <w:rPr>
          <w:rFonts w:cstheme="minorHAnsi"/>
          <w:b/>
          <w:noProof/>
          <w:color w:val="E36C0A" w:themeColor="accent6" w:themeShade="BF"/>
          <w:sz w:val="24"/>
          <w:szCs w:val="24"/>
          <w:lang w:val="en-US"/>
        </w:rPr>
        <w:t>php</w:t>
      </w:r>
      <w:r w:rsidRPr="001062D9">
        <w:rPr>
          <w:rFonts w:cstheme="minorHAnsi"/>
          <w:b/>
          <w:noProof/>
          <w:color w:val="E36C0A" w:themeColor="accent6" w:themeShade="BF"/>
          <w:sz w:val="24"/>
          <w:szCs w:val="24"/>
        </w:rPr>
        <w:t xml:space="preserve"> </w:t>
      </w:r>
      <w:r w:rsidRPr="001062D9">
        <w:rPr>
          <w:rFonts w:cstheme="minorHAnsi"/>
          <w:noProof/>
          <w:sz w:val="24"/>
          <w:szCs w:val="24"/>
        </w:rPr>
        <w:t>данный тег указывает интерпретатору, что код написан на языке</w:t>
      </w:r>
      <w:r w:rsidRPr="001062D9">
        <w:rPr>
          <w:rFonts w:cstheme="minorHAnsi"/>
          <w:b/>
          <w:noProof/>
          <w:sz w:val="24"/>
          <w:szCs w:val="24"/>
        </w:rPr>
        <w:t xml:space="preserve"> </w:t>
      </w:r>
      <w:r w:rsidRPr="003C7DB9">
        <w:rPr>
          <w:rFonts w:cstheme="minorHAnsi"/>
          <w:b/>
          <w:noProof/>
          <w:color w:val="E36C0A" w:themeColor="accent6" w:themeShade="BF"/>
          <w:sz w:val="24"/>
          <w:szCs w:val="24"/>
          <w:lang w:val="en-US"/>
        </w:rPr>
        <w:t>PHP</w:t>
      </w:r>
      <w:r w:rsidRPr="001062D9">
        <w:rPr>
          <w:rFonts w:cstheme="minorHAnsi"/>
          <w:b/>
          <w:noProof/>
          <w:color w:val="E36C0A" w:themeColor="accent6" w:themeShade="BF"/>
          <w:sz w:val="24"/>
          <w:szCs w:val="24"/>
        </w:rPr>
        <w:t>?&gt;</w:t>
      </w:r>
    </w:p>
    <w:p w:rsidR="001654DD" w:rsidRPr="001062D9" w:rsidRDefault="00100F43" w:rsidP="00100F43">
      <w:pPr>
        <w:rPr>
          <w:rFonts w:cstheme="minorHAnsi"/>
          <w:b/>
          <w:noProof/>
          <w:color w:val="FF0000"/>
          <w:sz w:val="24"/>
          <w:szCs w:val="24"/>
        </w:rPr>
      </w:pPr>
      <w:r w:rsidRPr="003C7DB9">
        <w:rPr>
          <w:rFonts w:cstheme="minorHAnsi"/>
          <w:b/>
          <w:noProof/>
          <w:color w:val="E36C0A" w:themeColor="accent6" w:themeShade="BF"/>
          <w:sz w:val="24"/>
          <w:szCs w:val="24"/>
          <w:lang w:val="en-US"/>
        </w:rPr>
        <w:t>echo</w:t>
      </w:r>
      <w:r w:rsidRPr="001062D9">
        <w:rPr>
          <w:rFonts w:cstheme="minorHAnsi"/>
          <w:b/>
          <w:noProof/>
          <w:color w:val="E36C0A" w:themeColor="accent6" w:themeShade="BF"/>
          <w:sz w:val="24"/>
          <w:szCs w:val="24"/>
        </w:rPr>
        <w:t xml:space="preserve"> “</w:t>
      </w:r>
      <w:r w:rsidRPr="001062D9">
        <w:rPr>
          <w:rFonts w:cstheme="minorHAnsi"/>
          <w:b/>
          <w:noProof/>
          <w:sz w:val="24"/>
          <w:szCs w:val="24"/>
        </w:rPr>
        <w:t>Автобус Богдан</w:t>
      </w:r>
      <w:r w:rsidRPr="001062D9">
        <w:rPr>
          <w:rFonts w:cstheme="minorHAnsi"/>
          <w:b/>
          <w:noProof/>
          <w:color w:val="E36C0A" w:themeColor="accent6" w:themeShade="BF"/>
          <w:sz w:val="24"/>
          <w:szCs w:val="24"/>
        </w:rPr>
        <w:t>”</w:t>
      </w:r>
      <w:r w:rsidR="001654DD" w:rsidRPr="001062D9">
        <w:rPr>
          <w:rFonts w:cstheme="minorHAnsi"/>
          <w:b/>
          <w:noProof/>
          <w:color w:val="FF0000"/>
          <w:sz w:val="24"/>
          <w:szCs w:val="24"/>
        </w:rPr>
        <w:t xml:space="preserve">; </w:t>
      </w:r>
      <w:r w:rsidR="001654DD" w:rsidRPr="003C7DB9">
        <w:rPr>
          <w:rFonts w:cstheme="minorHAnsi"/>
          <w:noProof/>
          <w:sz w:val="24"/>
          <w:szCs w:val="24"/>
          <w:lang w:val="en-US"/>
        </w:rPr>
        <w:t>PHP</w:t>
      </w:r>
      <w:r w:rsidRPr="001062D9">
        <w:rPr>
          <w:rFonts w:cstheme="minorHAnsi"/>
          <w:noProof/>
          <w:sz w:val="24"/>
          <w:szCs w:val="24"/>
        </w:rPr>
        <w:t xml:space="preserve"> </w:t>
      </w:r>
      <w:r w:rsidR="001654DD" w:rsidRPr="001062D9">
        <w:rPr>
          <w:rFonts w:cstheme="minorHAnsi"/>
          <w:noProof/>
          <w:sz w:val="24"/>
          <w:szCs w:val="24"/>
        </w:rPr>
        <w:t xml:space="preserve">воспринимает содержимое </w:t>
      </w:r>
      <w:r w:rsidR="00B75905" w:rsidRPr="001062D9">
        <w:rPr>
          <w:rFonts w:cstheme="minorHAnsi"/>
          <w:noProof/>
          <w:sz w:val="24"/>
          <w:szCs w:val="24"/>
        </w:rPr>
        <w:t xml:space="preserve">в </w:t>
      </w:r>
      <w:r w:rsidR="00B75905" w:rsidRPr="001062D9">
        <w:rPr>
          <w:rFonts w:cstheme="minorHAnsi"/>
          <w:b/>
          <w:noProof/>
          <w:color w:val="E36C0A" w:themeColor="accent6" w:themeShade="BF"/>
          <w:sz w:val="24"/>
          <w:szCs w:val="24"/>
        </w:rPr>
        <w:t>скобках</w:t>
      </w:r>
      <w:r w:rsidR="00B75905" w:rsidRPr="001062D9">
        <w:rPr>
          <w:rFonts w:cstheme="minorHAnsi"/>
          <w:noProof/>
          <w:sz w:val="24"/>
          <w:szCs w:val="24"/>
        </w:rPr>
        <w:t xml:space="preserve">, как </w:t>
      </w:r>
      <w:r w:rsidR="00B75905" w:rsidRPr="001062D9">
        <w:rPr>
          <w:rFonts w:cstheme="minorHAnsi"/>
          <w:b/>
          <w:noProof/>
          <w:color w:val="E36C0A" w:themeColor="accent6" w:themeShade="BF"/>
          <w:sz w:val="24"/>
          <w:szCs w:val="24"/>
        </w:rPr>
        <w:t>текст</w:t>
      </w:r>
      <w:r w:rsidR="00B75905" w:rsidRPr="001062D9">
        <w:rPr>
          <w:rFonts w:cstheme="minorHAnsi"/>
          <w:noProof/>
          <w:sz w:val="24"/>
          <w:szCs w:val="24"/>
        </w:rPr>
        <w:t xml:space="preserve"> и дает команду интерпретатору </w:t>
      </w:r>
      <w:r w:rsidR="00B75905" w:rsidRPr="001062D9">
        <w:rPr>
          <w:rFonts w:cstheme="minorHAnsi"/>
          <w:b/>
          <w:noProof/>
          <w:color w:val="E36C0A" w:themeColor="accent6" w:themeShade="BF"/>
          <w:sz w:val="24"/>
          <w:szCs w:val="24"/>
        </w:rPr>
        <w:t>вывести его на экран браузера</w:t>
      </w:r>
    </w:p>
    <w:p w:rsidR="00831F5C" w:rsidRPr="001062D9" w:rsidRDefault="00831F5C" w:rsidP="00A47613">
      <w:pPr>
        <w:rPr>
          <w:rFonts w:cstheme="minorHAnsi"/>
          <w:noProof/>
          <w:color w:val="E36C0A" w:themeColor="accent6" w:themeShade="BF"/>
          <w:sz w:val="24"/>
          <w:szCs w:val="24"/>
        </w:rPr>
      </w:pPr>
      <w:r w:rsidRPr="001062D9">
        <w:rPr>
          <w:rFonts w:cstheme="minorHAnsi"/>
          <w:noProof/>
          <w:color w:val="000000" w:themeColor="text1"/>
          <w:sz w:val="24"/>
          <w:szCs w:val="24"/>
        </w:rPr>
        <w:t xml:space="preserve">Разница между кавычками </w:t>
      </w:r>
      <w:r w:rsidRPr="001062D9">
        <w:rPr>
          <w:rFonts w:cstheme="minorHAnsi"/>
          <w:b/>
          <w:noProof/>
          <w:color w:val="E36C0A" w:themeColor="accent6" w:themeShade="BF"/>
          <w:sz w:val="24"/>
          <w:szCs w:val="24"/>
        </w:rPr>
        <w:t>‘</w:t>
      </w:r>
      <w:r w:rsidR="00F06493" w:rsidRPr="001062D9">
        <w:rPr>
          <w:rFonts w:cstheme="minorHAnsi"/>
          <w:b/>
          <w:noProof/>
          <w:color w:val="E36C0A" w:themeColor="accent6" w:themeShade="BF"/>
          <w:sz w:val="24"/>
          <w:szCs w:val="24"/>
        </w:rPr>
        <w:t xml:space="preserve"> </w:t>
      </w:r>
      <w:r w:rsidRPr="001062D9">
        <w:rPr>
          <w:rFonts w:cstheme="minorHAnsi"/>
          <w:b/>
          <w:noProof/>
          <w:color w:val="E36C0A" w:themeColor="accent6" w:themeShade="BF"/>
          <w:sz w:val="24"/>
          <w:szCs w:val="24"/>
        </w:rPr>
        <w:t>’</w:t>
      </w:r>
      <w:r w:rsidRPr="001062D9">
        <w:rPr>
          <w:rFonts w:cstheme="minorHAnsi"/>
          <w:noProof/>
          <w:color w:val="E36C0A" w:themeColor="accent6" w:themeShade="BF"/>
          <w:sz w:val="24"/>
          <w:szCs w:val="24"/>
        </w:rPr>
        <w:t xml:space="preserve"> </w:t>
      </w:r>
      <w:r w:rsidRPr="001062D9">
        <w:rPr>
          <w:rFonts w:cstheme="minorHAnsi"/>
          <w:noProof/>
          <w:color w:val="000000" w:themeColor="text1"/>
          <w:sz w:val="24"/>
          <w:szCs w:val="24"/>
        </w:rPr>
        <w:t xml:space="preserve">и </w:t>
      </w:r>
      <w:r w:rsidRPr="001062D9">
        <w:rPr>
          <w:rFonts w:cstheme="minorHAnsi"/>
          <w:b/>
          <w:noProof/>
          <w:color w:val="E36C0A" w:themeColor="accent6" w:themeShade="BF"/>
          <w:sz w:val="24"/>
          <w:szCs w:val="24"/>
        </w:rPr>
        <w:t>“</w:t>
      </w:r>
      <w:r w:rsidR="00F06493" w:rsidRPr="001062D9">
        <w:rPr>
          <w:rFonts w:cstheme="minorHAnsi"/>
          <w:b/>
          <w:noProof/>
          <w:color w:val="E36C0A" w:themeColor="accent6" w:themeShade="BF"/>
          <w:sz w:val="24"/>
          <w:szCs w:val="24"/>
        </w:rPr>
        <w:t xml:space="preserve"> </w:t>
      </w:r>
      <w:r w:rsidRPr="001062D9">
        <w:rPr>
          <w:rFonts w:cstheme="minorHAnsi"/>
          <w:b/>
          <w:noProof/>
          <w:color w:val="E36C0A" w:themeColor="accent6" w:themeShade="BF"/>
          <w:sz w:val="24"/>
          <w:szCs w:val="24"/>
        </w:rPr>
        <w:t>”</w:t>
      </w:r>
      <w:r w:rsidRPr="001062D9">
        <w:rPr>
          <w:rFonts w:cstheme="minorHAnsi"/>
          <w:noProof/>
          <w:color w:val="E36C0A" w:themeColor="accent6" w:themeShade="BF"/>
          <w:sz w:val="24"/>
          <w:szCs w:val="24"/>
        </w:rPr>
        <w:t xml:space="preserve"> </w:t>
      </w:r>
      <w:r w:rsidRPr="001062D9">
        <w:rPr>
          <w:rFonts w:cstheme="minorHAnsi"/>
          <w:noProof/>
          <w:color w:val="000000" w:themeColor="text1"/>
          <w:sz w:val="24"/>
          <w:szCs w:val="24"/>
        </w:rPr>
        <w:t xml:space="preserve">заключается в том, что переменная, которая вписывается в </w:t>
      </w:r>
      <w:r w:rsidRPr="001062D9">
        <w:rPr>
          <w:rFonts w:cstheme="minorHAnsi"/>
          <w:b/>
          <w:noProof/>
          <w:color w:val="E36C0A" w:themeColor="accent6" w:themeShade="BF"/>
          <w:sz w:val="24"/>
          <w:szCs w:val="24"/>
        </w:rPr>
        <w:t>апостроф ‘</w:t>
      </w:r>
      <w:r w:rsidR="00A47613" w:rsidRPr="001062D9">
        <w:rPr>
          <w:rFonts w:cstheme="minorHAnsi"/>
          <w:b/>
          <w:noProof/>
          <w:color w:val="E36C0A" w:themeColor="accent6" w:themeShade="BF"/>
          <w:sz w:val="24"/>
          <w:szCs w:val="24"/>
        </w:rPr>
        <w:t xml:space="preserve"> </w:t>
      </w:r>
      <w:r w:rsidRPr="001062D9">
        <w:rPr>
          <w:rFonts w:cstheme="minorHAnsi"/>
          <w:b/>
          <w:noProof/>
          <w:color w:val="E36C0A" w:themeColor="accent6" w:themeShade="BF"/>
          <w:sz w:val="24"/>
          <w:szCs w:val="24"/>
        </w:rPr>
        <w:t>’</w:t>
      </w:r>
      <w:r w:rsidRPr="001062D9">
        <w:rPr>
          <w:rFonts w:cstheme="minorHAnsi"/>
          <w:noProof/>
          <w:color w:val="E36C0A" w:themeColor="accent6" w:themeShade="BF"/>
          <w:sz w:val="24"/>
          <w:szCs w:val="24"/>
        </w:rPr>
        <w:t xml:space="preserve"> </w:t>
      </w:r>
      <w:r w:rsidRPr="001062D9">
        <w:rPr>
          <w:rFonts w:cstheme="minorHAnsi"/>
          <w:noProof/>
          <w:color w:val="000000" w:themeColor="text1"/>
          <w:sz w:val="24"/>
          <w:szCs w:val="24"/>
        </w:rPr>
        <w:t xml:space="preserve">обрабатывается </w:t>
      </w:r>
      <w:r w:rsidRPr="001062D9">
        <w:rPr>
          <w:rFonts w:cstheme="minorHAnsi"/>
          <w:b/>
          <w:noProof/>
          <w:color w:val="E36C0A" w:themeColor="accent6" w:themeShade="BF"/>
          <w:sz w:val="24"/>
          <w:szCs w:val="24"/>
        </w:rPr>
        <w:t>как обычный текст</w:t>
      </w:r>
      <w:r w:rsidRPr="001062D9">
        <w:rPr>
          <w:rFonts w:cstheme="minorHAnsi"/>
          <w:noProof/>
          <w:color w:val="000000" w:themeColor="text1"/>
          <w:sz w:val="24"/>
          <w:szCs w:val="24"/>
        </w:rPr>
        <w:t xml:space="preserve">, а переменную, которая вписывается в </w:t>
      </w:r>
      <w:r w:rsidRPr="001062D9">
        <w:rPr>
          <w:rFonts w:cstheme="minorHAnsi"/>
          <w:b/>
          <w:noProof/>
          <w:color w:val="E36C0A" w:themeColor="accent6" w:themeShade="BF"/>
          <w:sz w:val="24"/>
          <w:szCs w:val="24"/>
        </w:rPr>
        <w:t>скобки “</w:t>
      </w:r>
      <w:r w:rsidR="00A47613" w:rsidRPr="001062D9">
        <w:rPr>
          <w:rFonts w:cstheme="minorHAnsi"/>
          <w:b/>
          <w:noProof/>
          <w:color w:val="E36C0A" w:themeColor="accent6" w:themeShade="BF"/>
          <w:sz w:val="24"/>
          <w:szCs w:val="24"/>
        </w:rPr>
        <w:t xml:space="preserve"> </w:t>
      </w:r>
      <w:r w:rsidRPr="001062D9">
        <w:rPr>
          <w:rFonts w:cstheme="minorHAnsi"/>
          <w:b/>
          <w:noProof/>
          <w:color w:val="E36C0A" w:themeColor="accent6" w:themeShade="BF"/>
          <w:sz w:val="24"/>
          <w:szCs w:val="24"/>
        </w:rPr>
        <w:t>”</w:t>
      </w:r>
      <w:r w:rsidRPr="001062D9">
        <w:rPr>
          <w:rFonts w:cstheme="minorHAnsi"/>
          <w:noProof/>
          <w:color w:val="E36C0A" w:themeColor="accent6" w:themeShade="BF"/>
          <w:sz w:val="24"/>
          <w:szCs w:val="24"/>
        </w:rPr>
        <w:t xml:space="preserve"> </w:t>
      </w:r>
      <w:r w:rsidRPr="003C7DB9">
        <w:rPr>
          <w:rFonts w:cstheme="minorHAnsi"/>
          <w:noProof/>
          <w:color w:val="000000" w:themeColor="text1"/>
          <w:sz w:val="24"/>
          <w:szCs w:val="24"/>
          <w:lang w:val="en-US"/>
        </w:rPr>
        <w:t>PHP</w:t>
      </w:r>
      <w:r w:rsidRPr="001062D9">
        <w:rPr>
          <w:rFonts w:cstheme="minorHAnsi"/>
          <w:noProof/>
          <w:color w:val="000000" w:themeColor="text1"/>
          <w:sz w:val="24"/>
          <w:szCs w:val="24"/>
        </w:rPr>
        <w:t xml:space="preserve"> понимает,</w:t>
      </w:r>
      <w:r w:rsidR="00A47613" w:rsidRPr="001062D9">
        <w:rPr>
          <w:rFonts w:cstheme="minorHAnsi"/>
          <w:noProof/>
          <w:color w:val="000000" w:themeColor="text1"/>
          <w:sz w:val="24"/>
          <w:szCs w:val="24"/>
        </w:rPr>
        <w:t xml:space="preserve"> что она существует и что нужно</w:t>
      </w:r>
      <w:r w:rsidRPr="001062D9">
        <w:rPr>
          <w:rFonts w:cstheme="minorHAnsi"/>
          <w:noProof/>
          <w:color w:val="000000" w:themeColor="text1"/>
          <w:sz w:val="24"/>
          <w:szCs w:val="24"/>
        </w:rPr>
        <w:t xml:space="preserve"> </w:t>
      </w:r>
      <w:r w:rsidRPr="001062D9">
        <w:rPr>
          <w:rFonts w:cstheme="minorHAnsi"/>
          <w:b/>
          <w:noProof/>
          <w:color w:val="E36C0A" w:themeColor="accent6" w:themeShade="BF"/>
          <w:sz w:val="24"/>
          <w:szCs w:val="24"/>
        </w:rPr>
        <w:t>вывести ее содержимое</w:t>
      </w:r>
      <w:r w:rsidRPr="001062D9">
        <w:rPr>
          <w:rFonts w:cstheme="minorHAnsi"/>
          <w:noProof/>
          <w:color w:val="E36C0A" w:themeColor="accent6" w:themeShade="BF"/>
          <w:sz w:val="24"/>
          <w:szCs w:val="24"/>
        </w:rPr>
        <w:t>.</w:t>
      </w:r>
    </w:p>
    <w:p w:rsidR="006E34A2" w:rsidRPr="001062D9" w:rsidRDefault="004A1BC9" w:rsidP="00A47613">
      <w:pPr>
        <w:rPr>
          <w:rFonts w:cstheme="minorHAnsi"/>
          <w:b/>
          <w:noProof/>
          <w:color w:val="E36C0A" w:themeColor="accent6" w:themeShade="BF"/>
          <w:sz w:val="24"/>
          <w:szCs w:val="24"/>
        </w:rPr>
      </w:pPr>
      <w:r w:rsidRPr="001062D9">
        <w:rPr>
          <w:rFonts w:cstheme="minorHAnsi"/>
          <w:b/>
          <w:noProof/>
          <w:color w:val="E36C0A" w:themeColor="accent6" w:themeShade="BF"/>
          <w:sz w:val="24"/>
          <w:szCs w:val="24"/>
        </w:rPr>
        <w:t>Например:</w:t>
      </w:r>
    </w:p>
    <w:p w:rsidR="004A1BC9" w:rsidRPr="001062D9" w:rsidRDefault="004A1BC9" w:rsidP="00A47613">
      <w:pPr>
        <w:rPr>
          <w:rFonts w:cstheme="minorHAnsi"/>
          <w:b/>
          <w:noProof/>
          <w:color w:val="000000" w:themeColor="text1"/>
          <w:sz w:val="24"/>
          <w:szCs w:val="24"/>
        </w:rPr>
      </w:pPr>
      <w:r w:rsidRPr="001062D9">
        <w:rPr>
          <w:rFonts w:cstheme="minorHAnsi"/>
          <w:b/>
          <w:noProof/>
          <w:color w:val="000000" w:themeColor="text1"/>
          <w:sz w:val="24"/>
          <w:szCs w:val="24"/>
        </w:rPr>
        <w:t>$</w:t>
      </w:r>
      <w:r w:rsidRPr="003C7DB9">
        <w:rPr>
          <w:rFonts w:cstheme="minorHAnsi"/>
          <w:b/>
          <w:noProof/>
          <w:color w:val="000000" w:themeColor="text1"/>
          <w:sz w:val="24"/>
          <w:szCs w:val="24"/>
          <w:lang w:val="en-US"/>
        </w:rPr>
        <w:t>a</w:t>
      </w:r>
      <w:r w:rsidRPr="001062D9">
        <w:rPr>
          <w:rFonts w:cstheme="minorHAnsi"/>
          <w:b/>
          <w:noProof/>
          <w:color w:val="000000" w:themeColor="text1"/>
          <w:sz w:val="24"/>
          <w:szCs w:val="24"/>
        </w:rPr>
        <w:t xml:space="preserve"> = ‘Автобус Богдан’</w:t>
      </w:r>
    </w:p>
    <w:p w:rsidR="004A1BC9" w:rsidRPr="001062D9" w:rsidRDefault="006E34A2" w:rsidP="00A47613">
      <w:pPr>
        <w:rPr>
          <w:rFonts w:cstheme="minorHAnsi"/>
          <w:b/>
          <w:noProof/>
          <w:color w:val="000000" w:themeColor="text1"/>
          <w:sz w:val="24"/>
          <w:szCs w:val="24"/>
        </w:rPr>
      </w:pPr>
      <w:r w:rsidRPr="003C7DB9">
        <w:rPr>
          <w:rFonts w:cstheme="minorHAnsi"/>
          <w:b/>
          <w:noProof/>
          <w:color w:val="000000" w:themeColor="text1"/>
          <w:sz w:val="24"/>
          <w:szCs w:val="24"/>
          <w:lang w:val="en-US"/>
        </w:rPr>
        <w:t>echo</w:t>
      </w:r>
      <w:r w:rsidRPr="001062D9">
        <w:rPr>
          <w:rFonts w:cstheme="minorHAnsi"/>
          <w:b/>
          <w:noProof/>
          <w:color w:val="000000" w:themeColor="text1"/>
          <w:sz w:val="24"/>
          <w:szCs w:val="24"/>
        </w:rPr>
        <w:t xml:space="preserve"> ‘</w:t>
      </w:r>
      <w:r w:rsidR="004A1BC9" w:rsidRPr="001062D9">
        <w:rPr>
          <w:rFonts w:cstheme="minorHAnsi"/>
          <w:b/>
          <w:noProof/>
          <w:color w:val="000000" w:themeColor="text1"/>
          <w:sz w:val="24"/>
          <w:szCs w:val="24"/>
        </w:rPr>
        <w:t>$</w:t>
      </w:r>
      <w:r w:rsidR="004A1BC9" w:rsidRPr="003C7DB9">
        <w:rPr>
          <w:rFonts w:cstheme="minorHAnsi"/>
          <w:b/>
          <w:noProof/>
          <w:color w:val="000000" w:themeColor="text1"/>
          <w:sz w:val="24"/>
          <w:szCs w:val="24"/>
          <w:lang w:val="en-US"/>
        </w:rPr>
        <w:t>a</w:t>
      </w:r>
      <w:r w:rsidRPr="001062D9">
        <w:rPr>
          <w:rFonts w:cstheme="minorHAnsi"/>
          <w:b/>
          <w:noProof/>
          <w:color w:val="000000" w:themeColor="text1"/>
          <w:sz w:val="24"/>
          <w:szCs w:val="24"/>
        </w:rPr>
        <w:t>’</w:t>
      </w:r>
      <w:r w:rsidR="004A1BC9" w:rsidRPr="001062D9">
        <w:rPr>
          <w:rFonts w:cstheme="minorHAnsi"/>
          <w:b/>
          <w:noProof/>
          <w:color w:val="000000" w:themeColor="text1"/>
          <w:sz w:val="24"/>
          <w:szCs w:val="24"/>
        </w:rPr>
        <w:t>;</w:t>
      </w:r>
    </w:p>
    <w:p w:rsidR="006E34A2" w:rsidRPr="001062D9" w:rsidRDefault="004A1BC9" w:rsidP="00A47613">
      <w:pPr>
        <w:rPr>
          <w:rFonts w:cstheme="minorHAnsi"/>
          <w:b/>
          <w:noProof/>
          <w:color w:val="000000" w:themeColor="text1"/>
          <w:sz w:val="24"/>
          <w:szCs w:val="24"/>
        </w:rPr>
      </w:pPr>
      <w:r w:rsidRPr="003C7DB9">
        <w:rPr>
          <w:rFonts w:cstheme="minorHAnsi"/>
          <w:b/>
          <w:noProof/>
          <w:color w:val="000000" w:themeColor="text1"/>
          <w:sz w:val="24"/>
          <w:szCs w:val="24"/>
          <w:lang w:val="en-US"/>
        </w:rPr>
        <w:t>echo</w:t>
      </w:r>
      <w:r w:rsidRPr="001062D9">
        <w:rPr>
          <w:rFonts w:cstheme="minorHAnsi"/>
          <w:b/>
          <w:noProof/>
          <w:color w:val="000000" w:themeColor="text1"/>
          <w:sz w:val="24"/>
          <w:szCs w:val="24"/>
        </w:rPr>
        <w:t xml:space="preserve"> “$</w:t>
      </w:r>
      <w:r w:rsidRPr="003C7DB9">
        <w:rPr>
          <w:rFonts w:cstheme="minorHAnsi"/>
          <w:b/>
          <w:noProof/>
          <w:color w:val="000000" w:themeColor="text1"/>
          <w:sz w:val="24"/>
          <w:szCs w:val="24"/>
          <w:lang w:val="en-US"/>
        </w:rPr>
        <w:t>a</w:t>
      </w:r>
      <w:r w:rsidRPr="001062D9">
        <w:rPr>
          <w:rFonts w:cstheme="minorHAnsi"/>
          <w:b/>
          <w:noProof/>
          <w:color w:val="000000" w:themeColor="text1"/>
          <w:sz w:val="24"/>
          <w:szCs w:val="24"/>
        </w:rPr>
        <w:t>”;</w:t>
      </w:r>
      <w:r w:rsidR="006E34A2" w:rsidRPr="001062D9">
        <w:rPr>
          <w:rFonts w:cstheme="minorHAnsi"/>
          <w:b/>
          <w:noProof/>
          <w:color w:val="000000" w:themeColor="text1"/>
          <w:sz w:val="24"/>
          <w:szCs w:val="24"/>
        </w:rPr>
        <w:t xml:space="preserve"> </w:t>
      </w:r>
    </w:p>
    <w:p w:rsidR="006E34A2" w:rsidRPr="001062D9" w:rsidRDefault="006E34A2" w:rsidP="00A47613">
      <w:pPr>
        <w:rPr>
          <w:rFonts w:cstheme="minorHAnsi"/>
          <w:b/>
          <w:noProof/>
          <w:color w:val="E36C0A" w:themeColor="accent6" w:themeShade="BF"/>
          <w:sz w:val="24"/>
          <w:szCs w:val="24"/>
        </w:rPr>
      </w:pPr>
      <w:r w:rsidRPr="001062D9">
        <w:rPr>
          <w:rFonts w:cstheme="minorHAnsi"/>
          <w:b/>
          <w:noProof/>
          <w:color w:val="E36C0A" w:themeColor="accent6" w:themeShade="BF"/>
          <w:sz w:val="24"/>
          <w:szCs w:val="24"/>
        </w:rPr>
        <w:t>Выведет:</w:t>
      </w:r>
    </w:p>
    <w:p w:rsidR="006E34A2" w:rsidRPr="001062D9" w:rsidRDefault="004A1BC9" w:rsidP="00A47613">
      <w:pPr>
        <w:rPr>
          <w:rFonts w:cstheme="minorHAnsi"/>
          <w:b/>
          <w:noProof/>
          <w:sz w:val="24"/>
          <w:szCs w:val="24"/>
        </w:rPr>
      </w:pPr>
      <w:r w:rsidRPr="001062D9">
        <w:rPr>
          <w:rFonts w:cstheme="minorHAnsi"/>
          <w:b/>
          <w:noProof/>
          <w:sz w:val="24"/>
          <w:szCs w:val="24"/>
        </w:rPr>
        <w:t>$</w:t>
      </w:r>
      <w:r w:rsidRPr="003C7DB9">
        <w:rPr>
          <w:rFonts w:cstheme="minorHAnsi"/>
          <w:b/>
          <w:noProof/>
          <w:sz w:val="24"/>
          <w:szCs w:val="24"/>
          <w:lang w:val="en-US"/>
        </w:rPr>
        <w:t>a</w:t>
      </w:r>
      <w:r w:rsidRPr="001062D9">
        <w:rPr>
          <w:rFonts w:cstheme="minorHAnsi"/>
          <w:b/>
          <w:noProof/>
          <w:sz w:val="24"/>
          <w:szCs w:val="24"/>
        </w:rPr>
        <w:br/>
        <w:t>Автобус Богдан</w:t>
      </w:r>
    </w:p>
    <w:p w:rsidR="004A1BC9" w:rsidRPr="001062D9" w:rsidRDefault="004A1BC9" w:rsidP="00A47613">
      <w:pPr>
        <w:rPr>
          <w:rFonts w:cstheme="minorHAnsi"/>
          <w:b/>
          <w:noProof/>
          <w:color w:val="E36C0A" w:themeColor="accent6" w:themeShade="BF"/>
          <w:sz w:val="24"/>
          <w:szCs w:val="24"/>
        </w:rPr>
      </w:pPr>
      <w:r w:rsidRPr="001062D9">
        <w:rPr>
          <w:rFonts w:cstheme="minorHAnsi"/>
          <w:noProof/>
          <w:color w:val="000000" w:themeColor="text1"/>
          <w:sz w:val="24"/>
          <w:szCs w:val="24"/>
        </w:rPr>
        <w:t xml:space="preserve">А, если </w:t>
      </w:r>
      <w:r w:rsidR="006E34A2" w:rsidRPr="001062D9">
        <w:rPr>
          <w:rFonts w:cstheme="minorHAnsi"/>
          <w:noProof/>
          <w:color w:val="000000" w:themeColor="text1"/>
          <w:sz w:val="24"/>
          <w:szCs w:val="24"/>
        </w:rPr>
        <w:t xml:space="preserve"> написано вот так </w:t>
      </w:r>
      <w:r w:rsidR="006E34A2" w:rsidRPr="003C7DB9">
        <w:rPr>
          <w:rFonts w:cstheme="minorHAnsi"/>
          <w:b/>
          <w:noProof/>
          <w:color w:val="E36C0A" w:themeColor="accent6" w:themeShade="BF"/>
          <w:sz w:val="24"/>
          <w:szCs w:val="24"/>
          <w:lang w:val="en-US"/>
        </w:rPr>
        <w:t>echo</w:t>
      </w:r>
      <w:r w:rsidR="006E34A2" w:rsidRPr="001062D9">
        <w:rPr>
          <w:rFonts w:cstheme="minorHAnsi"/>
          <w:b/>
          <w:noProof/>
          <w:color w:val="E36C0A" w:themeColor="accent6" w:themeShade="BF"/>
          <w:sz w:val="24"/>
          <w:szCs w:val="24"/>
        </w:rPr>
        <w:t xml:space="preserve"> “ ‘</w:t>
      </w:r>
      <w:r w:rsidR="007A2764" w:rsidRPr="001062D9">
        <w:rPr>
          <w:rFonts w:cstheme="minorHAnsi"/>
          <w:b/>
          <w:noProof/>
          <w:sz w:val="24"/>
          <w:szCs w:val="24"/>
        </w:rPr>
        <w:t>$</w:t>
      </w:r>
      <w:r w:rsidR="007A2764" w:rsidRPr="003C7DB9">
        <w:rPr>
          <w:rFonts w:cstheme="minorHAnsi"/>
          <w:b/>
          <w:noProof/>
          <w:sz w:val="24"/>
          <w:szCs w:val="24"/>
          <w:lang w:val="en-US"/>
        </w:rPr>
        <w:t>a</w:t>
      </w:r>
      <w:r w:rsidR="006E34A2" w:rsidRPr="001062D9">
        <w:rPr>
          <w:rFonts w:cstheme="minorHAnsi"/>
          <w:b/>
          <w:noProof/>
          <w:color w:val="E36C0A" w:themeColor="accent6" w:themeShade="BF"/>
          <w:sz w:val="24"/>
          <w:szCs w:val="24"/>
        </w:rPr>
        <w:t>’</w:t>
      </w:r>
      <w:r w:rsidR="006E34A2" w:rsidRPr="001062D9">
        <w:rPr>
          <w:rFonts w:cstheme="minorHAnsi"/>
          <w:b/>
          <w:noProof/>
          <w:sz w:val="24"/>
          <w:szCs w:val="24"/>
        </w:rPr>
        <w:t xml:space="preserve"> </w:t>
      </w:r>
      <w:r w:rsidR="006E34A2" w:rsidRPr="001062D9">
        <w:rPr>
          <w:rFonts w:cstheme="minorHAnsi"/>
          <w:b/>
          <w:noProof/>
          <w:color w:val="E36C0A" w:themeColor="accent6" w:themeShade="BF"/>
          <w:sz w:val="24"/>
          <w:szCs w:val="24"/>
        </w:rPr>
        <w:t>”;</w:t>
      </w:r>
    </w:p>
    <w:p w:rsidR="004A1BC9" w:rsidRPr="001062D9" w:rsidRDefault="006E34A2" w:rsidP="00A47613">
      <w:pPr>
        <w:rPr>
          <w:rFonts w:cstheme="minorHAnsi"/>
          <w:b/>
          <w:noProof/>
          <w:color w:val="E36C0A" w:themeColor="accent6" w:themeShade="BF"/>
          <w:sz w:val="24"/>
          <w:szCs w:val="24"/>
        </w:rPr>
      </w:pPr>
      <w:r w:rsidRPr="001062D9">
        <w:rPr>
          <w:rFonts w:cstheme="minorHAnsi"/>
          <w:b/>
          <w:noProof/>
          <w:color w:val="E36C0A" w:themeColor="accent6" w:themeShade="BF"/>
          <w:sz w:val="24"/>
          <w:szCs w:val="24"/>
        </w:rPr>
        <w:t xml:space="preserve"> то выведет</w:t>
      </w:r>
      <w:r w:rsidR="004A1BC9" w:rsidRPr="001062D9">
        <w:rPr>
          <w:rFonts w:cstheme="minorHAnsi"/>
          <w:b/>
          <w:noProof/>
          <w:color w:val="E36C0A" w:themeColor="accent6" w:themeShade="BF"/>
          <w:sz w:val="24"/>
          <w:szCs w:val="24"/>
        </w:rPr>
        <w:t>:</w:t>
      </w:r>
    </w:p>
    <w:p w:rsidR="006E34A2" w:rsidRPr="001062D9" w:rsidRDefault="006E34A2" w:rsidP="00A47613">
      <w:pPr>
        <w:rPr>
          <w:rFonts w:cstheme="minorHAnsi"/>
          <w:noProof/>
          <w:sz w:val="24"/>
          <w:szCs w:val="24"/>
        </w:rPr>
      </w:pPr>
      <w:r w:rsidRPr="001062D9">
        <w:rPr>
          <w:rFonts w:cstheme="minorHAnsi"/>
          <w:b/>
          <w:noProof/>
          <w:sz w:val="24"/>
          <w:szCs w:val="24"/>
        </w:rPr>
        <w:t xml:space="preserve"> ‘Автобус Богдан’</w:t>
      </w:r>
    </w:p>
    <w:p w:rsidR="00A47613" w:rsidRPr="001062D9" w:rsidRDefault="004A1BC9" w:rsidP="00A47613">
      <w:pPr>
        <w:rPr>
          <w:rFonts w:cstheme="minorHAnsi"/>
          <w:b/>
          <w:noProof/>
          <w:color w:val="E36C0A" w:themeColor="accent6" w:themeShade="BF"/>
          <w:sz w:val="24"/>
          <w:szCs w:val="24"/>
        </w:rPr>
      </w:pPr>
      <w:r w:rsidRPr="001062D9">
        <w:rPr>
          <w:rFonts w:cstheme="minorHAnsi"/>
          <w:b/>
          <w:noProof/>
          <w:color w:val="E36C0A" w:themeColor="accent6" w:themeShade="BF"/>
          <w:sz w:val="24"/>
          <w:szCs w:val="24"/>
        </w:rPr>
        <w:t xml:space="preserve">Еще </w:t>
      </w:r>
      <w:r w:rsidR="00A47613" w:rsidRPr="001062D9">
        <w:rPr>
          <w:rFonts w:cstheme="minorHAnsi"/>
          <w:b/>
          <w:noProof/>
          <w:color w:val="E36C0A" w:themeColor="accent6" w:themeShade="BF"/>
          <w:sz w:val="24"/>
          <w:szCs w:val="24"/>
        </w:rPr>
        <w:t>пример:</w:t>
      </w:r>
    </w:p>
    <w:p w:rsidR="00F06493" w:rsidRPr="001062D9" w:rsidRDefault="00F06493" w:rsidP="00F06493">
      <w:pPr>
        <w:rPr>
          <w:rFonts w:cstheme="minorHAnsi"/>
          <w:b/>
          <w:noProof/>
          <w:color w:val="000000" w:themeColor="text1"/>
          <w:sz w:val="24"/>
          <w:szCs w:val="24"/>
        </w:rPr>
      </w:pPr>
      <w:r w:rsidRPr="001062D9">
        <w:rPr>
          <w:rFonts w:cstheme="minorHAnsi"/>
          <w:b/>
          <w:noProof/>
          <w:color w:val="000000" w:themeColor="text1"/>
          <w:sz w:val="24"/>
          <w:szCs w:val="24"/>
        </w:rPr>
        <w:t>$</w:t>
      </w:r>
      <w:r w:rsidRPr="003C7DB9">
        <w:rPr>
          <w:rFonts w:cstheme="minorHAnsi"/>
          <w:b/>
          <w:noProof/>
          <w:color w:val="000000" w:themeColor="text1"/>
          <w:sz w:val="24"/>
          <w:szCs w:val="24"/>
          <w:lang w:val="en-US"/>
        </w:rPr>
        <w:t>a</w:t>
      </w:r>
      <w:r w:rsidRPr="001062D9">
        <w:rPr>
          <w:rFonts w:cstheme="minorHAnsi"/>
          <w:b/>
          <w:noProof/>
          <w:color w:val="000000" w:themeColor="text1"/>
          <w:sz w:val="24"/>
          <w:szCs w:val="24"/>
        </w:rPr>
        <w:t xml:space="preserve"> = 50;</w:t>
      </w:r>
    </w:p>
    <w:p w:rsidR="00F06493" w:rsidRPr="001062D9" w:rsidRDefault="00F06493" w:rsidP="00F06493">
      <w:pPr>
        <w:rPr>
          <w:rFonts w:cstheme="minorHAnsi"/>
          <w:b/>
          <w:noProof/>
          <w:color w:val="FF0000"/>
          <w:sz w:val="24"/>
          <w:szCs w:val="24"/>
        </w:rPr>
      </w:pPr>
      <w:r w:rsidRPr="003C7DB9">
        <w:rPr>
          <w:rFonts w:cstheme="minorHAnsi"/>
          <w:b/>
          <w:noProof/>
          <w:color w:val="000000" w:themeColor="text1"/>
          <w:sz w:val="24"/>
          <w:szCs w:val="24"/>
          <w:lang w:val="en-US"/>
        </w:rPr>
        <w:t>echo</w:t>
      </w:r>
      <w:r w:rsidRPr="001062D9">
        <w:rPr>
          <w:rFonts w:cstheme="minorHAnsi"/>
          <w:b/>
          <w:noProof/>
          <w:color w:val="FF0000"/>
          <w:sz w:val="24"/>
          <w:szCs w:val="24"/>
        </w:rPr>
        <w:t xml:space="preserve"> </w:t>
      </w:r>
      <w:r w:rsidRPr="001062D9">
        <w:rPr>
          <w:rFonts w:cstheme="minorHAnsi"/>
          <w:b/>
          <w:noProof/>
          <w:color w:val="E36C0A" w:themeColor="accent6" w:themeShade="BF"/>
          <w:sz w:val="24"/>
          <w:szCs w:val="24"/>
        </w:rPr>
        <w:t>'</w:t>
      </w:r>
      <w:r w:rsidRPr="001062D9">
        <w:rPr>
          <w:rFonts w:cstheme="minorHAnsi"/>
          <w:b/>
          <w:noProof/>
          <w:color w:val="000000" w:themeColor="text1"/>
          <w:sz w:val="24"/>
          <w:szCs w:val="24"/>
        </w:rPr>
        <w:t>Городу Сумы необходимо закупить</w:t>
      </w:r>
      <w:r w:rsidRPr="001062D9">
        <w:rPr>
          <w:rFonts w:cstheme="minorHAnsi"/>
          <w:b/>
          <w:noProof/>
          <w:color w:val="FF0000"/>
          <w:sz w:val="24"/>
          <w:szCs w:val="24"/>
        </w:rPr>
        <w:t xml:space="preserve"> </w:t>
      </w:r>
      <w:r w:rsidRPr="001062D9">
        <w:rPr>
          <w:rFonts w:cstheme="minorHAnsi"/>
          <w:b/>
          <w:noProof/>
          <w:color w:val="E36C0A" w:themeColor="accent6" w:themeShade="BF"/>
          <w:sz w:val="24"/>
          <w:szCs w:val="24"/>
        </w:rPr>
        <w:t>$</w:t>
      </w:r>
      <w:r w:rsidRPr="003C7DB9">
        <w:rPr>
          <w:rFonts w:cstheme="minorHAnsi"/>
          <w:b/>
          <w:noProof/>
          <w:color w:val="E36C0A" w:themeColor="accent6" w:themeShade="BF"/>
          <w:sz w:val="24"/>
          <w:szCs w:val="24"/>
          <w:lang w:val="en-US"/>
        </w:rPr>
        <w:t>a</w:t>
      </w:r>
      <w:r w:rsidRPr="001062D9">
        <w:rPr>
          <w:rFonts w:cstheme="minorHAnsi"/>
          <w:b/>
          <w:noProof/>
          <w:color w:val="E36C0A" w:themeColor="accent6" w:themeShade="BF"/>
          <w:sz w:val="24"/>
          <w:szCs w:val="24"/>
        </w:rPr>
        <w:t xml:space="preserve"> </w:t>
      </w:r>
      <w:r w:rsidRPr="001062D9">
        <w:rPr>
          <w:rFonts w:cstheme="minorHAnsi"/>
          <w:b/>
          <w:noProof/>
          <w:color w:val="000000" w:themeColor="text1"/>
          <w:sz w:val="24"/>
          <w:szCs w:val="24"/>
        </w:rPr>
        <w:t>автобусов для замены маршруток &lt;</w:t>
      </w:r>
      <w:r w:rsidRPr="003C7DB9">
        <w:rPr>
          <w:rFonts w:cstheme="minorHAnsi"/>
          <w:b/>
          <w:noProof/>
          <w:color w:val="000000" w:themeColor="text1"/>
          <w:sz w:val="24"/>
          <w:szCs w:val="24"/>
          <w:lang w:val="en-US"/>
        </w:rPr>
        <w:t>br</w:t>
      </w:r>
      <w:r w:rsidRPr="001062D9">
        <w:rPr>
          <w:rFonts w:cstheme="minorHAnsi"/>
          <w:b/>
          <w:noProof/>
          <w:color w:val="000000" w:themeColor="text1"/>
          <w:sz w:val="24"/>
          <w:szCs w:val="24"/>
        </w:rPr>
        <w:t>&gt;</w:t>
      </w:r>
      <w:r w:rsidRPr="001062D9">
        <w:rPr>
          <w:rFonts w:cstheme="minorHAnsi"/>
          <w:b/>
          <w:noProof/>
          <w:color w:val="E36C0A" w:themeColor="accent6" w:themeShade="BF"/>
          <w:sz w:val="24"/>
          <w:szCs w:val="24"/>
        </w:rPr>
        <w:t>';</w:t>
      </w:r>
    </w:p>
    <w:p w:rsidR="00831F5C" w:rsidRPr="001062D9" w:rsidRDefault="00F06493" w:rsidP="00F06493">
      <w:pPr>
        <w:rPr>
          <w:rFonts w:cstheme="minorHAnsi"/>
          <w:b/>
          <w:noProof/>
          <w:color w:val="FF0000"/>
          <w:sz w:val="24"/>
          <w:szCs w:val="24"/>
        </w:rPr>
      </w:pPr>
      <w:r w:rsidRPr="003C7DB9">
        <w:rPr>
          <w:rFonts w:cstheme="minorHAnsi"/>
          <w:b/>
          <w:noProof/>
          <w:color w:val="000000" w:themeColor="text1"/>
          <w:sz w:val="24"/>
          <w:szCs w:val="24"/>
          <w:lang w:val="en-US"/>
        </w:rPr>
        <w:t>echo</w:t>
      </w:r>
      <w:r w:rsidRPr="001062D9">
        <w:rPr>
          <w:rFonts w:cstheme="minorHAnsi"/>
          <w:b/>
          <w:noProof/>
          <w:color w:val="FF0000"/>
          <w:sz w:val="24"/>
          <w:szCs w:val="24"/>
        </w:rPr>
        <w:t xml:space="preserve"> </w:t>
      </w:r>
      <w:r w:rsidRPr="001062D9">
        <w:rPr>
          <w:rFonts w:cstheme="minorHAnsi"/>
          <w:b/>
          <w:noProof/>
          <w:color w:val="E36C0A" w:themeColor="accent6" w:themeShade="BF"/>
          <w:sz w:val="24"/>
          <w:szCs w:val="24"/>
        </w:rPr>
        <w:t>"</w:t>
      </w:r>
      <w:r w:rsidRPr="001062D9">
        <w:rPr>
          <w:rFonts w:cstheme="minorHAnsi"/>
          <w:b/>
          <w:noProof/>
          <w:color w:val="000000" w:themeColor="text1"/>
          <w:sz w:val="24"/>
          <w:szCs w:val="24"/>
        </w:rPr>
        <w:t xml:space="preserve">Городу Сумы необходимо закупить </w:t>
      </w:r>
      <w:r w:rsidRPr="001062D9">
        <w:rPr>
          <w:rFonts w:cstheme="minorHAnsi"/>
          <w:b/>
          <w:noProof/>
          <w:color w:val="E36C0A" w:themeColor="accent6" w:themeShade="BF"/>
          <w:sz w:val="24"/>
          <w:szCs w:val="24"/>
        </w:rPr>
        <w:t>$</w:t>
      </w:r>
      <w:r w:rsidRPr="003C7DB9">
        <w:rPr>
          <w:rFonts w:cstheme="minorHAnsi"/>
          <w:b/>
          <w:noProof/>
          <w:color w:val="E36C0A" w:themeColor="accent6" w:themeShade="BF"/>
          <w:sz w:val="24"/>
          <w:szCs w:val="24"/>
          <w:lang w:val="en-US"/>
        </w:rPr>
        <w:t>a</w:t>
      </w:r>
      <w:r w:rsidRPr="001062D9">
        <w:rPr>
          <w:rFonts w:cstheme="minorHAnsi"/>
          <w:b/>
          <w:noProof/>
          <w:color w:val="E36C0A" w:themeColor="accent6" w:themeShade="BF"/>
          <w:sz w:val="24"/>
          <w:szCs w:val="24"/>
        </w:rPr>
        <w:t xml:space="preserve"> </w:t>
      </w:r>
      <w:r w:rsidRPr="001062D9">
        <w:rPr>
          <w:rFonts w:cstheme="minorHAnsi"/>
          <w:b/>
          <w:noProof/>
          <w:color w:val="000000" w:themeColor="text1"/>
          <w:sz w:val="24"/>
          <w:szCs w:val="24"/>
        </w:rPr>
        <w:t>автобусов для замены маршруток &lt;</w:t>
      </w:r>
      <w:r w:rsidRPr="003C7DB9">
        <w:rPr>
          <w:rFonts w:cstheme="minorHAnsi"/>
          <w:b/>
          <w:noProof/>
          <w:color w:val="000000" w:themeColor="text1"/>
          <w:sz w:val="24"/>
          <w:szCs w:val="24"/>
          <w:lang w:val="en-US"/>
        </w:rPr>
        <w:t>br</w:t>
      </w:r>
      <w:r w:rsidRPr="001062D9">
        <w:rPr>
          <w:rFonts w:cstheme="minorHAnsi"/>
          <w:b/>
          <w:noProof/>
          <w:color w:val="000000" w:themeColor="text1"/>
          <w:sz w:val="24"/>
          <w:szCs w:val="24"/>
        </w:rPr>
        <w:t>&gt;</w:t>
      </w:r>
      <w:r w:rsidRPr="001062D9">
        <w:rPr>
          <w:rFonts w:cstheme="minorHAnsi"/>
          <w:b/>
          <w:noProof/>
          <w:color w:val="E36C0A" w:themeColor="accent6" w:themeShade="BF"/>
          <w:sz w:val="24"/>
          <w:szCs w:val="24"/>
        </w:rPr>
        <w:t>";</w:t>
      </w:r>
    </w:p>
    <w:p w:rsidR="00A47613" w:rsidRPr="001062D9" w:rsidRDefault="00A47613" w:rsidP="00F06493">
      <w:pPr>
        <w:rPr>
          <w:rFonts w:cstheme="minorHAnsi"/>
          <w:b/>
          <w:noProof/>
          <w:color w:val="E36C0A" w:themeColor="accent6" w:themeShade="BF"/>
          <w:sz w:val="24"/>
          <w:szCs w:val="24"/>
        </w:rPr>
      </w:pPr>
      <w:r w:rsidRPr="001062D9">
        <w:rPr>
          <w:rFonts w:cstheme="minorHAnsi"/>
          <w:b/>
          <w:noProof/>
          <w:color w:val="E36C0A" w:themeColor="accent6" w:themeShade="BF"/>
          <w:sz w:val="24"/>
          <w:szCs w:val="24"/>
        </w:rPr>
        <w:t xml:space="preserve">Выведет:  </w:t>
      </w:r>
    </w:p>
    <w:p w:rsidR="00A47613" w:rsidRPr="001062D9" w:rsidRDefault="00A47613" w:rsidP="00F06493">
      <w:pPr>
        <w:rPr>
          <w:rFonts w:cstheme="minorHAnsi"/>
          <w:noProof/>
          <w:color w:val="FF0000"/>
          <w:sz w:val="24"/>
          <w:szCs w:val="24"/>
        </w:rPr>
      </w:pPr>
      <w:r w:rsidRPr="001062D9">
        <w:rPr>
          <w:noProof/>
          <w:color w:val="000000"/>
          <w:sz w:val="27"/>
          <w:szCs w:val="27"/>
        </w:rPr>
        <w:t xml:space="preserve">Городу Сумы необходимо закупить </w:t>
      </w:r>
      <w:r w:rsidRPr="001062D9">
        <w:rPr>
          <w:b/>
          <w:noProof/>
          <w:color w:val="E36C0A" w:themeColor="accent6" w:themeShade="BF"/>
          <w:sz w:val="27"/>
          <w:szCs w:val="27"/>
        </w:rPr>
        <w:t>$</w:t>
      </w:r>
      <w:r w:rsidRPr="003C7DB9">
        <w:rPr>
          <w:b/>
          <w:noProof/>
          <w:color w:val="E36C0A" w:themeColor="accent6" w:themeShade="BF"/>
          <w:sz w:val="27"/>
          <w:szCs w:val="27"/>
          <w:lang w:val="en-US"/>
        </w:rPr>
        <w:t>a</w:t>
      </w:r>
      <w:r w:rsidRPr="001062D9">
        <w:rPr>
          <w:noProof/>
          <w:color w:val="000000"/>
          <w:sz w:val="27"/>
          <w:szCs w:val="27"/>
        </w:rPr>
        <w:t xml:space="preserve"> автобусов для замены маршруток</w:t>
      </w:r>
      <w:r w:rsidRPr="003C7DB9">
        <w:rPr>
          <w:noProof/>
          <w:color w:val="000000"/>
          <w:sz w:val="27"/>
          <w:szCs w:val="27"/>
          <w:lang w:val="en-US"/>
        </w:rPr>
        <w:t> </w:t>
      </w:r>
      <w:r w:rsidRPr="001062D9">
        <w:rPr>
          <w:noProof/>
          <w:color w:val="000000"/>
          <w:sz w:val="27"/>
          <w:szCs w:val="27"/>
        </w:rPr>
        <w:br/>
        <w:t xml:space="preserve">Городу Сумы необходимо закупить </w:t>
      </w:r>
      <w:r w:rsidRPr="001062D9">
        <w:rPr>
          <w:b/>
          <w:noProof/>
          <w:color w:val="E36C0A" w:themeColor="accent6" w:themeShade="BF"/>
          <w:sz w:val="27"/>
          <w:szCs w:val="27"/>
        </w:rPr>
        <w:t>50</w:t>
      </w:r>
      <w:r w:rsidRPr="001062D9">
        <w:rPr>
          <w:noProof/>
          <w:color w:val="000000"/>
          <w:sz w:val="27"/>
          <w:szCs w:val="27"/>
        </w:rPr>
        <w:t xml:space="preserve"> автобусов для замены маршруток</w:t>
      </w:r>
      <w:r w:rsidRPr="003C7DB9">
        <w:rPr>
          <w:noProof/>
          <w:color w:val="000000"/>
          <w:sz w:val="27"/>
          <w:szCs w:val="27"/>
          <w:lang w:val="en-US"/>
        </w:rPr>
        <w:t> </w:t>
      </w:r>
    </w:p>
    <w:p w:rsidR="00C22EB6" w:rsidRPr="001062D9" w:rsidRDefault="001654DD" w:rsidP="00100F43">
      <w:pPr>
        <w:rPr>
          <w:rFonts w:cstheme="minorHAnsi"/>
          <w:b/>
          <w:noProof/>
          <w:color w:val="FF0000"/>
          <w:sz w:val="24"/>
          <w:szCs w:val="24"/>
        </w:rPr>
      </w:pPr>
      <w:r w:rsidRPr="001062D9">
        <w:rPr>
          <w:rFonts w:cstheme="minorHAnsi"/>
          <w:b/>
          <w:noProof/>
          <w:color w:val="E36C0A" w:themeColor="accent6" w:themeShade="BF"/>
          <w:sz w:val="24"/>
          <w:szCs w:val="24"/>
        </w:rPr>
        <w:t>;</w:t>
      </w:r>
      <w:r w:rsidRPr="001062D9">
        <w:rPr>
          <w:rFonts w:cstheme="minorHAnsi"/>
          <w:b/>
          <w:noProof/>
          <w:color w:val="FF0000"/>
          <w:sz w:val="24"/>
          <w:szCs w:val="24"/>
        </w:rPr>
        <w:t xml:space="preserve"> </w:t>
      </w:r>
      <w:r w:rsidRPr="001062D9">
        <w:rPr>
          <w:rFonts w:cstheme="minorHAnsi"/>
          <w:noProof/>
          <w:sz w:val="24"/>
          <w:szCs w:val="24"/>
        </w:rPr>
        <w:t>означает</w:t>
      </w:r>
      <w:r w:rsidRPr="001062D9">
        <w:rPr>
          <w:rFonts w:cstheme="minorHAnsi"/>
          <w:b/>
          <w:noProof/>
          <w:color w:val="FF0000"/>
          <w:sz w:val="24"/>
          <w:szCs w:val="24"/>
        </w:rPr>
        <w:t xml:space="preserve"> </w:t>
      </w:r>
      <w:r w:rsidRPr="001062D9">
        <w:rPr>
          <w:rFonts w:cstheme="minorHAnsi"/>
          <w:b/>
          <w:noProof/>
          <w:color w:val="E36C0A" w:themeColor="accent6" w:themeShade="BF"/>
          <w:sz w:val="24"/>
          <w:szCs w:val="24"/>
        </w:rPr>
        <w:t xml:space="preserve">завершение команды </w:t>
      </w:r>
    </w:p>
    <w:p w:rsidR="00100F43" w:rsidRPr="001062D9" w:rsidRDefault="000D354B" w:rsidP="00100F43">
      <w:pPr>
        <w:rPr>
          <w:rFonts w:cstheme="minorHAnsi"/>
          <w:b/>
          <w:noProof/>
          <w:color w:val="FF0000"/>
          <w:sz w:val="24"/>
          <w:szCs w:val="24"/>
        </w:rPr>
      </w:pPr>
      <w:r w:rsidRPr="001062D9">
        <w:rPr>
          <w:rFonts w:cstheme="minorHAnsi"/>
          <w:b/>
          <w:noProof/>
          <w:color w:val="E36C0A" w:themeColor="accent6" w:themeShade="BF"/>
          <w:sz w:val="24"/>
          <w:szCs w:val="24"/>
        </w:rPr>
        <w:t>$</w:t>
      </w:r>
      <w:r w:rsidR="001654DD" w:rsidRPr="003C7DB9">
        <w:rPr>
          <w:rFonts w:cstheme="minorHAnsi"/>
          <w:b/>
          <w:noProof/>
          <w:sz w:val="24"/>
          <w:szCs w:val="24"/>
          <w:lang w:val="en-US"/>
        </w:rPr>
        <w:t>bus</w:t>
      </w:r>
      <w:r w:rsidR="001654DD" w:rsidRPr="001062D9">
        <w:rPr>
          <w:rFonts w:cstheme="minorHAnsi"/>
          <w:b/>
          <w:noProof/>
          <w:sz w:val="24"/>
          <w:szCs w:val="24"/>
        </w:rPr>
        <w:t>=1</w:t>
      </w:r>
      <w:r w:rsidRPr="001062D9">
        <w:rPr>
          <w:rFonts w:cstheme="minorHAnsi"/>
          <w:b/>
          <w:noProof/>
          <w:color w:val="E36C0A" w:themeColor="accent6" w:themeShade="BF"/>
          <w:sz w:val="24"/>
          <w:szCs w:val="24"/>
        </w:rPr>
        <w:t>;</w:t>
      </w:r>
      <w:r w:rsidRPr="001062D9">
        <w:rPr>
          <w:rFonts w:cstheme="minorHAnsi"/>
          <w:b/>
          <w:noProof/>
          <w:color w:val="FF0000"/>
          <w:sz w:val="24"/>
          <w:szCs w:val="24"/>
        </w:rPr>
        <w:t xml:space="preserve"> </w:t>
      </w:r>
      <w:r w:rsidRPr="003C7DB9">
        <w:rPr>
          <w:rFonts w:cstheme="minorHAnsi"/>
          <w:noProof/>
          <w:sz w:val="24"/>
          <w:szCs w:val="24"/>
          <w:lang w:val="en-US"/>
        </w:rPr>
        <w:t>PHP</w:t>
      </w:r>
      <w:r w:rsidR="001654DD" w:rsidRPr="001062D9">
        <w:rPr>
          <w:rFonts w:cstheme="minorHAnsi"/>
          <w:noProof/>
          <w:sz w:val="24"/>
          <w:szCs w:val="24"/>
        </w:rPr>
        <w:t xml:space="preserve"> восп</w:t>
      </w:r>
      <w:r w:rsidR="00983DBC" w:rsidRPr="001062D9">
        <w:rPr>
          <w:rFonts w:cstheme="minorHAnsi"/>
          <w:noProof/>
          <w:sz w:val="24"/>
          <w:szCs w:val="24"/>
        </w:rPr>
        <w:t xml:space="preserve">ринимает содержимое после знака </w:t>
      </w:r>
      <w:r w:rsidR="00983DBC" w:rsidRPr="001062D9">
        <w:rPr>
          <w:rFonts w:cstheme="minorHAnsi"/>
          <w:b/>
          <w:noProof/>
          <w:color w:val="E36C0A" w:themeColor="accent6" w:themeShade="BF"/>
          <w:sz w:val="24"/>
          <w:szCs w:val="24"/>
        </w:rPr>
        <w:t>$</w:t>
      </w:r>
      <w:r w:rsidR="00983DBC" w:rsidRPr="001062D9">
        <w:rPr>
          <w:rFonts w:cstheme="minorHAnsi"/>
          <w:noProof/>
          <w:sz w:val="24"/>
          <w:szCs w:val="24"/>
        </w:rPr>
        <w:t xml:space="preserve"> </w:t>
      </w:r>
      <w:r w:rsidR="006F4C13" w:rsidRPr="001062D9">
        <w:rPr>
          <w:rFonts w:cstheme="minorHAnsi"/>
          <w:noProof/>
          <w:sz w:val="24"/>
          <w:szCs w:val="24"/>
        </w:rPr>
        <w:t xml:space="preserve">как </w:t>
      </w:r>
      <w:r w:rsidR="00983DBC" w:rsidRPr="001062D9">
        <w:rPr>
          <w:rFonts w:cstheme="minorHAnsi"/>
          <w:b/>
          <w:noProof/>
          <w:color w:val="E36C0A" w:themeColor="accent6" w:themeShade="BF"/>
          <w:sz w:val="24"/>
          <w:szCs w:val="24"/>
        </w:rPr>
        <w:t>цифру 1</w:t>
      </w:r>
      <w:r w:rsidR="00983DBC" w:rsidRPr="001062D9">
        <w:rPr>
          <w:rFonts w:cstheme="minorHAnsi"/>
          <w:noProof/>
          <w:sz w:val="24"/>
          <w:szCs w:val="24"/>
        </w:rPr>
        <w:t xml:space="preserve">, которая прикреплена к </w:t>
      </w:r>
      <w:r w:rsidR="00983DBC" w:rsidRPr="001062D9">
        <w:rPr>
          <w:rFonts w:cstheme="minorHAnsi"/>
          <w:b/>
          <w:noProof/>
          <w:color w:val="E36C0A" w:themeColor="accent6" w:themeShade="BF"/>
          <w:sz w:val="24"/>
          <w:szCs w:val="24"/>
        </w:rPr>
        <w:t xml:space="preserve">переменной </w:t>
      </w:r>
      <w:r w:rsidR="00983DBC" w:rsidRPr="003C7DB9">
        <w:rPr>
          <w:rFonts w:cstheme="minorHAnsi"/>
          <w:b/>
          <w:noProof/>
          <w:color w:val="E36C0A" w:themeColor="accent6" w:themeShade="BF"/>
          <w:sz w:val="24"/>
          <w:szCs w:val="24"/>
          <w:lang w:val="en-US"/>
        </w:rPr>
        <w:t>bus</w:t>
      </w:r>
    </w:p>
    <w:p w:rsidR="00C41F3E" w:rsidRPr="001062D9" w:rsidRDefault="00C41F3E" w:rsidP="00100F43">
      <w:pPr>
        <w:rPr>
          <w:rFonts w:cstheme="minorHAnsi"/>
          <w:b/>
          <w:noProof/>
          <w:color w:val="FF0000"/>
          <w:sz w:val="24"/>
          <w:szCs w:val="24"/>
        </w:rPr>
      </w:pPr>
      <w:r w:rsidRPr="003C7DB9">
        <w:rPr>
          <w:rFonts w:cstheme="minorHAnsi"/>
          <w:b/>
          <w:noProof/>
          <w:color w:val="E36C0A" w:themeColor="accent6" w:themeShade="BF"/>
          <w:sz w:val="24"/>
          <w:szCs w:val="24"/>
          <w:lang w:val="en-US"/>
        </w:rPr>
        <w:t>echo</w:t>
      </w:r>
      <w:r w:rsidRPr="001062D9">
        <w:rPr>
          <w:rFonts w:cstheme="minorHAnsi"/>
          <w:b/>
          <w:noProof/>
          <w:sz w:val="24"/>
          <w:szCs w:val="24"/>
        </w:rPr>
        <w:t xml:space="preserve"> </w:t>
      </w:r>
      <w:r w:rsidR="0002125D" w:rsidRPr="001062D9">
        <w:rPr>
          <w:rFonts w:cstheme="minorHAnsi"/>
          <w:b/>
          <w:noProof/>
          <w:color w:val="E36C0A" w:themeColor="accent6" w:themeShade="BF"/>
          <w:sz w:val="24"/>
          <w:szCs w:val="24"/>
        </w:rPr>
        <w:t>$</w:t>
      </w:r>
      <w:r w:rsidRPr="003C7DB9">
        <w:rPr>
          <w:rFonts w:cstheme="minorHAnsi"/>
          <w:b/>
          <w:noProof/>
          <w:sz w:val="24"/>
          <w:szCs w:val="24"/>
          <w:lang w:val="en-US"/>
        </w:rPr>
        <w:t>bus</w:t>
      </w:r>
      <w:r w:rsidRPr="001062D9">
        <w:rPr>
          <w:rFonts w:cstheme="minorHAnsi"/>
          <w:b/>
          <w:noProof/>
          <w:sz w:val="24"/>
          <w:szCs w:val="24"/>
        </w:rPr>
        <w:t xml:space="preserve">; </w:t>
      </w:r>
      <w:r w:rsidR="005E614D" w:rsidRPr="003C7DB9">
        <w:rPr>
          <w:rFonts w:cstheme="minorHAnsi"/>
          <w:noProof/>
          <w:sz w:val="24"/>
          <w:szCs w:val="24"/>
          <w:lang w:val="en-US"/>
        </w:rPr>
        <w:t>PHP</w:t>
      </w:r>
      <w:r w:rsidR="005E614D" w:rsidRPr="001062D9">
        <w:rPr>
          <w:rFonts w:cstheme="minorHAnsi"/>
          <w:b/>
          <w:noProof/>
          <w:color w:val="FF0000"/>
          <w:sz w:val="24"/>
          <w:szCs w:val="24"/>
        </w:rPr>
        <w:t xml:space="preserve"> </w:t>
      </w:r>
      <w:r w:rsidR="005E614D" w:rsidRPr="001062D9">
        <w:rPr>
          <w:rFonts w:cstheme="minorHAnsi"/>
          <w:b/>
          <w:noProof/>
          <w:color w:val="E36C0A" w:themeColor="accent6" w:themeShade="BF"/>
          <w:sz w:val="24"/>
          <w:szCs w:val="24"/>
        </w:rPr>
        <w:t>выводит</w:t>
      </w:r>
      <w:r w:rsidR="005E614D" w:rsidRPr="001062D9">
        <w:rPr>
          <w:rFonts w:cstheme="minorHAnsi"/>
          <w:b/>
          <w:noProof/>
          <w:color w:val="FF0000"/>
          <w:sz w:val="24"/>
          <w:szCs w:val="24"/>
        </w:rPr>
        <w:t xml:space="preserve"> </w:t>
      </w:r>
      <w:r w:rsidR="005E614D" w:rsidRPr="001062D9">
        <w:rPr>
          <w:rFonts w:cstheme="minorHAnsi"/>
          <w:noProof/>
          <w:sz w:val="24"/>
          <w:szCs w:val="24"/>
        </w:rPr>
        <w:t>на экран браузера</w:t>
      </w:r>
      <w:r w:rsidR="005E614D" w:rsidRPr="001062D9">
        <w:rPr>
          <w:rFonts w:cstheme="minorHAnsi"/>
          <w:b/>
          <w:noProof/>
          <w:sz w:val="24"/>
          <w:szCs w:val="24"/>
        </w:rPr>
        <w:t xml:space="preserve"> </w:t>
      </w:r>
      <w:r w:rsidR="005E614D" w:rsidRPr="001062D9">
        <w:rPr>
          <w:rFonts w:cstheme="minorHAnsi"/>
          <w:b/>
          <w:noProof/>
          <w:color w:val="E36C0A" w:themeColor="accent6" w:themeShade="BF"/>
          <w:sz w:val="24"/>
          <w:szCs w:val="24"/>
        </w:rPr>
        <w:t>цифру 1</w:t>
      </w:r>
    </w:p>
    <w:p w:rsidR="006F4C13" w:rsidRPr="001062D9" w:rsidRDefault="006F4C13" w:rsidP="00100F43">
      <w:pPr>
        <w:rPr>
          <w:rFonts w:cstheme="minorHAnsi"/>
          <w:noProof/>
          <w:color w:val="E36C0A" w:themeColor="accent6" w:themeShade="BF"/>
          <w:sz w:val="24"/>
          <w:szCs w:val="24"/>
        </w:rPr>
      </w:pPr>
      <w:r w:rsidRPr="003C7DB9">
        <w:rPr>
          <w:rFonts w:cstheme="minorHAnsi"/>
          <w:b/>
          <w:noProof/>
          <w:color w:val="E36C0A" w:themeColor="accent6" w:themeShade="BF"/>
          <w:sz w:val="24"/>
          <w:szCs w:val="24"/>
          <w:lang w:val="en-US"/>
        </w:rPr>
        <w:t>echo</w:t>
      </w:r>
      <w:r w:rsidRPr="001062D9">
        <w:rPr>
          <w:rFonts w:cstheme="minorHAnsi"/>
          <w:b/>
          <w:noProof/>
          <w:color w:val="E36C0A" w:themeColor="accent6" w:themeShade="BF"/>
          <w:sz w:val="24"/>
          <w:szCs w:val="24"/>
        </w:rPr>
        <w:t xml:space="preserve"> </w:t>
      </w:r>
      <w:r w:rsidRPr="003C7DB9">
        <w:rPr>
          <w:rFonts w:cstheme="minorHAnsi"/>
          <w:b/>
          <w:noProof/>
          <w:color w:val="E36C0A" w:themeColor="accent6" w:themeShade="BF"/>
          <w:sz w:val="24"/>
          <w:szCs w:val="24"/>
          <w:lang w:val="en-US"/>
        </w:rPr>
        <w:t>date</w:t>
      </w:r>
      <w:r w:rsidRPr="001062D9">
        <w:rPr>
          <w:rFonts w:cstheme="minorHAnsi"/>
          <w:b/>
          <w:noProof/>
          <w:color w:val="E36C0A" w:themeColor="accent6" w:themeShade="BF"/>
          <w:sz w:val="24"/>
          <w:szCs w:val="24"/>
        </w:rPr>
        <w:t xml:space="preserve"> (‘</w:t>
      </w:r>
      <w:r w:rsidRPr="003C7DB9">
        <w:rPr>
          <w:rFonts w:cstheme="minorHAnsi"/>
          <w:b/>
          <w:noProof/>
          <w:color w:val="E36C0A" w:themeColor="accent6" w:themeShade="BF"/>
          <w:sz w:val="24"/>
          <w:szCs w:val="24"/>
          <w:lang w:val="en-US"/>
        </w:rPr>
        <w:t>d</w:t>
      </w:r>
      <w:r w:rsidRPr="001062D9">
        <w:rPr>
          <w:rFonts w:cstheme="minorHAnsi"/>
          <w:b/>
          <w:noProof/>
          <w:color w:val="E36C0A" w:themeColor="accent6" w:themeShade="BF"/>
          <w:sz w:val="24"/>
          <w:szCs w:val="24"/>
        </w:rPr>
        <w:t>.</w:t>
      </w:r>
      <w:r w:rsidRPr="003C7DB9">
        <w:rPr>
          <w:rFonts w:cstheme="minorHAnsi"/>
          <w:b/>
          <w:noProof/>
          <w:color w:val="E36C0A" w:themeColor="accent6" w:themeShade="BF"/>
          <w:sz w:val="24"/>
          <w:szCs w:val="24"/>
          <w:lang w:val="en-US"/>
        </w:rPr>
        <w:t>m</w:t>
      </w:r>
      <w:r w:rsidRPr="001062D9">
        <w:rPr>
          <w:rFonts w:cstheme="minorHAnsi"/>
          <w:b/>
          <w:noProof/>
          <w:color w:val="E36C0A" w:themeColor="accent6" w:themeShade="BF"/>
          <w:sz w:val="24"/>
          <w:szCs w:val="24"/>
        </w:rPr>
        <w:t>.</w:t>
      </w:r>
      <w:r w:rsidRPr="003C7DB9">
        <w:rPr>
          <w:rFonts w:cstheme="minorHAnsi"/>
          <w:b/>
          <w:noProof/>
          <w:color w:val="E36C0A" w:themeColor="accent6" w:themeShade="BF"/>
          <w:sz w:val="24"/>
          <w:szCs w:val="24"/>
          <w:lang w:val="en-US"/>
        </w:rPr>
        <w:t>Y</w:t>
      </w:r>
      <w:r w:rsidRPr="001062D9">
        <w:rPr>
          <w:rFonts w:cstheme="minorHAnsi"/>
          <w:b/>
          <w:noProof/>
          <w:color w:val="E36C0A" w:themeColor="accent6" w:themeShade="BF"/>
          <w:sz w:val="24"/>
          <w:szCs w:val="24"/>
        </w:rPr>
        <w:t xml:space="preserve"> </w:t>
      </w:r>
      <w:r w:rsidRPr="003C7DB9">
        <w:rPr>
          <w:rFonts w:cstheme="minorHAnsi"/>
          <w:b/>
          <w:noProof/>
          <w:color w:val="E36C0A" w:themeColor="accent6" w:themeShade="BF"/>
          <w:sz w:val="24"/>
          <w:szCs w:val="24"/>
          <w:lang w:val="en-US"/>
        </w:rPr>
        <w:t>h</w:t>
      </w:r>
      <w:r w:rsidRPr="001062D9">
        <w:rPr>
          <w:rFonts w:cstheme="minorHAnsi"/>
          <w:b/>
          <w:noProof/>
          <w:color w:val="E36C0A" w:themeColor="accent6" w:themeShade="BF"/>
          <w:sz w:val="24"/>
          <w:szCs w:val="24"/>
        </w:rPr>
        <w:t>:</w:t>
      </w:r>
      <w:r w:rsidRPr="003C7DB9">
        <w:rPr>
          <w:rFonts w:cstheme="minorHAnsi"/>
          <w:b/>
          <w:noProof/>
          <w:color w:val="E36C0A" w:themeColor="accent6" w:themeShade="BF"/>
          <w:sz w:val="24"/>
          <w:szCs w:val="24"/>
          <w:lang w:val="en-US"/>
        </w:rPr>
        <w:t>i</w:t>
      </w:r>
      <w:r w:rsidRPr="001062D9">
        <w:rPr>
          <w:rFonts w:cstheme="minorHAnsi"/>
          <w:b/>
          <w:noProof/>
          <w:color w:val="E36C0A" w:themeColor="accent6" w:themeShade="BF"/>
          <w:sz w:val="24"/>
          <w:szCs w:val="24"/>
        </w:rPr>
        <w:t xml:space="preserve">’); </w:t>
      </w:r>
      <w:r w:rsidRPr="003C7DB9">
        <w:rPr>
          <w:rFonts w:cstheme="minorHAnsi"/>
          <w:b/>
          <w:noProof/>
          <w:color w:val="E36C0A" w:themeColor="accent6" w:themeShade="BF"/>
          <w:sz w:val="24"/>
          <w:szCs w:val="24"/>
          <w:lang w:val="en-US"/>
        </w:rPr>
        <w:t>PHP</w:t>
      </w:r>
      <w:r w:rsidRPr="001062D9">
        <w:rPr>
          <w:rFonts w:cstheme="minorHAnsi"/>
          <w:b/>
          <w:noProof/>
          <w:color w:val="E36C0A" w:themeColor="accent6" w:themeShade="BF"/>
          <w:sz w:val="24"/>
          <w:szCs w:val="24"/>
        </w:rPr>
        <w:t xml:space="preserve"> </w:t>
      </w:r>
      <w:r w:rsidRPr="001062D9">
        <w:rPr>
          <w:rFonts w:cstheme="minorHAnsi"/>
          <w:noProof/>
          <w:sz w:val="24"/>
          <w:szCs w:val="24"/>
        </w:rPr>
        <w:t xml:space="preserve">воспринимает содержимое как </w:t>
      </w:r>
      <w:r w:rsidRPr="001062D9">
        <w:rPr>
          <w:rFonts w:cstheme="minorHAnsi"/>
          <w:b/>
          <w:noProof/>
          <w:color w:val="E36C0A" w:themeColor="accent6" w:themeShade="BF"/>
          <w:sz w:val="24"/>
          <w:szCs w:val="24"/>
        </w:rPr>
        <w:t xml:space="preserve">команду вывода </w:t>
      </w:r>
      <w:r w:rsidR="00EB1A94" w:rsidRPr="001062D9">
        <w:rPr>
          <w:rFonts w:cstheme="minorHAnsi"/>
          <w:b/>
          <w:noProof/>
          <w:color w:val="E36C0A" w:themeColor="accent6" w:themeShade="BF"/>
          <w:sz w:val="24"/>
          <w:szCs w:val="24"/>
        </w:rPr>
        <w:t xml:space="preserve">текущей </w:t>
      </w:r>
      <w:r w:rsidRPr="001062D9">
        <w:rPr>
          <w:rFonts w:cstheme="minorHAnsi"/>
          <w:b/>
          <w:noProof/>
          <w:color w:val="E36C0A" w:themeColor="accent6" w:themeShade="BF"/>
          <w:sz w:val="24"/>
          <w:szCs w:val="24"/>
        </w:rPr>
        <w:t xml:space="preserve">даты </w:t>
      </w:r>
      <w:r w:rsidR="00EB1A94" w:rsidRPr="001062D9">
        <w:rPr>
          <w:rFonts w:cstheme="minorHAnsi"/>
          <w:b/>
          <w:noProof/>
          <w:color w:val="E36C0A" w:themeColor="accent6" w:themeShade="BF"/>
          <w:sz w:val="24"/>
          <w:szCs w:val="24"/>
        </w:rPr>
        <w:t xml:space="preserve">и времени </w:t>
      </w:r>
      <w:r w:rsidRPr="001062D9">
        <w:rPr>
          <w:rFonts w:cstheme="minorHAnsi"/>
          <w:b/>
          <w:noProof/>
          <w:color w:val="E36C0A" w:themeColor="accent6" w:themeShade="BF"/>
          <w:sz w:val="24"/>
          <w:szCs w:val="24"/>
        </w:rPr>
        <w:t>на экран браузера</w:t>
      </w:r>
    </w:p>
    <w:p w:rsidR="000D354B" w:rsidRPr="001062D9" w:rsidRDefault="000D354B" w:rsidP="00100F43">
      <w:pPr>
        <w:rPr>
          <w:rFonts w:cstheme="minorHAnsi"/>
          <w:noProof/>
          <w:color w:val="000000" w:themeColor="text1"/>
          <w:sz w:val="24"/>
          <w:szCs w:val="24"/>
        </w:rPr>
      </w:pPr>
      <w:r w:rsidRPr="003C7DB9">
        <w:rPr>
          <w:rFonts w:cstheme="minorHAnsi"/>
          <w:b/>
          <w:noProof/>
          <w:color w:val="E36C0A" w:themeColor="accent6" w:themeShade="BF"/>
          <w:sz w:val="24"/>
          <w:szCs w:val="24"/>
          <w:lang w:val="en-US"/>
        </w:rPr>
        <w:lastRenderedPageBreak/>
        <w:t>echo</w:t>
      </w:r>
      <w:r w:rsidRPr="001062D9">
        <w:rPr>
          <w:rFonts w:cstheme="minorHAnsi"/>
          <w:b/>
          <w:noProof/>
          <w:color w:val="FF0000"/>
          <w:sz w:val="24"/>
          <w:szCs w:val="24"/>
        </w:rPr>
        <w:t xml:space="preserve"> </w:t>
      </w:r>
      <w:r w:rsidRPr="001062D9">
        <w:rPr>
          <w:rFonts w:cstheme="minorHAnsi"/>
          <w:b/>
          <w:noProof/>
          <w:color w:val="E36C0A" w:themeColor="accent6" w:themeShade="BF"/>
          <w:sz w:val="24"/>
          <w:szCs w:val="24"/>
        </w:rPr>
        <w:t>“</w:t>
      </w:r>
      <w:r w:rsidRPr="001062D9">
        <w:rPr>
          <w:rFonts w:cstheme="minorHAnsi"/>
          <w:b/>
          <w:noProof/>
          <w:sz w:val="24"/>
          <w:szCs w:val="24"/>
        </w:rPr>
        <w:t xml:space="preserve">Автобус Богдан </w:t>
      </w:r>
      <w:r w:rsidRPr="001062D9">
        <w:rPr>
          <w:rFonts w:cstheme="minorHAnsi"/>
          <w:b/>
          <w:noProof/>
          <w:color w:val="E36C0A" w:themeColor="accent6" w:themeShade="BF"/>
          <w:sz w:val="24"/>
          <w:szCs w:val="24"/>
        </w:rPr>
        <w:t>&lt;</w:t>
      </w:r>
      <w:r w:rsidRPr="003C7DB9">
        <w:rPr>
          <w:rFonts w:cstheme="minorHAnsi"/>
          <w:b/>
          <w:noProof/>
          <w:color w:val="E36C0A" w:themeColor="accent6" w:themeShade="BF"/>
          <w:sz w:val="24"/>
          <w:szCs w:val="24"/>
          <w:lang w:val="en-US"/>
        </w:rPr>
        <w:t>br</w:t>
      </w:r>
      <w:r w:rsidRPr="001062D9">
        <w:rPr>
          <w:rFonts w:cstheme="minorHAnsi"/>
          <w:b/>
          <w:noProof/>
          <w:color w:val="E36C0A" w:themeColor="accent6" w:themeShade="BF"/>
          <w:sz w:val="24"/>
          <w:szCs w:val="24"/>
        </w:rPr>
        <w:t>&gt;”;</w:t>
      </w:r>
      <w:r w:rsidR="00853CB3" w:rsidRPr="001062D9">
        <w:rPr>
          <w:rFonts w:cstheme="minorHAnsi"/>
          <w:b/>
          <w:noProof/>
          <w:color w:val="FF0000"/>
          <w:sz w:val="24"/>
          <w:szCs w:val="24"/>
        </w:rPr>
        <w:t xml:space="preserve"> </w:t>
      </w:r>
      <w:r w:rsidR="00853CB3" w:rsidRPr="001062D9">
        <w:rPr>
          <w:rFonts w:cstheme="minorHAnsi"/>
          <w:noProof/>
          <w:sz w:val="24"/>
          <w:szCs w:val="24"/>
        </w:rPr>
        <w:t>тег</w:t>
      </w:r>
      <w:r w:rsidR="00853CB3" w:rsidRPr="001062D9">
        <w:rPr>
          <w:rFonts w:cstheme="minorHAnsi"/>
          <w:b/>
          <w:noProof/>
          <w:color w:val="FF0000"/>
          <w:sz w:val="24"/>
          <w:szCs w:val="24"/>
        </w:rPr>
        <w:t xml:space="preserve"> </w:t>
      </w:r>
      <w:r w:rsidR="00853CB3" w:rsidRPr="001062D9">
        <w:rPr>
          <w:rFonts w:cstheme="minorHAnsi"/>
          <w:b/>
          <w:noProof/>
          <w:color w:val="E36C0A" w:themeColor="accent6" w:themeShade="BF"/>
          <w:sz w:val="24"/>
          <w:szCs w:val="24"/>
        </w:rPr>
        <w:t>&lt;</w:t>
      </w:r>
      <w:r w:rsidR="00853CB3" w:rsidRPr="003C7DB9">
        <w:rPr>
          <w:rFonts w:cstheme="minorHAnsi"/>
          <w:b/>
          <w:noProof/>
          <w:color w:val="E36C0A" w:themeColor="accent6" w:themeShade="BF"/>
          <w:sz w:val="24"/>
          <w:szCs w:val="24"/>
          <w:lang w:val="en-US"/>
        </w:rPr>
        <w:t>br</w:t>
      </w:r>
      <w:r w:rsidR="00853CB3" w:rsidRPr="001062D9">
        <w:rPr>
          <w:rFonts w:cstheme="minorHAnsi"/>
          <w:b/>
          <w:noProof/>
          <w:color w:val="E36C0A" w:themeColor="accent6" w:themeShade="BF"/>
          <w:sz w:val="24"/>
          <w:szCs w:val="24"/>
        </w:rPr>
        <w:t xml:space="preserve">&gt; переносит текст на новую строку </w:t>
      </w:r>
      <w:r w:rsidR="00853CB3" w:rsidRPr="001062D9">
        <w:rPr>
          <w:rFonts w:cstheme="minorHAnsi"/>
          <w:noProof/>
          <w:color w:val="000000" w:themeColor="text1"/>
          <w:sz w:val="24"/>
          <w:szCs w:val="24"/>
        </w:rPr>
        <w:t>после себя</w:t>
      </w:r>
      <w:r w:rsidR="00636DAA" w:rsidRPr="001062D9">
        <w:rPr>
          <w:rFonts w:cstheme="minorHAnsi"/>
          <w:noProof/>
          <w:color w:val="000000" w:themeColor="text1"/>
          <w:sz w:val="24"/>
          <w:szCs w:val="24"/>
        </w:rPr>
        <w:t xml:space="preserve">. Также его можно ставить перед значением и тем самым тег сделает </w:t>
      </w:r>
      <w:r w:rsidR="00636DAA" w:rsidRPr="001062D9">
        <w:rPr>
          <w:rFonts w:cstheme="minorHAnsi"/>
          <w:b/>
          <w:noProof/>
          <w:color w:val="E36C0A" w:themeColor="accent6" w:themeShade="BF"/>
          <w:sz w:val="24"/>
          <w:szCs w:val="24"/>
        </w:rPr>
        <w:t xml:space="preserve">отступ </w:t>
      </w:r>
      <w:r w:rsidR="002F1653" w:rsidRPr="001062D9">
        <w:rPr>
          <w:rFonts w:cstheme="minorHAnsi"/>
          <w:b/>
          <w:noProof/>
          <w:color w:val="E36C0A" w:themeColor="accent6" w:themeShade="BF"/>
          <w:sz w:val="24"/>
          <w:szCs w:val="24"/>
        </w:rPr>
        <w:t xml:space="preserve">для строки </w:t>
      </w:r>
      <w:r w:rsidR="00636DAA" w:rsidRPr="001062D9">
        <w:rPr>
          <w:rFonts w:cstheme="minorHAnsi"/>
          <w:b/>
          <w:noProof/>
          <w:color w:val="E36C0A" w:themeColor="accent6" w:themeShade="BF"/>
          <w:sz w:val="24"/>
          <w:szCs w:val="24"/>
        </w:rPr>
        <w:t>перед собой</w:t>
      </w:r>
      <w:r w:rsidR="002F1653" w:rsidRPr="001062D9">
        <w:rPr>
          <w:rFonts w:cstheme="minorHAnsi"/>
          <w:noProof/>
          <w:color w:val="000000" w:themeColor="text1"/>
          <w:sz w:val="24"/>
          <w:szCs w:val="24"/>
        </w:rPr>
        <w:t>.</w:t>
      </w:r>
    </w:p>
    <w:p w:rsidR="004C1E3F" w:rsidRPr="001062D9" w:rsidRDefault="004C1E3F" w:rsidP="004C1E3F">
      <w:pPr>
        <w:rPr>
          <w:rFonts w:cstheme="minorHAnsi"/>
          <w:b/>
          <w:noProof/>
          <w:color w:val="E36C0A" w:themeColor="accent6" w:themeShade="BF"/>
          <w:sz w:val="24"/>
          <w:szCs w:val="24"/>
        </w:rPr>
      </w:pPr>
      <w:r w:rsidRPr="001062D9">
        <w:rPr>
          <w:rFonts w:cstheme="minorHAnsi"/>
          <w:b/>
          <w:noProof/>
          <w:color w:val="E36C0A" w:themeColor="accent6" w:themeShade="BF"/>
          <w:sz w:val="24"/>
          <w:szCs w:val="24"/>
        </w:rPr>
        <w:t>Конкатенация строк:</w:t>
      </w:r>
    </w:p>
    <w:p w:rsidR="004C1E3F" w:rsidRPr="001062D9" w:rsidRDefault="004C1E3F" w:rsidP="004C1E3F">
      <w:pPr>
        <w:rPr>
          <w:rFonts w:cstheme="minorHAnsi"/>
          <w:b/>
          <w:noProof/>
          <w:color w:val="000000" w:themeColor="text1"/>
          <w:sz w:val="24"/>
          <w:szCs w:val="24"/>
        </w:rPr>
      </w:pPr>
      <w:r w:rsidRPr="001062D9">
        <w:rPr>
          <w:rFonts w:cstheme="minorHAnsi"/>
          <w:b/>
          <w:noProof/>
          <w:color w:val="000000" w:themeColor="text1"/>
          <w:sz w:val="24"/>
          <w:szCs w:val="24"/>
        </w:rPr>
        <w:t>$</w:t>
      </w:r>
      <w:r w:rsidRPr="003C7DB9">
        <w:rPr>
          <w:rFonts w:cstheme="minorHAnsi"/>
          <w:b/>
          <w:noProof/>
          <w:color w:val="000000" w:themeColor="text1"/>
          <w:sz w:val="24"/>
          <w:szCs w:val="24"/>
          <w:lang w:val="en-US"/>
        </w:rPr>
        <w:t>Bogdan</w:t>
      </w:r>
      <w:r w:rsidRPr="001062D9">
        <w:rPr>
          <w:rFonts w:cstheme="minorHAnsi"/>
          <w:b/>
          <w:noProof/>
          <w:color w:val="000000" w:themeColor="text1"/>
          <w:sz w:val="24"/>
          <w:szCs w:val="24"/>
        </w:rPr>
        <w:t xml:space="preserve"> = 'В городе Сумы появились';</w:t>
      </w:r>
    </w:p>
    <w:p w:rsidR="004C1E3F" w:rsidRPr="003C7DB9" w:rsidRDefault="004C1E3F" w:rsidP="004C1E3F">
      <w:pPr>
        <w:rPr>
          <w:rFonts w:cstheme="minorHAnsi"/>
          <w:b/>
          <w:noProof/>
          <w:color w:val="000000" w:themeColor="text1"/>
          <w:sz w:val="24"/>
          <w:szCs w:val="24"/>
          <w:lang w:val="en-US"/>
        </w:rPr>
      </w:pPr>
      <w:r w:rsidRPr="003C7DB9">
        <w:rPr>
          <w:rFonts w:cstheme="minorHAnsi"/>
          <w:b/>
          <w:noProof/>
          <w:color w:val="000000" w:themeColor="text1"/>
          <w:sz w:val="24"/>
          <w:szCs w:val="24"/>
          <w:lang w:val="en-US"/>
        </w:rPr>
        <w:t>$amount = 4;</w:t>
      </w:r>
    </w:p>
    <w:p w:rsidR="00C41F3E" w:rsidRPr="003C7DB9" w:rsidRDefault="004C1E3F" w:rsidP="004C1E3F">
      <w:pPr>
        <w:rPr>
          <w:rFonts w:cstheme="minorHAnsi"/>
          <w:noProof/>
          <w:color w:val="000000" w:themeColor="text1"/>
          <w:sz w:val="24"/>
          <w:szCs w:val="24"/>
          <w:lang w:val="en-US"/>
        </w:rPr>
      </w:pPr>
      <w:r w:rsidRPr="003C7DB9">
        <w:rPr>
          <w:rFonts w:cstheme="minorHAnsi"/>
          <w:b/>
          <w:noProof/>
          <w:color w:val="000000" w:themeColor="text1"/>
          <w:sz w:val="24"/>
          <w:szCs w:val="24"/>
          <w:lang w:val="en-US"/>
        </w:rPr>
        <w:t xml:space="preserve">echo $Bogdan </w:t>
      </w:r>
      <w:r w:rsidRPr="003C7DB9">
        <w:rPr>
          <w:rFonts w:cstheme="minorHAnsi"/>
          <w:b/>
          <w:noProof/>
          <w:color w:val="FF0000"/>
          <w:sz w:val="24"/>
          <w:szCs w:val="24"/>
          <w:lang w:val="en-US"/>
        </w:rPr>
        <w:t>.</w:t>
      </w:r>
      <w:r w:rsidRPr="003C7DB9">
        <w:rPr>
          <w:rFonts w:cstheme="minorHAnsi"/>
          <w:b/>
          <w:noProof/>
          <w:color w:val="000000" w:themeColor="text1"/>
          <w:sz w:val="24"/>
          <w:szCs w:val="24"/>
          <w:lang w:val="en-US"/>
        </w:rPr>
        <w:t xml:space="preserve"> '  '. </w:t>
      </w:r>
      <w:r w:rsidRPr="001062D9">
        <w:rPr>
          <w:rFonts w:cstheme="minorHAnsi"/>
          <w:b/>
          <w:noProof/>
          <w:color w:val="000000" w:themeColor="text1"/>
          <w:sz w:val="24"/>
          <w:szCs w:val="24"/>
        </w:rPr>
        <w:t>$</w:t>
      </w:r>
      <w:r w:rsidRPr="003C7DB9">
        <w:rPr>
          <w:rFonts w:cstheme="minorHAnsi"/>
          <w:b/>
          <w:noProof/>
          <w:color w:val="000000" w:themeColor="text1"/>
          <w:sz w:val="24"/>
          <w:szCs w:val="24"/>
          <w:lang w:val="en-US"/>
        </w:rPr>
        <w:t>amount</w:t>
      </w:r>
      <w:r w:rsidRPr="001062D9">
        <w:rPr>
          <w:rFonts w:cstheme="minorHAnsi"/>
          <w:b/>
          <w:noProof/>
          <w:color w:val="000000" w:themeColor="text1"/>
          <w:sz w:val="24"/>
          <w:szCs w:val="24"/>
        </w:rPr>
        <w:t xml:space="preserve"> </w:t>
      </w:r>
      <w:r w:rsidRPr="001062D9">
        <w:rPr>
          <w:rFonts w:cstheme="minorHAnsi"/>
          <w:b/>
          <w:noProof/>
          <w:color w:val="FF0000"/>
          <w:sz w:val="24"/>
          <w:szCs w:val="24"/>
        </w:rPr>
        <w:t>.</w:t>
      </w:r>
      <w:r w:rsidRPr="001062D9">
        <w:rPr>
          <w:rFonts w:cstheme="minorHAnsi"/>
          <w:b/>
          <w:noProof/>
          <w:color w:val="000000" w:themeColor="text1"/>
          <w:sz w:val="24"/>
          <w:szCs w:val="24"/>
        </w:rPr>
        <w:t xml:space="preserve"> '  '</w:t>
      </w:r>
      <w:r w:rsidRPr="001062D9">
        <w:rPr>
          <w:rFonts w:cstheme="minorHAnsi"/>
          <w:b/>
          <w:noProof/>
          <w:color w:val="FF0000"/>
          <w:sz w:val="24"/>
          <w:szCs w:val="24"/>
        </w:rPr>
        <w:t>.</w:t>
      </w:r>
      <w:r w:rsidRPr="001062D9">
        <w:rPr>
          <w:rFonts w:cstheme="minorHAnsi"/>
          <w:b/>
          <w:noProof/>
          <w:color w:val="000000" w:themeColor="text1"/>
          <w:sz w:val="24"/>
          <w:szCs w:val="24"/>
        </w:rPr>
        <w:t xml:space="preserve"> "больших автобуса &lt;</w:t>
      </w:r>
      <w:r w:rsidRPr="003C7DB9">
        <w:rPr>
          <w:rFonts w:cstheme="minorHAnsi"/>
          <w:b/>
          <w:noProof/>
          <w:color w:val="000000" w:themeColor="text1"/>
          <w:sz w:val="24"/>
          <w:szCs w:val="24"/>
          <w:lang w:val="en-US"/>
        </w:rPr>
        <w:t>br</w:t>
      </w:r>
      <w:r w:rsidRPr="001062D9">
        <w:rPr>
          <w:rFonts w:cstheme="minorHAnsi"/>
          <w:b/>
          <w:noProof/>
          <w:color w:val="000000" w:themeColor="text1"/>
          <w:sz w:val="24"/>
          <w:szCs w:val="24"/>
        </w:rPr>
        <w:t xml:space="preserve">&gt;"; </w:t>
      </w:r>
      <w:r w:rsidR="00C41F3E" w:rsidRPr="001062D9">
        <w:rPr>
          <w:rFonts w:cstheme="minorHAnsi"/>
          <w:b/>
          <w:noProof/>
          <w:color w:val="000000" w:themeColor="text1"/>
          <w:sz w:val="24"/>
          <w:szCs w:val="24"/>
        </w:rPr>
        <w:t xml:space="preserve"> </w:t>
      </w:r>
      <w:r w:rsidR="00C41F3E" w:rsidRPr="001062D9">
        <w:rPr>
          <w:rFonts w:cstheme="minorHAnsi"/>
          <w:b/>
          <w:noProof/>
          <w:color w:val="E36C0A" w:themeColor="accent6" w:themeShade="BF"/>
          <w:sz w:val="24"/>
          <w:szCs w:val="24"/>
        </w:rPr>
        <w:t>точка</w:t>
      </w:r>
      <w:r w:rsidR="00C41F3E" w:rsidRPr="001062D9">
        <w:rPr>
          <w:rFonts w:cstheme="minorHAnsi"/>
          <w:b/>
          <w:noProof/>
          <w:color w:val="000000" w:themeColor="text1"/>
          <w:sz w:val="24"/>
          <w:szCs w:val="24"/>
        </w:rPr>
        <w:t xml:space="preserve"> </w:t>
      </w:r>
      <w:r w:rsidR="00C41F3E" w:rsidRPr="001062D9">
        <w:rPr>
          <w:rFonts w:cstheme="minorHAnsi"/>
          <w:noProof/>
          <w:color w:val="000000" w:themeColor="text1"/>
          <w:sz w:val="24"/>
          <w:szCs w:val="24"/>
        </w:rPr>
        <w:t>осуществляет</w:t>
      </w:r>
      <w:r w:rsidR="00C41F3E" w:rsidRPr="001062D9">
        <w:rPr>
          <w:rFonts w:cstheme="minorHAnsi"/>
          <w:b/>
          <w:noProof/>
          <w:color w:val="000000" w:themeColor="text1"/>
          <w:sz w:val="24"/>
          <w:szCs w:val="24"/>
        </w:rPr>
        <w:t xml:space="preserve"> </w:t>
      </w:r>
      <w:r w:rsidR="00C41F3E" w:rsidRPr="001062D9">
        <w:rPr>
          <w:rFonts w:cstheme="minorHAnsi"/>
          <w:b/>
          <w:noProof/>
          <w:color w:val="E36C0A" w:themeColor="accent6" w:themeShade="BF"/>
          <w:sz w:val="24"/>
          <w:szCs w:val="24"/>
        </w:rPr>
        <w:t xml:space="preserve">конкатенацию </w:t>
      </w:r>
      <w:r w:rsidR="00C41F3E" w:rsidRPr="003C7DB9">
        <w:rPr>
          <w:rFonts w:cstheme="minorHAnsi"/>
          <w:b/>
          <w:noProof/>
          <w:color w:val="E36C0A" w:themeColor="accent6" w:themeShade="BF"/>
          <w:sz w:val="24"/>
          <w:szCs w:val="24"/>
          <w:lang w:val="en-US"/>
        </w:rPr>
        <w:t>(соединение)</w:t>
      </w:r>
      <w:r w:rsidR="00C41F3E" w:rsidRPr="003C7DB9">
        <w:rPr>
          <w:rFonts w:cstheme="minorHAnsi"/>
          <w:b/>
          <w:noProof/>
          <w:color w:val="000000" w:themeColor="text1"/>
          <w:sz w:val="24"/>
          <w:szCs w:val="24"/>
          <w:lang w:val="en-US"/>
        </w:rPr>
        <w:t xml:space="preserve"> </w:t>
      </w:r>
      <w:r w:rsidR="00C41F3E" w:rsidRPr="003C7DB9">
        <w:rPr>
          <w:rFonts w:cstheme="minorHAnsi"/>
          <w:noProof/>
          <w:color w:val="000000" w:themeColor="text1"/>
          <w:sz w:val="24"/>
          <w:szCs w:val="24"/>
          <w:lang w:val="en-US"/>
        </w:rPr>
        <w:t>строк и символов</w:t>
      </w:r>
    </w:p>
    <w:p w:rsidR="004C1E3F" w:rsidRPr="001062D9" w:rsidRDefault="004C1E3F" w:rsidP="004C1E3F">
      <w:pPr>
        <w:rPr>
          <w:rFonts w:cstheme="minorHAnsi"/>
          <w:noProof/>
          <w:color w:val="000000" w:themeColor="text1"/>
          <w:sz w:val="24"/>
          <w:szCs w:val="24"/>
        </w:rPr>
      </w:pPr>
      <w:r w:rsidRPr="001062D9">
        <w:rPr>
          <w:rFonts w:cstheme="minorHAnsi"/>
          <w:noProof/>
          <w:color w:val="000000" w:themeColor="text1"/>
          <w:sz w:val="24"/>
          <w:szCs w:val="24"/>
        </w:rPr>
        <w:t xml:space="preserve">Выведет: </w:t>
      </w:r>
      <w:r w:rsidRPr="001062D9">
        <w:rPr>
          <w:noProof/>
          <w:color w:val="000000"/>
          <w:sz w:val="27"/>
          <w:szCs w:val="27"/>
        </w:rPr>
        <w:t>В городе Сумы появились 4 больших автобуса</w:t>
      </w:r>
    </w:p>
    <w:p w:rsidR="005E614D" w:rsidRPr="001062D9" w:rsidRDefault="005E614D" w:rsidP="00100F43">
      <w:pPr>
        <w:rPr>
          <w:rFonts w:cstheme="minorHAnsi"/>
          <w:noProof/>
          <w:color w:val="000000" w:themeColor="text1"/>
          <w:sz w:val="24"/>
          <w:szCs w:val="24"/>
        </w:rPr>
      </w:pPr>
      <w:r w:rsidRPr="001062D9">
        <w:rPr>
          <w:rFonts w:cstheme="minorHAnsi"/>
          <w:b/>
          <w:noProof/>
          <w:color w:val="E36C0A" w:themeColor="accent6" w:themeShade="BF"/>
          <w:sz w:val="24"/>
          <w:szCs w:val="24"/>
        </w:rPr>
        <w:t>//</w:t>
      </w:r>
      <w:r w:rsidRPr="001062D9">
        <w:rPr>
          <w:rFonts w:cstheme="minorHAnsi"/>
          <w:b/>
          <w:noProof/>
          <w:color w:val="FF0000"/>
          <w:sz w:val="24"/>
          <w:szCs w:val="24"/>
        </w:rPr>
        <w:t xml:space="preserve"> </w:t>
      </w:r>
      <w:r w:rsidRPr="001062D9">
        <w:rPr>
          <w:rFonts w:cstheme="minorHAnsi"/>
          <w:noProof/>
          <w:color w:val="000000" w:themeColor="text1"/>
          <w:sz w:val="24"/>
          <w:szCs w:val="24"/>
        </w:rPr>
        <w:t xml:space="preserve">данный символ означает комментирование, и все, что находиться в нем </w:t>
      </w:r>
      <w:r w:rsidRPr="003C7DB9">
        <w:rPr>
          <w:rFonts w:cstheme="minorHAnsi"/>
          <w:noProof/>
          <w:color w:val="000000" w:themeColor="text1"/>
          <w:sz w:val="24"/>
          <w:szCs w:val="24"/>
          <w:lang w:val="en-US"/>
        </w:rPr>
        <w:t>PHP</w:t>
      </w:r>
      <w:r w:rsidRPr="001062D9">
        <w:rPr>
          <w:rFonts w:cstheme="minorHAnsi"/>
          <w:noProof/>
          <w:color w:val="000000" w:themeColor="text1"/>
          <w:sz w:val="24"/>
          <w:szCs w:val="24"/>
        </w:rPr>
        <w:t xml:space="preserve"> не видит</w:t>
      </w:r>
    </w:p>
    <w:p w:rsidR="002A3C0F" w:rsidRPr="001062D9" w:rsidRDefault="002A3C0F" w:rsidP="00100F43">
      <w:pPr>
        <w:rPr>
          <w:rFonts w:cstheme="minorHAnsi"/>
          <w:noProof/>
          <w:color w:val="000000" w:themeColor="text1"/>
          <w:sz w:val="24"/>
          <w:szCs w:val="24"/>
        </w:rPr>
      </w:pPr>
      <w:r w:rsidRPr="001062D9">
        <w:rPr>
          <w:rFonts w:cstheme="minorHAnsi"/>
          <w:b/>
          <w:noProof/>
          <w:color w:val="E36C0A" w:themeColor="accent6" w:themeShade="BF"/>
          <w:sz w:val="24"/>
          <w:szCs w:val="24"/>
        </w:rPr>
        <w:t>/**+</w:t>
      </w:r>
      <w:r w:rsidRPr="001062D9">
        <w:rPr>
          <w:rFonts w:cstheme="minorHAnsi"/>
          <w:noProof/>
          <w:color w:val="000000" w:themeColor="text1"/>
          <w:sz w:val="24"/>
          <w:szCs w:val="24"/>
        </w:rPr>
        <w:t xml:space="preserve"> </w:t>
      </w:r>
      <w:r w:rsidRPr="003C7DB9">
        <w:rPr>
          <w:rFonts w:cstheme="minorHAnsi"/>
          <w:b/>
          <w:noProof/>
          <w:color w:val="E36C0A" w:themeColor="accent6" w:themeShade="BF"/>
          <w:sz w:val="24"/>
          <w:szCs w:val="24"/>
          <w:lang w:val="en-US"/>
        </w:rPr>
        <w:t>Enter</w:t>
      </w:r>
      <w:r w:rsidRPr="001062D9">
        <w:rPr>
          <w:rFonts w:cstheme="minorHAnsi"/>
          <w:noProof/>
          <w:color w:val="000000" w:themeColor="text1"/>
          <w:sz w:val="24"/>
          <w:szCs w:val="24"/>
        </w:rPr>
        <w:t xml:space="preserve"> комментирование на несколько рядов вниз</w:t>
      </w:r>
    </w:p>
    <w:p w:rsidR="00401EDB" w:rsidRPr="001062D9" w:rsidRDefault="00401EDB" w:rsidP="00100F43">
      <w:pPr>
        <w:rPr>
          <w:rFonts w:cstheme="minorHAnsi"/>
          <w:b/>
          <w:noProof/>
          <w:color w:val="E36C0A" w:themeColor="accent6" w:themeShade="BF"/>
          <w:sz w:val="24"/>
          <w:szCs w:val="24"/>
        </w:rPr>
      </w:pPr>
      <w:r w:rsidRPr="001062D9">
        <w:rPr>
          <w:rFonts w:cstheme="minorHAnsi"/>
          <w:b/>
          <w:noProof/>
          <w:color w:val="E36C0A" w:themeColor="accent6" w:themeShade="BF"/>
          <w:sz w:val="24"/>
          <w:szCs w:val="24"/>
        </w:rPr>
        <w:t xml:space="preserve">=   </w:t>
      </w:r>
      <w:r w:rsidRPr="001062D9">
        <w:rPr>
          <w:rFonts w:cstheme="minorHAnsi"/>
          <w:noProof/>
          <w:color w:val="000000" w:themeColor="text1"/>
          <w:sz w:val="24"/>
          <w:szCs w:val="24"/>
        </w:rPr>
        <w:t xml:space="preserve">присвоение </w:t>
      </w:r>
      <w:r w:rsidRPr="001062D9">
        <w:rPr>
          <w:rFonts w:cstheme="minorHAnsi"/>
          <w:b/>
          <w:noProof/>
          <w:color w:val="000000" w:themeColor="text1"/>
          <w:sz w:val="24"/>
          <w:szCs w:val="24"/>
        </w:rPr>
        <w:t>$</w:t>
      </w:r>
      <w:r w:rsidRPr="003C7DB9">
        <w:rPr>
          <w:rFonts w:cstheme="minorHAnsi"/>
          <w:b/>
          <w:noProof/>
          <w:color w:val="000000" w:themeColor="text1"/>
          <w:sz w:val="24"/>
          <w:szCs w:val="24"/>
          <w:lang w:val="en-US"/>
        </w:rPr>
        <w:t>bus</w:t>
      </w:r>
      <w:r w:rsidRPr="001062D9">
        <w:rPr>
          <w:rFonts w:cstheme="minorHAnsi"/>
          <w:b/>
          <w:noProof/>
          <w:color w:val="000000" w:themeColor="text1"/>
          <w:sz w:val="24"/>
          <w:szCs w:val="24"/>
        </w:rPr>
        <w:t xml:space="preserve"> = </w:t>
      </w:r>
      <w:r w:rsidRPr="003C7DB9">
        <w:rPr>
          <w:rFonts w:cstheme="minorHAnsi"/>
          <w:b/>
          <w:noProof/>
          <w:color w:val="000000" w:themeColor="text1"/>
          <w:sz w:val="24"/>
          <w:szCs w:val="24"/>
          <w:lang w:val="en-US"/>
        </w:rPr>
        <w:t>LAZ</w:t>
      </w:r>
      <w:r w:rsidRPr="001062D9">
        <w:rPr>
          <w:rFonts w:cstheme="minorHAnsi"/>
          <w:b/>
          <w:noProof/>
          <w:color w:val="000000" w:themeColor="text1"/>
          <w:sz w:val="24"/>
          <w:szCs w:val="24"/>
        </w:rPr>
        <w:t>;</w:t>
      </w:r>
    </w:p>
    <w:p w:rsidR="00401EDB" w:rsidRPr="001062D9" w:rsidRDefault="00661620" w:rsidP="00401EDB">
      <w:pPr>
        <w:spacing w:line="240" w:lineRule="auto"/>
        <w:rPr>
          <w:rFonts w:cstheme="minorHAnsi"/>
          <w:b/>
          <w:noProof/>
          <w:color w:val="000000" w:themeColor="text1"/>
        </w:rPr>
      </w:pPr>
      <w:r w:rsidRPr="001062D9">
        <w:rPr>
          <w:rFonts w:cstheme="minorHAnsi"/>
          <w:b/>
          <w:noProof/>
          <w:color w:val="E36C0A" w:themeColor="accent6" w:themeShade="BF"/>
          <w:sz w:val="24"/>
          <w:szCs w:val="24"/>
        </w:rPr>
        <w:t xml:space="preserve">== </w:t>
      </w:r>
      <w:r w:rsidR="00401EDB" w:rsidRPr="001062D9">
        <w:rPr>
          <w:rFonts w:cstheme="minorHAnsi"/>
          <w:noProof/>
          <w:color w:val="000000" w:themeColor="text1"/>
          <w:sz w:val="24"/>
          <w:szCs w:val="24"/>
        </w:rPr>
        <w:t xml:space="preserve">сравнение </w:t>
      </w:r>
      <w:r w:rsidR="00401EDB" w:rsidRPr="003C7DB9">
        <w:rPr>
          <w:rFonts w:cstheme="minorHAnsi"/>
          <w:b/>
          <w:noProof/>
          <w:color w:val="000000" w:themeColor="text1"/>
          <w:lang w:val="en-US"/>
        </w:rPr>
        <w:t>If</w:t>
      </w:r>
      <w:r w:rsidR="00401EDB" w:rsidRPr="001062D9">
        <w:rPr>
          <w:rFonts w:cstheme="minorHAnsi"/>
          <w:b/>
          <w:noProof/>
          <w:color w:val="000000" w:themeColor="text1"/>
        </w:rPr>
        <w:t>($</w:t>
      </w:r>
      <w:r w:rsidR="00401EDB" w:rsidRPr="003C7DB9">
        <w:rPr>
          <w:rFonts w:cstheme="minorHAnsi"/>
          <w:b/>
          <w:noProof/>
          <w:color w:val="000000" w:themeColor="text1"/>
          <w:lang w:val="en-US"/>
        </w:rPr>
        <w:t>bus</w:t>
      </w:r>
      <w:r w:rsidR="00401EDB" w:rsidRPr="001062D9">
        <w:rPr>
          <w:rFonts w:cstheme="minorHAnsi"/>
          <w:b/>
          <w:noProof/>
          <w:color w:val="000000" w:themeColor="text1"/>
        </w:rPr>
        <w:t xml:space="preserve"> !==0)</w:t>
      </w:r>
    </w:p>
    <w:p w:rsidR="00401EDB" w:rsidRPr="001062D9" w:rsidRDefault="00401EDB" w:rsidP="00401EDB">
      <w:pPr>
        <w:spacing w:line="240" w:lineRule="auto"/>
        <w:rPr>
          <w:rFonts w:cstheme="minorHAnsi"/>
          <w:b/>
          <w:noProof/>
          <w:color w:val="000000" w:themeColor="text1"/>
        </w:rPr>
      </w:pPr>
      <w:r w:rsidRPr="001062D9">
        <w:rPr>
          <w:rFonts w:cstheme="minorHAnsi"/>
          <w:b/>
          <w:noProof/>
          <w:color w:val="000000" w:themeColor="text1"/>
        </w:rPr>
        <w:t xml:space="preserve">{ </w:t>
      </w:r>
      <w:r w:rsidRPr="003C7DB9">
        <w:rPr>
          <w:rFonts w:cstheme="minorHAnsi"/>
          <w:b/>
          <w:noProof/>
          <w:color w:val="000000" w:themeColor="text1"/>
          <w:lang w:val="en-US"/>
        </w:rPr>
        <w:t>echo</w:t>
      </w:r>
      <w:r w:rsidRPr="001062D9">
        <w:rPr>
          <w:rFonts w:cstheme="minorHAnsi"/>
          <w:b/>
          <w:noProof/>
          <w:color w:val="000000" w:themeColor="text1"/>
        </w:rPr>
        <w:t xml:space="preserve"> ‘Автобусы производятся!’;}</w:t>
      </w:r>
    </w:p>
    <w:p w:rsidR="00661620" w:rsidRPr="001062D9" w:rsidRDefault="00401EDB" w:rsidP="00401EDB">
      <w:pPr>
        <w:spacing w:line="240" w:lineRule="auto"/>
        <w:rPr>
          <w:rFonts w:cstheme="minorHAnsi"/>
          <w:b/>
          <w:noProof/>
          <w:color w:val="000000" w:themeColor="text1"/>
        </w:rPr>
      </w:pPr>
      <w:r w:rsidRPr="003C7DB9">
        <w:rPr>
          <w:rFonts w:cstheme="minorHAnsi"/>
          <w:b/>
          <w:noProof/>
          <w:color w:val="000000" w:themeColor="text1"/>
          <w:lang w:val="en-US"/>
        </w:rPr>
        <w:t>else</w:t>
      </w:r>
      <w:r w:rsidRPr="001062D9">
        <w:rPr>
          <w:rFonts w:cstheme="minorHAnsi"/>
          <w:b/>
          <w:noProof/>
          <w:color w:val="000000" w:themeColor="text1"/>
        </w:rPr>
        <w:t>{</w:t>
      </w:r>
      <w:r w:rsidRPr="003C7DB9">
        <w:rPr>
          <w:rFonts w:cstheme="minorHAnsi"/>
          <w:b/>
          <w:noProof/>
          <w:color w:val="000000" w:themeColor="text1"/>
          <w:lang w:val="en-US"/>
        </w:rPr>
        <w:t>echo</w:t>
      </w:r>
      <w:r w:rsidRPr="001062D9">
        <w:rPr>
          <w:rFonts w:cstheme="minorHAnsi"/>
          <w:b/>
          <w:noProof/>
          <w:color w:val="000000" w:themeColor="text1"/>
        </w:rPr>
        <w:t xml:space="preserve"> ‘Завод - банкрот’;}</w:t>
      </w:r>
    </w:p>
    <w:p w:rsidR="00401EDB" w:rsidRPr="001062D9" w:rsidRDefault="00401EDB" w:rsidP="00401EDB">
      <w:pPr>
        <w:spacing w:line="240" w:lineRule="auto"/>
        <w:rPr>
          <w:rFonts w:cstheme="minorHAnsi"/>
          <w:noProof/>
          <w:sz w:val="24"/>
          <w:szCs w:val="24"/>
        </w:rPr>
      </w:pPr>
      <w:r w:rsidRPr="001062D9">
        <w:rPr>
          <w:rFonts w:cstheme="minorHAnsi"/>
          <w:b/>
          <w:noProof/>
          <w:color w:val="E36C0A" w:themeColor="accent6" w:themeShade="BF"/>
          <w:sz w:val="24"/>
          <w:szCs w:val="24"/>
        </w:rPr>
        <w:t xml:space="preserve">=== </w:t>
      </w:r>
      <w:r w:rsidRPr="001062D9">
        <w:rPr>
          <w:rFonts w:cstheme="minorHAnsi"/>
          <w:noProof/>
          <w:sz w:val="24"/>
          <w:szCs w:val="24"/>
        </w:rPr>
        <w:t xml:space="preserve">сравнение типов данных </w:t>
      </w:r>
      <w:r w:rsidRPr="003C7DB9">
        <w:rPr>
          <w:rFonts w:cstheme="minorHAnsi"/>
          <w:noProof/>
          <w:sz w:val="24"/>
          <w:szCs w:val="24"/>
          <w:lang w:val="en-US"/>
        </w:rPr>
        <w:t>if</w:t>
      </w:r>
      <w:r w:rsidRPr="001062D9">
        <w:rPr>
          <w:rFonts w:cstheme="minorHAnsi"/>
          <w:noProof/>
          <w:sz w:val="24"/>
          <w:szCs w:val="24"/>
        </w:rPr>
        <w:t>(</w:t>
      </w:r>
      <w:r w:rsidR="009D04BF" w:rsidRPr="001062D9">
        <w:rPr>
          <w:rFonts w:cstheme="minorHAnsi"/>
          <w:noProof/>
          <w:sz w:val="24"/>
          <w:szCs w:val="24"/>
        </w:rPr>
        <w:t xml:space="preserve"> </w:t>
      </w:r>
      <w:r w:rsidRPr="001062D9">
        <w:rPr>
          <w:rFonts w:cstheme="minorHAnsi"/>
          <w:noProof/>
          <w:sz w:val="24"/>
          <w:szCs w:val="24"/>
        </w:rPr>
        <w:t>1 === ‘1’</w:t>
      </w:r>
      <w:r w:rsidR="009D04BF" w:rsidRPr="001062D9">
        <w:rPr>
          <w:rFonts w:cstheme="minorHAnsi"/>
          <w:noProof/>
          <w:sz w:val="24"/>
          <w:szCs w:val="24"/>
        </w:rPr>
        <w:t xml:space="preserve"> </w:t>
      </w:r>
      <w:r w:rsidRPr="001062D9">
        <w:rPr>
          <w:rFonts w:cstheme="minorHAnsi"/>
          <w:noProof/>
          <w:sz w:val="24"/>
          <w:szCs w:val="24"/>
        </w:rPr>
        <w:t xml:space="preserve">){выведет </w:t>
      </w:r>
      <w:r w:rsidRPr="003C7DB9">
        <w:rPr>
          <w:rFonts w:cstheme="minorHAnsi"/>
          <w:b/>
          <w:noProof/>
          <w:sz w:val="24"/>
          <w:szCs w:val="24"/>
          <w:lang w:val="en-US"/>
        </w:rPr>
        <w:t>false</w:t>
      </w:r>
      <w:r w:rsidRPr="001062D9">
        <w:rPr>
          <w:rFonts w:cstheme="minorHAnsi"/>
          <w:noProof/>
          <w:sz w:val="24"/>
          <w:szCs w:val="24"/>
        </w:rPr>
        <w:t>, так как 1 - число, а ‘1’ - строка}</w:t>
      </w:r>
    </w:p>
    <w:p w:rsidR="003F5703" w:rsidRPr="001062D9" w:rsidRDefault="003F5703" w:rsidP="00100F43">
      <w:pPr>
        <w:rPr>
          <w:rFonts w:cstheme="minorHAnsi"/>
          <w:noProof/>
          <w:color w:val="000000" w:themeColor="text1"/>
          <w:sz w:val="24"/>
          <w:szCs w:val="24"/>
        </w:rPr>
      </w:pPr>
      <w:r w:rsidRPr="001062D9">
        <w:rPr>
          <w:rFonts w:cstheme="minorHAnsi"/>
          <w:b/>
          <w:noProof/>
          <w:color w:val="E36C0A" w:themeColor="accent6" w:themeShade="BF"/>
          <w:sz w:val="24"/>
          <w:szCs w:val="24"/>
        </w:rPr>
        <w:t>/</w:t>
      </w:r>
      <w:r w:rsidRPr="003C7DB9">
        <w:rPr>
          <w:rFonts w:cstheme="minorHAnsi"/>
          <w:b/>
          <w:noProof/>
          <w:color w:val="E36C0A" w:themeColor="accent6" w:themeShade="BF"/>
          <w:sz w:val="24"/>
          <w:szCs w:val="24"/>
          <w:lang w:val="en-US"/>
        </w:rPr>
        <w:t>n</w:t>
      </w:r>
      <w:r w:rsidRPr="001062D9">
        <w:rPr>
          <w:rFonts w:cstheme="minorHAnsi"/>
          <w:noProof/>
          <w:color w:val="000000" w:themeColor="text1"/>
          <w:sz w:val="24"/>
          <w:szCs w:val="24"/>
        </w:rPr>
        <w:t xml:space="preserve"> перенос на новую строку</w:t>
      </w:r>
    </w:p>
    <w:p w:rsidR="00AD3B54" w:rsidRPr="001062D9" w:rsidRDefault="00AD3B54" w:rsidP="00100F43">
      <w:pPr>
        <w:rPr>
          <w:rFonts w:cstheme="minorHAnsi"/>
          <w:noProof/>
          <w:sz w:val="24"/>
          <w:szCs w:val="24"/>
        </w:rPr>
      </w:pPr>
      <w:r w:rsidRPr="001062D9">
        <w:rPr>
          <w:rFonts w:cstheme="minorHAnsi"/>
          <w:b/>
          <w:noProof/>
          <w:color w:val="E36C0A" w:themeColor="accent6" w:themeShade="BF"/>
          <w:sz w:val="24"/>
          <w:szCs w:val="24"/>
        </w:rPr>
        <w:t xml:space="preserve">@ </w:t>
      </w:r>
      <w:r w:rsidRPr="001062D9">
        <w:rPr>
          <w:rFonts w:cstheme="minorHAnsi"/>
          <w:noProof/>
          <w:sz w:val="24"/>
          <w:szCs w:val="24"/>
        </w:rPr>
        <w:t xml:space="preserve">подавляет все ошибки, которые могут появиться при чтении значения переменной. </w:t>
      </w:r>
      <w:r w:rsidRPr="001062D9">
        <w:rPr>
          <w:rFonts w:ascii="Helvetica" w:hAnsi="Helvetica" w:cs="Helvetica"/>
          <w:noProof/>
          <w:color w:val="333333"/>
          <w:shd w:val="clear" w:color="auto" w:fill="F2F2F2"/>
        </w:rPr>
        <w:t xml:space="preserve">В случае, если он предшествует какому-либо выражению в </w:t>
      </w:r>
      <w:r w:rsidRPr="003C7DB9">
        <w:rPr>
          <w:rFonts w:ascii="Helvetica" w:hAnsi="Helvetica" w:cs="Helvetica"/>
          <w:noProof/>
          <w:color w:val="333333"/>
          <w:shd w:val="clear" w:color="auto" w:fill="F2F2F2"/>
          <w:lang w:val="en-US"/>
        </w:rPr>
        <w:t>PHP</w:t>
      </w:r>
      <w:r w:rsidRPr="001062D9">
        <w:rPr>
          <w:rFonts w:ascii="Helvetica" w:hAnsi="Helvetica" w:cs="Helvetica"/>
          <w:noProof/>
          <w:color w:val="333333"/>
          <w:shd w:val="clear" w:color="auto" w:fill="F2F2F2"/>
        </w:rPr>
        <w:t>-коде, любые сообщения об ошибках, генерируемые этим выражением, будут проигнорированы.</w:t>
      </w:r>
      <w:r w:rsidRPr="001062D9">
        <w:rPr>
          <w:rFonts w:cstheme="minorHAnsi"/>
          <w:noProof/>
          <w:sz w:val="24"/>
          <w:szCs w:val="24"/>
        </w:rPr>
        <w:t xml:space="preserve"> </w:t>
      </w:r>
    </w:p>
    <w:p w:rsidR="00AD3B54" w:rsidRPr="001062D9" w:rsidRDefault="00AD3B54" w:rsidP="00100F43">
      <w:pPr>
        <w:rPr>
          <w:rFonts w:cstheme="minorHAnsi"/>
          <w:noProof/>
          <w:color w:val="000000" w:themeColor="text1"/>
          <w:sz w:val="24"/>
          <w:szCs w:val="24"/>
        </w:rPr>
      </w:pPr>
      <w:r w:rsidRPr="001062D9">
        <w:rPr>
          <w:rFonts w:ascii="Helvetica" w:hAnsi="Helvetica" w:cs="Helvetica"/>
          <w:noProof/>
          <w:color w:val="333333"/>
          <w:shd w:val="clear" w:color="auto" w:fill="F4DFDF"/>
        </w:rPr>
        <w:t xml:space="preserve">На сегодняшний день оператор </w:t>
      </w:r>
      <w:r w:rsidRPr="001062D9">
        <w:rPr>
          <w:rFonts w:ascii="Helvetica" w:hAnsi="Helvetica" w:cs="Helvetica"/>
          <w:b/>
          <w:noProof/>
          <w:color w:val="E36C0A" w:themeColor="accent6" w:themeShade="BF"/>
          <w:shd w:val="clear" w:color="auto" w:fill="F4DFDF"/>
        </w:rPr>
        <w:t>"@"</w:t>
      </w:r>
      <w:r w:rsidRPr="001062D9">
        <w:rPr>
          <w:rFonts w:ascii="Helvetica" w:hAnsi="Helvetica" w:cs="Helvetica"/>
          <w:noProof/>
          <w:color w:val="333333"/>
          <w:shd w:val="clear" w:color="auto" w:fill="F4DFDF"/>
        </w:rPr>
        <w:t xml:space="preserve"> подавляет вывод сообщений даже о критических ошибках, прерывающих работу скрипта. Помимо всего прочего, это означает, что если вы использовали "@" для подавления ошибок, возникающих при работе какой-либо функции, в случае если она недоступна или написана неправильно, дальнейшая работа скрипта будет остановлена без каких-либо уведомлений.</w:t>
      </w:r>
    </w:p>
    <w:p w:rsidR="005E614D" w:rsidRPr="003C7DB9" w:rsidRDefault="005E614D" w:rsidP="00100F43">
      <w:pPr>
        <w:rPr>
          <w:rFonts w:ascii="Arial Black" w:hAnsi="Arial Black" w:cstheme="minorHAnsi"/>
          <w:b/>
          <w:noProof/>
          <w:color w:val="FF0000"/>
          <w:sz w:val="36"/>
          <w:szCs w:val="36"/>
          <w:u w:val="single"/>
          <w:lang w:val="en-US"/>
        </w:rPr>
      </w:pPr>
      <w:r w:rsidRPr="003C7DB9">
        <w:rPr>
          <w:rFonts w:ascii="Arial Black" w:hAnsi="Arial Black" w:cstheme="minorHAnsi"/>
          <w:b/>
          <w:noProof/>
          <w:color w:val="FF0000"/>
          <w:sz w:val="36"/>
          <w:szCs w:val="36"/>
          <w:u w:val="single"/>
          <w:lang w:val="en-US"/>
        </w:rPr>
        <w:t>Типы данных</w:t>
      </w:r>
    </w:p>
    <w:p w:rsidR="00C22EB6" w:rsidRPr="003C7DB9" w:rsidRDefault="005E614D" w:rsidP="004044FB">
      <w:pPr>
        <w:pStyle w:val="a3"/>
        <w:numPr>
          <w:ilvl w:val="0"/>
          <w:numId w:val="35"/>
        </w:numPr>
        <w:rPr>
          <w:rFonts w:cstheme="minorHAnsi"/>
          <w:noProof/>
          <w:color w:val="000000" w:themeColor="text1"/>
          <w:sz w:val="24"/>
          <w:szCs w:val="24"/>
          <w:lang w:val="en-US"/>
        </w:rPr>
      </w:pPr>
      <w:r w:rsidRPr="003C7DB9">
        <w:rPr>
          <w:rFonts w:cstheme="minorHAnsi"/>
          <w:b/>
          <w:noProof/>
          <w:color w:val="000000" w:themeColor="text1"/>
          <w:sz w:val="24"/>
          <w:szCs w:val="24"/>
          <w:lang w:val="en-US"/>
        </w:rPr>
        <w:t>$a=</w:t>
      </w:r>
      <w:r w:rsidR="0072458D" w:rsidRPr="003C7DB9">
        <w:rPr>
          <w:rFonts w:cstheme="minorHAnsi"/>
          <w:b/>
          <w:noProof/>
          <w:color w:val="E36C0A" w:themeColor="accent6" w:themeShade="BF"/>
          <w:sz w:val="24"/>
          <w:szCs w:val="24"/>
          <w:lang w:val="en-US"/>
        </w:rPr>
        <w:t>10</w:t>
      </w:r>
      <w:r w:rsidR="0072458D" w:rsidRPr="003C7DB9">
        <w:rPr>
          <w:rFonts w:cstheme="minorHAnsi"/>
          <w:b/>
          <w:noProof/>
          <w:color w:val="000000" w:themeColor="text1"/>
          <w:sz w:val="24"/>
          <w:szCs w:val="24"/>
          <w:lang w:val="en-US"/>
        </w:rPr>
        <w:t>;</w:t>
      </w:r>
      <w:r w:rsidR="0072458D" w:rsidRPr="003C7DB9">
        <w:rPr>
          <w:rFonts w:cstheme="minorHAnsi"/>
          <w:noProof/>
          <w:color w:val="000000" w:themeColor="text1"/>
          <w:sz w:val="24"/>
          <w:szCs w:val="24"/>
          <w:lang w:val="en-US"/>
        </w:rPr>
        <w:t xml:space="preserve"> </w:t>
      </w:r>
    </w:p>
    <w:p w:rsidR="005E614D" w:rsidRPr="001062D9" w:rsidRDefault="00C22EB6" w:rsidP="00C22EB6">
      <w:pPr>
        <w:pStyle w:val="a3"/>
        <w:rPr>
          <w:rFonts w:cstheme="minorHAnsi"/>
          <w:b/>
          <w:noProof/>
          <w:color w:val="FF0000"/>
          <w:sz w:val="24"/>
          <w:szCs w:val="24"/>
        </w:rPr>
      </w:pPr>
      <w:r w:rsidRPr="001062D9">
        <w:rPr>
          <w:rFonts w:cstheme="minorHAnsi"/>
          <w:b/>
          <w:noProof/>
          <w:color w:val="E36C0A" w:themeColor="accent6" w:themeShade="BF"/>
          <w:sz w:val="24"/>
          <w:szCs w:val="24"/>
        </w:rPr>
        <w:t xml:space="preserve"> </w:t>
      </w:r>
      <w:r w:rsidR="0072458D" w:rsidRPr="003C7DB9">
        <w:rPr>
          <w:rFonts w:cstheme="minorHAnsi"/>
          <w:b/>
          <w:noProof/>
          <w:color w:val="E36C0A" w:themeColor="accent6" w:themeShade="BF"/>
          <w:sz w:val="24"/>
          <w:szCs w:val="24"/>
          <w:lang w:val="en-US"/>
        </w:rPr>
        <w:t>integer</w:t>
      </w:r>
      <w:r w:rsidR="0072458D" w:rsidRPr="001062D9">
        <w:rPr>
          <w:rFonts w:cstheme="minorHAnsi"/>
          <w:b/>
          <w:noProof/>
          <w:color w:val="E36C0A" w:themeColor="accent6" w:themeShade="BF"/>
          <w:sz w:val="24"/>
          <w:szCs w:val="24"/>
        </w:rPr>
        <w:t xml:space="preserve"> (</w:t>
      </w:r>
      <w:r w:rsidR="0072458D" w:rsidRPr="003C7DB9">
        <w:rPr>
          <w:rFonts w:cstheme="minorHAnsi"/>
          <w:b/>
          <w:noProof/>
          <w:color w:val="E36C0A" w:themeColor="accent6" w:themeShade="BF"/>
          <w:sz w:val="24"/>
          <w:szCs w:val="24"/>
          <w:lang w:val="en-US"/>
        </w:rPr>
        <w:t>int</w:t>
      </w:r>
      <w:r w:rsidR="0072458D" w:rsidRPr="001062D9">
        <w:rPr>
          <w:rFonts w:cstheme="minorHAnsi"/>
          <w:b/>
          <w:noProof/>
          <w:color w:val="E36C0A" w:themeColor="accent6" w:themeShade="BF"/>
          <w:sz w:val="24"/>
          <w:szCs w:val="24"/>
        </w:rPr>
        <w:t>)</w:t>
      </w:r>
      <w:r w:rsidR="0072458D" w:rsidRPr="001062D9">
        <w:rPr>
          <w:rFonts w:cstheme="minorHAnsi"/>
          <w:noProof/>
          <w:color w:val="E36C0A" w:themeColor="accent6" w:themeShade="BF"/>
          <w:sz w:val="24"/>
          <w:szCs w:val="24"/>
        </w:rPr>
        <w:t xml:space="preserve"> </w:t>
      </w:r>
      <w:r w:rsidR="0072458D" w:rsidRPr="001062D9">
        <w:rPr>
          <w:rFonts w:cstheme="minorHAnsi"/>
          <w:noProof/>
          <w:color w:val="000000" w:themeColor="text1"/>
          <w:sz w:val="24"/>
          <w:szCs w:val="24"/>
        </w:rPr>
        <w:t xml:space="preserve">– </w:t>
      </w:r>
      <w:r w:rsidR="00A0192D" w:rsidRPr="001062D9">
        <w:rPr>
          <w:rFonts w:cstheme="minorHAnsi"/>
          <w:noProof/>
          <w:color w:val="000000" w:themeColor="text1"/>
          <w:sz w:val="24"/>
          <w:szCs w:val="24"/>
        </w:rPr>
        <w:t xml:space="preserve">переменная, которая имеет тип данных: </w:t>
      </w:r>
      <w:r w:rsidR="0072458D" w:rsidRPr="001062D9">
        <w:rPr>
          <w:rFonts w:cstheme="minorHAnsi"/>
          <w:b/>
          <w:noProof/>
          <w:color w:val="E36C0A" w:themeColor="accent6" w:themeShade="BF"/>
          <w:sz w:val="24"/>
          <w:szCs w:val="24"/>
        </w:rPr>
        <w:t>целое число</w:t>
      </w:r>
    </w:p>
    <w:p w:rsidR="00C22EB6" w:rsidRPr="001062D9" w:rsidRDefault="00C22EB6" w:rsidP="00C22EB6">
      <w:pPr>
        <w:pStyle w:val="a3"/>
        <w:rPr>
          <w:rFonts w:cstheme="minorHAnsi"/>
          <w:noProof/>
          <w:color w:val="000000" w:themeColor="text1"/>
          <w:sz w:val="24"/>
          <w:szCs w:val="24"/>
        </w:rPr>
      </w:pPr>
    </w:p>
    <w:p w:rsidR="00C22EB6" w:rsidRPr="003C7DB9" w:rsidRDefault="0072458D" w:rsidP="004044FB">
      <w:pPr>
        <w:pStyle w:val="a3"/>
        <w:numPr>
          <w:ilvl w:val="0"/>
          <w:numId w:val="35"/>
        </w:numPr>
        <w:rPr>
          <w:rFonts w:cstheme="minorHAnsi"/>
          <w:noProof/>
          <w:color w:val="000000" w:themeColor="text1"/>
          <w:sz w:val="24"/>
          <w:szCs w:val="24"/>
          <w:lang w:val="en-US"/>
        </w:rPr>
      </w:pPr>
      <w:r w:rsidRPr="003C7DB9">
        <w:rPr>
          <w:rFonts w:cstheme="minorHAnsi"/>
          <w:b/>
          <w:noProof/>
          <w:color w:val="000000" w:themeColor="text1"/>
          <w:sz w:val="24"/>
          <w:szCs w:val="24"/>
          <w:lang w:val="en-US"/>
        </w:rPr>
        <w:t>$b=</w:t>
      </w:r>
      <w:r w:rsidRPr="003C7DB9">
        <w:rPr>
          <w:rFonts w:cstheme="minorHAnsi"/>
          <w:b/>
          <w:noProof/>
          <w:color w:val="E36C0A" w:themeColor="accent6" w:themeShade="BF"/>
          <w:sz w:val="24"/>
          <w:szCs w:val="24"/>
          <w:lang w:val="en-US"/>
        </w:rPr>
        <w:t>10.12</w:t>
      </w:r>
      <w:r w:rsidRPr="003C7DB9">
        <w:rPr>
          <w:rFonts w:cstheme="minorHAnsi"/>
          <w:b/>
          <w:noProof/>
          <w:color w:val="000000" w:themeColor="text1"/>
          <w:sz w:val="24"/>
          <w:szCs w:val="24"/>
          <w:lang w:val="en-US"/>
        </w:rPr>
        <w:t>;</w:t>
      </w:r>
      <w:r w:rsidRPr="003C7DB9">
        <w:rPr>
          <w:rFonts w:cstheme="minorHAnsi"/>
          <w:noProof/>
          <w:color w:val="000000" w:themeColor="text1"/>
          <w:sz w:val="24"/>
          <w:szCs w:val="24"/>
          <w:lang w:val="en-US"/>
        </w:rPr>
        <w:t xml:space="preserve"> </w:t>
      </w:r>
    </w:p>
    <w:p w:rsidR="0072458D" w:rsidRPr="001062D9" w:rsidRDefault="0072458D" w:rsidP="00C22EB6">
      <w:pPr>
        <w:pStyle w:val="a3"/>
        <w:rPr>
          <w:rFonts w:cstheme="minorHAnsi"/>
          <w:b/>
          <w:noProof/>
          <w:color w:val="FF0000"/>
          <w:sz w:val="24"/>
          <w:szCs w:val="24"/>
        </w:rPr>
      </w:pPr>
      <w:r w:rsidRPr="003C7DB9">
        <w:rPr>
          <w:rFonts w:cstheme="minorHAnsi"/>
          <w:b/>
          <w:noProof/>
          <w:color w:val="E36C0A" w:themeColor="accent6" w:themeShade="BF"/>
          <w:sz w:val="24"/>
          <w:szCs w:val="24"/>
          <w:lang w:val="en-US"/>
        </w:rPr>
        <w:t>float</w:t>
      </w:r>
      <w:r w:rsidRPr="001062D9">
        <w:rPr>
          <w:rFonts w:cstheme="minorHAnsi"/>
          <w:b/>
          <w:noProof/>
          <w:color w:val="FF0000"/>
          <w:sz w:val="24"/>
          <w:szCs w:val="24"/>
        </w:rPr>
        <w:t xml:space="preserve"> </w:t>
      </w:r>
      <w:r w:rsidRPr="001062D9">
        <w:rPr>
          <w:rFonts w:cstheme="minorHAnsi"/>
          <w:noProof/>
          <w:color w:val="000000" w:themeColor="text1"/>
          <w:sz w:val="24"/>
          <w:szCs w:val="24"/>
        </w:rPr>
        <w:t xml:space="preserve">– </w:t>
      </w:r>
      <w:r w:rsidR="00A0192D" w:rsidRPr="001062D9">
        <w:rPr>
          <w:rFonts w:cstheme="minorHAnsi"/>
          <w:noProof/>
          <w:color w:val="000000" w:themeColor="text1"/>
          <w:sz w:val="24"/>
          <w:szCs w:val="24"/>
        </w:rPr>
        <w:t xml:space="preserve">переменная, которая имеет тип данных: </w:t>
      </w:r>
      <w:r w:rsidRPr="001062D9">
        <w:rPr>
          <w:rFonts w:cstheme="minorHAnsi"/>
          <w:b/>
          <w:noProof/>
          <w:color w:val="E36C0A" w:themeColor="accent6" w:themeShade="BF"/>
          <w:sz w:val="24"/>
          <w:szCs w:val="24"/>
        </w:rPr>
        <w:t>дробное число</w:t>
      </w:r>
    </w:p>
    <w:p w:rsidR="00C22EB6" w:rsidRPr="001062D9" w:rsidRDefault="00C22EB6" w:rsidP="00C22EB6">
      <w:pPr>
        <w:pStyle w:val="a3"/>
        <w:rPr>
          <w:rFonts w:cstheme="minorHAnsi"/>
          <w:noProof/>
          <w:color w:val="000000" w:themeColor="text1"/>
          <w:sz w:val="24"/>
          <w:szCs w:val="24"/>
        </w:rPr>
      </w:pPr>
    </w:p>
    <w:p w:rsidR="00C22EB6" w:rsidRPr="003C7DB9" w:rsidRDefault="000F4A45" w:rsidP="004044FB">
      <w:pPr>
        <w:pStyle w:val="a3"/>
        <w:numPr>
          <w:ilvl w:val="0"/>
          <w:numId w:val="35"/>
        </w:numPr>
        <w:rPr>
          <w:rFonts w:cstheme="minorHAnsi"/>
          <w:noProof/>
          <w:color w:val="000000" w:themeColor="text1"/>
          <w:sz w:val="24"/>
          <w:szCs w:val="24"/>
          <w:lang w:val="en-US"/>
        </w:rPr>
      </w:pPr>
      <w:r w:rsidRPr="003C7DB9">
        <w:rPr>
          <w:rFonts w:cstheme="minorHAnsi"/>
          <w:b/>
          <w:noProof/>
          <w:color w:val="000000" w:themeColor="text1"/>
          <w:sz w:val="24"/>
          <w:szCs w:val="24"/>
          <w:lang w:val="en-US"/>
        </w:rPr>
        <w:t>$c</w:t>
      </w:r>
      <w:r w:rsidR="00C22EB6" w:rsidRPr="003C7DB9">
        <w:rPr>
          <w:rFonts w:cstheme="minorHAnsi"/>
          <w:b/>
          <w:noProof/>
          <w:color w:val="E36C0A" w:themeColor="accent6" w:themeShade="BF"/>
          <w:sz w:val="24"/>
          <w:szCs w:val="24"/>
          <w:lang w:val="en-US"/>
        </w:rPr>
        <w:t>=’</w:t>
      </w:r>
      <w:r w:rsidRPr="003C7DB9">
        <w:rPr>
          <w:rFonts w:cstheme="minorHAnsi"/>
          <w:b/>
          <w:noProof/>
          <w:color w:val="E36C0A" w:themeColor="accent6" w:themeShade="BF"/>
          <w:sz w:val="24"/>
          <w:szCs w:val="24"/>
          <w:lang w:val="en-US"/>
        </w:rPr>
        <w:t>Bus Bogdan</w:t>
      </w:r>
      <w:r w:rsidR="00C22EB6" w:rsidRPr="003C7DB9">
        <w:rPr>
          <w:rFonts w:cstheme="minorHAnsi"/>
          <w:b/>
          <w:noProof/>
          <w:color w:val="E36C0A" w:themeColor="accent6" w:themeShade="BF"/>
          <w:sz w:val="24"/>
          <w:szCs w:val="24"/>
          <w:lang w:val="en-US"/>
        </w:rPr>
        <w:t>’</w:t>
      </w:r>
      <w:r w:rsidRPr="003C7DB9">
        <w:rPr>
          <w:rFonts w:cstheme="minorHAnsi"/>
          <w:b/>
          <w:noProof/>
          <w:color w:val="000000" w:themeColor="text1"/>
          <w:sz w:val="24"/>
          <w:szCs w:val="24"/>
          <w:lang w:val="en-US"/>
        </w:rPr>
        <w:t>;</w:t>
      </w:r>
      <w:r w:rsidRPr="003C7DB9">
        <w:rPr>
          <w:rFonts w:cstheme="minorHAnsi"/>
          <w:noProof/>
          <w:color w:val="000000" w:themeColor="text1"/>
          <w:sz w:val="24"/>
          <w:szCs w:val="24"/>
          <w:lang w:val="en-US"/>
        </w:rPr>
        <w:t xml:space="preserve"> </w:t>
      </w:r>
    </w:p>
    <w:p w:rsidR="000F4A45" w:rsidRPr="001062D9" w:rsidRDefault="000F4A45" w:rsidP="00C22EB6">
      <w:pPr>
        <w:pStyle w:val="a3"/>
        <w:rPr>
          <w:rFonts w:cstheme="minorHAnsi"/>
          <w:b/>
          <w:noProof/>
          <w:color w:val="FF0000"/>
          <w:sz w:val="24"/>
          <w:szCs w:val="24"/>
        </w:rPr>
      </w:pPr>
      <w:r w:rsidRPr="003C7DB9">
        <w:rPr>
          <w:rFonts w:cstheme="minorHAnsi"/>
          <w:b/>
          <w:noProof/>
          <w:color w:val="E36C0A" w:themeColor="accent6" w:themeShade="BF"/>
          <w:sz w:val="24"/>
          <w:szCs w:val="24"/>
          <w:lang w:val="en-US"/>
        </w:rPr>
        <w:t>string</w:t>
      </w:r>
      <w:r w:rsidRPr="001062D9">
        <w:rPr>
          <w:rFonts w:cstheme="minorHAnsi"/>
          <w:b/>
          <w:noProof/>
          <w:color w:val="E36C0A" w:themeColor="accent6" w:themeShade="BF"/>
          <w:sz w:val="24"/>
          <w:szCs w:val="24"/>
        </w:rPr>
        <w:t xml:space="preserve">, </w:t>
      </w:r>
      <w:r w:rsidRPr="003C7DB9">
        <w:rPr>
          <w:rFonts w:cstheme="minorHAnsi"/>
          <w:b/>
          <w:noProof/>
          <w:color w:val="E36C0A" w:themeColor="accent6" w:themeShade="BF"/>
          <w:sz w:val="24"/>
          <w:szCs w:val="24"/>
          <w:lang w:val="en-US"/>
        </w:rPr>
        <w:t>str</w:t>
      </w:r>
      <w:r w:rsidRPr="001062D9">
        <w:rPr>
          <w:rFonts w:cstheme="minorHAnsi"/>
          <w:noProof/>
          <w:color w:val="E36C0A" w:themeColor="accent6" w:themeShade="BF"/>
          <w:sz w:val="24"/>
          <w:szCs w:val="24"/>
        </w:rPr>
        <w:t xml:space="preserve"> </w:t>
      </w:r>
      <w:r w:rsidRPr="001062D9">
        <w:rPr>
          <w:rFonts w:cstheme="minorHAnsi"/>
          <w:noProof/>
          <w:color w:val="000000" w:themeColor="text1"/>
          <w:sz w:val="24"/>
          <w:szCs w:val="24"/>
        </w:rPr>
        <w:t>–</w:t>
      </w:r>
      <w:r w:rsidR="00A0192D" w:rsidRPr="001062D9">
        <w:rPr>
          <w:rFonts w:cstheme="minorHAnsi"/>
          <w:noProof/>
          <w:color w:val="000000" w:themeColor="text1"/>
          <w:sz w:val="24"/>
          <w:szCs w:val="24"/>
        </w:rPr>
        <w:t xml:space="preserve"> переменная, которая имеет тип данных: </w:t>
      </w:r>
      <w:r w:rsidRPr="001062D9">
        <w:rPr>
          <w:rFonts w:cstheme="minorHAnsi"/>
          <w:noProof/>
          <w:color w:val="000000" w:themeColor="text1"/>
          <w:sz w:val="24"/>
          <w:szCs w:val="24"/>
        </w:rPr>
        <w:t xml:space="preserve"> </w:t>
      </w:r>
      <w:r w:rsidRPr="001062D9">
        <w:rPr>
          <w:rFonts w:cstheme="minorHAnsi"/>
          <w:b/>
          <w:noProof/>
          <w:color w:val="E36C0A" w:themeColor="accent6" w:themeShade="BF"/>
          <w:sz w:val="24"/>
          <w:szCs w:val="24"/>
        </w:rPr>
        <w:t>строка</w:t>
      </w:r>
      <w:r w:rsidR="00C22EB6" w:rsidRPr="001062D9">
        <w:rPr>
          <w:rFonts w:cstheme="minorHAnsi"/>
          <w:b/>
          <w:noProof/>
          <w:color w:val="E36C0A" w:themeColor="accent6" w:themeShade="BF"/>
          <w:sz w:val="24"/>
          <w:szCs w:val="24"/>
        </w:rPr>
        <w:t>.</w:t>
      </w:r>
    </w:p>
    <w:p w:rsidR="00831F5C" w:rsidRPr="001062D9" w:rsidRDefault="00831F5C" w:rsidP="00C22EB6">
      <w:pPr>
        <w:pStyle w:val="a3"/>
        <w:rPr>
          <w:rFonts w:cstheme="minorHAnsi"/>
          <w:b/>
          <w:noProof/>
          <w:color w:val="FF0000"/>
          <w:sz w:val="24"/>
          <w:szCs w:val="24"/>
        </w:rPr>
      </w:pPr>
    </w:p>
    <w:p w:rsidR="00C22EB6" w:rsidRPr="003C7DB9" w:rsidRDefault="000F4A45" w:rsidP="004044FB">
      <w:pPr>
        <w:pStyle w:val="a3"/>
        <w:numPr>
          <w:ilvl w:val="0"/>
          <w:numId w:val="35"/>
        </w:numPr>
        <w:rPr>
          <w:rFonts w:cstheme="minorHAnsi"/>
          <w:noProof/>
          <w:color w:val="000000" w:themeColor="text1"/>
          <w:sz w:val="24"/>
          <w:szCs w:val="24"/>
          <w:lang w:val="en-US"/>
        </w:rPr>
      </w:pPr>
      <w:r w:rsidRPr="003C7DB9">
        <w:rPr>
          <w:rFonts w:cstheme="minorHAnsi"/>
          <w:b/>
          <w:noProof/>
          <w:color w:val="000000" w:themeColor="text1"/>
          <w:sz w:val="24"/>
          <w:szCs w:val="24"/>
          <w:lang w:val="en-US"/>
        </w:rPr>
        <w:t>$d=</w:t>
      </w:r>
      <w:r w:rsidRPr="003C7DB9">
        <w:rPr>
          <w:rFonts w:cstheme="minorHAnsi"/>
          <w:b/>
          <w:noProof/>
          <w:color w:val="E36C0A" w:themeColor="accent6" w:themeShade="BF"/>
          <w:sz w:val="24"/>
          <w:szCs w:val="24"/>
          <w:lang w:val="en-US"/>
        </w:rPr>
        <w:t>array(</w:t>
      </w:r>
      <w:r w:rsidR="008F53C7" w:rsidRPr="003C7DB9">
        <w:rPr>
          <w:rFonts w:cstheme="minorHAnsi"/>
          <w:b/>
          <w:noProof/>
          <w:color w:val="E36C0A" w:themeColor="accent6" w:themeShade="BF"/>
          <w:sz w:val="24"/>
          <w:szCs w:val="24"/>
          <w:lang w:val="en-US"/>
        </w:rPr>
        <w:t>1,2,3,4,5</w:t>
      </w:r>
      <w:r w:rsidRPr="003C7DB9">
        <w:rPr>
          <w:rFonts w:cstheme="minorHAnsi"/>
          <w:b/>
          <w:noProof/>
          <w:color w:val="E36C0A" w:themeColor="accent6" w:themeShade="BF"/>
          <w:sz w:val="24"/>
          <w:szCs w:val="24"/>
          <w:lang w:val="en-US"/>
        </w:rPr>
        <w:t>)</w:t>
      </w:r>
      <w:r w:rsidRPr="003C7DB9">
        <w:rPr>
          <w:rFonts w:cstheme="minorHAnsi"/>
          <w:b/>
          <w:noProof/>
          <w:color w:val="000000" w:themeColor="text1"/>
          <w:sz w:val="24"/>
          <w:szCs w:val="24"/>
          <w:lang w:val="en-US"/>
        </w:rPr>
        <w:t>;</w:t>
      </w:r>
      <w:r w:rsidRPr="003C7DB9">
        <w:rPr>
          <w:rFonts w:cstheme="minorHAnsi"/>
          <w:noProof/>
          <w:color w:val="000000" w:themeColor="text1"/>
          <w:sz w:val="24"/>
          <w:szCs w:val="24"/>
          <w:lang w:val="en-US"/>
        </w:rPr>
        <w:t xml:space="preserve"> </w:t>
      </w:r>
    </w:p>
    <w:p w:rsidR="000F4A45" w:rsidRPr="001062D9" w:rsidRDefault="008F53C7" w:rsidP="00C22EB6">
      <w:pPr>
        <w:pStyle w:val="a3"/>
        <w:rPr>
          <w:rFonts w:cstheme="minorHAnsi"/>
          <w:b/>
          <w:noProof/>
          <w:color w:val="FF0000"/>
          <w:sz w:val="24"/>
          <w:szCs w:val="24"/>
        </w:rPr>
      </w:pPr>
      <w:r w:rsidRPr="001062D9">
        <w:rPr>
          <w:rFonts w:cstheme="minorHAnsi"/>
          <w:b/>
          <w:noProof/>
          <w:color w:val="E36C0A" w:themeColor="accent6" w:themeShade="BF"/>
          <w:sz w:val="24"/>
          <w:szCs w:val="24"/>
        </w:rPr>
        <w:lastRenderedPageBreak/>
        <w:t xml:space="preserve">массив </w:t>
      </w:r>
      <w:r w:rsidR="00A0192D" w:rsidRPr="001062D9">
        <w:rPr>
          <w:rFonts w:cstheme="minorHAnsi"/>
          <w:b/>
          <w:noProof/>
          <w:color w:val="E36C0A" w:themeColor="accent6" w:themeShade="BF"/>
          <w:sz w:val="24"/>
          <w:szCs w:val="24"/>
        </w:rPr>
        <w:t>(</w:t>
      </w:r>
      <w:r w:rsidR="00A0192D" w:rsidRPr="003C7DB9">
        <w:rPr>
          <w:rFonts w:cstheme="minorHAnsi"/>
          <w:b/>
          <w:noProof/>
          <w:color w:val="E36C0A" w:themeColor="accent6" w:themeShade="BF"/>
          <w:sz w:val="24"/>
          <w:szCs w:val="24"/>
          <w:lang w:val="en-US"/>
        </w:rPr>
        <w:t>array</w:t>
      </w:r>
      <w:r w:rsidR="00A0192D" w:rsidRPr="001062D9">
        <w:rPr>
          <w:rFonts w:cstheme="minorHAnsi"/>
          <w:b/>
          <w:noProof/>
          <w:color w:val="E36C0A" w:themeColor="accent6" w:themeShade="BF"/>
          <w:sz w:val="24"/>
          <w:szCs w:val="24"/>
        </w:rPr>
        <w:t>)</w:t>
      </w:r>
      <w:r w:rsidRPr="001062D9">
        <w:rPr>
          <w:rFonts w:cstheme="minorHAnsi"/>
          <w:noProof/>
          <w:color w:val="000000" w:themeColor="text1"/>
          <w:sz w:val="24"/>
          <w:szCs w:val="24"/>
        </w:rPr>
        <w:t>–</w:t>
      </w:r>
      <w:r w:rsidRPr="001062D9">
        <w:rPr>
          <w:rFonts w:cstheme="minorHAnsi"/>
          <w:b/>
          <w:noProof/>
          <w:color w:val="FF0000"/>
          <w:sz w:val="24"/>
          <w:szCs w:val="24"/>
        </w:rPr>
        <w:t xml:space="preserve"> </w:t>
      </w:r>
      <w:r w:rsidRPr="001062D9">
        <w:rPr>
          <w:rFonts w:cstheme="minorHAnsi"/>
          <w:noProof/>
          <w:sz w:val="24"/>
          <w:szCs w:val="24"/>
        </w:rPr>
        <w:t xml:space="preserve">переменная, которая хранит в себе </w:t>
      </w:r>
      <w:r w:rsidRPr="001062D9">
        <w:rPr>
          <w:rFonts w:cstheme="minorHAnsi"/>
          <w:b/>
          <w:noProof/>
          <w:color w:val="E36C0A" w:themeColor="accent6" w:themeShade="BF"/>
          <w:sz w:val="24"/>
          <w:szCs w:val="24"/>
        </w:rPr>
        <w:t>несколько значений</w:t>
      </w:r>
      <w:r w:rsidR="00284B7E" w:rsidRPr="001062D9">
        <w:rPr>
          <w:rFonts w:cstheme="minorHAnsi"/>
          <w:b/>
          <w:noProof/>
          <w:color w:val="E36C0A" w:themeColor="accent6" w:themeShade="BF"/>
          <w:sz w:val="24"/>
          <w:szCs w:val="24"/>
        </w:rPr>
        <w:t>.</w:t>
      </w:r>
    </w:p>
    <w:p w:rsidR="00C22EB6" w:rsidRPr="001062D9" w:rsidRDefault="00C22EB6" w:rsidP="00C22EB6">
      <w:pPr>
        <w:pStyle w:val="a3"/>
        <w:rPr>
          <w:rFonts w:cstheme="minorHAnsi"/>
          <w:noProof/>
          <w:color w:val="000000" w:themeColor="text1"/>
          <w:sz w:val="24"/>
          <w:szCs w:val="24"/>
        </w:rPr>
      </w:pPr>
    </w:p>
    <w:p w:rsidR="00C22EB6" w:rsidRPr="003C7DB9" w:rsidRDefault="00A0192D" w:rsidP="004044FB">
      <w:pPr>
        <w:pStyle w:val="a3"/>
        <w:numPr>
          <w:ilvl w:val="0"/>
          <w:numId w:val="35"/>
        </w:numPr>
        <w:rPr>
          <w:rFonts w:cstheme="minorHAnsi"/>
          <w:b/>
          <w:noProof/>
          <w:color w:val="000000" w:themeColor="text1"/>
          <w:sz w:val="24"/>
          <w:szCs w:val="24"/>
          <w:lang w:val="en-US"/>
        </w:rPr>
      </w:pPr>
      <w:r w:rsidRPr="003C7DB9">
        <w:rPr>
          <w:rFonts w:cstheme="minorHAnsi"/>
          <w:b/>
          <w:noProof/>
          <w:color w:val="000000" w:themeColor="text1"/>
          <w:sz w:val="24"/>
          <w:szCs w:val="24"/>
          <w:lang w:val="en-US"/>
        </w:rPr>
        <w:t xml:space="preserve">$k </w:t>
      </w:r>
      <w:r w:rsidRPr="003C7DB9">
        <w:rPr>
          <w:rFonts w:cstheme="minorHAnsi"/>
          <w:b/>
          <w:noProof/>
          <w:color w:val="002060"/>
          <w:sz w:val="24"/>
          <w:szCs w:val="24"/>
          <w:lang w:val="en-US"/>
        </w:rPr>
        <w:t xml:space="preserve">= </w:t>
      </w:r>
      <w:r w:rsidRPr="003C7DB9">
        <w:rPr>
          <w:rFonts w:cstheme="minorHAnsi"/>
          <w:b/>
          <w:noProof/>
          <w:color w:val="E36C0A" w:themeColor="accent6" w:themeShade="BF"/>
          <w:sz w:val="24"/>
          <w:szCs w:val="24"/>
          <w:lang w:val="en-US"/>
        </w:rPr>
        <w:t>true</w:t>
      </w:r>
      <w:r w:rsidRPr="003C7DB9">
        <w:rPr>
          <w:rFonts w:cstheme="minorHAnsi"/>
          <w:b/>
          <w:noProof/>
          <w:color w:val="000000" w:themeColor="text1"/>
          <w:sz w:val="24"/>
          <w:szCs w:val="24"/>
          <w:lang w:val="en-US"/>
        </w:rPr>
        <w:t xml:space="preserve">; </w:t>
      </w:r>
    </w:p>
    <w:p w:rsidR="00A0192D" w:rsidRPr="001062D9" w:rsidRDefault="00A0192D" w:rsidP="00C22EB6">
      <w:pPr>
        <w:pStyle w:val="a3"/>
        <w:rPr>
          <w:rFonts w:cstheme="minorHAnsi"/>
          <w:b/>
          <w:noProof/>
          <w:color w:val="000000" w:themeColor="text1"/>
          <w:sz w:val="24"/>
          <w:szCs w:val="24"/>
        </w:rPr>
      </w:pPr>
      <w:r w:rsidRPr="003C7DB9">
        <w:rPr>
          <w:rFonts w:cstheme="minorHAnsi"/>
          <w:b/>
          <w:noProof/>
          <w:color w:val="E36C0A" w:themeColor="accent6" w:themeShade="BF"/>
          <w:sz w:val="24"/>
          <w:szCs w:val="24"/>
          <w:lang w:val="en-US"/>
        </w:rPr>
        <w:t>boolean</w:t>
      </w:r>
      <w:r w:rsidRPr="001062D9">
        <w:rPr>
          <w:rFonts w:cstheme="minorHAnsi"/>
          <w:b/>
          <w:noProof/>
          <w:color w:val="E36C0A" w:themeColor="accent6" w:themeShade="BF"/>
          <w:sz w:val="24"/>
          <w:szCs w:val="24"/>
        </w:rPr>
        <w:t xml:space="preserve"> (</w:t>
      </w:r>
      <w:r w:rsidRPr="003C7DB9">
        <w:rPr>
          <w:rFonts w:cstheme="minorHAnsi"/>
          <w:b/>
          <w:noProof/>
          <w:color w:val="E36C0A" w:themeColor="accent6" w:themeShade="BF"/>
          <w:sz w:val="24"/>
          <w:szCs w:val="24"/>
          <w:lang w:val="en-US"/>
        </w:rPr>
        <w:t>bool</w:t>
      </w:r>
      <w:r w:rsidRPr="001062D9">
        <w:rPr>
          <w:rFonts w:cstheme="minorHAnsi"/>
          <w:b/>
          <w:noProof/>
          <w:color w:val="E36C0A" w:themeColor="accent6" w:themeShade="BF"/>
          <w:sz w:val="24"/>
          <w:szCs w:val="24"/>
        </w:rPr>
        <w:t xml:space="preserve">) </w:t>
      </w:r>
      <w:r w:rsidRPr="001062D9">
        <w:rPr>
          <w:rFonts w:cstheme="minorHAnsi"/>
          <w:noProof/>
          <w:color w:val="000000" w:themeColor="text1"/>
          <w:sz w:val="24"/>
          <w:szCs w:val="24"/>
        </w:rPr>
        <w:t>– переменная</w:t>
      </w:r>
      <w:r w:rsidRPr="001062D9">
        <w:rPr>
          <w:rFonts w:cstheme="minorHAnsi"/>
          <w:b/>
          <w:noProof/>
          <w:color w:val="FF0000"/>
          <w:sz w:val="24"/>
          <w:szCs w:val="24"/>
        </w:rPr>
        <w:t xml:space="preserve"> </w:t>
      </w:r>
      <w:r w:rsidRPr="001062D9">
        <w:rPr>
          <w:rFonts w:cstheme="minorHAnsi"/>
          <w:b/>
          <w:noProof/>
          <w:color w:val="E36C0A" w:themeColor="accent6" w:themeShade="BF"/>
          <w:sz w:val="24"/>
          <w:szCs w:val="24"/>
        </w:rPr>
        <w:t>булевого</w:t>
      </w:r>
      <w:r w:rsidRPr="001062D9">
        <w:rPr>
          <w:rFonts w:cstheme="minorHAnsi"/>
          <w:noProof/>
          <w:color w:val="FF0000"/>
          <w:sz w:val="24"/>
          <w:szCs w:val="24"/>
        </w:rPr>
        <w:t xml:space="preserve"> </w:t>
      </w:r>
      <w:r w:rsidRPr="001062D9">
        <w:rPr>
          <w:rFonts w:cstheme="minorHAnsi"/>
          <w:noProof/>
          <w:color w:val="000000" w:themeColor="text1"/>
          <w:sz w:val="24"/>
          <w:szCs w:val="24"/>
        </w:rPr>
        <w:t xml:space="preserve">типа, состоящая из двух значений </w:t>
      </w:r>
      <w:r w:rsidRPr="001062D9">
        <w:rPr>
          <w:rFonts w:cstheme="minorHAnsi"/>
          <w:b/>
          <w:noProof/>
          <w:color w:val="E36C0A" w:themeColor="accent6" w:themeShade="BF"/>
          <w:sz w:val="24"/>
          <w:szCs w:val="24"/>
        </w:rPr>
        <w:t>истинна (</w:t>
      </w:r>
      <w:r w:rsidRPr="003C7DB9">
        <w:rPr>
          <w:rFonts w:cstheme="minorHAnsi"/>
          <w:b/>
          <w:noProof/>
          <w:color w:val="E36C0A" w:themeColor="accent6" w:themeShade="BF"/>
          <w:sz w:val="24"/>
          <w:szCs w:val="24"/>
          <w:lang w:val="en-US"/>
        </w:rPr>
        <w:t>true</w:t>
      </w:r>
      <w:r w:rsidRPr="001062D9">
        <w:rPr>
          <w:rFonts w:cstheme="minorHAnsi"/>
          <w:b/>
          <w:noProof/>
          <w:color w:val="E36C0A" w:themeColor="accent6" w:themeShade="BF"/>
          <w:sz w:val="24"/>
          <w:szCs w:val="24"/>
        </w:rPr>
        <w:t>)</w:t>
      </w:r>
      <w:r w:rsidRPr="001062D9">
        <w:rPr>
          <w:rFonts w:cstheme="minorHAnsi"/>
          <w:noProof/>
          <w:color w:val="E36C0A" w:themeColor="accent6" w:themeShade="BF"/>
          <w:sz w:val="24"/>
          <w:szCs w:val="24"/>
        </w:rPr>
        <w:t xml:space="preserve"> </w:t>
      </w:r>
      <w:r w:rsidRPr="001062D9">
        <w:rPr>
          <w:rFonts w:cstheme="minorHAnsi"/>
          <w:noProof/>
          <w:color w:val="000000" w:themeColor="text1"/>
          <w:sz w:val="24"/>
          <w:szCs w:val="24"/>
        </w:rPr>
        <w:t xml:space="preserve">или </w:t>
      </w:r>
      <w:r w:rsidRPr="001062D9">
        <w:rPr>
          <w:rFonts w:cstheme="minorHAnsi"/>
          <w:b/>
          <w:noProof/>
          <w:color w:val="E36C0A" w:themeColor="accent6" w:themeShade="BF"/>
          <w:sz w:val="24"/>
          <w:szCs w:val="24"/>
        </w:rPr>
        <w:t>ложь (</w:t>
      </w:r>
      <w:r w:rsidRPr="003C7DB9">
        <w:rPr>
          <w:rFonts w:cstheme="minorHAnsi"/>
          <w:b/>
          <w:noProof/>
          <w:color w:val="E36C0A" w:themeColor="accent6" w:themeShade="BF"/>
          <w:sz w:val="24"/>
          <w:szCs w:val="24"/>
          <w:lang w:val="en-US"/>
        </w:rPr>
        <w:t>false</w:t>
      </w:r>
      <w:r w:rsidRPr="001062D9">
        <w:rPr>
          <w:rFonts w:cstheme="minorHAnsi"/>
          <w:b/>
          <w:noProof/>
          <w:color w:val="E36C0A" w:themeColor="accent6" w:themeShade="BF"/>
          <w:sz w:val="24"/>
          <w:szCs w:val="24"/>
        </w:rPr>
        <w:t xml:space="preserve">). </w:t>
      </w:r>
      <w:r w:rsidRPr="003C7DB9">
        <w:rPr>
          <w:rFonts w:cstheme="minorHAnsi"/>
          <w:noProof/>
          <w:sz w:val="24"/>
          <w:szCs w:val="24"/>
          <w:lang w:val="en-US"/>
        </w:rPr>
        <w:t>PHP</w:t>
      </w:r>
      <w:r w:rsidRPr="001062D9">
        <w:rPr>
          <w:rFonts w:cstheme="minorHAnsi"/>
          <w:noProof/>
          <w:sz w:val="24"/>
          <w:szCs w:val="24"/>
        </w:rPr>
        <w:t xml:space="preserve"> читает</w:t>
      </w:r>
      <w:r w:rsidRPr="001062D9">
        <w:rPr>
          <w:rFonts w:cstheme="minorHAnsi"/>
          <w:b/>
          <w:noProof/>
          <w:sz w:val="24"/>
          <w:szCs w:val="24"/>
        </w:rPr>
        <w:t xml:space="preserve"> </w:t>
      </w:r>
      <w:r w:rsidRPr="001062D9">
        <w:rPr>
          <w:rFonts w:cstheme="minorHAnsi"/>
          <w:b/>
          <w:noProof/>
          <w:color w:val="E36C0A" w:themeColor="accent6" w:themeShade="BF"/>
          <w:sz w:val="24"/>
          <w:szCs w:val="24"/>
        </w:rPr>
        <w:t xml:space="preserve">константы </w:t>
      </w:r>
      <w:r w:rsidRPr="003C7DB9">
        <w:rPr>
          <w:rFonts w:cstheme="minorHAnsi"/>
          <w:b/>
          <w:noProof/>
          <w:color w:val="E36C0A" w:themeColor="accent6" w:themeShade="BF"/>
          <w:sz w:val="24"/>
          <w:szCs w:val="24"/>
          <w:lang w:val="en-US"/>
        </w:rPr>
        <w:t>true</w:t>
      </w:r>
      <w:r w:rsidRPr="001062D9">
        <w:rPr>
          <w:rFonts w:cstheme="minorHAnsi"/>
          <w:b/>
          <w:noProof/>
          <w:color w:val="E36C0A" w:themeColor="accent6" w:themeShade="BF"/>
          <w:sz w:val="24"/>
          <w:szCs w:val="24"/>
        </w:rPr>
        <w:t xml:space="preserve"> </w:t>
      </w:r>
      <w:r w:rsidRPr="001062D9">
        <w:rPr>
          <w:rFonts w:cstheme="minorHAnsi"/>
          <w:noProof/>
          <w:sz w:val="24"/>
          <w:szCs w:val="24"/>
        </w:rPr>
        <w:t>и</w:t>
      </w:r>
      <w:r w:rsidRPr="001062D9">
        <w:rPr>
          <w:rFonts w:cstheme="minorHAnsi"/>
          <w:b/>
          <w:noProof/>
          <w:color w:val="FF0000"/>
          <w:sz w:val="24"/>
          <w:szCs w:val="24"/>
        </w:rPr>
        <w:t xml:space="preserve"> </w:t>
      </w:r>
      <w:r w:rsidRPr="003C7DB9">
        <w:rPr>
          <w:rFonts w:cstheme="minorHAnsi"/>
          <w:b/>
          <w:noProof/>
          <w:color w:val="E36C0A" w:themeColor="accent6" w:themeShade="BF"/>
          <w:sz w:val="24"/>
          <w:szCs w:val="24"/>
          <w:lang w:val="en-US"/>
        </w:rPr>
        <w:t>false</w:t>
      </w:r>
      <w:r w:rsidR="00B00779" w:rsidRPr="001062D9">
        <w:rPr>
          <w:rFonts w:cstheme="minorHAnsi"/>
          <w:b/>
          <w:noProof/>
          <w:color w:val="E36C0A" w:themeColor="accent6" w:themeShade="BF"/>
          <w:sz w:val="24"/>
          <w:szCs w:val="24"/>
        </w:rPr>
        <w:t>,</w:t>
      </w:r>
      <w:r w:rsidRPr="001062D9">
        <w:rPr>
          <w:rFonts w:cstheme="minorHAnsi"/>
          <w:b/>
          <w:noProof/>
          <w:color w:val="FF0000"/>
          <w:sz w:val="24"/>
          <w:szCs w:val="24"/>
        </w:rPr>
        <w:t xml:space="preserve"> </w:t>
      </w:r>
      <w:r w:rsidRPr="001062D9">
        <w:rPr>
          <w:rFonts w:cstheme="minorHAnsi"/>
          <w:noProof/>
          <w:sz w:val="24"/>
          <w:szCs w:val="24"/>
        </w:rPr>
        <w:t>как</w:t>
      </w:r>
      <w:r w:rsidRPr="001062D9">
        <w:rPr>
          <w:rFonts w:cstheme="minorHAnsi"/>
          <w:b/>
          <w:noProof/>
          <w:color w:val="FF0000"/>
          <w:sz w:val="24"/>
          <w:szCs w:val="24"/>
        </w:rPr>
        <w:t xml:space="preserve"> </w:t>
      </w:r>
      <w:r w:rsidRPr="001062D9">
        <w:rPr>
          <w:rFonts w:cstheme="minorHAnsi"/>
          <w:b/>
          <w:noProof/>
          <w:color w:val="E36C0A" w:themeColor="accent6" w:themeShade="BF"/>
          <w:sz w:val="24"/>
          <w:szCs w:val="24"/>
        </w:rPr>
        <w:t>1</w:t>
      </w:r>
      <w:r w:rsidRPr="001062D9">
        <w:rPr>
          <w:rFonts w:cstheme="minorHAnsi"/>
          <w:b/>
          <w:noProof/>
          <w:color w:val="FF0000"/>
          <w:sz w:val="24"/>
          <w:szCs w:val="24"/>
        </w:rPr>
        <w:t xml:space="preserve"> </w:t>
      </w:r>
      <w:r w:rsidRPr="001062D9">
        <w:rPr>
          <w:rFonts w:cstheme="minorHAnsi"/>
          <w:noProof/>
          <w:sz w:val="24"/>
          <w:szCs w:val="24"/>
        </w:rPr>
        <w:t>или</w:t>
      </w:r>
      <w:r w:rsidRPr="001062D9">
        <w:rPr>
          <w:rFonts w:cstheme="minorHAnsi"/>
          <w:b/>
          <w:noProof/>
          <w:color w:val="FF0000"/>
          <w:sz w:val="24"/>
          <w:szCs w:val="24"/>
        </w:rPr>
        <w:t xml:space="preserve"> </w:t>
      </w:r>
      <w:r w:rsidRPr="001062D9">
        <w:rPr>
          <w:rFonts w:cstheme="minorHAnsi"/>
          <w:b/>
          <w:noProof/>
          <w:color w:val="E36C0A" w:themeColor="accent6" w:themeShade="BF"/>
          <w:sz w:val="24"/>
          <w:szCs w:val="24"/>
        </w:rPr>
        <w:t>0</w:t>
      </w:r>
      <w:r w:rsidR="00CE23CC" w:rsidRPr="001062D9">
        <w:rPr>
          <w:rFonts w:cstheme="minorHAnsi"/>
          <w:b/>
          <w:noProof/>
          <w:color w:val="E36C0A" w:themeColor="accent6" w:themeShade="BF"/>
          <w:sz w:val="24"/>
          <w:szCs w:val="24"/>
        </w:rPr>
        <w:t>(пустота)</w:t>
      </w:r>
      <w:r w:rsidR="00B00779" w:rsidRPr="001062D9">
        <w:rPr>
          <w:rFonts w:cstheme="minorHAnsi"/>
          <w:noProof/>
          <w:sz w:val="24"/>
          <w:szCs w:val="24"/>
        </w:rPr>
        <w:t xml:space="preserve">, а мы должны понимать это как </w:t>
      </w:r>
      <w:r w:rsidR="00B00779" w:rsidRPr="001062D9">
        <w:rPr>
          <w:rFonts w:cstheme="minorHAnsi"/>
          <w:b/>
          <w:noProof/>
          <w:color w:val="E36C0A" w:themeColor="accent6" w:themeShade="BF"/>
          <w:sz w:val="24"/>
          <w:szCs w:val="24"/>
        </w:rPr>
        <w:t>да</w:t>
      </w:r>
      <w:r w:rsidR="00B00779" w:rsidRPr="001062D9">
        <w:rPr>
          <w:rFonts w:cstheme="minorHAnsi"/>
          <w:noProof/>
          <w:sz w:val="24"/>
          <w:szCs w:val="24"/>
        </w:rPr>
        <w:t xml:space="preserve"> или </w:t>
      </w:r>
      <w:r w:rsidR="00B00779" w:rsidRPr="001062D9">
        <w:rPr>
          <w:rFonts w:cstheme="minorHAnsi"/>
          <w:b/>
          <w:noProof/>
          <w:color w:val="E36C0A" w:themeColor="accent6" w:themeShade="BF"/>
          <w:sz w:val="24"/>
          <w:szCs w:val="24"/>
        </w:rPr>
        <w:t>нет.</w:t>
      </w:r>
    </w:p>
    <w:p w:rsidR="00CE23CC" w:rsidRPr="001062D9" w:rsidRDefault="00CE23CC" w:rsidP="00100F43">
      <w:pPr>
        <w:rPr>
          <w:rFonts w:cstheme="minorHAnsi"/>
          <w:noProof/>
          <w:color w:val="000000" w:themeColor="text1"/>
          <w:sz w:val="24"/>
          <w:szCs w:val="24"/>
        </w:rPr>
      </w:pPr>
      <w:r w:rsidRPr="001062D9">
        <w:rPr>
          <w:rFonts w:cstheme="minorHAnsi"/>
          <w:noProof/>
          <w:color w:val="000000" w:themeColor="text1"/>
          <w:sz w:val="24"/>
          <w:szCs w:val="24"/>
        </w:rPr>
        <w:t xml:space="preserve">Например, </w:t>
      </w:r>
    </w:p>
    <w:p w:rsidR="00CE23CC" w:rsidRPr="001062D9" w:rsidRDefault="00CE23CC" w:rsidP="00100F43">
      <w:pPr>
        <w:rPr>
          <w:rFonts w:cstheme="minorHAnsi"/>
          <w:b/>
          <w:noProof/>
          <w:color w:val="E36C0A" w:themeColor="accent6" w:themeShade="BF"/>
          <w:sz w:val="24"/>
          <w:szCs w:val="24"/>
        </w:rPr>
      </w:pPr>
      <w:r w:rsidRPr="001062D9">
        <w:rPr>
          <w:rFonts w:cstheme="minorHAnsi"/>
          <w:b/>
          <w:noProof/>
          <w:color w:val="E36C0A" w:themeColor="accent6" w:themeShade="BF"/>
          <w:sz w:val="24"/>
          <w:szCs w:val="24"/>
        </w:rPr>
        <w:t>$</w:t>
      </w:r>
      <w:r w:rsidRPr="003C7DB9">
        <w:rPr>
          <w:rFonts w:cstheme="minorHAnsi"/>
          <w:b/>
          <w:noProof/>
          <w:color w:val="E36C0A" w:themeColor="accent6" w:themeShade="BF"/>
          <w:sz w:val="24"/>
          <w:szCs w:val="24"/>
          <w:lang w:val="en-US"/>
        </w:rPr>
        <w:t>k</w:t>
      </w:r>
      <w:r w:rsidRPr="001062D9">
        <w:rPr>
          <w:rFonts w:cstheme="minorHAnsi"/>
          <w:b/>
          <w:noProof/>
          <w:color w:val="E36C0A" w:themeColor="accent6" w:themeShade="BF"/>
          <w:sz w:val="24"/>
          <w:szCs w:val="24"/>
        </w:rPr>
        <w:t xml:space="preserve"> = </w:t>
      </w:r>
      <w:r w:rsidRPr="003C7DB9">
        <w:rPr>
          <w:rFonts w:cstheme="minorHAnsi"/>
          <w:b/>
          <w:noProof/>
          <w:color w:val="E36C0A" w:themeColor="accent6" w:themeShade="BF"/>
          <w:sz w:val="24"/>
          <w:szCs w:val="24"/>
          <w:lang w:val="en-US"/>
        </w:rPr>
        <w:t>true</w:t>
      </w:r>
      <w:r w:rsidRPr="001062D9">
        <w:rPr>
          <w:rFonts w:cstheme="minorHAnsi"/>
          <w:b/>
          <w:noProof/>
          <w:color w:val="E36C0A" w:themeColor="accent6" w:themeShade="BF"/>
          <w:sz w:val="24"/>
          <w:szCs w:val="24"/>
        </w:rPr>
        <w:t>;</w:t>
      </w:r>
    </w:p>
    <w:p w:rsidR="00CE23CC" w:rsidRPr="001062D9" w:rsidRDefault="00CE23CC" w:rsidP="00100F43">
      <w:pPr>
        <w:rPr>
          <w:rFonts w:cstheme="minorHAnsi"/>
          <w:b/>
          <w:noProof/>
          <w:color w:val="FF0000"/>
          <w:sz w:val="24"/>
          <w:szCs w:val="24"/>
        </w:rPr>
      </w:pPr>
      <w:r w:rsidRPr="003C7DB9">
        <w:rPr>
          <w:rFonts w:cstheme="minorHAnsi"/>
          <w:b/>
          <w:noProof/>
          <w:color w:val="E36C0A" w:themeColor="accent6" w:themeShade="BF"/>
          <w:sz w:val="24"/>
          <w:szCs w:val="24"/>
          <w:lang w:val="en-US"/>
        </w:rPr>
        <w:t>echo</w:t>
      </w:r>
      <w:r w:rsidRPr="001062D9">
        <w:rPr>
          <w:rFonts w:cstheme="minorHAnsi"/>
          <w:b/>
          <w:noProof/>
          <w:color w:val="E36C0A" w:themeColor="accent6" w:themeShade="BF"/>
          <w:sz w:val="24"/>
          <w:szCs w:val="24"/>
        </w:rPr>
        <w:t xml:space="preserve"> $</w:t>
      </w:r>
      <w:r w:rsidRPr="003C7DB9">
        <w:rPr>
          <w:rFonts w:cstheme="minorHAnsi"/>
          <w:b/>
          <w:noProof/>
          <w:color w:val="E36C0A" w:themeColor="accent6" w:themeShade="BF"/>
          <w:sz w:val="24"/>
          <w:szCs w:val="24"/>
          <w:lang w:val="en-US"/>
        </w:rPr>
        <w:t>k</w:t>
      </w:r>
      <w:r w:rsidRPr="001062D9">
        <w:rPr>
          <w:rFonts w:cstheme="minorHAnsi"/>
          <w:b/>
          <w:noProof/>
          <w:color w:val="E36C0A" w:themeColor="accent6" w:themeShade="BF"/>
          <w:sz w:val="24"/>
          <w:szCs w:val="24"/>
        </w:rPr>
        <w:t xml:space="preserve">; </w:t>
      </w:r>
      <w:r w:rsidRPr="001062D9">
        <w:rPr>
          <w:rFonts w:cstheme="minorHAnsi"/>
          <w:noProof/>
          <w:color w:val="000000" w:themeColor="text1"/>
          <w:sz w:val="24"/>
          <w:szCs w:val="24"/>
        </w:rPr>
        <w:t>на экран выведет значение</w:t>
      </w:r>
      <w:r w:rsidRPr="001062D9">
        <w:rPr>
          <w:rFonts w:cstheme="minorHAnsi"/>
          <w:noProof/>
          <w:color w:val="E36C0A" w:themeColor="accent6" w:themeShade="BF"/>
          <w:sz w:val="24"/>
          <w:szCs w:val="24"/>
        </w:rPr>
        <w:t xml:space="preserve"> </w:t>
      </w:r>
      <w:r w:rsidRPr="001062D9">
        <w:rPr>
          <w:rFonts w:cstheme="minorHAnsi"/>
          <w:b/>
          <w:noProof/>
          <w:color w:val="E36C0A" w:themeColor="accent6" w:themeShade="BF"/>
          <w:sz w:val="24"/>
          <w:szCs w:val="24"/>
        </w:rPr>
        <w:t>1</w:t>
      </w:r>
    </w:p>
    <w:p w:rsidR="00CE23CC" w:rsidRPr="001062D9" w:rsidRDefault="00CE23CC" w:rsidP="00100F43">
      <w:pPr>
        <w:rPr>
          <w:rFonts w:cstheme="minorHAnsi"/>
          <w:b/>
          <w:noProof/>
          <w:color w:val="E36C0A" w:themeColor="accent6" w:themeShade="BF"/>
          <w:sz w:val="24"/>
          <w:szCs w:val="24"/>
        </w:rPr>
      </w:pPr>
      <w:r w:rsidRPr="001062D9">
        <w:rPr>
          <w:rFonts w:cstheme="minorHAnsi"/>
          <w:b/>
          <w:noProof/>
          <w:color w:val="E36C0A" w:themeColor="accent6" w:themeShade="BF"/>
          <w:sz w:val="24"/>
          <w:szCs w:val="24"/>
        </w:rPr>
        <w:t>$</w:t>
      </w:r>
      <w:r w:rsidRPr="003C7DB9">
        <w:rPr>
          <w:rFonts w:cstheme="minorHAnsi"/>
          <w:b/>
          <w:noProof/>
          <w:color w:val="E36C0A" w:themeColor="accent6" w:themeShade="BF"/>
          <w:sz w:val="24"/>
          <w:szCs w:val="24"/>
          <w:lang w:val="en-US"/>
        </w:rPr>
        <w:t>l</w:t>
      </w:r>
      <w:r w:rsidRPr="001062D9">
        <w:rPr>
          <w:rFonts w:cstheme="minorHAnsi"/>
          <w:b/>
          <w:noProof/>
          <w:color w:val="E36C0A" w:themeColor="accent6" w:themeShade="BF"/>
          <w:sz w:val="24"/>
          <w:szCs w:val="24"/>
        </w:rPr>
        <w:t xml:space="preserve"> = </w:t>
      </w:r>
      <w:r w:rsidRPr="003C7DB9">
        <w:rPr>
          <w:rFonts w:cstheme="minorHAnsi"/>
          <w:b/>
          <w:noProof/>
          <w:color w:val="E36C0A" w:themeColor="accent6" w:themeShade="BF"/>
          <w:sz w:val="24"/>
          <w:szCs w:val="24"/>
          <w:lang w:val="en-US"/>
        </w:rPr>
        <w:t>false</w:t>
      </w:r>
      <w:r w:rsidRPr="001062D9">
        <w:rPr>
          <w:rFonts w:cstheme="minorHAnsi"/>
          <w:b/>
          <w:noProof/>
          <w:color w:val="E36C0A" w:themeColor="accent6" w:themeShade="BF"/>
          <w:sz w:val="24"/>
          <w:szCs w:val="24"/>
        </w:rPr>
        <w:t>;</w:t>
      </w:r>
    </w:p>
    <w:p w:rsidR="00CE23CC" w:rsidRPr="001062D9" w:rsidRDefault="00CE23CC" w:rsidP="00100F43">
      <w:pPr>
        <w:rPr>
          <w:rFonts w:cstheme="minorHAnsi"/>
          <w:b/>
          <w:noProof/>
          <w:color w:val="FF0000"/>
          <w:sz w:val="24"/>
          <w:szCs w:val="24"/>
        </w:rPr>
      </w:pPr>
      <w:r w:rsidRPr="003C7DB9">
        <w:rPr>
          <w:rFonts w:cstheme="minorHAnsi"/>
          <w:b/>
          <w:noProof/>
          <w:color w:val="E36C0A" w:themeColor="accent6" w:themeShade="BF"/>
          <w:sz w:val="24"/>
          <w:szCs w:val="24"/>
          <w:lang w:val="en-US"/>
        </w:rPr>
        <w:t>echo</w:t>
      </w:r>
      <w:r w:rsidRPr="001062D9">
        <w:rPr>
          <w:rFonts w:cstheme="minorHAnsi"/>
          <w:b/>
          <w:noProof/>
          <w:color w:val="E36C0A" w:themeColor="accent6" w:themeShade="BF"/>
          <w:sz w:val="24"/>
          <w:szCs w:val="24"/>
        </w:rPr>
        <w:t xml:space="preserve"> $</w:t>
      </w:r>
      <w:r w:rsidRPr="003C7DB9">
        <w:rPr>
          <w:rFonts w:cstheme="minorHAnsi"/>
          <w:b/>
          <w:noProof/>
          <w:color w:val="E36C0A" w:themeColor="accent6" w:themeShade="BF"/>
          <w:sz w:val="24"/>
          <w:szCs w:val="24"/>
          <w:lang w:val="en-US"/>
        </w:rPr>
        <w:t>l</w:t>
      </w:r>
      <w:r w:rsidRPr="001062D9">
        <w:rPr>
          <w:rFonts w:cstheme="minorHAnsi"/>
          <w:b/>
          <w:noProof/>
          <w:color w:val="E36C0A" w:themeColor="accent6" w:themeShade="BF"/>
          <w:sz w:val="24"/>
          <w:szCs w:val="24"/>
        </w:rPr>
        <w:t xml:space="preserve">; </w:t>
      </w:r>
      <w:r w:rsidRPr="001062D9">
        <w:rPr>
          <w:rFonts w:cstheme="minorHAnsi"/>
          <w:noProof/>
          <w:color w:val="000000" w:themeColor="text1"/>
          <w:sz w:val="24"/>
          <w:szCs w:val="24"/>
        </w:rPr>
        <w:t>на экран не выведет</w:t>
      </w:r>
      <w:r w:rsidRPr="001062D9">
        <w:rPr>
          <w:rFonts w:cstheme="minorHAnsi"/>
          <w:b/>
          <w:noProof/>
          <w:color w:val="000000" w:themeColor="text1"/>
          <w:sz w:val="24"/>
          <w:szCs w:val="24"/>
        </w:rPr>
        <w:t xml:space="preserve"> </w:t>
      </w:r>
      <w:r w:rsidRPr="001062D9">
        <w:rPr>
          <w:rFonts w:cstheme="minorHAnsi"/>
          <w:b/>
          <w:noProof/>
          <w:color w:val="E36C0A" w:themeColor="accent6" w:themeShade="BF"/>
          <w:sz w:val="24"/>
          <w:szCs w:val="24"/>
        </w:rPr>
        <w:t>ничего</w:t>
      </w:r>
    </w:p>
    <w:p w:rsidR="00CE23CC" w:rsidRPr="001062D9" w:rsidRDefault="00CE23CC" w:rsidP="00100F43">
      <w:pPr>
        <w:rPr>
          <w:rFonts w:cstheme="minorHAnsi"/>
          <w:noProof/>
          <w:sz w:val="24"/>
          <w:szCs w:val="24"/>
        </w:rPr>
      </w:pPr>
    </w:p>
    <w:p w:rsidR="00FF16C6" w:rsidRPr="001062D9" w:rsidRDefault="00FF16C6" w:rsidP="00FF16C6">
      <w:pPr>
        <w:rPr>
          <w:rFonts w:ascii="Arial Black" w:hAnsi="Arial Black" w:cstheme="minorHAnsi"/>
          <w:b/>
          <w:noProof/>
          <w:color w:val="E36C0A" w:themeColor="accent6" w:themeShade="BF"/>
          <w:sz w:val="36"/>
          <w:szCs w:val="36"/>
          <w:u w:val="single"/>
        </w:rPr>
      </w:pPr>
      <w:r w:rsidRPr="001062D9">
        <w:rPr>
          <w:rFonts w:ascii="Arial Black" w:hAnsi="Arial Black" w:cstheme="minorHAnsi"/>
          <w:b/>
          <w:noProof/>
          <w:color w:val="FF0000"/>
          <w:sz w:val="36"/>
          <w:szCs w:val="36"/>
          <w:u w:val="single"/>
        </w:rPr>
        <w:t>Математические операции с переменными</w:t>
      </w:r>
    </w:p>
    <w:p w:rsidR="00E9166E" w:rsidRPr="001062D9" w:rsidRDefault="005028E0" w:rsidP="00E9166E">
      <w:pPr>
        <w:rPr>
          <w:rFonts w:cstheme="minorHAnsi"/>
          <w:b/>
          <w:noProof/>
          <w:color w:val="E36C0A" w:themeColor="accent6" w:themeShade="BF"/>
          <w:sz w:val="24"/>
          <w:szCs w:val="24"/>
        </w:rPr>
      </w:pPr>
      <w:r w:rsidRPr="001062D9">
        <w:rPr>
          <w:rFonts w:cstheme="minorHAnsi"/>
          <w:b/>
          <w:noProof/>
          <w:color w:val="E36C0A" w:themeColor="accent6" w:themeShade="BF"/>
          <w:sz w:val="24"/>
          <w:szCs w:val="24"/>
        </w:rPr>
        <w:t xml:space="preserve">+ </w:t>
      </w:r>
      <w:r w:rsidR="00E9166E" w:rsidRPr="001062D9">
        <w:rPr>
          <w:rFonts w:cstheme="minorHAnsi"/>
          <w:b/>
          <w:noProof/>
          <w:color w:val="E36C0A" w:themeColor="accent6" w:themeShade="BF"/>
          <w:sz w:val="24"/>
          <w:szCs w:val="24"/>
        </w:rPr>
        <w:t xml:space="preserve"> оператор сложения</w:t>
      </w:r>
    </w:p>
    <w:p w:rsidR="00E9166E" w:rsidRPr="001062D9" w:rsidRDefault="00E9166E" w:rsidP="00E9166E">
      <w:pPr>
        <w:rPr>
          <w:rFonts w:cstheme="minorHAnsi"/>
          <w:b/>
          <w:noProof/>
          <w:color w:val="000000" w:themeColor="text1"/>
          <w:sz w:val="24"/>
          <w:szCs w:val="24"/>
        </w:rPr>
      </w:pPr>
      <w:r w:rsidRPr="001062D9">
        <w:rPr>
          <w:rFonts w:cstheme="minorHAnsi"/>
          <w:noProof/>
          <w:color w:val="000000" w:themeColor="text1"/>
          <w:sz w:val="24"/>
          <w:szCs w:val="24"/>
        </w:rPr>
        <w:t>Например:</w:t>
      </w:r>
      <w:r w:rsidRPr="001062D9">
        <w:rPr>
          <w:rFonts w:cstheme="minorHAnsi"/>
          <w:b/>
          <w:noProof/>
          <w:color w:val="000000" w:themeColor="text1"/>
          <w:sz w:val="24"/>
          <w:szCs w:val="24"/>
        </w:rPr>
        <w:t xml:space="preserve"> </w:t>
      </w:r>
      <w:r w:rsidRPr="003C7DB9">
        <w:rPr>
          <w:rFonts w:cstheme="minorHAnsi"/>
          <w:b/>
          <w:noProof/>
          <w:color w:val="000000" w:themeColor="text1"/>
          <w:sz w:val="24"/>
          <w:szCs w:val="24"/>
          <w:lang w:val="en-US"/>
        </w:rPr>
        <w:t>echo</w:t>
      </w:r>
      <w:r w:rsidRPr="001062D9">
        <w:rPr>
          <w:rFonts w:cstheme="minorHAnsi"/>
          <w:b/>
          <w:noProof/>
          <w:color w:val="000000" w:themeColor="text1"/>
          <w:sz w:val="24"/>
          <w:szCs w:val="24"/>
        </w:rPr>
        <w:t xml:space="preserve"> 5 </w:t>
      </w:r>
      <w:r w:rsidRPr="001062D9">
        <w:rPr>
          <w:rFonts w:cstheme="minorHAnsi"/>
          <w:b/>
          <w:noProof/>
          <w:color w:val="E36C0A" w:themeColor="accent6" w:themeShade="BF"/>
          <w:sz w:val="24"/>
          <w:szCs w:val="24"/>
        </w:rPr>
        <w:t>+</w:t>
      </w:r>
      <w:r w:rsidRPr="001062D9">
        <w:rPr>
          <w:rFonts w:cstheme="minorHAnsi"/>
          <w:b/>
          <w:noProof/>
          <w:color w:val="000000" w:themeColor="text1"/>
          <w:sz w:val="24"/>
          <w:szCs w:val="24"/>
        </w:rPr>
        <w:t xml:space="preserve"> 10</w:t>
      </w:r>
      <w:r w:rsidR="00687051" w:rsidRPr="001062D9">
        <w:rPr>
          <w:rFonts w:cstheme="minorHAnsi"/>
          <w:b/>
          <w:noProof/>
          <w:color w:val="000000" w:themeColor="text1"/>
          <w:sz w:val="24"/>
          <w:szCs w:val="24"/>
        </w:rPr>
        <w:t xml:space="preserve"> , '&lt;</w:t>
      </w:r>
      <w:r w:rsidR="00687051" w:rsidRPr="003C7DB9">
        <w:rPr>
          <w:rFonts w:cstheme="minorHAnsi"/>
          <w:b/>
          <w:noProof/>
          <w:color w:val="000000" w:themeColor="text1"/>
          <w:sz w:val="24"/>
          <w:szCs w:val="24"/>
          <w:lang w:val="en-US"/>
        </w:rPr>
        <w:t>br</w:t>
      </w:r>
      <w:r w:rsidR="00687051" w:rsidRPr="001062D9">
        <w:rPr>
          <w:rFonts w:cstheme="minorHAnsi"/>
          <w:b/>
          <w:noProof/>
          <w:color w:val="000000" w:themeColor="text1"/>
          <w:sz w:val="24"/>
          <w:szCs w:val="24"/>
        </w:rPr>
        <w:t>&gt;'</w:t>
      </w:r>
      <w:r w:rsidRPr="001062D9">
        <w:rPr>
          <w:rFonts w:cstheme="minorHAnsi"/>
          <w:b/>
          <w:noProof/>
          <w:color w:val="000000" w:themeColor="text1"/>
          <w:sz w:val="24"/>
          <w:szCs w:val="24"/>
        </w:rPr>
        <w:t xml:space="preserve">; </w:t>
      </w:r>
    </w:p>
    <w:p w:rsidR="005028E0" w:rsidRPr="001062D9" w:rsidRDefault="00E9166E" w:rsidP="00E9166E">
      <w:pPr>
        <w:rPr>
          <w:rFonts w:cstheme="minorHAnsi"/>
          <w:noProof/>
          <w:color w:val="000000" w:themeColor="text1"/>
          <w:sz w:val="24"/>
          <w:szCs w:val="24"/>
        </w:rPr>
      </w:pPr>
      <w:r w:rsidRPr="001062D9">
        <w:rPr>
          <w:rFonts w:cstheme="minorHAnsi"/>
          <w:noProof/>
          <w:color w:val="000000" w:themeColor="text1"/>
          <w:sz w:val="24"/>
          <w:szCs w:val="24"/>
        </w:rPr>
        <w:t>Выведет: 15</w:t>
      </w:r>
    </w:p>
    <w:p w:rsidR="00333AA8" w:rsidRPr="001062D9" w:rsidRDefault="00BB1AD7" w:rsidP="00E9166E">
      <w:pPr>
        <w:rPr>
          <w:rFonts w:cstheme="minorHAnsi"/>
          <w:noProof/>
          <w:color w:val="000000" w:themeColor="text1"/>
          <w:sz w:val="24"/>
          <w:szCs w:val="24"/>
        </w:rPr>
      </w:pPr>
      <w:r w:rsidRPr="001062D9">
        <w:rPr>
          <w:rFonts w:cstheme="minorHAnsi"/>
          <w:noProof/>
          <w:color w:val="000000" w:themeColor="text1"/>
          <w:sz w:val="24"/>
          <w:szCs w:val="24"/>
        </w:rPr>
        <w:t xml:space="preserve">Пример с переменными: </w:t>
      </w:r>
    </w:p>
    <w:p w:rsidR="00BB1AD7" w:rsidRPr="001062D9" w:rsidRDefault="00BB1AD7" w:rsidP="00E9166E">
      <w:pPr>
        <w:rPr>
          <w:rFonts w:cstheme="minorHAnsi"/>
          <w:b/>
          <w:noProof/>
          <w:color w:val="000000" w:themeColor="text1"/>
          <w:sz w:val="24"/>
          <w:szCs w:val="24"/>
        </w:rPr>
      </w:pPr>
      <w:r w:rsidRPr="001062D9">
        <w:rPr>
          <w:rFonts w:cstheme="minorHAnsi"/>
          <w:b/>
          <w:noProof/>
          <w:color w:val="000000" w:themeColor="text1"/>
          <w:sz w:val="24"/>
          <w:szCs w:val="24"/>
        </w:rPr>
        <w:t>$</w:t>
      </w:r>
      <w:r w:rsidRPr="003C7DB9">
        <w:rPr>
          <w:rFonts w:cstheme="minorHAnsi"/>
          <w:b/>
          <w:noProof/>
          <w:color w:val="000000" w:themeColor="text1"/>
          <w:sz w:val="24"/>
          <w:szCs w:val="24"/>
          <w:lang w:val="en-US"/>
        </w:rPr>
        <w:t>a</w:t>
      </w:r>
      <w:r w:rsidRPr="001062D9">
        <w:rPr>
          <w:rFonts w:cstheme="minorHAnsi"/>
          <w:b/>
          <w:noProof/>
          <w:color w:val="000000" w:themeColor="text1"/>
          <w:sz w:val="24"/>
          <w:szCs w:val="24"/>
        </w:rPr>
        <w:t xml:space="preserve"> = 10;</w:t>
      </w:r>
    </w:p>
    <w:p w:rsidR="00BB1AD7" w:rsidRPr="003C7DB9" w:rsidRDefault="00BB1AD7" w:rsidP="00E9166E">
      <w:pPr>
        <w:rPr>
          <w:rFonts w:cstheme="minorHAnsi"/>
          <w:b/>
          <w:noProof/>
          <w:color w:val="000000" w:themeColor="text1"/>
          <w:sz w:val="24"/>
          <w:szCs w:val="24"/>
          <w:lang w:val="en-US"/>
        </w:rPr>
      </w:pPr>
      <w:r w:rsidRPr="003C7DB9">
        <w:rPr>
          <w:rFonts w:cstheme="minorHAnsi"/>
          <w:b/>
          <w:noProof/>
          <w:color w:val="000000" w:themeColor="text1"/>
          <w:sz w:val="24"/>
          <w:szCs w:val="24"/>
          <w:lang w:val="en-US"/>
        </w:rPr>
        <w:t>$b = 5;</w:t>
      </w:r>
    </w:p>
    <w:p w:rsidR="00BB1AD7" w:rsidRPr="003C7DB9" w:rsidRDefault="00BB1AD7" w:rsidP="00E9166E">
      <w:pPr>
        <w:rPr>
          <w:rFonts w:cstheme="minorHAnsi"/>
          <w:b/>
          <w:noProof/>
          <w:color w:val="000000" w:themeColor="text1"/>
          <w:sz w:val="24"/>
          <w:szCs w:val="24"/>
          <w:lang w:val="en-US"/>
        </w:rPr>
      </w:pPr>
      <w:r w:rsidRPr="003C7DB9">
        <w:rPr>
          <w:rFonts w:cstheme="minorHAnsi"/>
          <w:b/>
          <w:noProof/>
          <w:color w:val="000000" w:themeColor="text1"/>
          <w:sz w:val="24"/>
          <w:szCs w:val="24"/>
          <w:lang w:val="en-US"/>
        </w:rPr>
        <w:t xml:space="preserve"> echo ‘Ответ: ’ . </w:t>
      </w:r>
      <w:r w:rsidR="00EE65D9" w:rsidRPr="003C7DB9">
        <w:rPr>
          <w:rFonts w:cstheme="minorHAnsi"/>
          <w:b/>
          <w:noProof/>
          <w:color w:val="E36C0A" w:themeColor="accent6" w:themeShade="BF"/>
          <w:sz w:val="24"/>
          <w:szCs w:val="24"/>
          <w:lang w:val="en-US"/>
        </w:rPr>
        <w:t>(</w:t>
      </w:r>
      <w:r w:rsidRPr="003C7DB9">
        <w:rPr>
          <w:rFonts w:cstheme="minorHAnsi"/>
          <w:b/>
          <w:noProof/>
          <w:color w:val="000000" w:themeColor="text1"/>
          <w:sz w:val="24"/>
          <w:szCs w:val="24"/>
          <w:lang w:val="en-US"/>
        </w:rPr>
        <w:t>$a</w:t>
      </w:r>
      <w:r w:rsidR="00266B52" w:rsidRPr="003C7DB9">
        <w:rPr>
          <w:rFonts w:cstheme="minorHAnsi"/>
          <w:b/>
          <w:noProof/>
          <w:color w:val="000000" w:themeColor="text1"/>
          <w:sz w:val="24"/>
          <w:szCs w:val="24"/>
          <w:lang w:val="en-US"/>
        </w:rPr>
        <w:t xml:space="preserve"> </w:t>
      </w:r>
      <w:r w:rsidRPr="003C7DB9">
        <w:rPr>
          <w:rFonts w:cstheme="minorHAnsi"/>
          <w:b/>
          <w:noProof/>
          <w:color w:val="E36C0A" w:themeColor="accent6" w:themeShade="BF"/>
          <w:sz w:val="24"/>
          <w:szCs w:val="24"/>
          <w:lang w:val="en-US"/>
        </w:rPr>
        <w:t>+</w:t>
      </w:r>
      <w:r w:rsidRPr="003C7DB9">
        <w:rPr>
          <w:rFonts w:cstheme="minorHAnsi"/>
          <w:b/>
          <w:noProof/>
          <w:color w:val="000000" w:themeColor="text1"/>
          <w:sz w:val="24"/>
          <w:szCs w:val="24"/>
          <w:lang w:val="en-US"/>
        </w:rPr>
        <w:t xml:space="preserve"> $b</w:t>
      </w:r>
      <w:r w:rsidR="00EE65D9" w:rsidRPr="003C7DB9">
        <w:rPr>
          <w:rFonts w:cstheme="minorHAnsi"/>
          <w:b/>
          <w:noProof/>
          <w:color w:val="E36C0A" w:themeColor="accent6" w:themeShade="BF"/>
          <w:sz w:val="24"/>
          <w:szCs w:val="24"/>
          <w:lang w:val="en-US"/>
        </w:rPr>
        <w:t>)</w:t>
      </w:r>
      <w:r w:rsidR="002F1653" w:rsidRPr="003C7DB9">
        <w:rPr>
          <w:rFonts w:cstheme="minorHAnsi"/>
          <w:b/>
          <w:noProof/>
          <w:color w:val="E36C0A" w:themeColor="accent6" w:themeShade="BF"/>
          <w:sz w:val="24"/>
          <w:szCs w:val="24"/>
          <w:lang w:val="en-US"/>
        </w:rPr>
        <w:t xml:space="preserve"> </w:t>
      </w:r>
      <w:r w:rsidR="002F1653" w:rsidRPr="003C7DB9">
        <w:rPr>
          <w:rFonts w:cstheme="minorHAnsi"/>
          <w:b/>
          <w:noProof/>
          <w:color w:val="000000" w:themeColor="text1"/>
          <w:sz w:val="24"/>
          <w:szCs w:val="24"/>
          <w:lang w:val="en-US"/>
        </w:rPr>
        <w:t>,</w:t>
      </w:r>
      <w:r w:rsidRPr="003C7DB9">
        <w:rPr>
          <w:rFonts w:cstheme="minorHAnsi"/>
          <w:b/>
          <w:noProof/>
          <w:color w:val="000000" w:themeColor="text1"/>
          <w:sz w:val="24"/>
          <w:szCs w:val="24"/>
          <w:lang w:val="en-US"/>
        </w:rPr>
        <w:t xml:space="preserve"> ‘&lt;br&gt;’;</w:t>
      </w:r>
    </w:p>
    <w:p w:rsidR="00333AA8" w:rsidRPr="001062D9" w:rsidRDefault="00333AA8" w:rsidP="00E9166E">
      <w:pPr>
        <w:rPr>
          <w:rFonts w:cstheme="minorHAnsi"/>
          <w:noProof/>
          <w:color w:val="000000" w:themeColor="text1"/>
          <w:sz w:val="24"/>
          <w:szCs w:val="24"/>
        </w:rPr>
      </w:pPr>
      <w:r w:rsidRPr="001062D9">
        <w:rPr>
          <w:rFonts w:cstheme="minorHAnsi"/>
          <w:noProof/>
          <w:color w:val="000000" w:themeColor="text1"/>
          <w:sz w:val="24"/>
          <w:szCs w:val="24"/>
        </w:rPr>
        <w:t>Выведет: Ответ: 15</w:t>
      </w:r>
    </w:p>
    <w:p w:rsidR="005028E0" w:rsidRPr="001062D9" w:rsidRDefault="005028E0" w:rsidP="005028E0">
      <w:pPr>
        <w:rPr>
          <w:rFonts w:cstheme="minorHAnsi"/>
          <w:b/>
          <w:noProof/>
          <w:color w:val="E36C0A" w:themeColor="accent6" w:themeShade="BF"/>
          <w:sz w:val="24"/>
          <w:szCs w:val="24"/>
        </w:rPr>
      </w:pPr>
      <w:r w:rsidRPr="001062D9">
        <w:rPr>
          <w:rFonts w:cstheme="minorHAnsi"/>
          <w:b/>
          <w:noProof/>
          <w:color w:val="E36C0A" w:themeColor="accent6" w:themeShade="BF"/>
          <w:sz w:val="24"/>
          <w:szCs w:val="24"/>
        </w:rPr>
        <w:t>- оператор вычитания</w:t>
      </w:r>
    </w:p>
    <w:p w:rsidR="005028E0" w:rsidRPr="001062D9" w:rsidRDefault="005028E0" w:rsidP="005028E0">
      <w:pPr>
        <w:rPr>
          <w:rFonts w:cstheme="minorHAnsi"/>
          <w:b/>
          <w:noProof/>
          <w:color w:val="000000" w:themeColor="text1"/>
          <w:sz w:val="24"/>
          <w:szCs w:val="24"/>
        </w:rPr>
      </w:pPr>
      <w:r w:rsidRPr="001062D9">
        <w:rPr>
          <w:rFonts w:cstheme="minorHAnsi"/>
          <w:noProof/>
          <w:color w:val="000000" w:themeColor="text1"/>
          <w:sz w:val="24"/>
          <w:szCs w:val="24"/>
        </w:rPr>
        <w:t>Например:</w:t>
      </w:r>
      <w:r w:rsidRPr="001062D9">
        <w:rPr>
          <w:rFonts w:cstheme="minorHAnsi"/>
          <w:b/>
          <w:noProof/>
          <w:color w:val="000000" w:themeColor="text1"/>
          <w:sz w:val="24"/>
          <w:szCs w:val="24"/>
        </w:rPr>
        <w:t xml:space="preserve"> </w:t>
      </w:r>
      <w:r w:rsidRPr="003C7DB9">
        <w:rPr>
          <w:rFonts w:cstheme="minorHAnsi"/>
          <w:b/>
          <w:noProof/>
          <w:color w:val="000000" w:themeColor="text1"/>
          <w:sz w:val="24"/>
          <w:szCs w:val="24"/>
          <w:lang w:val="en-US"/>
        </w:rPr>
        <w:t>echo</w:t>
      </w:r>
      <w:r w:rsidRPr="001062D9">
        <w:rPr>
          <w:rFonts w:cstheme="minorHAnsi"/>
          <w:b/>
          <w:noProof/>
          <w:color w:val="000000" w:themeColor="text1"/>
          <w:sz w:val="24"/>
          <w:szCs w:val="24"/>
        </w:rPr>
        <w:t xml:space="preserve"> 15 </w:t>
      </w:r>
      <w:r w:rsidRPr="001062D9">
        <w:rPr>
          <w:rFonts w:cstheme="minorHAnsi"/>
          <w:b/>
          <w:noProof/>
          <w:color w:val="E36C0A" w:themeColor="accent6" w:themeShade="BF"/>
          <w:sz w:val="24"/>
          <w:szCs w:val="24"/>
        </w:rPr>
        <w:t>-</w:t>
      </w:r>
      <w:r w:rsidRPr="001062D9">
        <w:rPr>
          <w:rFonts w:cstheme="minorHAnsi"/>
          <w:b/>
          <w:noProof/>
          <w:color w:val="000000" w:themeColor="text1"/>
          <w:sz w:val="24"/>
          <w:szCs w:val="24"/>
        </w:rPr>
        <w:t xml:space="preserve"> 10</w:t>
      </w:r>
      <w:r w:rsidR="00687051" w:rsidRPr="001062D9">
        <w:rPr>
          <w:noProof/>
        </w:rPr>
        <w:t xml:space="preserve"> </w:t>
      </w:r>
      <w:r w:rsidR="00687051" w:rsidRPr="001062D9">
        <w:rPr>
          <w:rFonts w:cstheme="minorHAnsi"/>
          <w:b/>
          <w:noProof/>
          <w:color w:val="000000" w:themeColor="text1"/>
          <w:sz w:val="24"/>
          <w:szCs w:val="24"/>
        </w:rPr>
        <w:t>, '&lt;</w:t>
      </w:r>
      <w:r w:rsidR="00687051" w:rsidRPr="003C7DB9">
        <w:rPr>
          <w:rFonts w:cstheme="minorHAnsi"/>
          <w:b/>
          <w:noProof/>
          <w:color w:val="000000" w:themeColor="text1"/>
          <w:sz w:val="24"/>
          <w:szCs w:val="24"/>
          <w:lang w:val="en-US"/>
        </w:rPr>
        <w:t>br</w:t>
      </w:r>
      <w:r w:rsidR="00687051" w:rsidRPr="001062D9">
        <w:rPr>
          <w:rFonts w:cstheme="minorHAnsi"/>
          <w:b/>
          <w:noProof/>
          <w:color w:val="000000" w:themeColor="text1"/>
          <w:sz w:val="24"/>
          <w:szCs w:val="24"/>
        </w:rPr>
        <w:t>&gt;'</w:t>
      </w:r>
      <w:r w:rsidRPr="001062D9">
        <w:rPr>
          <w:rFonts w:cstheme="minorHAnsi"/>
          <w:b/>
          <w:noProof/>
          <w:color w:val="000000" w:themeColor="text1"/>
          <w:sz w:val="24"/>
          <w:szCs w:val="24"/>
        </w:rPr>
        <w:t xml:space="preserve">; </w:t>
      </w:r>
    </w:p>
    <w:p w:rsidR="005028E0" w:rsidRPr="001062D9" w:rsidRDefault="005028E0" w:rsidP="005028E0">
      <w:pPr>
        <w:rPr>
          <w:rFonts w:cstheme="minorHAnsi"/>
          <w:noProof/>
          <w:color w:val="000000" w:themeColor="text1"/>
          <w:sz w:val="24"/>
          <w:szCs w:val="24"/>
        </w:rPr>
      </w:pPr>
      <w:r w:rsidRPr="001062D9">
        <w:rPr>
          <w:rFonts w:cstheme="minorHAnsi"/>
          <w:noProof/>
          <w:color w:val="000000" w:themeColor="text1"/>
          <w:sz w:val="24"/>
          <w:szCs w:val="24"/>
        </w:rPr>
        <w:t>Выведет: 5</w:t>
      </w:r>
    </w:p>
    <w:p w:rsidR="00F548F7" w:rsidRPr="001062D9" w:rsidRDefault="000F3BD8" w:rsidP="00F548F7">
      <w:pPr>
        <w:rPr>
          <w:rFonts w:cstheme="minorHAnsi"/>
          <w:b/>
          <w:noProof/>
          <w:color w:val="E36C0A" w:themeColor="accent6" w:themeShade="BF"/>
          <w:sz w:val="24"/>
          <w:szCs w:val="24"/>
        </w:rPr>
      </w:pPr>
      <w:r w:rsidRPr="001062D9">
        <w:rPr>
          <w:rFonts w:cstheme="minorHAnsi"/>
          <w:b/>
          <w:noProof/>
          <w:color w:val="E36C0A" w:themeColor="accent6" w:themeShade="BF"/>
          <w:sz w:val="24"/>
          <w:szCs w:val="24"/>
        </w:rPr>
        <w:t>*</w:t>
      </w:r>
      <w:r w:rsidR="00F548F7" w:rsidRPr="001062D9">
        <w:rPr>
          <w:rFonts w:cstheme="minorHAnsi"/>
          <w:b/>
          <w:noProof/>
          <w:color w:val="E36C0A" w:themeColor="accent6" w:themeShade="BF"/>
          <w:sz w:val="24"/>
          <w:szCs w:val="24"/>
        </w:rPr>
        <w:t xml:space="preserve"> оператор умножения</w:t>
      </w:r>
    </w:p>
    <w:p w:rsidR="00F548F7" w:rsidRPr="001062D9" w:rsidRDefault="00F548F7" w:rsidP="00F548F7">
      <w:pPr>
        <w:rPr>
          <w:rFonts w:cstheme="minorHAnsi"/>
          <w:b/>
          <w:noProof/>
          <w:color w:val="000000" w:themeColor="text1"/>
          <w:sz w:val="24"/>
          <w:szCs w:val="24"/>
        </w:rPr>
      </w:pPr>
      <w:r w:rsidRPr="001062D9">
        <w:rPr>
          <w:rFonts w:cstheme="minorHAnsi"/>
          <w:noProof/>
          <w:color w:val="000000" w:themeColor="text1"/>
          <w:sz w:val="24"/>
          <w:szCs w:val="24"/>
        </w:rPr>
        <w:t>Например:</w:t>
      </w:r>
      <w:r w:rsidRPr="001062D9">
        <w:rPr>
          <w:rFonts w:cstheme="minorHAnsi"/>
          <w:b/>
          <w:noProof/>
          <w:color w:val="000000" w:themeColor="text1"/>
          <w:sz w:val="24"/>
          <w:szCs w:val="24"/>
        </w:rPr>
        <w:t xml:space="preserve"> </w:t>
      </w:r>
      <w:r w:rsidRPr="003C7DB9">
        <w:rPr>
          <w:rFonts w:cstheme="minorHAnsi"/>
          <w:b/>
          <w:noProof/>
          <w:color w:val="000000" w:themeColor="text1"/>
          <w:sz w:val="24"/>
          <w:szCs w:val="24"/>
          <w:lang w:val="en-US"/>
        </w:rPr>
        <w:t>echo</w:t>
      </w:r>
      <w:r w:rsidRPr="001062D9">
        <w:rPr>
          <w:rFonts w:cstheme="minorHAnsi"/>
          <w:b/>
          <w:noProof/>
          <w:color w:val="000000" w:themeColor="text1"/>
          <w:sz w:val="24"/>
          <w:szCs w:val="24"/>
        </w:rPr>
        <w:t xml:space="preserve"> 5 </w:t>
      </w:r>
      <w:r w:rsidRPr="001062D9">
        <w:rPr>
          <w:rFonts w:cstheme="minorHAnsi"/>
          <w:b/>
          <w:noProof/>
          <w:color w:val="E36C0A" w:themeColor="accent6" w:themeShade="BF"/>
          <w:sz w:val="24"/>
          <w:szCs w:val="24"/>
        </w:rPr>
        <w:t>*</w:t>
      </w:r>
      <w:r w:rsidRPr="001062D9">
        <w:rPr>
          <w:rFonts w:cstheme="minorHAnsi"/>
          <w:b/>
          <w:noProof/>
          <w:color w:val="000000" w:themeColor="text1"/>
          <w:sz w:val="24"/>
          <w:szCs w:val="24"/>
        </w:rPr>
        <w:t xml:space="preserve"> 10</w:t>
      </w:r>
      <w:r w:rsidR="00687051" w:rsidRPr="001062D9">
        <w:rPr>
          <w:noProof/>
        </w:rPr>
        <w:t xml:space="preserve"> </w:t>
      </w:r>
      <w:r w:rsidR="00687051" w:rsidRPr="001062D9">
        <w:rPr>
          <w:rFonts w:cstheme="minorHAnsi"/>
          <w:b/>
          <w:noProof/>
          <w:color w:val="000000" w:themeColor="text1"/>
          <w:sz w:val="24"/>
          <w:szCs w:val="24"/>
        </w:rPr>
        <w:t>, '&lt;</w:t>
      </w:r>
      <w:r w:rsidR="00687051" w:rsidRPr="003C7DB9">
        <w:rPr>
          <w:rFonts w:cstheme="minorHAnsi"/>
          <w:b/>
          <w:noProof/>
          <w:color w:val="000000" w:themeColor="text1"/>
          <w:sz w:val="24"/>
          <w:szCs w:val="24"/>
          <w:lang w:val="en-US"/>
        </w:rPr>
        <w:t>br</w:t>
      </w:r>
      <w:r w:rsidR="00687051" w:rsidRPr="001062D9">
        <w:rPr>
          <w:rFonts w:cstheme="minorHAnsi"/>
          <w:b/>
          <w:noProof/>
          <w:color w:val="000000" w:themeColor="text1"/>
          <w:sz w:val="24"/>
          <w:szCs w:val="24"/>
        </w:rPr>
        <w:t>&gt;'</w:t>
      </w:r>
      <w:r w:rsidRPr="001062D9">
        <w:rPr>
          <w:rFonts w:cstheme="minorHAnsi"/>
          <w:b/>
          <w:noProof/>
          <w:color w:val="000000" w:themeColor="text1"/>
          <w:sz w:val="24"/>
          <w:szCs w:val="24"/>
        </w:rPr>
        <w:t xml:space="preserve">; </w:t>
      </w:r>
    </w:p>
    <w:p w:rsidR="00F548F7" w:rsidRPr="001062D9" w:rsidRDefault="00F548F7" w:rsidP="00F548F7">
      <w:pPr>
        <w:rPr>
          <w:rFonts w:cstheme="minorHAnsi"/>
          <w:noProof/>
          <w:color w:val="000000" w:themeColor="text1"/>
          <w:sz w:val="24"/>
          <w:szCs w:val="24"/>
        </w:rPr>
      </w:pPr>
      <w:r w:rsidRPr="001062D9">
        <w:rPr>
          <w:rFonts w:cstheme="minorHAnsi"/>
          <w:noProof/>
          <w:color w:val="000000" w:themeColor="text1"/>
          <w:sz w:val="24"/>
          <w:szCs w:val="24"/>
        </w:rPr>
        <w:t>Выведет: 50</w:t>
      </w:r>
    </w:p>
    <w:p w:rsidR="00F548F7" w:rsidRPr="001062D9" w:rsidRDefault="000F3BD8" w:rsidP="00F548F7">
      <w:pPr>
        <w:rPr>
          <w:rFonts w:cstheme="minorHAnsi"/>
          <w:b/>
          <w:noProof/>
          <w:color w:val="E36C0A" w:themeColor="accent6" w:themeShade="BF"/>
          <w:sz w:val="24"/>
          <w:szCs w:val="24"/>
        </w:rPr>
      </w:pPr>
      <w:r w:rsidRPr="001062D9">
        <w:rPr>
          <w:rFonts w:cstheme="minorHAnsi"/>
          <w:b/>
          <w:noProof/>
          <w:color w:val="E36C0A" w:themeColor="accent6" w:themeShade="BF"/>
          <w:sz w:val="24"/>
          <w:szCs w:val="24"/>
        </w:rPr>
        <w:t>/</w:t>
      </w:r>
      <w:r w:rsidR="00F548F7" w:rsidRPr="001062D9">
        <w:rPr>
          <w:rFonts w:cstheme="minorHAnsi"/>
          <w:b/>
          <w:noProof/>
          <w:color w:val="E36C0A" w:themeColor="accent6" w:themeShade="BF"/>
          <w:sz w:val="24"/>
          <w:szCs w:val="24"/>
        </w:rPr>
        <w:t xml:space="preserve"> оператор деления</w:t>
      </w:r>
    </w:p>
    <w:p w:rsidR="00F548F7" w:rsidRPr="001062D9" w:rsidRDefault="00F548F7" w:rsidP="00F548F7">
      <w:pPr>
        <w:rPr>
          <w:rFonts w:cstheme="minorHAnsi"/>
          <w:b/>
          <w:noProof/>
          <w:color w:val="000000" w:themeColor="text1"/>
          <w:sz w:val="24"/>
          <w:szCs w:val="24"/>
        </w:rPr>
      </w:pPr>
      <w:r w:rsidRPr="001062D9">
        <w:rPr>
          <w:rFonts w:cstheme="minorHAnsi"/>
          <w:noProof/>
          <w:color w:val="000000" w:themeColor="text1"/>
          <w:sz w:val="24"/>
          <w:szCs w:val="24"/>
        </w:rPr>
        <w:t>Например:</w:t>
      </w:r>
      <w:r w:rsidRPr="001062D9">
        <w:rPr>
          <w:rFonts w:cstheme="minorHAnsi"/>
          <w:b/>
          <w:noProof/>
          <w:color w:val="000000" w:themeColor="text1"/>
          <w:sz w:val="24"/>
          <w:szCs w:val="24"/>
        </w:rPr>
        <w:t xml:space="preserve"> </w:t>
      </w:r>
      <w:r w:rsidRPr="003C7DB9">
        <w:rPr>
          <w:rFonts w:cstheme="minorHAnsi"/>
          <w:b/>
          <w:noProof/>
          <w:color w:val="000000" w:themeColor="text1"/>
          <w:sz w:val="24"/>
          <w:szCs w:val="24"/>
          <w:lang w:val="en-US"/>
        </w:rPr>
        <w:t>echo</w:t>
      </w:r>
      <w:r w:rsidRPr="001062D9">
        <w:rPr>
          <w:rFonts w:cstheme="minorHAnsi"/>
          <w:b/>
          <w:noProof/>
          <w:color w:val="000000" w:themeColor="text1"/>
          <w:sz w:val="24"/>
          <w:szCs w:val="24"/>
        </w:rPr>
        <w:t xml:space="preserve"> 20 </w:t>
      </w:r>
      <w:r w:rsidRPr="001062D9">
        <w:rPr>
          <w:rFonts w:cstheme="minorHAnsi"/>
          <w:b/>
          <w:noProof/>
          <w:color w:val="E36C0A" w:themeColor="accent6" w:themeShade="BF"/>
          <w:sz w:val="24"/>
          <w:szCs w:val="24"/>
        </w:rPr>
        <w:t>/</w:t>
      </w:r>
      <w:r w:rsidRPr="001062D9">
        <w:rPr>
          <w:rFonts w:cstheme="minorHAnsi"/>
          <w:b/>
          <w:noProof/>
          <w:color w:val="000000" w:themeColor="text1"/>
          <w:sz w:val="24"/>
          <w:szCs w:val="24"/>
        </w:rPr>
        <w:t xml:space="preserve"> 10</w:t>
      </w:r>
      <w:r w:rsidR="00687051" w:rsidRPr="001062D9">
        <w:rPr>
          <w:noProof/>
        </w:rPr>
        <w:t xml:space="preserve"> </w:t>
      </w:r>
      <w:r w:rsidR="00687051" w:rsidRPr="001062D9">
        <w:rPr>
          <w:rFonts w:cstheme="minorHAnsi"/>
          <w:b/>
          <w:noProof/>
          <w:color w:val="000000" w:themeColor="text1"/>
          <w:sz w:val="24"/>
          <w:szCs w:val="24"/>
        </w:rPr>
        <w:t>, '&lt;</w:t>
      </w:r>
      <w:r w:rsidR="00687051" w:rsidRPr="003C7DB9">
        <w:rPr>
          <w:rFonts w:cstheme="minorHAnsi"/>
          <w:b/>
          <w:noProof/>
          <w:color w:val="000000" w:themeColor="text1"/>
          <w:sz w:val="24"/>
          <w:szCs w:val="24"/>
          <w:lang w:val="en-US"/>
        </w:rPr>
        <w:t>br</w:t>
      </w:r>
      <w:r w:rsidR="00687051" w:rsidRPr="001062D9">
        <w:rPr>
          <w:rFonts w:cstheme="minorHAnsi"/>
          <w:b/>
          <w:noProof/>
          <w:color w:val="000000" w:themeColor="text1"/>
          <w:sz w:val="24"/>
          <w:szCs w:val="24"/>
        </w:rPr>
        <w:t>&gt;'</w:t>
      </w:r>
      <w:r w:rsidRPr="001062D9">
        <w:rPr>
          <w:rFonts w:cstheme="minorHAnsi"/>
          <w:b/>
          <w:noProof/>
          <w:color w:val="000000" w:themeColor="text1"/>
          <w:sz w:val="24"/>
          <w:szCs w:val="24"/>
        </w:rPr>
        <w:t xml:space="preserve">; </w:t>
      </w:r>
    </w:p>
    <w:p w:rsidR="00F548F7" w:rsidRPr="001062D9" w:rsidRDefault="00F548F7" w:rsidP="00F548F7">
      <w:pPr>
        <w:rPr>
          <w:rFonts w:cstheme="minorHAnsi"/>
          <w:noProof/>
          <w:color w:val="000000" w:themeColor="text1"/>
          <w:sz w:val="24"/>
          <w:szCs w:val="24"/>
        </w:rPr>
      </w:pPr>
      <w:r w:rsidRPr="001062D9">
        <w:rPr>
          <w:rFonts w:cstheme="minorHAnsi"/>
          <w:noProof/>
          <w:color w:val="000000" w:themeColor="text1"/>
          <w:sz w:val="24"/>
          <w:szCs w:val="24"/>
        </w:rPr>
        <w:t>Выведет: 2</w:t>
      </w:r>
    </w:p>
    <w:p w:rsidR="003C0A83" w:rsidRPr="001062D9" w:rsidRDefault="003C0A83" w:rsidP="00F548F7">
      <w:pPr>
        <w:rPr>
          <w:rFonts w:cstheme="minorHAnsi"/>
          <w:b/>
          <w:noProof/>
          <w:color w:val="FF0000"/>
          <w:sz w:val="24"/>
          <w:szCs w:val="24"/>
        </w:rPr>
      </w:pPr>
    </w:p>
    <w:p w:rsidR="003C0A83" w:rsidRPr="001062D9" w:rsidRDefault="003C0A83" w:rsidP="00F548F7">
      <w:pPr>
        <w:rPr>
          <w:rFonts w:cstheme="minorHAnsi"/>
          <w:b/>
          <w:noProof/>
          <w:color w:val="FF0000"/>
          <w:sz w:val="24"/>
          <w:szCs w:val="24"/>
        </w:rPr>
      </w:pPr>
    </w:p>
    <w:p w:rsidR="003C0A83" w:rsidRPr="001062D9" w:rsidRDefault="000F3BD8" w:rsidP="00F548F7">
      <w:pPr>
        <w:rPr>
          <w:rFonts w:cstheme="minorHAnsi"/>
          <w:b/>
          <w:noProof/>
          <w:color w:val="E36C0A" w:themeColor="accent6" w:themeShade="BF"/>
          <w:sz w:val="24"/>
          <w:szCs w:val="24"/>
        </w:rPr>
      </w:pPr>
      <w:r w:rsidRPr="001062D9">
        <w:rPr>
          <w:rFonts w:cstheme="minorHAnsi"/>
          <w:b/>
          <w:noProof/>
          <w:color w:val="E36C0A" w:themeColor="accent6" w:themeShade="BF"/>
          <w:sz w:val="24"/>
          <w:szCs w:val="24"/>
        </w:rPr>
        <w:t>%  оператор деления по модулю</w:t>
      </w:r>
    </w:p>
    <w:p w:rsidR="000F3BD8" w:rsidRPr="001062D9" w:rsidRDefault="000F3BD8" w:rsidP="00F548F7">
      <w:pPr>
        <w:rPr>
          <w:rFonts w:cstheme="minorHAnsi"/>
          <w:noProof/>
          <w:color w:val="000000" w:themeColor="text1"/>
          <w:sz w:val="24"/>
          <w:szCs w:val="24"/>
        </w:rPr>
      </w:pPr>
      <w:r w:rsidRPr="001062D9">
        <w:rPr>
          <w:rFonts w:cstheme="minorHAnsi"/>
          <w:noProof/>
          <w:color w:val="000000" w:themeColor="text1"/>
          <w:sz w:val="24"/>
          <w:szCs w:val="24"/>
        </w:rPr>
        <w:t xml:space="preserve">Проверяет, является ли число четным или нет. Если </w:t>
      </w:r>
      <w:r w:rsidR="005F092D" w:rsidRPr="001062D9">
        <w:rPr>
          <w:rFonts w:cstheme="minorHAnsi"/>
          <w:noProof/>
          <w:color w:val="000000" w:themeColor="text1"/>
          <w:sz w:val="24"/>
          <w:szCs w:val="24"/>
        </w:rPr>
        <w:t>при делении на</w:t>
      </w:r>
      <w:r w:rsidR="005F092D" w:rsidRPr="001062D9">
        <w:rPr>
          <w:rFonts w:cstheme="minorHAnsi"/>
          <w:b/>
          <w:noProof/>
          <w:color w:val="FF0000"/>
          <w:sz w:val="24"/>
          <w:szCs w:val="24"/>
        </w:rPr>
        <w:t xml:space="preserve"> </w:t>
      </w:r>
      <w:r w:rsidR="005F092D" w:rsidRPr="001062D9">
        <w:rPr>
          <w:rFonts w:cstheme="minorHAnsi"/>
          <w:b/>
          <w:noProof/>
          <w:color w:val="E36C0A" w:themeColor="accent6" w:themeShade="BF"/>
          <w:sz w:val="24"/>
          <w:szCs w:val="24"/>
        </w:rPr>
        <w:t>2</w:t>
      </w:r>
      <w:r w:rsidR="005F092D" w:rsidRPr="001062D9">
        <w:rPr>
          <w:rFonts w:cstheme="minorHAnsi"/>
          <w:b/>
          <w:noProof/>
          <w:color w:val="FF0000"/>
          <w:sz w:val="24"/>
          <w:szCs w:val="24"/>
        </w:rPr>
        <w:t xml:space="preserve"> </w:t>
      </w:r>
      <w:r w:rsidRPr="001062D9">
        <w:rPr>
          <w:rFonts w:cstheme="minorHAnsi"/>
          <w:noProof/>
          <w:color w:val="000000" w:themeColor="text1"/>
          <w:sz w:val="24"/>
          <w:szCs w:val="24"/>
        </w:rPr>
        <w:t>выведет</w:t>
      </w:r>
      <w:r w:rsidR="005F092D" w:rsidRPr="001062D9">
        <w:rPr>
          <w:rFonts w:cstheme="minorHAnsi"/>
          <w:noProof/>
          <w:color w:val="000000" w:themeColor="text1"/>
          <w:sz w:val="24"/>
          <w:szCs w:val="24"/>
        </w:rPr>
        <w:t xml:space="preserve"> </w:t>
      </w:r>
      <w:r w:rsidRPr="001062D9">
        <w:rPr>
          <w:rFonts w:cstheme="minorHAnsi"/>
          <w:b/>
          <w:noProof/>
          <w:color w:val="E36C0A" w:themeColor="accent6" w:themeShade="BF"/>
          <w:sz w:val="24"/>
          <w:szCs w:val="24"/>
        </w:rPr>
        <w:t>0</w:t>
      </w:r>
      <w:r w:rsidRPr="001062D9">
        <w:rPr>
          <w:rFonts w:cstheme="minorHAnsi"/>
          <w:noProof/>
          <w:color w:val="000000" w:themeColor="text1"/>
          <w:sz w:val="24"/>
          <w:szCs w:val="24"/>
        </w:rPr>
        <w:t xml:space="preserve">, значит, что число является </w:t>
      </w:r>
      <w:r w:rsidRPr="001062D9">
        <w:rPr>
          <w:rFonts w:cstheme="minorHAnsi"/>
          <w:b/>
          <w:noProof/>
          <w:color w:val="E36C0A" w:themeColor="accent6" w:themeShade="BF"/>
          <w:sz w:val="24"/>
          <w:szCs w:val="24"/>
        </w:rPr>
        <w:t>четным</w:t>
      </w:r>
      <w:r w:rsidRPr="001062D9">
        <w:rPr>
          <w:rFonts w:cstheme="minorHAnsi"/>
          <w:noProof/>
          <w:color w:val="000000" w:themeColor="text1"/>
          <w:sz w:val="24"/>
          <w:szCs w:val="24"/>
        </w:rPr>
        <w:t xml:space="preserve">, если </w:t>
      </w:r>
      <w:r w:rsidR="003C0A83" w:rsidRPr="001062D9">
        <w:rPr>
          <w:rFonts w:cstheme="minorHAnsi"/>
          <w:b/>
          <w:noProof/>
          <w:color w:val="E36C0A" w:themeColor="accent6" w:themeShade="BF"/>
          <w:sz w:val="24"/>
          <w:szCs w:val="24"/>
        </w:rPr>
        <w:t>1</w:t>
      </w:r>
      <w:r w:rsidRPr="001062D9">
        <w:rPr>
          <w:rFonts w:cstheme="minorHAnsi"/>
          <w:noProof/>
          <w:color w:val="000000" w:themeColor="text1"/>
          <w:sz w:val="24"/>
          <w:szCs w:val="24"/>
        </w:rPr>
        <w:t xml:space="preserve"> – </w:t>
      </w:r>
      <w:r w:rsidRPr="001062D9">
        <w:rPr>
          <w:rFonts w:cstheme="minorHAnsi"/>
          <w:b/>
          <w:noProof/>
          <w:color w:val="E36C0A" w:themeColor="accent6" w:themeShade="BF"/>
          <w:sz w:val="24"/>
          <w:szCs w:val="24"/>
        </w:rPr>
        <w:t>не четное</w:t>
      </w:r>
      <w:r w:rsidRPr="001062D9">
        <w:rPr>
          <w:rFonts w:cstheme="minorHAnsi"/>
          <w:noProof/>
          <w:color w:val="000000" w:themeColor="text1"/>
          <w:sz w:val="24"/>
          <w:szCs w:val="24"/>
        </w:rPr>
        <w:t>.</w:t>
      </w:r>
    </w:p>
    <w:p w:rsidR="000F3BD8" w:rsidRPr="001062D9" w:rsidRDefault="000F3BD8" w:rsidP="000F3BD8">
      <w:pPr>
        <w:rPr>
          <w:rFonts w:cstheme="minorHAnsi"/>
          <w:b/>
          <w:noProof/>
          <w:color w:val="000000" w:themeColor="text1"/>
          <w:sz w:val="24"/>
          <w:szCs w:val="24"/>
        </w:rPr>
      </w:pPr>
      <w:r w:rsidRPr="001062D9">
        <w:rPr>
          <w:rFonts w:cstheme="minorHAnsi"/>
          <w:noProof/>
          <w:color w:val="000000" w:themeColor="text1"/>
          <w:sz w:val="24"/>
          <w:szCs w:val="24"/>
        </w:rPr>
        <w:t>Например:</w:t>
      </w:r>
      <w:r w:rsidRPr="001062D9">
        <w:rPr>
          <w:rFonts w:cstheme="minorHAnsi"/>
          <w:b/>
          <w:noProof/>
          <w:color w:val="000000" w:themeColor="text1"/>
          <w:sz w:val="24"/>
          <w:szCs w:val="24"/>
        </w:rPr>
        <w:t xml:space="preserve"> </w:t>
      </w:r>
      <w:r w:rsidRPr="003C7DB9">
        <w:rPr>
          <w:rFonts w:cstheme="minorHAnsi"/>
          <w:b/>
          <w:noProof/>
          <w:color w:val="000000" w:themeColor="text1"/>
          <w:sz w:val="24"/>
          <w:szCs w:val="24"/>
          <w:lang w:val="en-US"/>
        </w:rPr>
        <w:t>echo</w:t>
      </w:r>
      <w:r w:rsidRPr="001062D9">
        <w:rPr>
          <w:rFonts w:cstheme="minorHAnsi"/>
          <w:b/>
          <w:noProof/>
          <w:color w:val="000000" w:themeColor="text1"/>
          <w:sz w:val="24"/>
          <w:szCs w:val="24"/>
        </w:rPr>
        <w:t xml:space="preserve"> 2010 </w:t>
      </w:r>
      <w:r w:rsidRPr="001062D9">
        <w:rPr>
          <w:rFonts w:cstheme="minorHAnsi"/>
          <w:b/>
          <w:noProof/>
          <w:color w:val="E36C0A" w:themeColor="accent6" w:themeShade="BF"/>
          <w:sz w:val="24"/>
          <w:szCs w:val="24"/>
        </w:rPr>
        <w:t>%</w:t>
      </w:r>
      <w:r w:rsidRPr="001062D9">
        <w:rPr>
          <w:rFonts w:cstheme="minorHAnsi"/>
          <w:b/>
          <w:noProof/>
          <w:color w:val="FF0000"/>
          <w:sz w:val="24"/>
          <w:szCs w:val="24"/>
        </w:rPr>
        <w:t xml:space="preserve"> </w:t>
      </w:r>
      <w:r w:rsidRPr="001062D9">
        <w:rPr>
          <w:rFonts w:cstheme="minorHAnsi"/>
          <w:b/>
          <w:noProof/>
          <w:color w:val="000000" w:themeColor="text1"/>
          <w:sz w:val="24"/>
          <w:szCs w:val="24"/>
        </w:rPr>
        <w:t>2</w:t>
      </w:r>
      <w:r w:rsidR="00687051" w:rsidRPr="001062D9">
        <w:rPr>
          <w:noProof/>
        </w:rPr>
        <w:t xml:space="preserve"> </w:t>
      </w:r>
      <w:r w:rsidR="00687051" w:rsidRPr="001062D9">
        <w:rPr>
          <w:rFonts w:cstheme="minorHAnsi"/>
          <w:b/>
          <w:noProof/>
          <w:color w:val="000000" w:themeColor="text1"/>
          <w:sz w:val="24"/>
          <w:szCs w:val="24"/>
        </w:rPr>
        <w:t>, '&lt;</w:t>
      </w:r>
      <w:r w:rsidR="00687051" w:rsidRPr="003C7DB9">
        <w:rPr>
          <w:rFonts w:cstheme="minorHAnsi"/>
          <w:b/>
          <w:noProof/>
          <w:color w:val="000000" w:themeColor="text1"/>
          <w:sz w:val="24"/>
          <w:szCs w:val="24"/>
          <w:lang w:val="en-US"/>
        </w:rPr>
        <w:t>br</w:t>
      </w:r>
      <w:r w:rsidR="00687051" w:rsidRPr="001062D9">
        <w:rPr>
          <w:rFonts w:cstheme="minorHAnsi"/>
          <w:b/>
          <w:noProof/>
          <w:color w:val="000000" w:themeColor="text1"/>
          <w:sz w:val="24"/>
          <w:szCs w:val="24"/>
        </w:rPr>
        <w:t>&gt;'</w:t>
      </w:r>
      <w:r w:rsidRPr="001062D9">
        <w:rPr>
          <w:rFonts w:cstheme="minorHAnsi"/>
          <w:b/>
          <w:noProof/>
          <w:color w:val="000000" w:themeColor="text1"/>
          <w:sz w:val="24"/>
          <w:szCs w:val="24"/>
        </w:rPr>
        <w:t xml:space="preserve">; </w:t>
      </w:r>
    </w:p>
    <w:p w:rsidR="000F3BD8" w:rsidRPr="001062D9" w:rsidRDefault="000F3BD8" w:rsidP="000F3BD8">
      <w:pPr>
        <w:rPr>
          <w:rFonts w:cstheme="minorHAnsi"/>
          <w:noProof/>
          <w:color w:val="000000" w:themeColor="text1"/>
          <w:sz w:val="24"/>
          <w:szCs w:val="24"/>
        </w:rPr>
      </w:pPr>
      <w:r w:rsidRPr="001062D9">
        <w:rPr>
          <w:rFonts w:cstheme="minorHAnsi"/>
          <w:noProof/>
          <w:color w:val="000000" w:themeColor="text1"/>
          <w:sz w:val="24"/>
          <w:szCs w:val="24"/>
        </w:rPr>
        <w:t xml:space="preserve">Выведет: </w:t>
      </w:r>
      <w:r w:rsidRPr="001062D9">
        <w:rPr>
          <w:rFonts w:cstheme="minorHAnsi"/>
          <w:b/>
          <w:noProof/>
          <w:color w:val="E36C0A" w:themeColor="accent6" w:themeShade="BF"/>
          <w:sz w:val="24"/>
          <w:szCs w:val="24"/>
        </w:rPr>
        <w:t>0</w:t>
      </w:r>
    </w:p>
    <w:p w:rsidR="000F3BD8" w:rsidRPr="001062D9" w:rsidRDefault="000F3BD8" w:rsidP="000F3BD8">
      <w:pPr>
        <w:rPr>
          <w:rFonts w:cstheme="minorHAnsi"/>
          <w:b/>
          <w:noProof/>
          <w:color w:val="000000" w:themeColor="text1"/>
          <w:sz w:val="24"/>
          <w:szCs w:val="24"/>
        </w:rPr>
      </w:pPr>
      <w:r w:rsidRPr="003C7DB9">
        <w:rPr>
          <w:rFonts w:cstheme="minorHAnsi"/>
          <w:b/>
          <w:noProof/>
          <w:color w:val="000000" w:themeColor="text1"/>
          <w:sz w:val="24"/>
          <w:szCs w:val="24"/>
          <w:lang w:val="en-US"/>
        </w:rPr>
        <w:t>echo</w:t>
      </w:r>
      <w:r w:rsidRPr="001062D9">
        <w:rPr>
          <w:rFonts w:cstheme="minorHAnsi"/>
          <w:b/>
          <w:noProof/>
          <w:color w:val="000000" w:themeColor="text1"/>
          <w:sz w:val="24"/>
          <w:szCs w:val="24"/>
        </w:rPr>
        <w:t xml:space="preserve"> 2013 </w:t>
      </w:r>
      <w:r w:rsidRPr="001062D9">
        <w:rPr>
          <w:rFonts w:cstheme="minorHAnsi"/>
          <w:b/>
          <w:noProof/>
          <w:color w:val="E36C0A" w:themeColor="accent6" w:themeShade="BF"/>
          <w:sz w:val="24"/>
          <w:szCs w:val="24"/>
        </w:rPr>
        <w:t>%</w:t>
      </w:r>
      <w:r w:rsidRPr="001062D9">
        <w:rPr>
          <w:rFonts w:cstheme="minorHAnsi"/>
          <w:b/>
          <w:noProof/>
          <w:color w:val="FF0000"/>
          <w:sz w:val="24"/>
          <w:szCs w:val="24"/>
        </w:rPr>
        <w:t xml:space="preserve"> </w:t>
      </w:r>
      <w:r w:rsidRPr="001062D9">
        <w:rPr>
          <w:rFonts w:cstheme="minorHAnsi"/>
          <w:b/>
          <w:noProof/>
          <w:color w:val="000000" w:themeColor="text1"/>
          <w:sz w:val="24"/>
          <w:szCs w:val="24"/>
        </w:rPr>
        <w:t>2</w:t>
      </w:r>
      <w:r w:rsidR="00687051" w:rsidRPr="001062D9">
        <w:rPr>
          <w:noProof/>
        </w:rPr>
        <w:t xml:space="preserve"> </w:t>
      </w:r>
      <w:r w:rsidR="00687051" w:rsidRPr="001062D9">
        <w:rPr>
          <w:rFonts w:cstheme="minorHAnsi"/>
          <w:b/>
          <w:noProof/>
          <w:color w:val="000000" w:themeColor="text1"/>
          <w:sz w:val="24"/>
          <w:szCs w:val="24"/>
        </w:rPr>
        <w:t>, '&lt;</w:t>
      </w:r>
      <w:r w:rsidR="00687051" w:rsidRPr="003C7DB9">
        <w:rPr>
          <w:rFonts w:cstheme="minorHAnsi"/>
          <w:b/>
          <w:noProof/>
          <w:color w:val="000000" w:themeColor="text1"/>
          <w:sz w:val="24"/>
          <w:szCs w:val="24"/>
          <w:lang w:val="en-US"/>
        </w:rPr>
        <w:t>br</w:t>
      </w:r>
      <w:r w:rsidR="00687051" w:rsidRPr="001062D9">
        <w:rPr>
          <w:rFonts w:cstheme="minorHAnsi"/>
          <w:b/>
          <w:noProof/>
          <w:color w:val="000000" w:themeColor="text1"/>
          <w:sz w:val="24"/>
          <w:szCs w:val="24"/>
        </w:rPr>
        <w:t>&gt;'</w:t>
      </w:r>
      <w:r w:rsidRPr="001062D9">
        <w:rPr>
          <w:rFonts w:cstheme="minorHAnsi"/>
          <w:b/>
          <w:noProof/>
          <w:color w:val="000000" w:themeColor="text1"/>
          <w:sz w:val="24"/>
          <w:szCs w:val="24"/>
        </w:rPr>
        <w:t xml:space="preserve">; </w:t>
      </w:r>
    </w:p>
    <w:p w:rsidR="000F3BD8" w:rsidRPr="001062D9" w:rsidRDefault="000F3BD8" w:rsidP="000F3BD8">
      <w:pPr>
        <w:rPr>
          <w:rFonts w:cstheme="minorHAnsi"/>
          <w:b/>
          <w:noProof/>
          <w:color w:val="FF0000"/>
          <w:sz w:val="24"/>
          <w:szCs w:val="24"/>
        </w:rPr>
      </w:pPr>
      <w:r w:rsidRPr="001062D9">
        <w:rPr>
          <w:rFonts w:cstheme="minorHAnsi"/>
          <w:noProof/>
          <w:color w:val="000000" w:themeColor="text1"/>
          <w:sz w:val="24"/>
          <w:szCs w:val="24"/>
        </w:rPr>
        <w:t>Выведет:</w:t>
      </w:r>
      <w:r w:rsidRPr="001062D9">
        <w:rPr>
          <w:rFonts w:cstheme="minorHAnsi"/>
          <w:b/>
          <w:noProof/>
          <w:color w:val="FF0000"/>
          <w:sz w:val="24"/>
          <w:szCs w:val="24"/>
        </w:rPr>
        <w:t xml:space="preserve"> </w:t>
      </w:r>
      <w:r w:rsidR="003C0A83" w:rsidRPr="001062D9">
        <w:rPr>
          <w:rFonts w:cstheme="minorHAnsi"/>
          <w:b/>
          <w:noProof/>
          <w:color w:val="E36C0A" w:themeColor="accent6" w:themeShade="BF"/>
          <w:sz w:val="24"/>
          <w:szCs w:val="24"/>
        </w:rPr>
        <w:t>1</w:t>
      </w:r>
    </w:p>
    <w:p w:rsidR="00E6185B" w:rsidRPr="001062D9" w:rsidRDefault="00E6185B" w:rsidP="000F3BD8">
      <w:pPr>
        <w:rPr>
          <w:rFonts w:cstheme="minorHAnsi"/>
          <w:b/>
          <w:noProof/>
          <w:color w:val="FF0000"/>
          <w:sz w:val="24"/>
          <w:szCs w:val="24"/>
        </w:rPr>
      </w:pPr>
    </w:p>
    <w:p w:rsidR="002B1ECC" w:rsidRPr="001062D9" w:rsidRDefault="00284B7E" w:rsidP="00100F43">
      <w:pPr>
        <w:rPr>
          <w:rFonts w:ascii="Arial Black" w:hAnsi="Arial Black" w:cstheme="minorHAnsi"/>
          <w:b/>
          <w:noProof/>
          <w:color w:val="FF0000"/>
          <w:sz w:val="36"/>
          <w:szCs w:val="36"/>
          <w:u w:val="single"/>
        </w:rPr>
      </w:pPr>
      <w:r w:rsidRPr="001062D9">
        <w:rPr>
          <w:rFonts w:ascii="Arial Black" w:hAnsi="Arial Black" w:cstheme="minorHAnsi"/>
          <w:b/>
          <w:noProof/>
          <w:color w:val="FF0000"/>
          <w:sz w:val="36"/>
          <w:szCs w:val="36"/>
          <w:u w:val="single"/>
        </w:rPr>
        <w:t>Массив</w:t>
      </w:r>
    </w:p>
    <w:p w:rsidR="00284B7E" w:rsidRPr="001062D9" w:rsidRDefault="00C50F54" w:rsidP="00100F43">
      <w:pPr>
        <w:rPr>
          <w:rFonts w:cstheme="minorHAnsi"/>
          <w:b/>
          <w:noProof/>
          <w:color w:val="FF0000"/>
          <w:sz w:val="24"/>
          <w:szCs w:val="24"/>
        </w:rPr>
      </w:pPr>
      <w:r w:rsidRPr="001062D9">
        <w:rPr>
          <w:rFonts w:cstheme="minorHAnsi"/>
          <w:noProof/>
          <w:sz w:val="24"/>
          <w:szCs w:val="24"/>
        </w:rPr>
        <w:t>Нужен</w:t>
      </w:r>
      <w:r w:rsidR="002B1ECC" w:rsidRPr="001062D9">
        <w:rPr>
          <w:rFonts w:cstheme="minorHAnsi"/>
          <w:noProof/>
          <w:sz w:val="24"/>
          <w:szCs w:val="24"/>
        </w:rPr>
        <w:t xml:space="preserve"> для того, чтобы хранить в себе большое количество значений. </w:t>
      </w:r>
      <w:r w:rsidR="00284B7E" w:rsidRPr="001062D9">
        <w:rPr>
          <w:rFonts w:cstheme="minorHAnsi"/>
          <w:noProof/>
          <w:sz w:val="24"/>
          <w:szCs w:val="24"/>
        </w:rPr>
        <w:t xml:space="preserve">У каждого значения </w:t>
      </w:r>
      <w:r w:rsidR="00284B7E" w:rsidRPr="001062D9">
        <w:rPr>
          <w:rFonts w:cstheme="minorHAnsi"/>
          <w:b/>
          <w:noProof/>
          <w:color w:val="E36C0A" w:themeColor="accent6" w:themeShade="BF"/>
          <w:sz w:val="24"/>
          <w:szCs w:val="24"/>
        </w:rPr>
        <w:t>в массиве</w:t>
      </w:r>
      <w:r w:rsidR="00284B7E" w:rsidRPr="001062D9">
        <w:rPr>
          <w:rFonts w:cstheme="minorHAnsi"/>
          <w:noProof/>
          <w:color w:val="E36C0A" w:themeColor="accent6" w:themeShade="BF"/>
          <w:sz w:val="24"/>
          <w:szCs w:val="24"/>
        </w:rPr>
        <w:t xml:space="preserve"> </w:t>
      </w:r>
      <w:r w:rsidR="00284B7E" w:rsidRPr="001062D9">
        <w:rPr>
          <w:rFonts w:cstheme="minorHAnsi"/>
          <w:noProof/>
          <w:sz w:val="24"/>
          <w:szCs w:val="24"/>
        </w:rPr>
        <w:t xml:space="preserve">есть свой </w:t>
      </w:r>
      <w:r w:rsidR="00284B7E" w:rsidRPr="001062D9">
        <w:rPr>
          <w:rFonts w:cstheme="minorHAnsi"/>
          <w:b/>
          <w:noProof/>
          <w:color w:val="E36C0A" w:themeColor="accent6" w:themeShade="BF"/>
          <w:sz w:val="24"/>
          <w:szCs w:val="24"/>
        </w:rPr>
        <w:t>индекс, который начинается с ноля.</w:t>
      </w:r>
      <w:r w:rsidR="00284B7E" w:rsidRPr="001062D9">
        <w:rPr>
          <w:rFonts w:cstheme="minorHAnsi"/>
          <w:noProof/>
          <w:color w:val="E36C0A" w:themeColor="accent6" w:themeShade="BF"/>
          <w:sz w:val="24"/>
          <w:szCs w:val="24"/>
        </w:rPr>
        <w:t xml:space="preserve"> </w:t>
      </w:r>
      <w:r w:rsidR="00284B7E" w:rsidRPr="001062D9">
        <w:rPr>
          <w:rFonts w:cstheme="minorHAnsi"/>
          <w:noProof/>
          <w:sz w:val="24"/>
          <w:szCs w:val="24"/>
        </w:rPr>
        <w:t xml:space="preserve">Чтобы вывести содержимое массива, нужно указать какое именно значение мы хотим вывести на экран. Например, чтобы вывести на экран </w:t>
      </w:r>
      <w:r w:rsidR="00284B7E" w:rsidRPr="001062D9">
        <w:rPr>
          <w:rFonts w:cstheme="minorHAnsi"/>
          <w:b/>
          <w:noProof/>
          <w:color w:val="E36C0A" w:themeColor="accent6" w:themeShade="BF"/>
          <w:sz w:val="24"/>
          <w:szCs w:val="24"/>
        </w:rPr>
        <w:t>первое число</w:t>
      </w:r>
      <w:r w:rsidR="00284B7E" w:rsidRPr="001062D9">
        <w:rPr>
          <w:rFonts w:cstheme="minorHAnsi"/>
          <w:noProof/>
          <w:color w:val="E36C0A" w:themeColor="accent6" w:themeShade="BF"/>
          <w:sz w:val="24"/>
          <w:szCs w:val="24"/>
        </w:rPr>
        <w:t xml:space="preserve"> </w:t>
      </w:r>
      <w:r w:rsidR="00284B7E" w:rsidRPr="001062D9">
        <w:rPr>
          <w:rFonts w:cstheme="minorHAnsi"/>
          <w:noProof/>
          <w:sz w:val="24"/>
          <w:szCs w:val="24"/>
        </w:rPr>
        <w:t xml:space="preserve">из нашего массива  </w:t>
      </w:r>
      <w:r w:rsidR="00284B7E" w:rsidRPr="001062D9">
        <w:rPr>
          <w:rFonts w:cstheme="minorHAnsi"/>
          <w:b/>
          <w:noProof/>
          <w:color w:val="000000" w:themeColor="text1"/>
          <w:sz w:val="24"/>
          <w:szCs w:val="24"/>
        </w:rPr>
        <w:t>$</w:t>
      </w:r>
      <w:r w:rsidR="00284B7E" w:rsidRPr="003C7DB9">
        <w:rPr>
          <w:rFonts w:cstheme="minorHAnsi"/>
          <w:b/>
          <w:noProof/>
          <w:color w:val="000000" w:themeColor="text1"/>
          <w:sz w:val="24"/>
          <w:szCs w:val="24"/>
          <w:lang w:val="en-US"/>
        </w:rPr>
        <w:t>d</w:t>
      </w:r>
      <w:r w:rsidR="00284B7E" w:rsidRPr="001062D9">
        <w:rPr>
          <w:rFonts w:cstheme="minorHAnsi"/>
          <w:b/>
          <w:noProof/>
          <w:color w:val="000000" w:themeColor="text1"/>
          <w:sz w:val="24"/>
          <w:szCs w:val="24"/>
        </w:rPr>
        <w:t>=</w:t>
      </w:r>
      <w:r w:rsidR="00284B7E" w:rsidRPr="003C7DB9">
        <w:rPr>
          <w:rFonts w:cstheme="minorHAnsi"/>
          <w:b/>
          <w:noProof/>
          <w:color w:val="E36C0A" w:themeColor="accent6" w:themeShade="BF"/>
          <w:sz w:val="24"/>
          <w:szCs w:val="24"/>
          <w:lang w:val="en-US"/>
        </w:rPr>
        <w:t>array</w:t>
      </w:r>
      <w:r w:rsidR="00284B7E" w:rsidRPr="001062D9">
        <w:rPr>
          <w:rFonts w:cstheme="minorHAnsi"/>
          <w:b/>
          <w:noProof/>
          <w:color w:val="E36C0A" w:themeColor="accent6" w:themeShade="BF"/>
          <w:sz w:val="24"/>
          <w:szCs w:val="24"/>
        </w:rPr>
        <w:t>(1,2,3,4,5)</w:t>
      </w:r>
      <w:r w:rsidR="00284B7E" w:rsidRPr="001062D9">
        <w:rPr>
          <w:rFonts w:cstheme="minorHAnsi"/>
          <w:b/>
          <w:noProof/>
          <w:color w:val="000000" w:themeColor="text1"/>
          <w:sz w:val="24"/>
          <w:szCs w:val="24"/>
        </w:rPr>
        <w:t xml:space="preserve">; </w:t>
      </w:r>
      <w:r w:rsidR="00284B7E" w:rsidRPr="001062D9">
        <w:rPr>
          <w:rFonts w:cstheme="minorHAnsi"/>
          <w:noProof/>
          <w:sz w:val="24"/>
          <w:szCs w:val="24"/>
        </w:rPr>
        <w:t xml:space="preserve">нужно ввести </w:t>
      </w:r>
      <w:r w:rsidR="00284B7E" w:rsidRPr="001062D9">
        <w:rPr>
          <w:rFonts w:cstheme="minorHAnsi"/>
          <w:b/>
          <w:noProof/>
          <w:color w:val="E36C0A" w:themeColor="accent6" w:themeShade="BF"/>
          <w:sz w:val="24"/>
          <w:szCs w:val="24"/>
        </w:rPr>
        <w:t>индекс</w:t>
      </w:r>
      <w:r w:rsidR="00825107" w:rsidRPr="001062D9">
        <w:rPr>
          <w:rFonts w:cstheme="minorHAnsi"/>
          <w:b/>
          <w:noProof/>
          <w:color w:val="E36C0A" w:themeColor="accent6" w:themeShade="BF"/>
          <w:sz w:val="24"/>
          <w:szCs w:val="24"/>
        </w:rPr>
        <w:t>(ключ)</w:t>
      </w:r>
      <w:r w:rsidR="00284B7E" w:rsidRPr="001062D9">
        <w:rPr>
          <w:rFonts w:cstheme="minorHAnsi"/>
          <w:b/>
          <w:noProof/>
          <w:color w:val="E36C0A" w:themeColor="accent6" w:themeShade="BF"/>
          <w:sz w:val="24"/>
          <w:szCs w:val="24"/>
        </w:rPr>
        <w:t xml:space="preserve"> в квадратные скобки. </w:t>
      </w:r>
    </w:p>
    <w:p w:rsidR="00284B7E" w:rsidRPr="001062D9" w:rsidRDefault="00284B7E" w:rsidP="00100F43">
      <w:pPr>
        <w:rPr>
          <w:rFonts w:cstheme="minorHAnsi"/>
          <w:noProof/>
          <w:color w:val="000000" w:themeColor="text1"/>
          <w:sz w:val="24"/>
          <w:szCs w:val="24"/>
        </w:rPr>
      </w:pPr>
      <w:r w:rsidRPr="003C7DB9">
        <w:rPr>
          <w:rFonts w:cstheme="minorHAnsi"/>
          <w:b/>
          <w:noProof/>
          <w:color w:val="7030A0"/>
          <w:sz w:val="24"/>
          <w:szCs w:val="24"/>
          <w:lang w:val="en-US"/>
        </w:rPr>
        <w:t>echo</w:t>
      </w:r>
      <w:r w:rsidRPr="001062D9">
        <w:rPr>
          <w:rFonts w:cstheme="minorHAnsi"/>
          <w:b/>
          <w:noProof/>
          <w:sz w:val="24"/>
          <w:szCs w:val="24"/>
        </w:rPr>
        <w:t xml:space="preserve"> </w:t>
      </w:r>
      <w:r w:rsidRPr="001062D9">
        <w:rPr>
          <w:rFonts w:cstheme="minorHAnsi"/>
          <w:b/>
          <w:noProof/>
          <w:color w:val="E36C0A" w:themeColor="accent6" w:themeShade="BF"/>
          <w:sz w:val="24"/>
          <w:szCs w:val="24"/>
        </w:rPr>
        <w:t>$</w:t>
      </w:r>
      <w:r w:rsidRPr="003C7DB9">
        <w:rPr>
          <w:rFonts w:cstheme="minorHAnsi"/>
          <w:b/>
          <w:noProof/>
          <w:color w:val="E36C0A" w:themeColor="accent6" w:themeShade="BF"/>
          <w:sz w:val="24"/>
          <w:szCs w:val="24"/>
          <w:lang w:val="en-US"/>
        </w:rPr>
        <w:t>d</w:t>
      </w:r>
      <w:r w:rsidRPr="001062D9">
        <w:rPr>
          <w:rFonts w:cstheme="minorHAnsi"/>
          <w:b/>
          <w:noProof/>
          <w:color w:val="E36C0A" w:themeColor="accent6" w:themeShade="BF"/>
          <w:sz w:val="24"/>
          <w:szCs w:val="24"/>
        </w:rPr>
        <w:t>[0]</w:t>
      </w:r>
      <w:r w:rsidRPr="001062D9">
        <w:rPr>
          <w:rFonts w:cstheme="minorHAnsi"/>
          <w:b/>
          <w:noProof/>
          <w:sz w:val="24"/>
          <w:szCs w:val="24"/>
        </w:rPr>
        <w:t>;</w:t>
      </w:r>
      <w:r w:rsidR="00070711" w:rsidRPr="001062D9">
        <w:rPr>
          <w:rFonts w:cstheme="minorHAnsi"/>
          <w:b/>
          <w:noProof/>
          <w:sz w:val="24"/>
          <w:szCs w:val="24"/>
        </w:rPr>
        <w:t xml:space="preserve"> где </w:t>
      </w:r>
      <w:r w:rsidR="00070711" w:rsidRPr="001062D9">
        <w:rPr>
          <w:rFonts w:cstheme="minorHAnsi"/>
          <w:b/>
          <w:noProof/>
          <w:color w:val="E36C0A" w:themeColor="accent6" w:themeShade="BF"/>
          <w:sz w:val="24"/>
          <w:szCs w:val="24"/>
        </w:rPr>
        <w:t>$</w:t>
      </w:r>
      <w:r w:rsidR="00070711" w:rsidRPr="003C7DB9">
        <w:rPr>
          <w:rFonts w:cstheme="minorHAnsi"/>
          <w:b/>
          <w:noProof/>
          <w:color w:val="E36C0A" w:themeColor="accent6" w:themeShade="BF"/>
          <w:sz w:val="24"/>
          <w:szCs w:val="24"/>
          <w:lang w:val="en-US"/>
        </w:rPr>
        <w:t>d</w:t>
      </w:r>
      <w:r w:rsidR="00070711" w:rsidRPr="001062D9">
        <w:rPr>
          <w:rFonts w:cstheme="minorHAnsi"/>
          <w:b/>
          <w:noProof/>
          <w:color w:val="E36C0A" w:themeColor="accent6" w:themeShade="BF"/>
          <w:sz w:val="24"/>
          <w:szCs w:val="24"/>
        </w:rPr>
        <w:t>[0]</w:t>
      </w:r>
      <w:r w:rsidR="00070711" w:rsidRPr="001062D9">
        <w:rPr>
          <w:rFonts w:cstheme="minorHAnsi"/>
          <w:noProof/>
          <w:color w:val="000000" w:themeColor="text1"/>
          <w:sz w:val="24"/>
          <w:szCs w:val="24"/>
        </w:rPr>
        <w:t xml:space="preserve"> – </w:t>
      </w:r>
      <w:r w:rsidR="00070711" w:rsidRPr="001062D9">
        <w:rPr>
          <w:rFonts w:cstheme="minorHAnsi"/>
          <w:b/>
          <w:noProof/>
          <w:color w:val="E36C0A" w:themeColor="accent6" w:themeShade="BF"/>
          <w:sz w:val="24"/>
          <w:szCs w:val="24"/>
        </w:rPr>
        <w:t>первый элемент массива</w:t>
      </w:r>
      <w:r w:rsidR="00070711" w:rsidRPr="001062D9">
        <w:rPr>
          <w:rFonts w:cstheme="minorHAnsi"/>
          <w:noProof/>
          <w:color w:val="000000" w:themeColor="text1"/>
          <w:sz w:val="24"/>
          <w:szCs w:val="24"/>
        </w:rPr>
        <w:t xml:space="preserve">, который выводиться на экран с помощью </w:t>
      </w:r>
      <w:r w:rsidR="00070711" w:rsidRPr="001062D9">
        <w:rPr>
          <w:rFonts w:cstheme="minorHAnsi"/>
          <w:b/>
          <w:noProof/>
          <w:color w:val="7030A0"/>
          <w:sz w:val="24"/>
          <w:szCs w:val="24"/>
        </w:rPr>
        <w:t>команды</w:t>
      </w:r>
      <w:r w:rsidR="00070711" w:rsidRPr="001062D9">
        <w:rPr>
          <w:rFonts w:cstheme="minorHAnsi"/>
          <w:noProof/>
          <w:color w:val="000000" w:themeColor="text1"/>
          <w:sz w:val="24"/>
          <w:szCs w:val="24"/>
        </w:rPr>
        <w:t xml:space="preserve"> </w:t>
      </w:r>
      <w:r w:rsidR="00070711" w:rsidRPr="003C7DB9">
        <w:rPr>
          <w:rFonts w:cstheme="minorHAnsi"/>
          <w:b/>
          <w:noProof/>
          <w:color w:val="7030A0"/>
          <w:sz w:val="24"/>
          <w:szCs w:val="24"/>
          <w:lang w:val="en-US"/>
        </w:rPr>
        <w:t>echo</w:t>
      </w:r>
      <w:r w:rsidR="0090626E" w:rsidRPr="001062D9">
        <w:rPr>
          <w:rFonts w:cstheme="minorHAnsi"/>
          <w:b/>
          <w:noProof/>
          <w:color w:val="7030A0"/>
          <w:sz w:val="24"/>
          <w:szCs w:val="24"/>
        </w:rPr>
        <w:t>.</w:t>
      </w:r>
    </w:p>
    <w:p w:rsidR="00284B7E" w:rsidRPr="001062D9" w:rsidRDefault="00284B7E" w:rsidP="00100F43">
      <w:pPr>
        <w:rPr>
          <w:rFonts w:cstheme="minorHAnsi"/>
          <w:b/>
          <w:noProof/>
          <w:sz w:val="24"/>
          <w:szCs w:val="24"/>
        </w:rPr>
      </w:pPr>
      <w:r w:rsidRPr="001062D9">
        <w:rPr>
          <w:rFonts w:cstheme="minorHAnsi"/>
          <w:noProof/>
          <w:sz w:val="24"/>
          <w:szCs w:val="24"/>
        </w:rPr>
        <w:t>Браузер выведет цифру:</w:t>
      </w:r>
      <w:r w:rsidRPr="001062D9">
        <w:rPr>
          <w:rFonts w:cstheme="minorHAnsi"/>
          <w:b/>
          <w:noProof/>
          <w:sz w:val="24"/>
          <w:szCs w:val="24"/>
        </w:rPr>
        <w:t xml:space="preserve"> </w:t>
      </w:r>
      <w:r w:rsidRPr="001062D9">
        <w:rPr>
          <w:rFonts w:cstheme="minorHAnsi"/>
          <w:b/>
          <w:noProof/>
          <w:color w:val="E36C0A" w:themeColor="accent6" w:themeShade="BF"/>
          <w:sz w:val="24"/>
          <w:szCs w:val="24"/>
        </w:rPr>
        <w:t>1</w:t>
      </w:r>
    </w:p>
    <w:p w:rsidR="00A12938" w:rsidRPr="003C7DB9" w:rsidRDefault="00A12938" w:rsidP="00100F43">
      <w:pPr>
        <w:rPr>
          <w:rFonts w:cstheme="minorHAnsi"/>
          <w:noProof/>
          <w:sz w:val="24"/>
          <w:szCs w:val="24"/>
          <w:lang w:val="en-US"/>
        </w:rPr>
      </w:pPr>
      <w:r w:rsidRPr="001062D9">
        <w:rPr>
          <w:rFonts w:cstheme="minorHAnsi"/>
          <w:noProof/>
          <w:sz w:val="24"/>
          <w:szCs w:val="24"/>
        </w:rPr>
        <w:t xml:space="preserve">В </w:t>
      </w:r>
      <w:r w:rsidRPr="001062D9">
        <w:rPr>
          <w:rFonts w:cstheme="minorHAnsi"/>
          <w:b/>
          <w:noProof/>
          <w:color w:val="E36C0A" w:themeColor="accent6" w:themeShade="BF"/>
          <w:sz w:val="24"/>
          <w:szCs w:val="24"/>
        </w:rPr>
        <w:t>массиве</w:t>
      </w:r>
      <w:r w:rsidRPr="001062D9">
        <w:rPr>
          <w:rFonts w:cstheme="minorHAnsi"/>
          <w:noProof/>
          <w:sz w:val="24"/>
          <w:szCs w:val="24"/>
        </w:rPr>
        <w:t xml:space="preserve"> также можно хранить </w:t>
      </w:r>
      <w:r w:rsidRPr="001062D9">
        <w:rPr>
          <w:rFonts w:cstheme="minorHAnsi"/>
          <w:b/>
          <w:noProof/>
          <w:color w:val="E36C0A" w:themeColor="accent6" w:themeShade="BF"/>
          <w:sz w:val="24"/>
          <w:szCs w:val="24"/>
        </w:rPr>
        <w:t>имена</w:t>
      </w:r>
      <w:r w:rsidRPr="001062D9">
        <w:rPr>
          <w:rFonts w:cstheme="minorHAnsi"/>
          <w:noProof/>
          <w:sz w:val="24"/>
          <w:szCs w:val="24"/>
        </w:rPr>
        <w:t xml:space="preserve">. </w:t>
      </w:r>
      <w:r w:rsidRPr="003C7DB9">
        <w:rPr>
          <w:rFonts w:cstheme="minorHAnsi"/>
          <w:noProof/>
          <w:sz w:val="24"/>
          <w:szCs w:val="24"/>
          <w:lang w:val="en-US"/>
        </w:rPr>
        <w:t>Например,</w:t>
      </w:r>
    </w:p>
    <w:p w:rsidR="00A12938" w:rsidRPr="003C7DB9" w:rsidRDefault="00A12938" w:rsidP="00A12938">
      <w:pPr>
        <w:rPr>
          <w:rFonts w:cstheme="minorHAnsi"/>
          <w:b/>
          <w:noProof/>
          <w:color w:val="FF0000"/>
          <w:sz w:val="24"/>
          <w:szCs w:val="24"/>
          <w:lang w:val="en-US"/>
        </w:rPr>
      </w:pPr>
      <w:r w:rsidRPr="003C7DB9">
        <w:rPr>
          <w:rFonts w:cstheme="minorHAnsi"/>
          <w:b/>
          <w:noProof/>
          <w:sz w:val="24"/>
          <w:szCs w:val="24"/>
          <w:lang w:val="en-US"/>
        </w:rPr>
        <w:t>$e=</w:t>
      </w:r>
      <w:r w:rsidR="006A766D" w:rsidRPr="003C7DB9">
        <w:rPr>
          <w:rFonts w:cstheme="minorHAnsi"/>
          <w:b/>
          <w:noProof/>
          <w:sz w:val="24"/>
          <w:szCs w:val="24"/>
          <w:lang w:val="en-US"/>
        </w:rPr>
        <w:t xml:space="preserve"> </w:t>
      </w:r>
      <w:r w:rsidR="006A766D" w:rsidRPr="003C7DB9">
        <w:rPr>
          <w:rFonts w:cstheme="minorHAnsi"/>
          <w:b/>
          <w:noProof/>
          <w:color w:val="E36C0A" w:themeColor="accent6" w:themeShade="BF"/>
          <w:sz w:val="24"/>
          <w:szCs w:val="24"/>
          <w:lang w:val="en-US"/>
        </w:rPr>
        <w:t>array (</w:t>
      </w:r>
      <w:r w:rsidRPr="003C7DB9">
        <w:rPr>
          <w:rFonts w:cstheme="minorHAnsi"/>
          <w:b/>
          <w:noProof/>
          <w:color w:val="E36C0A" w:themeColor="accent6" w:themeShade="BF"/>
          <w:sz w:val="24"/>
          <w:szCs w:val="24"/>
          <w:lang w:val="en-US"/>
        </w:rPr>
        <w:t>'Bogdan', 'MAZ', 'LAZ', 'Solaris', 'Korosa');</w:t>
      </w:r>
    </w:p>
    <w:p w:rsidR="00162B34" w:rsidRPr="001062D9" w:rsidRDefault="00A12938" w:rsidP="00A12938">
      <w:pPr>
        <w:rPr>
          <w:rFonts w:cstheme="minorHAnsi"/>
          <w:b/>
          <w:noProof/>
          <w:color w:val="FF0000"/>
          <w:sz w:val="24"/>
          <w:szCs w:val="24"/>
        </w:rPr>
      </w:pPr>
      <w:r w:rsidRPr="003C7DB9">
        <w:rPr>
          <w:rFonts w:cstheme="minorHAnsi"/>
          <w:b/>
          <w:noProof/>
          <w:sz w:val="24"/>
          <w:szCs w:val="24"/>
          <w:lang w:val="en-US"/>
        </w:rPr>
        <w:t>echo</w:t>
      </w:r>
      <w:r w:rsidRPr="001062D9">
        <w:rPr>
          <w:rFonts w:cstheme="minorHAnsi"/>
          <w:b/>
          <w:noProof/>
          <w:sz w:val="24"/>
          <w:szCs w:val="24"/>
        </w:rPr>
        <w:t xml:space="preserve"> $</w:t>
      </w:r>
      <w:r w:rsidRPr="003C7DB9">
        <w:rPr>
          <w:rFonts w:cstheme="minorHAnsi"/>
          <w:b/>
          <w:noProof/>
          <w:sz w:val="24"/>
          <w:szCs w:val="24"/>
          <w:lang w:val="en-US"/>
        </w:rPr>
        <w:t>e</w:t>
      </w:r>
      <w:r w:rsidRPr="001062D9">
        <w:rPr>
          <w:rFonts w:cstheme="minorHAnsi"/>
          <w:b/>
          <w:noProof/>
          <w:color w:val="E36C0A" w:themeColor="accent6" w:themeShade="BF"/>
          <w:sz w:val="24"/>
          <w:szCs w:val="24"/>
        </w:rPr>
        <w:t>[0]</w:t>
      </w:r>
      <w:r w:rsidRPr="001062D9">
        <w:rPr>
          <w:rFonts w:cstheme="minorHAnsi"/>
          <w:b/>
          <w:noProof/>
          <w:sz w:val="24"/>
          <w:szCs w:val="24"/>
        </w:rPr>
        <w:t>,'&lt;</w:t>
      </w:r>
      <w:r w:rsidRPr="003C7DB9">
        <w:rPr>
          <w:rFonts w:cstheme="minorHAnsi"/>
          <w:b/>
          <w:noProof/>
          <w:sz w:val="24"/>
          <w:szCs w:val="24"/>
          <w:lang w:val="en-US"/>
        </w:rPr>
        <w:t>br</w:t>
      </w:r>
      <w:r w:rsidRPr="001062D9">
        <w:rPr>
          <w:rFonts w:cstheme="minorHAnsi"/>
          <w:b/>
          <w:noProof/>
          <w:sz w:val="24"/>
          <w:szCs w:val="24"/>
        </w:rPr>
        <w:t>&gt;';</w:t>
      </w:r>
      <w:r w:rsidR="00162B34" w:rsidRPr="001062D9">
        <w:rPr>
          <w:rFonts w:cstheme="minorHAnsi"/>
          <w:b/>
          <w:noProof/>
          <w:sz w:val="24"/>
          <w:szCs w:val="24"/>
        </w:rPr>
        <w:t xml:space="preserve"> </w:t>
      </w:r>
      <w:r w:rsidR="00162B34" w:rsidRPr="001062D9">
        <w:rPr>
          <w:rFonts w:cstheme="minorHAnsi"/>
          <w:noProof/>
          <w:color w:val="000000" w:themeColor="text1"/>
          <w:sz w:val="24"/>
          <w:szCs w:val="24"/>
        </w:rPr>
        <w:t xml:space="preserve">на экран выведет слово </w:t>
      </w:r>
      <w:r w:rsidR="00162B34" w:rsidRPr="003C7DB9">
        <w:rPr>
          <w:rFonts w:cstheme="minorHAnsi"/>
          <w:b/>
          <w:noProof/>
          <w:color w:val="E36C0A" w:themeColor="accent6" w:themeShade="BF"/>
          <w:sz w:val="24"/>
          <w:szCs w:val="24"/>
          <w:lang w:val="en-US"/>
        </w:rPr>
        <w:t>Bogdan</w:t>
      </w:r>
    </w:p>
    <w:p w:rsidR="00162B34" w:rsidRPr="003C7DB9" w:rsidRDefault="00162B34" w:rsidP="00A12938">
      <w:pPr>
        <w:rPr>
          <w:rFonts w:cstheme="minorHAnsi"/>
          <w:noProof/>
          <w:color w:val="000000" w:themeColor="text1"/>
          <w:sz w:val="24"/>
          <w:szCs w:val="24"/>
          <w:lang w:val="en-US"/>
        </w:rPr>
      </w:pPr>
      <w:r w:rsidRPr="001062D9">
        <w:rPr>
          <w:rFonts w:cstheme="minorHAnsi"/>
          <w:b/>
          <w:noProof/>
          <w:color w:val="FF0000"/>
          <w:sz w:val="24"/>
          <w:szCs w:val="24"/>
        </w:rPr>
        <w:t xml:space="preserve">Ассоциативный массив </w:t>
      </w:r>
      <w:r w:rsidRPr="001062D9">
        <w:rPr>
          <w:rFonts w:cstheme="minorHAnsi"/>
          <w:noProof/>
          <w:color w:val="000000" w:themeColor="text1"/>
          <w:sz w:val="24"/>
          <w:szCs w:val="24"/>
        </w:rPr>
        <w:t xml:space="preserve">– отличается от обычного массива тем, что в нем </w:t>
      </w:r>
      <w:r w:rsidRPr="001062D9">
        <w:rPr>
          <w:rFonts w:cstheme="minorHAnsi"/>
          <w:b/>
          <w:noProof/>
          <w:color w:val="E36C0A" w:themeColor="accent6" w:themeShade="BF"/>
          <w:sz w:val="24"/>
          <w:szCs w:val="24"/>
        </w:rPr>
        <w:t>можно самостоятельно задать имя индекса</w:t>
      </w:r>
      <w:r w:rsidR="004B6C0C" w:rsidRPr="001062D9">
        <w:rPr>
          <w:rFonts w:cstheme="minorHAnsi"/>
          <w:b/>
          <w:noProof/>
          <w:color w:val="E36C0A" w:themeColor="accent6" w:themeShade="BF"/>
          <w:sz w:val="24"/>
          <w:szCs w:val="24"/>
        </w:rPr>
        <w:t xml:space="preserve"> (ключа)</w:t>
      </w:r>
      <w:r w:rsidRPr="001062D9">
        <w:rPr>
          <w:rFonts w:cstheme="minorHAnsi"/>
          <w:noProof/>
          <w:color w:val="000000" w:themeColor="text1"/>
          <w:sz w:val="24"/>
          <w:szCs w:val="24"/>
        </w:rPr>
        <w:t xml:space="preserve">. </w:t>
      </w:r>
      <w:r w:rsidRPr="003C7DB9">
        <w:rPr>
          <w:rFonts w:cstheme="minorHAnsi"/>
          <w:noProof/>
          <w:color w:val="000000" w:themeColor="text1"/>
          <w:sz w:val="24"/>
          <w:szCs w:val="24"/>
          <w:lang w:val="en-US"/>
        </w:rPr>
        <w:t>Например:</w:t>
      </w:r>
    </w:p>
    <w:p w:rsidR="00162B34" w:rsidRPr="003C7DB9" w:rsidRDefault="00162B34" w:rsidP="00A12938">
      <w:pPr>
        <w:rPr>
          <w:rFonts w:cstheme="minorHAnsi"/>
          <w:b/>
          <w:noProof/>
          <w:color w:val="000000" w:themeColor="text1"/>
          <w:sz w:val="24"/>
          <w:szCs w:val="24"/>
          <w:lang w:val="en-US"/>
        </w:rPr>
      </w:pPr>
      <w:r w:rsidRPr="003C7DB9">
        <w:rPr>
          <w:rFonts w:cstheme="minorHAnsi"/>
          <w:b/>
          <w:noProof/>
          <w:color w:val="000000" w:themeColor="text1"/>
          <w:sz w:val="24"/>
          <w:szCs w:val="24"/>
          <w:lang w:val="en-US"/>
        </w:rPr>
        <w:t xml:space="preserve">$f = </w:t>
      </w:r>
      <w:r w:rsidRPr="003C7DB9">
        <w:rPr>
          <w:rFonts w:cstheme="minorHAnsi"/>
          <w:b/>
          <w:noProof/>
          <w:color w:val="E36C0A" w:themeColor="accent6" w:themeShade="BF"/>
          <w:sz w:val="24"/>
          <w:szCs w:val="24"/>
          <w:lang w:val="en-US"/>
        </w:rPr>
        <w:t>array</w:t>
      </w:r>
      <w:r w:rsidRPr="003C7DB9">
        <w:rPr>
          <w:rFonts w:cstheme="minorHAnsi"/>
          <w:b/>
          <w:noProof/>
          <w:color w:val="000000" w:themeColor="text1"/>
          <w:sz w:val="24"/>
          <w:szCs w:val="24"/>
          <w:lang w:val="en-US"/>
        </w:rPr>
        <w:t xml:space="preserve"> (</w:t>
      </w:r>
    </w:p>
    <w:p w:rsidR="00162B34" w:rsidRPr="003C7DB9" w:rsidRDefault="00162B34" w:rsidP="00A12938">
      <w:pPr>
        <w:rPr>
          <w:rFonts w:cstheme="minorHAnsi"/>
          <w:b/>
          <w:noProof/>
          <w:color w:val="000000" w:themeColor="text1"/>
          <w:sz w:val="24"/>
          <w:szCs w:val="24"/>
          <w:lang w:val="en-US"/>
        </w:rPr>
      </w:pPr>
      <w:r w:rsidRPr="003C7DB9">
        <w:rPr>
          <w:rFonts w:cstheme="minorHAnsi"/>
          <w:b/>
          <w:noProof/>
          <w:color w:val="E36C0A" w:themeColor="accent6" w:themeShade="BF"/>
          <w:sz w:val="24"/>
          <w:szCs w:val="24"/>
          <w:lang w:val="en-US"/>
        </w:rPr>
        <w:t>‘name</w:t>
      </w:r>
      <w:r w:rsidR="00B9088B" w:rsidRPr="003C7DB9">
        <w:rPr>
          <w:rFonts w:cstheme="minorHAnsi"/>
          <w:b/>
          <w:noProof/>
          <w:color w:val="E36C0A" w:themeColor="accent6" w:themeShade="BF"/>
          <w:sz w:val="24"/>
          <w:szCs w:val="24"/>
          <w:lang w:val="en-US"/>
        </w:rPr>
        <w:t xml:space="preserve"> of </w:t>
      </w:r>
      <w:r w:rsidRPr="003C7DB9">
        <w:rPr>
          <w:rFonts w:cstheme="minorHAnsi"/>
          <w:b/>
          <w:noProof/>
          <w:color w:val="E36C0A" w:themeColor="accent6" w:themeShade="BF"/>
          <w:sz w:val="24"/>
          <w:szCs w:val="24"/>
          <w:lang w:val="en-US"/>
        </w:rPr>
        <w:t>bus’ =</w:t>
      </w:r>
      <w:r w:rsidR="006A766D" w:rsidRPr="003C7DB9">
        <w:rPr>
          <w:rFonts w:cstheme="minorHAnsi"/>
          <w:b/>
          <w:noProof/>
          <w:color w:val="E36C0A" w:themeColor="accent6" w:themeShade="BF"/>
          <w:sz w:val="24"/>
          <w:szCs w:val="24"/>
          <w:lang w:val="en-US"/>
        </w:rPr>
        <w:t>&gt;”</w:t>
      </w:r>
      <w:r w:rsidRPr="003C7DB9">
        <w:rPr>
          <w:rFonts w:cstheme="minorHAnsi"/>
          <w:b/>
          <w:noProof/>
          <w:color w:val="000000" w:themeColor="text1"/>
          <w:sz w:val="24"/>
          <w:szCs w:val="24"/>
          <w:lang w:val="en-US"/>
        </w:rPr>
        <w:t>Bogdan”,</w:t>
      </w:r>
    </w:p>
    <w:p w:rsidR="00162B34" w:rsidRPr="003C7DB9" w:rsidRDefault="00162B34" w:rsidP="00A12938">
      <w:pPr>
        <w:rPr>
          <w:rFonts w:cstheme="minorHAnsi"/>
          <w:b/>
          <w:noProof/>
          <w:color w:val="000000" w:themeColor="text1"/>
          <w:sz w:val="24"/>
          <w:szCs w:val="24"/>
          <w:lang w:val="en-US"/>
        </w:rPr>
      </w:pPr>
      <w:r w:rsidRPr="003C7DB9">
        <w:rPr>
          <w:rFonts w:cstheme="minorHAnsi"/>
          <w:b/>
          <w:noProof/>
          <w:color w:val="E36C0A" w:themeColor="accent6" w:themeShade="BF"/>
          <w:sz w:val="24"/>
          <w:szCs w:val="24"/>
          <w:lang w:val="en-US"/>
        </w:rPr>
        <w:t>‘</w:t>
      </w:r>
      <w:r w:rsidR="00B9088B" w:rsidRPr="003C7DB9">
        <w:rPr>
          <w:rFonts w:cstheme="minorHAnsi"/>
          <w:b/>
          <w:noProof/>
          <w:color w:val="E36C0A" w:themeColor="accent6" w:themeShade="BF"/>
          <w:sz w:val="24"/>
          <w:szCs w:val="24"/>
          <w:lang w:val="en-US"/>
        </w:rPr>
        <w:t xml:space="preserve">year of </w:t>
      </w:r>
      <w:r w:rsidR="006F363C" w:rsidRPr="003C7DB9">
        <w:rPr>
          <w:rFonts w:cstheme="minorHAnsi"/>
          <w:b/>
          <w:noProof/>
          <w:color w:val="E36C0A" w:themeColor="accent6" w:themeShade="BF"/>
          <w:sz w:val="24"/>
          <w:szCs w:val="24"/>
          <w:lang w:val="en-US"/>
        </w:rPr>
        <w:t>production</w:t>
      </w:r>
      <w:r w:rsidRPr="003C7DB9">
        <w:rPr>
          <w:rFonts w:cstheme="minorHAnsi"/>
          <w:b/>
          <w:noProof/>
          <w:color w:val="E36C0A" w:themeColor="accent6" w:themeShade="BF"/>
          <w:sz w:val="24"/>
          <w:szCs w:val="24"/>
          <w:lang w:val="en-US"/>
        </w:rPr>
        <w:t xml:space="preserve">’ =&gt; </w:t>
      </w:r>
      <w:r w:rsidRPr="003C7DB9">
        <w:rPr>
          <w:rFonts w:cstheme="minorHAnsi"/>
          <w:b/>
          <w:noProof/>
          <w:color w:val="000000" w:themeColor="text1"/>
          <w:sz w:val="24"/>
          <w:szCs w:val="24"/>
          <w:lang w:val="en-US"/>
        </w:rPr>
        <w:t>2012,</w:t>
      </w:r>
    </w:p>
    <w:p w:rsidR="00162B34" w:rsidRPr="003C7DB9" w:rsidRDefault="00162B34" w:rsidP="00A12938">
      <w:pPr>
        <w:rPr>
          <w:rFonts w:cstheme="minorHAnsi"/>
          <w:b/>
          <w:noProof/>
          <w:color w:val="000000" w:themeColor="text1"/>
          <w:sz w:val="24"/>
          <w:szCs w:val="24"/>
          <w:lang w:val="en-US"/>
        </w:rPr>
      </w:pPr>
      <w:r w:rsidRPr="003C7DB9">
        <w:rPr>
          <w:rFonts w:cstheme="minorHAnsi"/>
          <w:b/>
          <w:noProof/>
          <w:color w:val="E36C0A" w:themeColor="accent6" w:themeShade="BF"/>
          <w:sz w:val="24"/>
          <w:szCs w:val="24"/>
          <w:lang w:val="en-US"/>
        </w:rPr>
        <w:t>‘</w:t>
      </w:r>
      <w:r w:rsidR="00B9088B" w:rsidRPr="003C7DB9">
        <w:rPr>
          <w:rFonts w:cstheme="minorHAnsi"/>
          <w:b/>
          <w:noProof/>
          <w:color w:val="E36C0A" w:themeColor="accent6" w:themeShade="BF"/>
          <w:sz w:val="24"/>
          <w:szCs w:val="24"/>
          <w:lang w:val="en-US"/>
        </w:rPr>
        <w:t xml:space="preserve">manufacturer </w:t>
      </w:r>
      <w:r w:rsidR="00A101ED" w:rsidRPr="003C7DB9">
        <w:rPr>
          <w:rFonts w:cstheme="minorHAnsi"/>
          <w:b/>
          <w:noProof/>
          <w:color w:val="E36C0A" w:themeColor="accent6" w:themeShade="BF"/>
          <w:sz w:val="24"/>
          <w:szCs w:val="24"/>
          <w:lang w:val="en-US"/>
        </w:rPr>
        <w:t>country</w:t>
      </w:r>
      <w:r w:rsidRPr="003C7DB9">
        <w:rPr>
          <w:rFonts w:cstheme="minorHAnsi"/>
          <w:b/>
          <w:noProof/>
          <w:color w:val="E36C0A" w:themeColor="accent6" w:themeShade="BF"/>
          <w:sz w:val="24"/>
          <w:szCs w:val="24"/>
          <w:lang w:val="en-US"/>
        </w:rPr>
        <w:t>’</w:t>
      </w:r>
      <w:r w:rsidR="00A101ED" w:rsidRPr="003C7DB9">
        <w:rPr>
          <w:rFonts w:cstheme="minorHAnsi"/>
          <w:b/>
          <w:noProof/>
          <w:color w:val="E36C0A" w:themeColor="accent6" w:themeShade="BF"/>
          <w:sz w:val="24"/>
          <w:szCs w:val="24"/>
          <w:lang w:val="en-US"/>
        </w:rPr>
        <w:t xml:space="preserve"> =&gt; </w:t>
      </w:r>
      <w:r w:rsidR="00A101ED" w:rsidRPr="003C7DB9">
        <w:rPr>
          <w:rFonts w:cstheme="minorHAnsi"/>
          <w:b/>
          <w:noProof/>
          <w:color w:val="000000" w:themeColor="text1"/>
          <w:sz w:val="24"/>
          <w:szCs w:val="24"/>
          <w:lang w:val="en-US"/>
        </w:rPr>
        <w:t>“Ukraine”</w:t>
      </w:r>
      <w:r w:rsidR="007E4A46" w:rsidRPr="003C7DB9">
        <w:rPr>
          <w:rFonts w:cstheme="minorHAnsi"/>
          <w:b/>
          <w:noProof/>
          <w:color w:val="000000" w:themeColor="text1"/>
          <w:sz w:val="24"/>
          <w:szCs w:val="24"/>
          <w:lang w:val="en-US"/>
        </w:rPr>
        <w:t>,</w:t>
      </w:r>
    </w:p>
    <w:p w:rsidR="006F363C" w:rsidRPr="003C7DB9" w:rsidRDefault="006F363C" w:rsidP="00A12938">
      <w:pPr>
        <w:rPr>
          <w:rFonts w:cstheme="minorHAnsi"/>
          <w:b/>
          <w:noProof/>
          <w:color w:val="000000" w:themeColor="text1"/>
          <w:sz w:val="24"/>
          <w:szCs w:val="24"/>
          <w:lang w:val="en-US"/>
        </w:rPr>
      </w:pPr>
      <w:r w:rsidRPr="003C7DB9">
        <w:rPr>
          <w:rFonts w:cstheme="minorHAnsi"/>
          <w:b/>
          <w:noProof/>
          <w:color w:val="E36C0A" w:themeColor="accent6" w:themeShade="BF"/>
          <w:sz w:val="24"/>
          <w:szCs w:val="24"/>
          <w:lang w:val="en-US"/>
        </w:rPr>
        <w:t>‘</w:t>
      </w:r>
      <w:r w:rsidR="00A101ED" w:rsidRPr="003C7DB9">
        <w:rPr>
          <w:rFonts w:cstheme="minorHAnsi"/>
          <w:b/>
          <w:noProof/>
          <w:color w:val="E36C0A" w:themeColor="accent6" w:themeShade="BF"/>
          <w:sz w:val="24"/>
          <w:szCs w:val="24"/>
          <w:lang w:val="en-US"/>
        </w:rPr>
        <w:t>prize</w:t>
      </w:r>
      <w:r w:rsidRPr="003C7DB9">
        <w:rPr>
          <w:rFonts w:cstheme="minorHAnsi"/>
          <w:b/>
          <w:noProof/>
          <w:color w:val="E36C0A" w:themeColor="accent6" w:themeShade="BF"/>
          <w:sz w:val="24"/>
          <w:szCs w:val="24"/>
          <w:lang w:val="en-US"/>
        </w:rPr>
        <w:t>’</w:t>
      </w:r>
      <w:r w:rsidR="00A101ED" w:rsidRPr="003C7DB9">
        <w:rPr>
          <w:rFonts w:cstheme="minorHAnsi"/>
          <w:b/>
          <w:noProof/>
          <w:color w:val="E36C0A" w:themeColor="accent6" w:themeShade="BF"/>
          <w:sz w:val="24"/>
          <w:szCs w:val="24"/>
          <w:lang w:val="en-US"/>
        </w:rPr>
        <w:t xml:space="preserve"> =&gt; </w:t>
      </w:r>
      <w:r w:rsidR="007E4A46" w:rsidRPr="003C7DB9">
        <w:rPr>
          <w:rFonts w:cstheme="minorHAnsi"/>
          <w:b/>
          <w:noProof/>
          <w:color w:val="000000" w:themeColor="text1"/>
          <w:sz w:val="24"/>
          <w:szCs w:val="24"/>
          <w:lang w:val="en-US"/>
        </w:rPr>
        <w:t>155000</w:t>
      </w:r>
    </w:p>
    <w:p w:rsidR="00162B34" w:rsidRPr="003C7DB9" w:rsidRDefault="00162B34" w:rsidP="00A12938">
      <w:pPr>
        <w:rPr>
          <w:rFonts w:cstheme="minorHAnsi"/>
          <w:b/>
          <w:noProof/>
          <w:color w:val="000000" w:themeColor="text1"/>
          <w:sz w:val="24"/>
          <w:szCs w:val="24"/>
          <w:lang w:val="en-US"/>
        </w:rPr>
      </w:pPr>
      <w:r w:rsidRPr="003C7DB9">
        <w:rPr>
          <w:rFonts w:cstheme="minorHAnsi"/>
          <w:b/>
          <w:noProof/>
          <w:color w:val="000000" w:themeColor="text1"/>
          <w:sz w:val="24"/>
          <w:szCs w:val="24"/>
          <w:lang w:val="en-US"/>
        </w:rPr>
        <w:t>);</w:t>
      </w:r>
    </w:p>
    <w:p w:rsidR="002B349A" w:rsidRPr="003C7DB9" w:rsidRDefault="002B349A" w:rsidP="00A12938">
      <w:pPr>
        <w:rPr>
          <w:rFonts w:cstheme="minorHAnsi"/>
          <w:b/>
          <w:noProof/>
          <w:color w:val="000000" w:themeColor="text1"/>
          <w:sz w:val="24"/>
          <w:szCs w:val="24"/>
          <w:lang w:val="en-US"/>
        </w:rPr>
      </w:pPr>
      <w:r w:rsidRPr="003C7DB9">
        <w:rPr>
          <w:rFonts w:cstheme="minorHAnsi"/>
          <w:b/>
          <w:noProof/>
          <w:color w:val="000000" w:themeColor="text1"/>
          <w:sz w:val="24"/>
          <w:szCs w:val="24"/>
          <w:lang w:val="en-US"/>
        </w:rPr>
        <w:t>echo $f</w:t>
      </w:r>
      <w:r w:rsidRPr="003C7DB9">
        <w:rPr>
          <w:rFonts w:cstheme="minorHAnsi"/>
          <w:b/>
          <w:noProof/>
          <w:color w:val="FF0000"/>
          <w:sz w:val="24"/>
          <w:szCs w:val="24"/>
          <w:lang w:val="en-US"/>
        </w:rPr>
        <w:t>[‘prize’]</w:t>
      </w:r>
      <w:r w:rsidR="007E4A46" w:rsidRPr="003C7DB9">
        <w:rPr>
          <w:rFonts w:cstheme="minorHAnsi"/>
          <w:b/>
          <w:noProof/>
          <w:color w:val="000000" w:themeColor="text1"/>
          <w:sz w:val="24"/>
          <w:szCs w:val="24"/>
          <w:lang w:val="en-US"/>
        </w:rPr>
        <w:t xml:space="preserve">; выведет </w:t>
      </w:r>
      <w:r w:rsidR="008830F0" w:rsidRPr="003C7DB9">
        <w:rPr>
          <w:rFonts w:cstheme="minorHAnsi"/>
          <w:b/>
          <w:noProof/>
          <w:color w:val="000000" w:themeColor="text1"/>
          <w:sz w:val="24"/>
          <w:szCs w:val="24"/>
          <w:lang w:val="en-US"/>
        </w:rPr>
        <w:t>цифру</w:t>
      </w:r>
      <w:r w:rsidR="007E4A46" w:rsidRPr="003C7DB9">
        <w:rPr>
          <w:rFonts w:cstheme="minorHAnsi"/>
          <w:b/>
          <w:noProof/>
          <w:color w:val="000000" w:themeColor="text1"/>
          <w:sz w:val="24"/>
          <w:szCs w:val="24"/>
          <w:lang w:val="en-US"/>
        </w:rPr>
        <w:t xml:space="preserve"> 155000</w:t>
      </w:r>
    </w:p>
    <w:p w:rsidR="008830F0" w:rsidRPr="001062D9" w:rsidRDefault="008830F0" w:rsidP="00A12938">
      <w:pPr>
        <w:rPr>
          <w:rFonts w:cstheme="minorHAnsi"/>
          <w:noProof/>
          <w:sz w:val="24"/>
          <w:szCs w:val="24"/>
        </w:rPr>
      </w:pPr>
      <w:r w:rsidRPr="001062D9">
        <w:rPr>
          <w:rFonts w:cstheme="minorHAnsi"/>
          <w:b/>
          <w:noProof/>
          <w:color w:val="FF0000"/>
          <w:sz w:val="24"/>
          <w:szCs w:val="24"/>
        </w:rPr>
        <w:lastRenderedPageBreak/>
        <w:t>Многомерный массив</w:t>
      </w:r>
      <w:r w:rsidRPr="001062D9">
        <w:rPr>
          <w:rFonts w:cstheme="minorHAnsi"/>
          <w:noProof/>
          <w:sz w:val="24"/>
          <w:szCs w:val="24"/>
        </w:rPr>
        <w:t xml:space="preserve"> – массив, в который вложен другой массив.</w:t>
      </w:r>
    </w:p>
    <w:p w:rsidR="008830F0" w:rsidRPr="003C7DB9" w:rsidRDefault="008830F0" w:rsidP="00A12938">
      <w:pPr>
        <w:rPr>
          <w:rFonts w:cstheme="minorHAnsi"/>
          <w:noProof/>
          <w:sz w:val="24"/>
          <w:szCs w:val="24"/>
          <w:lang w:val="en-US"/>
        </w:rPr>
      </w:pPr>
      <w:r w:rsidRPr="003C7DB9">
        <w:rPr>
          <w:rFonts w:cstheme="minorHAnsi"/>
          <w:noProof/>
          <w:sz w:val="24"/>
          <w:szCs w:val="24"/>
          <w:lang w:val="en-US"/>
        </w:rPr>
        <w:t xml:space="preserve">Например: </w:t>
      </w:r>
    </w:p>
    <w:p w:rsidR="008830F0" w:rsidRPr="003C7DB9" w:rsidRDefault="008830F0" w:rsidP="008830F0">
      <w:pPr>
        <w:rPr>
          <w:rFonts w:cstheme="minorHAnsi"/>
          <w:b/>
          <w:noProof/>
          <w:sz w:val="24"/>
          <w:szCs w:val="24"/>
          <w:lang w:val="en-US"/>
        </w:rPr>
      </w:pPr>
      <w:r w:rsidRPr="003C7DB9">
        <w:rPr>
          <w:rFonts w:cstheme="minorHAnsi"/>
          <w:b/>
          <w:noProof/>
          <w:sz w:val="24"/>
          <w:szCs w:val="24"/>
          <w:lang w:val="en-US"/>
        </w:rPr>
        <w:t xml:space="preserve">$f = </w:t>
      </w:r>
      <w:r w:rsidRPr="003C7DB9">
        <w:rPr>
          <w:rFonts w:cstheme="minorHAnsi"/>
          <w:b/>
          <w:noProof/>
          <w:color w:val="E36C0A" w:themeColor="accent6" w:themeShade="BF"/>
          <w:sz w:val="24"/>
          <w:szCs w:val="24"/>
          <w:lang w:val="en-US"/>
        </w:rPr>
        <w:t>array</w:t>
      </w:r>
      <w:r w:rsidRPr="003C7DB9">
        <w:rPr>
          <w:rFonts w:cstheme="minorHAnsi"/>
          <w:b/>
          <w:noProof/>
          <w:sz w:val="24"/>
          <w:szCs w:val="24"/>
          <w:lang w:val="en-US"/>
        </w:rPr>
        <w:t xml:space="preserve"> (</w:t>
      </w:r>
    </w:p>
    <w:p w:rsidR="008830F0" w:rsidRPr="003C7DB9" w:rsidRDefault="003A03BD" w:rsidP="008830F0">
      <w:pPr>
        <w:rPr>
          <w:rFonts w:cstheme="minorHAnsi"/>
          <w:b/>
          <w:noProof/>
          <w:color w:val="E36C0A" w:themeColor="accent6" w:themeShade="BF"/>
          <w:sz w:val="24"/>
          <w:szCs w:val="24"/>
          <w:lang w:val="en-US"/>
        </w:rPr>
      </w:pPr>
      <w:r w:rsidRPr="003C7DB9">
        <w:rPr>
          <w:rFonts w:cstheme="minorHAnsi"/>
          <w:b/>
          <w:noProof/>
          <w:color w:val="FF0000"/>
          <w:sz w:val="24"/>
          <w:szCs w:val="24"/>
          <w:lang w:val="en-US"/>
        </w:rPr>
        <w:t xml:space="preserve">    </w:t>
      </w:r>
      <w:r w:rsidR="008830F0" w:rsidRPr="003C7DB9">
        <w:rPr>
          <w:rFonts w:cstheme="minorHAnsi"/>
          <w:b/>
          <w:noProof/>
          <w:color w:val="E36C0A" w:themeColor="accent6" w:themeShade="BF"/>
          <w:sz w:val="24"/>
          <w:szCs w:val="24"/>
          <w:lang w:val="en-US"/>
        </w:rPr>
        <w:t>'details' =&gt; array (</w:t>
      </w:r>
    </w:p>
    <w:p w:rsidR="008830F0" w:rsidRPr="003C7DB9" w:rsidRDefault="008830F0" w:rsidP="008830F0">
      <w:pPr>
        <w:rPr>
          <w:rFonts w:cstheme="minorHAnsi"/>
          <w:b/>
          <w:noProof/>
          <w:color w:val="E36C0A" w:themeColor="accent6" w:themeShade="BF"/>
          <w:sz w:val="24"/>
          <w:szCs w:val="24"/>
          <w:lang w:val="en-US"/>
        </w:rPr>
      </w:pPr>
      <w:r w:rsidRPr="003C7DB9">
        <w:rPr>
          <w:rFonts w:cstheme="minorHAnsi"/>
          <w:b/>
          <w:noProof/>
          <w:color w:val="E36C0A" w:themeColor="accent6" w:themeShade="BF"/>
          <w:sz w:val="24"/>
          <w:szCs w:val="24"/>
          <w:lang w:val="en-US"/>
        </w:rPr>
        <w:t xml:space="preserve">        'type of engine' =&gt; 'diesel',</w:t>
      </w:r>
    </w:p>
    <w:p w:rsidR="008830F0" w:rsidRPr="003C7DB9" w:rsidRDefault="008830F0" w:rsidP="008830F0">
      <w:pPr>
        <w:rPr>
          <w:rFonts w:cstheme="minorHAnsi"/>
          <w:b/>
          <w:noProof/>
          <w:color w:val="E36C0A" w:themeColor="accent6" w:themeShade="BF"/>
          <w:sz w:val="24"/>
          <w:szCs w:val="24"/>
          <w:lang w:val="en-US"/>
        </w:rPr>
      </w:pPr>
      <w:r w:rsidRPr="003C7DB9">
        <w:rPr>
          <w:rFonts w:cstheme="minorHAnsi"/>
          <w:b/>
          <w:noProof/>
          <w:color w:val="E36C0A" w:themeColor="accent6" w:themeShade="BF"/>
          <w:sz w:val="24"/>
          <w:szCs w:val="24"/>
          <w:lang w:val="en-US"/>
        </w:rPr>
        <w:t xml:space="preserve">        'capacity' =&gt; </w:t>
      </w:r>
      <w:r w:rsidR="00AA632B" w:rsidRPr="003C7DB9">
        <w:rPr>
          <w:rFonts w:cstheme="minorHAnsi"/>
          <w:b/>
          <w:noProof/>
          <w:color w:val="E36C0A" w:themeColor="accent6" w:themeShade="BF"/>
          <w:sz w:val="24"/>
          <w:szCs w:val="24"/>
          <w:lang w:val="en-US"/>
        </w:rPr>
        <w:t>“</w:t>
      </w:r>
      <w:r w:rsidRPr="003C7DB9">
        <w:rPr>
          <w:rFonts w:cstheme="minorHAnsi"/>
          <w:b/>
          <w:noProof/>
          <w:color w:val="E36C0A" w:themeColor="accent6" w:themeShade="BF"/>
          <w:sz w:val="24"/>
          <w:szCs w:val="24"/>
          <w:lang w:val="en-US"/>
        </w:rPr>
        <w:t>106</w:t>
      </w:r>
      <w:r w:rsidR="00B9088B" w:rsidRPr="003C7DB9">
        <w:rPr>
          <w:rFonts w:cstheme="minorHAnsi"/>
          <w:b/>
          <w:noProof/>
          <w:color w:val="E36C0A" w:themeColor="accent6" w:themeShade="BF"/>
          <w:sz w:val="24"/>
          <w:szCs w:val="24"/>
          <w:lang w:val="en-US"/>
        </w:rPr>
        <w:t xml:space="preserve"> passengers”</w:t>
      </w:r>
      <w:r w:rsidRPr="003C7DB9">
        <w:rPr>
          <w:rFonts w:cstheme="minorHAnsi"/>
          <w:b/>
          <w:noProof/>
          <w:color w:val="E36C0A" w:themeColor="accent6" w:themeShade="BF"/>
          <w:sz w:val="24"/>
          <w:szCs w:val="24"/>
          <w:lang w:val="en-US"/>
        </w:rPr>
        <w:t xml:space="preserve">,      </w:t>
      </w:r>
    </w:p>
    <w:p w:rsidR="008830F0" w:rsidRPr="003C7DB9" w:rsidRDefault="008830F0" w:rsidP="008830F0">
      <w:pPr>
        <w:rPr>
          <w:rFonts w:cstheme="minorHAnsi"/>
          <w:b/>
          <w:noProof/>
          <w:color w:val="E36C0A" w:themeColor="accent6" w:themeShade="BF"/>
          <w:sz w:val="24"/>
          <w:szCs w:val="24"/>
          <w:lang w:val="en-US"/>
        </w:rPr>
      </w:pPr>
      <w:r w:rsidRPr="003C7DB9">
        <w:rPr>
          <w:rFonts w:cstheme="minorHAnsi"/>
          <w:b/>
          <w:noProof/>
          <w:color w:val="E36C0A" w:themeColor="accent6" w:themeShade="BF"/>
          <w:sz w:val="24"/>
          <w:szCs w:val="24"/>
          <w:lang w:val="en-US"/>
        </w:rPr>
        <w:t xml:space="preserve">        'type of gear' =&gt; "automatic"</w:t>
      </w:r>
    </w:p>
    <w:p w:rsidR="008830F0" w:rsidRPr="003C7DB9" w:rsidRDefault="008830F0" w:rsidP="008830F0">
      <w:pPr>
        <w:rPr>
          <w:rFonts w:cstheme="minorHAnsi"/>
          <w:b/>
          <w:noProof/>
          <w:color w:val="E36C0A" w:themeColor="accent6" w:themeShade="BF"/>
          <w:sz w:val="24"/>
          <w:szCs w:val="24"/>
          <w:lang w:val="en-US"/>
        </w:rPr>
      </w:pPr>
      <w:r w:rsidRPr="003C7DB9">
        <w:rPr>
          <w:rFonts w:cstheme="minorHAnsi"/>
          <w:b/>
          <w:noProof/>
          <w:color w:val="E36C0A" w:themeColor="accent6" w:themeShade="BF"/>
          <w:sz w:val="24"/>
          <w:szCs w:val="24"/>
          <w:lang w:val="en-US"/>
        </w:rPr>
        <w:t xml:space="preserve">    )</w:t>
      </w:r>
    </w:p>
    <w:p w:rsidR="008830F0" w:rsidRPr="003C7DB9" w:rsidRDefault="008830F0" w:rsidP="008830F0">
      <w:pPr>
        <w:rPr>
          <w:rFonts w:cstheme="minorHAnsi"/>
          <w:b/>
          <w:noProof/>
          <w:sz w:val="24"/>
          <w:szCs w:val="24"/>
          <w:lang w:val="en-US"/>
        </w:rPr>
      </w:pPr>
      <w:r w:rsidRPr="003C7DB9">
        <w:rPr>
          <w:rFonts w:cstheme="minorHAnsi"/>
          <w:b/>
          <w:noProof/>
          <w:sz w:val="24"/>
          <w:szCs w:val="24"/>
          <w:lang w:val="en-US"/>
        </w:rPr>
        <w:t>);</w:t>
      </w:r>
    </w:p>
    <w:p w:rsidR="008830F0" w:rsidRPr="003C7DB9" w:rsidRDefault="008830F0" w:rsidP="008830F0">
      <w:pPr>
        <w:rPr>
          <w:rFonts w:cstheme="minorHAnsi"/>
          <w:noProof/>
          <w:color w:val="000000" w:themeColor="text1"/>
          <w:sz w:val="24"/>
          <w:szCs w:val="24"/>
          <w:lang w:val="en-US"/>
        </w:rPr>
      </w:pPr>
      <w:r w:rsidRPr="003C7DB9">
        <w:rPr>
          <w:rFonts w:cstheme="minorHAnsi"/>
          <w:b/>
          <w:noProof/>
          <w:sz w:val="24"/>
          <w:szCs w:val="24"/>
          <w:lang w:val="en-US"/>
        </w:rPr>
        <w:t>echo $f</w:t>
      </w:r>
      <w:r w:rsidRPr="003C7DB9">
        <w:rPr>
          <w:rFonts w:cstheme="minorHAnsi"/>
          <w:b/>
          <w:noProof/>
          <w:color w:val="E36C0A" w:themeColor="accent6" w:themeShade="BF"/>
          <w:sz w:val="24"/>
          <w:szCs w:val="24"/>
          <w:lang w:val="en-US"/>
        </w:rPr>
        <w:t>['details']['type of engine'];</w:t>
      </w:r>
      <w:r w:rsidRPr="003C7DB9">
        <w:rPr>
          <w:rFonts w:cstheme="minorHAnsi"/>
          <w:b/>
          <w:noProof/>
          <w:color w:val="FF0000"/>
          <w:sz w:val="24"/>
          <w:szCs w:val="24"/>
          <w:lang w:val="en-US"/>
        </w:rPr>
        <w:t xml:space="preserve"> </w:t>
      </w:r>
      <w:r w:rsidRPr="003C7DB9">
        <w:rPr>
          <w:rFonts w:cstheme="minorHAnsi"/>
          <w:noProof/>
          <w:sz w:val="24"/>
          <w:szCs w:val="24"/>
          <w:lang w:val="en-US"/>
        </w:rPr>
        <w:t xml:space="preserve">выведет </w:t>
      </w:r>
      <w:r w:rsidR="006A766D" w:rsidRPr="003C7DB9">
        <w:rPr>
          <w:rFonts w:cstheme="minorHAnsi"/>
          <w:noProof/>
          <w:sz w:val="24"/>
          <w:szCs w:val="24"/>
          <w:lang w:val="en-US"/>
        </w:rPr>
        <w:t>слово</w:t>
      </w:r>
      <w:r w:rsidR="006A766D" w:rsidRPr="003C7DB9">
        <w:rPr>
          <w:rFonts w:cstheme="minorHAnsi"/>
          <w:b/>
          <w:noProof/>
          <w:sz w:val="24"/>
          <w:szCs w:val="24"/>
          <w:lang w:val="en-US"/>
        </w:rPr>
        <w:t xml:space="preserve"> </w:t>
      </w:r>
      <w:r w:rsidR="006A766D" w:rsidRPr="003C7DB9">
        <w:rPr>
          <w:rFonts w:cstheme="minorHAnsi"/>
          <w:b/>
          <w:noProof/>
          <w:color w:val="E36C0A" w:themeColor="accent6" w:themeShade="BF"/>
          <w:sz w:val="24"/>
          <w:szCs w:val="24"/>
          <w:lang w:val="en-US"/>
        </w:rPr>
        <w:t>diesel</w:t>
      </w:r>
      <w:r w:rsidR="00F43ACB" w:rsidRPr="003C7DB9">
        <w:rPr>
          <w:rFonts w:cstheme="minorHAnsi"/>
          <w:noProof/>
          <w:color w:val="000000" w:themeColor="text1"/>
          <w:sz w:val="24"/>
          <w:szCs w:val="24"/>
          <w:lang w:val="en-US"/>
        </w:rPr>
        <w:t>, так как мы указали эта строка находиться под именем индекса</w:t>
      </w:r>
      <w:r w:rsidR="00F43ACB" w:rsidRPr="003C7DB9">
        <w:rPr>
          <w:rFonts w:cstheme="minorHAnsi"/>
          <w:b/>
          <w:noProof/>
          <w:color w:val="FF0000"/>
          <w:sz w:val="24"/>
          <w:szCs w:val="24"/>
          <w:lang w:val="en-US"/>
        </w:rPr>
        <w:t xml:space="preserve"> </w:t>
      </w:r>
      <w:r w:rsidR="00F43ACB" w:rsidRPr="003C7DB9">
        <w:rPr>
          <w:rFonts w:cstheme="minorHAnsi"/>
          <w:b/>
          <w:noProof/>
          <w:color w:val="E36C0A" w:themeColor="accent6" w:themeShade="BF"/>
          <w:sz w:val="24"/>
          <w:szCs w:val="24"/>
          <w:lang w:val="en-US"/>
        </w:rPr>
        <w:t xml:space="preserve">'type of gear' </w:t>
      </w:r>
      <w:r w:rsidR="00F43ACB" w:rsidRPr="003C7DB9">
        <w:rPr>
          <w:rFonts w:cstheme="minorHAnsi"/>
          <w:noProof/>
          <w:color w:val="000000" w:themeColor="text1"/>
          <w:sz w:val="24"/>
          <w:szCs w:val="24"/>
          <w:lang w:val="en-US"/>
        </w:rPr>
        <w:t xml:space="preserve">в массиве с именем индекса  </w:t>
      </w:r>
      <w:r w:rsidR="00E76043" w:rsidRPr="003C7DB9">
        <w:rPr>
          <w:rFonts w:cstheme="minorHAnsi"/>
          <w:b/>
          <w:noProof/>
          <w:color w:val="E36C0A" w:themeColor="accent6" w:themeShade="BF"/>
          <w:sz w:val="24"/>
          <w:szCs w:val="24"/>
          <w:lang w:val="en-US"/>
        </w:rPr>
        <w:t>'details'</w:t>
      </w:r>
    </w:p>
    <w:p w:rsidR="00F01952" w:rsidRPr="001062D9" w:rsidRDefault="00F01952" w:rsidP="008830F0">
      <w:pPr>
        <w:rPr>
          <w:rFonts w:cstheme="minorHAnsi"/>
          <w:b/>
          <w:noProof/>
          <w:sz w:val="24"/>
          <w:szCs w:val="24"/>
        </w:rPr>
      </w:pPr>
      <w:r w:rsidRPr="001062D9">
        <w:rPr>
          <w:rFonts w:cstheme="minorHAnsi"/>
          <w:noProof/>
          <w:sz w:val="24"/>
          <w:szCs w:val="24"/>
        </w:rPr>
        <w:t>Еще пример использования</w:t>
      </w:r>
      <w:r w:rsidRPr="001062D9">
        <w:rPr>
          <w:rFonts w:cstheme="minorHAnsi"/>
          <w:b/>
          <w:noProof/>
          <w:sz w:val="24"/>
          <w:szCs w:val="24"/>
        </w:rPr>
        <w:t xml:space="preserve"> </w:t>
      </w:r>
      <w:r w:rsidRPr="001062D9">
        <w:rPr>
          <w:rFonts w:cstheme="minorHAnsi"/>
          <w:b/>
          <w:noProof/>
          <w:color w:val="E36C0A" w:themeColor="accent6" w:themeShade="BF"/>
          <w:sz w:val="24"/>
          <w:szCs w:val="24"/>
        </w:rPr>
        <w:t>многомерного массива</w:t>
      </w:r>
      <w:r w:rsidRPr="001062D9">
        <w:rPr>
          <w:rFonts w:cstheme="minorHAnsi"/>
          <w:b/>
          <w:noProof/>
          <w:sz w:val="24"/>
          <w:szCs w:val="24"/>
        </w:rPr>
        <w:t>:</w:t>
      </w:r>
    </w:p>
    <w:p w:rsidR="003A03BD" w:rsidRPr="003C7DB9" w:rsidRDefault="00F01952" w:rsidP="00F01952">
      <w:pPr>
        <w:rPr>
          <w:rFonts w:cstheme="minorHAnsi"/>
          <w:b/>
          <w:noProof/>
          <w:sz w:val="24"/>
          <w:szCs w:val="24"/>
          <w:lang w:val="en-US"/>
        </w:rPr>
      </w:pPr>
      <w:r w:rsidRPr="003C7DB9">
        <w:rPr>
          <w:rFonts w:cstheme="minorHAnsi"/>
          <w:b/>
          <w:noProof/>
          <w:sz w:val="24"/>
          <w:szCs w:val="24"/>
          <w:lang w:val="en-US"/>
        </w:rPr>
        <w:t xml:space="preserve">$g = </w:t>
      </w:r>
      <w:r w:rsidRPr="003C7DB9">
        <w:rPr>
          <w:rFonts w:cstheme="minorHAnsi"/>
          <w:b/>
          <w:noProof/>
          <w:color w:val="E36C0A" w:themeColor="accent6" w:themeShade="BF"/>
          <w:sz w:val="24"/>
          <w:szCs w:val="24"/>
          <w:lang w:val="en-US"/>
        </w:rPr>
        <w:t>array</w:t>
      </w:r>
      <w:r w:rsidRPr="003C7DB9">
        <w:rPr>
          <w:rFonts w:cstheme="minorHAnsi"/>
          <w:b/>
          <w:noProof/>
          <w:sz w:val="24"/>
          <w:szCs w:val="24"/>
          <w:lang w:val="en-US"/>
        </w:rPr>
        <w:t>(</w:t>
      </w:r>
    </w:p>
    <w:p w:rsidR="00F01952" w:rsidRPr="003C7DB9" w:rsidRDefault="00F01952" w:rsidP="00F01952">
      <w:pPr>
        <w:rPr>
          <w:rFonts w:cstheme="minorHAnsi"/>
          <w:b/>
          <w:noProof/>
          <w:sz w:val="24"/>
          <w:szCs w:val="24"/>
          <w:lang w:val="en-US"/>
        </w:rPr>
      </w:pPr>
      <w:r w:rsidRPr="003C7DB9">
        <w:rPr>
          <w:rFonts w:cstheme="minorHAnsi"/>
          <w:b/>
          <w:noProof/>
          <w:sz w:val="24"/>
          <w:szCs w:val="24"/>
          <w:lang w:val="en-US"/>
        </w:rPr>
        <w:t xml:space="preserve">    'details' =&gt; array(</w:t>
      </w:r>
    </w:p>
    <w:p w:rsidR="00F01952" w:rsidRPr="003C7DB9" w:rsidRDefault="00F01952" w:rsidP="00F01952">
      <w:pPr>
        <w:rPr>
          <w:rFonts w:cstheme="minorHAnsi"/>
          <w:b/>
          <w:noProof/>
          <w:sz w:val="24"/>
          <w:szCs w:val="24"/>
          <w:lang w:val="en-US"/>
        </w:rPr>
      </w:pPr>
      <w:r w:rsidRPr="003C7DB9">
        <w:rPr>
          <w:rFonts w:cstheme="minorHAnsi"/>
          <w:b/>
          <w:noProof/>
          <w:sz w:val="24"/>
          <w:szCs w:val="24"/>
          <w:lang w:val="en-US"/>
        </w:rPr>
        <w:t xml:space="preserve">        'electronic system - Cegelik',</w:t>
      </w:r>
    </w:p>
    <w:p w:rsidR="00F01952" w:rsidRPr="003C7DB9" w:rsidRDefault="00F01952" w:rsidP="00F01952">
      <w:pPr>
        <w:rPr>
          <w:rFonts w:cstheme="minorHAnsi"/>
          <w:b/>
          <w:noProof/>
          <w:sz w:val="24"/>
          <w:szCs w:val="24"/>
          <w:lang w:val="en-US"/>
        </w:rPr>
      </w:pPr>
      <w:r w:rsidRPr="003C7DB9">
        <w:rPr>
          <w:rFonts w:cstheme="minorHAnsi"/>
          <w:b/>
          <w:noProof/>
          <w:sz w:val="24"/>
          <w:szCs w:val="24"/>
          <w:lang w:val="en-US"/>
        </w:rPr>
        <w:t xml:space="preserve">        'capacity - 110',</w:t>
      </w:r>
    </w:p>
    <w:p w:rsidR="00F01952" w:rsidRPr="003C7DB9" w:rsidRDefault="00F01952" w:rsidP="00F01952">
      <w:pPr>
        <w:rPr>
          <w:rFonts w:cstheme="minorHAnsi"/>
          <w:b/>
          <w:noProof/>
          <w:sz w:val="24"/>
          <w:szCs w:val="24"/>
          <w:lang w:val="en-US"/>
        </w:rPr>
      </w:pPr>
      <w:r w:rsidRPr="003C7DB9">
        <w:rPr>
          <w:rFonts w:cstheme="minorHAnsi"/>
          <w:b/>
          <w:noProof/>
          <w:sz w:val="24"/>
          <w:szCs w:val="24"/>
          <w:lang w:val="en-US"/>
        </w:rPr>
        <w:t xml:space="preserve">       </w:t>
      </w:r>
      <w:r w:rsidRPr="003C7DB9">
        <w:rPr>
          <w:rFonts w:cstheme="minorHAnsi"/>
          <w:b/>
          <w:noProof/>
          <w:color w:val="FF0000"/>
          <w:sz w:val="24"/>
          <w:szCs w:val="24"/>
          <w:lang w:val="en-US"/>
        </w:rPr>
        <w:t xml:space="preserve"> </w:t>
      </w:r>
      <w:r w:rsidRPr="003C7DB9">
        <w:rPr>
          <w:rFonts w:cstheme="minorHAnsi"/>
          <w:b/>
          <w:noProof/>
          <w:color w:val="E36C0A" w:themeColor="accent6" w:themeShade="BF"/>
          <w:sz w:val="24"/>
          <w:szCs w:val="24"/>
          <w:lang w:val="en-US"/>
        </w:rPr>
        <w:t>'floor type - low floor'</w:t>
      </w:r>
      <w:r w:rsidRPr="003C7DB9">
        <w:rPr>
          <w:rFonts w:cstheme="minorHAnsi"/>
          <w:b/>
          <w:noProof/>
          <w:sz w:val="24"/>
          <w:szCs w:val="24"/>
          <w:lang w:val="en-US"/>
        </w:rPr>
        <w:t>)</w:t>
      </w:r>
    </w:p>
    <w:p w:rsidR="00F01952" w:rsidRPr="001062D9" w:rsidRDefault="00F01952" w:rsidP="00F01952">
      <w:pPr>
        <w:rPr>
          <w:rFonts w:cstheme="minorHAnsi"/>
          <w:b/>
          <w:noProof/>
          <w:sz w:val="24"/>
          <w:szCs w:val="24"/>
        </w:rPr>
      </w:pPr>
      <w:r w:rsidRPr="003C7DB9">
        <w:rPr>
          <w:rFonts w:cstheme="minorHAnsi"/>
          <w:b/>
          <w:noProof/>
          <w:sz w:val="24"/>
          <w:szCs w:val="24"/>
          <w:lang w:val="en-US"/>
        </w:rPr>
        <w:t xml:space="preserve">    </w:t>
      </w:r>
      <w:r w:rsidRPr="001062D9">
        <w:rPr>
          <w:rFonts w:cstheme="minorHAnsi"/>
          <w:b/>
          <w:noProof/>
          <w:sz w:val="24"/>
          <w:szCs w:val="24"/>
        </w:rPr>
        <w:t>);</w:t>
      </w:r>
    </w:p>
    <w:p w:rsidR="00F01952" w:rsidRPr="001062D9" w:rsidRDefault="00F01952" w:rsidP="00F01952">
      <w:pPr>
        <w:rPr>
          <w:rFonts w:cstheme="minorHAnsi"/>
          <w:b/>
          <w:noProof/>
          <w:sz w:val="24"/>
          <w:szCs w:val="24"/>
        </w:rPr>
      </w:pPr>
    </w:p>
    <w:p w:rsidR="00F01952" w:rsidRPr="001062D9" w:rsidRDefault="00F01952" w:rsidP="008830F0">
      <w:pPr>
        <w:rPr>
          <w:rFonts w:cstheme="minorHAnsi"/>
          <w:b/>
          <w:noProof/>
          <w:color w:val="E36C0A" w:themeColor="accent6" w:themeShade="BF"/>
          <w:sz w:val="24"/>
          <w:szCs w:val="24"/>
        </w:rPr>
      </w:pPr>
      <w:r w:rsidRPr="001062D9">
        <w:rPr>
          <w:rFonts w:cstheme="minorHAnsi"/>
          <w:b/>
          <w:noProof/>
          <w:sz w:val="24"/>
          <w:szCs w:val="24"/>
        </w:rPr>
        <w:t xml:space="preserve">    </w:t>
      </w:r>
      <w:r w:rsidRPr="003C7DB9">
        <w:rPr>
          <w:rFonts w:cstheme="minorHAnsi"/>
          <w:b/>
          <w:noProof/>
          <w:sz w:val="24"/>
          <w:szCs w:val="24"/>
          <w:lang w:val="en-US"/>
        </w:rPr>
        <w:t>echo</w:t>
      </w:r>
      <w:r w:rsidRPr="001062D9">
        <w:rPr>
          <w:rFonts w:cstheme="minorHAnsi"/>
          <w:b/>
          <w:noProof/>
          <w:sz w:val="24"/>
          <w:szCs w:val="24"/>
        </w:rPr>
        <w:t xml:space="preserve"> $</w:t>
      </w:r>
      <w:r w:rsidRPr="003C7DB9">
        <w:rPr>
          <w:rFonts w:cstheme="minorHAnsi"/>
          <w:b/>
          <w:noProof/>
          <w:sz w:val="24"/>
          <w:szCs w:val="24"/>
          <w:lang w:val="en-US"/>
        </w:rPr>
        <w:t>g</w:t>
      </w:r>
      <w:r w:rsidRPr="001062D9">
        <w:rPr>
          <w:rFonts w:cstheme="minorHAnsi"/>
          <w:b/>
          <w:noProof/>
          <w:sz w:val="24"/>
          <w:szCs w:val="24"/>
        </w:rPr>
        <w:t>['</w:t>
      </w:r>
      <w:r w:rsidRPr="003C7DB9">
        <w:rPr>
          <w:rFonts w:cstheme="minorHAnsi"/>
          <w:b/>
          <w:noProof/>
          <w:sz w:val="24"/>
          <w:szCs w:val="24"/>
          <w:lang w:val="en-US"/>
        </w:rPr>
        <w:t>details</w:t>
      </w:r>
      <w:r w:rsidRPr="001062D9">
        <w:rPr>
          <w:rFonts w:cstheme="minorHAnsi"/>
          <w:b/>
          <w:noProof/>
          <w:sz w:val="24"/>
          <w:szCs w:val="24"/>
        </w:rPr>
        <w:t>'</w:t>
      </w:r>
      <w:r w:rsidRPr="001062D9">
        <w:rPr>
          <w:rFonts w:cstheme="minorHAnsi"/>
          <w:b/>
          <w:noProof/>
          <w:color w:val="E36C0A" w:themeColor="accent6" w:themeShade="BF"/>
          <w:sz w:val="24"/>
          <w:szCs w:val="24"/>
        </w:rPr>
        <w:t>]</w:t>
      </w:r>
      <w:r w:rsidR="003A03BD" w:rsidRPr="001062D9">
        <w:rPr>
          <w:rFonts w:cstheme="minorHAnsi"/>
          <w:b/>
          <w:noProof/>
          <w:color w:val="E36C0A" w:themeColor="accent6" w:themeShade="BF"/>
          <w:sz w:val="24"/>
          <w:szCs w:val="24"/>
        </w:rPr>
        <w:t xml:space="preserve">['2'] . </w:t>
      </w:r>
      <w:r w:rsidRPr="001062D9">
        <w:rPr>
          <w:rFonts w:cstheme="minorHAnsi"/>
          <w:b/>
          <w:noProof/>
          <w:sz w:val="24"/>
          <w:szCs w:val="24"/>
        </w:rPr>
        <w:t>'&lt;</w:t>
      </w:r>
      <w:r w:rsidRPr="003C7DB9">
        <w:rPr>
          <w:rFonts w:cstheme="minorHAnsi"/>
          <w:b/>
          <w:noProof/>
          <w:sz w:val="24"/>
          <w:szCs w:val="24"/>
          <w:lang w:val="en-US"/>
        </w:rPr>
        <w:t>br</w:t>
      </w:r>
      <w:r w:rsidRPr="001062D9">
        <w:rPr>
          <w:rFonts w:cstheme="minorHAnsi"/>
          <w:b/>
          <w:noProof/>
          <w:sz w:val="24"/>
          <w:szCs w:val="24"/>
        </w:rPr>
        <w:t>&gt;';</w:t>
      </w:r>
      <w:r w:rsidR="00F43ACB" w:rsidRPr="001062D9">
        <w:rPr>
          <w:rFonts w:cstheme="minorHAnsi"/>
          <w:b/>
          <w:noProof/>
          <w:sz w:val="24"/>
          <w:szCs w:val="24"/>
        </w:rPr>
        <w:t xml:space="preserve"> </w:t>
      </w:r>
      <w:r w:rsidR="00F43ACB" w:rsidRPr="001062D9">
        <w:rPr>
          <w:rFonts w:cstheme="minorHAnsi"/>
          <w:noProof/>
          <w:sz w:val="24"/>
          <w:szCs w:val="24"/>
        </w:rPr>
        <w:t xml:space="preserve"> выведет строку </w:t>
      </w:r>
      <w:r w:rsidR="00F43ACB" w:rsidRPr="003C7DB9">
        <w:rPr>
          <w:rFonts w:cstheme="minorHAnsi"/>
          <w:b/>
          <w:noProof/>
          <w:color w:val="E36C0A" w:themeColor="accent6" w:themeShade="BF"/>
          <w:sz w:val="24"/>
          <w:szCs w:val="24"/>
          <w:lang w:val="en-US"/>
        </w:rPr>
        <w:t>floor</w:t>
      </w:r>
      <w:r w:rsidR="00F43ACB" w:rsidRPr="001062D9">
        <w:rPr>
          <w:rFonts w:cstheme="minorHAnsi"/>
          <w:b/>
          <w:noProof/>
          <w:color w:val="E36C0A" w:themeColor="accent6" w:themeShade="BF"/>
          <w:sz w:val="24"/>
          <w:szCs w:val="24"/>
        </w:rPr>
        <w:t xml:space="preserve"> </w:t>
      </w:r>
      <w:r w:rsidR="00F43ACB" w:rsidRPr="003C7DB9">
        <w:rPr>
          <w:rFonts w:cstheme="minorHAnsi"/>
          <w:b/>
          <w:noProof/>
          <w:color w:val="E36C0A" w:themeColor="accent6" w:themeShade="BF"/>
          <w:sz w:val="24"/>
          <w:szCs w:val="24"/>
          <w:lang w:val="en-US"/>
        </w:rPr>
        <w:t>type</w:t>
      </w:r>
      <w:r w:rsidR="00F43ACB" w:rsidRPr="001062D9">
        <w:rPr>
          <w:rFonts w:cstheme="minorHAnsi"/>
          <w:b/>
          <w:noProof/>
          <w:color w:val="E36C0A" w:themeColor="accent6" w:themeShade="BF"/>
          <w:sz w:val="24"/>
          <w:szCs w:val="24"/>
        </w:rPr>
        <w:t xml:space="preserve"> - </w:t>
      </w:r>
      <w:r w:rsidR="00F43ACB" w:rsidRPr="003C7DB9">
        <w:rPr>
          <w:rFonts w:cstheme="minorHAnsi"/>
          <w:b/>
          <w:noProof/>
          <w:color w:val="E36C0A" w:themeColor="accent6" w:themeShade="BF"/>
          <w:sz w:val="24"/>
          <w:szCs w:val="24"/>
          <w:lang w:val="en-US"/>
        </w:rPr>
        <w:t>low</w:t>
      </w:r>
      <w:r w:rsidR="00F43ACB" w:rsidRPr="001062D9">
        <w:rPr>
          <w:rFonts w:cstheme="minorHAnsi"/>
          <w:b/>
          <w:noProof/>
          <w:color w:val="E36C0A" w:themeColor="accent6" w:themeShade="BF"/>
          <w:sz w:val="24"/>
          <w:szCs w:val="24"/>
        </w:rPr>
        <w:t xml:space="preserve"> </w:t>
      </w:r>
      <w:r w:rsidR="00F43ACB" w:rsidRPr="003C7DB9">
        <w:rPr>
          <w:rFonts w:cstheme="minorHAnsi"/>
          <w:b/>
          <w:noProof/>
          <w:color w:val="E36C0A" w:themeColor="accent6" w:themeShade="BF"/>
          <w:sz w:val="24"/>
          <w:szCs w:val="24"/>
          <w:lang w:val="en-US"/>
        </w:rPr>
        <w:t>floor</w:t>
      </w:r>
      <w:r w:rsidR="00F43ACB" w:rsidRPr="001062D9">
        <w:rPr>
          <w:rFonts w:cstheme="minorHAnsi"/>
          <w:noProof/>
          <w:sz w:val="24"/>
          <w:szCs w:val="24"/>
        </w:rPr>
        <w:t xml:space="preserve">, так как она идет в индексе под номером </w:t>
      </w:r>
      <w:r w:rsidR="00F43ACB" w:rsidRPr="001062D9">
        <w:rPr>
          <w:rFonts w:cstheme="minorHAnsi"/>
          <w:b/>
          <w:noProof/>
          <w:color w:val="E36C0A" w:themeColor="accent6" w:themeShade="BF"/>
          <w:sz w:val="24"/>
          <w:szCs w:val="24"/>
        </w:rPr>
        <w:t>2</w:t>
      </w:r>
    </w:p>
    <w:p w:rsidR="003B1954" w:rsidRPr="001062D9" w:rsidRDefault="003B1954" w:rsidP="003B1954">
      <w:pPr>
        <w:pStyle w:val="HTML"/>
        <w:shd w:val="clear" w:color="auto" w:fill="002240"/>
        <w:rPr>
          <w:rFonts w:cstheme="minorHAnsi"/>
          <w:b/>
          <w:noProof/>
          <w:color w:val="E36C0A" w:themeColor="accent6" w:themeShade="BF"/>
          <w:sz w:val="24"/>
          <w:szCs w:val="24"/>
        </w:rPr>
      </w:pPr>
      <w:r w:rsidRPr="001062D9">
        <w:rPr>
          <w:rFonts w:cstheme="minorHAnsi"/>
          <w:b/>
          <w:noProof/>
          <w:color w:val="E36C0A" w:themeColor="accent6" w:themeShade="BF"/>
          <w:sz w:val="24"/>
          <w:szCs w:val="24"/>
        </w:rPr>
        <w:t>Еще пример:</w:t>
      </w:r>
    </w:p>
    <w:p w:rsidR="003B1954" w:rsidRPr="001062D9" w:rsidRDefault="003B1954" w:rsidP="003B1954">
      <w:pPr>
        <w:pStyle w:val="HTML"/>
        <w:shd w:val="clear" w:color="auto" w:fill="002240"/>
        <w:rPr>
          <w:noProof/>
          <w:color w:val="FFFFFF"/>
        </w:rPr>
      </w:pPr>
      <w:r w:rsidRPr="001062D9">
        <w:rPr>
          <w:rFonts w:cstheme="minorHAnsi"/>
          <w:b/>
          <w:noProof/>
          <w:color w:val="E36C0A" w:themeColor="accent6" w:themeShade="BF"/>
          <w:sz w:val="24"/>
          <w:szCs w:val="24"/>
        </w:rPr>
        <w:t xml:space="preserve">Создаем два массива (вложенный в один многомерный), в котором будут указанны номера кабинетов и название предметов, которые будут в них проводится.  </w:t>
      </w:r>
      <w:r w:rsidRPr="001062D9">
        <w:rPr>
          <w:rFonts w:cstheme="minorHAnsi"/>
          <w:b/>
          <w:noProof/>
          <w:color w:val="E36C0A" w:themeColor="accent6" w:themeShade="BF"/>
          <w:sz w:val="24"/>
          <w:szCs w:val="24"/>
        </w:rPr>
        <w:br/>
      </w:r>
      <w:r w:rsidRPr="001062D9">
        <w:rPr>
          <w:rFonts w:cstheme="minorHAnsi"/>
          <w:b/>
          <w:noProof/>
          <w:color w:val="E36C0A" w:themeColor="accent6" w:themeShade="BF"/>
          <w:sz w:val="24"/>
          <w:szCs w:val="24"/>
        </w:rPr>
        <w:br/>
      </w:r>
      <w:r w:rsidRPr="001062D9">
        <w:rPr>
          <w:noProof/>
          <w:color w:val="FF80E1"/>
        </w:rPr>
        <w:t>$</w:t>
      </w:r>
      <w:r w:rsidRPr="003C7DB9">
        <w:rPr>
          <w:noProof/>
          <w:color w:val="FF80E1"/>
          <w:lang w:val="en-US"/>
        </w:rPr>
        <w:t>lessons</w:t>
      </w:r>
      <w:r w:rsidRPr="001062D9">
        <w:rPr>
          <w:noProof/>
          <w:color w:val="FF80E1"/>
        </w:rPr>
        <w:t xml:space="preserve"> </w:t>
      </w:r>
      <w:r w:rsidRPr="001062D9">
        <w:rPr>
          <w:noProof/>
          <w:color w:val="FF9D00"/>
        </w:rPr>
        <w:t xml:space="preserve">= </w:t>
      </w:r>
      <w:r w:rsidRPr="003C7DB9">
        <w:rPr>
          <w:noProof/>
          <w:color w:val="FF9D00"/>
          <w:lang w:val="en-US"/>
        </w:rPr>
        <w:t>array</w:t>
      </w:r>
      <w:r w:rsidRPr="001062D9">
        <w:rPr>
          <w:noProof/>
          <w:color w:val="E1EFFF"/>
        </w:rPr>
        <w:t>(</w:t>
      </w:r>
      <w:r w:rsidRPr="001062D9">
        <w:rPr>
          <w:noProof/>
          <w:color w:val="E1EFFF"/>
        </w:rPr>
        <w:br/>
        <w:t xml:space="preserve">         </w:t>
      </w:r>
      <w:r w:rsidRPr="003C7DB9">
        <w:rPr>
          <w:noProof/>
          <w:color w:val="FF9D00"/>
          <w:lang w:val="en-US"/>
        </w:rPr>
        <w:t>array</w:t>
      </w:r>
      <w:r w:rsidRPr="001062D9">
        <w:rPr>
          <w:noProof/>
          <w:color w:val="E1EFFF"/>
        </w:rPr>
        <w:t>(</w:t>
      </w:r>
      <w:r w:rsidRPr="001062D9">
        <w:rPr>
          <w:noProof/>
          <w:color w:val="3AD900"/>
        </w:rPr>
        <w:t>"</w:t>
      </w:r>
      <w:r w:rsidRPr="003C7DB9">
        <w:rPr>
          <w:noProof/>
          <w:color w:val="3AD900"/>
          <w:lang w:val="en-US"/>
        </w:rPr>
        <w:t>room</w:t>
      </w:r>
      <w:r w:rsidRPr="001062D9">
        <w:rPr>
          <w:noProof/>
          <w:color w:val="3AD900"/>
        </w:rPr>
        <w:t xml:space="preserve">" </w:t>
      </w:r>
      <w:r w:rsidRPr="001062D9">
        <w:rPr>
          <w:noProof/>
          <w:color w:val="FF9D00"/>
        </w:rPr>
        <w:t xml:space="preserve">=&gt; </w:t>
      </w:r>
      <w:r w:rsidRPr="001062D9">
        <w:rPr>
          <w:noProof/>
          <w:color w:val="FF628C"/>
        </w:rPr>
        <w:t>1</w:t>
      </w:r>
      <w:r w:rsidRPr="001062D9">
        <w:rPr>
          <w:noProof/>
          <w:color w:val="E1EFFF"/>
        </w:rPr>
        <w:t xml:space="preserve">, </w:t>
      </w:r>
      <w:r w:rsidRPr="001062D9">
        <w:rPr>
          <w:noProof/>
          <w:color w:val="3AD900"/>
        </w:rPr>
        <w:t>"</w:t>
      </w:r>
      <w:r w:rsidRPr="003C7DB9">
        <w:rPr>
          <w:noProof/>
          <w:color w:val="3AD900"/>
          <w:lang w:val="en-US"/>
        </w:rPr>
        <w:t>lesson</w:t>
      </w:r>
      <w:r w:rsidRPr="001062D9">
        <w:rPr>
          <w:noProof/>
          <w:color w:val="3AD900"/>
        </w:rPr>
        <w:t xml:space="preserve">" </w:t>
      </w:r>
      <w:r w:rsidRPr="001062D9">
        <w:rPr>
          <w:noProof/>
          <w:color w:val="FF9D00"/>
        </w:rPr>
        <w:t xml:space="preserve">=&gt; </w:t>
      </w:r>
      <w:r w:rsidRPr="001062D9">
        <w:rPr>
          <w:noProof/>
          <w:color w:val="3AD900"/>
        </w:rPr>
        <w:t>'Алгебра'</w:t>
      </w:r>
      <w:r w:rsidRPr="001062D9">
        <w:rPr>
          <w:noProof/>
          <w:color w:val="E1EFFF"/>
        </w:rPr>
        <w:t>),</w:t>
      </w:r>
      <w:r w:rsidRPr="001062D9">
        <w:rPr>
          <w:noProof/>
          <w:color w:val="E1EFFF"/>
        </w:rPr>
        <w:br/>
        <w:t xml:space="preserve">         </w:t>
      </w:r>
      <w:r w:rsidRPr="003C7DB9">
        <w:rPr>
          <w:noProof/>
          <w:color w:val="FF9D00"/>
          <w:lang w:val="en-US"/>
        </w:rPr>
        <w:t>array</w:t>
      </w:r>
      <w:r w:rsidRPr="001062D9">
        <w:rPr>
          <w:noProof/>
          <w:color w:val="E1EFFF"/>
        </w:rPr>
        <w:t>(</w:t>
      </w:r>
      <w:r w:rsidRPr="001062D9">
        <w:rPr>
          <w:noProof/>
          <w:color w:val="3AD900"/>
        </w:rPr>
        <w:t>'</w:t>
      </w:r>
      <w:r w:rsidRPr="003C7DB9">
        <w:rPr>
          <w:noProof/>
          <w:color w:val="3AD900"/>
          <w:lang w:val="en-US"/>
        </w:rPr>
        <w:t>room</w:t>
      </w:r>
      <w:r w:rsidRPr="001062D9">
        <w:rPr>
          <w:noProof/>
          <w:color w:val="3AD900"/>
        </w:rPr>
        <w:t xml:space="preserve">' </w:t>
      </w:r>
      <w:r w:rsidRPr="001062D9">
        <w:rPr>
          <w:noProof/>
          <w:color w:val="FF9D00"/>
        </w:rPr>
        <w:t xml:space="preserve">=&gt; </w:t>
      </w:r>
      <w:r w:rsidRPr="001062D9">
        <w:rPr>
          <w:noProof/>
          <w:color w:val="FF628C"/>
        </w:rPr>
        <w:t>2</w:t>
      </w:r>
      <w:r w:rsidRPr="001062D9">
        <w:rPr>
          <w:noProof/>
          <w:color w:val="E1EFFF"/>
        </w:rPr>
        <w:t xml:space="preserve">, </w:t>
      </w:r>
      <w:r w:rsidRPr="001062D9">
        <w:rPr>
          <w:noProof/>
          <w:color w:val="3AD900"/>
        </w:rPr>
        <w:t>'</w:t>
      </w:r>
      <w:r w:rsidRPr="003C7DB9">
        <w:rPr>
          <w:noProof/>
          <w:color w:val="3AD900"/>
          <w:lang w:val="en-US"/>
        </w:rPr>
        <w:t>lesson</w:t>
      </w:r>
      <w:r w:rsidRPr="001062D9">
        <w:rPr>
          <w:noProof/>
          <w:color w:val="3AD900"/>
        </w:rPr>
        <w:t xml:space="preserve">' </w:t>
      </w:r>
      <w:r w:rsidRPr="001062D9">
        <w:rPr>
          <w:noProof/>
          <w:color w:val="FF9D00"/>
        </w:rPr>
        <w:t xml:space="preserve">=&gt; </w:t>
      </w:r>
      <w:r w:rsidRPr="001062D9">
        <w:rPr>
          <w:noProof/>
          <w:color w:val="3AD900"/>
        </w:rPr>
        <w:t>'Геометрия'</w:t>
      </w:r>
      <w:r w:rsidRPr="001062D9">
        <w:rPr>
          <w:noProof/>
          <w:color w:val="E1EFFF"/>
        </w:rPr>
        <w:t>),</w:t>
      </w:r>
      <w:r w:rsidRPr="001062D9">
        <w:rPr>
          <w:noProof/>
          <w:color w:val="E1EFFF"/>
        </w:rPr>
        <w:br/>
        <w:t xml:space="preserve">         </w:t>
      </w:r>
      <w:r w:rsidRPr="003C7DB9">
        <w:rPr>
          <w:noProof/>
          <w:color w:val="FF9D00"/>
          <w:lang w:val="en-US"/>
        </w:rPr>
        <w:t>array</w:t>
      </w:r>
      <w:r w:rsidRPr="001062D9">
        <w:rPr>
          <w:noProof/>
          <w:color w:val="E1EFFF"/>
        </w:rPr>
        <w:t>(</w:t>
      </w:r>
      <w:r w:rsidRPr="001062D9">
        <w:rPr>
          <w:noProof/>
          <w:color w:val="3AD900"/>
        </w:rPr>
        <w:t>'</w:t>
      </w:r>
      <w:r w:rsidRPr="003C7DB9">
        <w:rPr>
          <w:noProof/>
          <w:color w:val="3AD900"/>
          <w:lang w:val="en-US"/>
        </w:rPr>
        <w:t>room</w:t>
      </w:r>
      <w:r w:rsidRPr="001062D9">
        <w:rPr>
          <w:noProof/>
          <w:color w:val="3AD900"/>
        </w:rPr>
        <w:t xml:space="preserve">' </w:t>
      </w:r>
      <w:r w:rsidRPr="001062D9">
        <w:rPr>
          <w:noProof/>
          <w:color w:val="FF9D00"/>
        </w:rPr>
        <w:t xml:space="preserve">=&gt; </w:t>
      </w:r>
      <w:r w:rsidRPr="001062D9">
        <w:rPr>
          <w:noProof/>
          <w:color w:val="FF628C"/>
        </w:rPr>
        <w:t>3</w:t>
      </w:r>
      <w:r w:rsidRPr="001062D9">
        <w:rPr>
          <w:noProof/>
          <w:color w:val="E1EFFF"/>
        </w:rPr>
        <w:t xml:space="preserve">, </w:t>
      </w:r>
      <w:r w:rsidRPr="001062D9">
        <w:rPr>
          <w:noProof/>
          <w:color w:val="3AD900"/>
        </w:rPr>
        <w:t>'</w:t>
      </w:r>
      <w:r w:rsidRPr="003C7DB9">
        <w:rPr>
          <w:noProof/>
          <w:color w:val="3AD900"/>
          <w:lang w:val="en-US"/>
        </w:rPr>
        <w:t>lesson</w:t>
      </w:r>
      <w:r w:rsidRPr="001062D9">
        <w:rPr>
          <w:noProof/>
          <w:color w:val="3AD900"/>
        </w:rPr>
        <w:t xml:space="preserve">' </w:t>
      </w:r>
      <w:r w:rsidRPr="001062D9">
        <w:rPr>
          <w:noProof/>
          <w:color w:val="FF9D00"/>
        </w:rPr>
        <w:t xml:space="preserve">=&gt; </w:t>
      </w:r>
      <w:r w:rsidRPr="001062D9">
        <w:rPr>
          <w:noProof/>
          <w:color w:val="3AD900"/>
        </w:rPr>
        <w:t>'Физика'</w:t>
      </w:r>
      <w:r w:rsidRPr="001062D9">
        <w:rPr>
          <w:noProof/>
          <w:color w:val="E1EFFF"/>
        </w:rPr>
        <w:t>),</w:t>
      </w:r>
      <w:r w:rsidRPr="001062D9">
        <w:rPr>
          <w:noProof/>
          <w:color w:val="E1EFFF"/>
        </w:rPr>
        <w:br/>
        <w:t xml:space="preserve">         </w:t>
      </w:r>
      <w:r w:rsidRPr="003C7DB9">
        <w:rPr>
          <w:noProof/>
          <w:color w:val="FF9D00"/>
          <w:lang w:val="en-US"/>
        </w:rPr>
        <w:t>array</w:t>
      </w:r>
      <w:r w:rsidRPr="001062D9">
        <w:rPr>
          <w:noProof/>
          <w:color w:val="E1EFFF"/>
        </w:rPr>
        <w:t>(</w:t>
      </w:r>
      <w:r w:rsidRPr="001062D9">
        <w:rPr>
          <w:noProof/>
          <w:color w:val="3AD900"/>
        </w:rPr>
        <w:t>'</w:t>
      </w:r>
      <w:r w:rsidRPr="003C7DB9">
        <w:rPr>
          <w:noProof/>
          <w:color w:val="3AD900"/>
          <w:lang w:val="en-US"/>
        </w:rPr>
        <w:t>room</w:t>
      </w:r>
      <w:r w:rsidRPr="001062D9">
        <w:rPr>
          <w:noProof/>
          <w:color w:val="3AD900"/>
        </w:rPr>
        <w:t xml:space="preserve">' </w:t>
      </w:r>
      <w:r w:rsidRPr="001062D9">
        <w:rPr>
          <w:noProof/>
          <w:color w:val="FF9D00"/>
        </w:rPr>
        <w:t xml:space="preserve">=&gt; </w:t>
      </w:r>
      <w:r w:rsidRPr="001062D9">
        <w:rPr>
          <w:noProof/>
          <w:color w:val="FF628C"/>
        </w:rPr>
        <w:t>4</w:t>
      </w:r>
      <w:r w:rsidRPr="001062D9">
        <w:rPr>
          <w:noProof/>
          <w:color w:val="E1EFFF"/>
        </w:rPr>
        <w:t xml:space="preserve">, </w:t>
      </w:r>
      <w:r w:rsidRPr="001062D9">
        <w:rPr>
          <w:noProof/>
          <w:color w:val="3AD900"/>
        </w:rPr>
        <w:t>'</w:t>
      </w:r>
      <w:r w:rsidRPr="003C7DB9">
        <w:rPr>
          <w:noProof/>
          <w:color w:val="3AD900"/>
          <w:lang w:val="en-US"/>
        </w:rPr>
        <w:t>lesson</w:t>
      </w:r>
      <w:r w:rsidRPr="001062D9">
        <w:rPr>
          <w:noProof/>
          <w:color w:val="3AD900"/>
        </w:rPr>
        <w:t xml:space="preserve">' </w:t>
      </w:r>
      <w:r w:rsidRPr="001062D9">
        <w:rPr>
          <w:noProof/>
          <w:color w:val="FF9D00"/>
        </w:rPr>
        <w:t xml:space="preserve">=&gt; </w:t>
      </w:r>
      <w:r w:rsidRPr="001062D9">
        <w:rPr>
          <w:noProof/>
          <w:color w:val="3AD900"/>
        </w:rPr>
        <w:t>'География'</w:t>
      </w:r>
      <w:r w:rsidRPr="001062D9">
        <w:rPr>
          <w:noProof/>
          <w:color w:val="E1EFFF"/>
        </w:rPr>
        <w:t>),</w:t>
      </w:r>
      <w:r w:rsidRPr="001062D9">
        <w:rPr>
          <w:noProof/>
          <w:color w:val="E1EFFF"/>
        </w:rPr>
        <w:br/>
        <w:t xml:space="preserve">         </w:t>
      </w:r>
      <w:r w:rsidRPr="003C7DB9">
        <w:rPr>
          <w:noProof/>
          <w:color w:val="FF9D00"/>
          <w:lang w:val="en-US"/>
        </w:rPr>
        <w:t>array</w:t>
      </w:r>
      <w:r w:rsidRPr="001062D9">
        <w:rPr>
          <w:noProof/>
          <w:color w:val="E1EFFF"/>
        </w:rPr>
        <w:t>(</w:t>
      </w:r>
      <w:r w:rsidRPr="001062D9">
        <w:rPr>
          <w:noProof/>
          <w:color w:val="3AD900"/>
        </w:rPr>
        <w:t>'</w:t>
      </w:r>
      <w:r w:rsidRPr="003C7DB9">
        <w:rPr>
          <w:noProof/>
          <w:color w:val="3AD900"/>
          <w:lang w:val="en-US"/>
        </w:rPr>
        <w:t>room</w:t>
      </w:r>
      <w:r w:rsidRPr="001062D9">
        <w:rPr>
          <w:noProof/>
          <w:color w:val="3AD900"/>
        </w:rPr>
        <w:t xml:space="preserve">' </w:t>
      </w:r>
      <w:r w:rsidRPr="001062D9">
        <w:rPr>
          <w:noProof/>
          <w:color w:val="FF9D00"/>
        </w:rPr>
        <w:t xml:space="preserve">=&gt; </w:t>
      </w:r>
      <w:r w:rsidRPr="001062D9">
        <w:rPr>
          <w:noProof/>
          <w:color w:val="FF628C"/>
        </w:rPr>
        <w:t>5</w:t>
      </w:r>
      <w:r w:rsidRPr="001062D9">
        <w:rPr>
          <w:noProof/>
          <w:color w:val="E1EFFF"/>
        </w:rPr>
        <w:t xml:space="preserve">, </w:t>
      </w:r>
      <w:r w:rsidRPr="001062D9">
        <w:rPr>
          <w:noProof/>
          <w:color w:val="3AD900"/>
        </w:rPr>
        <w:t>'</w:t>
      </w:r>
      <w:r w:rsidRPr="003C7DB9">
        <w:rPr>
          <w:noProof/>
          <w:color w:val="3AD900"/>
          <w:lang w:val="en-US"/>
        </w:rPr>
        <w:t>lesson</w:t>
      </w:r>
      <w:r w:rsidRPr="001062D9">
        <w:rPr>
          <w:noProof/>
          <w:color w:val="3AD900"/>
        </w:rPr>
        <w:t xml:space="preserve">' </w:t>
      </w:r>
      <w:r w:rsidRPr="001062D9">
        <w:rPr>
          <w:noProof/>
          <w:color w:val="FF9D00"/>
        </w:rPr>
        <w:t xml:space="preserve">=&gt; </w:t>
      </w:r>
      <w:r w:rsidRPr="001062D9">
        <w:rPr>
          <w:noProof/>
          <w:color w:val="3AD900"/>
        </w:rPr>
        <w:t>'Химия'</w:t>
      </w:r>
      <w:r w:rsidRPr="001062D9">
        <w:rPr>
          <w:noProof/>
          <w:color w:val="E1EFFF"/>
        </w:rPr>
        <w:t>),</w:t>
      </w:r>
      <w:r w:rsidRPr="001062D9">
        <w:rPr>
          <w:noProof/>
          <w:color w:val="E1EFFF"/>
        </w:rPr>
        <w:br/>
        <w:t xml:space="preserve">         </w:t>
      </w:r>
      <w:r w:rsidRPr="003C7DB9">
        <w:rPr>
          <w:noProof/>
          <w:color w:val="FF9D00"/>
          <w:lang w:val="en-US"/>
        </w:rPr>
        <w:t>array</w:t>
      </w:r>
      <w:r w:rsidRPr="001062D9">
        <w:rPr>
          <w:noProof/>
          <w:color w:val="E1EFFF"/>
        </w:rPr>
        <w:t>(</w:t>
      </w:r>
      <w:r w:rsidRPr="001062D9">
        <w:rPr>
          <w:noProof/>
          <w:color w:val="3AD900"/>
        </w:rPr>
        <w:t>'</w:t>
      </w:r>
      <w:r w:rsidRPr="003C7DB9">
        <w:rPr>
          <w:noProof/>
          <w:color w:val="3AD900"/>
          <w:lang w:val="en-US"/>
        </w:rPr>
        <w:t>room</w:t>
      </w:r>
      <w:r w:rsidRPr="001062D9">
        <w:rPr>
          <w:noProof/>
          <w:color w:val="3AD900"/>
        </w:rPr>
        <w:t xml:space="preserve">' </w:t>
      </w:r>
      <w:r w:rsidRPr="001062D9">
        <w:rPr>
          <w:noProof/>
          <w:color w:val="FF9D00"/>
        </w:rPr>
        <w:t xml:space="preserve">=&gt; </w:t>
      </w:r>
      <w:r w:rsidRPr="001062D9">
        <w:rPr>
          <w:noProof/>
          <w:color w:val="FF628C"/>
        </w:rPr>
        <w:t>6</w:t>
      </w:r>
      <w:r w:rsidRPr="001062D9">
        <w:rPr>
          <w:noProof/>
          <w:color w:val="E1EFFF"/>
        </w:rPr>
        <w:t xml:space="preserve">, </w:t>
      </w:r>
      <w:r w:rsidRPr="001062D9">
        <w:rPr>
          <w:noProof/>
          <w:color w:val="3AD900"/>
        </w:rPr>
        <w:t>'</w:t>
      </w:r>
      <w:r w:rsidRPr="003C7DB9">
        <w:rPr>
          <w:noProof/>
          <w:color w:val="3AD900"/>
          <w:lang w:val="en-US"/>
        </w:rPr>
        <w:t>lesson</w:t>
      </w:r>
      <w:r w:rsidRPr="001062D9">
        <w:rPr>
          <w:noProof/>
          <w:color w:val="3AD900"/>
        </w:rPr>
        <w:t xml:space="preserve">' </w:t>
      </w:r>
      <w:r w:rsidRPr="001062D9">
        <w:rPr>
          <w:noProof/>
          <w:color w:val="FF9D00"/>
        </w:rPr>
        <w:t xml:space="preserve">=&gt; </w:t>
      </w:r>
      <w:r w:rsidRPr="001062D9">
        <w:rPr>
          <w:noProof/>
          <w:color w:val="3AD900"/>
        </w:rPr>
        <w:t>'ДПЮ'</w:t>
      </w:r>
      <w:r w:rsidRPr="001062D9">
        <w:rPr>
          <w:noProof/>
          <w:color w:val="E1EFFF"/>
        </w:rPr>
        <w:t>),</w:t>
      </w:r>
      <w:r w:rsidRPr="001062D9">
        <w:rPr>
          <w:noProof/>
          <w:color w:val="E1EFFF"/>
        </w:rPr>
        <w:br/>
        <w:t xml:space="preserve">         </w:t>
      </w:r>
      <w:r w:rsidRPr="003C7DB9">
        <w:rPr>
          <w:noProof/>
          <w:color w:val="FF9D00"/>
          <w:lang w:val="en-US"/>
        </w:rPr>
        <w:t>array</w:t>
      </w:r>
      <w:r w:rsidRPr="001062D9">
        <w:rPr>
          <w:noProof/>
          <w:color w:val="E1EFFF"/>
        </w:rPr>
        <w:t>(</w:t>
      </w:r>
      <w:r w:rsidRPr="001062D9">
        <w:rPr>
          <w:noProof/>
          <w:color w:val="3AD900"/>
        </w:rPr>
        <w:t>'</w:t>
      </w:r>
      <w:r w:rsidRPr="003C7DB9">
        <w:rPr>
          <w:noProof/>
          <w:color w:val="3AD900"/>
          <w:lang w:val="en-US"/>
        </w:rPr>
        <w:t>room</w:t>
      </w:r>
      <w:r w:rsidRPr="001062D9">
        <w:rPr>
          <w:noProof/>
          <w:color w:val="3AD900"/>
        </w:rPr>
        <w:t xml:space="preserve">' </w:t>
      </w:r>
      <w:r w:rsidRPr="001062D9">
        <w:rPr>
          <w:noProof/>
          <w:color w:val="FF9D00"/>
        </w:rPr>
        <w:t xml:space="preserve">=&gt; </w:t>
      </w:r>
      <w:r w:rsidRPr="001062D9">
        <w:rPr>
          <w:noProof/>
          <w:color w:val="FF628C"/>
        </w:rPr>
        <w:t>7</w:t>
      </w:r>
      <w:r w:rsidRPr="001062D9">
        <w:rPr>
          <w:noProof/>
          <w:color w:val="E1EFFF"/>
        </w:rPr>
        <w:t xml:space="preserve">, </w:t>
      </w:r>
      <w:r w:rsidRPr="001062D9">
        <w:rPr>
          <w:noProof/>
          <w:color w:val="3AD900"/>
        </w:rPr>
        <w:t>'</w:t>
      </w:r>
      <w:r w:rsidRPr="003C7DB9">
        <w:rPr>
          <w:noProof/>
          <w:color w:val="3AD900"/>
          <w:lang w:val="en-US"/>
        </w:rPr>
        <w:t>lesson</w:t>
      </w:r>
      <w:r w:rsidRPr="001062D9">
        <w:rPr>
          <w:noProof/>
          <w:color w:val="3AD900"/>
        </w:rPr>
        <w:t xml:space="preserve">' </w:t>
      </w:r>
      <w:r w:rsidRPr="001062D9">
        <w:rPr>
          <w:noProof/>
          <w:color w:val="FF9D00"/>
        </w:rPr>
        <w:t xml:space="preserve">=&gt; </w:t>
      </w:r>
      <w:r w:rsidRPr="001062D9">
        <w:rPr>
          <w:noProof/>
          <w:color w:val="3AD900"/>
        </w:rPr>
        <w:t>'Украинский язык'</w:t>
      </w:r>
      <w:r w:rsidRPr="001062D9">
        <w:rPr>
          <w:noProof/>
          <w:color w:val="E1EFFF"/>
        </w:rPr>
        <w:t>),</w:t>
      </w:r>
      <w:r w:rsidRPr="001062D9">
        <w:rPr>
          <w:noProof/>
          <w:color w:val="E1EFFF"/>
        </w:rPr>
        <w:br/>
        <w:t xml:space="preserve">         </w:t>
      </w:r>
      <w:r w:rsidRPr="003C7DB9">
        <w:rPr>
          <w:noProof/>
          <w:color w:val="FF9D00"/>
          <w:lang w:val="en-US"/>
        </w:rPr>
        <w:t>array</w:t>
      </w:r>
      <w:r w:rsidRPr="001062D9">
        <w:rPr>
          <w:noProof/>
          <w:color w:val="E1EFFF"/>
        </w:rPr>
        <w:t>(</w:t>
      </w:r>
      <w:r w:rsidRPr="001062D9">
        <w:rPr>
          <w:noProof/>
          <w:color w:val="3AD900"/>
        </w:rPr>
        <w:t>'</w:t>
      </w:r>
      <w:r w:rsidRPr="003C7DB9">
        <w:rPr>
          <w:noProof/>
          <w:color w:val="3AD900"/>
          <w:lang w:val="en-US"/>
        </w:rPr>
        <w:t>room</w:t>
      </w:r>
      <w:r w:rsidRPr="001062D9">
        <w:rPr>
          <w:noProof/>
          <w:color w:val="3AD900"/>
        </w:rPr>
        <w:t xml:space="preserve">' </w:t>
      </w:r>
      <w:r w:rsidRPr="001062D9">
        <w:rPr>
          <w:noProof/>
          <w:color w:val="FF9D00"/>
        </w:rPr>
        <w:t xml:space="preserve">=&gt; </w:t>
      </w:r>
      <w:r w:rsidRPr="001062D9">
        <w:rPr>
          <w:noProof/>
          <w:color w:val="FF628C"/>
        </w:rPr>
        <w:t>8</w:t>
      </w:r>
      <w:r w:rsidRPr="001062D9">
        <w:rPr>
          <w:noProof/>
          <w:color w:val="E1EFFF"/>
        </w:rPr>
        <w:t xml:space="preserve">, </w:t>
      </w:r>
      <w:r w:rsidRPr="001062D9">
        <w:rPr>
          <w:noProof/>
          <w:color w:val="3AD900"/>
        </w:rPr>
        <w:t>'</w:t>
      </w:r>
      <w:r w:rsidRPr="003C7DB9">
        <w:rPr>
          <w:noProof/>
          <w:color w:val="3AD900"/>
          <w:lang w:val="en-US"/>
        </w:rPr>
        <w:t>lesson</w:t>
      </w:r>
      <w:r w:rsidRPr="001062D9">
        <w:rPr>
          <w:noProof/>
          <w:color w:val="3AD900"/>
        </w:rPr>
        <w:t xml:space="preserve">' </w:t>
      </w:r>
      <w:r w:rsidRPr="001062D9">
        <w:rPr>
          <w:noProof/>
          <w:color w:val="FF9D00"/>
        </w:rPr>
        <w:t xml:space="preserve">=&gt; </w:t>
      </w:r>
      <w:r w:rsidRPr="001062D9">
        <w:rPr>
          <w:noProof/>
          <w:color w:val="3AD900"/>
        </w:rPr>
        <w:t>'Украинская литература'</w:t>
      </w:r>
      <w:r w:rsidRPr="001062D9">
        <w:rPr>
          <w:noProof/>
          <w:color w:val="E1EFFF"/>
        </w:rPr>
        <w:t>),</w:t>
      </w:r>
      <w:r w:rsidRPr="001062D9">
        <w:rPr>
          <w:noProof/>
          <w:color w:val="E1EFFF"/>
        </w:rPr>
        <w:br/>
        <w:t xml:space="preserve">         </w:t>
      </w:r>
      <w:r w:rsidRPr="003C7DB9">
        <w:rPr>
          <w:noProof/>
          <w:color w:val="FF9D00"/>
          <w:lang w:val="en-US"/>
        </w:rPr>
        <w:t>array</w:t>
      </w:r>
      <w:r w:rsidRPr="001062D9">
        <w:rPr>
          <w:noProof/>
          <w:color w:val="E1EFFF"/>
        </w:rPr>
        <w:t>(</w:t>
      </w:r>
      <w:r w:rsidRPr="001062D9">
        <w:rPr>
          <w:noProof/>
          <w:color w:val="3AD900"/>
        </w:rPr>
        <w:t>'</w:t>
      </w:r>
      <w:r w:rsidRPr="003C7DB9">
        <w:rPr>
          <w:noProof/>
          <w:color w:val="3AD900"/>
          <w:lang w:val="en-US"/>
        </w:rPr>
        <w:t>room</w:t>
      </w:r>
      <w:r w:rsidRPr="001062D9">
        <w:rPr>
          <w:noProof/>
          <w:color w:val="3AD900"/>
        </w:rPr>
        <w:t xml:space="preserve">' </w:t>
      </w:r>
      <w:r w:rsidRPr="001062D9">
        <w:rPr>
          <w:noProof/>
          <w:color w:val="FF9D00"/>
        </w:rPr>
        <w:t xml:space="preserve">=&gt; </w:t>
      </w:r>
      <w:r w:rsidRPr="001062D9">
        <w:rPr>
          <w:noProof/>
          <w:color w:val="FF628C"/>
        </w:rPr>
        <w:t>9</w:t>
      </w:r>
      <w:r w:rsidRPr="001062D9">
        <w:rPr>
          <w:noProof/>
          <w:color w:val="E1EFFF"/>
        </w:rPr>
        <w:t xml:space="preserve">, </w:t>
      </w:r>
      <w:r w:rsidRPr="001062D9">
        <w:rPr>
          <w:noProof/>
          <w:color w:val="3AD900"/>
        </w:rPr>
        <w:t>'</w:t>
      </w:r>
      <w:r w:rsidRPr="003C7DB9">
        <w:rPr>
          <w:noProof/>
          <w:color w:val="3AD900"/>
          <w:lang w:val="en-US"/>
        </w:rPr>
        <w:t>lesson</w:t>
      </w:r>
      <w:r w:rsidRPr="001062D9">
        <w:rPr>
          <w:noProof/>
          <w:color w:val="3AD900"/>
        </w:rPr>
        <w:t xml:space="preserve">' </w:t>
      </w:r>
      <w:r w:rsidRPr="001062D9">
        <w:rPr>
          <w:noProof/>
          <w:color w:val="FF9D00"/>
        </w:rPr>
        <w:t xml:space="preserve">=&gt; </w:t>
      </w:r>
      <w:r w:rsidRPr="001062D9">
        <w:rPr>
          <w:noProof/>
          <w:color w:val="3AD900"/>
        </w:rPr>
        <w:t>'Зарубежная литература'</w:t>
      </w:r>
      <w:r w:rsidRPr="001062D9">
        <w:rPr>
          <w:noProof/>
          <w:color w:val="E1EFFF"/>
        </w:rPr>
        <w:t>),</w:t>
      </w:r>
      <w:r w:rsidRPr="001062D9">
        <w:rPr>
          <w:noProof/>
          <w:color w:val="E1EFFF"/>
        </w:rPr>
        <w:br/>
        <w:t xml:space="preserve">         </w:t>
      </w:r>
      <w:r w:rsidRPr="003C7DB9">
        <w:rPr>
          <w:noProof/>
          <w:color w:val="FF9D00"/>
          <w:lang w:val="en-US"/>
        </w:rPr>
        <w:t>array</w:t>
      </w:r>
      <w:r w:rsidRPr="001062D9">
        <w:rPr>
          <w:noProof/>
          <w:color w:val="E1EFFF"/>
        </w:rPr>
        <w:t>(</w:t>
      </w:r>
      <w:r w:rsidRPr="001062D9">
        <w:rPr>
          <w:noProof/>
          <w:color w:val="3AD900"/>
        </w:rPr>
        <w:t>'</w:t>
      </w:r>
      <w:r w:rsidRPr="003C7DB9">
        <w:rPr>
          <w:noProof/>
          <w:color w:val="3AD900"/>
          <w:lang w:val="en-US"/>
        </w:rPr>
        <w:t>room</w:t>
      </w:r>
      <w:r w:rsidRPr="001062D9">
        <w:rPr>
          <w:noProof/>
          <w:color w:val="3AD900"/>
        </w:rPr>
        <w:t xml:space="preserve">' </w:t>
      </w:r>
      <w:r w:rsidRPr="001062D9">
        <w:rPr>
          <w:noProof/>
          <w:color w:val="FF9D00"/>
        </w:rPr>
        <w:t xml:space="preserve">=&gt; </w:t>
      </w:r>
      <w:r w:rsidRPr="001062D9">
        <w:rPr>
          <w:noProof/>
          <w:color w:val="FF628C"/>
        </w:rPr>
        <w:t>10</w:t>
      </w:r>
      <w:r w:rsidRPr="001062D9">
        <w:rPr>
          <w:noProof/>
          <w:color w:val="E1EFFF"/>
        </w:rPr>
        <w:t xml:space="preserve">, </w:t>
      </w:r>
      <w:r w:rsidRPr="001062D9">
        <w:rPr>
          <w:noProof/>
          <w:color w:val="3AD900"/>
        </w:rPr>
        <w:t>'</w:t>
      </w:r>
      <w:r w:rsidRPr="003C7DB9">
        <w:rPr>
          <w:noProof/>
          <w:color w:val="3AD900"/>
          <w:lang w:val="en-US"/>
        </w:rPr>
        <w:t>lesson</w:t>
      </w:r>
      <w:r w:rsidRPr="001062D9">
        <w:rPr>
          <w:noProof/>
          <w:color w:val="3AD900"/>
        </w:rPr>
        <w:t xml:space="preserve">' </w:t>
      </w:r>
      <w:r w:rsidRPr="001062D9">
        <w:rPr>
          <w:noProof/>
          <w:color w:val="FF9D00"/>
        </w:rPr>
        <w:t xml:space="preserve">=&gt; </w:t>
      </w:r>
      <w:r w:rsidRPr="001062D9">
        <w:rPr>
          <w:noProof/>
          <w:color w:val="3AD900"/>
        </w:rPr>
        <w:t>'Физкультура'</w:t>
      </w:r>
      <w:r w:rsidRPr="001062D9">
        <w:rPr>
          <w:noProof/>
          <w:color w:val="E1EFFF"/>
        </w:rPr>
        <w:t>),</w:t>
      </w:r>
      <w:r w:rsidRPr="001062D9">
        <w:rPr>
          <w:noProof/>
          <w:color w:val="E1EFFF"/>
        </w:rPr>
        <w:br/>
        <w:t xml:space="preserve">         </w:t>
      </w:r>
      <w:r w:rsidRPr="003C7DB9">
        <w:rPr>
          <w:noProof/>
          <w:color w:val="FF9D00"/>
          <w:lang w:val="en-US"/>
        </w:rPr>
        <w:t>array</w:t>
      </w:r>
      <w:r w:rsidRPr="001062D9">
        <w:rPr>
          <w:noProof/>
          <w:color w:val="E1EFFF"/>
        </w:rPr>
        <w:t>(</w:t>
      </w:r>
      <w:r w:rsidRPr="001062D9">
        <w:rPr>
          <w:noProof/>
          <w:color w:val="3AD900"/>
        </w:rPr>
        <w:t>'</w:t>
      </w:r>
      <w:r w:rsidRPr="003C7DB9">
        <w:rPr>
          <w:noProof/>
          <w:color w:val="3AD900"/>
          <w:lang w:val="en-US"/>
        </w:rPr>
        <w:t>room</w:t>
      </w:r>
      <w:r w:rsidRPr="001062D9">
        <w:rPr>
          <w:noProof/>
          <w:color w:val="3AD900"/>
        </w:rPr>
        <w:t xml:space="preserve">' </w:t>
      </w:r>
      <w:r w:rsidRPr="001062D9">
        <w:rPr>
          <w:noProof/>
          <w:color w:val="FF9D00"/>
        </w:rPr>
        <w:t xml:space="preserve">=&gt; </w:t>
      </w:r>
      <w:r w:rsidRPr="001062D9">
        <w:rPr>
          <w:noProof/>
          <w:color w:val="FF628C"/>
        </w:rPr>
        <w:t>11</w:t>
      </w:r>
      <w:r w:rsidRPr="001062D9">
        <w:rPr>
          <w:noProof/>
          <w:color w:val="E1EFFF"/>
        </w:rPr>
        <w:t xml:space="preserve">, </w:t>
      </w:r>
      <w:r w:rsidRPr="001062D9">
        <w:rPr>
          <w:noProof/>
          <w:color w:val="3AD900"/>
        </w:rPr>
        <w:t>'</w:t>
      </w:r>
      <w:r w:rsidRPr="003C7DB9">
        <w:rPr>
          <w:noProof/>
          <w:color w:val="3AD900"/>
          <w:lang w:val="en-US"/>
        </w:rPr>
        <w:t>lesson</w:t>
      </w:r>
      <w:r w:rsidRPr="001062D9">
        <w:rPr>
          <w:noProof/>
          <w:color w:val="3AD900"/>
        </w:rPr>
        <w:t xml:space="preserve">' </w:t>
      </w:r>
      <w:r w:rsidRPr="001062D9">
        <w:rPr>
          <w:noProof/>
          <w:color w:val="FF9D00"/>
        </w:rPr>
        <w:t xml:space="preserve">=&gt; </w:t>
      </w:r>
      <w:r w:rsidRPr="001062D9">
        <w:rPr>
          <w:noProof/>
          <w:color w:val="3AD900"/>
        </w:rPr>
        <w:t>'Биология'</w:t>
      </w:r>
      <w:r w:rsidRPr="001062D9">
        <w:rPr>
          <w:noProof/>
          <w:color w:val="E1EFFF"/>
        </w:rPr>
        <w:t>),</w:t>
      </w:r>
      <w:r w:rsidRPr="001062D9">
        <w:rPr>
          <w:noProof/>
          <w:color w:val="E1EFFF"/>
        </w:rPr>
        <w:br/>
        <w:t xml:space="preserve">         </w:t>
      </w:r>
      <w:r w:rsidRPr="003C7DB9">
        <w:rPr>
          <w:noProof/>
          <w:color w:val="FF9D00"/>
          <w:lang w:val="en-US"/>
        </w:rPr>
        <w:t>array</w:t>
      </w:r>
      <w:r w:rsidRPr="001062D9">
        <w:rPr>
          <w:noProof/>
          <w:color w:val="E1EFFF"/>
        </w:rPr>
        <w:t>(</w:t>
      </w:r>
      <w:r w:rsidRPr="001062D9">
        <w:rPr>
          <w:noProof/>
          <w:color w:val="3AD900"/>
        </w:rPr>
        <w:t>'</w:t>
      </w:r>
      <w:r w:rsidRPr="003C7DB9">
        <w:rPr>
          <w:noProof/>
          <w:color w:val="3AD900"/>
          <w:lang w:val="en-US"/>
        </w:rPr>
        <w:t>room</w:t>
      </w:r>
      <w:r w:rsidRPr="001062D9">
        <w:rPr>
          <w:noProof/>
          <w:color w:val="3AD900"/>
        </w:rPr>
        <w:t xml:space="preserve">' </w:t>
      </w:r>
      <w:r w:rsidRPr="001062D9">
        <w:rPr>
          <w:noProof/>
          <w:color w:val="FF9D00"/>
        </w:rPr>
        <w:t xml:space="preserve">=&gt; </w:t>
      </w:r>
      <w:r w:rsidRPr="001062D9">
        <w:rPr>
          <w:noProof/>
          <w:color w:val="FF628C"/>
        </w:rPr>
        <w:t>12</w:t>
      </w:r>
      <w:r w:rsidRPr="001062D9">
        <w:rPr>
          <w:noProof/>
          <w:color w:val="E1EFFF"/>
        </w:rPr>
        <w:t xml:space="preserve">, </w:t>
      </w:r>
      <w:r w:rsidRPr="001062D9">
        <w:rPr>
          <w:noProof/>
          <w:color w:val="3AD900"/>
        </w:rPr>
        <w:t>'</w:t>
      </w:r>
      <w:r w:rsidRPr="003C7DB9">
        <w:rPr>
          <w:noProof/>
          <w:color w:val="3AD900"/>
          <w:lang w:val="en-US"/>
        </w:rPr>
        <w:t>lesson</w:t>
      </w:r>
      <w:r w:rsidRPr="001062D9">
        <w:rPr>
          <w:noProof/>
          <w:color w:val="3AD900"/>
        </w:rPr>
        <w:t xml:space="preserve">' </w:t>
      </w:r>
      <w:r w:rsidRPr="001062D9">
        <w:rPr>
          <w:noProof/>
          <w:color w:val="FF9D00"/>
        </w:rPr>
        <w:t xml:space="preserve">=&gt; </w:t>
      </w:r>
      <w:r w:rsidRPr="001062D9">
        <w:rPr>
          <w:noProof/>
          <w:color w:val="3AD900"/>
        </w:rPr>
        <w:t>'История Украины'</w:t>
      </w:r>
      <w:r w:rsidRPr="001062D9">
        <w:rPr>
          <w:noProof/>
          <w:color w:val="E1EFFF"/>
        </w:rPr>
        <w:t>),</w:t>
      </w:r>
      <w:r w:rsidRPr="001062D9">
        <w:rPr>
          <w:noProof/>
          <w:color w:val="E1EFFF"/>
        </w:rPr>
        <w:br/>
      </w:r>
      <w:r w:rsidRPr="001062D9">
        <w:rPr>
          <w:noProof/>
          <w:color w:val="E1EFFF"/>
        </w:rPr>
        <w:lastRenderedPageBreak/>
        <w:t xml:space="preserve">         </w:t>
      </w:r>
      <w:r w:rsidRPr="003C7DB9">
        <w:rPr>
          <w:noProof/>
          <w:color w:val="FF9D00"/>
          <w:lang w:val="en-US"/>
        </w:rPr>
        <w:t>array</w:t>
      </w:r>
      <w:r w:rsidRPr="001062D9">
        <w:rPr>
          <w:noProof/>
          <w:color w:val="E1EFFF"/>
        </w:rPr>
        <w:t>(</w:t>
      </w:r>
      <w:r w:rsidRPr="001062D9">
        <w:rPr>
          <w:noProof/>
          <w:color w:val="3AD900"/>
        </w:rPr>
        <w:t>'</w:t>
      </w:r>
      <w:r w:rsidRPr="003C7DB9">
        <w:rPr>
          <w:noProof/>
          <w:color w:val="3AD900"/>
          <w:lang w:val="en-US"/>
        </w:rPr>
        <w:t>room</w:t>
      </w:r>
      <w:r w:rsidRPr="001062D9">
        <w:rPr>
          <w:noProof/>
          <w:color w:val="3AD900"/>
        </w:rPr>
        <w:t xml:space="preserve">' </w:t>
      </w:r>
      <w:r w:rsidRPr="001062D9">
        <w:rPr>
          <w:noProof/>
          <w:color w:val="FF9D00"/>
        </w:rPr>
        <w:t xml:space="preserve">=&gt; </w:t>
      </w:r>
      <w:r w:rsidRPr="001062D9">
        <w:rPr>
          <w:noProof/>
          <w:color w:val="FF628C"/>
        </w:rPr>
        <w:t>13</w:t>
      </w:r>
      <w:r w:rsidRPr="001062D9">
        <w:rPr>
          <w:noProof/>
          <w:color w:val="E1EFFF"/>
        </w:rPr>
        <w:t xml:space="preserve">, </w:t>
      </w:r>
      <w:r w:rsidRPr="001062D9">
        <w:rPr>
          <w:noProof/>
          <w:color w:val="3AD900"/>
        </w:rPr>
        <w:t>'</w:t>
      </w:r>
      <w:r w:rsidRPr="003C7DB9">
        <w:rPr>
          <w:noProof/>
          <w:color w:val="3AD900"/>
          <w:lang w:val="en-US"/>
        </w:rPr>
        <w:t>lesson</w:t>
      </w:r>
      <w:r w:rsidRPr="001062D9">
        <w:rPr>
          <w:noProof/>
          <w:color w:val="3AD900"/>
        </w:rPr>
        <w:t xml:space="preserve">' </w:t>
      </w:r>
      <w:r w:rsidRPr="001062D9">
        <w:rPr>
          <w:noProof/>
          <w:color w:val="FF9D00"/>
        </w:rPr>
        <w:t xml:space="preserve">=&gt; </w:t>
      </w:r>
      <w:r w:rsidRPr="001062D9">
        <w:rPr>
          <w:noProof/>
          <w:color w:val="3AD900"/>
        </w:rPr>
        <w:t>'Английский язык'</w:t>
      </w:r>
      <w:r w:rsidRPr="001062D9">
        <w:rPr>
          <w:noProof/>
          <w:color w:val="E1EFFF"/>
        </w:rPr>
        <w:t>),</w:t>
      </w:r>
      <w:r w:rsidRPr="001062D9">
        <w:rPr>
          <w:noProof/>
          <w:color w:val="E1EFFF"/>
        </w:rPr>
        <w:br/>
        <w:t xml:space="preserve">         </w:t>
      </w:r>
      <w:r w:rsidRPr="003C7DB9">
        <w:rPr>
          <w:noProof/>
          <w:color w:val="FF9D00"/>
          <w:lang w:val="en-US"/>
        </w:rPr>
        <w:t>array</w:t>
      </w:r>
      <w:r w:rsidRPr="001062D9">
        <w:rPr>
          <w:noProof/>
          <w:color w:val="E1EFFF"/>
        </w:rPr>
        <w:t>(</w:t>
      </w:r>
      <w:r w:rsidRPr="001062D9">
        <w:rPr>
          <w:noProof/>
          <w:color w:val="3AD900"/>
        </w:rPr>
        <w:t>'</w:t>
      </w:r>
      <w:r w:rsidRPr="003C7DB9">
        <w:rPr>
          <w:noProof/>
          <w:color w:val="3AD900"/>
          <w:lang w:val="en-US"/>
        </w:rPr>
        <w:t>room</w:t>
      </w:r>
      <w:r w:rsidRPr="001062D9">
        <w:rPr>
          <w:noProof/>
          <w:color w:val="3AD900"/>
        </w:rPr>
        <w:t xml:space="preserve">' </w:t>
      </w:r>
      <w:r w:rsidRPr="001062D9">
        <w:rPr>
          <w:noProof/>
          <w:color w:val="FF9D00"/>
        </w:rPr>
        <w:t xml:space="preserve">=&gt; </w:t>
      </w:r>
      <w:r w:rsidRPr="001062D9">
        <w:rPr>
          <w:noProof/>
          <w:color w:val="FF628C"/>
        </w:rPr>
        <w:t>14</w:t>
      </w:r>
      <w:r w:rsidRPr="001062D9">
        <w:rPr>
          <w:noProof/>
          <w:color w:val="E1EFFF"/>
        </w:rPr>
        <w:t xml:space="preserve">, </w:t>
      </w:r>
      <w:r w:rsidRPr="001062D9">
        <w:rPr>
          <w:noProof/>
          <w:color w:val="3AD900"/>
        </w:rPr>
        <w:t>'</w:t>
      </w:r>
      <w:r w:rsidRPr="003C7DB9">
        <w:rPr>
          <w:noProof/>
          <w:color w:val="3AD900"/>
          <w:lang w:val="en-US"/>
        </w:rPr>
        <w:t>lesson</w:t>
      </w:r>
      <w:r w:rsidRPr="001062D9">
        <w:rPr>
          <w:noProof/>
          <w:color w:val="3AD900"/>
        </w:rPr>
        <w:t xml:space="preserve">' </w:t>
      </w:r>
      <w:r w:rsidRPr="001062D9">
        <w:rPr>
          <w:noProof/>
          <w:color w:val="FF9D00"/>
        </w:rPr>
        <w:t xml:space="preserve">=&gt; </w:t>
      </w:r>
      <w:r w:rsidRPr="001062D9">
        <w:rPr>
          <w:noProof/>
          <w:color w:val="3AD900"/>
        </w:rPr>
        <w:t>'Астрономия'</w:t>
      </w:r>
      <w:r w:rsidRPr="001062D9">
        <w:rPr>
          <w:noProof/>
          <w:color w:val="E1EFFF"/>
        </w:rPr>
        <w:t>),</w:t>
      </w:r>
      <w:r w:rsidRPr="001062D9">
        <w:rPr>
          <w:noProof/>
          <w:color w:val="E1EFFF"/>
        </w:rPr>
        <w:br/>
        <w:t xml:space="preserve">    );</w:t>
      </w:r>
    </w:p>
    <w:p w:rsidR="00E21ED8" w:rsidRPr="001062D9" w:rsidRDefault="00E21ED8" w:rsidP="008830F0">
      <w:pPr>
        <w:rPr>
          <w:rFonts w:cstheme="minorHAnsi"/>
          <w:b/>
          <w:noProof/>
          <w:color w:val="E36C0A" w:themeColor="accent6" w:themeShade="BF"/>
          <w:sz w:val="24"/>
          <w:szCs w:val="24"/>
        </w:rPr>
      </w:pPr>
    </w:p>
    <w:p w:rsidR="00E21ED8" w:rsidRPr="001062D9" w:rsidRDefault="00E21ED8" w:rsidP="008830F0">
      <w:pPr>
        <w:rPr>
          <w:rFonts w:cstheme="minorHAnsi"/>
          <w:b/>
          <w:noProof/>
          <w:color w:val="E36C0A" w:themeColor="accent6" w:themeShade="BF"/>
          <w:sz w:val="24"/>
          <w:szCs w:val="24"/>
        </w:rPr>
      </w:pPr>
      <w:r w:rsidRPr="001062D9">
        <w:rPr>
          <w:rFonts w:cstheme="minorHAnsi"/>
          <w:b/>
          <w:noProof/>
          <w:color w:val="E36C0A" w:themeColor="accent6" w:themeShade="BF"/>
          <w:sz w:val="24"/>
          <w:szCs w:val="24"/>
        </w:rPr>
        <w:t xml:space="preserve">Но, для того, чтобы вывести содержимое многомерного массива гораздо проще, используется цикл </w:t>
      </w:r>
      <w:r w:rsidRPr="003C7DB9">
        <w:rPr>
          <w:rFonts w:cstheme="minorHAnsi"/>
          <w:b/>
          <w:noProof/>
          <w:color w:val="FF0000"/>
          <w:sz w:val="24"/>
          <w:szCs w:val="24"/>
          <w:lang w:val="en-US"/>
        </w:rPr>
        <w:t>FOREACH</w:t>
      </w:r>
      <w:r w:rsidRPr="001062D9">
        <w:rPr>
          <w:rFonts w:cstheme="minorHAnsi"/>
          <w:b/>
          <w:noProof/>
          <w:color w:val="E36C0A" w:themeColor="accent6" w:themeShade="BF"/>
          <w:sz w:val="24"/>
          <w:szCs w:val="24"/>
        </w:rPr>
        <w:t>.</w:t>
      </w:r>
    </w:p>
    <w:p w:rsidR="00E21ED8" w:rsidRPr="001062D9" w:rsidRDefault="00E21ED8" w:rsidP="008830F0">
      <w:pPr>
        <w:rPr>
          <w:rFonts w:cstheme="minorHAnsi"/>
          <w:b/>
          <w:noProof/>
          <w:color w:val="E36C0A" w:themeColor="accent6" w:themeShade="BF"/>
          <w:sz w:val="24"/>
          <w:szCs w:val="24"/>
        </w:rPr>
      </w:pPr>
      <w:r w:rsidRPr="001062D9">
        <w:rPr>
          <w:rFonts w:cstheme="minorHAnsi"/>
          <w:b/>
          <w:noProof/>
          <w:color w:val="E36C0A" w:themeColor="accent6" w:themeShade="BF"/>
          <w:sz w:val="24"/>
          <w:szCs w:val="24"/>
        </w:rPr>
        <w:t>Например:</w:t>
      </w:r>
    </w:p>
    <w:p w:rsidR="0067082B" w:rsidRPr="001062D9" w:rsidRDefault="0067082B" w:rsidP="008830F0">
      <w:pPr>
        <w:rPr>
          <w:rFonts w:cstheme="minorHAnsi"/>
          <w:noProof/>
          <w:color w:val="000000" w:themeColor="text1"/>
          <w:sz w:val="24"/>
          <w:szCs w:val="24"/>
        </w:rPr>
      </w:pPr>
      <w:r w:rsidRPr="001062D9">
        <w:rPr>
          <w:rFonts w:cstheme="minorHAnsi"/>
          <w:b/>
          <w:noProof/>
          <w:color w:val="E36C0A" w:themeColor="accent6" w:themeShade="BF"/>
          <w:sz w:val="24"/>
          <w:szCs w:val="24"/>
        </w:rPr>
        <w:t>Задача.</w:t>
      </w:r>
      <w:r w:rsidRPr="001062D9">
        <w:rPr>
          <w:rFonts w:cstheme="minorHAnsi"/>
          <w:noProof/>
          <w:color w:val="E36C0A" w:themeColor="accent6" w:themeShade="BF"/>
          <w:sz w:val="24"/>
          <w:szCs w:val="24"/>
        </w:rPr>
        <w:t xml:space="preserve"> </w:t>
      </w:r>
      <w:r w:rsidRPr="001062D9">
        <w:rPr>
          <w:rFonts w:cstheme="minorHAnsi"/>
          <w:noProof/>
          <w:color w:val="000000" w:themeColor="text1"/>
          <w:sz w:val="24"/>
          <w:szCs w:val="24"/>
        </w:rPr>
        <w:t xml:space="preserve">У учительницы </w:t>
      </w:r>
      <w:r w:rsidRPr="001062D9">
        <w:rPr>
          <w:rFonts w:cstheme="minorHAnsi"/>
          <w:b/>
          <w:noProof/>
          <w:color w:val="00B050"/>
          <w:sz w:val="24"/>
          <w:szCs w:val="24"/>
        </w:rPr>
        <w:t>Бабены</w:t>
      </w:r>
      <w:r w:rsidRPr="001062D9">
        <w:rPr>
          <w:rFonts w:cstheme="minorHAnsi"/>
          <w:noProof/>
          <w:color w:val="000000" w:themeColor="text1"/>
          <w:sz w:val="24"/>
          <w:szCs w:val="24"/>
        </w:rPr>
        <w:t xml:space="preserve"> есть 7 учеников. Эти данные мы внесли в </w:t>
      </w:r>
      <w:r w:rsidRPr="001062D9">
        <w:rPr>
          <w:rFonts w:cstheme="minorHAnsi"/>
          <w:b/>
          <w:noProof/>
          <w:color w:val="E36C0A" w:themeColor="accent6" w:themeShade="BF"/>
          <w:sz w:val="24"/>
          <w:szCs w:val="24"/>
        </w:rPr>
        <w:t>многомерный массив</w:t>
      </w:r>
      <w:r w:rsidRPr="001062D9">
        <w:rPr>
          <w:rFonts w:cstheme="minorHAnsi"/>
          <w:noProof/>
          <w:color w:val="E36C0A" w:themeColor="accent6" w:themeShade="BF"/>
          <w:sz w:val="24"/>
          <w:szCs w:val="24"/>
        </w:rPr>
        <w:t xml:space="preserve"> </w:t>
      </w:r>
      <w:r w:rsidRPr="001062D9">
        <w:rPr>
          <w:rFonts w:cstheme="minorHAnsi"/>
          <w:b/>
          <w:noProof/>
          <w:color w:val="7030A0"/>
          <w:sz w:val="24"/>
          <w:szCs w:val="24"/>
        </w:rPr>
        <w:t>$</w:t>
      </w:r>
      <w:r w:rsidRPr="003C7DB9">
        <w:rPr>
          <w:rFonts w:cstheme="minorHAnsi"/>
          <w:b/>
          <w:noProof/>
          <w:color w:val="7030A0"/>
          <w:sz w:val="24"/>
          <w:szCs w:val="24"/>
          <w:lang w:val="en-US"/>
        </w:rPr>
        <w:t>teachers</w:t>
      </w:r>
      <w:r w:rsidRPr="001062D9">
        <w:rPr>
          <w:rFonts w:cstheme="minorHAnsi"/>
          <w:b/>
          <w:noProof/>
          <w:color w:val="7030A0"/>
          <w:sz w:val="24"/>
          <w:szCs w:val="24"/>
        </w:rPr>
        <w:t xml:space="preserve">.  </w:t>
      </w:r>
      <w:r w:rsidRPr="001062D9">
        <w:rPr>
          <w:rFonts w:cstheme="minorHAnsi"/>
          <w:noProof/>
          <w:color w:val="000000" w:themeColor="text1"/>
          <w:sz w:val="24"/>
          <w:szCs w:val="24"/>
        </w:rPr>
        <w:t>Цел</w:t>
      </w:r>
      <w:r w:rsidR="0057340C" w:rsidRPr="001062D9">
        <w:rPr>
          <w:rFonts w:cstheme="minorHAnsi"/>
          <w:noProof/>
          <w:color w:val="000000" w:themeColor="text1"/>
          <w:sz w:val="24"/>
          <w:szCs w:val="24"/>
        </w:rPr>
        <w:t>ь</w:t>
      </w:r>
      <w:r w:rsidRPr="001062D9">
        <w:rPr>
          <w:rFonts w:cstheme="minorHAnsi"/>
          <w:noProof/>
          <w:color w:val="000000" w:themeColor="text1"/>
          <w:sz w:val="24"/>
          <w:szCs w:val="24"/>
        </w:rPr>
        <w:t xml:space="preserve">ю задачи является внести в Базу Данных их </w:t>
      </w:r>
      <w:r w:rsidRPr="003C7DB9">
        <w:rPr>
          <w:rFonts w:cstheme="minorHAnsi"/>
          <w:b/>
          <w:noProof/>
          <w:color w:val="00B050"/>
          <w:sz w:val="24"/>
          <w:szCs w:val="24"/>
          <w:lang w:val="en-US"/>
        </w:rPr>
        <w:t>id</w:t>
      </w:r>
      <w:r w:rsidRPr="001062D9">
        <w:rPr>
          <w:rFonts w:cstheme="minorHAnsi"/>
          <w:noProof/>
          <w:color w:val="000000" w:themeColor="text1"/>
          <w:sz w:val="24"/>
          <w:szCs w:val="24"/>
        </w:rPr>
        <w:t xml:space="preserve">, для выполнения дальнейших манипуляций с этими данными. </w:t>
      </w:r>
    </w:p>
    <w:p w:rsidR="0067082B" w:rsidRPr="001062D9" w:rsidRDefault="0067082B" w:rsidP="0067082B">
      <w:pPr>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FFFFFF"/>
          <w:sz w:val="20"/>
          <w:szCs w:val="20"/>
          <w:lang w:eastAsia="ru-RU"/>
        </w:rPr>
      </w:pPr>
      <w:r w:rsidRPr="001062D9">
        <w:rPr>
          <w:rFonts w:ascii="Courier New" w:eastAsia="Times New Roman" w:hAnsi="Courier New" w:cs="Courier New"/>
          <w:noProof/>
          <w:color w:val="FF80E1"/>
          <w:sz w:val="20"/>
          <w:szCs w:val="20"/>
          <w:lang w:eastAsia="ru-RU"/>
        </w:rPr>
        <w:t>$</w:t>
      </w:r>
      <w:r w:rsidRPr="003C7DB9">
        <w:rPr>
          <w:rFonts w:ascii="Courier New" w:eastAsia="Times New Roman" w:hAnsi="Courier New" w:cs="Courier New"/>
          <w:noProof/>
          <w:color w:val="FF80E1"/>
          <w:sz w:val="20"/>
          <w:szCs w:val="20"/>
          <w:lang w:val="en-US" w:eastAsia="ru-RU"/>
        </w:rPr>
        <w:t>teachers</w:t>
      </w:r>
      <w:r w:rsidRPr="001062D9">
        <w:rPr>
          <w:rFonts w:ascii="Courier New" w:eastAsia="Times New Roman" w:hAnsi="Courier New" w:cs="Courier New"/>
          <w:noProof/>
          <w:color w:val="FF80E1"/>
          <w:sz w:val="20"/>
          <w:szCs w:val="20"/>
          <w:lang w:eastAsia="ru-RU"/>
        </w:rPr>
        <w:t xml:space="preserve"> </w:t>
      </w:r>
      <w:r w:rsidRPr="001062D9">
        <w:rPr>
          <w:rFonts w:ascii="Courier New" w:eastAsia="Times New Roman" w:hAnsi="Courier New" w:cs="Courier New"/>
          <w:noProof/>
          <w:color w:val="FF9D00"/>
          <w:sz w:val="20"/>
          <w:szCs w:val="20"/>
          <w:lang w:eastAsia="ru-RU"/>
        </w:rPr>
        <w:t xml:space="preserve">= </w:t>
      </w:r>
      <w:r w:rsidRPr="003C7DB9">
        <w:rPr>
          <w:rFonts w:ascii="Courier New" w:eastAsia="Times New Roman" w:hAnsi="Courier New" w:cs="Courier New"/>
          <w:noProof/>
          <w:color w:val="FF9D00"/>
          <w:sz w:val="20"/>
          <w:szCs w:val="20"/>
          <w:lang w:val="en-US" w:eastAsia="ru-RU"/>
        </w:rPr>
        <w:t>array</w:t>
      </w:r>
      <w:r w:rsidRPr="001062D9">
        <w:rPr>
          <w:rFonts w:ascii="Courier New" w:eastAsia="Times New Roman" w:hAnsi="Courier New" w:cs="Courier New"/>
          <w:noProof/>
          <w:color w:val="E1EFFF"/>
          <w:sz w:val="20"/>
          <w:szCs w:val="20"/>
          <w:lang w:eastAsia="ru-RU"/>
        </w:rPr>
        <w:t>(</w:t>
      </w:r>
      <w:r w:rsidRPr="001062D9">
        <w:rPr>
          <w:rFonts w:ascii="Courier New" w:eastAsia="Times New Roman" w:hAnsi="Courier New" w:cs="Courier New"/>
          <w:noProof/>
          <w:color w:val="3AD900"/>
          <w:sz w:val="20"/>
          <w:szCs w:val="20"/>
          <w:lang w:eastAsia="ru-RU"/>
        </w:rPr>
        <w:t>'</w:t>
      </w:r>
      <w:r w:rsidRPr="003C7DB9">
        <w:rPr>
          <w:rFonts w:ascii="Courier New" w:eastAsia="Times New Roman" w:hAnsi="Courier New" w:cs="Courier New"/>
          <w:noProof/>
          <w:color w:val="3AD900"/>
          <w:sz w:val="20"/>
          <w:szCs w:val="20"/>
          <w:lang w:val="en-US" w:eastAsia="ru-RU"/>
        </w:rPr>
        <w:t>id</w:t>
      </w:r>
      <w:r w:rsidRPr="001062D9">
        <w:rPr>
          <w:rFonts w:ascii="Courier New" w:eastAsia="Times New Roman" w:hAnsi="Courier New" w:cs="Courier New"/>
          <w:noProof/>
          <w:color w:val="3AD900"/>
          <w:sz w:val="20"/>
          <w:szCs w:val="20"/>
          <w:lang w:eastAsia="ru-RU"/>
        </w:rPr>
        <w:t xml:space="preserve">' </w:t>
      </w:r>
      <w:r w:rsidRPr="001062D9">
        <w:rPr>
          <w:rFonts w:ascii="Courier New" w:eastAsia="Times New Roman" w:hAnsi="Courier New" w:cs="Courier New"/>
          <w:noProof/>
          <w:color w:val="FF9D00"/>
          <w:sz w:val="20"/>
          <w:szCs w:val="20"/>
          <w:lang w:eastAsia="ru-RU"/>
        </w:rPr>
        <w:t xml:space="preserve">=&gt; </w:t>
      </w:r>
      <w:r w:rsidRPr="001062D9">
        <w:rPr>
          <w:rFonts w:ascii="Courier New" w:eastAsia="Times New Roman" w:hAnsi="Courier New" w:cs="Courier New"/>
          <w:noProof/>
          <w:color w:val="3AD900"/>
          <w:sz w:val="20"/>
          <w:szCs w:val="20"/>
          <w:lang w:eastAsia="ru-RU"/>
        </w:rPr>
        <w:t>'1'</w:t>
      </w:r>
      <w:r w:rsidRPr="001062D9">
        <w:rPr>
          <w:rFonts w:ascii="Courier New" w:eastAsia="Times New Roman" w:hAnsi="Courier New" w:cs="Courier New"/>
          <w:noProof/>
          <w:color w:val="E1EFFF"/>
          <w:sz w:val="20"/>
          <w:szCs w:val="20"/>
          <w:lang w:eastAsia="ru-RU"/>
        </w:rPr>
        <w:t xml:space="preserve">, </w:t>
      </w:r>
      <w:r w:rsidR="00C72C16" w:rsidRPr="001062D9">
        <w:rPr>
          <w:rFonts w:ascii="Courier New" w:eastAsia="Times New Roman" w:hAnsi="Courier New" w:cs="Courier New"/>
          <w:noProof/>
          <w:color w:val="3AD900"/>
          <w:sz w:val="20"/>
          <w:szCs w:val="20"/>
          <w:lang w:eastAsia="ru-RU"/>
        </w:rPr>
        <w:t>"</w:t>
      </w:r>
      <w:r w:rsidR="00C72C16" w:rsidRPr="003C7DB9">
        <w:rPr>
          <w:rFonts w:ascii="Courier New" w:eastAsia="Times New Roman" w:hAnsi="Courier New" w:cs="Courier New"/>
          <w:noProof/>
          <w:color w:val="3AD900"/>
          <w:sz w:val="20"/>
          <w:szCs w:val="20"/>
          <w:lang w:val="en-US" w:eastAsia="ru-RU"/>
        </w:rPr>
        <w:t>N</w:t>
      </w:r>
      <w:r w:rsidRPr="003C7DB9">
        <w:rPr>
          <w:rFonts w:ascii="Courier New" w:eastAsia="Times New Roman" w:hAnsi="Courier New" w:cs="Courier New"/>
          <w:noProof/>
          <w:color w:val="3AD900"/>
          <w:sz w:val="20"/>
          <w:szCs w:val="20"/>
          <w:lang w:val="en-US" w:eastAsia="ru-RU"/>
        </w:rPr>
        <w:t>ame</w:t>
      </w:r>
      <w:r w:rsidRPr="001062D9">
        <w:rPr>
          <w:rFonts w:ascii="Courier New" w:eastAsia="Times New Roman" w:hAnsi="Courier New" w:cs="Courier New"/>
          <w:noProof/>
          <w:color w:val="3AD900"/>
          <w:sz w:val="20"/>
          <w:szCs w:val="20"/>
          <w:lang w:eastAsia="ru-RU"/>
        </w:rPr>
        <w:t xml:space="preserve">" </w:t>
      </w:r>
      <w:r w:rsidRPr="001062D9">
        <w:rPr>
          <w:rFonts w:ascii="Courier New" w:eastAsia="Times New Roman" w:hAnsi="Courier New" w:cs="Courier New"/>
          <w:noProof/>
          <w:color w:val="FF9D00"/>
          <w:sz w:val="20"/>
          <w:szCs w:val="20"/>
          <w:lang w:eastAsia="ru-RU"/>
        </w:rPr>
        <w:t xml:space="preserve">=&gt; </w:t>
      </w:r>
      <w:r w:rsidRPr="001062D9">
        <w:rPr>
          <w:rFonts w:ascii="Courier New" w:eastAsia="Times New Roman" w:hAnsi="Courier New" w:cs="Courier New"/>
          <w:noProof/>
          <w:color w:val="3AD900"/>
          <w:sz w:val="20"/>
          <w:szCs w:val="20"/>
          <w:lang w:eastAsia="ru-RU"/>
        </w:rPr>
        <w:t>'Бабена'</w:t>
      </w:r>
      <w:r w:rsidRPr="001062D9">
        <w:rPr>
          <w:rFonts w:ascii="Courier New" w:eastAsia="Times New Roman" w:hAnsi="Courier New" w:cs="Courier New"/>
          <w:noProof/>
          <w:color w:val="E1EFFF"/>
          <w:sz w:val="20"/>
          <w:szCs w:val="20"/>
          <w:lang w:eastAsia="ru-RU"/>
        </w:rPr>
        <w:t xml:space="preserve">, </w:t>
      </w:r>
      <w:r w:rsidRPr="001062D9">
        <w:rPr>
          <w:rFonts w:ascii="Courier New" w:eastAsia="Times New Roman" w:hAnsi="Courier New" w:cs="Courier New"/>
          <w:noProof/>
          <w:color w:val="3AD900"/>
          <w:sz w:val="20"/>
          <w:szCs w:val="20"/>
          <w:lang w:eastAsia="ru-RU"/>
        </w:rPr>
        <w:t>"</w:t>
      </w:r>
      <w:r w:rsidRPr="003C7DB9">
        <w:rPr>
          <w:rFonts w:ascii="Courier New" w:eastAsia="Times New Roman" w:hAnsi="Courier New" w:cs="Courier New"/>
          <w:noProof/>
          <w:color w:val="3AD900"/>
          <w:sz w:val="20"/>
          <w:szCs w:val="20"/>
          <w:lang w:val="en-US" w:eastAsia="ru-RU"/>
        </w:rPr>
        <w:t>pupils</w:t>
      </w:r>
      <w:r w:rsidRPr="001062D9">
        <w:rPr>
          <w:rFonts w:ascii="Courier New" w:eastAsia="Times New Roman" w:hAnsi="Courier New" w:cs="Courier New"/>
          <w:noProof/>
          <w:color w:val="3AD900"/>
          <w:sz w:val="20"/>
          <w:szCs w:val="20"/>
          <w:lang w:eastAsia="ru-RU"/>
        </w:rPr>
        <w:t xml:space="preserve">" </w:t>
      </w:r>
      <w:r w:rsidRPr="001062D9">
        <w:rPr>
          <w:rFonts w:ascii="Courier New" w:eastAsia="Times New Roman" w:hAnsi="Courier New" w:cs="Courier New"/>
          <w:noProof/>
          <w:color w:val="FF9D00"/>
          <w:sz w:val="20"/>
          <w:szCs w:val="20"/>
          <w:lang w:eastAsia="ru-RU"/>
        </w:rPr>
        <w:t xml:space="preserve">=&gt; </w:t>
      </w:r>
      <w:r w:rsidRPr="003C7DB9">
        <w:rPr>
          <w:rFonts w:ascii="Courier New" w:eastAsia="Times New Roman" w:hAnsi="Courier New" w:cs="Courier New"/>
          <w:noProof/>
          <w:color w:val="FF9D00"/>
          <w:sz w:val="20"/>
          <w:szCs w:val="20"/>
          <w:lang w:val="en-US" w:eastAsia="ru-RU"/>
        </w:rPr>
        <w:t>array</w:t>
      </w:r>
      <w:r w:rsidRPr="001062D9">
        <w:rPr>
          <w:rFonts w:ascii="Courier New" w:eastAsia="Times New Roman" w:hAnsi="Courier New" w:cs="Courier New"/>
          <w:noProof/>
          <w:color w:val="E1EFFF"/>
          <w:sz w:val="20"/>
          <w:szCs w:val="20"/>
          <w:lang w:eastAsia="ru-RU"/>
        </w:rPr>
        <w:t>(</w:t>
      </w:r>
      <w:r w:rsidRPr="001062D9">
        <w:rPr>
          <w:rFonts w:ascii="Courier New" w:eastAsia="Times New Roman" w:hAnsi="Courier New" w:cs="Courier New"/>
          <w:noProof/>
          <w:color w:val="E1EFFF"/>
          <w:sz w:val="20"/>
          <w:szCs w:val="20"/>
          <w:lang w:eastAsia="ru-RU"/>
        </w:rPr>
        <w:br/>
        <w:t xml:space="preserve">    </w:t>
      </w:r>
      <w:r w:rsidRPr="003C7DB9">
        <w:rPr>
          <w:rFonts w:ascii="Courier New" w:eastAsia="Times New Roman" w:hAnsi="Courier New" w:cs="Courier New"/>
          <w:noProof/>
          <w:color w:val="FF9D00"/>
          <w:sz w:val="20"/>
          <w:szCs w:val="20"/>
          <w:lang w:val="en-US" w:eastAsia="ru-RU"/>
        </w:rPr>
        <w:t>array</w:t>
      </w:r>
      <w:r w:rsidRPr="001062D9">
        <w:rPr>
          <w:rFonts w:ascii="Courier New" w:eastAsia="Times New Roman" w:hAnsi="Courier New" w:cs="Courier New"/>
          <w:noProof/>
          <w:color w:val="E1EFFF"/>
          <w:sz w:val="20"/>
          <w:szCs w:val="20"/>
          <w:lang w:eastAsia="ru-RU"/>
        </w:rPr>
        <w:t>(</w:t>
      </w:r>
      <w:r w:rsidRPr="001062D9">
        <w:rPr>
          <w:rFonts w:ascii="Courier New" w:eastAsia="Times New Roman" w:hAnsi="Courier New" w:cs="Courier New"/>
          <w:noProof/>
          <w:color w:val="3AD900"/>
          <w:sz w:val="20"/>
          <w:szCs w:val="20"/>
          <w:lang w:eastAsia="ru-RU"/>
        </w:rPr>
        <w:t>'</w:t>
      </w:r>
      <w:r w:rsidRPr="003C7DB9">
        <w:rPr>
          <w:rFonts w:ascii="Courier New" w:eastAsia="Times New Roman" w:hAnsi="Courier New" w:cs="Courier New"/>
          <w:noProof/>
          <w:color w:val="3AD900"/>
          <w:sz w:val="20"/>
          <w:szCs w:val="20"/>
          <w:lang w:val="en-US" w:eastAsia="ru-RU"/>
        </w:rPr>
        <w:t>id</w:t>
      </w:r>
      <w:r w:rsidRPr="001062D9">
        <w:rPr>
          <w:rFonts w:ascii="Courier New" w:eastAsia="Times New Roman" w:hAnsi="Courier New" w:cs="Courier New"/>
          <w:noProof/>
          <w:color w:val="3AD900"/>
          <w:sz w:val="20"/>
          <w:szCs w:val="20"/>
          <w:lang w:eastAsia="ru-RU"/>
        </w:rPr>
        <w:t xml:space="preserve">' </w:t>
      </w:r>
      <w:r w:rsidRPr="001062D9">
        <w:rPr>
          <w:rFonts w:ascii="Courier New" w:eastAsia="Times New Roman" w:hAnsi="Courier New" w:cs="Courier New"/>
          <w:noProof/>
          <w:color w:val="FF9D00"/>
          <w:sz w:val="20"/>
          <w:szCs w:val="20"/>
          <w:lang w:eastAsia="ru-RU"/>
        </w:rPr>
        <w:t xml:space="preserve">=&gt; </w:t>
      </w:r>
      <w:r w:rsidRPr="001062D9">
        <w:rPr>
          <w:rFonts w:ascii="Courier New" w:eastAsia="Times New Roman" w:hAnsi="Courier New" w:cs="Courier New"/>
          <w:noProof/>
          <w:color w:val="3AD900"/>
          <w:sz w:val="20"/>
          <w:szCs w:val="20"/>
          <w:lang w:eastAsia="ru-RU"/>
        </w:rPr>
        <w:t>'1'</w:t>
      </w:r>
      <w:r w:rsidRPr="001062D9">
        <w:rPr>
          <w:rFonts w:ascii="Courier New" w:eastAsia="Times New Roman" w:hAnsi="Courier New" w:cs="Courier New"/>
          <w:noProof/>
          <w:color w:val="E1EFFF"/>
          <w:sz w:val="20"/>
          <w:szCs w:val="20"/>
          <w:lang w:eastAsia="ru-RU"/>
        </w:rPr>
        <w:t xml:space="preserve">, </w:t>
      </w:r>
      <w:r w:rsidRPr="001062D9">
        <w:rPr>
          <w:rFonts w:ascii="Courier New" w:eastAsia="Times New Roman" w:hAnsi="Courier New" w:cs="Courier New"/>
          <w:noProof/>
          <w:color w:val="3AD900"/>
          <w:sz w:val="20"/>
          <w:szCs w:val="20"/>
          <w:lang w:eastAsia="ru-RU"/>
        </w:rPr>
        <w:t>'</w:t>
      </w:r>
      <w:r w:rsidRPr="003C7DB9">
        <w:rPr>
          <w:rFonts w:ascii="Courier New" w:eastAsia="Times New Roman" w:hAnsi="Courier New" w:cs="Courier New"/>
          <w:noProof/>
          <w:color w:val="3AD900"/>
          <w:sz w:val="20"/>
          <w:szCs w:val="20"/>
          <w:lang w:val="en-US" w:eastAsia="ru-RU"/>
        </w:rPr>
        <w:t>Name</w:t>
      </w:r>
      <w:r w:rsidRPr="001062D9">
        <w:rPr>
          <w:rFonts w:ascii="Courier New" w:eastAsia="Times New Roman" w:hAnsi="Courier New" w:cs="Courier New"/>
          <w:noProof/>
          <w:color w:val="3AD900"/>
          <w:sz w:val="20"/>
          <w:szCs w:val="20"/>
          <w:lang w:eastAsia="ru-RU"/>
        </w:rPr>
        <w:t xml:space="preserve">' </w:t>
      </w:r>
      <w:r w:rsidRPr="001062D9">
        <w:rPr>
          <w:rFonts w:ascii="Courier New" w:eastAsia="Times New Roman" w:hAnsi="Courier New" w:cs="Courier New"/>
          <w:noProof/>
          <w:color w:val="FF9D00"/>
          <w:sz w:val="20"/>
          <w:szCs w:val="20"/>
          <w:lang w:eastAsia="ru-RU"/>
        </w:rPr>
        <w:t xml:space="preserve">=&gt; </w:t>
      </w:r>
      <w:r w:rsidRPr="001062D9">
        <w:rPr>
          <w:rFonts w:ascii="Courier New" w:eastAsia="Times New Roman" w:hAnsi="Courier New" w:cs="Courier New"/>
          <w:noProof/>
          <w:color w:val="3AD900"/>
          <w:sz w:val="20"/>
          <w:szCs w:val="20"/>
          <w:lang w:eastAsia="ru-RU"/>
        </w:rPr>
        <w:t>'Бабченко'</w:t>
      </w:r>
      <w:r w:rsidRPr="001062D9">
        <w:rPr>
          <w:rFonts w:ascii="Courier New" w:eastAsia="Times New Roman" w:hAnsi="Courier New" w:cs="Courier New"/>
          <w:noProof/>
          <w:color w:val="E1EFFF"/>
          <w:sz w:val="20"/>
          <w:szCs w:val="20"/>
          <w:lang w:eastAsia="ru-RU"/>
        </w:rPr>
        <w:t>),</w:t>
      </w:r>
      <w:r w:rsidRPr="001062D9">
        <w:rPr>
          <w:rFonts w:ascii="Courier New" w:eastAsia="Times New Roman" w:hAnsi="Courier New" w:cs="Courier New"/>
          <w:noProof/>
          <w:color w:val="E1EFFF"/>
          <w:sz w:val="20"/>
          <w:szCs w:val="20"/>
          <w:lang w:eastAsia="ru-RU"/>
        </w:rPr>
        <w:br/>
        <w:t xml:space="preserve">    </w:t>
      </w:r>
      <w:r w:rsidRPr="003C7DB9">
        <w:rPr>
          <w:rFonts w:ascii="Courier New" w:eastAsia="Times New Roman" w:hAnsi="Courier New" w:cs="Courier New"/>
          <w:noProof/>
          <w:color w:val="FF9D00"/>
          <w:sz w:val="20"/>
          <w:szCs w:val="20"/>
          <w:lang w:val="en-US" w:eastAsia="ru-RU"/>
        </w:rPr>
        <w:t>array</w:t>
      </w:r>
      <w:r w:rsidRPr="001062D9">
        <w:rPr>
          <w:rFonts w:ascii="Courier New" w:eastAsia="Times New Roman" w:hAnsi="Courier New" w:cs="Courier New"/>
          <w:noProof/>
          <w:color w:val="E1EFFF"/>
          <w:sz w:val="20"/>
          <w:szCs w:val="20"/>
          <w:lang w:eastAsia="ru-RU"/>
        </w:rPr>
        <w:t>(</w:t>
      </w:r>
      <w:r w:rsidRPr="001062D9">
        <w:rPr>
          <w:rFonts w:ascii="Courier New" w:eastAsia="Times New Roman" w:hAnsi="Courier New" w:cs="Courier New"/>
          <w:noProof/>
          <w:color w:val="3AD900"/>
          <w:sz w:val="20"/>
          <w:szCs w:val="20"/>
          <w:lang w:eastAsia="ru-RU"/>
        </w:rPr>
        <w:t>'</w:t>
      </w:r>
      <w:r w:rsidRPr="003C7DB9">
        <w:rPr>
          <w:rFonts w:ascii="Courier New" w:eastAsia="Times New Roman" w:hAnsi="Courier New" w:cs="Courier New"/>
          <w:noProof/>
          <w:color w:val="3AD900"/>
          <w:sz w:val="20"/>
          <w:szCs w:val="20"/>
          <w:lang w:val="en-US" w:eastAsia="ru-RU"/>
        </w:rPr>
        <w:t>id</w:t>
      </w:r>
      <w:r w:rsidRPr="001062D9">
        <w:rPr>
          <w:rFonts w:ascii="Courier New" w:eastAsia="Times New Roman" w:hAnsi="Courier New" w:cs="Courier New"/>
          <w:noProof/>
          <w:color w:val="3AD900"/>
          <w:sz w:val="20"/>
          <w:szCs w:val="20"/>
          <w:lang w:eastAsia="ru-RU"/>
        </w:rPr>
        <w:t xml:space="preserve">' </w:t>
      </w:r>
      <w:r w:rsidRPr="001062D9">
        <w:rPr>
          <w:rFonts w:ascii="Courier New" w:eastAsia="Times New Roman" w:hAnsi="Courier New" w:cs="Courier New"/>
          <w:noProof/>
          <w:color w:val="FF9D00"/>
          <w:sz w:val="20"/>
          <w:szCs w:val="20"/>
          <w:lang w:eastAsia="ru-RU"/>
        </w:rPr>
        <w:t xml:space="preserve">=&gt; </w:t>
      </w:r>
      <w:r w:rsidRPr="001062D9">
        <w:rPr>
          <w:rFonts w:ascii="Courier New" w:eastAsia="Times New Roman" w:hAnsi="Courier New" w:cs="Courier New"/>
          <w:noProof/>
          <w:color w:val="3AD900"/>
          <w:sz w:val="20"/>
          <w:szCs w:val="20"/>
          <w:lang w:eastAsia="ru-RU"/>
        </w:rPr>
        <w:t>'2'</w:t>
      </w:r>
      <w:r w:rsidRPr="001062D9">
        <w:rPr>
          <w:rFonts w:ascii="Courier New" w:eastAsia="Times New Roman" w:hAnsi="Courier New" w:cs="Courier New"/>
          <w:noProof/>
          <w:color w:val="E1EFFF"/>
          <w:sz w:val="20"/>
          <w:szCs w:val="20"/>
          <w:lang w:eastAsia="ru-RU"/>
        </w:rPr>
        <w:t xml:space="preserve">, </w:t>
      </w:r>
      <w:r w:rsidRPr="001062D9">
        <w:rPr>
          <w:rFonts w:ascii="Courier New" w:eastAsia="Times New Roman" w:hAnsi="Courier New" w:cs="Courier New"/>
          <w:noProof/>
          <w:color w:val="3AD900"/>
          <w:sz w:val="20"/>
          <w:szCs w:val="20"/>
          <w:lang w:eastAsia="ru-RU"/>
        </w:rPr>
        <w:t>'</w:t>
      </w:r>
      <w:r w:rsidRPr="003C7DB9">
        <w:rPr>
          <w:rFonts w:ascii="Courier New" w:eastAsia="Times New Roman" w:hAnsi="Courier New" w:cs="Courier New"/>
          <w:noProof/>
          <w:color w:val="3AD900"/>
          <w:sz w:val="20"/>
          <w:szCs w:val="20"/>
          <w:lang w:val="en-US" w:eastAsia="ru-RU"/>
        </w:rPr>
        <w:t>Name</w:t>
      </w:r>
      <w:r w:rsidRPr="001062D9">
        <w:rPr>
          <w:rFonts w:ascii="Courier New" w:eastAsia="Times New Roman" w:hAnsi="Courier New" w:cs="Courier New"/>
          <w:noProof/>
          <w:color w:val="3AD900"/>
          <w:sz w:val="20"/>
          <w:szCs w:val="20"/>
          <w:lang w:eastAsia="ru-RU"/>
        </w:rPr>
        <w:t xml:space="preserve">' </w:t>
      </w:r>
      <w:r w:rsidRPr="001062D9">
        <w:rPr>
          <w:rFonts w:ascii="Courier New" w:eastAsia="Times New Roman" w:hAnsi="Courier New" w:cs="Courier New"/>
          <w:noProof/>
          <w:color w:val="FF9D00"/>
          <w:sz w:val="20"/>
          <w:szCs w:val="20"/>
          <w:lang w:eastAsia="ru-RU"/>
        </w:rPr>
        <w:t xml:space="preserve">=&gt; </w:t>
      </w:r>
      <w:r w:rsidRPr="001062D9">
        <w:rPr>
          <w:rFonts w:ascii="Courier New" w:eastAsia="Times New Roman" w:hAnsi="Courier New" w:cs="Courier New"/>
          <w:noProof/>
          <w:color w:val="3AD900"/>
          <w:sz w:val="20"/>
          <w:szCs w:val="20"/>
          <w:lang w:eastAsia="ru-RU"/>
        </w:rPr>
        <w:t>'Волобуев'</w:t>
      </w:r>
      <w:r w:rsidRPr="001062D9">
        <w:rPr>
          <w:rFonts w:ascii="Courier New" w:eastAsia="Times New Roman" w:hAnsi="Courier New" w:cs="Courier New"/>
          <w:noProof/>
          <w:color w:val="E1EFFF"/>
          <w:sz w:val="20"/>
          <w:szCs w:val="20"/>
          <w:lang w:eastAsia="ru-RU"/>
        </w:rPr>
        <w:t>),</w:t>
      </w:r>
      <w:r w:rsidRPr="001062D9">
        <w:rPr>
          <w:rFonts w:ascii="Courier New" w:eastAsia="Times New Roman" w:hAnsi="Courier New" w:cs="Courier New"/>
          <w:noProof/>
          <w:color w:val="E1EFFF"/>
          <w:sz w:val="20"/>
          <w:szCs w:val="20"/>
          <w:lang w:eastAsia="ru-RU"/>
        </w:rPr>
        <w:br/>
        <w:t xml:space="preserve">    </w:t>
      </w:r>
      <w:r w:rsidRPr="003C7DB9">
        <w:rPr>
          <w:rFonts w:ascii="Courier New" w:eastAsia="Times New Roman" w:hAnsi="Courier New" w:cs="Courier New"/>
          <w:noProof/>
          <w:color w:val="FF9D00"/>
          <w:sz w:val="20"/>
          <w:szCs w:val="20"/>
          <w:lang w:val="en-US" w:eastAsia="ru-RU"/>
        </w:rPr>
        <w:t>array</w:t>
      </w:r>
      <w:r w:rsidRPr="001062D9">
        <w:rPr>
          <w:rFonts w:ascii="Courier New" w:eastAsia="Times New Roman" w:hAnsi="Courier New" w:cs="Courier New"/>
          <w:noProof/>
          <w:color w:val="E1EFFF"/>
          <w:sz w:val="20"/>
          <w:szCs w:val="20"/>
          <w:lang w:eastAsia="ru-RU"/>
        </w:rPr>
        <w:t>(</w:t>
      </w:r>
      <w:r w:rsidRPr="001062D9">
        <w:rPr>
          <w:rFonts w:ascii="Courier New" w:eastAsia="Times New Roman" w:hAnsi="Courier New" w:cs="Courier New"/>
          <w:noProof/>
          <w:color w:val="3AD900"/>
          <w:sz w:val="20"/>
          <w:szCs w:val="20"/>
          <w:lang w:eastAsia="ru-RU"/>
        </w:rPr>
        <w:t>'</w:t>
      </w:r>
      <w:r w:rsidRPr="003C7DB9">
        <w:rPr>
          <w:rFonts w:ascii="Courier New" w:eastAsia="Times New Roman" w:hAnsi="Courier New" w:cs="Courier New"/>
          <w:noProof/>
          <w:color w:val="3AD900"/>
          <w:sz w:val="20"/>
          <w:szCs w:val="20"/>
          <w:lang w:val="en-US" w:eastAsia="ru-RU"/>
        </w:rPr>
        <w:t>id</w:t>
      </w:r>
      <w:r w:rsidRPr="001062D9">
        <w:rPr>
          <w:rFonts w:ascii="Courier New" w:eastAsia="Times New Roman" w:hAnsi="Courier New" w:cs="Courier New"/>
          <w:noProof/>
          <w:color w:val="3AD900"/>
          <w:sz w:val="20"/>
          <w:szCs w:val="20"/>
          <w:lang w:eastAsia="ru-RU"/>
        </w:rPr>
        <w:t xml:space="preserve">' </w:t>
      </w:r>
      <w:r w:rsidRPr="001062D9">
        <w:rPr>
          <w:rFonts w:ascii="Courier New" w:eastAsia="Times New Roman" w:hAnsi="Courier New" w:cs="Courier New"/>
          <w:noProof/>
          <w:color w:val="FF9D00"/>
          <w:sz w:val="20"/>
          <w:szCs w:val="20"/>
          <w:lang w:eastAsia="ru-RU"/>
        </w:rPr>
        <w:t xml:space="preserve">=&gt; </w:t>
      </w:r>
      <w:r w:rsidRPr="001062D9">
        <w:rPr>
          <w:rFonts w:ascii="Courier New" w:eastAsia="Times New Roman" w:hAnsi="Courier New" w:cs="Courier New"/>
          <w:noProof/>
          <w:color w:val="3AD900"/>
          <w:sz w:val="20"/>
          <w:szCs w:val="20"/>
          <w:lang w:eastAsia="ru-RU"/>
        </w:rPr>
        <w:t>'3'</w:t>
      </w:r>
      <w:r w:rsidRPr="001062D9">
        <w:rPr>
          <w:rFonts w:ascii="Courier New" w:eastAsia="Times New Roman" w:hAnsi="Courier New" w:cs="Courier New"/>
          <w:noProof/>
          <w:color w:val="E1EFFF"/>
          <w:sz w:val="20"/>
          <w:szCs w:val="20"/>
          <w:lang w:eastAsia="ru-RU"/>
        </w:rPr>
        <w:t xml:space="preserve">, </w:t>
      </w:r>
      <w:r w:rsidRPr="001062D9">
        <w:rPr>
          <w:rFonts w:ascii="Courier New" w:eastAsia="Times New Roman" w:hAnsi="Courier New" w:cs="Courier New"/>
          <w:noProof/>
          <w:color w:val="3AD900"/>
          <w:sz w:val="20"/>
          <w:szCs w:val="20"/>
          <w:lang w:eastAsia="ru-RU"/>
        </w:rPr>
        <w:t>'</w:t>
      </w:r>
      <w:r w:rsidRPr="003C7DB9">
        <w:rPr>
          <w:rFonts w:ascii="Courier New" w:eastAsia="Times New Roman" w:hAnsi="Courier New" w:cs="Courier New"/>
          <w:noProof/>
          <w:color w:val="3AD900"/>
          <w:sz w:val="20"/>
          <w:szCs w:val="20"/>
          <w:lang w:val="en-US" w:eastAsia="ru-RU"/>
        </w:rPr>
        <w:t>Name</w:t>
      </w:r>
      <w:r w:rsidRPr="001062D9">
        <w:rPr>
          <w:rFonts w:ascii="Courier New" w:eastAsia="Times New Roman" w:hAnsi="Courier New" w:cs="Courier New"/>
          <w:noProof/>
          <w:color w:val="3AD900"/>
          <w:sz w:val="20"/>
          <w:szCs w:val="20"/>
          <w:lang w:eastAsia="ru-RU"/>
        </w:rPr>
        <w:t xml:space="preserve">' </w:t>
      </w:r>
      <w:r w:rsidRPr="001062D9">
        <w:rPr>
          <w:rFonts w:ascii="Courier New" w:eastAsia="Times New Roman" w:hAnsi="Courier New" w:cs="Courier New"/>
          <w:noProof/>
          <w:color w:val="FF9D00"/>
          <w:sz w:val="20"/>
          <w:szCs w:val="20"/>
          <w:lang w:eastAsia="ru-RU"/>
        </w:rPr>
        <w:t xml:space="preserve">=&gt; </w:t>
      </w:r>
      <w:r w:rsidRPr="001062D9">
        <w:rPr>
          <w:rFonts w:ascii="Courier New" w:eastAsia="Times New Roman" w:hAnsi="Courier New" w:cs="Courier New"/>
          <w:noProof/>
          <w:color w:val="3AD900"/>
          <w:sz w:val="20"/>
          <w:szCs w:val="20"/>
          <w:lang w:eastAsia="ru-RU"/>
        </w:rPr>
        <w:t>'Давыденко'</w:t>
      </w:r>
      <w:r w:rsidRPr="001062D9">
        <w:rPr>
          <w:rFonts w:ascii="Courier New" w:eastAsia="Times New Roman" w:hAnsi="Courier New" w:cs="Courier New"/>
          <w:noProof/>
          <w:color w:val="E1EFFF"/>
          <w:sz w:val="20"/>
          <w:szCs w:val="20"/>
          <w:lang w:eastAsia="ru-RU"/>
        </w:rPr>
        <w:t>),</w:t>
      </w:r>
      <w:r w:rsidRPr="001062D9">
        <w:rPr>
          <w:rFonts w:ascii="Courier New" w:eastAsia="Times New Roman" w:hAnsi="Courier New" w:cs="Courier New"/>
          <w:noProof/>
          <w:color w:val="E1EFFF"/>
          <w:sz w:val="20"/>
          <w:szCs w:val="20"/>
          <w:lang w:eastAsia="ru-RU"/>
        </w:rPr>
        <w:br/>
        <w:t xml:space="preserve">    </w:t>
      </w:r>
      <w:r w:rsidRPr="003C7DB9">
        <w:rPr>
          <w:rFonts w:ascii="Courier New" w:eastAsia="Times New Roman" w:hAnsi="Courier New" w:cs="Courier New"/>
          <w:noProof/>
          <w:color w:val="FF9D00"/>
          <w:sz w:val="20"/>
          <w:szCs w:val="20"/>
          <w:lang w:val="en-US" w:eastAsia="ru-RU"/>
        </w:rPr>
        <w:t>array</w:t>
      </w:r>
      <w:r w:rsidRPr="001062D9">
        <w:rPr>
          <w:rFonts w:ascii="Courier New" w:eastAsia="Times New Roman" w:hAnsi="Courier New" w:cs="Courier New"/>
          <w:noProof/>
          <w:color w:val="E1EFFF"/>
          <w:sz w:val="20"/>
          <w:szCs w:val="20"/>
          <w:lang w:eastAsia="ru-RU"/>
        </w:rPr>
        <w:t>(</w:t>
      </w:r>
      <w:r w:rsidRPr="001062D9">
        <w:rPr>
          <w:rFonts w:ascii="Courier New" w:eastAsia="Times New Roman" w:hAnsi="Courier New" w:cs="Courier New"/>
          <w:noProof/>
          <w:color w:val="3AD900"/>
          <w:sz w:val="20"/>
          <w:szCs w:val="20"/>
          <w:lang w:eastAsia="ru-RU"/>
        </w:rPr>
        <w:t>'</w:t>
      </w:r>
      <w:r w:rsidRPr="003C7DB9">
        <w:rPr>
          <w:rFonts w:ascii="Courier New" w:eastAsia="Times New Roman" w:hAnsi="Courier New" w:cs="Courier New"/>
          <w:noProof/>
          <w:color w:val="3AD900"/>
          <w:sz w:val="20"/>
          <w:szCs w:val="20"/>
          <w:lang w:val="en-US" w:eastAsia="ru-RU"/>
        </w:rPr>
        <w:t>id</w:t>
      </w:r>
      <w:r w:rsidRPr="001062D9">
        <w:rPr>
          <w:rFonts w:ascii="Courier New" w:eastAsia="Times New Roman" w:hAnsi="Courier New" w:cs="Courier New"/>
          <w:noProof/>
          <w:color w:val="3AD900"/>
          <w:sz w:val="20"/>
          <w:szCs w:val="20"/>
          <w:lang w:eastAsia="ru-RU"/>
        </w:rPr>
        <w:t xml:space="preserve">' </w:t>
      </w:r>
      <w:r w:rsidRPr="001062D9">
        <w:rPr>
          <w:rFonts w:ascii="Courier New" w:eastAsia="Times New Roman" w:hAnsi="Courier New" w:cs="Courier New"/>
          <w:noProof/>
          <w:color w:val="FF9D00"/>
          <w:sz w:val="20"/>
          <w:szCs w:val="20"/>
          <w:lang w:eastAsia="ru-RU"/>
        </w:rPr>
        <w:t xml:space="preserve">=&gt; </w:t>
      </w:r>
      <w:r w:rsidRPr="001062D9">
        <w:rPr>
          <w:rFonts w:ascii="Courier New" w:eastAsia="Times New Roman" w:hAnsi="Courier New" w:cs="Courier New"/>
          <w:noProof/>
          <w:color w:val="3AD900"/>
          <w:sz w:val="20"/>
          <w:szCs w:val="20"/>
          <w:lang w:eastAsia="ru-RU"/>
        </w:rPr>
        <w:t>'4'</w:t>
      </w:r>
      <w:r w:rsidRPr="001062D9">
        <w:rPr>
          <w:rFonts w:ascii="Courier New" w:eastAsia="Times New Roman" w:hAnsi="Courier New" w:cs="Courier New"/>
          <w:noProof/>
          <w:color w:val="E1EFFF"/>
          <w:sz w:val="20"/>
          <w:szCs w:val="20"/>
          <w:lang w:eastAsia="ru-RU"/>
        </w:rPr>
        <w:t xml:space="preserve">, </w:t>
      </w:r>
      <w:r w:rsidRPr="001062D9">
        <w:rPr>
          <w:rFonts w:ascii="Courier New" w:eastAsia="Times New Roman" w:hAnsi="Courier New" w:cs="Courier New"/>
          <w:noProof/>
          <w:color w:val="3AD900"/>
          <w:sz w:val="20"/>
          <w:szCs w:val="20"/>
          <w:lang w:eastAsia="ru-RU"/>
        </w:rPr>
        <w:t>'</w:t>
      </w:r>
      <w:r w:rsidRPr="003C7DB9">
        <w:rPr>
          <w:rFonts w:ascii="Courier New" w:eastAsia="Times New Roman" w:hAnsi="Courier New" w:cs="Courier New"/>
          <w:noProof/>
          <w:color w:val="3AD900"/>
          <w:sz w:val="20"/>
          <w:szCs w:val="20"/>
          <w:lang w:val="en-US" w:eastAsia="ru-RU"/>
        </w:rPr>
        <w:t>Name</w:t>
      </w:r>
      <w:r w:rsidRPr="001062D9">
        <w:rPr>
          <w:rFonts w:ascii="Courier New" w:eastAsia="Times New Roman" w:hAnsi="Courier New" w:cs="Courier New"/>
          <w:noProof/>
          <w:color w:val="3AD900"/>
          <w:sz w:val="20"/>
          <w:szCs w:val="20"/>
          <w:lang w:eastAsia="ru-RU"/>
        </w:rPr>
        <w:t xml:space="preserve">' </w:t>
      </w:r>
      <w:r w:rsidRPr="001062D9">
        <w:rPr>
          <w:rFonts w:ascii="Courier New" w:eastAsia="Times New Roman" w:hAnsi="Courier New" w:cs="Courier New"/>
          <w:noProof/>
          <w:color w:val="FF9D00"/>
          <w:sz w:val="20"/>
          <w:szCs w:val="20"/>
          <w:lang w:eastAsia="ru-RU"/>
        </w:rPr>
        <w:t xml:space="preserve">=&gt; </w:t>
      </w:r>
      <w:r w:rsidRPr="001062D9">
        <w:rPr>
          <w:rFonts w:ascii="Courier New" w:eastAsia="Times New Roman" w:hAnsi="Courier New" w:cs="Courier New"/>
          <w:noProof/>
          <w:color w:val="3AD900"/>
          <w:sz w:val="20"/>
          <w:szCs w:val="20"/>
          <w:lang w:eastAsia="ru-RU"/>
        </w:rPr>
        <w:t>'Горячев'</w:t>
      </w:r>
      <w:r w:rsidRPr="001062D9">
        <w:rPr>
          <w:rFonts w:ascii="Courier New" w:eastAsia="Times New Roman" w:hAnsi="Courier New" w:cs="Courier New"/>
          <w:noProof/>
          <w:color w:val="E1EFFF"/>
          <w:sz w:val="20"/>
          <w:szCs w:val="20"/>
          <w:lang w:eastAsia="ru-RU"/>
        </w:rPr>
        <w:t>),</w:t>
      </w:r>
      <w:r w:rsidRPr="001062D9">
        <w:rPr>
          <w:rFonts w:ascii="Courier New" w:eastAsia="Times New Roman" w:hAnsi="Courier New" w:cs="Courier New"/>
          <w:noProof/>
          <w:color w:val="E1EFFF"/>
          <w:sz w:val="20"/>
          <w:szCs w:val="20"/>
          <w:lang w:eastAsia="ru-RU"/>
        </w:rPr>
        <w:br/>
        <w:t xml:space="preserve">    </w:t>
      </w:r>
      <w:r w:rsidRPr="003C7DB9">
        <w:rPr>
          <w:rFonts w:ascii="Courier New" w:eastAsia="Times New Roman" w:hAnsi="Courier New" w:cs="Courier New"/>
          <w:noProof/>
          <w:color w:val="FF9D00"/>
          <w:sz w:val="20"/>
          <w:szCs w:val="20"/>
          <w:lang w:val="en-US" w:eastAsia="ru-RU"/>
        </w:rPr>
        <w:t>array</w:t>
      </w:r>
      <w:r w:rsidRPr="001062D9">
        <w:rPr>
          <w:rFonts w:ascii="Courier New" w:eastAsia="Times New Roman" w:hAnsi="Courier New" w:cs="Courier New"/>
          <w:noProof/>
          <w:color w:val="E1EFFF"/>
          <w:sz w:val="20"/>
          <w:szCs w:val="20"/>
          <w:lang w:eastAsia="ru-RU"/>
        </w:rPr>
        <w:t>(</w:t>
      </w:r>
      <w:r w:rsidRPr="001062D9">
        <w:rPr>
          <w:rFonts w:ascii="Courier New" w:eastAsia="Times New Roman" w:hAnsi="Courier New" w:cs="Courier New"/>
          <w:noProof/>
          <w:color w:val="3AD900"/>
          <w:sz w:val="20"/>
          <w:szCs w:val="20"/>
          <w:lang w:eastAsia="ru-RU"/>
        </w:rPr>
        <w:t>'</w:t>
      </w:r>
      <w:r w:rsidRPr="003C7DB9">
        <w:rPr>
          <w:rFonts w:ascii="Courier New" w:eastAsia="Times New Roman" w:hAnsi="Courier New" w:cs="Courier New"/>
          <w:noProof/>
          <w:color w:val="3AD900"/>
          <w:sz w:val="20"/>
          <w:szCs w:val="20"/>
          <w:lang w:val="en-US" w:eastAsia="ru-RU"/>
        </w:rPr>
        <w:t>id</w:t>
      </w:r>
      <w:r w:rsidRPr="001062D9">
        <w:rPr>
          <w:rFonts w:ascii="Courier New" w:eastAsia="Times New Roman" w:hAnsi="Courier New" w:cs="Courier New"/>
          <w:noProof/>
          <w:color w:val="3AD900"/>
          <w:sz w:val="20"/>
          <w:szCs w:val="20"/>
          <w:lang w:eastAsia="ru-RU"/>
        </w:rPr>
        <w:t xml:space="preserve">' </w:t>
      </w:r>
      <w:r w:rsidRPr="001062D9">
        <w:rPr>
          <w:rFonts w:ascii="Courier New" w:eastAsia="Times New Roman" w:hAnsi="Courier New" w:cs="Courier New"/>
          <w:noProof/>
          <w:color w:val="FF9D00"/>
          <w:sz w:val="20"/>
          <w:szCs w:val="20"/>
          <w:lang w:eastAsia="ru-RU"/>
        </w:rPr>
        <w:t xml:space="preserve">=&gt; </w:t>
      </w:r>
      <w:r w:rsidRPr="001062D9">
        <w:rPr>
          <w:rFonts w:ascii="Courier New" w:eastAsia="Times New Roman" w:hAnsi="Courier New" w:cs="Courier New"/>
          <w:noProof/>
          <w:color w:val="3AD900"/>
          <w:sz w:val="20"/>
          <w:szCs w:val="20"/>
          <w:lang w:eastAsia="ru-RU"/>
        </w:rPr>
        <w:t>'5'</w:t>
      </w:r>
      <w:r w:rsidRPr="001062D9">
        <w:rPr>
          <w:rFonts w:ascii="Courier New" w:eastAsia="Times New Roman" w:hAnsi="Courier New" w:cs="Courier New"/>
          <w:noProof/>
          <w:color w:val="E1EFFF"/>
          <w:sz w:val="20"/>
          <w:szCs w:val="20"/>
          <w:lang w:eastAsia="ru-RU"/>
        </w:rPr>
        <w:t xml:space="preserve">, </w:t>
      </w:r>
      <w:r w:rsidRPr="001062D9">
        <w:rPr>
          <w:rFonts w:ascii="Courier New" w:eastAsia="Times New Roman" w:hAnsi="Courier New" w:cs="Courier New"/>
          <w:noProof/>
          <w:color w:val="3AD900"/>
          <w:sz w:val="20"/>
          <w:szCs w:val="20"/>
          <w:lang w:eastAsia="ru-RU"/>
        </w:rPr>
        <w:t>'</w:t>
      </w:r>
      <w:r w:rsidRPr="003C7DB9">
        <w:rPr>
          <w:rFonts w:ascii="Courier New" w:eastAsia="Times New Roman" w:hAnsi="Courier New" w:cs="Courier New"/>
          <w:noProof/>
          <w:color w:val="3AD900"/>
          <w:sz w:val="20"/>
          <w:szCs w:val="20"/>
          <w:lang w:val="en-US" w:eastAsia="ru-RU"/>
        </w:rPr>
        <w:t>Name</w:t>
      </w:r>
      <w:r w:rsidRPr="001062D9">
        <w:rPr>
          <w:rFonts w:ascii="Courier New" w:eastAsia="Times New Roman" w:hAnsi="Courier New" w:cs="Courier New"/>
          <w:noProof/>
          <w:color w:val="3AD900"/>
          <w:sz w:val="20"/>
          <w:szCs w:val="20"/>
          <w:lang w:eastAsia="ru-RU"/>
        </w:rPr>
        <w:t xml:space="preserve">' </w:t>
      </w:r>
      <w:r w:rsidRPr="001062D9">
        <w:rPr>
          <w:rFonts w:ascii="Courier New" w:eastAsia="Times New Roman" w:hAnsi="Courier New" w:cs="Courier New"/>
          <w:noProof/>
          <w:color w:val="FF9D00"/>
          <w:sz w:val="20"/>
          <w:szCs w:val="20"/>
          <w:lang w:eastAsia="ru-RU"/>
        </w:rPr>
        <w:t xml:space="preserve">=&gt; </w:t>
      </w:r>
      <w:r w:rsidRPr="001062D9">
        <w:rPr>
          <w:rFonts w:ascii="Courier New" w:eastAsia="Times New Roman" w:hAnsi="Courier New" w:cs="Courier New"/>
          <w:noProof/>
          <w:color w:val="3AD900"/>
          <w:sz w:val="20"/>
          <w:szCs w:val="20"/>
          <w:lang w:eastAsia="ru-RU"/>
        </w:rPr>
        <w:t>'Горовой'</w:t>
      </w:r>
      <w:r w:rsidRPr="001062D9">
        <w:rPr>
          <w:rFonts w:ascii="Courier New" w:eastAsia="Times New Roman" w:hAnsi="Courier New" w:cs="Courier New"/>
          <w:noProof/>
          <w:color w:val="E1EFFF"/>
          <w:sz w:val="20"/>
          <w:szCs w:val="20"/>
          <w:lang w:eastAsia="ru-RU"/>
        </w:rPr>
        <w:t>),</w:t>
      </w:r>
      <w:r w:rsidRPr="001062D9">
        <w:rPr>
          <w:rFonts w:ascii="Courier New" w:eastAsia="Times New Roman" w:hAnsi="Courier New" w:cs="Courier New"/>
          <w:noProof/>
          <w:color w:val="E1EFFF"/>
          <w:sz w:val="20"/>
          <w:szCs w:val="20"/>
          <w:lang w:eastAsia="ru-RU"/>
        </w:rPr>
        <w:br/>
        <w:t xml:space="preserve">    </w:t>
      </w:r>
      <w:r w:rsidRPr="003C7DB9">
        <w:rPr>
          <w:rFonts w:ascii="Courier New" w:eastAsia="Times New Roman" w:hAnsi="Courier New" w:cs="Courier New"/>
          <w:noProof/>
          <w:color w:val="FF9D00"/>
          <w:sz w:val="20"/>
          <w:szCs w:val="20"/>
          <w:lang w:val="en-US" w:eastAsia="ru-RU"/>
        </w:rPr>
        <w:t>array</w:t>
      </w:r>
      <w:r w:rsidRPr="001062D9">
        <w:rPr>
          <w:rFonts w:ascii="Courier New" w:eastAsia="Times New Roman" w:hAnsi="Courier New" w:cs="Courier New"/>
          <w:noProof/>
          <w:color w:val="E1EFFF"/>
          <w:sz w:val="20"/>
          <w:szCs w:val="20"/>
          <w:lang w:eastAsia="ru-RU"/>
        </w:rPr>
        <w:t>(</w:t>
      </w:r>
      <w:r w:rsidRPr="001062D9">
        <w:rPr>
          <w:rFonts w:ascii="Courier New" w:eastAsia="Times New Roman" w:hAnsi="Courier New" w:cs="Courier New"/>
          <w:noProof/>
          <w:color w:val="3AD900"/>
          <w:sz w:val="20"/>
          <w:szCs w:val="20"/>
          <w:lang w:eastAsia="ru-RU"/>
        </w:rPr>
        <w:t>'</w:t>
      </w:r>
      <w:r w:rsidRPr="003C7DB9">
        <w:rPr>
          <w:rFonts w:ascii="Courier New" w:eastAsia="Times New Roman" w:hAnsi="Courier New" w:cs="Courier New"/>
          <w:noProof/>
          <w:color w:val="3AD900"/>
          <w:sz w:val="20"/>
          <w:szCs w:val="20"/>
          <w:lang w:val="en-US" w:eastAsia="ru-RU"/>
        </w:rPr>
        <w:t>id</w:t>
      </w:r>
      <w:r w:rsidRPr="001062D9">
        <w:rPr>
          <w:rFonts w:ascii="Courier New" w:eastAsia="Times New Roman" w:hAnsi="Courier New" w:cs="Courier New"/>
          <w:noProof/>
          <w:color w:val="3AD900"/>
          <w:sz w:val="20"/>
          <w:szCs w:val="20"/>
          <w:lang w:eastAsia="ru-RU"/>
        </w:rPr>
        <w:t xml:space="preserve">' </w:t>
      </w:r>
      <w:r w:rsidRPr="001062D9">
        <w:rPr>
          <w:rFonts w:ascii="Courier New" w:eastAsia="Times New Roman" w:hAnsi="Courier New" w:cs="Courier New"/>
          <w:noProof/>
          <w:color w:val="FF9D00"/>
          <w:sz w:val="20"/>
          <w:szCs w:val="20"/>
          <w:lang w:eastAsia="ru-RU"/>
        </w:rPr>
        <w:t xml:space="preserve">=&gt; </w:t>
      </w:r>
      <w:r w:rsidRPr="001062D9">
        <w:rPr>
          <w:rFonts w:ascii="Courier New" w:eastAsia="Times New Roman" w:hAnsi="Courier New" w:cs="Courier New"/>
          <w:noProof/>
          <w:color w:val="3AD900"/>
          <w:sz w:val="20"/>
          <w:szCs w:val="20"/>
          <w:lang w:eastAsia="ru-RU"/>
        </w:rPr>
        <w:t>'6'</w:t>
      </w:r>
      <w:r w:rsidRPr="001062D9">
        <w:rPr>
          <w:rFonts w:ascii="Courier New" w:eastAsia="Times New Roman" w:hAnsi="Courier New" w:cs="Courier New"/>
          <w:noProof/>
          <w:color w:val="E1EFFF"/>
          <w:sz w:val="20"/>
          <w:szCs w:val="20"/>
          <w:lang w:eastAsia="ru-RU"/>
        </w:rPr>
        <w:t xml:space="preserve">, </w:t>
      </w:r>
      <w:r w:rsidRPr="001062D9">
        <w:rPr>
          <w:rFonts w:ascii="Courier New" w:eastAsia="Times New Roman" w:hAnsi="Courier New" w:cs="Courier New"/>
          <w:noProof/>
          <w:color w:val="3AD900"/>
          <w:sz w:val="20"/>
          <w:szCs w:val="20"/>
          <w:lang w:eastAsia="ru-RU"/>
        </w:rPr>
        <w:t>'</w:t>
      </w:r>
      <w:r w:rsidRPr="003C7DB9">
        <w:rPr>
          <w:rFonts w:ascii="Courier New" w:eastAsia="Times New Roman" w:hAnsi="Courier New" w:cs="Courier New"/>
          <w:noProof/>
          <w:color w:val="3AD900"/>
          <w:sz w:val="20"/>
          <w:szCs w:val="20"/>
          <w:lang w:val="en-US" w:eastAsia="ru-RU"/>
        </w:rPr>
        <w:t>Name</w:t>
      </w:r>
      <w:r w:rsidRPr="001062D9">
        <w:rPr>
          <w:rFonts w:ascii="Courier New" w:eastAsia="Times New Roman" w:hAnsi="Courier New" w:cs="Courier New"/>
          <w:noProof/>
          <w:color w:val="3AD900"/>
          <w:sz w:val="20"/>
          <w:szCs w:val="20"/>
          <w:lang w:eastAsia="ru-RU"/>
        </w:rPr>
        <w:t xml:space="preserve">' </w:t>
      </w:r>
      <w:r w:rsidRPr="001062D9">
        <w:rPr>
          <w:rFonts w:ascii="Courier New" w:eastAsia="Times New Roman" w:hAnsi="Courier New" w:cs="Courier New"/>
          <w:noProof/>
          <w:color w:val="FF9D00"/>
          <w:sz w:val="20"/>
          <w:szCs w:val="20"/>
          <w:lang w:eastAsia="ru-RU"/>
        </w:rPr>
        <w:t xml:space="preserve">=&gt; </w:t>
      </w:r>
      <w:r w:rsidRPr="001062D9">
        <w:rPr>
          <w:rFonts w:ascii="Courier New" w:eastAsia="Times New Roman" w:hAnsi="Courier New" w:cs="Courier New"/>
          <w:noProof/>
          <w:color w:val="3AD900"/>
          <w:sz w:val="20"/>
          <w:szCs w:val="20"/>
          <w:lang w:eastAsia="ru-RU"/>
        </w:rPr>
        <w:t>'Гендина'</w:t>
      </w:r>
      <w:r w:rsidRPr="001062D9">
        <w:rPr>
          <w:rFonts w:ascii="Courier New" w:eastAsia="Times New Roman" w:hAnsi="Courier New" w:cs="Courier New"/>
          <w:noProof/>
          <w:color w:val="E1EFFF"/>
          <w:sz w:val="20"/>
          <w:szCs w:val="20"/>
          <w:lang w:eastAsia="ru-RU"/>
        </w:rPr>
        <w:t>),</w:t>
      </w:r>
      <w:r w:rsidRPr="001062D9">
        <w:rPr>
          <w:rFonts w:ascii="Courier New" w:eastAsia="Times New Roman" w:hAnsi="Courier New" w:cs="Courier New"/>
          <w:noProof/>
          <w:color w:val="E1EFFF"/>
          <w:sz w:val="20"/>
          <w:szCs w:val="20"/>
          <w:lang w:eastAsia="ru-RU"/>
        </w:rPr>
        <w:br/>
        <w:t xml:space="preserve">    </w:t>
      </w:r>
      <w:r w:rsidRPr="003C7DB9">
        <w:rPr>
          <w:rFonts w:ascii="Courier New" w:eastAsia="Times New Roman" w:hAnsi="Courier New" w:cs="Courier New"/>
          <w:noProof/>
          <w:color w:val="FF9D00"/>
          <w:sz w:val="20"/>
          <w:szCs w:val="20"/>
          <w:lang w:val="en-US" w:eastAsia="ru-RU"/>
        </w:rPr>
        <w:t>array</w:t>
      </w:r>
      <w:r w:rsidRPr="001062D9">
        <w:rPr>
          <w:rFonts w:ascii="Courier New" w:eastAsia="Times New Roman" w:hAnsi="Courier New" w:cs="Courier New"/>
          <w:noProof/>
          <w:color w:val="E1EFFF"/>
          <w:sz w:val="20"/>
          <w:szCs w:val="20"/>
          <w:lang w:eastAsia="ru-RU"/>
        </w:rPr>
        <w:t>(</w:t>
      </w:r>
      <w:r w:rsidRPr="001062D9">
        <w:rPr>
          <w:rFonts w:ascii="Courier New" w:eastAsia="Times New Roman" w:hAnsi="Courier New" w:cs="Courier New"/>
          <w:noProof/>
          <w:color w:val="3AD900"/>
          <w:sz w:val="20"/>
          <w:szCs w:val="20"/>
          <w:lang w:eastAsia="ru-RU"/>
        </w:rPr>
        <w:t>'</w:t>
      </w:r>
      <w:r w:rsidRPr="003C7DB9">
        <w:rPr>
          <w:rFonts w:ascii="Courier New" w:eastAsia="Times New Roman" w:hAnsi="Courier New" w:cs="Courier New"/>
          <w:noProof/>
          <w:color w:val="3AD900"/>
          <w:sz w:val="20"/>
          <w:szCs w:val="20"/>
          <w:lang w:val="en-US" w:eastAsia="ru-RU"/>
        </w:rPr>
        <w:t>id</w:t>
      </w:r>
      <w:r w:rsidRPr="001062D9">
        <w:rPr>
          <w:rFonts w:ascii="Courier New" w:eastAsia="Times New Roman" w:hAnsi="Courier New" w:cs="Courier New"/>
          <w:noProof/>
          <w:color w:val="3AD900"/>
          <w:sz w:val="20"/>
          <w:szCs w:val="20"/>
          <w:lang w:eastAsia="ru-RU"/>
        </w:rPr>
        <w:t xml:space="preserve">' </w:t>
      </w:r>
      <w:r w:rsidRPr="001062D9">
        <w:rPr>
          <w:rFonts w:ascii="Courier New" w:eastAsia="Times New Roman" w:hAnsi="Courier New" w:cs="Courier New"/>
          <w:noProof/>
          <w:color w:val="FF9D00"/>
          <w:sz w:val="20"/>
          <w:szCs w:val="20"/>
          <w:lang w:eastAsia="ru-RU"/>
        </w:rPr>
        <w:t xml:space="preserve">=&gt; </w:t>
      </w:r>
      <w:r w:rsidRPr="001062D9">
        <w:rPr>
          <w:rFonts w:ascii="Courier New" w:eastAsia="Times New Roman" w:hAnsi="Courier New" w:cs="Courier New"/>
          <w:noProof/>
          <w:color w:val="3AD900"/>
          <w:sz w:val="20"/>
          <w:szCs w:val="20"/>
          <w:lang w:eastAsia="ru-RU"/>
        </w:rPr>
        <w:t>'7'</w:t>
      </w:r>
      <w:r w:rsidRPr="001062D9">
        <w:rPr>
          <w:rFonts w:ascii="Courier New" w:eastAsia="Times New Roman" w:hAnsi="Courier New" w:cs="Courier New"/>
          <w:noProof/>
          <w:color w:val="E1EFFF"/>
          <w:sz w:val="20"/>
          <w:szCs w:val="20"/>
          <w:lang w:eastAsia="ru-RU"/>
        </w:rPr>
        <w:t xml:space="preserve">, </w:t>
      </w:r>
      <w:r w:rsidRPr="001062D9">
        <w:rPr>
          <w:rFonts w:ascii="Courier New" w:eastAsia="Times New Roman" w:hAnsi="Courier New" w:cs="Courier New"/>
          <w:noProof/>
          <w:color w:val="3AD900"/>
          <w:sz w:val="20"/>
          <w:szCs w:val="20"/>
          <w:lang w:eastAsia="ru-RU"/>
        </w:rPr>
        <w:t>'</w:t>
      </w:r>
      <w:r w:rsidRPr="003C7DB9">
        <w:rPr>
          <w:rFonts w:ascii="Courier New" w:eastAsia="Times New Roman" w:hAnsi="Courier New" w:cs="Courier New"/>
          <w:noProof/>
          <w:color w:val="3AD900"/>
          <w:sz w:val="20"/>
          <w:szCs w:val="20"/>
          <w:lang w:val="en-US" w:eastAsia="ru-RU"/>
        </w:rPr>
        <w:t>Name</w:t>
      </w:r>
      <w:r w:rsidRPr="001062D9">
        <w:rPr>
          <w:rFonts w:ascii="Courier New" w:eastAsia="Times New Roman" w:hAnsi="Courier New" w:cs="Courier New"/>
          <w:noProof/>
          <w:color w:val="3AD900"/>
          <w:sz w:val="20"/>
          <w:szCs w:val="20"/>
          <w:lang w:eastAsia="ru-RU"/>
        </w:rPr>
        <w:t xml:space="preserve">' </w:t>
      </w:r>
      <w:r w:rsidRPr="001062D9">
        <w:rPr>
          <w:rFonts w:ascii="Courier New" w:eastAsia="Times New Roman" w:hAnsi="Courier New" w:cs="Courier New"/>
          <w:noProof/>
          <w:color w:val="FF9D00"/>
          <w:sz w:val="20"/>
          <w:szCs w:val="20"/>
          <w:lang w:eastAsia="ru-RU"/>
        </w:rPr>
        <w:t xml:space="preserve">=&gt; </w:t>
      </w:r>
      <w:r w:rsidRPr="001062D9">
        <w:rPr>
          <w:rFonts w:ascii="Courier New" w:eastAsia="Times New Roman" w:hAnsi="Courier New" w:cs="Courier New"/>
          <w:noProof/>
          <w:color w:val="3AD900"/>
          <w:sz w:val="20"/>
          <w:szCs w:val="20"/>
          <w:lang w:eastAsia="ru-RU"/>
        </w:rPr>
        <w:t>'Жижа'</w:t>
      </w:r>
      <w:r w:rsidRPr="001062D9">
        <w:rPr>
          <w:rFonts w:ascii="Courier New" w:eastAsia="Times New Roman" w:hAnsi="Courier New" w:cs="Courier New"/>
          <w:noProof/>
          <w:color w:val="E1EFFF"/>
          <w:sz w:val="20"/>
          <w:szCs w:val="20"/>
          <w:lang w:eastAsia="ru-RU"/>
        </w:rPr>
        <w:t>),</w:t>
      </w:r>
      <w:r w:rsidRPr="001062D9">
        <w:rPr>
          <w:rFonts w:ascii="Courier New" w:eastAsia="Times New Roman" w:hAnsi="Courier New" w:cs="Courier New"/>
          <w:noProof/>
          <w:color w:val="E1EFFF"/>
          <w:sz w:val="20"/>
          <w:szCs w:val="20"/>
          <w:lang w:eastAsia="ru-RU"/>
        </w:rPr>
        <w:br/>
        <w:t>)</w:t>
      </w:r>
      <w:r w:rsidRPr="001062D9">
        <w:rPr>
          <w:rFonts w:ascii="Courier New" w:eastAsia="Times New Roman" w:hAnsi="Courier New" w:cs="Courier New"/>
          <w:noProof/>
          <w:color w:val="E1EFFF"/>
          <w:sz w:val="20"/>
          <w:szCs w:val="20"/>
          <w:lang w:eastAsia="ru-RU"/>
        </w:rPr>
        <w:br/>
        <w:t>);</w:t>
      </w:r>
    </w:p>
    <w:p w:rsidR="00E21ED8" w:rsidRPr="001062D9" w:rsidRDefault="00E21ED8" w:rsidP="008830F0">
      <w:pPr>
        <w:rPr>
          <w:rFonts w:cstheme="minorHAnsi"/>
          <w:b/>
          <w:noProof/>
          <w:color w:val="FF0000"/>
          <w:sz w:val="24"/>
          <w:szCs w:val="24"/>
        </w:rPr>
      </w:pPr>
    </w:p>
    <w:p w:rsidR="0067082B" w:rsidRPr="001062D9" w:rsidRDefault="0067082B" w:rsidP="008830F0">
      <w:pPr>
        <w:rPr>
          <w:rFonts w:cstheme="minorHAnsi"/>
          <w:b/>
          <w:noProof/>
          <w:color w:val="FF0000"/>
          <w:sz w:val="24"/>
          <w:szCs w:val="24"/>
        </w:rPr>
      </w:pPr>
      <w:r w:rsidRPr="001062D9">
        <w:rPr>
          <w:rFonts w:cstheme="minorHAnsi"/>
          <w:noProof/>
          <w:color w:val="000000" w:themeColor="text1"/>
          <w:sz w:val="24"/>
          <w:szCs w:val="24"/>
        </w:rPr>
        <w:t xml:space="preserve">А вот для этого нам и пригодиться использования двойного цикла </w:t>
      </w:r>
      <w:r w:rsidRPr="003C7DB9">
        <w:rPr>
          <w:rFonts w:cstheme="minorHAnsi"/>
          <w:b/>
          <w:noProof/>
          <w:color w:val="FF0000"/>
          <w:sz w:val="24"/>
          <w:szCs w:val="24"/>
          <w:lang w:val="en-US"/>
        </w:rPr>
        <w:t>FOREACH</w:t>
      </w:r>
      <w:r w:rsidRPr="001062D9">
        <w:rPr>
          <w:rFonts w:cstheme="minorHAnsi"/>
          <w:b/>
          <w:noProof/>
          <w:color w:val="FF0000"/>
          <w:sz w:val="24"/>
          <w:szCs w:val="24"/>
        </w:rPr>
        <w:t>.</w:t>
      </w:r>
    </w:p>
    <w:p w:rsidR="0067082B" w:rsidRPr="003C7DB9" w:rsidRDefault="0067082B" w:rsidP="008830F0">
      <w:pPr>
        <w:rPr>
          <w:rFonts w:cstheme="minorHAnsi"/>
          <w:noProof/>
          <w:sz w:val="24"/>
          <w:szCs w:val="24"/>
          <w:lang w:val="en-US"/>
        </w:rPr>
      </w:pPr>
      <w:r w:rsidRPr="001062D9">
        <w:rPr>
          <w:rFonts w:cstheme="minorHAnsi"/>
          <w:noProof/>
          <w:sz w:val="24"/>
          <w:szCs w:val="24"/>
        </w:rPr>
        <w:t>Для того, чтобы понять как работает двойной</w:t>
      </w:r>
      <w:r w:rsidRPr="001062D9">
        <w:rPr>
          <w:rFonts w:cstheme="minorHAnsi"/>
          <w:b/>
          <w:noProof/>
          <w:sz w:val="24"/>
          <w:szCs w:val="24"/>
        </w:rPr>
        <w:t xml:space="preserve"> </w:t>
      </w:r>
      <w:r w:rsidRPr="003C7DB9">
        <w:rPr>
          <w:rFonts w:cstheme="minorHAnsi"/>
          <w:b/>
          <w:noProof/>
          <w:color w:val="FF0000"/>
          <w:sz w:val="24"/>
          <w:szCs w:val="24"/>
          <w:lang w:val="en-US"/>
        </w:rPr>
        <w:t>FOREACH</w:t>
      </w:r>
      <w:r w:rsidRPr="001062D9">
        <w:rPr>
          <w:rFonts w:cstheme="minorHAnsi"/>
          <w:b/>
          <w:noProof/>
          <w:color w:val="FF0000"/>
          <w:sz w:val="24"/>
          <w:szCs w:val="24"/>
        </w:rPr>
        <w:t xml:space="preserve"> </w:t>
      </w:r>
      <w:r w:rsidR="0057340C" w:rsidRPr="001062D9">
        <w:rPr>
          <w:rFonts w:cstheme="minorHAnsi"/>
          <w:noProof/>
          <w:color w:val="000000" w:themeColor="text1"/>
          <w:sz w:val="24"/>
          <w:szCs w:val="24"/>
        </w:rPr>
        <w:t>с мног</w:t>
      </w:r>
      <w:r w:rsidR="005D2A91" w:rsidRPr="001062D9">
        <w:rPr>
          <w:rFonts w:cstheme="minorHAnsi"/>
          <w:noProof/>
          <w:color w:val="000000" w:themeColor="text1"/>
          <w:sz w:val="24"/>
          <w:szCs w:val="24"/>
        </w:rPr>
        <w:t>о</w:t>
      </w:r>
      <w:r w:rsidR="0057340C" w:rsidRPr="001062D9">
        <w:rPr>
          <w:rFonts w:cstheme="minorHAnsi"/>
          <w:noProof/>
          <w:color w:val="000000" w:themeColor="text1"/>
          <w:sz w:val="24"/>
          <w:szCs w:val="24"/>
        </w:rPr>
        <w:t xml:space="preserve">мерным массивом </w:t>
      </w:r>
      <w:r w:rsidRPr="001062D9">
        <w:rPr>
          <w:rFonts w:cstheme="minorHAnsi"/>
          <w:noProof/>
          <w:sz w:val="24"/>
          <w:szCs w:val="24"/>
        </w:rPr>
        <w:t xml:space="preserve">мы полностью продебажим каждый наш шаг. </w:t>
      </w:r>
      <w:r w:rsidRPr="003C7DB9">
        <w:rPr>
          <w:rFonts w:cstheme="minorHAnsi"/>
          <w:noProof/>
          <w:sz w:val="24"/>
          <w:szCs w:val="24"/>
          <w:lang w:val="en-US"/>
        </w:rPr>
        <w:t>Поехали!</w:t>
      </w:r>
    </w:p>
    <w:p w:rsidR="00106D45" w:rsidRPr="001062D9" w:rsidRDefault="00106D45" w:rsidP="00106D45">
      <w:pPr>
        <w:pStyle w:val="a3"/>
        <w:numPr>
          <w:ilvl w:val="0"/>
          <w:numId w:val="24"/>
        </w:numPr>
        <w:rPr>
          <w:rFonts w:cstheme="minorHAnsi"/>
          <w:noProof/>
          <w:sz w:val="24"/>
          <w:szCs w:val="24"/>
        </w:rPr>
      </w:pPr>
      <w:r w:rsidRPr="001062D9">
        <w:rPr>
          <w:rFonts w:cstheme="minorHAnsi"/>
          <w:noProof/>
          <w:sz w:val="24"/>
          <w:szCs w:val="24"/>
        </w:rPr>
        <w:t xml:space="preserve">Начнем с </w:t>
      </w:r>
      <w:r w:rsidR="0057340C" w:rsidRPr="001062D9">
        <w:rPr>
          <w:rFonts w:cstheme="minorHAnsi"/>
          <w:noProof/>
          <w:sz w:val="24"/>
          <w:szCs w:val="24"/>
        </w:rPr>
        <w:t xml:space="preserve">работы </w:t>
      </w:r>
      <w:r w:rsidRPr="001062D9">
        <w:rPr>
          <w:rFonts w:cstheme="minorHAnsi"/>
          <w:b/>
          <w:noProof/>
          <w:color w:val="E36C0A" w:themeColor="accent6" w:themeShade="BF"/>
          <w:sz w:val="24"/>
          <w:szCs w:val="24"/>
        </w:rPr>
        <w:t xml:space="preserve">первого </w:t>
      </w:r>
      <w:r w:rsidR="0057340C" w:rsidRPr="001062D9">
        <w:rPr>
          <w:rFonts w:cstheme="minorHAnsi"/>
          <w:b/>
          <w:noProof/>
          <w:color w:val="E36C0A" w:themeColor="accent6" w:themeShade="BF"/>
          <w:sz w:val="24"/>
          <w:szCs w:val="24"/>
        </w:rPr>
        <w:t>цикла</w:t>
      </w:r>
      <w:r w:rsidR="0057340C" w:rsidRPr="001062D9">
        <w:rPr>
          <w:rFonts w:cstheme="minorHAnsi"/>
          <w:noProof/>
          <w:color w:val="E36C0A" w:themeColor="accent6" w:themeShade="BF"/>
          <w:sz w:val="24"/>
          <w:szCs w:val="24"/>
        </w:rPr>
        <w:t xml:space="preserve"> </w:t>
      </w:r>
      <w:r w:rsidRPr="003C7DB9">
        <w:rPr>
          <w:rFonts w:cstheme="minorHAnsi"/>
          <w:b/>
          <w:noProof/>
          <w:color w:val="E36C0A" w:themeColor="accent6" w:themeShade="BF"/>
          <w:sz w:val="24"/>
          <w:szCs w:val="24"/>
          <w:lang w:val="en-US"/>
        </w:rPr>
        <w:t>foreach</w:t>
      </w:r>
    </w:p>
    <w:p w:rsidR="00106D45" w:rsidRPr="003C7DB9" w:rsidRDefault="00106D45" w:rsidP="00106D45">
      <w:pPr>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FFFFFF"/>
          <w:sz w:val="20"/>
          <w:szCs w:val="20"/>
          <w:lang w:val="en-US" w:eastAsia="ru-RU"/>
        </w:rPr>
      </w:pPr>
      <w:r w:rsidRPr="003C7DB9">
        <w:rPr>
          <w:rFonts w:ascii="Courier New" w:eastAsia="Times New Roman" w:hAnsi="Courier New" w:cs="Courier New"/>
          <w:noProof/>
          <w:color w:val="FF9D00"/>
          <w:sz w:val="20"/>
          <w:szCs w:val="20"/>
          <w:lang w:val="en-US" w:eastAsia="ru-RU"/>
        </w:rPr>
        <w:t>foreach</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FF80E1"/>
          <w:sz w:val="20"/>
          <w:szCs w:val="20"/>
          <w:lang w:val="en-US" w:eastAsia="ru-RU"/>
        </w:rPr>
        <w:t xml:space="preserve">$teachers </w:t>
      </w:r>
      <w:r w:rsidRPr="003C7DB9">
        <w:rPr>
          <w:rFonts w:ascii="Courier New" w:eastAsia="Times New Roman" w:hAnsi="Courier New" w:cs="Courier New"/>
          <w:noProof/>
          <w:color w:val="FF9D00"/>
          <w:sz w:val="20"/>
          <w:szCs w:val="20"/>
          <w:lang w:val="en-US" w:eastAsia="ru-RU"/>
        </w:rPr>
        <w:t xml:space="preserve">as </w:t>
      </w:r>
      <w:r w:rsidRPr="003C7DB9">
        <w:rPr>
          <w:rFonts w:ascii="Courier New" w:eastAsia="Times New Roman" w:hAnsi="Courier New" w:cs="Courier New"/>
          <w:noProof/>
          <w:color w:val="FF80E1"/>
          <w:sz w:val="20"/>
          <w:szCs w:val="20"/>
          <w:lang w:val="en-US" w:eastAsia="ru-RU"/>
        </w:rPr>
        <w:t>$pupils</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E1EFFF"/>
          <w:sz w:val="20"/>
          <w:szCs w:val="20"/>
          <w:lang w:val="en-US" w:eastAsia="ru-RU"/>
        </w:rPr>
        <w:br/>
      </w:r>
      <w:r w:rsidRPr="003C7DB9">
        <w:rPr>
          <w:rFonts w:ascii="Courier New" w:eastAsia="Times New Roman" w:hAnsi="Courier New" w:cs="Courier New"/>
          <w:noProof/>
          <w:color w:val="E1EFFF"/>
          <w:sz w:val="20"/>
          <w:szCs w:val="20"/>
          <w:lang w:val="en-US" w:eastAsia="ru-RU"/>
        </w:rPr>
        <w:br/>
        <w:t xml:space="preserve">        </w:t>
      </w:r>
      <w:r w:rsidRPr="003C7DB9">
        <w:rPr>
          <w:rFonts w:ascii="Courier New" w:eastAsia="Times New Roman" w:hAnsi="Courier New" w:cs="Courier New"/>
          <w:noProof/>
          <w:color w:val="FF9D00"/>
          <w:sz w:val="20"/>
          <w:szCs w:val="20"/>
          <w:lang w:val="en-US" w:eastAsia="ru-RU"/>
        </w:rPr>
        <w:t xml:space="preserve">echo </w:t>
      </w:r>
      <w:r w:rsidRPr="003C7DB9">
        <w:rPr>
          <w:rFonts w:ascii="Courier New" w:eastAsia="Times New Roman" w:hAnsi="Courier New" w:cs="Courier New"/>
          <w:noProof/>
          <w:color w:val="3AD900"/>
          <w:sz w:val="20"/>
          <w:szCs w:val="20"/>
          <w:lang w:val="en-US" w:eastAsia="ru-RU"/>
        </w:rPr>
        <w:t>'&lt;pre&gt;'</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E1EFFF"/>
          <w:sz w:val="20"/>
          <w:szCs w:val="20"/>
          <w:lang w:val="en-US" w:eastAsia="ru-RU"/>
        </w:rPr>
        <w:br/>
        <w:t xml:space="preserve">        </w:t>
      </w:r>
      <w:r w:rsidRPr="003C7DB9">
        <w:rPr>
          <w:rFonts w:ascii="Courier New" w:eastAsia="Times New Roman" w:hAnsi="Courier New" w:cs="Courier New"/>
          <w:noProof/>
          <w:color w:val="80FFBB"/>
          <w:sz w:val="20"/>
          <w:szCs w:val="20"/>
          <w:lang w:val="en-US" w:eastAsia="ru-RU"/>
        </w:rPr>
        <w:t>print_r</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FF80E1"/>
          <w:sz w:val="20"/>
          <w:szCs w:val="20"/>
          <w:lang w:val="en-US" w:eastAsia="ru-RU"/>
        </w:rPr>
        <w:t>$teachers</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E1EFFF"/>
          <w:sz w:val="20"/>
          <w:szCs w:val="20"/>
          <w:lang w:val="en-US" w:eastAsia="ru-RU"/>
        </w:rPr>
        <w:br/>
        <w:t xml:space="preserve">        </w:t>
      </w:r>
      <w:r w:rsidRPr="003C7DB9">
        <w:rPr>
          <w:rFonts w:ascii="Courier New" w:eastAsia="Times New Roman" w:hAnsi="Courier New" w:cs="Courier New"/>
          <w:noProof/>
          <w:color w:val="FF9D00"/>
          <w:sz w:val="20"/>
          <w:szCs w:val="20"/>
          <w:lang w:val="en-US" w:eastAsia="ru-RU"/>
        </w:rPr>
        <w:t xml:space="preserve">echo </w:t>
      </w:r>
      <w:r w:rsidRPr="003C7DB9">
        <w:rPr>
          <w:rFonts w:ascii="Courier New" w:eastAsia="Times New Roman" w:hAnsi="Courier New" w:cs="Courier New"/>
          <w:noProof/>
          <w:color w:val="3AD900"/>
          <w:sz w:val="20"/>
          <w:szCs w:val="20"/>
          <w:lang w:val="en-US" w:eastAsia="ru-RU"/>
        </w:rPr>
        <w:t>'&lt;/pre&gt;'</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E1EFFF"/>
          <w:sz w:val="20"/>
          <w:szCs w:val="20"/>
          <w:lang w:val="en-US" w:eastAsia="ru-RU"/>
        </w:rPr>
        <w:br/>
        <w:t xml:space="preserve">        </w:t>
      </w:r>
      <w:r w:rsidRPr="003C7DB9">
        <w:rPr>
          <w:rFonts w:ascii="Courier New" w:eastAsia="Times New Roman" w:hAnsi="Courier New" w:cs="Courier New"/>
          <w:noProof/>
          <w:color w:val="FF9D00"/>
          <w:sz w:val="20"/>
          <w:szCs w:val="20"/>
          <w:lang w:val="en-US" w:eastAsia="ru-RU"/>
        </w:rPr>
        <w:t>die</w:t>
      </w:r>
      <w:r w:rsidRPr="003C7DB9">
        <w:rPr>
          <w:rFonts w:ascii="Courier New" w:eastAsia="Times New Roman" w:hAnsi="Courier New" w:cs="Courier New"/>
          <w:noProof/>
          <w:color w:val="E1EFFF"/>
          <w:sz w:val="20"/>
          <w:szCs w:val="20"/>
          <w:lang w:val="en-US" w:eastAsia="ru-RU"/>
        </w:rPr>
        <w:t>;</w:t>
      </w:r>
    </w:p>
    <w:p w:rsidR="00106D45" w:rsidRPr="001062D9" w:rsidRDefault="00106D45" w:rsidP="008830F0">
      <w:pPr>
        <w:rPr>
          <w:rFonts w:cstheme="minorHAnsi"/>
          <w:noProof/>
          <w:sz w:val="24"/>
          <w:szCs w:val="24"/>
        </w:rPr>
      </w:pPr>
      <w:r w:rsidRPr="001062D9">
        <w:rPr>
          <w:rFonts w:cstheme="minorHAnsi"/>
          <w:noProof/>
          <w:sz w:val="24"/>
          <w:szCs w:val="24"/>
        </w:rPr>
        <w:t xml:space="preserve">Его функция вывести из массива </w:t>
      </w:r>
      <w:r w:rsidRPr="001062D9">
        <w:rPr>
          <w:rFonts w:cstheme="minorHAnsi"/>
          <w:b/>
          <w:noProof/>
          <w:color w:val="7030A0"/>
          <w:sz w:val="24"/>
          <w:szCs w:val="24"/>
        </w:rPr>
        <w:t>$</w:t>
      </w:r>
      <w:r w:rsidRPr="003C7DB9">
        <w:rPr>
          <w:rFonts w:cstheme="minorHAnsi"/>
          <w:b/>
          <w:noProof/>
          <w:color w:val="7030A0"/>
          <w:sz w:val="24"/>
          <w:szCs w:val="24"/>
          <w:lang w:val="en-US"/>
        </w:rPr>
        <w:t>teachers</w:t>
      </w:r>
      <w:r w:rsidRPr="001062D9">
        <w:rPr>
          <w:rFonts w:cstheme="minorHAnsi"/>
          <w:noProof/>
          <w:color w:val="7030A0"/>
          <w:sz w:val="24"/>
          <w:szCs w:val="24"/>
        </w:rPr>
        <w:t xml:space="preserve"> </w:t>
      </w:r>
      <w:r w:rsidRPr="001062D9">
        <w:rPr>
          <w:rFonts w:cstheme="minorHAnsi"/>
          <w:noProof/>
          <w:sz w:val="24"/>
          <w:szCs w:val="24"/>
        </w:rPr>
        <w:t>все данные. На первом этапе посмотрим, что лежит:</w:t>
      </w:r>
    </w:p>
    <w:p w:rsidR="00106D45" w:rsidRPr="003C7DB9" w:rsidRDefault="00106D45" w:rsidP="008830F0">
      <w:pPr>
        <w:rPr>
          <w:rFonts w:cstheme="minorHAnsi"/>
          <w:noProof/>
          <w:sz w:val="24"/>
          <w:szCs w:val="24"/>
          <w:lang w:val="en-US"/>
        </w:rPr>
      </w:pPr>
      <w:r w:rsidRPr="003C7DB9">
        <w:rPr>
          <w:rFonts w:cstheme="minorHAnsi"/>
          <w:noProof/>
          <w:sz w:val="24"/>
          <w:szCs w:val="24"/>
          <w:lang w:val="en-US"/>
        </w:rPr>
        <w:t xml:space="preserve">a) внутри массива </w:t>
      </w:r>
      <w:r w:rsidRPr="003C7DB9">
        <w:rPr>
          <w:rFonts w:cstheme="minorHAnsi"/>
          <w:b/>
          <w:noProof/>
          <w:color w:val="7030A0"/>
          <w:sz w:val="24"/>
          <w:szCs w:val="24"/>
          <w:lang w:val="en-US"/>
        </w:rPr>
        <w:t>$teachers</w:t>
      </w:r>
      <w:r w:rsidRPr="003C7DB9">
        <w:rPr>
          <w:rFonts w:cstheme="minorHAnsi"/>
          <w:noProof/>
          <w:sz w:val="24"/>
          <w:szCs w:val="24"/>
          <w:lang w:val="en-US"/>
        </w:rPr>
        <w:t>:</w:t>
      </w:r>
    </w:p>
    <w:p w:rsidR="00106D45" w:rsidRPr="003C7DB9" w:rsidRDefault="00106D45" w:rsidP="00106D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8"/>
          <w:szCs w:val="18"/>
          <w:lang w:val="en-US" w:eastAsia="ru-RU"/>
        </w:rPr>
      </w:pPr>
      <w:r w:rsidRPr="003C7DB9">
        <w:rPr>
          <w:rFonts w:ascii="Courier New" w:eastAsia="Times New Roman" w:hAnsi="Courier New" w:cs="Courier New"/>
          <w:noProof/>
          <w:color w:val="000000"/>
          <w:sz w:val="18"/>
          <w:szCs w:val="18"/>
          <w:lang w:val="en-US" w:eastAsia="ru-RU"/>
        </w:rPr>
        <w:t>Array</w:t>
      </w:r>
    </w:p>
    <w:p w:rsidR="00106D45" w:rsidRPr="003C7DB9" w:rsidRDefault="00106D45" w:rsidP="00106D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8"/>
          <w:szCs w:val="18"/>
          <w:lang w:val="en-US" w:eastAsia="ru-RU"/>
        </w:rPr>
      </w:pPr>
      <w:r w:rsidRPr="003C7DB9">
        <w:rPr>
          <w:rFonts w:ascii="Courier New" w:eastAsia="Times New Roman" w:hAnsi="Courier New" w:cs="Courier New"/>
          <w:noProof/>
          <w:color w:val="000000"/>
          <w:sz w:val="18"/>
          <w:szCs w:val="18"/>
          <w:lang w:val="en-US" w:eastAsia="ru-RU"/>
        </w:rPr>
        <w:t>(</w:t>
      </w:r>
    </w:p>
    <w:p w:rsidR="00106D45" w:rsidRPr="003C7DB9" w:rsidRDefault="00106D45" w:rsidP="00106D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8"/>
          <w:szCs w:val="18"/>
          <w:lang w:val="en-US" w:eastAsia="ru-RU"/>
        </w:rPr>
      </w:pPr>
      <w:r w:rsidRPr="003C7DB9">
        <w:rPr>
          <w:rFonts w:ascii="Courier New" w:eastAsia="Times New Roman" w:hAnsi="Courier New" w:cs="Courier New"/>
          <w:noProof/>
          <w:color w:val="000000"/>
          <w:sz w:val="18"/>
          <w:szCs w:val="18"/>
          <w:lang w:val="en-US" w:eastAsia="ru-RU"/>
        </w:rPr>
        <w:t xml:space="preserve">    [id] =&gt; 1</w:t>
      </w:r>
    </w:p>
    <w:p w:rsidR="00106D45" w:rsidRPr="003C7DB9" w:rsidRDefault="00106D45" w:rsidP="00106D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8"/>
          <w:szCs w:val="18"/>
          <w:lang w:val="en-US" w:eastAsia="ru-RU"/>
        </w:rPr>
      </w:pPr>
      <w:r w:rsidRPr="003C7DB9">
        <w:rPr>
          <w:rFonts w:ascii="Courier New" w:eastAsia="Times New Roman" w:hAnsi="Courier New" w:cs="Courier New"/>
          <w:noProof/>
          <w:color w:val="000000"/>
          <w:sz w:val="18"/>
          <w:szCs w:val="18"/>
          <w:lang w:val="en-US" w:eastAsia="ru-RU"/>
        </w:rPr>
        <w:t xml:space="preserve">    [Name] =&gt; Бабена</w:t>
      </w:r>
    </w:p>
    <w:p w:rsidR="00106D45" w:rsidRPr="003C7DB9" w:rsidRDefault="00106D45" w:rsidP="00106D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8"/>
          <w:szCs w:val="18"/>
          <w:lang w:val="en-US" w:eastAsia="ru-RU"/>
        </w:rPr>
      </w:pPr>
      <w:r w:rsidRPr="003C7DB9">
        <w:rPr>
          <w:rFonts w:ascii="Courier New" w:eastAsia="Times New Roman" w:hAnsi="Courier New" w:cs="Courier New"/>
          <w:noProof/>
          <w:color w:val="000000"/>
          <w:sz w:val="18"/>
          <w:szCs w:val="18"/>
          <w:lang w:val="en-US" w:eastAsia="ru-RU"/>
        </w:rPr>
        <w:t xml:space="preserve">    [pupils] =&gt; Array</w:t>
      </w:r>
    </w:p>
    <w:p w:rsidR="00106D45" w:rsidRPr="003C7DB9" w:rsidRDefault="00106D45" w:rsidP="00106D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8"/>
          <w:szCs w:val="18"/>
          <w:lang w:val="en-US" w:eastAsia="ru-RU"/>
        </w:rPr>
      </w:pPr>
      <w:r w:rsidRPr="003C7DB9">
        <w:rPr>
          <w:rFonts w:ascii="Courier New" w:eastAsia="Times New Roman" w:hAnsi="Courier New" w:cs="Courier New"/>
          <w:noProof/>
          <w:color w:val="000000"/>
          <w:sz w:val="18"/>
          <w:szCs w:val="18"/>
          <w:lang w:val="en-US" w:eastAsia="ru-RU"/>
        </w:rPr>
        <w:t xml:space="preserve">        (</w:t>
      </w:r>
    </w:p>
    <w:p w:rsidR="00106D45" w:rsidRPr="003C7DB9" w:rsidRDefault="00106D45" w:rsidP="00106D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8"/>
          <w:szCs w:val="18"/>
          <w:lang w:val="en-US" w:eastAsia="ru-RU"/>
        </w:rPr>
      </w:pPr>
      <w:r w:rsidRPr="003C7DB9">
        <w:rPr>
          <w:rFonts w:ascii="Courier New" w:eastAsia="Times New Roman" w:hAnsi="Courier New" w:cs="Courier New"/>
          <w:noProof/>
          <w:color w:val="000000"/>
          <w:sz w:val="18"/>
          <w:szCs w:val="18"/>
          <w:lang w:val="en-US" w:eastAsia="ru-RU"/>
        </w:rPr>
        <w:t xml:space="preserve">            [0] =&gt; Array</w:t>
      </w:r>
    </w:p>
    <w:p w:rsidR="00106D45" w:rsidRPr="003C7DB9" w:rsidRDefault="00106D45" w:rsidP="00106D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8"/>
          <w:szCs w:val="18"/>
          <w:lang w:val="en-US" w:eastAsia="ru-RU"/>
        </w:rPr>
      </w:pPr>
      <w:r w:rsidRPr="003C7DB9">
        <w:rPr>
          <w:rFonts w:ascii="Courier New" w:eastAsia="Times New Roman" w:hAnsi="Courier New" w:cs="Courier New"/>
          <w:noProof/>
          <w:color w:val="000000"/>
          <w:sz w:val="18"/>
          <w:szCs w:val="18"/>
          <w:lang w:val="en-US" w:eastAsia="ru-RU"/>
        </w:rPr>
        <w:t xml:space="preserve">                (</w:t>
      </w:r>
    </w:p>
    <w:p w:rsidR="00106D45" w:rsidRPr="003C7DB9" w:rsidRDefault="00106D45" w:rsidP="00106D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8"/>
          <w:szCs w:val="18"/>
          <w:lang w:val="en-US" w:eastAsia="ru-RU"/>
        </w:rPr>
      </w:pPr>
      <w:r w:rsidRPr="003C7DB9">
        <w:rPr>
          <w:rFonts w:ascii="Courier New" w:eastAsia="Times New Roman" w:hAnsi="Courier New" w:cs="Courier New"/>
          <w:noProof/>
          <w:color w:val="000000"/>
          <w:sz w:val="18"/>
          <w:szCs w:val="18"/>
          <w:lang w:val="en-US" w:eastAsia="ru-RU"/>
        </w:rPr>
        <w:t xml:space="preserve">                    [id] =&gt; 1</w:t>
      </w:r>
    </w:p>
    <w:p w:rsidR="00106D45" w:rsidRPr="003C7DB9" w:rsidRDefault="00106D45" w:rsidP="00106D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8"/>
          <w:szCs w:val="18"/>
          <w:lang w:val="en-US" w:eastAsia="ru-RU"/>
        </w:rPr>
      </w:pPr>
      <w:r w:rsidRPr="003C7DB9">
        <w:rPr>
          <w:rFonts w:ascii="Courier New" w:eastAsia="Times New Roman" w:hAnsi="Courier New" w:cs="Courier New"/>
          <w:noProof/>
          <w:color w:val="000000"/>
          <w:sz w:val="18"/>
          <w:szCs w:val="18"/>
          <w:lang w:val="en-US" w:eastAsia="ru-RU"/>
        </w:rPr>
        <w:t xml:space="preserve">                    [Name] =&gt; Бабченко</w:t>
      </w:r>
    </w:p>
    <w:p w:rsidR="00106D45" w:rsidRPr="003C7DB9" w:rsidRDefault="00106D45" w:rsidP="00106D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8"/>
          <w:szCs w:val="18"/>
          <w:lang w:val="en-US" w:eastAsia="ru-RU"/>
        </w:rPr>
      </w:pPr>
      <w:r w:rsidRPr="003C7DB9">
        <w:rPr>
          <w:rFonts w:ascii="Courier New" w:eastAsia="Times New Roman" w:hAnsi="Courier New" w:cs="Courier New"/>
          <w:noProof/>
          <w:color w:val="000000"/>
          <w:sz w:val="18"/>
          <w:szCs w:val="18"/>
          <w:lang w:val="en-US" w:eastAsia="ru-RU"/>
        </w:rPr>
        <w:t xml:space="preserve">                )</w:t>
      </w:r>
    </w:p>
    <w:p w:rsidR="00106D45" w:rsidRPr="003C7DB9" w:rsidRDefault="00106D45" w:rsidP="00106D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8"/>
          <w:szCs w:val="18"/>
          <w:lang w:val="en-US" w:eastAsia="ru-RU"/>
        </w:rPr>
      </w:pPr>
    </w:p>
    <w:p w:rsidR="00106D45" w:rsidRPr="003C7DB9" w:rsidRDefault="00106D45" w:rsidP="00106D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8"/>
          <w:szCs w:val="18"/>
          <w:lang w:val="en-US" w:eastAsia="ru-RU"/>
        </w:rPr>
      </w:pPr>
      <w:r w:rsidRPr="003C7DB9">
        <w:rPr>
          <w:rFonts w:ascii="Courier New" w:eastAsia="Times New Roman" w:hAnsi="Courier New" w:cs="Courier New"/>
          <w:noProof/>
          <w:color w:val="000000"/>
          <w:sz w:val="18"/>
          <w:szCs w:val="18"/>
          <w:lang w:val="en-US" w:eastAsia="ru-RU"/>
        </w:rPr>
        <w:t xml:space="preserve">            [1] =&gt; Array</w:t>
      </w:r>
    </w:p>
    <w:p w:rsidR="00106D45" w:rsidRPr="003C7DB9" w:rsidRDefault="00106D45" w:rsidP="00106D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8"/>
          <w:szCs w:val="18"/>
          <w:lang w:val="en-US" w:eastAsia="ru-RU"/>
        </w:rPr>
      </w:pPr>
      <w:r w:rsidRPr="003C7DB9">
        <w:rPr>
          <w:rFonts w:ascii="Courier New" w:eastAsia="Times New Roman" w:hAnsi="Courier New" w:cs="Courier New"/>
          <w:noProof/>
          <w:color w:val="000000"/>
          <w:sz w:val="18"/>
          <w:szCs w:val="18"/>
          <w:lang w:val="en-US" w:eastAsia="ru-RU"/>
        </w:rPr>
        <w:t xml:space="preserve">                (</w:t>
      </w:r>
    </w:p>
    <w:p w:rsidR="00106D45" w:rsidRPr="003C7DB9" w:rsidRDefault="00106D45" w:rsidP="00106D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8"/>
          <w:szCs w:val="18"/>
          <w:lang w:val="en-US" w:eastAsia="ru-RU"/>
        </w:rPr>
      </w:pPr>
      <w:r w:rsidRPr="003C7DB9">
        <w:rPr>
          <w:rFonts w:ascii="Courier New" w:eastAsia="Times New Roman" w:hAnsi="Courier New" w:cs="Courier New"/>
          <w:noProof/>
          <w:color w:val="000000"/>
          <w:sz w:val="18"/>
          <w:szCs w:val="18"/>
          <w:lang w:val="en-US" w:eastAsia="ru-RU"/>
        </w:rPr>
        <w:t xml:space="preserve">                    [id] =&gt; 2</w:t>
      </w:r>
    </w:p>
    <w:p w:rsidR="00106D45" w:rsidRPr="003C7DB9" w:rsidRDefault="00106D45" w:rsidP="00106D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8"/>
          <w:szCs w:val="18"/>
          <w:lang w:val="en-US" w:eastAsia="ru-RU"/>
        </w:rPr>
      </w:pPr>
      <w:r w:rsidRPr="003C7DB9">
        <w:rPr>
          <w:rFonts w:ascii="Courier New" w:eastAsia="Times New Roman" w:hAnsi="Courier New" w:cs="Courier New"/>
          <w:noProof/>
          <w:color w:val="000000"/>
          <w:sz w:val="18"/>
          <w:szCs w:val="18"/>
          <w:lang w:val="en-US" w:eastAsia="ru-RU"/>
        </w:rPr>
        <w:t xml:space="preserve">                    [Name] =&gt; Волобуев</w:t>
      </w:r>
    </w:p>
    <w:p w:rsidR="00106D45" w:rsidRPr="003C7DB9" w:rsidRDefault="00106D45" w:rsidP="00106D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8"/>
          <w:szCs w:val="18"/>
          <w:lang w:val="en-US" w:eastAsia="ru-RU"/>
        </w:rPr>
      </w:pPr>
      <w:r w:rsidRPr="003C7DB9">
        <w:rPr>
          <w:rFonts w:ascii="Courier New" w:eastAsia="Times New Roman" w:hAnsi="Courier New" w:cs="Courier New"/>
          <w:noProof/>
          <w:color w:val="000000"/>
          <w:sz w:val="18"/>
          <w:szCs w:val="18"/>
          <w:lang w:val="en-US" w:eastAsia="ru-RU"/>
        </w:rPr>
        <w:t xml:space="preserve">                )</w:t>
      </w:r>
    </w:p>
    <w:p w:rsidR="00106D45" w:rsidRPr="003C7DB9" w:rsidRDefault="00106D45" w:rsidP="00106D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8"/>
          <w:szCs w:val="18"/>
          <w:lang w:val="en-US" w:eastAsia="ru-RU"/>
        </w:rPr>
      </w:pPr>
    </w:p>
    <w:p w:rsidR="00106D45" w:rsidRPr="003C7DB9" w:rsidRDefault="00106D45" w:rsidP="00106D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8"/>
          <w:szCs w:val="18"/>
          <w:lang w:val="en-US" w:eastAsia="ru-RU"/>
        </w:rPr>
      </w:pPr>
      <w:r w:rsidRPr="003C7DB9">
        <w:rPr>
          <w:rFonts w:ascii="Courier New" w:eastAsia="Times New Roman" w:hAnsi="Courier New" w:cs="Courier New"/>
          <w:noProof/>
          <w:color w:val="000000"/>
          <w:sz w:val="18"/>
          <w:szCs w:val="18"/>
          <w:lang w:val="en-US" w:eastAsia="ru-RU"/>
        </w:rPr>
        <w:t xml:space="preserve">            [2] =&gt; Array</w:t>
      </w:r>
    </w:p>
    <w:p w:rsidR="00106D45" w:rsidRPr="003C7DB9" w:rsidRDefault="00106D45" w:rsidP="00106D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8"/>
          <w:szCs w:val="18"/>
          <w:lang w:val="en-US" w:eastAsia="ru-RU"/>
        </w:rPr>
      </w:pPr>
      <w:r w:rsidRPr="003C7DB9">
        <w:rPr>
          <w:rFonts w:ascii="Courier New" w:eastAsia="Times New Roman" w:hAnsi="Courier New" w:cs="Courier New"/>
          <w:noProof/>
          <w:color w:val="000000"/>
          <w:sz w:val="18"/>
          <w:szCs w:val="18"/>
          <w:lang w:val="en-US" w:eastAsia="ru-RU"/>
        </w:rPr>
        <w:t xml:space="preserve">                (</w:t>
      </w:r>
    </w:p>
    <w:p w:rsidR="00106D45" w:rsidRPr="003C7DB9" w:rsidRDefault="00106D45" w:rsidP="00106D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8"/>
          <w:szCs w:val="18"/>
          <w:lang w:val="en-US" w:eastAsia="ru-RU"/>
        </w:rPr>
      </w:pPr>
      <w:r w:rsidRPr="003C7DB9">
        <w:rPr>
          <w:rFonts w:ascii="Courier New" w:eastAsia="Times New Roman" w:hAnsi="Courier New" w:cs="Courier New"/>
          <w:noProof/>
          <w:color w:val="000000"/>
          <w:sz w:val="18"/>
          <w:szCs w:val="18"/>
          <w:lang w:val="en-US" w:eastAsia="ru-RU"/>
        </w:rPr>
        <w:lastRenderedPageBreak/>
        <w:t xml:space="preserve">                    [id] =&gt; 3</w:t>
      </w:r>
    </w:p>
    <w:p w:rsidR="00106D45" w:rsidRPr="003C7DB9" w:rsidRDefault="00106D45" w:rsidP="00106D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8"/>
          <w:szCs w:val="18"/>
          <w:lang w:val="en-US" w:eastAsia="ru-RU"/>
        </w:rPr>
      </w:pPr>
      <w:r w:rsidRPr="003C7DB9">
        <w:rPr>
          <w:rFonts w:ascii="Courier New" w:eastAsia="Times New Roman" w:hAnsi="Courier New" w:cs="Courier New"/>
          <w:noProof/>
          <w:color w:val="000000"/>
          <w:sz w:val="18"/>
          <w:szCs w:val="18"/>
          <w:lang w:val="en-US" w:eastAsia="ru-RU"/>
        </w:rPr>
        <w:t xml:space="preserve">                    [Name] =&gt; Давыденко</w:t>
      </w:r>
    </w:p>
    <w:p w:rsidR="00106D45" w:rsidRPr="003C7DB9" w:rsidRDefault="00106D45" w:rsidP="00106D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8"/>
          <w:szCs w:val="18"/>
          <w:lang w:val="en-US" w:eastAsia="ru-RU"/>
        </w:rPr>
      </w:pPr>
      <w:r w:rsidRPr="003C7DB9">
        <w:rPr>
          <w:rFonts w:ascii="Courier New" w:eastAsia="Times New Roman" w:hAnsi="Courier New" w:cs="Courier New"/>
          <w:noProof/>
          <w:color w:val="000000"/>
          <w:sz w:val="18"/>
          <w:szCs w:val="18"/>
          <w:lang w:val="en-US" w:eastAsia="ru-RU"/>
        </w:rPr>
        <w:t xml:space="preserve">                )</w:t>
      </w:r>
    </w:p>
    <w:p w:rsidR="00106D45" w:rsidRPr="003C7DB9" w:rsidRDefault="00106D45" w:rsidP="00106D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8"/>
          <w:szCs w:val="18"/>
          <w:lang w:val="en-US" w:eastAsia="ru-RU"/>
        </w:rPr>
      </w:pPr>
    </w:p>
    <w:p w:rsidR="00106D45" w:rsidRPr="003C7DB9" w:rsidRDefault="00106D45" w:rsidP="00106D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8"/>
          <w:szCs w:val="18"/>
          <w:lang w:val="en-US" w:eastAsia="ru-RU"/>
        </w:rPr>
      </w:pPr>
      <w:r w:rsidRPr="003C7DB9">
        <w:rPr>
          <w:rFonts w:ascii="Courier New" w:eastAsia="Times New Roman" w:hAnsi="Courier New" w:cs="Courier New"/>
          <w:noProof/>
          <w:color w:val="000000"/>
          <w:sz w:val="18"/>
          <w:szCs w:val="18"/>
          <w:lang w:val="en-US" w:eastAsia="ru-RU"/>
        </w:rPr>
        <w:t xml:space="preserve">            [3] =&gt; Array</w:t>
      </w:r>
    </w:p>
    <w:p w:rsidR="00106D45" w:rsidRPr="003C7DB9" w:rsidRDefault="00106D45" w:rsidP="00106D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8"/>
          <w:szCs w:val="18"/>
          <w:lang w:val="en-US" w:eastAsia="ru-RU"/>
        </w:rPr>
      </w:pPr>
      <w:r w:rsidRPr="003C7DB9">
        <w:rPr>
          <w:rFonts w:ascii="Courier New" w:eastAsia="Times New Roman" w:hAnsi="Courier New" w:cs="Courier New"/>
          <w:noProof/>
          <w:color w:val="000000"/>
          <w:sz w:val="18"/>
          <w:szCs w:val="18"/>
          <w:lang w:val="en-US" w:eastAsia="ru-RU"/>
        </w:rPr>
        <w:t xml:space="preserve">                (</w:t>
      </w:r>
    </w:p>
    <w:p w:rsidR="00106D45" w:rsidRPr="003C7DB9" w:rsidRDefault="00106D45" w:rsidP="00106D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8"/>
          <w:szCs w:val="18"/>
          <w:lang w:val="en-US" w:eastAsia="ru-RU"/>
        </w:rPr>
      </w:pPr>
      <w:r w:rsidRPr="003C7DB9">
        <w:rPr>
          <w:rFonts w:ascii="Courier New" w:eastAsia="Times New Roman" w:hAnsi="Courier New" w:cs="Courier New"/>
          <w:noProof/>
          <w:color w:val="000000"/>
          <w:sz w:val="18"/>
          <w:szCs w:val="18"/>
          <w:lang w:val="en-US" w:eastAsia="ru-RU"/>
        </w:rPr>
        <w:t xml:space="preserve">                    [id] =&gt; 4</w:t>
      </w:r>
    </w:p>
    <w:p w:rsidR="00106D45" w:rsidRPr="003C7DB9" w:rsidRDefault="00106D45" w:rsidP="00106D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8"/>
          <w:szCs w:val="18"/>
          <w:lang w:val="en-US" w:eastAsia="ru-RU"/>
        </w:rPr>
      </w:pPr>
      <w:r w:rsidRPr="003C7DB9">
        <w:rPr>
          <w:rFonts w:ascii="Courier New" w:eastAsia="Times New Roman" w:hAnsi="Courier New" w:cs="Courier New"/>
          <w:noProof/>
          <w:color w:val="000000"/>
          <w:sz w:val="18"/>
          <w:szCs w:val="18"/>
          <w:lang w:val="en-US" w:eastAsia="ru-RU"/>
        </w:rPr>
        <w:t xml:space="preserve">                    [Name] =&gt; Горячев</w:t>
      </w:r>
    </w:p>
    <w:p w:rsidR="00106D45" w:rsidRPr="003C7DB9" w:rsidRDefault="00106D45" w:rsidP="00106D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8"/>
          <w:szCs w:val="18"/>
          <w:lang w:val="en-US" w:eastAsia="ru-RU"/>
        </w:rPr>
      </w:pPr>
      <w:r w:rsidRPr="003C7DB9">
        <w:rPr>
          <w:rFonts w:ascii="Courier New" w:eastAsia="Times New Roman" w:hAnsi="Courier New" w:cs="Courier New"/>
          <w:noProof/>
          <w:color w:val="000000"/>
          <w:sz w:val="18"/>
          <w:szCs w:val="18"/>
          <w:lang w:val="en-US" w:eastAsia="ru-RU"/>
        </w:rPr>
        <w:t xml:space="preserve">                )</w:t>
      </w:r>
    </w:p>
    <w:p w:rsidR="00106D45" w:rsidRPr="003C7DB9" w:rsidRDefault="00106D45" w:rsidP="00106D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8"/>
          <w:szCs w:val="18"/>
          <w:lang w:val="en-US" w:eastAsia="ru-RU"/>
        </w:rPr>
      </w:pPr>
    </w:p>
    <w:p w:rsidR="00106D45" w:rsidRPr="003C7DB9" w:rsidRDefault="00106D45" w:rsidP="00106D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8"/>
          <w:szCs w:val="18"/>
          <w:lang w:val="en-US" w:eastAsia="ru-RU"/>
        </w:rPr>
      </w:pPr>
      <w:r w:rsidRPr="003C7DB9">
        <w:rPr>
          <w:rFonts w:ascii="Courier New" w:eastAsia="Times New Roman" w:hAnsi="Courier New" w:cs="Courier New"/>
          <w:noProof/>
          <w:color w:val="000000"/>
          <w:sz w:val="18"/>
          <w:szCs w:val="18"/>
          <w:lang w:val="en-US" w:eastAsia="ru-RU"/>
        </w:rPr>
        <w:t xml:space="preserve">            [4] =&gt; Array</w:t>
      </w:r>
    </w:p>
    <w:p w:rsidR="00106D45" w:rsidRPr="003C7DB9" w:rsidRDefault="00106D45" w:rsidP="00106D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8"/>
          <w:szCs w:val="18"/>
          <w:lang w:val="en-US" w:eastAsia="ru-RU"/>
        </w:rPr>
      </w:pPr>
      <w:r w:rsidRPr="003C7DB9">
        <w:rPr>
          <w:rFonts w:ascii="Courier New" w:eastAsia="Times New Roman" w:hAnsi="Courier New" w:cs="Courier New"/>
          <w:noProof/>
          <w:color w:val="000000"/>
          <w:sz w:val="18"/>
          <w:szCs w:val="18"/>
          <w:lang w:val="en-US" w:eastAsia="ru-RU"/>
        </w:rPr>
        <w:t xml:space="preserve">                (</w:t>
      </w:r>
    </w:p>
    <w:p w:rsidR="00106D45" w:rsidRPr="003C7DB9" w:rsidRDefault="00106D45" w:rsidP="00106D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8"/>
          <w:szCs w:val="18"/>
          <w:lang w:val="en-US" w:eastAsia="ru-RU"/>
        </w:rPr>
      </w:pPr>
      <w:r w:rsidRPr="003C7DB9">
        <w:rPr>
          <w:rFonts w:ascii="Courier New" w:eastAsia="Times New Roman" w:hAnsi="Courier New" w:cs="Courier New"/>
          <w:noProof/>
          <w:color w:val="000000"/>
          <w:sz w:val="18"/>
          <w:szCs w:val="18"/>
          <w:lang w:val="en-US" w:eastAsia="ru-RU"/>
        </w:rPr>
        <w:t xml:space="preserve">                    [id] =&gt; 5</w:t>
      </w:r>
    </w:p>
    <w:p w:rsidR="00106D45" w:rsidRPr="003C7DB9" w:rsidRDefault="00106D45" w:rsidP="00106D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8"/>
          <w:szCs w:val="18"/>
          <w:lang w:val="en-US" w:eastAsia="ru-RU"/>
        </w:rPr>
      </w:pPr>
      <w:r w:rsidRPr="003C7DB9">
        <w:rPr>
          <w:rFonts w:ascii="Courier New" w:eastAsia="Times New Roman" w:hAnsi="Courier New" w:cs="Courier New"/>
          <w:noProof/>
          <w:color w:val="000000"/>
          <w:sz w:val="18"/>
          <w:szCs w:val="18"/>
          <w:lang w:val="en-US" w:eastAsia="ru-RU"/>
        </w:rPr>
        <w:t xml:space="preserve">                    [Name] =&gt; Горовой</w:t>
      </w:r>
    </w:p>
    <w:p w:rsidR="00106D45" w:rsidRPr="003C7DB9" w:rsidRDefault="00106D45" w:rsidP="00106D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8"/>
          <w:szCs w:val="18"/>
          <w:lang w:val="en-US" w:eastAsia="ru-RU"/>
        </w:rPr>
      </w:pPr>
      <w:r w:rsidRPr="003C7DB9">
        <w:rPr>
          <w:rFonts w:ascii="Courier New" w:eastAsia="Times New Roman" w:hAnsi="Courier New" w:cs="Courier New"/>
          <w:noProof/>
          <w:color w:val="000000"/>
          <w:sz w:val="18"/>
          <w:szCs w:val="18"/>
          <w:lang w:val="en-US" w:eastAsia="ru-RU"/>
        </w:rPr>
        <w:t xml:space="preserve">                )</w:t>
      </w:r>
    </w:p>
    <w:p w:rsidR="00106D45" w:rsidRPr="003C7DB9" w:rsidRDefault="00106D45" w:rsidP="00106D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8"/>
          <w:szCs w:val="18"/>
          <w:lang w:val="en-US" w:eastAsia="ru-RU"/>
        </w:rPr>
      </w:pPr>
    </w:p>
    <w:p w:rsidR="00106D45" w:rsidRPr="003C7DB9" w:rsidRDefault="00106D45" w:rsidP="00106D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8"/>
          <w:szCs w:val="18"/>
          <w:lang w:val="en-US" w:eastAsia="ru-RU"/>
        </w:rPr>
      </w:pPr>
      <w:r w:rsidRPr="003C7DB9">
        <w:rPr>
          <w:rFonts w:ascii="Courier New" w:eastAsia="Times New Roman" w:hAnsi="Courier New" w:cs="Courier New"/>
          <w:noProof/>
          <w:color w:val="000000"/>
          <w:sz w:val="18"/>
          <w:szCs w:val="18"/>
          <w:lang w:val="en-US" w:eastAsia="ru-RU"/>
        </w:rPr>
        <w:t xml:space="preserve">            [5] =&gt; Array</w:t>
      </w:r>
    </w:p>
    <w:p w:rsidR="00106D45" w:rsidRPr="003C7DB9" w:rsidRDefault="00106D45" w:rsidP="00106D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8"/>
          <w:szCs w:val="18"/>
          <w:lang w:val="en-US" w:eastAsia="ru-RU"/>
        </w:rPr>
      </w:pPr>
      <w:r w:rsidRPr="003C7DB9">
        <w:rPr>
          <w:rFonts w:ascii="Courier New" w:eastAsia="Times New Roman" w:hAnsi="Courier New" w:cs="Courier New"/>
          <w:noProof/>
          <w:color w:val="000000"/>
          <w:sz w:val="18"/>
          <w:szCs w:val="18"/>
          <w:lang w:val="en-US" w:eastAsia="ru-RU"/>
        </w:rPr>
        <w:t xml:space="preserve">                (</w:t>
      </w:r>
    </w:p>
    <w:p w:rsidR="00106D45" w:rsidRPr="003C7DB9" w:rsidRDefault="00106D45" w:rsidP="00106D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8"/>
          <w:szCs w:val="18"/>
          <w:lang w:val="en-US" w:eastAsia="ru-RU"/>
        </w:rPr>
      </w:pPr>
      <w:r w:rsidRPr="003C7DB9">
        <w:rPr>
          <w:rFonts w:ascii="Courier New" w:eastAsia="Times New Roman" w:hAnsi="Courier New" w:cs="Courier New"/>
          <w:noProof/>
          <w:color w:val="000000"/>
          <w:sz w:val="18"/>
          <w:szCs w:val="18"/>
          <w:lang w:val="en-US" w:eastAsia="ru-RU"/>
        </w:rPr>
        <w:t xml:space="preserve">                    [id] =&gt; 6</w:t>
      </w:r>
    </w:p>
    <w:p w:rsidR="00106D45" w:rsidRPr="003C7DB9" w:rsidRDefault="00106D45" w:rsidP="00106D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8"/>
          <w:szCs w:val="18"/>
          <w:lang w:val="en-US" w:eastAsia="ru-RU"/>
        </w:rPr>
      </w:pPr>
      <w:r w:rsidRPr="003C7DB9">
        <w:rPr>
          <w:rFonts w:ascii="Courier New" w:eastAsia="Times New Roman" w:hAnsi="Courier New" w:cs="Courier New"/>
          <w:noProof/>
          <w:color w:val="000000"/>
          <w:sz w:val="18"/>
          <w:szCs w:val="18"/>
          <w:lang w:val="en-US" w:eastAsia="ru-RU"/>
        </w:rPr>
        <w:t xml:space="preserve">                    [Name] =&gt; Гендина</w:t>
      </w:r>
    </w:p>
    <w:p w:rsidR="00106D45" w:rsidRPr="003C7DB9" w:rsidRDefault="00106D45" w:rsidP="00106D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8"/>
          <w:szCs w:val="18"/>
          <w:lang w:val="en-US" w:eastAsia="ru-RU"/>
        </w:rPr>
      </w:pPr>
      <w:r w:rsidRPr="003C7DB9">
        <w:rPr>
          <w:rFonts w:ascii="Courier New" w:eastAsia="Times New Roman" w:hAnsi="Courier New" w:cs="Courier New"/>
          <w:noProof/>
          <w:color w:val="000000"/>
          <w:sz w:val="18"/>
          <w:szCs w:val="18"/>
          <w:lang w:val="en-US" w:eastAsia="ru-RU"/>
        </w:rPr>
        <w:t xml:space="preserve">                )</w:t>
      </w:r>
    </w:p>
    <w:p w:rsidR="00106D45" w:rsidRPr="003C7DB9" w:rsidRDefault="00106D45" w:rsidP="00106D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8"/>
          <w:szCs w:val="18"/>
          <w:lang w:val="en-US" w:eastAsia="ru-RU"/>
        </w:rPr>
      </w:pPr>
    </w:p>
    <w:p w:rsidR="00106D45" w:rsidRPr="003C7DB9" w:rsidRDefault="00106D45" w:rsidP="00106D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8"/>
          <w:szCs w:val="18"/>
          <w:lang w:val="en-US" w:eastAsia="ru-RU"/>
        </w:rPr>
      </w:pPr>
      <w:r w:rsidRPr="003C7DB9">
        <w:rPr>
          <w:rFonts w:ascii="Courier New" w:eastAsia="Times New Roman" w:hAnsi="Courier New" w:cs="Courier New"/>
          <w:noProof/>
          <w:color w:val="000000"/>
          <w:sz w:val="18"/>
          <w:szCs w:val="18"/>
          <w:lang w:val="en-US" w:eastAsia="ru-RU"/>
        </w:rPr>
        <w:t xml:space="preserve">            [6] =&gt; Array</w:t>
      </w:r>
    </w:p>
    <w:p w:rsidR="00106D45" w:rsidRPr="003C7DB9" w:rsidRDefault="00106D45" w:rsidP="00106D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8"/>
          <w:szCs w:val="18"/>
          <w:lang w:val="en-US" w:eastAsia="ru-RU"/>
        </w:rPr>
      </w:pPr>
      <w:r w:rsidRPr="003C7DB9">
        <w:rPr>
          <w:rFonts w:ascii="Courier New" w:eastAsia="Times New Roman" w:hAnsi="Courier New" w:cs="Courier New"/>
          <w:noProof/>
          <w:color w:val="000000"/>
          <w:sz w:val="18"/>
          <w:szCs w:val="18"/>
          <w:lang w:val="en-US" w:eastAsia="ru-RU"/>
        </w:rPr>
        <w:t xml:space="preserve">                (</w:t>
      </w:r>
    </w:p>
    <w:p w:rsidR="00106D45" w:rsidRPr="003C7DB9" w:rsidRDefault="00106D45" w:rsidP="00106D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8"/>
          <w:szCs w:val="18"/>
          <w:lang w:val="en-US" w:eastAsia="ru-RU"/>
        </w:rPr>
      </w:pPr>
      <w:r w:rsidRPr="003C7DB9">
        <w:rPr>
          <w:rFonts w:ascii="Courier New" w:eastAsia="Times New Roman" w:hAnsi="Courier New" w:cs="Courier New"/>
          <w:noProof/>
          <w:color w:val="000000"/>
          <w:sz w:val="18"/>
          <w:szCs w:val="18"/>
          <w:lang w:val="en-US" w:eastAsia="ru-RU"/>
        </w:rPr>
        <w:t xml:space="preserve">                    [id] =&gt; 7</w:t>
      </w:r>
    </w:p>
    <w:p w:rsidR="00106D45" w:rsidRPr="001062D9" w:rsidRDefault="00106D45" w:rsidP="00106D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8"/>
          <w:szCs w:val="18"/>
          <w:lang w:eastAsia="ru-RU"/>
        </w:rPr>
      </w:pPr>
      <w:r w:rsidRPr="003C7DB9">
        <w:rPr>
          <w:rFonts w:ascii="Courier New" w:eastAsia="Times New Roman" w:hAnsi="Courier New" w:cs="Courier New"/>
          <w:noProof/>
          <w:color w:val="000000"/>
          <w:sz w:val="18"/>
          <w:szCs w:val="18"/>
          <w:lang w:val="en-US" w:eastAsia="ru-RU"/>
        </w:rPr>
        <w:t xml:space="preserve">                    </w:t>
      </w:r>
      <w:r w:rsidRPr="001062D9">
        <w:rPr>
          <w:rFonts w:ascii="Courier New" w:eastAsia="Times New Roman" w:hAnsi="Courier New" w:cs="Courier New"/>
          <w:noProof/>
          <w:color w:val="000000"/>
          <w:sz w:val="18"/>
          <w:szCs w:val="18"/>
          <w:lang w:eastAsia="ru-RU"/>
        </w:rPr>
        <w:t>[</w:t>
      </w:r>
      <w:r w:rsidRPr="003C7DB9">
        <w:rPr>
          <w:rFonts w:ascii="Courier New" w:eastAsia="Times New Roman" w:hAnsi="Courier New" w:cs="Courier New"/>
          <w:noProof/>
          <w:color w:val="000000"/>
          <w:sz w:val="18"/>
          <w:szCs w:val="18"/>
          <w:lang w:val="en-US" w:eastAsia="ru-RU"/>
        </w:rPr>
        <w:t>Name</w:t>
      </w:r>
      <w:r w:rsidRPr="001062D9">
        <w:rPr>
          <w:rFonts w:ascii="Courier New" w:eastAsia="Times New Roman" w:hAnsi="Courier New" w:cs="Courier New"/>
          <w:noProof/>
          <w:color w:val="000000"/>
          <w:sz w:val="18"/>
          <w:szCs w:val="18"/>
          <w:lang w:eastAsia="ru-RU"/>
        </w:rPr>
        <w:t>] =&gt; Жижа</w:t>
      </w:r>
    </w:p>
    <w:p w:rsidR="00106D45" w:rsidRPr="001062D9" w:rsidRDefault="00106D45" w:rsidP="00106D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8"/>
          <w:szCs w:val="18"/>
          <w:lang w:eastAsia="ru-RU"/>
        </w:rPr>
      </w:pPr>
      <w:r w:rsidRPr="001062D9">
        <w:rPr>
          <w:rFonts w:ascii="Courier New" w:eastAsia="Times New Roman" w:hAnsi="Courier New" w:cs="Courier New"/>
          <w:noProof/>
          <w:color w:val="000000"/>
          <w:sz w:val="18"/>
          <w:szCs w:val="18"/>
          <w:lang w:eastAsia="ru-RU"/>
        </w:rPr>
        <w:t xml:space="preserve">                )</w:t>
      </w:r>
    </w:p>
    <w:p w:rsidR="00106D45" w:rsidRPr="001062D9" w:rsidRDefault="00106D45" w:rsidP="00106D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8"/>
          <w:szCs w:val="18"/>
          <w:lang w:eastAsia="ru-RU"/>
        </w:rPr>
      </w:pPr>
    </w:p>
    <w:p w:rsidR="00106D45" w:rsidRPr="001062D9" w:rsidRDefault="00106D45" w:rsidP="00106D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8"/>
          <w:szCs w:val="18"/>
          <w:lang w:eastAsia="ru-RU"/>
        </w:rPr>
      </w:pPr>
      <w:r w:rsidRPr="001062D9">
        <w:rPr>
          <w:rFonts w:ascii="Courier New" w:eastAsia="Times New Roman" w:hAnsi="Courier New" w:cs="Courier New"/>
          <w:noProof/>
          <w:color w:val="000000"/>
          <w:sz w:val="18"/>
          <w:szCs w:val="18"/>
          <w:lang w:eastAsia="ru-RU"/>
        </w:rPr>
        <w:t xml:space="preserve">        )</w:t>
      </w:r>
    </w:p>
    <w:p w:rsidR="00106D45" w:rsidRPr="001062D9" w:rsidRDefault="00106D45" w:rsidP="00106D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8"/>
          <w:szCs w:val="18"/>
          <w:lang w:eastAsia="ru-RU"/>
        </w:rPr>
      </w:pPr>
    </w:p>
    <w:p w:rsidR="00106D45" w:rsidRPr="001062D9" w:rsidRDefault="00106D45" w:rsidP="00106D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8"/>
          <w:szCs w:val="18"/>
          <w:lang w:eastAsia="ru-RU"/>
        </w:rPr>
      </w:pPr>
      <w:r w:rsidRPr="001062D9">
        <w:rPr>
          <w:rFonts w:ascii="Courier New" w:eastAsia="Times New Roman" w:hAnsi="Courier New" w:cs="Courier New"/>
          <w:noProof/>
          <w:color w:val="000000"/>
          <w:sz w:val="18"/>
          <w:szCs w:val="18"/>
          <w:lang w:eastAsia="ru-RU"/>
        </w:rPr>
        <w:t>)</w:t>
      </w:r>
    </w:p>
    <w:p w:rsidR="0067082B" w:rsidRPr="001062D9" w:rsidRDefault="00106D45" w:rsidP="008830F0">
      <w:pPr>
        <w:rPr>
          <w:rFonts w:cstheme="minorHAnsi"/>
          <w:noProof/>
          <w:sz w:val="24"/>
          <w:szCs w:val="24"/>
        </w:rPr>
      </w:pPr>
      <w:r w:rsidRPr="001062D9">
        <w:rPr>
          <w:rFonts w:cstheme="minorHAnsi"/>
          <w:noProof/>
          <w:sz w:val="24"/>
          <w:szCs w:val="24"/>
        </w:rPr>
        <w:t xml:space="preserve"> </w:t>
      </w:r>
    </w:p>
    <w:p w:rsidR="00106D45" w:rsidRPr="001062D9" w:rsidRDefault="00106D45" w:rsidP="008830F0">
      <w:pPr>
        <w:rPr>
          <w:rFonts w:cstheme="minorHAnsi"/>
          <w:b/>
          <w:noProof/>
          <w:color w:val="7030A0"/>
          <w:sz w:val="24"/>
          <w:szCs w:val="24"/>
        </w:rPr>
      </w:pPr>
      <w:r w:rsidRPr="001062D9">
        <w:rPr>
          <w:rFonts w:cstheme="minorHAnsi"/>
          <w:noProof/>
          <w:sz w:val="24"/>
          <w:szCs w:val="24"/>
        </w:rPr>
        <w:t>б) внутри ключа</w:t>
      </w:r>
      <w:r w:rsidR="005D2A91" w:rsidRPr="001062D9">
        <w:rPr>
          <w:rFonts w:cstheme="minorHAnsi"/>
          <w:noProof/>
          <w:sz w:val="24"/>
          <w:szCs w:val="24"/>
        </w:rPr>
        <w:t>,</w:t>
      </w:r>
      <w:r w:rsidRPr="001062D9">
        <w:rPr>
          <w:rFonts w:cstheme="minorHAnsi"/>
          <w:noProof/>
          <w:sz w:val="24"/>
          <w:szCs w:val="24"/>
        </w:rPr>
        <w:t xml:space="preserve"> </w:t>
      </w:r>
      <w:r w:rsidR="0098280C" w:rsidRPr="001062D9">
        <w:rPr>
          <w:rFonts w:cstheme="minorHAnsi"/>
          <w:noProof/>
          <w:sz w:val="24"/>
          <w:szCs w:val="24"/>
        </w:rPr>
        <w:t xml:space="preserve">например </w:t>
      </w:r>
      <w:r w:rsidR="00C72C16" w:rsidRPr="001062D9">
        <w:rPr>
          <w:rFonts w:cstheme="minorHAnsi"/>
          <w:b/>
          <w:noProof/>
          <w:color w:val="7030A0"/>
          <w:sz w:val="24"/>
          <w:szCs w:val="24"/>
        </w:rPr>
        <w:t>$</w:t>
      </w:r>
      <w:r w:rsidR="00C72C16" w:rsidRPr="003C7DB9">
        <w:rPr>
          <w:rFonts w:cstheme="minorHAnsi"/>
          <w:b/>
          <w:noProof/>
          <w:color w:val="7030A0"/>
          <w:sz w:val="24"/>
          <w:szCs w:val="24"/>
          <w:lang w:val="en-US"/>
        </w:rPr>
        <w:t>teachers</w:t>
      </w:r>
      <w:r w:rsidR="00C72C16" w:rsidRPr="001062D9">
        <w:rPr>
          <w:rFonts w:cstheme="minorHAnsi"/>
          <w:b/>
          <w:noProof/>
          <w:color w:val="7030A0"/>
          <w:sz w:val="24"/>
          <w:szCs w:val="24"/>
        </w:rPr>
        <w:t>[</w:t>
      </w:r>
      <w:r w:rsidR="00C72C16" w:rsidRPr="003C7DB9">
        <w:rPr>
          <w:rFonts w:cstheme="minorHAnsi"/>
          <w:b/>
          <w:noProof/>
          <w:color w:val="7030A0"/>
          <w:sz w:val="24"/>
          <w:szCs w:val="24"/>
          <w:lang w:val="en-US"/>
        </w:rPr>
        <w:t>Name</w:t>
      </w:r>
      <w:r w:rsidR="00C72C16" w:rsidRPr="001062D9">
        <w:rPr>
          <w:rFonts w:cstheme="minorHAnsi"/>
          <w:b/>
          <w:noProof/>
          <w:color w:val="7030A0"/>
          <w:sz w:val="24"/>
          <w:szCs w:val="24"/>
        </w:rPr>
        <w:t>]</w:t>
      </w:r>
      <w:r w:rsidR="0098280C" w:rsidRPr="001062D9">
        <w:rPr>
          <w:rFonts w:cstheme="minorHAnsi"/>
          <w:b/>
          <w:noProof/>
          <w:color w:val="7030A0"/>
          <w:sz w:val="24"/>
          <w:szCs w:val="24"/>
        </w:rPr>
        <w:t xml:space="preserve"> или $</w:t>
      </w:r>
      <w:r w:rsidR="0098280C" w:rsidRPr="003C7DB9">
        <w:rPr>
          <w:rFonts w:cstheme="minorHAnsi"/>
          <w:b/>
          <w:noProof/>
          <w:color w:val="7030A0"/>
          <w:sz w:val="24"/>
          <w:szCs w:val="24"/>
          <w:lang w:val="en-US"/>
        </w:rPr>
        <w:t>teachers</w:t>
      </w:r>
      <w:r w:rsidR="0098280C" w:rsidRPr="001062D9">
        <w:rPr>
          <w:rFonts w:cstheme="minorHAnsi"/>
          <w:b/>
          <w:noProof/>
          <w:color w:val="7030A0"/>
          <w:sz w:val="24"/>
          <w:szCs w:val="24"/>
        </w:rPr>
        <w:t>[</w:t>
      </w:r>
      <w:r w:rsidR="0098280C" w:rsidRPr="003C7DB9">
        <w:rPr>
          <w:rFonts w:cstheme="minorHAnsi"/>
          <w:b/>
          <w:noProof/>
          <w:color w:val="7030A0"/>
          <w:sz w:val="24"/>
          <w:szCs w:val="24"/>
          <w:lang w:val="en-US"/>
        </w:rPr>
        <w:t>id</w:t>
      </w:r>
      <w:r w:rsidR="0098280C" w:rsidRPr="001062D9">
        <w:rPr>
          <w:rFonts w:cstheme="minorHAnsi"/>
          <w:b/>
          <w:noProof/>
          <w:color w:val="7030A0"/>
          <w:sz w:val="24"/>
          <w:szCs w:val="24"/>
        </w:rPr>
        <w:t>] для выполнения задачи</w:t>
      </w:r>
      <w:r w:rsidR="00C72C16" w:rsidRPr="001062D9">
        <w:rPr>
          <w:rFonts w:cstheme="minorHAnsi"/>
          <w:b/>
          <w:noProof/>
          <w:color w:val="7030A0"/>
          <w:sz w:val="24"/>
          <w:szCs w:val="24"/>
        </w:rPr>
        <w:t>:</w:t>
      </w:r>
    </w:p>
    <w:p w:rsidR="00C72C16" w:rsidRPr="003C7DB9" w:rsidRDefault="00C72C16" w:rsidP="00C72C16">
      <w:pPr>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FFFFFF"/>
          <w:sz w:val="20"/>
          <w:szCs w:val="20"/>
          <w:lang w:val="en-US" w:eastAsia="ru-RU"/>
        </w:rPr>
      </w:pPr>
      <w:r w:rsidRPr="003C7DB9">
        <w:rPr>
          <w:rFonts w:ascii="Courier New" w:eastAsia="Times New Roman" w:hAnsi="Courier New" w:cs="Courier New"/>
          <w:noProof/>
          <w:color w:val="FF9D00"/>
          <w:sz w:val="20"/>
          <w:szCs w:val="20"/>
          <w:lang w:val="en-US" w:eastAsia="ru-RU"/>
        </w:rPr>
        <w:t>foreach</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FF80E1"/>
          <w:sz w:val="20"/>
          <w:szCs w:val="20"/>
          <w:lang w:val="en-US" w:eastAsia="ru-RU"/>
        </w:rPr>
        <w:t xml:space="preserve">$teachers </w:t>
      </w:r>
      <w:r w:rsidRPr="003C7DB9">
        <w:rPr>
          <w:rFonts w:ascii="Courier New" w:eastAsia="Times New Roman" w:hAnsi="Courier New" w:cs="Courier New"/>
          <w:noProof/>
          <w:color w:val="FF9D00"/>
          <w:sz w:val="20"/>
          <w:szCs w:val="20"/>
          <w:lang w:val="en-US" w:eastAsia="ru-RU"/>
        </w:rPr>
        <w:t xml:space="preserve">as </w:t>
      </w:r>
      <w:r w:rsidRPr="003C7DB9">
        <w:rPr>
          <w:rFonts w:ascii="Courier New" w:eastAsia="Times New Roman" w:hAnsi="Courier New" w:cs="Courier New"/>
          <w:noProof/>
          <w:color w:val="FF80E1"/>
          <w:sz w:val="20"/>
          <w:szCs w:val="20"/>
          <w:lang w:val="en-US" w:eastAsia="ru-RU"/>
        </w:rPr>
        <w:t>$pupils</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E1EFFF"/>
          <w:sz w:val="20"/>
          <w:szCs w:val="20"/>
          <w:lang w:val="en-US" w:eastAsia="ru-RU"/>
        </w:rPr>
        <w:br/>
      </w:r>
      <w:r w:rsidRPr="003C7DB9">
        <w:rPr>
          <w:rFonts w:ascii="Courier New" w:eastAsia="Times New Roman" w:hAnsi="Courier New" w:cs="Courier New"/>
          <w:noProof/>
          <w:color w:val="E1EFFF"/>
          <w:sz w:val="20"/>
          <w:szCs w:val="20"/>
          <w:lang w:val="en-US" w:eastAsia="ru-RU"/>
        </w:rPr>
        <w:br/>
        <w:t xml:space="preserve">        </w:t>
      </w:r>
      <w:r w:rsidRPr="003C7DB9">
        <w:rPr>
          <w:rFonts w:ascii="Courier New" w:eastAsia="Times New Roman" w:hAnsi="Courier New" w:cs="Courier New"/>
          <w:noProof/>
          <w:color w:val="FF9D00"/>
          <w:sz w:val="20"/>
          <w:szCs w:val="20"/>
          <w:lang w:val="en-US" w:eastAsia="ru-RU"/>
        </w:rPr>
        <w:t xml:space="preserve">echo </w:t>
      </w:r>
      <w:r w:rsidRPr="003C7DB9">
        <w:rPr>
          <w:rFonts w:ascii="Courier New" w:eastAsia="Times New Roman" w:hAnsi="Courier New" w:cs="Courier New"/>
          <w:noProof/>
          <w:color w:val="3AD900"/>
          <w:sz w:val="20"/>
          <w:szCs w:val="20"/>
          <w:lang w:val="en-US" w:eastAsia="ru-RU"/>
        </w:rPr>
        <w:t>'&lt;pre&gt;'</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E1EFFF"/>
          <w:sz w:val="20"/>
          <w:szCs w:val="20"/>
          <w:lang w:val="en-US" w:eastAsia="ru-RU"/>
        </w:rPr>
        <w:br/>
        <w:t xml:space="preserve">        </w:t>
      </w:r>
      <w:r w:rsidRPr="003C7DB9">
        <w:rPr>
          <w:rFonts w:ascii="Courier New" w:eastAsia="Times New Roman" w:hAnsi="Courier New" w:cs="Courier New"/>
          <w:noProof/>
          <w:color w:val="80FFBB"/>
          <w:sz w:val="20"/>
          <w:szCs w:val="20"/>
          <w:lang w:val="en-US" w:eastAsia="ru-RU"/>
        </w:rPr>
        <w:t>print_r</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FF80E1"/>
          <w:sz w:val="20"/>
          <w:szCs w:val="20"/>
          <w:lang w:val="en-US" w:eastAsia="ru-RU"/>
        </w:rPr>
        <w:t>$teachers</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i/>
          <w:iCs/>
          <w:noProof/>
          <w:color w:val="9876AA"/>
          <w:sz w:val="20"/>
          <w:szCs w:val="20"/>
          <w:lang w:val="en-US" w:eastAsia="ru-RU"/>
        </w:rPr>
        <w:t>Name</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E1EFFF"/>
          <w:sz w:val="20"/>
          <w:szCs w:val="20"/>
          <w:lang w:val="en-US" w:eastAsia="ru-RU"/>
        </w:rPr>
        <w:br/>
        <w:t xml:space="preserve">        </w:t>
      </w:r>
      <w:r w:rsidRPr="003C7DB9">
        <w:rPr>
          <w:rFonts w:ascii="Courier New" w:eastAsia="Times New Roman" w:hAnsi="Courier New" w:cs="Courier New"/>
          <w:noProof/>
          <w:color w:val="FF9D00"/>
          <w:sz w:val="20"/>
          <w:szCs w:val="20"/>
          <w:lang w:val="en-US" w:eastAsia="ru-RU"/>
        </w:rPr>
        <w:t xml:space="preserve">echo </w:t>
      </w:r>
      <w:r w:rsidRPr="003C7DB9">
        <w:rPr>
          <w:rFonts w:ascii="Courier New" w:eastAsia="Times New Roman" w:hAnsi="Courier New" w:cs="Courier New"/>
          <w:noProof/>
          <w:color w:val="3AD900"/>
          <w:sz w:val="20"/>
          <w:szCs w:val="20"/>
          <w:lang w:val="en-US" w:eastAsia="ru-RU"/>
        </w:rPr>
        <w:t>'&lt;/pre&gt;'</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E1EFFF"/>
          <w:sz w:val="20"/>
          <w:szCs w:val="20"/>
          <w:lang w:val="en-US" w:eastAsia="ru-RU"/>
        </w:rPr>
        <w:br/>
        <w:t xml:space="preserve">        </w:t>
      </w:r>
      <w:r w:rsidRPr="003C7DB9">
        <w:rPr>
          <w:rFonts w:ascii="Courier New" w:eastAsia="Times New Roman" w:hAnsi="Courier New" w:cs="Courier New"/>
          <w:noProof/>
          <w:color w:val="FF9D00"/>
          <w:sz w:val="20"/>
          <w:szCs w:val="20"/>
          <w:lang w:val="en-US" w:eastAsia="ru-RU"/>
        </w:rPr>
        <w:t>die</w:t>
      </w:r>
      <w:r w:rsidRPr="003C7DB9">
        <w:rPr>
          <w:rFonts w:ascii="Courier New" w:eastAsia="Times New Roman" w:hAnsi="Courier New" w:cs="Courier New"/>
          <w:noProof/>
          <w:color w:val="E1EFFF"/>
          <w:sz w:val="20"/>
          <w:szCs w:val="20"/>
          <w:lang w:val="en-US" w:eastAsia="ru-RU"/>
        </w:rPr>
        <w:t>;</w:t>
      </w:r>
    </w:p>
    <w:p w:rsidR="00C72C16" w:rsidRPr="003C7DB9" w:rsidRDefault="00C72C16" w:rsidP="008830F0">
      <w:pPr>
        <w:rPr>
          <w:rFonts w:cstheme="minorHAnsi"/>
          <w:noProof/>
          <w:sz w:val="24"/>
          <w:szCs w:val="24"/>
          <w:lang w:val="en-US"/>
        </w:rPr>
      </w:pPr>
    </w:p>
    <w:p w:rsidR="00C72C16" w:rsidRPr="003C7DB9" w:rsidRDefault="00C72C16" w:rsidP="00C72C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20"/>
          <w:szCs w:val="20"/>
          <w:lang w:val="en-US" w:eastAsia="ru-RU"/>
        </w:rPr>
      </w:pPr>
      <w:r w:rsidRPr="003C7DB9">
        <w:rPr>
          <w:rFonts w:ascii="Courier New" w:eastAsia="Times New Roman" w:hAnsi="Courier New" w:cs="Courier New"/>
          <w:noProof/>
          <w:color w:val="000000"/>
          <w:sz w:val="20"/>
          <w:szCs w:val="20"/>
          <w:lang w:val="en-US" w:eastAsia="ru-RU"/>
        </w:rPr>
        <w:t>Бабена</w:t>
      </w:r>
    </w:p>
    <w:p w:rsidR="00C72C16" w:rsidRPr="003C7DB9" w:rsidRDefault="00C72C16" w:rsidP="00C72C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20"/>
          <w:szCs w:val="20"/>
          <w:lang w:val="en-US" w:eastAsia="ru-RU"/>
        </w:rPr>
      </w:pPr>
    </w:p>
    <w:p w:rsidR="0057340C" w:rsidRPr="003C7DB9" w:rsidRDefault="0057340C" w:rsidP="0057340C">
      <w:pPr>
        <w:pStyle w:val="a3"/>
        <w:numPr>
          <w:ilvl w:val="0"/>
          <w:numId w:val="24"/>
        </w:numPr>
        <w:rPr>
          <w:rFonts w:cstheme="minorHAnsi"/>
          <w:noProof/>
          <w:sz w:val="24"/>
          <w:szCs w:val="24"/>
          <w:lang w:val="en-US"/>
        </w:rPr>
      </w:pPr>
      <w:r w:rsidRPr="001062D9">
        <w:rPr>
          <w:rFonts w:eastAsia="Times New Roman" w:cstheme="minorHAnsi"/>
          <w:noProof/>
          <w:color w:val="000000"/>
          <w:sz w:val="24"/>
          <w:szCs w:val="24"/>
          <w:lang w:eastAsia="ru-RU"/>
        </w:rPr>
        <w:t xml:space="preserve">А вот для того, чтобы посмотреть, что лежит в переменной </w:t>
      </w:r>
      <w:r w:rsidRPr="001062D9">
        <w:rPr>
          <w:rFonts w:eastAsia="Times New Roman" w:cstheme="minorHAnsi"/>
          <w:b/>
          <w:noProof/>
          <w:color w:val="7030A0"/>
          <w:sz w:val="24"/>
          <w:szCs w:val="24"/>
          <w:lang w:eastAsia="ru-RU"/>
        </w:rPr>
        <w:t>$</w:t>
      </w:r>
      <w:r w:rsidRPr="003C7DB9">
        <w:rPr>
          <w:rFonts w:eastAsia="Times New Roman" w:cstheme="minorHAnsi"/>
          <w:b/>
          <w:noProof/>
          <w:color w:val="7030A0"/>
          <w:sz w:val="24"/>
          <w:szCs w:val="24"/>
          <w:lang w:val="en-US" w:eastAsia="ru-RU"/>
        </w:rPr>
        <w:t>pupils</w:t>
      </w:r>
      <w:r w:rsidRPr="001062D9">
        <w:rPr>
          <w:rFonts w:eastAsia="Times New Roman" w:cstheme="minorHAnsi"/>
          <w:noProof/>
          <w:color w:val="000000" w:themeColor="text1"/>
          <w:sz w:val="24"/>
          <w:szCs w:val="24"/>
          <w:lang w:eastAsia="ru-RU"/>
        </w:rPr>
        <w:t xml:space="preserve">, мы должны использовать </w:t>
      </w:r>
      <w:r w:rsidRPr="001062D9">
        <w:rPr>
          <w:rFonts w:cstheme="minorHAnsi"/>
          <w:noProof/>
          <w:sz w:val="24"/>
          <w:szCs w:val="24"/>
        </w:rPr>
        <w:t xml:space="preserve"> </w:t>
      </w:r>
      <w:r w:rsidRPr="001062D9">
        <w:rPr>
          <w:rFonts w:cstheme="minorHAnsi"/>
          <w:b/>
          <w:noProof/>
          <w:color w:val="E36C0A" w:themeColor="accent6" w:themeShade="BF"/>
          <w:sz w:val="24"/>
          <w:szCs w:val="24"/>
        </w:rPr>
        <w:t>второй цикл</w:t>
      </w:r>
      <w:r w:rsidRPr="001062D9">
        <w:rPr>
          <w:rFonts w:cstheme="minorHAnsi"/>
          <w:noProof/>
          <w:color w:val="E36C0A" w:themeColor="accent6" w:themeShade="BF"/>
          <w:sz w:val="24"/>
          <w:szCs w:val="24"/>
        </w:rPr>
        <w:t xml:space="preserve"> </w:t>
      </w:r>
      <w:r w:rsidRPr="003C7DB9">
        <w:rPr>
          <w:rFonts w:cstheme="minorHAnsi"/>
          <w:b/>
          <w:noProof/>
          <w:color w:val="E36C0A" w:themeColor="accent6" w:themeShade="BF"/>
          <w:sz w:val="24"/>
          <w:szCs w:val="24"/>
          <w:lang w:val="en-US"/>
        </w:rPr>
        <w:t>foreach</w:t>
      </w:r>
      <w:r w:rsidRPr="001062D9">
        <w:rPr>
          <w:rFonts w:cstheme="minorHAnsi"/>
          <w:b/>
          <w:noProof/>
          <w:color w:val="E36C0A" w:themeColor="accent6" w:themeShade="BF"/>
          <w:sz w:val="24"/>
          <w:szCs w:val="24"/>
        </w:rPr>
        <w:t xml:space="preserve"> с ключами</w:t>
      </w:r>
      <w:r w:rsidR="004547C3" w:rsidRPr="001062D9">
        <w:rPr>
          <w:rFonts w:cstheme="minorHAnsi"/>
          <w:b/>
          <w:noProof/>
          <w:color w:val="E36C0A" w:themeColor="accent6" w:themeShade="BF"/>
          <w:sz w:val="24"/>
          <w:szCs w:val="24"/>
        </w:rPr>
        <w:t xml:space="preserve">. </w:t>
      </w:r>
      <w:r w:rsidR="004547C3" w:rsidRPr="001062D9">
        <w:rPr>
          <w:rFonts w:cstheme="minorHAnsi"/>
          <w:noProof/>
          <w:color w:val="000000" w:themeColor="text1"/>
          <w:sz w:val="24"/>
          <w:szCs w:val="24"/>
        </w:rPr>
        <w:t>Там находиться</w:t>
      </w:r>
      <w:r w:rsidR="004547C3" w:rsidRPr="001062D9">
        <w:rPr>
          <w:rFonts w:cstheme="minorHAnsi"/>
          <w:b/>
          <w:noProof/>
          <w:color w:val="000000" w:themeColor="text1"/>
          <w:sz w:val="24"/>
          <w:szCs w:val="24"/>
        </w:rPr>
        <w:t xml:space="preserve"> </w:t>
      </w:r>
      <w:r w:rsidR="004547C3" w:rsidRPr="001062D9">
        <w:rPr>
          <w:rFonts w:cstheme="minorHAnsi"/>
          <w:noProof/>
          <w:color w:val="000000" w:themeColor="text1"/>
          <w:sz w:val="24"/>
          <w:szCs w:val="24"/>
        </w:rPr>
        <w:t>наш второй массив, который лежит в ключе [</w:t>
      </w:r>
      <w:r w:rsidR="004547C3" w:rsidRPr="003C7DB9">
        <w:rPr>
          <w:rFonts w:cstheme="minorHAnsi"/>
          <w:noProof/>
          <w:color w:val="000000" w:themeColor="text1"/>
          <w:sz w:val="24"/>
          <w:szCs w:val="24"/>
          <w:lang w:val="en-US"/>
        </w:rPr>
        <w:t>pupils</w:t>
      </w:r>
      <w:r w:rsidR="004547C3" w:rsidRPr="001062D9">
        <w:rPr>
          <w:rFonts w:cstheme="minorHAnsi"/>
          <w:noProof/>
          <w:color w:val="000000" w:themeColor="text1"/>
          <w:sz w:val="24"/>
          <w:szCs w:val="24"/>
        </w:rPr>
        <w:t xml:space="preserve">]. </w:t>
      </w:r>
      <w:r w:rsidR="004547C3" w:rsidRPr="003C7DB9">
        <w:rPr>
          <w:rFonts w:cstheme="minorHAnsi"/>
          <w:noProof/>
          <w:color w:val="000000" w:themeColor="text1"/>
          <w:sz w:val="24"/>
          <w:szCs w:val="24"/>
          <w:lang w:val="en-US"/>
        </w:rPr>
        <w:t xml:space="preserve">(смотри в таблице выше, там где </w:t>
      </w:r>
      <w:r w:rsidR="004547C3" w:rsidRPr="003C7DB9">
        <w:rPr>
          <w:rFonts w:cstheme="minorHAnsi"/>
          <w:b/>
          <w:noProof/>
          <w:color w:val="00B050"/>
          <w:sz w:val="24"/>
          <w:szCs w:val="24"/>
          <w:lang w:val="en-US"/>
        </w:rPr>
        <w:t>“pupils” =&gt;</w:t>
      </w:r>
      <w:r w:rsidR="004547C3" w:rsidRPr="003C7DB9">
        <w:rPr>
          <w:rFonts w:cstheme="minorHAnsi"/>
          <w:b/>
          <w:noProof/>
          <w:color w:val="E36C0A" w:themeColor="accent6" w:themeShade="BF"/>
          <w:sz w:val="24"/>
          <w:szCs w:val="24"/>
          <w:lang w:val="en-US"/>
        </w:rPr>
        <w:t xml:space="preserve"> array</w:t>
      </w:r>
      <w:r w:rsidR="004547C3" w:rsidRPr="003C7DB9">
        <w:rPr>
          <w:rFonts w:cstheme="minorHAnsi"/>
          <w:noProof/>
          <w:color w:val="000000" w:themeColor="text1"/>
          <w:sz w:val="24"/>
          <w:szCs w:val="24"/>
          <w:lang w:val="en-US"/>
        </w:rPr>
        <w:t>)</w:t>
      </w:r>
      <w:r w:rsidR="004547C3" w:rsidRPr="003C7DB9">
        <w:rPr>
          <w:rFonts w:cstheme="minorHAnsi"/>
          <w:b/>
          <w:noProof/>
          <w:color w:val="000000" w:themeColor="text1"/>
          <w:sz w:val="24"/>
          <w:szCs w:val="24"/>
          <w:lang w:val="en-US"/>
        </w:rPr>
        <w:t xml:space="preserve"> </w:t>
      </w:r>
    </w:p>
    <w:p w:rsidR="004547C3" w:rsidRPr="003C7DB9" w:rsidRDefault="004547C3" w:rsidP="004547C3">
      <w:pPr>
        <w:pStyle w:val="a3"/>
        <w:rPr>
          <w:rFonts w:cstheme="minorHAnsi"/>
          <w:noProof/>
          <w:sz w:val="24"/>
          <w:szCs w:val="24"/>
          <w:lang w:val="en-US"/>
        </w:rPr>
      </w:pPr>
    </w:p>
    <w:p w:rsidR="0057340C" w:rsidRPr="001062D9" w:rsidRDefault="00F27595" w:rsidP="0057340C">
      <w:pPr>
        <w:pStyle w:val="a3"/>
        <w:rPr>
          <w:rFonts w:cstheme="minorHAnsi"/>
          <w:noProof/>
          <w:sz w:val="24"/>
          <w:szCs w:val="24"/>
        </w:rPr>
      </w:pPr>
      <w:r w:rsidRPr="001062D9">
        <w:rPr>
          <w:rFonts w:eastAsia="Times New Roman" w:cstheme="minorHAnsi"/>
          <w:noProof/>
          <w:color w:val="000000"/>
          <w:sz w:val="24"/>
          <w:szCs w:val="24"/>
          <w:lang w:eastAsia="ru-RU"/>
        </w:rPr>
        <w:t xml:space="preserve">а) </w:t>
      </w:r>
      <w:r w:rsidR="004547C3" w:rsidRPr="001062D9">
        <w:rPr>
          <w:rFonts w:eastAsia="Times New Roman" w:cstheme="minorHAnsi"/>
          <w:noProof/>
          <w:color w:val="000000"/>
          <w:sz w:val="24"/>
          <w:szCs w:val="24"/>
          <w:lang w:eastAsia="ru-RU"/>
        </w:rPr>
        <w:t xml:space="preserve">второй </w:t>
      </w:r>
      <w:r w:rsidR="004547C3" w:rsidRPr="003C7DB9">
        <w:rPr>
          <w:rFonts w:eastAsia="Times New Roman" w:cstheme="minorHAnsi"/>
          <w:b/>
          <w:noProof/>
          <w:color w:val="E36C0A" w:themeColor="accent6" w:themeShade="BF"/>
          <w:sz w:val="24"/>
          <w:szCs w:val="24"/>
          <w:lang w:val="en-US" w:eastAsia="ru-RU"/>
        </w:rPr>
        <w:t>foreach</w:t>
      </w:r>
      <w:r w:rsidR="004547C3" w:rsidRPr="001062D9">
        <w:rPr>
          <w:rFonts w:eastAsia="Times New Roman" w:cstheme="minorHAnsi"/>
          <w:noProof/>
          <w:color w:val="000000"/>
          <w:sz w:val="24"/>
          <w:szCs w:val="24"/>
          <w:lang w:eastAsia="ru-RU"/>
        </w:rPr>
        <w:t xml:space="preserve"> </w:t>
      </w:r>
      <w:r w:rsidRPr="001062D9">
        <w:rPr>
          <w:rFonts w:eastAsia="Times New Roman" w:cstheme="minorHAnsi"/>
          <w:noProof/>
          <w:color w:val="000000"/>
          <w:sz w:val="24"/>
          <w:szCs w:val="24"/>
          <w:lang w:eastAsia="ru-RU"/>
        </w:rPr>
        <w:t>автоматом перенаправляет нас во</w:t>
      </w:r>
      <w:r w:rsidR="004547C3" w:rsidRPr="001062D9">
        <w:rPr>
          <w:rFonts w:eastAsia="Times New Roman" w:cstheme="minorHAnsi"/>
          <w:noProof/>
          <w:color w:val="000000"/>
          <w:sz w:val="24"/>
          <w:szCs w:val="24"/>
          <w:lang w:eastAsia="ru-RU"/>
        </w:rPr>
        <w:t>внутрь второго массива, который вложен в первый:</w:t>
      </w:r>
    </w:p>
    <w:p w:rsidR="004547C3" w:rsidRPr="003C7DB9" w:rsidRDefault="004547C3" w:rsidP="004547C3">
      <w:pPr>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FFFFFF"/>
          <w:sz w:val="20"/>
          <w:szCs w:val="20"/>
          <w:lang w:val="en-US" w:eastAsia="ru-RU"/>
        </w:rPr>
      </w:pPr>
      <w:r w:rsidRPr="003C7DB9">
        <w:rPr>
          <w:rFonts w:ascii="Courier New" w:eastAsia="Times New Roman" w:hAnsi="Courier New" w:cs="Courier New"/>
          <w:noProof/>
          <w:color w:val="FF9D00"/>
          <w:sz w:val="20"/>
          <w:szCs w:val="20"/>
          <w:lang w:val="en-US" w:eastAsia="ru-RU"/>
        </w:rPr>
        <w:t>foreach</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FF80E1"/>
          <w:sz w:val="20"/>
          <w:szCs w:val="20"/>
          <w:lang w:val="en-US" w:eastAsia="ru-RU"/>
        </w:rPr>
        <w:t xml:space="preserve">$teachers </w:t>
      </w:r>
      <w:r w:rsidRPr="003C7DB9">
        <w:rPr>
          <w:rFonts w:ascii="Courier New" w:eastAsia="Times New Roman" w:hAnsi="Courier New" w:cs="Courier New"/>
          <w:noProof/>
          <w:color w:val="FF9D00"/>
          <w:sz w:val="20"/>
          <w:szCs w:val="20"/>
          <w:lang w:val="en-US" w:eastAsia="ru-RU"/>
        </w:rPr>
        <w:t xml:space="preserve">as </w:t>
      </w:r>
      <w:r w:rsidRPr="003C7DB9">
        <w:rPr>
          <w:rFonts w:ascii="Courier New" w:eastAsia="Times New Roman" w:hAnsi="Courier New" w:cs="Courier New"/>
          <w:noProof/>
          <w:color w:val="FF80E1"/>
          <w:sz w:val="20"/>
          <w:szCs w:val="20"/>
          <w:lang w:val="en-US" w:eastAsia="ru-RU"/>
        </w:rPr>
        <w:t xml:space="preserve">$keys </w:t>
      </w:r>
      <w:r w:rsidRPr="003C7DB9">
        <w:rPr>
          <w:rFonts w:ascii="Courier New" w:eastAsia="Times New Roman" w:hAnsi="Courier New" w:cs="Courier New"/>
          <w:noProof/>
          <w:color w:val="FF9D00"/>
          <w:sz w:val="20"/>
          <w:szCs w:val="20"/>
          <w:lang w:val="en-US" w:eastAsia="ru-RU"/>
        </w:rPr>
        <w:t xml:space="preserve">=&gt; </w:t>
      </w:r>
      <w:r w:rsidRPr="003C7DB9">
        <w:rPr>
          <w:rFonts w:ascii="Courier New" w:eastAsia="Times New Roman" w:hAnsi="Courier New" w:cs="Courier New"/>
          <w:noProof/>
          <w:color w:val="FF80E1"/>
          <w:sz w:val="20"/>
          <w:szCs w:val="20"/>
          <w:lang w:val="en-US" w:eastAsia="ru-RU"/>
        </w:rPr>
        <w:t>$pupils</w:t>
      </w:r>
      <w:r w:rsidRPr="003C7DB9">
        <w:rPr>
          <w:rFonts w:ascii="Courier New" w:eastAsia="Times New Roman" w:hAnsi="Courier New" w:cs="Courier New"/>
          <w:noProof/>
          <w:color w:val="E1EFFF"/>
          <w:sz w:val="20"/>
          <w:szCs w:val="20"/>
          <w:lang w:val="en-US" w:eastAsia="ru-RU"/>
        </w:rPr>
        <w:t>) {</w:t>
      </w:r>
      <w:r w:rsidRPr="003C7DB9">
        <w:rPr>
          <w:rFonts w:ascii="Courier New" w:eastAsia="Times New Roman" w:hAnsi="Courier New" w:cs="Courier New"/>
          <w:noProof/>
          <w:color w:val="E1EFFF"/>
          <w:sz w:val="20"/>
          <w:szCs w:val="20"/>
          <w:lang w:val="en-US" w:eastAsia="ru-RU"/>
        </w:rPr>
        <w:br/>
        <w:t xml:space="preserve">    </w:t>
      </w:r>
      <w:r w:rsidRPr="003C7DB9">
        <w:rPr>
          <w:rFonts w:ascii="Courier New" w:eastAsia="Times New Roman" w:hAnsi="Courier New" w:cs="Courier New"/>
          <w:noProof/>
          <w:color w:val="FF9D00"/>
          <w:sz w:val="20"/>
          <w:szCs w:val="20"/>
          <w:lang w:val="en-US" w:eastAsia="ru-RU"/>
        </w:rPr>
        <w:t xml:space="preserve">foreach </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FF80E1"/>
          <w:sz w:val="20"/>
          <w:szCs w:val="20"/>
          <w:lang w:val="en-US" w:eastAsia="ru-RU"/>
        </w:rPr>
        <w:t xml:space="preserve">$pupils </w:t>
      </w:r>
      <w:r w:rsidRPr="003C7DB9">
        <w:rPr>
          <w:rFonts w:ascii="Courier New" w:eastAsia="Times New Roman" w:hAnsi="Courier New" w:cs="Courier New"/>
          <w:noProof/>
          <w:color w:val="FF9D00"/>
          <w:sz w:val="20"/>
          <w:szCs w:val="20"/>
          <w:lang w:val="en-US" w:eastAsia="ru-RU"/>
        </w:rPr>
        <w:t xml:space="preserve">as </w:t>
      </w:r>
      <w:r w:rsidRPr="003C7DB9">
        <w:rPr>
          <w:rFonts w:ascii="Courier New" w:eastAsia="Times New Roman" w:hAnsi="Courier New" w:cs="Courier New"/>
          <w:noProof/>
          <w:color w:val="FF80E1"/>
          <w:sz w:val="20"/>
          <w:szCs w:val="20"/>
          <w:lang w:val="en-US" w:eastAsia="ru-RU"/>
        </w:rPr>
        <w:t>$data_pupils</w:t>
      </w:r>
      <w:r w:rsidRPr="003C7DB9">
        <w:rPr>
          <w:rFonts w:ascii="Courier New" w:eastAsia="Times New Roman" w:hAnsi="Courier New" w:cs="Courier New"/>
          <w:noProof/>
          <w:color w:val="E1EFFF"/>
          <w:sz w:val="20"/>
          <w:szCs w:val="20"/>
          <w:lang w:val="en-US" w:eastAsia="ru-RU"/>
        </w:rPr>
        <w:t>) {</w:t>
      </w:r>
      <w:r w:rsidRPr="003C7DB9">
        <w:rPr>
          <w:rFonts w:ascii="Courier New" w:eastAsia="Times New Roman" w:hAnsi="Courier New" w:cs="Courier New"/>
          <w:noProof/>
          <w:color w:val="E1EFFF"/>
          <w:sz w:val="20"/>
          <w:szCs w:val="20"/>
          <w:lang w:val="en-US" w:eastAsia="ru-RU"/>
        </w:rPr>
        <w:br/>
        <w:t xml:space="preserve">        </w:t>
      </w:r>
      <w:r w:rsidRPr="003C7DB9">
        <w:rPr>
          <w:rFonts w:ascii="Courier New" w:eastAsia="Times New Roman" w:hAnsi="Courier New" w:cs="Courier New"/>
          <w:noProof/>
          <w:color w:val="FF9D00"/>
          <w:sz w:val="20"/>
          <w:szCs w:val="20"/>
          <w:lang w:val="en-US" w:eastAsia="ru-RU"/>
        </w:rPr>
        <w:t xml:space="preserve">echo </w:t>
      </w:r>
      <w:r w:rsidRPr="003C7DB9">
        <w:rPr>
          <w:rFonts w:ascii="Courier New" w:eastAsia="Times New Roman" w:hAnsi="Courier New" w:cs="Courier New"/>
          <w:noProof/>
          <w:color w:val="3AD900"/>
          <w:sz w:val="20"/>
          <w:szCs w:val="20"/>
          <w:lang w:val="en-US" w:eastAsia="ru-RU"/>
        </w:rPr>
        <w:t>'&lt;pre&gt;'</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E1EFFF"/>
          <w:sz w:val="20"/>
          <w:szCs w:val="20"/>
          <w:lang w:val="en-US" w:eastAsia="ru-RU"/>
        </w:rPr>
        <w:br/>
        <w:t xml:space="preserve">        </w:t>
      </w:r>
      <w:r w:rsidRPr="003C7DB9">
        <w:rPr>
          <w:rFonts w:ascii="Courier New" w:eastAsia="Times New Roman" w:hAnsi="Courier New" w:cs="Courier New"/>
          <w:noProof/>
          <w:color w:val="80FFBB"/>
          <w:sz w:val="20"/>
          <w:szCs w:val="20"/>
          <w:lang w:val="en-US" w:eastAsia="ru-RU"/>
        </w:rPr>
        <w:t>print_r</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FF80E1"/>
          <w:sz w:val="20"/>
          <w:szCs w:val="20"/>
          <w:lang w:val="en-US" w:eastAsia="ru-RU"/>
        </w:rPr>
        <w:t>$pupils</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E1EFFF"/>
          <w:sz w:val="20"/>
          <w:szCs w:val="20"/>
          <w:lang w:val="en-US" w:eastAsia="ru-RU"/>
        </w:rPr>
        <w:br/>
        <w:t xml:space="preserve">        </w:t>
      </w:r>
      <w:r w:rsidRPr="003C7DB9">
        <w:rPr>
          <w:rFonts w:ascii="Courier New" w:eastAsia="Times New Roman" w:hAnsi="Courier New" w:cs="Courier New"/>
          <w:noProof/>
          <w:color w:val="FF9D00"/>
          <w:sz w:val="20"/>
          <w:szCs w:val="20"/>
          <w:lang w:val="en-US" w:eastAsia="ru-RU"/>
        </w:rPr>
        <w:t xml:space="preserve">echo </w:t>
      </w:r>
      <w:r w:rsidRPr="003C7DB9">
        <w:rPr>
          <w:rFonts w:ascii="Courier New" w:eastAsia="Times New Roman" w:hAnsi="Courier New" w:cs="Courier New"/>
          <w:noProof/>
          <w:color w:val="3AD900"/>
          <w:sz w:val="20"/>
          <w:szCs w:val="20"/>
          <w:lang w:val="en-US" w:eastAsia="ru-RU"/>
        </w:rPr>
        <w:t>'&lt;/pre&gt;'</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E1EFFF"/>
          <w:sz w:val="20"/>
          <w:szCs w:val="20"/>
          <w:lang w:val="en-US" w:eastAsia="ru-RU"/>
        </w:rPr>
        <w:br/>
        <w:t xml:space="preserve">        </w:t>
      </w:r>
      <w:r w:rsidRPr="003C7DB9">
        <w:rPr>
          <w:rFonts w:ascii="Courier New" w:eastAsia="Times New Roman" w:hAnsi="Courier New" w:cs="Courier New"/>
          <w:noProof/>
          <w:color w:val="FF9D00"/>
          <w:sz w:val="20"/>
          <w:szCs w:val="20"/>
          <w:lang w:val="en-US" w:eastAsia="ru-RU"/>
        </w:rPr>
        <w:t>die</w:t>
      </w:r>
      <w:r w:rsidRPr="003C7DB9">
        <w:rPr>
          <w:rFonts w:ascii="Courier New" w:eastAsia="Times New Roman" w:hAnsi="Courier New" w:cs="Courier New"/>
          <w:noProof/>
          <w:color w:val="E1EFFF"/>
          <w:sz w:val="20"/>
          <w:szCs w:val="20"/>
          <w:lang w:val="en-US" w:eastAsia="ru-RU"/>
        </w:rPr>
        <w:t>;</w:t>
      </w:r>
    </w:p>
    <w:p w:rsidR="004547C3" w:rsidRPr="003C7DB9" w:rsidRDefault="004547C3" w:rsidP="0057340C">
      <w:pPr>
        <w:pStyle w:val="a3"/>
        <w:rPr>
          <w:rFonts w:cstheme="minorHAnsi"/>
          <w:noProof/>
          <w:sz w:val="24"/>
          <w:szCs w:val="24"/>
          <w:lang w:val="en-US"/>
        </w:rPr>
      </w:pPr>
    </w:p>
    <w:p w:rsidR="004547C3" w:rsidRPr="003C7DB9" w:rsidRDefault="0057340C" w:rsidP="004547C3">
      <w:pPr>
        <w:pStyle w:val="HTML"/>
        <w:rPr>
          <w:noProof/>
          <w:color w:val="000000"/>
          <w:sz w:val="18"/>
          <w:szCs w:val="18"/>
          <w:lang w:val="en-US"/>
        </w:rPr>
      </w:pPr>
      <w:r w:rsidRPr="003C7DB9">
        <w:rPr>
          <w:rFonts w:cstheme="minorHAnsi"/>
          <w:noProof/>
          <w:color w:val="000000" w:themeColor="text1"/>
          <w:sz w:val="18"/>
          <w:szCs w:val="18"/>
          <w:lang w:val="en-US"/>
        </w:rPr>
        <w:t xml:space="preserve"> </w:t>
      </w:r>
      <w:r w:rsidR="004547C3" w:rsidRPr="003C7DB9">
        <w:rPr>
          <w:noProof/>
          <w:color w:val="000000"/>
          <w:sz w:val="18"/>
          <w:szCs w:val="18"/>
          <w:lang w:val="en-US"/>
        </w:rPr>
        <w:t>Array</w:t>
      </w:r>
    </w:p>
    <w:p w:rsidR="004547C3" w:rsidRPr="003C7DB9" w:rsidRDefault="004547C3" w:rsidP="004547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8"/>
          <w:szCs w:val="18"/>
          <w:lang w:val="en-US" w:eastAsia="ru-RU"/>
        </w:rPr>
      </w:pPr>
      <w:r w:rsidRPr="003C7DB9">
        <w:rPr>
          <w:rFonts w:ascii="Courier New" w:eastAsia="Times New Roman" w:hAnsi="Courier New" w:cs="Courier New"/>
          <w:noProof/>
          <w:color w:val="000000"/>
          <w:sz w:val="18"/>
          <w:szCs w:val="18"/>
          <w:lang w:val="en-US" w:eastAsia="ru-RU"/>
        </w:rPr>
        <w:t>(</w:t>
      </w:r>
    </w:p>
    <w:p w:rsidR="004547C3" w:rsidRPr="003C7DB9" w:rsidRDefault="004547C3" w:rsidP="004547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8"/>
          <w:szCs w:val="18"/>
          <w:lang w:val="en-US" w:eastAsia="ru-RU"/>
        </w:rPr>
      </w:pPr>
      <w:r w:rsidRPr="003C7DB9">
        <w:rPr>
          <w:rFonts w:ascii="Courier New" w:eastAsia="Times New Roman" w:hAnsi="Courier New" w:cs="Courier New"/>
          <w:noProof/>
          <w:color w:val="000000"/>
          <w:sz w:val="18"/>
          <w:szCs w:val="18"/>
          <w:lang w:val="en-US" w:eastAsia="ru-RU"/>
        </w:rPr>
        <w:t xml:space="preserve">    [0] =&gt; Array</w:t>
      </w:r>
    </w:p>
    <w:p w:rsidR="004547C3" w:rsidRPr="003C7DB9" w:rsidRDefault="004547C3" w:rsidP="004547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8"/>
          <w:szCs w:val="18"/>
          <w:lang w:val="en-US" w:eastAsia="ru-RU"/>
        </w:rPr>
      </w:pPr>
      <w:r w:rsidRPr="003C7DB9">
        <w:rPr>
          <w:rFonts w:ascii="Courier New" w:eastAsia="Times New Roman" w:hAnsi="Courier New" w:cs="Courier New"/>
          <w:noProof/>
          <w:color w:val="000000"/>
          <w:sz w:val="18"/>
          <w:szCs w:val="18"/>
          <w:lang w:val="en-US" w:eastAsia="ru-RU"/>
        </w:rPr>
        <w:t xml:space="preserve">        (</w:t>
      </w:r>
    </w:p>
    <w:p w:rsidR="004547C3" w:rsidRPr="003C7DB9" w:rsidRDefault="004547C3" w:rsidP="004547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8"/>
          <w:szCs w:val="18"/>
          <w:lang w:val="en-US" w:eastAsia="ru-RU"/>
        </w:rPr>
      </w:pPr>
      <w:r w:rsidRPr="003C7DB9">
        <w:rPr>
          <w:rFonts w:ascii="Courier New" w:eastAsia="Times New Roman" w:hAnsi="Courier New" w:cs="Courier New"/>
          <w:noProof/>
          <w:color w:val="000000"/>
          <w:sz w:val="18"/>
          <w:szCs w:val="18"/>
          <w:lang w:val="en-US" w:eastAsia="ru-RU"/>
        </w:rPr>
        <w:t xml:space="preserve">            [id] =&gt; 1</w:t>
      </w:r>
    </w:p>
    <w:p w:rsidR="004547C3" w:rsidRPr="003C7DB9" w:rsidRDefault="004547C3" w:rsidP="004547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8"/>
          <w:szCs w:val="18"/>
          <w:lang w:val="en-US" w:eastAsia="ru-RU"/>
        </w:rPr>
      </w:pPr>
      <w:r w:rsidRPr="003C7DB9">
        <w:rPr>
          <w:rFonts w:ascii="Courier New" w:eastAsia="Times New Roman" w:hAnsi="Courier New" w:cs="Courier New"/>
          <w:noProof/>
          <w:color w:val="000000"/>
          <w:sz w:val="18"/>
          <w:szCs w:val="18"/>
          <w:lang w:val="en-US" w:eastAsia="ru-RU"/>
        </w:rPr>
        <w:t xml:space="preserve">            [Name] =&gt; Бабченко</w:t>
      </w:r>
    </w:p>
    <w:p w:rsidR="004547C3" w:rsidRPr="003C7DB9" w:rsidRDefault="004547C3" w:rsidP="004547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8"/>
          <w:szCs w:val="18"/>
          <w:lang w:val="en-US" w:eastAsia="ru-RU"/>
        </w:rPr>
      </w:pPr>
      <w:r w:rsidRPr="003C7DB9">
        <w:rPr>
          <w:rFonts w:ascii="Courier New" w:eastAsia="Times New Roman" w:hAnsi="Courier New" w:cs="Courier New"/>
          <w:noProof/>
          <w:color w:val="000000"/>
          <w:sz w:val="18"/>
          <w:szCs w:val="18"/>
          <w:lang w:val="en-US" w:eastAsia="ru-RU"/>
        </w:rPr>
        <w:lastRenderedPageBreak/>
        <w:t xml:space="preserve">        )</w:t>
      </w:r>
    </w:p>
    <w:p w:rsidR="004547C3" w:rsidRPr="003C7DB9" w:rsidRDefault="004547C3" w:rsidP="004547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8"/>
          <w:szCs w:val="18"/>
          <w:lang w:val="en-US" w:eastAsia="ru-RU"/>
        </w:rPr>
      </w:pPr>
    </w:p>
    <w:p w:rsidR="004547C3" w:rsidRPr="003C7DB9" w:rsidRDefault="004547C3" w:rsidP="004547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8"/>
          <w:szCs w:val="18"/>
          <w:lang w:val="en-US" w:eastAsia="ru-RU"/>
        </w:rPr>
      </w:pPr>
      <w:r w:rsidRPr="003C7DB9">
        <w:rPr>
          <w:rFonts w:ascii="Courier New" w:eastAsia="Times New Roman" w:hAnsi="Courier New" w:cs="Courier New"/>
          <w:noProof/>
          <w:color w:val="000000"/>
          <w:sz w:val="18"/>
          <w:szCs w:val="18"/>
          <w:lang w:val="en-US" w:eastAsia="ru-RU"/>
        </w:rPr>
        <w:t xml:space="preserve">    [1] =&gt; Array</w:t>
      </w:r>
    </w:p>
    <w:p w:rsidR="004547C3" w:rsidRPr="003C7DB9" w:rsidRDefault="004547C3" w:rsidP="004547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8"/>
          <w:szCs w:val="18"/>
          <w:lang w:val="en-US" w:eastAsia="ru-RU"/>
        </w:rPr>
      </w:pPr>
      <w:r w:rsidRPr="003C7DB9">
        <w:rPr>
          <w:rFonts w:ascii="Courier New" w:eastAsia="Times New Roman" w:hAnsi="Courier New" w:cs="Courier New"/>
          <w:noProof/>
          <w:color w:val="000000"/>
          <w:sz w:val="18"/>
          <w:szCs w:val="18"/>
          <w:lang w:val="en-US" w:eastAsia="ru-RU"/>
        </w:rPr>
        <w:t xml:space="preserve">        (</w:t>
      </w:r>
    </w:p>
    <w:p w:rsidR="004547C3" w:rsidRPr="003C7DB9" w:rsidRDefault="004547C3" w:rsidP="004547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8"/>
          <w:szCs w:val="18"/>
          <w:lang w:val="en-US" w:eastAsia="ru-RU"/>
        </w:rPr>
      </w:pPr>
      <w:r w:rsidRPr="003C7DB9">
        <w:rPr>
          <w:rFonts w:ascii="Courier New" w:eastAsia="Times New Roman" w:hAnsi="Courier New" w:cs="Courier New"/>
          <w:noProof/>
          <w:color w:val="000000"/>
          <w:sz w:val="18"/>
          <w:szCs w:val="18"/>
          <w:lang w:val="en-US" w:eastAsia="ru-RU"/>
        </w:rPr>
        <w:t xml:space="preserve">            [id] =&gt; 2</w:t>
      </w:r>
    </w:p>
    <w:p w:rsidR="004547C3" w:rsidRPr="003C7DB9" w:rsidRDefault="004547C3" w:rsidP="004547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8"/>
          <w:szCs w:val="18"/>
          <w:lang w:val="en-US" w:eastAsia="ru-RU"/>
        </w:rPr>
      </w:pPr>
      <w:r w:rsidRPr="003C7DB9">
        <w:rPr>
          <w:rFonts w:ascii="Courier New" w:eastAsia="Times New Roman" w:hAnsi="Courier New" w:cs="Courier New"/>
          <w:noProof/>
          <w:color w:val="000000"/>
          <w:sz w:val="18"/>
          <w:szCs w:val="18"/>
          <w:lang w:val="en-US" w:eastAsia="ru-RU"/>
        </w:rPr>
        <w:t xml:space="preserve">            [Name] =&gt; Волобуев</w:t>
      </w:r>
    </w:p>
    <w:p w:rsidR="004547C3" w:rsidRPr="003C7DB9" w:rsidRDefault="004547C3" w:rsidP="004547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8"/>
          <w:szCs w:val="18"/>
          <w:lang w:val="en-US" w:eastAsia="ru-RU"/>
        </w:rPr>
      </w:pPr>
      <w:r w:rsidRPr="003C7DB9">
        <w:rPr>
          <w:rFonts w:ascii="Courier New" w:eastAsia="Times New Roman" w:hAnsi="Courier New" w:cs="Courier New"/>
          <w:noProof/>
          <w:color w:val="000000"/>
          <w:sz w:val="18"/>
          <w:szCs w:val="18"/>
          <w:lang w:val="en-US" w:eastAsia="ru-RU"/>
        </w:rPr>
        <w:t xml:space="preserve">        )</w:t>
      </w:r>
    </w:p>
    <w:p w:rsidR="004547C3" w:rsidRPr="003C7DB9" w:rsidRDefault="004547C3" w:rsidP="004547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8"/>
          <w:szCs w:val="18"/>
          <w:lang w:val="en-US" w:eastAsia="ru-RU"/>
        </w:rPr>
      </w:pPr>
    </w:p>
    <w:p w:rsidR="004547C3" w:rsidRPr="003C7DB9" w:rsidRDefault="004547C3" w:rsidP="004547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8"/>
          <w:szCs w:val="18"/>
          <w:lang w:val="en-US" w:eastAsia="ru-RU"/>
        </w:rPr>
      </w:pPr>
      <w:r w:rsidRPr="003C7DB9">
        <w:rPr>
          <w:rFonts w:ascii="Courier New" w:eastAsia="Times New Roman" w:hAnsi="Courier New" w:cs="Courier New"/>
          <w:noProof/>
          <w:color w:val="000000"/>
          <w:sz w:val="18"/>
          <w:szCs w:val="18"/>
          <w:lang w:val="en-US" w:eastAsia="ru-RU"/>
        </w:rPr>
        <w:t xml:space="preserve">    [2] =&gt; Array</w:t>
      </w:r>
    </w:p>
    <w:p w:rsidR="004547C3" w:rsidRPr="003C7DB9" w:rsidRDefault="004547C3" w:rsidP="004547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8"/>
          <w:szCs w:val="18"/>
          <w:lang w:val="en-US" w:eastAsia="ru-RU"/>
        </w:rPr>
      </w:pPr>
      <w:r w:rsidRPr="003C7DB9">
        <w:rPr>
          <w:rFonts w:ascii="Courier New" w:eastAsia="Times New Roman" w:hAnsi="Courier New" w:cs="Courier New"/>
          <w:noProof/>
          <w:color w:val="000000"/>
          <w:sz w:val="18"/>
          <w:szCs w:val="18"/>
          <w:lang w:val="en-US" w:eastAsia="ru-RU"/>
        </w:rPr>
        <w:t xml:space="preserve">        (</w:t>
      </w:r>
    </w:p>
    <w:p w:rsidR="004547C3" w:rsidRPr="003C7DB9" w:rsidRDefault="004547C3" w:rsidP="004547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8"/>
          <w:szCs w:val="18"/>
          <w:lang w:val="en-US" w:eastAsia="ru-RU"/>
        </w:rPr>
      </w:pPr>
      <w:r w:rsidRPr="003C7DB9">
        <w:rPr>
          <w:rFonts w:ascii="Courier New" w:eastAsia="Times New Roman" w:hAnsi="Courier New" w:cs="Courier New"/>
          <w:noProof/>
          <w:color w:val="000000"/>
          <w:sz w:val="18"/>
          <w:szCs w:val="18"/>
          <w:lang w:val="en-US" w:eastAsia="ru-RU"/>
        </w:rPr>
        <w:t xml:space="preserve">            [id] =&gt; 3</w:t>
      </w:r>
    </w:p>
    <w:p w:rsidR="004547C3" w:rsidRPr="003C7DB9" w:rsidRDefault="004547C3" w:rsidP="004547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8"/>
          <w:szCs w:val="18"/>
          <w:lang w:val="en-US" w:eastAsia="ru-RU"/>
        </w:rPr>
      </w:pPr>
      <w:r w:rsidRPr="003C7DB9">
        <w:rPr>
          <w:rFonts w:ascii="Courier New" w:eastAsia="Times New Roman" w:hAnsi="Courier New" w:cs="Courier New"/>
          <w:noProof/>
          <w:color w:val="000000"/>
          <w:sz w:val="18"/>
          <w:szCs w:val="18"/>
          <w:lang w:val="en-US" w:eastAsia="ru-RU"/>
        </w:rPr>
        <w:t xml:space="preserve">            [Name] =&gt; Давыденко</w:t>
      </w:r>
    </w:p>
    <w:p w:rsidR="004547C3" w:rsidRPr="003C7DB9" w:rsidRDefault="004547C3" w:rsidP="004547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8"/>
          <w:szCs w:val="18"/>
          <w:lang w:val="en-US" w:eastAsia="ru-RU"/>
        </w:rPr>
      </w:pPr>
      <w:r w:rsidRPr="003C7DB9">
        <w:rPr>
          <w:rFonts w:ascii="Courier New" w:eastAsia="Times New Roman" w:hAnsi="Courier New" w:cs="Courier New"/>
          <w:noProof/>
          <w:color w:val="000000"/>
          <w:sz w:val="18"/>
          <w:szCs w:val="18"/>
          <w:lang w:val="en-US" w:eastAsia="ru-RU"/>
        </w:rPr>
        <w:t xml:space="preserve">        )</w:t>
      </w:r>
    </w:p>
    <w:p w:rsidR="004547C3" w:rsidRPr="003C7DB9" w:rsidRDefault="004547C3" w:rsidP="004547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8"/>
          <w:szCs w:val="18"/>
          <w:lang w:val="en-US" w:eastAsia="ru-RU"/>
        </w:rPr>
      </w:pPr>
    </w:p>
    <w:p w:rsidR="004547C3" w:rsidRPr="003C7DB9" w:rsidRDefault="004547C3" w:rsidP="004547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8"/>
          <w:szCs w:val="18"/>
          <w:lang w:val="en-US" w:eastAsia="ru-RU"/>
        </w:rPr>
      </w:pPr>
      <w:r w:rsidRPr="003C7DB9">
        <w:rPr>
          <w:rFonts w:ascii="Courier New" w:eastAsia="Times New Roman" w:hAnsi="Courier New" w:cs="Courier New"/>
          <w:noProof/>
          <w:color w:val="000000"/>
          <w:sz w:val="18"/>
          <w:szCs w:val="18"/>
          <w:lang w:val="en-US" w:eastAsia="ru-RU"/>
        </w:rPr>
        <w:t xml:space="preserve">    [3] =&gt; Array</w:t>
      </w:r>
    </w:p>
    <w:p w:rsidR="004547C3" w:rsidRPr="003C7DB9" w:rsidRDefault="004547C3" w:rsidP="004547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8"/>
          <w:szCs w:val="18"/>
          <w:lang w:val="en-US" w:eastAsia="ru-RU"/>
        </w:rPr>
      </w:pPr>
      <w:r w:rsidRPr="003C7DB9">
        <w:rPr>
          <w:rFonts w:ascii="Courier New" w:eastAsia="Times New Roman" w:hAnsi="Courier New" w:cs="Courier New"/>
          <w:noProof/>
          <w:color w:val="000000"/>
          <w:sz w:val="18"/>
          <w:szCs w:val="18"/>
          <w:lang w:val="en-US" w:eastAsia="ru-RU"/>
        </w:rPr>
        <w:t xml:space="preserve">        (</w:t>
      </w:r>
    </w:p>
    <w:p w:rsidR="004547C3" w:rsidRPr="003C7DB9" w:rsidRDefault="004547C3" w:rsidP="004547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8"/>
          <w:szCs w:val="18"/>
          <w:lang w:val="en-US" w:eastAsia="ru-RU"/>
        </w:rPr>
      </w:pPr>
      <w:r w:rsidRPr="003C7DB9">
        <w:rPr>
          <w:rFonts w:ascii="Courier New" w:eastAsia="Times New Roman" w:hAnsi="Courier New" w:cs="Courier New"/>
          <w:noProof/>
          <w:color w:val="000000"/>
          <w:sz w:val="18"/>
          <w:szCs w:val="18"/>
          <w:lang w:val="en-US" w:eastAsia="ru-RU"/>
        </w:rPr>
        <w:t xml:space="preserve">            [id] =&gt; 4</w:t>
      </w:r>
    </w:p>
    <w:p w:rsidR="004547C3" w:rsidRPr="003C7DB9" w:rsidRDefault="004547C3" w:rsidP="004547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8"/>
          <w:szCs w:val="18"/>
          <w:lang w:val="en-US" w:eastAsia="ru-RU"/>
        </w:rPr>
      </w:pPr>
      <w:r w:rsidRPr="003C7DB9">
        <w:rPr>
          <w:rFonts w:ascii="Courier New" w:eastAsia="Times New Roman" w:hAnsi="Courier New" w:cs="Courier New"/>
          <w:noProof/>
          <w:color w:val="000000"/>
          <w:sz w:val="18"/>
          <w:szCs w:val="18"/>
          <w:lang w:val="en-US" w:eastAsia="ru-RU"/>
        </w:rPr>
        <w:t xml:space="preserve">            [Name] =&gt; Горячев</w:t>
      </w:r>
    </w:p>
    <w:p w:rsidR="004547C3" w:rsidRPr="003C7DB9" w:rsidRDefault="004547C3" w:rsidP="004547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8"/>
          <w:szCs w:val="18"/>
          <w:lang w:val="en-US" w:eastAsia="ru-RU"/>
        </w:rPr>
      </w:pPr>
      <w:r w:rsidRPr="003C7DB9">
        <w:rPr>
          <w:rFonts w:ascii="Courier New" w:eastAsia="Times New Roman" w:hAnsi="Courier New" w:cs="Courier New"/>
          <w:noProof/>
          <w:color w:val="000000"/>
          <w:sz w:val="18"/>
          <w:szCs w:val="18"/>
          <w:lang w:val="en-US" w:eastAsia="ru-RU"/>
        </w:rPr>
        <w:t xml:space="preserve">        )</w:t>
      </w:r>
    </w:p>
    <w:p w:rsidR="004547C3" w:rsidRPr="003C7DB9" w:rsidRDefault="004547C3" w:rsidP="004547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8"/>
          <w:szCs w:val="18"/>
          <w:lang w:val="en-US" w:eastAsia="ru-RU"/>
        </w:rPr>
      </w:pPr>
    </w:p>
    <w:p w:rsidR="004547C3" w:rsidRPr="003C7DB9" w:rsidRDefault="004547C3" w:rsidP="004547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8"/>
          <w:szCs w:val="18"/>
          <w:lang w:val="en-US" w:eastAsia="ru-RU"/>
        </w:rPr>
      </w:pPr>
      <w:r w:rsidRPr="003C7DB9">
        <w:rPr>
          <w:rFonts w:ascii="Courier New" w:eastAsia="Times New Roman" w:hAnsi="Courier New" w:cs="Courier New"/>
          <w:noProof/>
          <w:color w:val="000000"/>
          <w:sz w:val="18"/>
          <w:szCs w:val="18"/>
          <w:lang w:val="en-US" w:eastAsia="ru-RU"/>
        </w:rPr>
        <w:t xml:space="preserve">    [4] =&gt; Array</w:t>
      </w:r>
    </w:p>
    <w:p w:rsidR="004547C3" w:rsidRPr="003C7DB9" w:rsidRDefault="004547C3" w:rsidP="004547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8"/>
          <w:szCs w:val="18"/>
          <w:lang w:val="en-US" w:eastAsia="ru-RU"/>
        </w:rPr>
      </w:pPr>
      <w:r w:rsidRPr="003C7DB9">
        <w:rPr>
          <w:rFonts w:ascii="Courier New" w:eastAsia="Times New Roman" w:hAnsi="Courier New" w:cs="Courier New"/>
          <w:noProof/>
          <w:color w:val="000000"/>
          <w:sz w:val="18"/>
          <w:szCs w:val="18"/>
          <w:lang w:val="en-US" w:eastAsia="ru-RU"/>
        </w:rPr>
        <w:t xml:space="preserve">        (</w:t>
      </w:r>
    </w:p>
    <w:p w:rsidR="004547C3" w:rsidRPr="003C7DB9" w:rsidRDefault="004547C3" w:rsidP="004547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8"/>
          <w:szCs w:val="18"/>
          <w:lang w:val="en-US" w:eastAsia="ru-RU"/>
        </w:rPr>
      </w:pPr>
      <w:r w:rsidRPr="003C7DB9">
        <w:rPr>
          <w:rFonts w:ascii="Courier New" w:eastAsia="Times New Roman" w:hAnsi="Courier New" w:cs="Courier New"/>
          <w:noProof/>
          <w:color w:val="000000"/>
          <w:sz w:val="18"/>
          <w:szCs w:val="18"/>
          <w:lang w:val="en-US" w:eastAsia="ru-RU"/>
        </w:rPr>
        <w:t xml:space="preserve">            [id] =&gt; 5</w:t>
      </w:r>
    </w:p>
    <w:p w:rsidR="004547C3" w:rsidRPr="003C7DB9" w:rsidRDefault="004547C3" w:rsidP="004547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8"/>
          <w:szCs w:val="18"/>
          <w:lang w:val="en-US" w:eastAsia="ru-RU"/>
        </w:rPr>
      </w:pPr>
      <w:r w:rsidRPr="003C7DB9">
        <w:rPr>
          <w:rFonts w:ascii="Courier New" w:eastAsia="Times New Roman" w:hAnsi="Courier New" w:cs="Courier New"/>
          <w:noProof/>
          <w:color w:val="000000"/>
          <w:sz w:val="18"/>
          <w:szCs w:val="18"/>
          <w:lang w:val="en-US" w:eastAsia="ru-RU"/>
        </w:rPr>
        <w:t xml:space="preserve">            [Name] =&gt; Горовой</w:t>
      </w:r>
    </w:p>
    <w:p w:rsidR="004547C3" w:rsidRPr="003C7DB9" w:rsidRDefault="004547C3" w:rsidP="004547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8"/>
          <w:szCs w:val="18"/>
          <w:lang w:val="en-US" w:eastAsia="ru-RU"/>
        </w:rPr>
      </w:pPr>
      <w:r w:rsidRPr="003C7DB9">
        <w:rPr>
          <w:rFonts w:ascii="Courier New" w:eastAsia="Times New Roman" w:hAnsi="Courier New" w:cs="Courier New"/>
          <w:noProof/>
          <w:color w:val="000000"/>
          <w:sz w:val="18"/>
          <w:szCs w:val="18"/>
          <w:lang w:val="en-US" w:eastAsia="ru-RU"/>
        </w:rPr>
        <w:t xml:space="preserve">        )</w:t>
      </w:r>
    </w:p>
    <w:p w:rsidR="004547C3" w:rsidRPr="003C7DB9" w:rsidRDefault="004547C3" w:rsidP="004547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8"/>
          <w:szCs w:val="18"/>
          <w:lang w:val="en-US" w:eastAsia="ru-RU"/>
        </w:rPr>
      </w:pPr>
    </w:p>
    <w:p w:rsidR="004547C3" w:rsidRPr="003C7DB9" w:rsidRDefault="004547C3" w:rsidP="004547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8"/>
          <w:szCs w:val="18"/>
          <w:lang w:val="en-US" w:eastAsia="ru-RU"/>
        </w:rPr>
      </w:pPr>
      <w:r w:rsidRPr="003C7DB9">
        <w:rPr>
          <w:rFonts w:ascii="Courier New" w:eastAsia="Times New Roman" w:hAnsi="Courier New" w:cs="Courier New"/>
          <w:noProof/>
          <w:color w:val="000000"/>
          <w:sz w:val="18"/>
          <w:szCs w:val="18"/>
          <w:lang w:val="en-US" w:eastAsia="ru-RU"/>
        </w:rPr>
        <w:t xml:space="preserve">    [5] =&gt; Array</w:t>
      </w:r>
    </w:p>
    <w:p w:rsidR="004547C3" w:rsidRPr="003C7DB9" w:rsidRDefault="004547C3" w:rsidP="004547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8"/>
          <w:szCs w:val="18"/>
          <w:lang w:val="en-US" w:eastAsia="ru-RU"/>
        </w:rPr>
      </w:pPr>
      <w:r w:rsidRPr="003C7DB9">
        <w:rPr>
          <w:rFonts w:ascii="Courier New" w:eastAsia="Times New Roman" w:hAnsi="Courier New" w:cs="Courier New"/>
          <w:noProof/>
          <w:color w:val="000000"/>
          <w:sz w:val="18"/>
          <w:szCs w:val="18"/>
          <w:lang w:val="en-US" w:eastAsia="ru-RU"/>
        </w:rPr>
        <w:t xml:space="preserve">        (</w:t>
      </w:r>
    </w:p>
    <w:p w:rsidR="004547C3" w:rsidRPr="003C7DB9" w:rsidRDefault="004547C3" w:rsidP="004547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8"/>
          <w:szCs w:val="18"/>
          <w:lang w:val="en-US" w:eastAsia="ru-RU"/>
        </w:rPr>
      </w:pPr>
      <w:r w:rsidRPr="003C7DB9">
        <w:rPr>
          <w:rFonts w:ascii="Courier New" w:eastAsia="Times New Roman" w:hAnsi="Courier New" w:cs="Courier New"/>
          <w:noProof/>
          <w:color w:val="000000"/>
          <w:sz w:val="18"/>
          <w:szCs w:val="18"/>
          <w:lang w:val="en-US" w:eastAsia="ru-RU"/>
        </w:rPr>
        <w:t xml:space="preserve">            [id] =&gt; 6</w:t>
      </w:r>
    </w:p>
    <w:p w:rsidR="004547C3" w:rsidRPr="003C7DB9" w:rsidRDefault="004547C3" w:rsidP="004547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8"/>
          <w:szCs w:val="18"/>
          <w:lang w:val="en-US" w:eastAsia="ru-RU"/>
        </w:rPr>
      </w:pPr>
      <w:r w:rsidRPr="003C7DB9">
        <w:rPr>
          <w:rFonts w:ascii="Courier New" w:eastAsia="Times New Roman" w:hAnsi="Courier New" w:cs="Courier New"/>
          <w:noProof/>
          <w:color w:val="000000"/>
          <w:sz w:val="18"/>
          <w:szCs w:val="18"/>
          <w:lang w:val="en-US" w:eastAsia="ru-RU"/>
        </w:rPr>
        <w:t xml:space="preserve">            [Name] =&gt; Гендина</w:t>
      </w:r>
    </w:p>
    <w:p w:rsidR="004547C3" w:rsidRPr="003C7DB9" w:rsidRDefault="004547C3" w:rsidP="004547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8"/>
          <w:szCs w:val="18"/>
          <w:lang w:val="en-US" w:eastAsia="ru-RU"/>
        </w:rPr>
      </w:pPr>
      <w:r w:rsidRPr="003C7DB9">
        <w:rPr>
          <w:rFonts w:ascii="Courier New" w:eastAsia="Times New Roman" w:hAnsi="Courier New" w:cs="Courier New"/>
          <w:noProof/>
          <w:color w:val="000000"/>
          <w:sz w:val="18"/>
          <w:szCs w:val="18"/>
          <w:lang w:val="en-US" w:eastAsia="ru-RU"/>
        </w:rPr>
        <w:t xml:space="preserve">        )</w:t>
      </w:r>
    </w:p>
    <w:p w:rsidR="004547C3" w:rsidRPr="003C7DB9" w:rsidRDefault="004547C3" w:rsidP="004547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8"/>
          <w:szCs w:val="18"/>
          <w:lang w:val="en-US" w:eastAsia="ru-RU"/>
        </w:rPr>
      </w:pPr>
    </w:p>
    <w:p w:rsidR="004547C3" w:rsidRPr="003C7DB9" w:rsidRDefault="004547C3" w:rsidP="004547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8"/>
          <w:szCs w:val="18"/>
          <w:lang w:val="en-US" w:eastAsia="ru-RU"/>
        </w:rPr>
      </w:pPr>
      <w:r w:rsidRPr="003C7DB9">
        <w:rPr>
          <w:rFonts w:ascii="Courier New" w:eastAsia="Times New Roman" w:hAnsi="Courier New" w:cs="Courier New"/>
          <w:noProof/>
          <w:color w:val="000000"/>
          <w:sz w:val="18"/>
          <w:szCs w:val="18"/>
          <w:lang w:val="en-US" w:eastAsia="ru-RU"/>
        </w:rPr>
        <w:t xml:space="preserve">    [6] =&gt; Array</w:t>
      </w:r>
    </w:p>
    <w:p w:rsidR="004547C3" w:rsidRPr="003C7DB9" w:rsidRDefault="004547C3" w:rsidP="004547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8"/>
          <w:szCs w:val="18"/>
          <w:lang w:val="en-US" w:eastAsia="ru-RU"/>
        </w:rPr>
      </w:pPr>
      <w:r w:rsidRPr="003C7DB9">
        <w:rPr>
          <w:rFonts w:ascii="Courier New" w:eastAsia="Times New Roman" w:hAnsi="Courier New" w:cs="Courier New"/>
          <w:noProof/>
          <w:color w:val="000000"/>
          <w:sz w:val="18"/>
          <w:szCs w:val="18"/>
          <w:lang w:val="en-US" w:eastAsia="ru-RU"/>
        </w:rPr>
        <w:t xml:space="preserve">        (</w:t>
      </w:r>
    </w:p>
    <w:p w:rsidR="004547C3" w:rsidRPr="001062D9" w:rsidRDefault="004547C3" w:rsidP="004547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8"/>
          <w:szCs w:val="18"/>
          <w:lang w:eastAsia="ru-RU"/>
        </w:rPr>
      </w:pPr>
      <w:r w:rsidRPr="003C7DB9">
        <w:rPr>
          <w:rFonts w:ascii="Courier New" w:eastAsia="Times New Roman" w:hAnsi="Courier New" w:cs="Courier New"/>
          <w:noProof/>
          <w:color w:val="000000"/>
          <w:sz w:val="18"/>
          <w:szCs w:val="18"/>
          <w:lang w:val="en-US" w:eastAsia="ru-RU"/>
        </w:rPr>
        <w:t xml:space="preserve">            </w:t>
      </w:r>
      <w:r w:rsidRPr="001062D9">
        <w:rPr>
          <w:rFonts w:ascii="Courier New" w:eastAsia="Times New Roman" w:hAnsi="Courier New" w:cs="Courier New"/>
          <w:noProof/>
          <w:color w:val="000000"/>
          <w:sz w:val="18"/>
          <w:szCs w:val="18"/>
          <w:lang w:eastAsia="ru-RU"/>
        </w:rPr>
        <w:t>[</w:t>
      </w:r>
      <w:r w:rsidRPr="003C7DB9">
        <w:rPr>
          <w:rFonts w:ascii="Courier New" w:eastAsia="Times New Roman" w:hAnsi="Courier New" w:cs="Courier New"/>
          <w:noProof/>
          <w:color w:val="000000"/>
          <w:sz w:val="18"/>
          <w:szCs w:val="18"/>
          <w:lang w:val="en-US" w:eastAsia="ru-RU"/>
        </w:rPr>
        <w:t>id</w:t>
      </w:r>
      <w:r w:rsidRPr="001062D9">
        <w:rPr>
          <w:rFonts w:ascii="Courier New" w:eastAsia="Times New Roman" w:hAnsi="Courier New" w:cs="Courier New"/>
          <w:noProof/>
          <w:color w:val="000000"/>
          <w:sz w:val="18"/>
          <w:szCs w:val="18"/>
          <w:lang w:eastAsia="ru-RU"/>
        </w:rPr>
        <w:t>] =&gt; 7</w:t>
      </w:r>
    </w:p>
    <w:p w:rsidR="004547C3" w:rsidRPr="001062D9" w:rsidRDefault="004547C3" w:rsidP="004547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8"/>
          <w:szCs w:val="18"/>
          <w:lang w:eastAsia="ru-RU"/>
        </w:rPr>
      </w:pPr>
      <w:r w:rsidRPr="001062D9">
        <w:rPr>
          <w:rFonts w:ascii="Courier New" w:eastAsia="Times New Roman" w:hAnsi="Courier New" w:cs="Courier New"/>
          <w:noProof/>
          <w:color w:val="000000"/>
          <w:sz w:val="18"/>
          <w:szCs w:val="18"/>
          <w:lang w:eastAsia="ru-RU"/>
        </w:rPr>
        <w:t xml:space="preserve">            [</w:t>
      </w:r>
      <w:r w:rsidRPr="003C7DB9">
        <w:rPr>
          <w:rFonts w:ascii="Courier New" w:eastAsia="Times New Roman" w:hAnsi="Courier New" w:cs="Courier New"/>
          <w:noProof/>
          <w:color w:val="000000"/>
          <w:sz w:val="18"/>
          <w:szCs w:val="18"/>
          <w:lang w:val="en-US" w:eastAsia="ru-RU"/>
        </w:rPr>
        <w:t>Name</w:t>
      </w:r>
      <w:r w:rsidRPr="001062D9">
        <w:rPr>
          <w:rFonts w:ascii="Courier New" w:eastAsia="Times New Roman" w:hAnsi="Courier New" w:cs="Courier New"/>
          <w:noProof/>
          <w:color w:val="000000"/>
          <w:sz w:val="18"/>
          <w:szCs w:val="18"/>
          <w:lang w:eastAsia="ru-RU"/>
        </w:rPr>
        <w:t>] =&gt; Жижа</w:t>
      </w:r>
    </w:p>
    <w:p w:rsidR="004547C3" w:rsidRPr="001062D9" w:rsidRDefault="004547C3" w:rsidP="004547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8"/>
          <w:szCs w:val="18"/>
          <w:lang w:eastAsia="ru-RU"/>
        </w:rPr>
      </w:pPr>
      <w:r w:rsidRPr="001062D9">
        <w:rPr>
          <w:rFonts w:ascii="Courier New" w:eastAsia="Times New Roman" w:hAnsi="Courier New" w:cs="Courier New"/>
          <w:noProof/>
          <w:color w:val="000000"/>
          <w:sz w:val="18"/>
          <w:szCs w:val="18"/>
          <w:lang w:eastAsia="ru-RU"/>
        </w:rPr>
        <w:t xml:space="preserve">        )</w:t>
      </w:r>
    </w:p>
    <w:p w:rsidR="004547C3" w:rsidRPr="001062D9" w:rsidRDefault="004547C3" w:rsidP="004547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8"/>
          <w:szCs w:val="18"/>
          <w:lang w:eastAsia="ru-RU"/>
        </w:rPr>
      </w:pPr>
    </w:p>
    <w:p w:rsidR="004547C3" w:rsidRPr="001062D9" w:rsidRDefault="004547C3" w:rsidP="004547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8"/>
          <w:szCs w:val="18"/>
          <w:lang w:eastAsia="ru-RU"/>
        </w:rPr>
      </w:pPr>
      <w:r w:rsidRPr="001062D9">
        <w:rPr>
          <w:rFonts w:ascii="Courier New" w:eastAsia="Times New Roman" w:hAnsi="Courier New" w:cs="Courier New"/>
          <w:noProof/>
          <w:color w:val="000000"/>
          <w:sz w:val="18"/>
          <w:szCs w:val="18"/>
          <w:lang w:eastAsia="ru-RU"/>
        </w:rPr>
        <w:t>)</w:t>
      </w:r>
    </w:p>
    <w:p w:rsidR="00C72C16" w:rsidRPr="001062D9" w:rsidRDefault="00C72C16" w:rsidP="0057340C">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noProof/>
          <w:color w:val="000000"/>
          <w:sz w:val="24"/>
          <w:szCs w:val="24"/>
          <w:lang w:eastAsia="ru-RU"/>
        </w:rPr>
      </w:pPr>
    </w:p>
    <w:p w:rsidR="00C72C16" w:rsidRPr="001062D9" w:rsidRDefault="00F27595" w:rsidP="00C72C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noProof/>
          <w:sz w:val="24"/>
          <w:szCs w:val="24"/>
          <w:lang w:eastAsia="ru-RU"/>
        </w:rPr>
      </w:pPr>
      <w:r w:rsidRPr="001062D9">
        <w:rPr>
          <w:rFonts w:eastAsia="Times New Roman" w:cstheme="minorHAnsi"/>
          <w:noProof/>
          <w:color w:val="000000"/>
          <w:sz w:val="24"/>
          <w:szCs w:val="24"/>
          <w:lang w:eastAsia="ru-RU"/>
        </w:rPr>
        <w:t xml:space="preserve">б) А для того, чтобы достать содержимое второго массива, нужно обратиться к переменной </w:t>
      </w:r>
      <w:r w:rsidRPr="001062D9">
        <w:rPr>
          <w:rFonts w:eastAsia="Times New Roman" w:cstheme="minorHAnsi"/>
          <w:b/>
          <w:noProof/>
          <w:color w:val="7030A0"/>
          <w:sz w:val="24"/>
          <w:szCs w:val="24"/>
          <w:lang w:eastAsia="ru-RU"/>
        </w:rPr>
        <w:t>$</w:t>
      </w:r>
      <w:r w:rsidRPr="003C7DB9">
        <w:rPr>
          <w:rFonts w:eastAsia="Times New Roman" w:cstheme="minorHAnsi"/>
          <w:b/>
          <w:noProof/>
          <w:color w:val="7030A0"/>
          <w:sz w:val="24"/>
          <w:szCs w:val="24"/>
          <w:lang w:val="en-US" w:eastAsia="ru-RU"/>
        </w:rPr>
        <w:t>data</w:t>
      </w:r>
      <w:r w:rsidRPr="001062D9">
        <w:rPr>
          <w:rFonts w:eastAsia="Times New Roman" w:cstheme="minorHAnsi"/>
          <w:b/>
          <w:noProof/>
          <w:color w:val="7030A0"/>
          <w:sz w:val="24"/>
          <w:szCs w:val="24"/>
          <w:lang w:eastAsia="ru-RU"/>
        </w:rPr>
        <w:t>_</w:t>
      </w:r>
      <w:r w:rsidRPr="003C7DB9">
        <w:rPr>
          <w:rFonts w:eastAsia="Times New Roman" w:cstheme="minorHAnsi"/>
          <w:b/>
          <w:noProof/>
          <w:color w:val="7030A0"/>
          <w:sz w:val="24"/>
          <w:szCs w:val="24"/>
          <w:lang w:val="en-US" w:eastAsia="ru-RU"/>
        </w:rPr>
        <w:t>pupils</w:t>
      </w:r>
      <w:r w:rsidRPr="001062D9">
        <w:rPr>
          <w:rFonts w:eastAsia="Times New Roman" w:cstheme="minorHAnsi"/>
          <w:noProof/>
          <w:sz w:val="24"/>
          <w:szCs w:val="24"/>
          <w:lang w:eastAsia="ru-RU"/>
        </w:rPr>
        <w:t>:</w:t>
      </w:r>
    </w:p>
    <w:p w:rsidR="00F27595" w:rsidRPr="001062D9" w:rsidRDefault="00F27595" w:rsidP="00C72C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noProof/>
          <w:sz w:val="24"/>
          <w:szCs w:val="24"/>
          <w:lang w:eastAsia="ru-RU"/>
        </w:rPr>
      </w:pPr>
    </w:p>
    <w:p w:rsidR="00F27595" w:rsidRPr="003C7DB9" w:rsidRDefault="00F27595" w:rsidP="00F27595">
      <w:pPr>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FFFFFF"/>
          <w:sz w:val="20"/>
          <w:szCs w:val="20"/>
          <w:lang w:val="en-US" w:eastAsia="ru-RU"/>
        </w:rPr>
      </w:pPr>
      <w:r w:rsidRPr="003C7DB9">
        <w:rPr>
          <w:rFonts w:ascii="Courier New" w:eastAsia="Times New Roman" w:hAnsi="Courier New" w:cs="Courier New"/>
          <w:noProof/>
          <w:color w:val="FF9D00"/>
          <w:sz w:val="20"/>
          <w:szCs w:val="20"/>
          <w:lang w:val="en-US" w:eastAsia="ru-RU"/>
        </w:rPr>
        <w:t>foreach</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FF80E1"/>
          <w:sz w:val="20"/>
          <w:szCs w:val="20"/>
          <w:lang w:val="en-US" w:eastAsia="ru-RU"/>
        </w:rPr>
        <w:t xml:space="preserve">$teachers </w:t>
      </w:r>
      <w:r w:rsidRPr="003C7DB9">
        <w:rPr>
          <w:rFonts w:ascii="Courier New" w:eastAsia="Times New Roman" w:hAnsi="Courier New" w:cs="Courier New"/>
          <w:noProof/>
          <w:color w:val="FF9D00"/>
          <w:sz w:val="20"/>
          <w:szCs w:val="20"/>
          <w:lang w:val="en-US" w:eastAsia="ru-RU"/>
        </w:rPr>
        <w:t xml:space="preserve">as </w:t>
      </w:r>
      <w:r w:rsidRPr="003C7DB9">
        <w:rPr>
          <w:rFonts w:ascii="Courier New" w:eastAsia="Times New Roman" w:hAnsi="Courier New" w:cs="Courier New"/>
          <w:noProof/>
          <w:color w:val="FF80E1"/>
          <w:sz w:val="20"/>
          <w:szCs w:val="20"/>
          <w:lang w:val="en-US" w:eastAsia="ru-RU"/>
        </w:rPr>
        <w:t xml:space="preserve">$keys </w:t>
      </w:r>
      <w:r w:rsidRPr="003C7DB9">
        <w:rPr>
          <w:rFonts w:ascii="Courier New" w:eastAsia="Times New Roman" w:hAnsi="Courier New" w:cs="Courier New"/>
          <w:noProof/>
          <w:color w:val="FF9D00"/>
          <w:sz w:val="20"/>
          <w:szCs w:val="20"/>
          <w:lang w:val="en-US" w:eastAsia="ru-RU"/>
        </w:rPr>
        <w:t xml:space="preserve">=&gt; </w:t>
      </w:r>
      <w:r w:rsidRPr="003C7DB9">
        <w:rPr>
          <w:rFonts w:ascii="Courier New" w:eastAsia="Times New Roman" w:hAnsi="Courier New" w:cs="Courier New"/>
          <w:noProof/>
          <w:color w:val="FF80E1"/>
          <w:sz w:val="20"/>
          <w:szCs w:val="20"/>
          <w:lang w:val="en-US" w:eastAsia="ru-RU"/>
        </w:rPr>
        <w:t>$pupils</w:t>
      </w:r>
      <w:r w:rsidRPr="003C7DB9">
        <w:rPr>
          <w:rFonts w:ascii="Courier New" w:eastAsia="Times New Roman" w:hAnsi="Courier New" w:cs="Courier New"/>
          <w:noProof/>
          <w:color w:val="E1EFFF"/>
          <w:sz w:val="20"/>
          <w:szCs w:val="20"/>
          <w:lang w:val="en-US" w:eastAsia="ru-RU"/>
        </w:rPr>
        <w:t>) {</w:t>
      </w:r>
      <w:r w:rsidRPr="003C7DB9">
        <w:rPr>
          <w:rFonts w:ascii="Courier New" w:eastAsia="Times New Roman" w:hAnsi="Courier New" w:cs="Courier New"/>
          <w:noProof/>
          <w:color w:val="E1EFFF"/>
          <w:sz w:val="20"/>
          <w:szCs w:val="20"/>
          <w:lang w:val="en-US" w:eastAsia="ru-RU"/>
        </w:rPr>
        <w:br/>
        <w:t xml:space="preserve">    </w:t>
      </w:r>
      <w:r w:rsidRPr="003C7DB9">
        <w:rPr>
          <w:rFonts w:ascii="Courier New" w:eastAsia="Times New Roman" w:hAnsi="Courier New" w:cs="Courier New"/>
          <w:noProof/>
          <w:color w:val="FF9D00"/>
          <w:sz w:val="20"/>
          <w:szCs w:val="20"/>
          <w:lang w:val="en-US" w:eastAsia="ru-RU"/>
        </w:rPr>
        <w:t xml:space="preserve">foreach </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FF80E1"/>
          <w:sz w:val="20"/>
          <w:szCs w:val="20"/>
          <w:lang w:val="en-US" w:eastAsia="ru-RU"/>
        </w:rPr>
        <w:t xml:space="preserve">$pupils </w:t>
      </w:r>
      <w:r w:rsidRPr="003C7DB9">
        <w:rPr>
          <w:rFonts w:ascii="Courier New" w:eastAsia="Times New Roman" w:hAnsi="Courier New" w:cs="Courier New"/>
          <w:noProof/>
          <w:color w:val="FF9D00"/>
          <w:sz w:val="20"/>
          <w:szCs w:val="20"/>
          <w:lang w:val="en-US" w:eastAsia="ru-RU"/>
        </w:rPr>
        <w:t xml:space="preserve">as </w:t>
      </w:r>
      <w:r w:rsidRPr="003C7DB9">
        <w:rPr>
          <w:rFonts w:ascii="Courier New" w:eastAsia="Times New Roman" w:hAnsi="Courier New" w:cs="Courier New"/>
          <w:noProof/>
          <w:color w:val="FF80E1"/>
          <w:sz w:val="20"/>
          <w:szCs w:val="20"/>
          <w:lang w:val="en-US" w:eastAsia="ru-RU"/>
        </w:rPr>
        <w:t>$data_pupils</w:t>
      </w:r>
      <w:r w:rsidRPr="003C7DB9">
        <w:rPr>
          <w:rFonts w:ascii="Courier New" w:eastAsia="Times New Roman" w:hAnsi="Courier New" w:cs="Courier New"/>
          <w:noProof/>
          <w:color w:val="E1EFFF"/>
          <w:sz w:val="20"/>
          <w:szCs w:val="20"/>
          <w:lang w:val="en-US" w:eastAsia="ru-RU"/>
        </w:rPr>
        <w:t>) {</w:t>
      </w:r>
      <w:r w:rsidRPr="003C7DB9">
        <w:rPr>
          <w:rFonts w:ascii="Courier New" w:eastAsia="Times New Roman" w:hAnsi="Courier New" w:cs="Courier New"/>
          <w:noProof/>
          <w:color w:val="E1EFFF"/>
          <w:sz w:val="20"/>
          <w:szCs w:val="20"/>
          <w:lang w:val="en-US" w:eastAsia="ru-RU"/>
        </w:rPr>
        <w:br/>
        <w:t xml:space="preserve">        </w:t>
      </w:r>
      <w:r w:rsidRPr="003C7DB9">
        <w:rPr>
          <w:rFonts w:ascii="Courier New" w:eastAsia="Times New Roman" w:hAnsi="Courier New" w:cs="Courier New"/>
          <w:noProof/>
          <w:color w:val="FF9D00"/>
          <w:sz w:val="20"/>
          <w:szCs w:val="20"/>
          <w:lang w:val="en-US" w:eastAsia="ru-RU"/>
        </w:rPr>
        <w:t xml:space="preserve">echo </w:t>
      </w:r>
      <w:r w:rsidRPr="003C7DB9">
        <w:rPr>
          <w:rFonts w:ascii="Courier New" w:eastAsia="Times New Roman" w:hAnsi="Courier New" w:cs="Courier New"/>
          <w:noProof/>
          <w:color w:val="3AD900"/>
          <w:sz w:val="20"/>
          <w:szCs w:val="20"/>
          <w:lang w:val="en-US" w:eastAsia="ru-RU"/>
        </w:rPr>
        <w:t>'&lt;pre&gt;'</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E1EFFF"/>
          <w:sz w:val="20"/>
          <w:szCs w:val="20"/>
          <w:lang w:val="en-US" w:eastAsia="ru-RU"/>
        </w:rPr>
        <w:br/>
        <w:t xml:space="preserve">        </w:t>
      </w:r>
      <w:r w:rsidRPr="003C7DB9">
        <w:rPr>
          <w:rFonts w:ascii="Courier New" w:eastAsia="Times New Roman" w:hAnsi="Courier New" w:cs="Courier New"/>
          <w:noProof/>
          <w:color w:val="80FFBB"/>
          <w:sz w:val="20"/>
          <w:szCs w:val="20"/>
          <w:lang w:val="en-US" w:eastAsia="ru-RU"/>
        </w:rPr>
        <w:t>print_r</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FF80E1"/>
          <w:sz w:val="20"/>
          <w:szCs w:val="20"/>
          <w:lang w:val="en-US" w:eastAsia="ru-RU"/>
        </w:rPr>
        <w:t>$data_pupils</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E1EFFF"/>
          <w:sz w:val="20"/>
          <w:szCs w:val="20"/>
          <w:lang w:val="en-US" w:eastAsia="ru-RU"/>
        </w:rPr>
        <w:br/>
        <w:t xml:space="preserve">        </w:t>
      </w:r>
      <w:r w:rsidRPr="003C7DB9">
        <w:rPr>
          <w:rFonts w:ascii="Courier New" w:eastAsia="Times New Roman" w:hAnsi="Courier New" w:cs="Courier New"/>
          <w:noProof/>
          <w:color w:val="FF9D00"/>
          <w:sz w:val="20"/>
          <w:szCs w:val="20"/>
          <w:lang w:val="en-US" w:eastAsia="ru-RU"/>
        </w:rPr>
        <w:t xml:space="preserve">echo </w:t>
      </w:r>
      <w:r w:rsidRPr="003C7DB9">
        <w:rPr>
          <w:rFonts w:ascii="Courier New" w:eastAsia="Times New Roman" w:hAnsi="Courier New" w:cs="Courier New"/>
          <w:noProof/>
          <w:color w:val="3AD900"/>
          <w:sz w:val="20"/>
          <w:szCs w:val="20"/>
          <w:lang w:val="en-US" w:eastAsia="ru-RU"/>
        </w:rPr>
        <w:t>'&lt;/pre&gt;'</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E1EFFF"/>
          <w:sz w:val="20"/>
          <w:szCs w:val="20"/>
          <w:lang w:val="en-US" w:eastAsia="ru-RU"/>
        </w:rPr>
        <w:br/>
        <w:t xml:space="preserve">        </w:t>
      </w:r>
      <w:r w:rsidRPr="003C7DB9">
        <w:rPr>
          <w:rFonts w:ascii="Courier New" w:eastAsia="Times New Roman" w:hAnsi="Courier New" w:cs="Courier New"/>
          <w:noProof/>
          <w:color w:val="FF9D00"/>
          <w:sz w:val="20"/>
          <w:szCs w:val="20"/>
          <w:lang w:val="en-US" w:eastAsia="ru-RU"/>
        </w:rPr>
        <w:t>die</w:t>
      </w:r>
      <w:r w:rsidRPr="003C7DB9">
        <w:rPr>
          <w:rFonts w:ascii="Courier New" w:eastAsia="Times New Roman" w:hAnsi="Courier New" w:cs="Courier New"/>
          <w:noProof/>
          <w:color w:val="E1EFFF"/>
          <w:sz w:val="20"/>
          <w:szCs w:val="20"/>
          <w:lang w:val="en-US" w:eastAsia="ru-RU"/>
        </w:rPr>
        <w:t>;</w:t>
      </w:r>
    </w:p>
    <w:p w:rsidR="00F27595" w:rsidRPr="003C7DB9" w:rsidRDefault="00F27595" w:rsidP="00C72C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noProof/>
          <w:sz w:val="24"/>
          <w:szCs w:val="24"/>
          <w:lang w:val="en-US" w:eastAsia="ru-RU"/>
        </w:rPr>
      </w:pPr>
    </w:p>
    <w:p w:rsidR="00F27595" w:rsidRPr="001062D9" w:rsidRDefault="00F27595" w:rsidP="00F275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20"/>
          <w:szCs w:val="20"/>
          <w:lang w:eastAsia="ru-RU"/>
        </w:rPr>
      </w:pPr>
      <w:r w:rsidRPr="003C7DB9">
        <w:rPr>
          <w:rFonts w:ascii="Courier New" w:eastAsia="Times New Roman" w:hAnsi="Courier New" w:cs="Courier New"/>
          <w:noProof/>
          <w:color w:val="000000"/>
          <w:sz w:val="20"/>
          <w:szCs w:val="20"/>
          <w:lang w:val="en-US" w:eastAsia="ru-RU"/>
        </w:rPr>
        <w:t>Array</w:t>
      </w:r>
    </w:p>
    <w:p w:rsidR="00F27595" w:rsidRPr="001062D9" w:rsidRDefault="00F27595" w:rsidP="00F275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20"/>
          <w:szCs w:val="20"/>
          <w:lang w:eastAsia="ru-RU"/>
        </w:rPr>
      </w:pPr>
      <w:r w:rsidRPr="001062D9">
        <w:rPr>
          <w:rFonts w:ascii="Courier New" w:eastAsia="Times New Roman" w:hAnsi="Courier New" w:cs="Courier New"/>
          <w:noProof/>
          <w:color w:val="000000"/>
          <w:sz w:val="20"/>
          <w:szCs w:val="20"/>
          <w:lang w:eastAsia="ru-RU"/>
        </w:rPr>
        <w:t>(</w:t>
      </w:r>
    </w:p>
    <w:p w:rsidR="00F27595" w:rsidRPr="001062D9" w:rsidRDefault="00F27595" w:rsidP="00F275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20"/>
          <w:szCs w:val="20"/>
          <w:lang w:eastAsia="ru-RU"/>
        </w:rPr>
      </w:pPr>
      <w:r w:rsidRPr="001062D9">
        <w:rPr>
          <w:rFonts w:ascii="Courier New" w:eastAsia="Times New Roman" w:hAnsi="Courier New" w:cs="Courier New"/>
          <w:noProof/>
          <w:color w:val="000000"/>
          <w:sz w:val="20"/>
          <w:szCs w:val="20"/>
          <w:lang w:eastAsia="ru-RU"/>
        </w:rPr>
        <w:t xml:space="preserve">    [</w:t>
      </w:r>
      <w:r w:rsidRPr="003C7DB9">
        <w:rPr>
          <w:rFonts w:ascii="Courier New" w:eastAsia="Times New Roman" w:hAnsi="Courier New" w:cs="Courier New"/>
          <w:noProof/>
          <w:color w:val="000000"/>
          <w:sz w:val="20"/>
          <w:szCs w:val="20"/>
          <w:lang w:val="en-US" w:eastAsia="ru-RU"/>
        </w:rPr>
        <w:t>id</w:t>
      </w:r>
      <w:r w:rsidRPr="001062D9">
        <w:rPr>
          <w:rFonts w:ascii="Courier New" w:eastAsia="Times New Roman" w:hAnsi="Courier New" w:cs="Courier New"/>
          <w:noProof/>
          <w:color w:val="000000"/>
          <w:sz w:val="20"/>
          <w:szCs w:val="20"/>
          <w:lang w:eastAsia="ru-RU"/>
        </w:rPr>
        <w:t>] =&gt; 1</w:t>
      </w:r>
    </w:p>
    <w:p w:rsidR="00F27595" w:rsidRPr="001062D9" w:rsidRDefault="00F27595" w:rsidP="00F275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20"/>
          <w:szCs w:val="20"/>
          <w:lang w:eastAsia="ru-RU"/>
        </w:rPr>
      </w:pPr>
      <w:r w:rsidRPr="001062D9">
        <w:rPr>
          <w:rFonts w:ascii="Courier New" w:eastAsia="Times New Roman" w:hAnsi="Courier New" w:cs="Courier New"/>
          <w:noProof/>
          <w:color w:val="000000"/>
          <w:sz w:val="20"/>
          <w:szCs w:val="20"/>
          <w:lang w:eastAsia="ru-RU"/>
        </w:rPr>
        <w:t xml:space="preserve">    [</w:t>
      </w:r>
      <w:r w:rsidRPr="003C7DB9">
        <w:rPr>
          <w:rFonts w:ascii="Courier New" w:eastAsia="Times New Roman" w:hAnsi="Courier New" w:cs="Courier New"/>
          <w:noProof/>
          <w:color w:val="000000"/>
          <w:sz w:val="20"/>
          <w:szCs w:val="20"/>
          <w:lang w:val="en-US" w:eastAsia="ru-RU"/>
        </w:rPr>
        <w:t>Name</w:t>
      </w:r>
      <w:r w:rsidRPr="001062D9">
        <w:rPr>
          <w:rFonts w:ascii="Courier New" w:eastAsia="Times New Roman" w:hAnsi="Courier New" w:cs="Courier New"/>
          <w:noProof/>
          <w:color w:val="000000"/>
          <w:sz w:val="20"/>
          <w:szCs w:val="20"/>
          <w:lang w:eastAsia="ru-RU"/>
        </w:rPr>
        <w:t>] =&gt; Бабченко</w:t>
      </w:r>
    </w:p>
    <w:p w:rsidR="00F27595" w:rsidRPr="001062D9" w:rsidRDefault="00F27595" w:rsidP="00F275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20"/>
          <w:szCs w:val="20"/>
          <w:lang w:eastAsia="ru-RU"/>
        </w:rPr>
      </w:pPr>
      <w:r w:rsidRPr="001062D9">
        <w:rPr>
          <w:rFonts w:ascii="Courier New" w:eastAsia="Times New Roman" w:hAnsi="Courier New" w:cs="Courier New"/>
          <w:noProof/>
          <w:color w:val="000000"/>
          <w:sz w:val="20"/>
          <w:szCs w:val="20"/>
          <w:lang w:eastAsia="ru-RU"/>
        </w:rPr>
        <w:t>)</w:t>
      </w:r>
    </w:p>
    <w:p w:rsidR="00F27595" w:rsidRPr="001062D9" w:rsidRDefault="00F27595" w:rsidP="00F275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20"/>
          <w:szCs w:val="20"/>
          <w:lang w:eastAsia="ru-RU"/>
        </w:rPr>
      </w:pPr>
    </w:p>
    <w:p w:rsidR="00F27595" w:rsidRPr="001062D9" w:rsidRDefault="00F27595" w:rsidP="00F275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noProof/>
          <w:color w:val="7030A0"/>
          <w:sz w:val="24"/>
          <w:szCs w:val="24"/>
          <w:lang w:eastAsia="ru-RU"/>
        </w:rPr>
      </w:pPr>
      <w:r w:rsidRPr="001062D9">
        <w:rPr>
          <w:rFonts w:eastAsia="Times New Roman" w:cstheme="minorHAnsi"/>
          <w:noProof/>
          <w:color w:val="000000"/>
          <w:sz w:val="24"/>
          <w:szCs w:val="24"/>
          <w:lang w:eastAsia="ru-RU"/>
        </w:rPr>
        <w:t>в) чтобы достать содежимое номера [</w:t>
      </w:r>
      <w:r w:rsidRPr="003C7DB9">
        <w:rPr>
          <w:rFonts w:eastAsia="Times New Roman" w:cstheme="minorHAnsi"/>
          <w:noProof/>
          <w:color w:val="000000"/>
          <w:sz w:val="24"/>
          <w:szCs w:val="24"/>
          <w:lang w:val="en-US" w:eastAsia="ru-RU"/>
        </w:rPr>
        <w:t>id</w:t>
      </w:r>
      <w:r w:rsidRPr="001062D9">
        <w:rPr>
          <w:rFonts w:eastAsia="Times New Roman" w:cstheme="minorHAnsi"/>
          <w:noProof/>
          <w:color w:val="000000"/>
          <w:sz w:val="24"/>
          <w:szCs w:val="24"/>
          <w:lang w:eastAsia="ru-RU"/>
        </w:rPr>
        <w:t xml:space="preserve">] нужно указать его, как ключ внутри массива </w:t>
      </w:r>
      <w:r w:rsidRPr="001062D9">
        <w:rPr>
          <w:rFonts w:eastAsia="Times New Roman" w:cstheme="minorHAnsi"/>
          <w:b/>
          <w:noProof/>
          <w:color w:val="7030A0"/>
          <w:sz w:val="24"/>
          <w:szCs w:val="24"/>
          <w:lang w:eastAsia="ru-RU"/>
        </w:rPr>
        <w:t>$</w:t>
      </w:r>
      <w:r w:rsidR="0098280C" w:rsidRPr="003C7DB9">
        <w:rPr>
          <w:rFonts w:eastAsia="Times New Roman" w:cstheme="minorHAnsi"/>
          <w:b/>
          <w:noProof/>
          <w:color w:val="7030A0"/>
          <w:sz w:val="24"/>
          <w:szCs w:val="24"/>
          <w:lang w:val="en-US" w:eastAsia="ru-RU"/>
        </w:rPr>
        <w:t>data</w:t>
      </w:r>
      <w:r w:rsidR="0098280C" w:rsidRPr="001062D9">
        <w:rPr>
          <w:rFonts w:eastAsia="Times New Roman" w:cstheme="minorHAnsi"/>
          <w:b/>
          <w:noProof/>
          <w:color w:val="7030A0"/>
          <w:sz w:val="24"/>
          <w:szCs w:val="24"/>
          <w:lang w:eastAsia="ru-RU"/>
        </w:rPr>
        <w:t>_</w:t>
      </w:r>
      <w:r w:rsidRPr="003C7DB9">
        <w:rPr>
          <w:rFonts w:eastAsia="Times New Roman" w:cstheme="minorHAnsi"/>
          <w:b/>
          <w:noProof/>
          <w:color w:val="7030A0"/>
          <w:sz w:val="24"/>
          <w:szCs w:val="24"/>
          <w:lang w:val="en-US" w:eastAsia="ru-RU"/>
        </w:rPr>
        <w:t>pupils</w:t>
      </w:r>
    </w:p>
    <w:p w:rsidR="0098280C" w:rsidRPr="001062D9" w:rsidRDefault="0098280C" w:rsidP="00F275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noProof/>
          <w:color w:val="000000"/>
          <w:sz w:val="24"/>
          <w:szCs w:val="24"/>
          <w:lang w:eastAsia="ru-RU"/>
        </w:rPr>
      </w:pPr>
    </w:p>
    <w:p w:rsidR="0098280C" w:rsidRPr="003C7DB9" w:rsidRDefault="0098280C" w:rsidP="0098280C">
      <w:pPr>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FFFFFF"/>
          <w:sz w:val="20"/>
          <w:szCs w:val="20"/>
          <w:lang w:val="en-US" w:eastAsia="ru-RU"/>
        </w:rPr>
      </w:pPr>
      <w:r w:rsidRPr="003C7DB9">
        <w:rPr>
          <w:rFonts w:ascii="Courier New" w:eastAsia="Times New Roman" w:hAnsi="Courier New" w:cs="Courier New"/>
          <w:noProof/>
          <w:color w:val="FF9D00"/>
          <w:sz w:val="20"/>
          <w:szCs w:val="20"/>
          <w:lang w:val="en-US" w:eastAsia="ru-RU"/>
        </w:rPr>
        <w:t>foreach</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FF80E1"/>
          <w:sz w:val="20"/>
          <w:szCs w:val="20"/>
          <w:lang w:val="en-US" w:eastAsia="ru-RU"/>
        </w:rPr>
        <w:t xml:space="preserve">$teachers </w:t>
      </w:r>
      <w:r w:rsidRPr="003C7DB9">
        <w:rPr>
          <w:rFonts w:ascii="Courier New" w:eastAsia="Times New Roman" w:hAnsi="Courier New" w:cs="Courier New"/>
          <w:noProof/>
          <w:color w:val="FF9D00"/>
          <w:sz w:val="20"/>
          <w:szCs w:val="20"/>
          <w:lang w:val="en-US" w:eastAsia="ru-RU"/>
        </w:rPr>
        <w:t xml:space="preserve">as </w:t>
      </w:r>
      <w:r w:rsidRPr="003C7DB9">
        <w:rPr>
          <w:rFonts w:ascii="Courier New" w:eastAsia="Times New Roman" w:hAnsi="Courier New" w:cs="Courier New"/>
          <w:noProof/>
          <w:color w:val="FF80E1"/>
          <w:sz w:val="20"/>
          <w:szCs w:val="20"/>
          <w:lang w:val="en-US" w:eastAsia="ru-RU"/>
        </w:rPr>
        <w:t xml:space="preserve">$keys </w:t>
      </w:r>
      <w:r w:rsidRPr="003C7DB9">
        <w:rPr>
          <w:rFonts w:ascii="Courier New" w:eastAsia="Times New Roman" w:hAnsi="Courier New" w:cs="Courier New"/>
          <w:noProof/>
          <w:color w:val="FF9D00"/>
          <w:sz w:val="20"/>
          <w:szCs w:val="20"/>
          <w:lang w:val="en-US" w:eastAsia="ru-RU"/>
        </w:rPr>
        <w:t xml:space="preserve">=&gt; </w:t>
      </w:r>
      <w:r w:rsidRPr="003C7DB9">
        <w:rPr>
          <w:rFonts w:ascii="Courier New" w:eastAsia="Times New Roman" w:hAnsi="Courier New" w:cs="Courier New"/>
          <w:noProof/>
          <w:color w:val="FF80E1"/>
          <w:sz w:val="20"/>
          <w:szCs w:val="20"/>
          <w:lang w:val="en-US" w:eastAsia="ru-RU"/>
        </w:rPr>
        <w:t>$pupils</w:t>
      </w:r>
      <w:r w:rsidRPr="003C7DB9">
        <w:rPr>
          <w:rFonts w:ascii="Courier New" w:eastAsia="Times New Roman" w:hAnsi="Courier New" w:cs="Courier New"/>
          <w:noProof/>
          <w:color w:val="E1EFFF"/>
          <w:sz w:val="20"/>
          <w:szCs w:val="20"/>
          <w:lang w:val="en-US" w:eastAsia="ru-RU"/>
        </w:rPr>
        <w:t>) {</w:t>
      </w:r>
      <w:r w:rsidRPr="003C7DB9">
        <w:rPr>
          <w:rFonts w:ascii="Courier New" w:eastAsia="Times New Roman" w:hAnsi="Courier New" w:cs="Courier New"/>
          <w:noProof/>
          <w:color w:val="E1EFFF"/>
          <w:sz w:val="20"/>
          <w:szCs w:val="20"/>
          <w:lang w:val="en-US" w:eastAsia="ru-RU"/>
        </w:rPr>
        <w:br/>
        <w:t xml:space="preserve">    </w:t>
      </w:r>
      <w:r w:rsidRPr="003C7DB9">
        <w:rPr>
          <w:rFonts w:ascii="Courier New" w:eastAsia="Times New Roman" w:hAnsi="Courier New" w:cs="Courier New"/>
          <w:noProof/>
          <w:color w:val="FF9D00"/>
          <w:sz w:val="20"/>
          <w:szCs w:val="20"/>
          <w:lang w:val="en-US" w:eastAsia="ru-RU"/>
        </w:rPr>
        <w:t xml:space="preserve">foreach </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FF80E1"/>
          <w:sz w:val="20"/>
          <w:szCs w:val="20"/>
          <w:lang w:val="en-US" w:eastAsia="ru-RU"/>
        </w:rPr>
        <w:t xml:space="preserve">$pupils </w:t>
      </w:r>
      <w:r w:rsidRPr="003C7DB9">
        <w:rPr>
          <w:rFonts w:ascii="Courier New" w:eastAsia="Times New Roman" w:hAnsi="Courier New" w:cs="Courier New"/>
          <w:noProof/>
          <w:color w:val="FF9D00"/>
          <w:sz w:val="20"/>
          <w:szCs w:val="20"/>
          <w:lang w:val="en-US" w:eastAsia="ru-RU"/>
        </w:rPr>
        <w:t xml:space="preserve">as </w:t>
      </w:r>
      <w:r w:rsidRPr="003C7DB9">
        <w:rPr>
          <w:rFonts w:ascii="Courier New" w:eastAsia="Times New Roman" w:hAnsi="Courier New" w:cs="Courier New"/>
          <w:noProof/>
          <w:color w:val="FF80E1"/>
          <w:sz w:val="20"/>
          <w:szCs w:val="20"/>
          <w:lang w:val="en-US" w:eastAsia="ru-RU"/>
        </w:rPr>
        <w:t>$data_pupils</w:t>
      </w:r>
      <w:r w:rsidRPr="003C7DB9">
        <w:rPr>
          <w:rFonts w:ascii="Courier New" w:eastAsia="Times New Roman" w:hAnsi="Courier New" w:cs="Courier New"/>
          <w:noProof/>
          <w:color w:val="E1EFFF"/>
          <w:sz w:val="20"/>
          <w:szCs w:val="20"/>
          <w:lang w:val="en-US" w:eastAsia="ru-RU"/>
        </w:rPr>
        <w:t>) {</w:t>
      </w:r>
      <w:r w:rsidRPr="003C7DB9">
        <w:rPr>
          <w:rFonts w:ascii="Courier New" w:eastAsia="Times New Roman" w:hAnsi="Courier New" w:cs="Courier New"/>
          <w:noProof/>
          <w:color w:val="E1EFFF"/>
          <w:sz w:val="20"/>
          <w:szCs w:val="20"/>
          <w:lang w:val="en-US" w:eastAsia="ru-RU"/>
        </w:rPr>
        <w:br/>
        <w:t xml:space="preserve">        </w:t>
      </w:r>
      <w:r w:rsidRPr="003C7DB9">
        <w:rPr>
          <w:rFonts w:ascii="Courier New" w:eastAsia="Times New Roman" w:hAnsi="Courier New" w:cs="Courier New"/>
          <w:noProof/>
          <w:color w:val="FF9D00"/>
          <w:sz w:val="20"/>
          <w:szCs w:val="20"/>
          <w:lang w:val="en-US" w:eastAsia="ru-RU"/>
        </w:rPr>
        <w:t xml:space="preserve">echo </w:t>
      </w:r>
      <w:r w:rsidRPr="003C7DB9">
        <w:rPr>
          <w:rFonts w:ascii="Courier New" w:eastAsia="Times New Roman" w:hAnsi="Courier New" w:cs="Courier New"/>
          <w:noProof/>
          <w:color w:val="3AD900"/>
          <w:sz w:val="20"/>
          <w:szCs w:val="20"/>
          <w:lang w:val="en-US" w:eastAsia="ru-RU"/>
        </w:rPr>
        <w:t>'&lt;pre&gt;'</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E1EFFF"/>
          <w:sz w:val="20"/>
          <w:szCs w:val="20"/>
          <w:lang w:val="en-US" w:eastAsia="ru-RU"/>
        </w:rPr>
        <w:br/>
        <w:t xml:space="preserve">        </w:t>
      </w:r>
      <w:r w:rsidRPr="003C7DB9">
        <w:rPr>
          <w:rFonts w:ascii="Courier New" w:eastAsia="Times New Roman" w:hAnsi="Courier New" w:cs="Courier New"/>
          <w:noProof/>
          <w:color w:val="80FFBB"/>
          <w:sz w:val="20"/>
          <w:szCs w:val="20"/>
          <w:lang w:val="en-US" w:eastAsia="ru-RU"/>
        </w:rPr>
        <w:t>print_r</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FF80E1"/>
          <w:sz w:val="20"/>
          <w:szCs w:val="20"/>
          <w:lang w:val="en-US" w:eastAsia="ru-RU"/>
        </w:rPr>
        <w:t>$data_pupils</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i/>
          <w:iCs/>
          <w:noProof/>
          <w:color w:val="9876AA"/>
          <w:sz w:val="20"/>
          <w:szCs w:val="20"/>
          <w:lang w:val="en-US" w:eastAsia="ru-RU"/>
        </w:rPr>
        <w:t>id</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E1EFFF"/>
          <w:sz w:val="20"/>
          <w:szCs w:val="20"/>
          <w:lang w:val="en-US" w:eastAsia="ru-RU"/>
        </w:rPr>
        <w:br/>
        <w:t xml:space="preserve">        </w:t>
      </w:r>
      <w:r w:rsidRPr="003C7DB9">
        <w:rPr>
          <w:rFonts w:ascii="Courier New" w:eastAsia="Times New Roman" w:hAnsi="Courier New" w:cs="Courier New"/>
          <w:noProof/>
          <w:color w:val="FF9D00"/>
          <w:sz w:val="20"/>
          <w:szCs w:val="20"/>
          <w:lang w:val="en-US" w:eastAsia="ru-RU"/>
        </w:rPr>
        <w:t xml:space="preserve">echo </w:t>
      </w:r>
      <w:r w:rsidRPr="003C7DB9">
        <w:rPr>
          <w:rFonts w:ascii="Courier New" w:eastAsia="Times New Roman" w:hAnsi="Courier New" w:cs="Courier New"/>
          <w:noProof/>
          <w:color w:val="3AD900"/>
          <w:sz w:val="20"/>
          <w:szCs w:val="20"/>
          <w:lang w:val="en-US" w:eastAsia="ru-RU"/>
        </w:rPr>
        <w:t>'&lt;/pre&gt;'</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E1EFFF"/>
          <w:sz w:val="20"/>
          <w:szCs w:val="20"/>
          <w:lang w:val="en-US" w:eastAsia="ru-RU"/>
        </w:rPr>
        <w:br/>
        <w:t xml:space="preserve">        </w:t>
      </w:r>
      <w:r w:rsidRPr="003C7DB9">
        <w:rPr>
          <w:rFonts w:ascii="Courier New" w:eastAsia="Times New Roman" w:hAnsi="Courier New" w:cs="Courier New"/>
          <w:noProof/>
          <w:color w:val="FF9D00"/>
          <w:sz w:val="20"/>
          <w:szCs w:val="20"/>
          <w:lang w:val="en-US" w:eastAsia="ru-RU"/>
        </w:rPr>
        <w:t>die</w:t>
      </w:r>
      <w:r w:rsidRPr="003C7DB9">
        <w:rPr>
          <w:rFonts w:ascii="Courier New" w:eastAsia="Times New Roman" w:hAnsi="Courier New" w:cs="Courier New"/>
          <w:noProof/>
          <w:color w:val="E1EFFF"/>
          <w:sz w:val="20"/>
          <w:szCs w:val="20"/>
          <w:lang w:val="en-US" w:eastAsia="ru-RU"/>
        </w:rPr>
        <w:t>;</w:t>
      </w:r>
    </w:p>
    <w:p w:rsidR="00C72C16" w:rsidRPr="003C7DB9" w:rsidRDefault="00C72C16" w:rsidP="008830F0">
      <w:pPr>
        <w:rPr>
          <w:rFonts w:cstheme="minorHAnsi"/>
          <w:noProof/>
          <w:sz w:val="24"/>
          <w:szCs w:val="24"/>
          <w:lang w:val="en-US"/>
        </w:rPr>
      </w:pPr>
    </w:p>
    <w:p w:rsidR="0098280C" w:rsidRPr="001062D9" w:rsidRDefault="0098280C" w:rsidP="008830F0">
      <w:pPr>
        <w:rPr>
          <w:rFonts w:cstheme="minorHAnsi"/>
          <w:noProof/>
          <w:sz w:val="24"/>
          <w:szCs w:val="24"/>
        </w:rPr>
      </w:pPr>
      <w:r w:rsidRPr="001062D9">
        <w:rPr>
          <w:rFonts w:cstheme="minorHAnsi"/>
          <w:noProof/>
          <w:sz w:val="24"/>
          <w:szCs w:val="24"/>
        </w:rPr>
        <w:t>1</w:t>
      </w:r>
    </w:p>
    <w:p w:rsidR="00106D45" w:rsidRPr="001062D9" w:rsidRDefault="00106D45" w:rsidP="008830F0">
      <w:pPr>
        <w:rPr>
          <w:rFonts w:cstheme="minorHAnsi"/>
          <w:noProof/>
          <w:sz w:val="24"/>
          <w:szCs w:val="24"/>
        </w:rPr>
      </w:pPr>
    </w:p>
    <w:p w:rsidR="00B00779" w:rsidRPr="001062D9" w:rsidRDefault="00B00779" w:rsidP="008830F0">
      <w:pPr>
        <w:rPr>
          <w:rFonts w:cstheme="minorHAnsi"/>
          <w:b/>
          <w:noProof/>
          <w:color w:val="FF0000"/>
          <w:sz w:val="24"/>
          <w:szCs w:val="24"/>
        </w:rPr>
      </w:pPr>
      <w:r w:rsidRPr="001062D9">
        <w:rPr>
          <w:rFonts w:cstheme="minorHAnsi"/>
          <w:b/>
          <w:noProof/>
          <w:color w:val="E36C0A" w:themeColor="accent6" w:themeShade="BF"/>
          <w:sz w:val="24"/>
          <w:szCs w:val="24"/>
        </w:rPr>
        <w:t>Пример использование значений булевого типа в массиве:</w:t>
      </w:r>
    </w:p>
    <w:p w:rsidR="00CE23CC" w:rsidRPr="003C7DB9" w:rsidRDefault="00CE23CC" w:rsidP="00CE23CC">
      <w:pPr>
        <w:rPr>
          <w:rFonts w:cstheme="minorHAnsi"/>
          <w:b/>
          <w:noProof/>
          <w:sz w:val="24"/>
          <w:szCs w:val="24"/>
          <w:lang w:val="en-US"/>
        </w:rPr>
      </w:pPr>
      <w:r w:rsidRPr="003C7DB9">
        <w:rPr>
          <w:rFonts w:cstheme="minorHAnsi"/>
          <w:b/>
          <w:noProof/>
          <w:sz w:val="24"/>
          <w:szCs w:val="24"/>
          <w:lang w:val="en-US"/>
        </w:rPr>
        <w:t xml:space="preserve">$f = </w:t>
      </w:r>
      <w:r w:rsidR="008C4BB6" w:rsidRPr="003C7DB9">
        <w:rPr>
          <w:rFonts w:cstheme="minorHAnsi"/>
          <w:b/>
          <w:noProof/>
          <w:sz w:val="24"/>
          <w:szCs w:val="24"/>
          <w:lang w:val="en-US"/>
        </w:rPr>
        <w:t>array (</w:t>
      </w:r>
    </w:p>
    <w:p w:rsidR="00CE23CC" w:rsidRPr="003C7DB9" w:rsidRDefault="00CE23CC" w:rsidP="00CE23CC">
      <w:pPr>
        <w:rPr>
          <w:rFonts w:cstheme="minorHAnsi"/>
          <w:b/>
          <w:noProof/>
          <w:sz w:val="24"/>
          <w:szCs w:val="24"/>
          <w:lang w:val="en-US"/>
        </w:rPr>
      </w:pPr>
      <w:r w:rsidRPr="003C7DB9">
        <w:rPr>
          <w:rFonts w:cstheme="minorHAnsi"/>
          <w:b/>
          <w:noProof/>
          <w:sz w:val="24"/>
          <w:szCs w:val="24"/>
          <w:lang w:val="en-US"/>
        </w:rPr>
        <w:t xml:space="preserve">    'name of bus'=&gt; "Man",</w:t>
      </w:r>
    </w:p>
    <w:p w:rsidR="00CE23CC" w:rsidRPr="003C7DB9" w:rsidRDefault="00CE23CC" w:rsidP="00CE23CC">
      <w:pPr>
        <w:rPr>
          <w:rFonts w:cstheme="minorHAnsi"/>
          <w:b/>
          <w:noProof/>
          <w:sz w:val="24"/>
          <w:szCs w:val="24"/>
          <w:lang w:val="en-US"/>
        </w:rPr>
      </w:pPr>
      <w:r w:rsidRPr="003C7DB9">
        <w:rPr>
          <w:rFonts w:cstheme="minorHAnsi"/>
          <w:b/>
          <w:noProof/>
          <w:sz w:val="24"/>
          <w:szCs w:val="24"/>
          <w:lang w:val="en-US"/>
        </w:rPr>
        <w:t xml:space="preserve">    'year of production the model' =&gt; 1991,</w:t>
      </w:r>
    </w:p>
    <w:p w:rsidR="00CE23CC" w:rsidRPr="003C7DB9" w:rsidRDefault="00CE23CC" w:rsidP="00CE23CC">
      <w:pPr>
        <w:rPr>
          <w:rFonts w:cstheme="minorHAnsi"/>
          <w:b/>
          <w:noProof/>
          <w:sz w:val="24"/>
          <w:szCs w:val="24"/>
          <w:lang w:val="en-US"/>
        </w:rPr>
      </w:pPr>
      <w:r w:rsidRPr="003C7DB9">
        <w:rPr>
          <w:rFonts w:cstheme="minorHAnsi"/>
          <w:b/>
          <w:noProof/>
          <w:sz w:val="24"/>
          <w:szCs w:val="24"/>
          <w:lang w:val="en-US"/>
        </w:rPr>
        <w:t xml:space="preserve">    'manufacturer country' =&gt; "Germany",</w:t>
      </w:r>
    </w:p>
    <w:p w:rsidR="00CE23CC" w:rsidRPr="003C7DB9" w:rsidRDefault="00CE23CC" w:rsidP="00CE23CC">
      <w:pPr>
        <w:rPr>
          <w:rFonts w:cstheme="minorHAnsi"/>
          <w:b/>
          <w:noProof/>
          <w:sz w:val="24"/>
          <w:szCs w:val="24"/>
          <w:lang w:val="en-US"/>
        </w:rPr>
      </w:pPr>
      <w:r w:rsidRPr="003C7DB9">
        <w:rPr>
          <w:rFonts w:cstheme="minorHAnsi"/>
          <w:b/>
          <w:noProof/>
          <w:sz w:val="24"/>
          <w:szCs w:val="24"/>
          <w:lang w:val="en-US"/>
        </w:rPr>
        <w:t xml:space="preserve">    'prize' =&gt; 155000,</w:t>
      </w:r>
    </w:p>
    <w:p w:rsidR="00CE23CC" w:rsidRPr="003C7DB9" w:rsidRDefault="00CE23CC" w:rsidP="00CE23CC">
      <w:pPr>
        <w:rPr>
          <w:rFonts w:cstheme="minorHAnsi"/>
          <w:b/>
          <w:noProof/>
          <w:sz w:val="24"/>
          <w:szCs w:val="24"/>
          <w:lang w:val="en-US"/>
        </w:rPr>
      </w:pPr>
      <w:r w:rsidRPr="003C7DB9">
        <w:rPr>
          <w:rFonts w:cstheme="minorHAnsi"/>
          <w:b/>
          <w:noProof/>
          <w:sz w:val="24"/>
          <w:szCs w:val="24"/>
          <w:lang w:val="en-US"/>
        </w:rPr>
        <w:t xml:space="preserve">    'details' =&gt; array(</w:t>
      </w:r>
    </w:p>
    <w:p w:rsidR="00CE23CC" w:rsidRPr="003C7DB9" w:rsidRDefault="00CE23CC" w:rsidP="00CE23CC">
      <w:pPr>
        <w:rPr>
          <w:rFonts w:cstheme="minorHAnsi"/>
          <w:b/>
          <w:noProof/>
          <w:sz w:val="24"/>
          <w:szCs w:val="24"/>
          <w:lang w:val="en-US"/>
        </w:rPr>
      </w:pPr>
      <w:r w:rsidRPr="003C7DB9">
        <w:rPr>
          <w:rFonts w:cstheme="minorHAnsi"/>
          <w:b/>
          <w:noProof/>
          <w:sz w:val="24"/>
          <w:szCs w:val="24"/>
          <w:lang w:val="en-US"/>
        </w:rPr>
        <w:t xml:space="preserve">        'type of engine' =&gt; 'diesel',</w:t>
      </w:r>
    </w:p>
    <w:p w:rsidR="00CE23CC" w:rsidRPr="003C7DB9" w:rsidRDefault="00CE23CC" w:rsidP="00CE23CC">
      <w:pPr>
        <w:rPr>
          <w:rFonts w:cstheme="minorHAnsi"/>
          <w:b/>
          <w:noProof/>
          <w:sz w:val="24"/>
          <w:szCs w:val="24"/>
          <w:lang w:val="en-US"/>
        </w:rPr>
      </w:pPr>
      <w:r w:rsidRPr="003C7DB9">
        <w:rPr>
          <w:rFonts w:cstheme="minorHAnsi"/>
          <w:b/>
          <w:noProof/>
          <w:sz w:val="24"/>
          <w:szCs w:val="24"/>
          <w:lang w:val="en-US"/>
        </w:rPr>
        <w:t xml:space="preserve">        'capacity' =&gt; "106 passengers",</w:t>
      </w:r>
    </w:p>
    <w:p w:rsidR="00CE23CC" w:rsidRPr="003C7DB9" w:rsidRDefault="00CE23CC" w:rsidP="00CE23CC">
      <w:pPr>
        <w:rPr>
          <w:rFonts w:cstheme="minorHAnsi"/>
          <w:b/>
          <w:noProof/>
          <w:sz w:val="24"/>
          <w:szCs w:val="24"/>
          <w:lang w:val="en-US"/>
        </w:rPr>
      </w:pPr>
      <w:r w:rsidRPr="003C7DB9">
        <w:rPr>
          <w:rFonts w:cstheme="minorHAnsi"/>
          <w:b/>
          <w:noProof/>
          <w:sz w:val="24"/>
          <w:szCs w:val="24"/>
          <w:lang w:val="en-US"/>
        </w:rPr>
        <w:t xml:space="preserve">  </w:t>
      </w:r>
    </w:p>
    <w:p w:rsidR="00CE23CC" w:rsidRPr="003C7DB9" w:rsidRDefault="00CE23CC" w:rsidP="00CE23CC">
      <w:pPr>
        <w:rPr>
          <w:rFonts w:cstheme="minorHAnsi"/>
          <w:b/>
          <w:noProof/>
          <w:sz w:val="24"/>
          <w:szCs w:val="24"/>
          <w:lang w:val="en-US"/>
        </w:rPr>
      </w:pPr>
      <w:r w:rsidRPr="003C7DB9">
        <w:rPr>
          <w:rFonts w:cstheme="minorHAnsi"/>
          <w:b/>
          <w:noProof/>
          <w:sz w:val="24"/>
          <w:szCs w:val="24"/>
          <w:lang w:val="en-US"/>
        </w:rPr>
        <w:t xml:space="preserve">        'type of gear' =&gt; "automatic",</w:t>
      </w:r>
    </w:p>
    <w:p w:rsidR="00CE23CC" w:rsidRPr="003C7DB9" w:rsidRDefault="00CE23CC" w:rsidP="00CE23CC">
      <w:pPr>
        <w:rPr>
          <w:rFonts w:cstheme="minorHAnsi"/>
          <w:b/>
          <w:noProof/>
          <w:sz w:val="24"/>
          <w:szCs w:val="24"/>
          <w:lang w:val="en-US"/>
        </w:rPr>
      </w:pPr>
      <w:r w:rsidRPr="003C7DB9">
        <w:rPr>
          <w:rFonts w:cstheme="minorHAnsi"/>
          <w:b/>
          <w:noProof/>
          <w:sz w:val="24"/>
          <w:szCs w:val="24"/>
          <w:lang w:val="en-US"/>
        </w:rPr>
        <w:t xml:space="preserve">        'was in used' =&gt; </w:t>
      </w:r>
      <w:r w:rsidRPr="003C7DB9">
        <w:rPr>
          <w:rFonts w:cstheme="minorHAnsi"/>
          <w:b/>
          <w:noProof/>
          <w:color w:val="E36C0A" w:themeColor="accent6" w:themeShade="BF"/>
          <w:sz w:val="24"/>
          <w:szCs w:val="24"/>
          <w:lang w:val="en-US"/>
        </w:rPr>
        <w:t>true</w:t>
      </w:r>
    </w:p>
    <w:p w:rsidR="00CE23CC" w:rsidRPr="003C7DB9" w:rsidRDefault="00CE23CC" w:rsidP="00CE23CC">
      <w:pPr>
        <w:rPr>
          <w:rFonts w:cstheme="minorHAnsi"/>
          <w:b/>
          <w:noProof/>
          <w:sz w:val="24"/>
          <w:szCs w:val="24"/>
          <w:lang w:val="en-US"/>
        </w:rPr>
      </w:pPr>
      <w:r w:rsidRPr="003C7DB9">
        <w:rPr>
          <w:rFonts w:cstheme="minorHAnsi"/>
          <w:b/>
          <w:noProof/>
          <w:sz w:val="24"/>
          <w:szCs w:val="24"/>
          <w:lang w:val="en-US"/>
        </w:rPr>
        <w:t xml:space="preserve">    )</w:t>
      </w:r>
    </w:p>
    <w:p w:rsidR="00CE23CC" w:rsidRPr="003C7DB9" w:rsidRDefault="00CE23CC" w:rsidP="00CE23CC">
      <w:pPr>
        <w:rPr>
          <w:rFonts w:cstheme="minorHAnsi"/>
          <w:b/>
          <w:noProof/>
          <w:sz w:val="24"/>
          <w:szCs w:val="24"/>
          <w:lang w:val="en-US"/>
        </w:rPr>
      </w:pPr>
      <w:r w:rsidRPr="003C7DB9">
        <w:rPr>
          <w:rFonts w:cstheme="minorHAnsi"/>
          <w:b/>
          <w:noProof/>
          <w:sz w:val="24"/>
          <w:szCs w:val="24"/>
          <w:lang w:val="en-US"/>
        </w:rPr>
        <w:t>);</w:t>
      </w:r>
    </w:p>
    <w:p w:rsidR="006F363C" w:rsidRPr="003C7DB9" w:rsidRDefault="00CE23CC" w:rsidP="00CE23CC">
      <w:pPr>
        <w:rPr>
          <w:rFonts w:cstheme="minorHAnsi"/>
          <w:noProof/>
          <w:color w:val="000000" w:themeColor="text1"/>
          <w:sz w:val="24"/>
          <w:szCs w:val="24"/>
          <w:lang w:val="en-US"/>
        </w:rPr>
      </w:pPr>
      <w:r w:rsidRPr="003C7DB9">
        <w:rPr>
          <w:rFonts w:cstheme="minorHAnsi"/>
          <w:b/>
          <w:noProof/>
          <w:sz w:val="24"/>
          <w:szCs w:val="24"/>
          <w:lang w:val="en-US"/>
        </w:rPr>
        <w:t xml:space="preserve">echo $f['details']['was in used'],'&lt;br&gt;'; </w:t>
      </w:r>
      <w:r w:rsidRPr="003C7DB9">
        <w:rPr>
          <w:rFonts w:cstheme="minorHAnsi"/>
          <w:noProof/>
          <w:color w:val="000000" w:themeColor="text1"/>
          <w:sz w:val="24"/>
          <w:szCs w:val="24"/>
          <w:lang w:val="en-US"/>
        </w:rPr>
        <w:t xml:space="preserve">выведет значение </w:t>
      </w:r>
      <w:r w:rsidRPr="003C7DB9">
        <w:rPr>
          <w:rFonts w:cstheme="minorHAnsi"/>
          <w:b/>
          <w:noProof/>
          <w:color w:val="E36C0A" w:themeColor="accent6" w:themeShade="BF"/>
          <w:sz w:val="24"/>
          <w:szCs w:val="24"/>
          <w:lang w:val="en-US"/>
        </w:rPr>
        <w:t>1</w:t>
      </w:r>
    </w:p>
    <w:p w:rsidR="00853CB3" w:rsidRPr="001062D9" w:rsidRDefault="006F4C13" w:rsidP="00100F43">
      <w:pPr>
        <w:rPr>
          <w:rFonts w:ascii="Arial Black" w:hAnsi="Arial Black" w:cstheme="minorHAnsi"/>
          <w:b/>
          <w:noProof/>
          <w:color w:val="FF0000"/>
          <w:sz w:val="36"/>
          <w:szCs w:val="36"/>
          <w:u w:val="single"/>
        </w:rPr>
      </w:pPr>
      <w:r w:rsidRPr="001062D9">
        <w:rPr>
          <w:rFonts w:ascii="Arial Black" w:hAnsi="Arial Black" w:cstheme="minorHAnsi"/>
          <w:b/>
          <w:noProof/>
          <w:color w:val="FF0000"/>
          <w:sz w:val="36"/>
          <w:szCs w:val="36"/>
          <w:u w:val="single"/>
        </w:rPr>
        <w:t xml:space="preserve">Использование </w:t>
      </w:r>
      <w:r w:rsidRPr="003C7DB9">
        <w:rPr>
          <w:rFonts w:ascii="Arial Black" w:hAnsi="Arial Black" w:cstheme="minorHAnsi"/>
          <w:b/>
          <w:noProof/>
          <w:color w:val="FF0000"/>
          <w:sz w:val="36"/>
          <w:szCs w:val="36"/>
          <w:u w:val="single"/>
          <w:lang w:val="en-US"/>
        </w:rPr>
        <w:t>PHP</w:t>
      </w:r>
      <w:r w:rsidRPr="001062D9">
        <w:rPr>
          <w:rFonts w:ascii="Arial Black" w:hAnsi="Arial Black" w:cstheme="minorHAnsi"/>
          <w:b/>
          <w:noProof/>
          <w:color w:val="FF0000"/>
          <w:sz w:val="36"/>
          <w:szCs w:val="36"/>
          <w:u w:val="single"/>
        </w:rPr>
        <w:t xml:space="preserve"> внутри </w:t>
      </w:r>
      <w:r w:rsidRPr="003C7DB9">
        <w:rPr>
          <w:rFonts w:ascii="Arial Black" w:hAnsi="Arial Black" w:cstheme="minorHAnsi"/>
          <w:b/>
          <w:noProof/>
          <w:color w:val="FF0000"/>
          <w:sz w:val="36"/>
          <w:szCs w:val="36"/>
          <w:u w:val="single"/>
          <w:lang w:val="en-US"/>
        </w:rPr>
        <w:t>html</w:t>
      </w:r>
    </w:p>
    <w:p w:rsidR="000D354B" w:rsidRPr="001062D9" w:rsidRDefault="006F4C13" w:rsidP="00100F43">
      <w:pPr>
        <w:rPr>
          <w:rFonts w:cstheme="minorHAnsi"/>
          <w:b/>
          <w:noProof/>
          <w:color w:val="E36C0A" w:themeColor="accent6" w:themeShade="BF"/>
          <w:sz w:val="24"/>
          <w:szCs w:val="24"/>
        </w:rPr>
      </w:pPr>
      <w:r w:rsidRPr="001062D9">
        <w:rPr>
          <w:rFonts w:cstheme="minorHAnsi"/>
          <w:b/>
          <w:noProof/>
          <w:color w:val="E36C0A" w:themeColor="accent6" w:themeShade="BF"/>
          <w:sz w:val="24"/>
          <w:szCs w:val="24"/>
        </w:rPr>
        <w:t>&lt;!</w:t>
      </w:r>
      <w:r w:rsidRPr="003C7DB9">
        <w:rPr>
          <w:rFonts w:cstheme="minorHAnsi"/>
          <w:b/>
          <w:noProof/>
          <w:color w:val="E36C0A" w:themeColor="accent6" w:themeShade="BF"/>
          <w:sz w:val="24"/>
          <w:szCs w:val="24"/>
          <w:lang w:val="en-US"/>
        </w:rPr>
        <w:t>DOCTYPE</w:t>
      </w:r>
      <w:r w:rsidRPr="001062D9">
        <w:rPr>
          <w:rFonts w:cstheme="minorHAnsi"/>
          <w:b/>
          <w:noProof/>
          <w:color w:val="E36C0A" w:themeColor="accent6" w:themeShade="BF"/>
          <w:sz w:val="24"/>
          <w:szCs w:val="24"/>
        </w:rPr>
        <w:t xml:space="preserve"> </w:t>
      </w:r>
      <w:r w:rsidRPr="003C7DB9">
        <w:rPr>
          <w:rFonts w:cstheme="minorHAnsi"/>
          <w:b/>
          <w:noProof/>
          <w:color w:val="E36C0A" w:themeColor="accent6" w:themeShade="BF"/>
          <w:sz w:val="24"/>
          <w:szCs w:val="24"/>
          <w:lang w:val="en-US"/>
        </w:rPr>
        <w:t>html</w:t>
      </w:r>
      <w:r w:rsidRPr="001062D9">
        <w:rPr>
          <w:rFonts w:cstheme="minorHAnsi"/>
          <w:b/>
          <w:noProof/>
          <w:color w:val="E36C0A" w:themeColor="accent6" w:themeShade="BF"/>
          <w:sz w:val="24"/>
          <w:szCs w:val="24"/>
        </w:rPr>
        <w:t>&gt;</w:t>
      </w:r>
    </w:p>
    <w:p w:rsidR="004F080B" w:rsidRPr="001062D9" w:rsidRDefault="004F080B" w:rsidP="00100F43">
      <w:pPr>
        <w:rPr>
          <w:rFonts w:cstheme="minorHAnsi"/>
          <w:b/>
          <w:noProof/>
          <w:sz w:val="24"/>
          <w:szCs w:val="24"/>
        </w:rPr>
      </w:pPr>
      <w:r w:rsidRPr="001062D9">
        <w:rPr>
          <w:rFonts w:cstheme="minorHAnsi"/>
          <w:b/>
          <w:noProof/>
          <w:sz w:val="24"/>
          <w:szCs w:val="24"/>
        </w:rPr>
        <w:t>&lt;</w:t>
      </w:r>
      <w:r w:rsidRPr="003C7DB9">
        <w:rPr>
          <w:rFonts w:cstheme="minorHAnsi"/>
          <w:b/>
          <w:noProof/>
          <w:sz w:val="24"/>
          <w:szCs w:val="24"/>
          <w:lang w:val="en-US"/>
        </w:rPr>
        <w:t>html</w:t>
      </w:r>
      <w:r w:rsidRPr="001062D9">
        <w:rPr>
          <w:rFonts w:cstheme="minorHAnsi"/>
          <w:b/>
          <w:noProof/>
          <w:sz w:val="24"/>
          <w:szCs w:val="24"/>
        </w:rPr>
        <w:t>&gt;</w:t>
      </w:r>
    </w:p>
    <w:p w:rsidR="006F4C13" w:rsidRPr="001062D9" w:rsidRDefault="006F4C13" w:rsidP="00100F43">
      <w:pPr>
        <w:rPr>
          <w:rFonts w:cstheme="minorHAnsi"/>
          <w:b/>
          <w:noProof/>
          <w:sz w:val="24"/>
          <w:szCs w:val="24"/>
        </w:rPr>
      </w:pPr>
      <w:r w:rsidRPr="001062D9">
        <w:rPr>
          <w:rFonts w:cstheme="minorHAnsi"/>
          <w:b/>
          <w:noProof/>
          <w:sz w:val="24"/>
          <w:szCs w:val="24"/>
        </w:rPr>
        <w:t>&lt;</w:t>
      </w:r>
      <w:r w:rsidRPr="003C7DB9">
        <w:rPr>
          <w:rFonts w:cstheme="minorHAnsi"/>
          <w:b/>
          <w:noProof/>
          <w:sz w:val="24"/>
          <w:szCs w:val="24"/>
          <w:lang w:val="en-US"/>
        </w:rPr>
        <w:t>head</w:t>
      </w:r>
      <w:r w:rsidRPr="001062D9">
        <w:rPr>
          <w:rFonts w:cstheme="minorHAnsi"/>
          <w:b/>
          <w:noProof/>
          <w:sz w:val="24"/>
          <w:szCs w:val="24"/>
        </w:rPr>
        <w:t>&gt;</w:t>
      </w:r>
    </w:p>
    <w:p w:rsidR="006F4C13" w:rsidRPr="001062D9" w:rsidRDefault="006F4C13" w:rsidP="00100F43">
      <w:pPr>
        <w:rPr>
          <w:rFonts w:cstheme="minorHAnsi"/>
          <w:b/>
          <w:noProof/>
          <w:sz w:val="24"/>
          <w:szCs w:val="24"/>
        </w:rPr>
      </w:pPr>
      <w:r w:rsidRPr="001062D9">
        <w:rPr>
          <w:rFonts w:cstheme="minorHAnsi"/>
          <w:b/>
          <w:noProof/>
          <w:sz w:val="24"/>
          <w:szCs w:val="24"/>
        </w:rPr>
        <w:t>&lt;</w:t>
      </w:r>
      <w:r w:rsidRPr="003C7DB9">
        <w:rPr>
          <w:rFonts w:cstheme="minorHAnsi"/>
          <w:b/>
          <w:noProof/>
          <w:sz w:val="24"/>
          <w:szCs w:val="24"/>
          <w:lang w:val="en-US"/>
        </w:rPr>
        <w:t>title</w:t>
      </w:r>
      <w:r w:rsidRPr="001062D9">
        <w:rPr>
          <w:rFonts w:cstheme="minorHAnsi"/>
          <w:b/>
          <w:noProof/>
          <w:sz w:val="24"/>
          <w:szCs w:val="24"/>
        </w:rPr>
        <w:t xml:space="preserve">&gt;Пример использования </w:t>
      </w:r>
      <w:r w:rsidRPr="003C7DB9">
        <w:rPr>
          <w:rFonts w:cstheme="minorHAnsi"/>
          <w:b/>
          <w:noProof/>
          <w:sz w:val="24"/>
          <w:szCs w:val="24"/>
          <w:lang w:val="en-US"/>
        </w:rPr>
        <w:t>PHP</w:t>
      </w:r>
      <w:r w:rsidRPr="001062D9">
        <w:rPr>
          <w:rFonts w:cstheme="minorHAnsi"/>
          <w:b/>
          <w:noProof/>
          <w:sz w:val="24"/>
          <w:szCs w:val="24"/>
        </w:rPr>
        <w:t xml:space="preserve"> в </w:t>
      </w:r>
      <w:r w:rsidRPr="003C7DB9">
        <w:rPr>
          <w:rFonts w:cstheme="minorHAnsi"/>
          <w:b/>
          <w:noProof/>
          <w:sz w:val="24"/>
          <w:szCs w:val="24"/>
          <w:lang w:val="en-US"/>
        </w:rPr>
        <w:t>html</w:t>
      </w:r>
      <w:r w:rsidRPr="001062D9">
        <w:rPr>
          <w:rFonts w:cstheme="minorHAnsi"/>
          <w:b/>
          <w:noProof/>
          <w:sz w:val="24"/>
          <w:szCs w:val="24"/>
        </w:rPr>
        <w:t>&lt;/</w:t>
      </w:r>
      <w:r w:rsidRPr="003C7DB9">
        <w:rPr>
          <w:rFonts w:cstheme="minorHAnsi"/>
          <w:b/>
          <w:noProof/>
          <w:sz w:val="24"/>
          <w:szCs w:val="24"/>
          <w:lang w:val="en-US"/>
        </w:rPr>
        <w:t>title</w:t>
      </w:r>
      <w:r w:rsidRPr="001062D9">
        <w:rPr>
          <w:rFonts w:cstheme="minorHAnsi"/>
          <w:b/>
          <w:noProof/>
          <w:sz w:val="24"/>
          <w:szCs w:val="24"/>
        </w:rPr>
        <w:t>&gt;</w:t>
      </w:r>
    </w:p>
    <w:p w:rsidR="006F4C13" w:rsidRPr="003C7DB9" w:rsidRDefault="006F4C13" w:rsidP="00100F43">
      <w:pPr>
        <w:rPr>
          <w:rFonts w:cstheme="minorHAnsi"/>
          <w:b/>
          <w:noProof/>
          <w:sz w:val="24"/>
          <w:szCs w:val="24"/>
          <w:lang w:val="en-US"/>
        </w:rPr>
      </w:pPr>
      <w:r w:rsidRPr="003C7DB9">
        <w:rPr>
          <w:rFonts w:cstheme="minorHAnsi"/>
          <w:b/>
          <w:noProof/>
          <w:sz w:val="24"/>
          <w:szCs w:val="24"/>
          <w:lang w:val="en-US"/>
        </w:rPr>
        <w:t>&lt;/head&gt;</w:t>
      </w:r>
    </w:p>
    <w:p w:rsidR="004E26EA" w:rsidRPr="003C7DB9" w:rsidRDefault="006F4C13" w:rsidP="00100F43">
      <w:pPr>
        <w:rPr>
          <w:rFonts w:cstheme="minorHAnsi"/>
          <w:b/>
          <w:noProof/>
          <w:sz w:val="24"/>
          <w:szCs w:val="24"/>
          <w:lang w:val="en-US"/>
        </w:rPr>
      </w:pPr>
      <w:r w:rsidRPr="003C7DB9">
        <w:rPr>
          <w:rFonts w:cstheme="minorHAnsi"/>
          <w:b/>
          <w:noProof/>
          <w:sz w:val="24"/>
          <w:szCs w:val="24"/>
          <w:lang w:val="en-US"/>
        </w:rPr>
        <w:t xml:space="preserve">&lt;body&gt; </w:t>
      </w:r>
    </w:p>
    <w:p w:rsidR="006F4C13" w:rsidRPr="003C7DB9" w:rsidRDefault="006F4C13" w:rsidP="00100F43">
      <w:pPr>
        <w:rPr>
          <w:rFonts w:cstheme="minorHAnsi"/>
          <w:b/>
          <w:noProof/>
          <w:sz w:val="24"/>
          <w:szCs w:val="24"/>
          <w:lang w:val="en-US"/>
        </w:rPr>
      </w:pPr>
      <w:r w:rsidRPr="003C7DB9">
        <w:rPr>
          <w:rFonts w:cstheme="minorHAnsi"/>
          <w:b/>
          <w:noProof/>
          <w:sz w:val="24"/>
          <w:szCs w:val="24"/>
          <w:lang w:val="en-US"/>
        </w:rPr>
        <w:t xml:space="preserve">Сегодня </w:t>
      </w:r>
      <w:r w:rsidRPr="003C7DB9">
        <w:rPr>
          <w:rFonts w:cstheme="minorHAnsi"/>
          <w:b/>
          <w:noProof/>
          <w:color w:val="E36C0A" w:themeColor="accent6" w:themeShade="BF"/>
          <w:sz w:val="24"/>
          <w:szCs w:val="24"/>
          <w:lang w:val="en-US"/>
        </w:rPr>
        <w:t xml:space="preserve">&lt;?php </w:t>
      </w:r>
      <w:r w:rsidRPr="003C7DB9">
        <w:rPr>
          <w:rFonts w:cstheme="minorHAnsi"/>
          <w:b/>
          <w:noProof/>
          <w:sz w:val="24"/>
          <w:szCs w:val="24"/>
          <w:lang w:val="en-US"/>
        </w:rPr>
        <w:t>echo date</w:t>
      </w:r>
      <w:r w:rsidR="00045AF6" w:rsidRPr="003C7DB9">
        <w:rPr>
          <w:rFonts w:cstheme="minorHAnsi"/>
          <w:b/>
          <w:noProof/>
          <w:sz w:val="24"/>
          <w:szCs w:val="24"/>
          <w:lang w:val="en-US"/>
        </w:rPr>
        <w:t>(‘d.m.Y h:i’);</w:t>
      </w:r>
      <w:r w:rsidR="00045AF6" w:rsidRPr="003C7DB9">
        <w:rPr>
          <w:rFonts w:cstheme="minorHAnsi"/>
          <w:b/>
          <w:noProof/>
          <w:color w:val="E36C0A" w:themeColor="accent6" w:themeShade="BF"/>
          <w:sz w:val="24"/>
          <w:szCs w:val="24"/>
          <w:lang w:val="en-US"/>
        </w:rPr>
        <w:t>?</w:t>
      </w:r>
      <w:r w:rsidRPr="003C7DB9">
        <w:rPr>
          <w:rFonts w:cstheme="minorHAnsi"/>
          <w:b/>
          <w:noProof/>
          <w:color w:val="E36C0A" w:themeColor="accent6" w:themeShade="BF"/>
          <w:sz w:val="24"/>
          <w:szCs w:val="24"/>
          <w:lang w:val="en-US"/>
        </w:rPr>
        <w:t>&gt;</w:t>
      </w:r>
    </w:p>
    <w:p w:rsidR="006F4C13" w:rsidRPr="001062D9" w:rsidRDefault="006F4C13" w:rsidP="00100F43">
      <w:pPr>
        <w:rPr>
          <w:rFonts w:cstheme="minorHAnsi"/>
          <w:b/>
          <w:noProof/>
          <w:sz w:val="24"/>
          <w:szCs w:val="24"/>
        </w:rPr>
      </w:pPr>
      <w:r w:rsidRPr="001062D9">
        <w:rPr>
          <w:rFonts w:cstheme="minorHAnsi"/>
          <w:b/>
          <w:noProof/>
          <w:sz w:val="24"/>
          <w:szCs w:val="24"/>
        </w:rPr>
        <w:t>&lt;/</w:t>
      </w:r>
      <w:r w:rsidRPr="003C7DB9">
        <w:rPr>
          <w:rFonts w:cstheme="minorHAnsi"/>
          <w:b/>
          <w:noProof/>
          <w:sz w:val="24"/>
          <w:szCs w:val="24"/>
          <w:lang w:val="en-US"/>
        </w:rPr>
        <w:t>body</w:t>
      </w:r>
      <w:r w:rsidRPr="001062D9">
        <w:rPr>
          <w:rFonts w:cstheme="minorHAnsi"/>
          <w:b/>
          <w:noProof/>
          <w:sz w:val="24"/>
          <w:szCs w:val="24"/>
        </w:rPr>
        <w:t>&gt;</w:t>
      </w:r>
    </w:p>
    <w:p w:rsidR="004F080B" w:rsidRPr="001062D9" w:rsidRDefault="004F080B" w:rsidP="00100F43">
      <w:pPr>
        <w:rPr>
          <w:rFonts w:cstheme="minorHAnsi"/>
          <w:b/>
          <w:noProof/>
          <w:sz w:val="24"/>
          <w:szCs w:val="24"/>
        </w:rPr>
      </w:pPr>
      <w:r w:rsidRPr="001062D9">
        <w:rPr>
          <w:rFonts w:cstheme="minorHAnsi"/>
          <w:b/>
          <w:noProof/>
          <w:sz w:val="24"/>
          <w:szCs w:val="24"/>
        </w:rPr>
        <w:t>&lt;</w:t>
      </w:r>
      <w:r w:rsidRPr="003C7DB9">
        <w:rPr>
          <w:rFonts w:cstheme="minorHAnsi"/>
          <w:b/>
          <w:noProof/>
          <w:sz w:val="24"/>
          <w:szCs w:val="24"/>
          <w:lang w:val="en-US"/>
        </w:rPr>
        <w:t>html</w:t>
      </w:r>
      <w:r w:rsidRPr="001062D9">
        <w:rPr>
          <w:rFonts w:cstheme="minorHAnsi"/>
          <w:b/>
          <w:noProof/>
          <w:sz w:val="24"/>
          <w:szCs w:val="24"/>
        </w:rPr>
        <w:t>&gt;</w:t>
      </w:r>
    </w:p>
    <w:p w:rsidR="005F092D" w:rsidRPr="001062D9" w:rsidRDefault="005F092D" w:rsidP="00100F43">
      <w:pPr>
        <w:rPr>
          <w:rFonts w:cstheme="minorHAnsi"/>
          <w:b/>
          <w:noProof/>
          <w:color w:val="FF0000"/>
          <w:sz w:val="24"/>
          <w:szCs w:val="24"/>
        </w:rPr>
      </w:pPr>
    </w:p>
    <w:p w:rsidR="005F092D" w:rsidRPr="001062D9" w:rsidRDefault="005F092D" w:rsidP="00100F43">
      <w:pPr>
        <w:rPr>
          <w:rFonts w:cstheme="minorHAnsi"/>
          <w:b/>
          <w:noProof/>
          <w:color w:val="FF0000"/>
          <w:sz w:val="24"/>
          <w:szCs w:val="24"/>
        </w:rPr>
      </w:pPr>
    </w:p>
    <w:p w:rsidR="004F080B" w:rsidRPr="001062D9" w:rsidRDefault="004F080B" w:rsidP="00100F43">
      <w:pPr>
        <w:rPr>
          <w:rFonts w:cstheme="minorHAnsi"/>
          <w:b/>
          <w:noProof/>
          <w:color w:val="E36C0A" w:themeColor="accent6" w:themeShade="BF"/>
          <w:sz w:val="24"/>
          <w:szCs w:val="24"/>
        </w:rPr>
      </w:pPr>
      <w:r w:rsidRPr="001062D9">
        <w:rPr>
          <w:rFonts w:cstheme="minorHAnsi"/>
          <w:b/>
          <w:noProof/>
          <w:color w:val="E36C0A" w:themeColor="accent6" w:themeShade="BF"/>
          <w:sz w:val="24"/>
          <w:szCs w:val="24"/>
        </w:rPr>
        <w:lastRenderedPageBreak/>
        <w:t>Еще один более сложный пример:</w:t>
      </w:r>
    </w:p>
    <w:p w:rsidR="004F080B" w:rsidRPr="003C7DB9" w:rsidRDefault="004F080B" w:rsidP="004F080B">
      <w:pPr>
        <w:rPr>
          <w:rFonts w:cstheme="minorHAnsi"/>
          <w:b/>
          <w:noProof/>
          <w:sz w:val="24"/>
          <w:szCs w:val="24"/>
          <w:lang w:val="en-US"/>
        </w:rPr>
      </w:pPr>
      <w:r w:rsidRPr="003C7DB9">
        <w:rPr>
          <w:rFonts w:cstheme="minorHAnsi"/>
          <w:b/>
          <w:noProof/>
          <w:sz w:val="24"/>
          <w:szCs w:val="24"/>
          <w:lang w:val="en-US"/>
        </w:rPr>
        <w:t>&lt;!DOCTYPE HTML&gt;</w:t>
      </w:r>
    </w:p>
    <w:p w:rsidR="004F080B" w:rsidRPr="003C7DB9" w:rsidRDefault="004F080B" w:rsidP="004F080B">
      <w:pPr>
        <w:rPr>
          <w:rFonts w:cstheme="minorHAnsi"/>
          <w:b/>
          <w:noProof/>
          <w:color w:val="E36C0A" w:themeColor="accent6" w:themeShade="BF"/>
          <w:sz w:val="24"/>
          <w:szCs w:val="24"/>
          <w:lang w:val="en-US"/>
        </w:rPr>
      </w:pPr>
      <w:r w:rsidRPr="003C7DB9">
        <w:rPr>
          <w:rFonts w:cstheme="minorHAnsi"/>
          <w:b/>
          <w:noProof/>
          <w:color w:val="E36C0A" w:themeColor="accent6" w:themeShade="BF"/>
          <w:sz w:val="24"/>
          <w:szCs w:val="24"/>
          <w:lang w:val="en-US"/>
        </w:rPr>
        <w:t>&lt;html&gt;</w:t>
      </w:r>
    </w:p>
    <w:p w:rsidR="004F080B" w:rsidRPr="003C7DB9" w:rsidRDefault="004F080B" w:rsidP="004F080B">
      <w:pPr>
        <w:rPr>
          <w:rFonts w:cstheme="minorHAnsi"/>
          <w:b/>
          <w:noProof/>
          <w:color w:val="0070C0"/>
          <w:sz w:val="24"/>
          <w:szCs w:val="24"/>
          <w:lang w:val="en-US"/>
        </w:rPr>
      </w:pPr>
      <w:r w:rsidRPr="003C7DB9">
        <w:rPr>
          <w:rFonts w:cstheme="minorHAnsi"/>
          <w:b/>
          <w:noProof/>
          <w:color w:val="0070C0"/>
          <w:sz w:val="24"/>
          <w:szCs w:val="24"/>
          <w:lang w:val="en-US"/>
        </w:rPr>
        <w:t xml:space="preserve">    &lt;head&gt;</w:t>
      </w:r>
    </w:p>
    <w:p w:rsidR="004F080B" w:rsidRPr="003C7DB9" w:rsidRDefault="004F080B" w:rsidP="004F080B">
      <w:pPr>
        <w:rPr>
          <w:rFonts w:cstheme="minorHAnsi"/>
          <w:b/>
          <w:noProof/>
          <w:sz w:val="24"/>
          <w:szCs w:val="24"/>
          <w:lang w:val="en-US"/>
        </w:rPr>
      </w:pPr>
      <w:r w:rsidRPr="003C7DB9">
        <w:rPr>
          <w:rFonts w:cstheme="minorHAnsi"/>
          <w:b/>
          <w:noProof/>
          <w:sz w:val="24"/>
          <w:szCs w:val="24"/>
          <w:lang w:val="en-US"/>
        </w:rPr>
        <w:t xml:space="preserve">        &lt;title&gt;Практикуем html и php&lt;/title&gt;</w:t>
      </w:r>
    </w:p>
    <w:p w:rsidR="005F092D" w:rsidRPr="003C7DB9" w:rsidRDefault="005F092D" w:rsidP="004F080B">
      <w:pPr>
        <w:rPr>
          <w:rFonts w:cstheme="minorHAnsi"/>
          <w:b/>
          <w:noProof/>
          <w:sz w:val="24"/>
          <w:szCs w:val="24"/>
          <w:lang w:val="en-US"/>
        </w:rPr>
      </w:pPr>
      <w:r w:rsidRPr="003C7DB9">
        <w:rPr>
          <w:rFonts w:cstheme="minorHAnsi"/>
          <w:b/>
          <w:noProof/>
          <w:sz w:val="24"/>
          <w:szCs w:val="24"/>
          <w:lang w:val="en-US"/>
        </w:rPr>
        <w:t xml:space="preserve">        &lt;meta charset="UTF-8"&gt;</w:t>
      </w:r>
    </w:p>
    <w:p w:rsidR="004F080B" w:rsidRPr="003C7DB9" w:rsidRDefault="004F080B" w:rsidP="004F080B">
      <w:pPr>
        <w:rPr>
          <w:rFonts w:cstheme="minorHAnsi"/>
          <w:b/>
          <w:noProof/>
          <w:color w:val="0070C0"/>
          <w:sz w:val="24"/>
          <w:szCs w:val="24"/>
          <w:lang w:val="en-US"/>
        </w:rPr>
      </w:pPr>
      <w:r w:rsidRPr="003C7DB9">
        <w:rPr>
          <w:rFonts w:cstheme="minorHAnsi"/>
          <w:b/>
          <w:noProof/>
          <w:color w:val="0070C0"/>
          <w:sz w:val="24"/>
          <w:szCs w:val="24"/>
          <w:lang w:val="en-US"/>
        </w:rPr>
        <w:t xml:space="preserve">    &lt;/head&gt;</w:t>
      </w:r>
    </w:p>
    <w:p w:rsidR="004F080B" w:rsidRPr="003C7DB9" w:rsidRDefault="004F080B" w:rsidP="004F080B">
      <w:pPr>
        <w:rPr>
          <w:rFonts w:cstheme="minorHAnsi"/>
          <w:b/>
          <w:noProof/>
          <w:sz w:val="24"/>
          <w:szCs w:val="24"/>
          <w:lang w:val="en-US"/>
        </w:rPr>
      </w:pPr>
      <w:r w:rsidRPr="003C7DB9">
        <w:rPr>
          <w:rFonts w:cstheme="minorHAnsi"/>
          <w:b/>
          <w:noProof/>
          <w:color w:val="0070C0"/>
          <w:sz w:val="24"/>
          <w:szCs w:val="24"/>
          <w:lang w:val="en-US"/>
        </w:rPr>
        <w:t xml:space="preserve">&lt;body </w:t>
      </w:r>
      <w:r w:rsidRPr="003C7DB9">
        <w:rPr>
          <w:rFonts w:cstheme="minorHAnsi"/>
          <w:b/>
          <w:noProof/>
          <w:sz w:val="24"/>
          <w:szCs w:val="24"/>
          <w:lang w:val="en-US"/>
        </w:rPr>
        <w:t>style="background:grey;"</w:t>
      </w:r>
      <w:r w:rsidRPr="003C7DB9">
        <w:rPr>
          <w:rFonts w:cstheme="minorHAnsi"/>
          <w:b/>
          <w:noProof/>
          <w:color w:val="31849B" w:themeColor="accent5" w:themeShade="BF"/>
          <w:sz w:val="24"/>
          <w:szCs w:val="24"/>
          <w:lang w:val="en-US"/>
        </w:rPr>
        <w:t>&gt;</w:t>
      </w:r>
    </w:p>
    <w:p w:rsidR="004F080B" w:rsidRPr="003C7DB9" w:rsidRDefault="004F080B" w:rsidP="004F080B">
      <w:pPr>
        <w:rPr>
          <w:rFonts w:cstheme="minorHAnsi"/>
          <w:b/>
          <w:noProof/>
          <w:sz w:val="24"/>
          <w:szCs w:val="24"/>
          <w:lang w:val="en-US"/>
        </w:rPr>
      </w:pPr>
      <w:r w:rsidRPr="003C7DB9">
        <w:rPr>
          <w:rFonts w:cstheme="minorHAnsi"/>
          <w:b/>
          <w:noProof/>
          <w:color w:val="E36C0A" w:themeColor="accent6" w:themeShade="BF"/>
          <w:sz w:val="24"/>
          <w:szCs w:val="24"/>
          <w:lang w:val="en-US"/>
        </w:rPr>
        <w:t xml:space="preserve">    &lt;p </w:t>
      </w:r>
      <w:r w:rsidRPr="003C7DB9">
        <w:rPr>
          <w:rFonts w:cstheme="minorHAnsi"/>
          <w:b/>
          <w:noProof/>
          <w:sz w:val="24"/>
          <w:szCs w:val="24"/>
          <w:lang w:val="en-US"/>
        </w:rPr>
        <w:t>style="color: whitesmoke"&gt;</w:t>
      </w:r>
    </w:p>
    <w:p w:rsidR="004F080B" w:rsidRPr="003C7DB9" w:rsidRDefault="004F080B" w:rsidP="004F080B">
      <w:pPr>
        <w:rPr>
          <w:rFonts w:cstheme="minorHAnsi"/>
          <w:b/>
          <w:noProof/>
          <w:color w:val="FF0000"/>
          <w:sz w:val="24"/>
          <w:szCs w:val="24"/>
          <w:lang w:val="en-US"/>
        </w:rPr>
      </w:pPr>
      <w:r w:rsidRPr="003C7DB9">
        <w:rPr>
          <w:rFonts w:cstheme="minorHAnsi"/>
          <w:b/>
          <w:noProof/>
          <w:color w:val="FF0000"/>
          <w:sz w:val="24"/>
          <w:szCs w:val="24"/>
          <w:lang w:val="en-US"/>
        </w:rPr>
        <w:t>&lt;?php</w:t>
      </w:r>
    </w:p>
    <w:p w:rsidR="004F080B" w:rsidRPr="003C7DB9" w:rsidRDefault="004F080B" w:rsidP="004F080B">
      <w:pPr>
        <w:rPr>
          <w:rFonts w:cstheme="minorHAnsi"/>
          <w:b/>
          <w:noProof/>
          <w:sz w:val="24"/>
          <w:szCs w:val="24"/>
          <w:lang w:val="en-US"/>
        </w:rPr>
      </w:pPr>
      <w:r w:rsidRPr="003C7DB9">
        <w:rPr>
          <w:rFonts w:cstheme="minorHAnsi"/>
          <w:b/>
          <w:noProof/>
          <w:sz w:val="24"/>
          <w:szCs w:val="24"/>
          <w:lang w:val="en-US"/>
        </w:rPr>
        <w:t>$a = 50;</w:t>
      </w:r>
    </w:p>
    <w:p w:rsidR="004F080B" w:rsidRPr="001062D9" w:rsidRDefault="004F080B" w:rsidP="004F080B">
      <w:pPr>
        <w:rPr>
          <w:rFonts w:cstheme="minorHAnsi"/>
          <w:b/>
          <w:noProof/>
          <w:sz w:val="24"/>
          <w:szCs w:val="24"/>
        </w:rPr>
      </w:pPr>
      <w:r w:rsidRPr="003C7DB9">
        <w:rPr>
          <w:rFonts w:cstheme="minorHAnsi"/>
          <w:b/>
          <w:noProof/>
          <w:sz w:val="24"/>
          <w:szCs w:val="24"/>
          <w:lang w:val="en-US"/>
        </w:rPr>
        <w:t>echo</w:t>
      </w:r>
      <w:r w:rsidRPr="001062D9">
        <w:rPr>
          <w:rFonts w:cstheme="minorHAnsi"/>
          <w:b/>
          <w:noProof/>
          <w:sz w:val="24"/>
          <w:szCs w:val="24"/>
        </w:rPr>
        <w:t xml:space="preserve"> 'Городу Сумы необходимо закупить $</w:t>
      </w:r>
      <w:r w:rsidRPr="003C7DB9">
        <w:rPr>
          <w:rFonts w:cstheme="minorHAnsi"/>
          <w:b/>
          <w:noProof/>
          <w:sz w:val="24"/>
          <w:szCs w:val="24"/>
          <w:lang w:val="en-US"/>
        </w:rPr>
        <w:t>a</w:t>
      </w:r>
      <w:r w:rsidRPr="001062D9">
        <w:rPr>
          <w:rFonts w:cstheme="minorHAnsi"/>
          <w:b/>
          <w:noProof/>
          <w:sz w:val="24"/>
          <w:szCs w:val="24"/>
        </w:rPr>
        <w:t xml:space="preserve"> автобусов для замены маршруток &lt;</w:t>
      </w:r>
      <w:r w:rsidRPr="003C7DB9">
        <w:rPr>
          <w:rFonts w:cstheme="minorHAnsi"/>
          <w:b/>
          <w:noProof/>
          <w:sz w:val="24"/>
          <w:szCs w:val="24"/>
          <w:lang w:val="en-US"/>
        </w:rPr>
        <w:t>br</w:t>
      </w:r>
      <w:r w:rsidRPr="001062D9">
        <w:rPr>
          <w:rFonts w:cstheme="minorHAnsi"/>
          <w:b/>
          <w:noProof/>
          <w:sz w:val="24"/>
          <w:szCs w:val="24"/>
        </w:rPr>
        <w:t>&gt;';</w:t>
      </w:r>
    </w:p>
    <w:p w:rsidR="004F080B" w:rsidRPr="001062D9" w:rsidRDefault="004F080B" w:rsidP="004F080B">
      <w:pPr>
        <w:rPr>
          <w:rFonts w:cstheme="minorHAnsi"/>
          <w:b/>
          <w:noProof/>
          <w:sz w:val="24"/>
          <w:szCs w:val="24"/>
        </w:rPr>
      </w:pPr>
      <w:r w:rsidRPr="003C7DB9">
        <w:rPr>
          <w:rFonts w:cstheme="minorHAnsi"/>
          <w:b/>
          <w:noProof/>
          <w:sz w:val="24"/>
          <w:szCs w:val="24"/>
          <w:lang w:val="en-US"/>
        </w:rPr>
        <w:t>echo</w:t>
      </w:r>
      <w:r w:rsidRPr="001062D9">
        <w:rPr>
          <w:rFonts w:cstheme="minorHAnsi"/>
          <w:b/>
          <w:noProof/>
          <w:sz w:val="24"/>
          <w:szCs w:val="24"/>
        </w:rPr>
        <w:t xml:space="preserve"> "Городу Сумы необходимо закупить $</w:t>
      </w:r>
      <w:r w:rsidRPr="003C7DB9">
        <w:rPr>
          <w:rFonts w:cstheme="minorHAnsi"/>
          <w:b/>
          <w:noProof/>
          <w:sz w:val="24"/>
          <w:szCs w:val="24"/>
          <w:lang w:val="en-US"/>
        </w:rPr>
        <w:t>a</w:t>
      </w:r>
      <w:r w:rsidRPr="001062D9">
        <w:rPr>
          <w:rFonts w:cstheme="minorHAnsi"/>
          <w:b/>
          <w:noProof/>
          <w:sz w:val="24"/>
          <w:szCs w:val="24"/>
        </w:rPr>
        <w:t xml:space="preserve"> автобусов для замены маршруток &lt;</w:t>
      </w:r>
      <w:r w:rsidRPr="003C7DB9">
        <w:rPr>
          <w:rFonts w:cstheme="minorHAnsi"/>
          <w:b/>
          <w:noProof/>
          <w:sz w:val="24"/>
          <w:szCs w:val="24"/>
          <w:lang w:val="en-US"/>
        </w:rPr>
        <w:t>br</w:t>
      </w:r>
      <w:r w:rsidRPr="001062D9">
        <w:rPr>
          <w:rFonts w:cstheme="minorHAnsi"/>
          <w:b/>
          <w:noProof/>
          <w:sz w:val="24"/>
          <w:szCs w:val="24"/>
        </w:rPr>
        <w:t>&gt;";</w:t>
      </w:r>
    </w:p>
    <w:p w:rsidR="004F080B" w:rsidRPr="001062D9" w:rsidRDefault="004F080B" w:rsidP="004F080B">
      <w:pPr>
        <w:rPr>
          <w:rFonts w:cstheme="minorHAnsi"/>
          <w:b/>
          <w:noProof/>
          <w:sz w:val="24"/>
          <w:szCs w:val="24"/>
        </w:rPr>
      </w:pPr>
      <w:r w:rsidRPr="001062D9">
        <w:rPr>
          <w:rFonts w:cstheme="minorHAnsi"/>
          <w:b/>
          <w:noProof/>
          <w:sz w:val="24"/>
          <w:szCs w:val="24"/>
        </w:rPr>
        <w:t>любой другой код</w:t>
      </w:r>
    </w:p>
    <w:p w:rsidR="004F080B" w:rsidRPr="001062D9" w:rsidRDefault="004F080B" w:rsidP="004F080B">
      <w:pPr>
        <w:rPr>
          <w:rFonts w:cstheme="minorHAnsi"/>
          <w:b/>
          <w:noProof/>
          <w:color w:val="FF0000"/>
          <w:sz w:val="24"/>
          <w:szCs w:val="24"/>
        </w:rPr>
      </w:pPr>
      <w:r w:rsidRPr="001062D9">
        <w:rPr>
          <w:rFonts w:cstheme="minorHAnsi"/>
          <w:b/>
          <w:noProof/>
          <w:color w:val="FF0000"/>
          <w:sz w:val="24"/>
          <w:szCs w:val="24"/>
        </w:rPr>
        <w:t>?&gt;</w:t>
      </w:r>
    </w:p>
    <w:p w:rsidR="004F080B" w:rsidRPr="001062D9" w:rsidRDefault="004F080B" w:rsidP="004F080B">
      <w:pPr>
        <w:rPr>
          <w:rFonts w:cstheme="minorHAnsi"/>
          <w:b/>
          <w:noProof/>
          <w:color w:val="E36C0A" w:themeColor="accent6" w:themeShade="BF"/>
          <w:sz w:val="24"/>
          <w:szCs w:val="24"/>
        </w:rPr>
      </w:pPr>
      <w:r w:rsidRPr="001062D9">
        <w:rPr>
          <w:rFonts w:cstheme="minorHAnsi"/>
          <w:b/>
          <w:noProof/>
          <w:color w:val="E36C0A" w:themeColor="accent6" w:themeShade="BF"/>
          <w:sz w:val="24"/>
          <w:szCs w:val="24"/>
        </w:rPr>
        <w:t>&lt;/</w:t>
      </w:r>
      <w:r w:rsidRPr="003C7DB9">
        <w:rPr>
          <w:rFonts w:cstheme="minorHAnsi"/>
          <w:b/>
          <w:noProof/>
          <w:color w:val="E36C0A" w:themeColor="accent6" w:themeShade="BF"/>
          <w:sz w:val="24"/>
          <w:szCs w:val="24"/>
          <w:lang w:val="en-US"/>
        </w:rPr>
        <w:t>p</w:t>
      </w:r>
      <w:r w:rsidRPr="001062D9">
        <w:rPr>
          <w:rFonts w:cstheme="minorHAnsi"/>
          <w:b/>
          <w:noProof/>
          <w:color w:val="E36C0A" w:themeColor="accent6" w:themeShade="BF"/>
          <w:sz w:val="24"/>
          <w:szCs w:val="24"/>
        </w:rPr>
        <w:t>&gt;</w:t>
      </w:r>
    </w:p>
    <w:p w:rsidR="004F080B" w:rsidRPr="001062D9" w:rsidRDefault="004F080B" w:rsidP="004F080B">
      <w:pPr>
        <w:rPr>
          <w:rFonts w:cstheme="minorHAnsi"/>
          <w:b/>
          <w:noProof/>
          <w:color w:val="0070C0"/>
          <w:sz w:val="24"/>
          <w:szCs w:val="24"/>
        </w:rPr>
      </w:pPr>
      <w:r w:rsidRPr="001062D9">
        <w:rPr>
          <w:rFonts w:cstheme="minorHAnsi"/>
          <w:b/>
          <w:noProof/>
          <w:color w:val="0070C0"/>
          <w:sz w:val="24"/>
          <w:szCs w:val="24"/>
        </w:rPr>
        <w:t>&lt;/</w:t>
      </w:r>
      <w:r w:rsidRPr="003C7DB9">
        <w:rPr>
          <w:rFonts w:cstheme="minorHAnsi"/>
          <w:b/>
          <w:noProof/>
          <w:color w:val="0070C0"/>
          <w:sz w:val="24"/>
          <w:szCs w:val="24"/>
          <w:lang w:val="en-US"/>
        </w:rPr>
        <w:t>body</w:t>
      </w:r>
      <w:r w:rsidRPr="001062D9">
        <w:rPr>
          <w:rFonts w:cstheme="minorHAnsi"/>
          <w:b/>
          <w:noProof/>
          <w:color w:val="0070C0"/>
          <w:sz w:val="24"/>
          <w:szCs w:val="24"/>
        </w:rPr>
        <w:t>&gt;</w:t>
      </w:r>
    </w:p>
    <w:p w:rsidR="004F080B" w:rsidRPr="001062D9" w:rsidRDefault="004F080B" w:rsidP="004F080B">
      <w:pPr>
        <w:rPr>
          <w:rFonts w:cstheme="minorHAnsi"/>
          <w:b/>
          <w:noProof/>
          <w:color w:val="E36C0A" w:themeColor="accent6" w:themeShade="BF"/>
          <w:sz w:val="24"/>
          <w:szCs w:val="24"/>
        </w:rPr>
      </w:pPr>
      <w:r w:rsidRPr="001062D9">
        <w:rPr>
          <w:rFonts w:cstheme="minorHAnsi"/>
          <w:b/>
          <w:noProof/>
          <w:color w:val="E36C0A" w:themeColor="accent6" w:themeShade="BF"/>
          <w:sz w:val="24"/>
          <w:szCs w:val="24"/>
        </w:rPr>
        <w:t>&lt;/</w:t>
      </w:r>
      <w:r w:rsidRPr="003C7DB9">
        <w:rPr>
          <w:rFonts w:cstheme="minorHAnsi"/>
          <w:b/>
          <w:noProof/>
          <w:color w:val="E36C0A" w:themeColor="accent6" w:themeShade="BF"/>
          <w:sz w:val="24"/>
          <w:szCs w:val="24"/>
          <w:lang w:val="en-US"/>
        </w:rPr>
        <w:t>html</w:t>
      </w:r>
      <w:r w:rsidRPr="001062D9">
        <w:rPr>
          <w:rFonts w:cstheme="minorHAnsi"/>
          <w:b/>
          <w:noProof/>
          <w:color w:val="E36C0A" w:themeColor="accent6" w:themeShade="BF"/>
          <w:sz w:val="24"/>
          <w:szCs w:val="24"/>
        </w:rPr>
        <w:t>&gt;</w:t>
      </w:r>
    </w:p>
    <w:p w:rsidR="004F080B" w:rsidRPr="001062D9" w:rsidRDefault="004F080B" w:rsidP="004F080B">
      <w:pPr>
        <w:rPr>
          <w:rFonts w:cstheme="minorHAnsi"/>
          <w:b/>
          <w:noProof/>
          <w:color w:val="000000" w:themeColor="text1"/>
          <w:sz w:val="24"/>
          <w:szCs w:val="24"/>
        </w:rPr>
      </w:pPr>
      <w:r w:rsidRPr="001062D9">
        <w:rPr>
          <w:rFonts w:cstheme="minorHAnsi"/>
          <w:noProof/>
          <w:color w:val="000000" w:themeColor="text1"/>
          <w:sz w:val="24"/>
          <w:szCs w:val="24"/>
        </w:rPr>
        <w:t xml:space="preserve">Выведет весь интерпретируемый код </w:t>
      </w:r>
      <w:r w:rsidRPr="003C7DB9">
        <w:rPr>
          <w:rFonts w:cstheme="minorHAnsi"/>
          <w:b/>
          <w:noProof/>
          <w:color w:val="FF0000"/>
          <w:sz w:val="24"/>
          <w:szCs w:val="24"/>
          <w:lang w:val="en-US"/>
        </w:rPr>
        <w:t>php</w:t>
      </w:r>
      <w:r w:rsidRPr="001062D9">
        <w:rPr>
          <w:rFonts w:cstheme="minorHAnsi"/>
          <w:noProof/>
          <w:color w:val="000000" w:themeColor="text1"/>
          <w:sz w:val="24"/>
          <w:szCs w:val="24"/>
        </w:rPr>
        <w:t xml:space="preserve">, который находиться внутри тегов </w:t>
      </w:r>
      <w:r w:rsidRPr="001062D9">
        <w:rPr>
          <w:rFonts w:cstheme="minorHAnsi"/>
          <w:b/>
          <w:noProof/>
          <w:color w:val="E36C0A" w:themeColor="accent6" w:themeShade="BF"/>
          <w:sz w:val="24"/>
          <w:szCs w:val="24"/>
        </w:rPr>
        <w:t>&lt;</w:t>
      </w:r>
      <w:r w:rsidRPr="003C7DB9">
        <w:rPr>
          <w:rFonts w:cstheme="minorHAnsi"/>
          <w:b/>
          <w:noProof/>
          <w:color w:val="E36C0A" w:themeColor="accent6" w:themeShade="BF"/>
          <w:sz w:val="24"/>
          <w:szCs w:val="24"/>
          <w:lang w:val="en-US"/>
        </w:rPr>
        <w:t>p</w:t>
      </w:r>
      <w:r w:rsidRPr="001062D9">
        <w:rPr>
          <w:rFonts w:cstheme="minorHAnsi"/>
          <w:b/>
          <w:noProof/>
          <w:color w:val="E36C0A" w:themeColor="accent6" w:themeShade="BF"/>
          <w:sz w:val="24"/>
          <w:szCs w:val="24"/>
        </w:rPr>
        <w:t>&gt;</w:t>
      </w:r>
      <w:r w:rsidRPr="001062D9">
        <w:rPr>
          <w:rFonts w:cstheme="minorHAnsi"/>
          <w:noProof/>
          <w:color w:val="000000" w:themeColor="text1"/>
          <w:sz w:val="24"/>
          <w:szCs w:val="24"/>
        </w:rPr>
        <w:t>в виде параграфа</w:t>
      </w:r>
      <w:r w:rsidRPr="001062D9">
        <w:rPr>
          <w:rFonts w:cstheme="minorHAnsi"/>
          <w:b/>
          <w:noProof/>
          <w:color w:val="E36C0A" w:themeColor="accent6" w:themeShade="BF"/>
          <w:sz w:val="24"/>
          <w:szCs w:val="24"/>
        </w:rPr>
        <w:t>&lt;</w:t>
      </w:r>
      <w:r w:rsidRPr="003C7DB9">
        <w:rPr>
          <w:rFonts w:cstheme="minorHAnsi"/>
          <w:b/>
          <w:noProof/>
          <w:color w:val="E36C0A" w:themeColor="accent6" w:themeShade="BF"/>
          <w:sz w:val="24"/>
          <w:szCs w:val="24"/>
          <w:lang w:val="en-US"/>
        </w:rPr>
        <w:t>p</w:t>
      </w:r>
      <w:r w:rsidRPr="001062D9">
        <w:rPr>
          <w:rFonts w:cstheme="minorHAnsi"/>
          <w:noProof/>
          <w:color w:val="E36C0A" w:themeColor="accent6" w:themeShade="BF"/>
          <w:sz w:val="24"/>
          <w:szCs w:val="24"/>
        </w:rPr>
        <w:t>&gt;</w:t>
      </w:r>
      <w:r w:rsidRPr="001062D9">
        <w:rPr>
          <w:rFonts w:cstheme="minorHAnsi"/>
          <w:noProof/>
          <w:color w:val="000000" w:themeColor="text1"/>
          <w:sz w:val="24"/>
          <w:szCs w:val="24"/>
        </w:rPr>
        <w:t xml:space="preserve">, с заданными параметрами </w:t>
      </w:r>
      <w:r w:rsidRPr="003C7DB9">
        <w:rPr>
          <w:rFonts w:cstheme="minorHAnsi"/>
          <w:b/>
          <w:noProof/>
          <w:color w:val="E36C0A" w:themeColor="accent6" w:themeShade="BF"/>
          <w:sz w:val="24"/>
          <w:szCs w:val="24"/>
          <w:lang w:val="en-US"/>
        </w:rPr>
        <w:t>html</w:t>
      </w:r>
      <w:r w:rsidRPr="001062D9">
        <w:rPr>
          <w:rFonts w:cstheme="minorHAnsi"/>
          <w:noProof/>
          <w:color w:val="000000" w:themeColor="text1"/>
          <w:sz w:val="24"/>
          <w:szCs w:val="24"/>
        </w:rPr>
        <w:t xml:space="preserve">, а именно </w:t>
      </w:r>
      <w:r w:rsidRPr="001062D9">
        <w:rPr>
          <w:rFonts w:cstheme="minorHAnsi"/>
          <w:b/>
          <w:noProof/>
          <w:color w:val="FF0000"/>
          <w:sz w:val="24"/>
          <w:szCs w:val="24"/>
        </w:rPr>
        <w:t>белый текст</w:t>
      </w:r>
      <w:r w:rsidRPr="001062D9">
        <w:rPr>
          <w:rFonts w:cstheme="minorHAnsi"/>
          <w:noProof/>
          <w:color w:val="FF0000"/>
          <w:sz w:val="24"/>
          <w:szCs w:val="24"/>
        </w:rPr>
        <w:t xml:space="preserve"> </w:t>
      </w:r>
      <w:r w:rsidRPr="001062D9">
        <w:rPr>
          <w:rFonts w:cstheme="minorHAnsi"/>
          <w:noProof/>
          <w:color w:val="000000" w:themeColor="text1"/>
          <w:sz w:val="24"/>
          <w:szCs w:val="24"/>
        </w:rPr>
        <w:t xml:space="preserve">на </w:t>
      </w:r>
      <w:r w:rsidRPr="001062D9">
        <w:rPr>
          <w:rFonts w:cstheme="minorHAnsi"/>
          <w:b/>
          <w:noProof/>
          <w:color w:val="FF0000"/>
          <w:sz w:val="24"/>
          <w:szCs w:val="24"/>
        </w:rPr>
        <w:t>сером</w:t>
      </w:r>
      <w:r w:rsidRPr="001062D9">
        <w:rPr>
          <w:rFonts w:cstheme="minorHAnsi"/>
          <w:noProof/>
          <w:color w:val="000000" w:themeColor="text1"/>
          <w:sz w:val="24"/>
          <w:szCs w:val="24"/>
        </w:rPr>
        <w:t xml:space="preserve"> бекграунде:</w:t>
      </w:r>
      <w:r w:rsidRPr="001062D9">
        <w:rPr>
          <w:rFonts w:cstheme="minorHAnsi"/>
          <w:b/>
          <w:noProof/>
          <w:color w:val="000000" w:themeColor="text1"/>
          <w:sz w:val="24"/>
          <w:szCs w:val="24"/>
        </w:rPr>
        <w:t xml:space="preserve"> </w:t>
      </w:r>
    </w:p>
    <w:p w:rsidR="004F080B" w:rsidRPr="001062D9" w:rsidRDefault="004F080B" w:rsidP="004F080B">
      <w:pPr>
        <w:rPr>
          <w:rFonts w:cstheme="minorHAnsi"/>
          <w:noProof/>
          <w:color w:val="000000" w:themeColor="text1"/>
          <w:sz w:val="24"/>
          <w:szCs w:val="24"/>
        </w:rPr>
      </w:pPr>
      <w:r w:rsidRPr="001062D9">
        <w:rPr>
          <w:noProof/>
          <w:color w:val="F5F5F5"/>
          <w:sz w:val="27"/>
          <w:szCs w:val="27"/>
          <w:shd w:val="clear" w:color="auto" w:fill="808080"/>
        </w:rPr>
        <w:t>Городу Сумы необходимо закупить $</w:t>
      </w:r>
      <w:r w:rsidRPr="003C7DB9">
        <w:rPr>
          <w:noProof/>
          <w:color w:val="F5F5F5"/>
          <w:sz w:val="27"/>
          <w:szCs w:val="27"/>
          <w:shd w:val="clear" w:color="auto" w:fill="808080"/>
          <w:lang w:val="en-US"/>
        </w:rPr>
        <w:t>a</w:t>
      </w:r>
      <w:r w:rsidRPr="001062D9">
        <w:rPr>
          <w:noProof/>
          <w:color w:val="F5F5F5"/>
          <w:sz w:val="27"/>
          <w:szCs w:val="27"/>
          <w:shd w:val="clear" w:color="auto" w:fill="808080"/>
        </w:rPr>
        <w:t xml:space="preserve"> автобусов для замены маршруток</w:t>
      </w:r>
      <w:r w:rsidRPr="003C7DB9">
        <w:rPr>
          <w:noProof/>
          <w:color w:val="F5F5F5"/>
          <w:sz w:val="27"/>
          <w:szCs w:val="27"/>
          <w:shd w:val="clear" w:color="auto" w:fill="808080"/>
          <w:lang w:val="en-US"/>
        </w:rPr>
        <w:t> </w:t>
      </w:r>
      <w:r w:rsidRPr="001062D9">
        <w:rPr>
          <w:noProof/>
          <w:color w:val="F5F5F5"/>
          <w:sz w:val="27"/>
          <w:szCs w:val="27"/>
        </w:rPr>
        <w:br/>
      </w:r>
      <w:r w:rsidRPr="001062D9">
        <w:rPr>
          <w:noProof/>
          <w:color w:val="F5F5F5"/>
          <w:sz w:val="27"/>
          <w:szCs w:val="27"/>
          <w:shd w:val="clear" w:color="auto" w:fill="808080"/>
        </w:rPr>
        <w:t>Городу Сумы необходимо закупить 50 автобусов для замены маршруток</w:t>
      </w:r>
      <w:r w:rsidRPr="003C7DB9">
        <w:rPr>
          <w:noProof/>
          <w:color w:val="F5F5F5"/>
          <w:sz w:val="27"/>
          <w:szCs w:val="27"/>
          <w:shd w:val="clear" w:color="auto" w:fill="808080"/>
          <w:lang w:val="en-US"/>
        </w:rPr>
        <w:t> </w:t>
      </w:r>
    </w:p>
    <w:p w:rsidR="004F080B" w:rsidRPr="001062D9" w:rsidRDefault="004F080B" w:rsidP="004F080B">
      <w:pPr>
        <w:rPr>
          <w:rFonts w:cstheme="minorHAnsi"/>
          <w:b/>
          <w:noProof/>
          <w:color w:val="FF0000"/>
          <w:sz w:val="24"/>
          <w:szCs w:val="24"/>
        </w:rPr>
      </w:pPr>
    </w:p>
    <w:p w:rsidR="000D6A86" w:rsidRPr="001062D9" w:rsidRDefault="000D6A86" w:rsidP="000D6A86">
      <w:pPr>
        <w:rPr>
          <w:rFonts w:ascii="Arial Black" w:hAnsi="Arial Black" w:cstheme="minorHAnsi"/>
          <w:b/>
          <w:noProof/>
          <w:color w:val="E36C0A" w:themeColor="accent6" w:themeShade="BF"/>
          <w:sz w:val="36"/>
          <w:szCs w:val="36"/>
          <w:u w:val="single"/>
        </w:rPr>
      </w:pPr>
      <w:r w:rsidRPr="001062D9">
        <w:rPr>
          <w:rFonts w:ascii="Arial Black" w:hAnsi="Arial Black" w:cstheme="minorHAnsi"/>
          <w:b/>
          <w:noProof/>
          <w:color w:val="FF0000"/>
          <w:sz w:val="36"/>
          <w:szCs w:val="36"/>
          <w:u w:val="single"/>
        </w:rPr>
        <w:t>Операторы сравнения</w:t>
      </w:r>
    </w:p>
    <w:p w:rsidR="000D6A86" w:rsidRPr="001062D9" w:rsidRDefault="000D6A86" w:rsidP="000D6A86">
      <w:pPr>
        <w:rPr>
          <w:rFonts w:cstheme="minorHAnsi"/>
          <w:b/>
          <w:noProof/>
          <w:color w:val="FF0000"/>
          <w:sz w:val="24"/>
          <w:szCs w:val="24"/>
        </w:rPr>
      </w:pPr>
      <w:r w:rsidRPr="001062D9">
        <w:rPr>
          <w:rFonts w:cstheme="minorHAnsi"/>
          <w:b/>
          <w:noProof/>
          <w:color w:val="E36C0A" w:themeColor="accent6" w:themeShade="BF"/>
          <w:sz w:val="24"/>
          <w:szCs w:val="24"/>
        </w:rPr>
        <w:t>&gt;</w:t>
      </w:r>
      <w:r w:rsidRPr="001062D9">
        <w:rPr>
          <w:rFonts w:cstheme="minorHAnsi"/>
          <w:b/>
          <w:noProof/>
          <w:color w:val="FF0000"/>
          <w:sz w:val="24"/>
          <w:szCs w:val="24"/>
        </w:rPr>
        <w:t xml:space="preserve">  </w:t>
      </w:r>
      <w:r w:rsidRPr="001062D9">
        <w:rPr>
          <w:rFonts w:cstheme="minorHAnsi"/>
          <w:noProof/>
          <w:sz w:val="24"/>
          <w:szCs w:val="24"/>
        </w:rPr>
        <w:t>больше</w:t>
      </w:r>
    </w:p>
    <w:p w:rsidR="000D6A86" w:rsidRPr="001062D9" w:rsidRDefault="000D6A86" w:rsidP="000D6A86">
      <w:pPr>
        <w:rPr>
          <w:rFonts w:cstheme="minorHAnsi"/>
          <w:b/>
          <w:noProof/>
          <w:color w:val="FF0000"/>
          <w:sz w:val="24"/>
          <w:szCs w:val="24"/>
        </w:rPr>
      </w:pPr>
      <w:r w:rsidRPr="001062D9">
        <w:rPr>
          <w:rFonts w:cstheme="minorHAnsi"/>
          <w:b/>
          <w:noProof/>
          <w:color w:val="E36C0A" w:themeColor="accent6" w:themeShade="BF"/>
          <w:sz w:val="24"/>
          <w:szCs w:val="24"/>
        </w:rPr>
        <w:t>&lt;</w:t>
      </w:r>
      <w:r w:rsidRPr="001062D9">
        <w:rPr>
          <w:rFonts w:cstheme="minorHAnsi"/>
          <w:b/>
          <w:noProof/>
          <w:color w:val="FF0000"/>
          <w:sz w:val="24"/>
          <w:szCs w:val="24"/>
        </w:rPr>
        <w:t xml:space="preserve"> </w:t>
      </w:r>
      <w:r w:rsidRPr="001062D9">
        <w:rPr>
          <w:rFonts w:cstheme="minorHAnsi"/>
          <w:noProof/>
          <w:sz w:val="24"/>
          <w:szCs w:val="24"/>
        </w:rPr>
        <w:t>меньше</w:t>
      </w:r>
    </w:p>
    <w:p w:rsidR="000D6A86" w:rsidRPr="001062D9" w:rsidRDefault="000D6A86" w:rsidP="000D6A86">
      <w:pPr>
        <w:rPr>
          <w:rFonts w:cstheme="minorHAnsi"/>
          <w:noProof/>
          <w:color w:val="FF0000"/>
          <w:sz w:val="24"/>
          <w:szCs w:val="24"/>
        </w:rPr>
      </w:pPr>
      <w:r w:rsidRPr="001062D9">
        <w:rPr>
          <w:rFonts w:cstheme="minorHAnsi"/>
          <w:b/>
          <w:noProof/>
          <w:color w:val="E36C0A" w:themeColor="accent6" w:themeShade="BF"/>
          <w:sz w:val="24"/>
          <w:szCs w:val="24"/>
        </w:rPr>
        <w:t>&gt;=</w:t>
      </w:r>
      <w:r w:rsidRPr="001062D9">
        <w:rPr>
          <w:rFonts w:cstheme="minorHAnsi"/>
          <w:b/>
          <w:noProof/>
          <w:color w:val="FF0000"/>
          <w:sz w:val="24"/>
          <w:szCs w:val="24"/>
        </w:rPr>
        <w:t xml:space="preserve"> </w:t>
      </w:r>
      <w:r w:rsidRPr="001062D9">
        <w:rPr>
          <w:rFonts w:cstheme="minorHAnsi"/>
          <w:noProof/>
          <w:sz w:val="24"/>
          <w:szCs w:val="24"/>
        </w:rPr>
        <w:t>больше или равно</w:t>
      </w:r>
    </w:p>
    <w:p w:rsidR="000D6A86" w:rsidRPr="001062D9" w:rsidRDefault="000D6A86" w:rsidP="000D6A86">
      <w:pPr>
        <w:rPr>
          <w:rFonts w:cstheme="minorHAnsi"/>
          <w:b/>
          <w:noProof/>
          <w:color w:val="FF0000"/>
          <w:sz w:val="24"/>
          <w:szCs w:val="24"/>
        </w:rPr>
      </w:pPr>
      <w:r w:rsidRPr="001062D9">
        <w:rPr>
          <w:rFonts w:cstheme="minorHAnsi"/>
          <w:b/>
          <w:noProof/>
          <w:color w:val="E36C0A" w:themeColor="accent6" w:themeShade="BF"/>
          <w:sz w:val="24"/>
          <w:szCs w:val="24"/>
        </w:rPr>
        <w:t>&lt;=</w:t>
      </w:r>
      <w:r w:rsidRPr="001062D9">
        <w:rPr>
          <w:rFonts w:cstheme="minorHAnsi"/>
          <w:b/>
          <w:noProof/>
          <w:color w:val="FF0000"/>
          <w:sz w:val="24"/>
          <w:szCs w:val="24"/>
        </w:rPr>
        <w:t xml:space="preserve"> </w:t>
      </w:r>
      <w:r w:rsidRPr="001062D9">
        <w:rPr>
          <w:rFonts w:cstheme="minorHAnsi"/>
          <w:noProof/>
          <w:sz w:val="24"/>
          <w:szCs w:val="24"/>
        </w:rPr>
        <w:t>меньше или равно</w:t>
      </w:r>
    </w:p>
    <w:p w:rsidR="000D6A86" w:rsidRPr="001062D9" w:rsidRDefault="000D6A86" w:rsidP="000D6A86">
      <w:pPr>
        <w:rPr>
          <w:rFonts w:cstheme="minorHAnsi"/>
          <w:b/>
          <w:noProof/>
          <w:color w:val="FF0000"/>
          <w:sz w:val="24"/>
          <w:szCs w:val="24"/>
        </w:rPr>
      </w:pPr>
      <w:r w:rsidRPr="001062D9">
        <w:rPr>
          <w:rFonts w:cstheme="minorHAnsi"/>
          <w:b/>
          <w:noProof/>
          <w:color w:val="E36C0A" w:themeColor="accent6" w:themeShade="BF"/>
          <w:sz w:val="24"/>
          <w:szCs w:val="24"/>
        </w:rPr>
        <w:lastRenderedPageBreak/>
        <w:t>==</w:t>
      </w:r>
      <w:r w:rsidRPr="001062D9">
        <w:rPr>
          <w:rFonts w:cstheme="minorHAnsi"/>
          <w:b/>
          <w:noProof/>
          <w:color w:val="FF0000"/>
          <w:sz w:val="24"/>
          <w:szCs w:val="24"/>
        </w:rPr>
        <w:t xml:space="preserve"> </w:t>
      </w:r>
      <w:r w:rsidRPr="001062D9">
        <w:rPr>
          <w:rFonts w:cstheme="minorHAnsi"/>
          <w:noProof/>
          <w:sz w:val="24"/>
          <w:szCs w:val="24"/>
        </w:rPr>
        <w:t>равно</w:t>
      </w:r>
    </w:p>
    <w:p w:rsidR="000D6A86" w:rsidRPr="001062D9" w:rsidRDefault="000D6A86" w:rsidP="000D6A86">
      <w:pPr>
        <w:rPr>
          <w:rFonts w:cstheme="minorHAnsi"/>
          <w:noProof/>
          <w:sz w:val="24"/>
          <w:szCs w:val="24"/>
        </w:rPr>
      </w:pPr>
      <w:r w:rsidRPr="001062D9">
        <w:rPr>
          <w:rFonts w:cstheme="minorHAnsi"/>
          <w:b/>
          <w:noProof/>
          <w:color w:val="E36C0A" w:themeColor="accent6" w:themeShade="BF"/>
          <w:sz w:val="24"/>
          <w:szCs w:val="24"/>
        </w:rPr>
        <w:t>!=</w:t>
      </w:r>
      <w:r w:rsidRPr="001062D9">
        <w:rPr>
          <w:rFonts w:cstheme="minorHAnsi"/>
          <w:b/>
          <w:noProof/>
          <w:color w:val="FF0000"/>
          <w:sz w:val="24"/>
          <w:szCs w:val="24"/>
        </w:rPr>
        <w:t xml:space="preserve"> </w:t>
      </w:r>
      <w:r w:rsidRPr="001062D9">
        <w:rPr>
          <w:rFonts w:cstheme="minorHAnsi"/>
          <w:noProof/>
          <w:sz w:val="24"/>
          <w:szCs w:val="24"/>
        </w:rPr>
        <w:t>не равно</w:t>
      </w:r>
    </w:p>
    <w:p w:rsidR="000D6A86" w:rsidRPr="001062D9" w:rsidRDefault="000D6A86" w:rsidP="000D6A86">
      <w:pPr>
        <w:rPr>
          <w:rFonts w:ascii="Arial Black" w:hAnsi="Arial Black" w:cstheme="minorHAnsi"/>
          <w:b/>
          <w:noProof/>
          <w:color w:val="FF0000"/>
          <w:sz w:val="36"/>
          <w:szCs w:val="36"/>
          <w:u w:val="single"/>
        </w:rPr>
      </w:pPr>
      <w:r w:rsidRPr="001062D9">
        <w:rPr>
          <w:rFonts w:ascii="Arial Black" w:hAnsi="Arial Black" w:cstheme="minorHAnsi"/>
          <w:b/>
          <w:noProof/>
          <w:color w:val="FF0000"/>
          <w:sz w:val="36"/>
          <w:szCs w:val="36"/>
          <w:u w:val="single"/>
        </w:rPr>
        <w:t>Логические операторы</w:t>
      </w:r>
    </w:p>
    <w:p w:rsidR="000D6A86" w:rsidRPr="001062D9" w:rsidRDefault="000D6A86" w:rsidP="000D6A86">
      <w:pPr>
        <w:rPr>
          <w:rFonts w:cstheme="minorHAnsi"/>
          <w:b/>
          <w:noProof/>
          <w:color w:val="E36C0A" w:themeColor="accent6" w:themeShade="BF"/>
          <w:sz w:val="24"/>
          <w:szCs w:val="24"/>
        </w:rPr>
      </w:pPr>
      <w:r w:rsidRPr="003C7DB9">
        <w:rPr>
          <w:rFonts w:cstheme="minorHAnsi"/>
          <w:b/>
          <w:noProof/>
          <w:color w:val="E36C0A" w:themeColor="accent6" w:themeShade="BF"/>
          <w:sz w:val="24"/>
          <w:szCs w:val="24"/>
          <w:lang w:val="en-US"/>
        </w:rPr>
        <w:t>and</w:t>
      </w:r>
      <w:r w:rsidRPr="001062D9">
        <w:rPr>
          <w:rFonts w:cstheme="minorHAnsi"/>
          <w:b/>
          <w:noProof/>
          <w:color w:val="E36C0A" w:themeColor="accent6" w:themeShade="BF"/>
          <w:sz w:val="24"/>
          <w:szCs w:val="24"/>
        </w:rPr>
        <w:t xml:space="preserve"> (и)</w:t>
      </w:r>
      <w:r w:rsidR="00D17B70" w:rsidRPr="001062D9">
        <w:rPr>
          <w:rFonts w:cstheme="minorHAnsi"/>
          <w:b/>
          <w:noProof/>
          <w:color w:val="E36C0A" w:themeColor="accent6" w:themeShade="BF"/>
          <w:sz w:val="24"/>
          <w:szCs w:val="24"/>
        </w:rPr>
        <w:t xml:space="preserve"> &amp;&amp; </w:t>
      </w:r>
    </w:p>
    <w:p w:rsidR="000D6A86" w:rsidRPr="001062D9" w:rsidRDefault="000D6A86" w:rsidP="000D6A86">
      <w:pPr>
        <w:rPr>
          <w:rFonts w:cstheme="minorHAnsi"/>
          <w:b/>
          <w:noProof/>
          <w:color w:val="E36C0A" w:themeColor="accent6" w:themeShade="BF"/>
          <w:sz w:val="24"/>
          <w:szCs w:val="24"/>
        </w:rPr>
      </w:pPr>
      <w:r w:rsidRPr="003C7DB9">
        <w:rPr>
          <w:rFonts w:cstheme="minorHAnsi"/>
          <w:b/>
          <w:noProof/>
          <w:color w:val="E36C0A" w:themeColor="accent6" w:themeShade="BF"/>
          <w:sz w:val="24"/>
          <w:szCs w:val="24"/>
          <w:lang w:val="en-US"/>
        </w:rPr>
        <w:t>or</w:t>
      </w:r>
      <w:r w:rsidRPr="001062D9">
        <w:rPr>
          <w:rFonts w:cstheme="minorHAnsi"/>
          <w:b/>
          <w:noProof/>
          <w:color w:val="E36C0A" w:themeColor="accent6" w:themeShade="BF"/>
          <w:sz w:val="24"/>
          <w:szCs w:val="24"/>
        </w:rPr>
        <w:t xml:space="preserve"> (или)</w:t>
      </w:r>
      <w:r w:rsidR="00D17B70" w:rsidRPr="001062D9">
        <w:rPr>
          <w:rFonts w:cstheme="minorHAnsi"/>
          <w:b/>
          <w:noProof/>
          <w:color w:val="E36C0A" w:themeColor="accent6" w:themeShade="BF"/>
          <w:sz w:val="24"/>
          <w:szCs w:val="24"/>
        </w:rPr>
        <w:t xml:space="preserve"> ||</w:t>
      </w:r>
    </w:p>
    <w:p w:rsidR="003C2771" w:rsidRPr="001062D9" w:rsidRDefault="003C2771" w:rsidP="00E4544B">
      <w:pPr>
        <w:rPr>
          <w:rFonts w:ascii="Arial Black" w:hAnsi="Arial Black" w:cstheme="minorHAnsi"/>
          <w:b/>
          <w:noProof/>
          <w:color w:val="FF0000"/>
          <w:sz w:val="36"/>
          <w:szCs w:val="36"/>
          <w:u w:val="single"/>
        </w:rPr>
      </w:pPr>
    </w:p>
    <w:p w:rsidR="00100F43" w:rsidRPr="001062D9" w:rsidRDefault="00F83579" w:rsidP="00E4544B">
      <w:pPr>
        <w:rPr>
          <w:rFonts w:ascii="Arial Black" w:hAnsi="Arial Black" w:cstheme="minorHAnsi"/>
          <w:b/>
          <w:noProof/>
          <w:color w:val="FF0000"/>
          <w:sz w:val="36"/>
          <w:szCs w:val="36"/>
          <w:u w:val="single"/>
        </w:rPr>
      </w:pPr>
      <w:r w:rsidRPr="001062D9">
        <w:rPr>
          <w:rFonts w:ascii="Arial Black" w:hAnsi="Arial Black" w:cstheme="minorHAnsi"/>
          <w:b/>
          <w:noProof/>
          <w:color w:val="FF0000"/>
          <w:sz w:val="36"/>
          <w:szCs w:val="36"/>
          <w:u w:val="single"/>
        </w:rPr>
        <w:t>Операторы у</w:t>
      </w:r>
      <w:r w:rsidR="004A71B1" w:rsidRPr="001062D9">
        <w:rPr>
          <w:rFonts w:ascii="Arial Black" w:hAnsi="Arial Black" w:cstheme="minorHAnsi"/>
          <w:b/>
          <w:noProof/>
          <w:color w:val="FF0000"/>
          <w:sz w:val="36"/>
          <w:szCs w:val="36"/>
          <w:u w:val="single"/>
        </w:rPr>
        <w:t xml:space="preserve">словия и их </w:t>
      </w:r>
      <w:r w:rsidR="0010067C" w:rsidRPr="001062D9">
        <w:rPr>
          <w:rFonts w:ascii="Arial Black" w:hAnsi="Arial Black" w:cstheme="minorHAnsi"/>
          <w:b/>
          <w:noProof/>
          <w:color w:val="FF0000"/>
          <w:sz w:val="36"/>
          <w:szCs w:val="36"/>
          <w:u w:val="single"/>
        </w:rPr>
        <w:t>выполнение</w:t>
      </w:r>
      <w:r w:rsidR="002321C0" w:rsidRPr="001062D9">
        <w:rPr>
          <w:rFonts w:ascii="Arial Black" w:hAnsi="Arial Black" w:cstheme="minorHAnsi"/>
          <w:b/>
          <w:noProof/>
          <w:color w:val="FF0000"/>
          <w:sz w:val="36"/>
          <w:szCs w:val="36"/>
          <w:u w:val="single"/>
        </w:rPr>
        <w:t xml:space="preserve"> в языке </w:t>
      </w:r>
      <w:r w:rsidR="002321C0" w:rsidRPr="003C7DB9">
        <w:rPr>
          <w:rFonts w:ascii="Arial Black" w:hAnsi="Arial Black" w:cstheme="minorHAnsi"/>
          <w:b/>
          <w:noProof/>
          <w:color w:val="FF0000"/>
          <w:sz w:val="36"/>
          <w:szCs w:val="36"/>
          <w:u w:val="single"/>
          <w:lang w:val="en-US"/>
        </w:rPr>
        <w:t>PHP</w:t>
      </w:r>
    </w:p>
    <w:p w:rsidR="002321C0" w:rsidRPr="003C7DB9" w:rsidRDefault="002321C0" w:rsidP="002321C0">
      <w:pPr>
        <w:pStyle w:val="a3"/>
        <w:numPr>
          <w:ilvl w:val="0"/>
          <w:numId w:val="3"/>
        </w:numPr>
        <w:rPr>
          <w:rFonts w:cstheme="minorHAnsi"/>
          <w:b/>
          <w:noProof/>
          <w:color w:val="E36C0A" w:themeColor="accent6" w:themeShade="BF"/>
          <w:sz w:val="32"/>
          <w:szCs w:val="32"/>
          <w:lang w:val="en-US"/>
        </w:rPr>
      </w:pPr>
      <w:r w:rsidRPr="003C7DB9">
        <w:rPr>
          <w:rFonts w:cstheme="minorHAnsi"/>
          <w:b/>
          <w:noProof/>
          <w:color w:val="E36C0A" w:themeColor="accent6" w:themeShade="BF"/>
          <w:sz w:val="32"/>
          <w:szCs w:val="32"/>
          <w:u w:val="single"/>
          <w:lang w:val="en-US"/>
        </w:rPr>
        <w:t>Условие сравнения</w:t>
      </w:r>
      <w:r w:rsidR="006A0282" w:rsidRPr="003C7DB9">
        <w:rPr>
          <w:rFonts w:cstheme="minorHAnsi"/>
          <w:b/>
          <w:noProof/>
          <w:color w:val="E36C0A" w:themeColor="accent6" w:themeShade="BF"/>
          <w:sz w:val="32"/>
          <w:szCs w:val="32"/>
          <w:u w:val="single"/>
          <w:lang w:val="en-US"/>
        </w:rPr>
        <w:t xml:space="preserve"> if</w:t>
      </w:r>
      <w:r w:rsidRPr="003C7DB9">
        <w:rPr>
          <w:rFonts w:cstheme="minorHAnsi"/>
          <w:b/>
          <w:noProof/>
          <w:color w:val="E36C0A" w:themeColor="accent6" w:themeShade="BF"/>
          <w:sz w:val="32"/>
          <w:szCs w:val="32"/>
          <w:lang w:val="en-US"/>
        </w:rPr>
        <w:t>:</w:t>
      </w:r>
    </w:p>
    <w:p w:rsidR="00C00BF6" w:rsidRPr="003C7DB9" w:rsidRDefault="00C00BF6" w:rsidP="00C00BF6">
      <w:pPr>
        <w:rPr>
          <w:rFonts w:cstheme="minorHAnsi"/>
          <w:b/>
          <w:noProof/>
          <w:sz w:val="24"/>
          <w:szCs w:val="24"/>
          <w:lang w:val="en-US"/>
        </w:rPr>
      </w:pPr>
      <w:r w:rsidRPr="001062D9">
        <w:rPr>
          <w:rFonts w:cstheme="minorHAnsi"/>
          <w:b/>
          <w:noProof/>
          <w:sz w:val="24"/>
          <w:szCs w:val="24"/>
        </w:rPr>
        <w:t>$</w:t>
      </w:r>
      <w:r w:rsidRPr="003C7DB9">
        <w:rPr>
          <w:rFonts w:cstheme="minorHAnsi"/>
          <w:b/>
          <w:noProof/>
          <w:sz w:val="24"/>
          <w:szCs w:val="24"/>
          <w:lang w:val="en-US"/>
        </w:rPr>
        <w:t>buses</w:t>
      </w:r>
      <w:r w:rsidRPr="001062D9">
        <w:rPr>
          <w:rFonts w:cstheme="minorHAnsi"/>
          <w:b/>
          <w:noProof/>
          <w:sz w:val="24"/>
          <w:szCs w:val="24"/>
        </w:rPr>
        <w:t>_</w:t>
      </w:r>
      <w:r w:rsidRPr="003C7DB9">
        <w:rPr>
          <w:rFonts w:cstheme="minorHAnsi"/>
          <w:b/>
          <w:noProof/>
          <w:sz w:val="24"/>
          <w:szCs w:val="24"/>
          <w:lang w:val="en-US"/>
        </w:rPr>
        <w:t>for</w:t>
      </w:r>
      <w:r w:rsidRPr="001062D9">
        <w:rPr>
          <w:rFonts w:cstheme="minorHAnsi"/>
          <w:b/>
          <w:noProof/>
          <w:sz w:val="24"/>
          <w:szCs w:val="24"/>
        </w:rPr>
        <w:t>_</w:t>
      </w:r>
      <w:r w:rsidRPr="003C7DB9">
        <w:rPr>
          <w:rFonts w:cstheme="minorHAnsi"/>
          <w:b/>
          <w:noProof/>
          <w:sz w:val="24"/>
          <w:szCs w:val="24"/>
          <w:lang w:val="en-US"/>
        </w:rPr>
        <w:t>buying</w:t>
      </w:r>
      <w:r w:rsidRPr="001062D9">
        <w:rPr>
          <w:rFonts w:cstheme="minorHAnsi"/>
          <w:b/>
          <w:noProof/>
          <w:sz w:val="24"/>
          <w:szCs w:val="24"/>
        </w:rPr>
        <w:t xml:space="preserve"> = '</w:t>
      </w:r>
      <w:r w:rsidRPr="003C7DB9">
        <w:rPr>
          <w:rFonts w:cstheme="minorHAnsi"/>
          <w:b/>
          <w:noProof/>
          <w:color w:val="E36C0A" w:themeColor="accent6" w:themeShade="BF"/>
          <w:sz w:val="24"/>
          <w:szCs w:val="24"/>
          <w:lang w:val="en-US"/>
        </w:rPr>
        <w:t>Bogdan</w:t>
      </w:r>
      <w:r w:rsidRPr="001062D9">
        <w:rPr>
          <w:rFonts w:cstheme="minorHAnsi"/>
          <w:b/>
          <w:noProof/>
          <w:sz w:val="24"/>
          <w:szCs w:val="24"/>
        </w:rPr>
        <w:t>'; //</w:t>
      </w:r>
      <w:r w:rsidRPr="001062D9">
        <w:rPr>
          <w:rFonts w:cstheme="minorHAnsi"/>
          <w:noProof/>
          <w:sz w:val="24"/>
          <w:szCs w:val="24"/>
        </w:rPr>
        <w:t>создаем переменную</w:t>
      </w:r>
      <w:r w:rsidR="002D279E" w:rsidRPr="001062D9">
        <w:rPr>
          <w:rFonts w:cstheme="minorHAnsi"/>
          <w:noProof/>
          <w:sz w:val="24"/>
          <w:szCs w:val="24"/>
        </w:rPr>
        <w:t xml:space="preserve">, которую будем заменять на любую другую </w:t>
      </w:r>
      <w:r w:rsidR="002D279E" w:rsidRPr="003C7DB9">
        <w:rPr>
          <w:rFonts w:cstheme="minorHAnsi"/>
          <w:noProof/>
          <w:sz w:val="24"/>
          <w:szCs w:val="24"/>
          <w:lang w:val="en-US"/>
        </w:rPr>
        <w:t>(</w:t>
      </w:r>
      <w:r w:rsidR="002D279E" w:rsidRPr="003C7DB9">
        <w:rPr>
          <w:rFonts w:cstheme="minorHAnsi"/>
          <w:b/>
          <w:noProof/>
          <w:color w:val="FF0000"/>
          <w:sz w:val="24"/>
          <w:szCs w:val="24"/>
          <w:lang w:val="en-US"/>
        </w:rPr>
        <w:t>MAZ, LAZ, Solaris</w:t>
      </w:r>
      <w:r w:rsidR="002D279E" w:rsidRPr="003C7DB9">
        <w:rPr>
          <w:rFonts w:cstheme="minorHAnsi"/>
          <w:noProof/>
          <w:sz w:val="24"/>
          <w:szCs w:val="24"/>
          <w:lang w:val="en-US"/>
        </w:rPr>
        <w:t>), которая будет выполнять условие в коде.</w:t>
      </w:r>
    </w:p>
    <w:p w:rsidR="00C00BF6" w:rsidRPr="003C7DB9" w:rsidRDefault="00C00BF6" w:rsidP="00C00BF6">
      <w:pPr>
        <w:rPr>
          <w:rFonts w:cstheme="minorHAnsi"/>
          <w:b/>
          <w:noProof/>
          <w:color w:val="FF0000"/>
          <w:sz w:val="24"/>
          <w:szCs w:val="24"/>
          <w:lang w:val="en-US"/>
        </w:rPr>
      </w:pPr>
      <w:r w:rsidRPr="003C7DB9">
        <w:rPr>
          <w:rFonts w:cstheme="minorHAnsi"/>
          <w:b/>
          <w:noProof/>
          <w:color w:val="E36C0A" w:themeColor="accent6" w:themeShade="BF"/>
          <w:sz w:val="24"/>
          <w:szCs w:val="24"/>
          <w:lang w:val="en-US"/>
        </w:rPr>
        <w:t xml:space="preserve">    if</w:t>
      </w:r>
      <w:r w:rsidRPr="003C7DB9">
        <w:rPr>
          <w:rFonts w:cstheme="minorHAnsi"/>
          <w:b/>
          <w:noProof/>
          <w:color w:val="000000" w:themeColor="text1"/>
          <w:sz w:val="24"/>
          <w:szCs w:val="24"/>
          <w:lang w:val="en-US"/>
        </w:rPr>
        <w:t xml:space="preserve">($buses_for_buying </w:t>
      </w:r>
      <w:r w:rsidRPr="003C7DB9">
        <w:rPr>
          <w:rFonts w:cstheme="minorHAnsi"/>
          <w:b/>
          <w:noProof/>
          <w:color w:val="E36C0A" w:themeColor="accent6" w:themeShade="BF"/>
          <w:sz w:val="24"/>
          <w:szCs w:val="24"/>
          <w:lang w:val="en-US"/>
        </w:rPr>
        <w:t>== 'Bogdan'){</w:t>
      </w:r>
    </w:p>
    <w:p w:rsidR="00C00BF6" w:rsidRPr="001062D9" w:rsidRDefault="00C00BF6" w:rsidP="00C00BF6">
      <w:pPr>
        <w:rPr>
          <w:rFonts w:cstheme="minorHAnsi"/>
          <w:b/>
          <w:noProof/>
          <w:color w:val="FF0000"/>
          <w:sz w:val="24"/>
          <w:szCs w:val="24"/>
        </w:rPr>
      </w:pPr>
      <w:r w:rsidRPr="003C7DB9">
        <w:rPr>
          <w:rFonts w:cstheme="minorHAnsi"/>
          <w:b/>
          <w:noProof/>
          <w:color w:val="FF0000"/>
          <w:sz w:val="24"/>
          <w:szCs w:val="24"/>
          <w:lang w:val="en-US"/>
        </w:rPr>
        <w:t xml:space="preserve">        </w:t>
      </w:r>
      <w:r w:rsidRPr="003C7DB9">
        <w:rPr>
          <w:rFonts w:cstheme="minorHAnsi"/>
          <w:b/>
          <w:noProof/>
          <w:color w:val="000000" w:themeColor="text1"/>
          <w:sz w:val="24"/>
          <w:szCs w:val="24"/>
          <w:lang w:val="en-US"/>
        </w:rPr>
        <w:t>echo</w:t>
      </w:r>
      <w:r w:rsidRPr="001062D9">
        <w:rPr>
          <w:rFonts w:cstheme="minorHAnsi"/>
          <w:b/>
          <w:noProof/>
          <w:color w:val="000000" w:themeColor="text1"/>
          <w:sz w:val="24"/>
          <w:szCs w:val="24"/>
        </w:rPr>
        <w:t xml:space="preserve"> </w:t>
      </w:r>
      <w:r w:rsidRPr="001062D9">
        <w:rPr>
          <w:rFonts w:cstheme="minorHAnsi"/>
          <w:b/>
          <w:noProof/>
          <w:sz w:val="24"/>
          <w:szCs w:val="24"/>
        </w:rPr>
        <w:t>'</w:t>
      </w:r>
      <w:r w:rsidRPr="001062D9">
        <w:rPr>
          <w:rFonts w:cstheme="minorHAnsi"/>
          <w:b/>
          <w:noProof/>
          <w:color w:val="E36C0A" w:themeColor="accent6" w:themeShade="BF"/>
          <w:sz w:val="24"/>
          <w:szCs w:val="24"/>
        </w:rPr>
        <w:t>Хороший вариант для покупки - цена соответствует качеству'</w:t>
      </w:r>
      <w:r w:rsidRPr="001062D9">
        <w:rPr>
          <w:rFonts w:cstheme="minorHAnsi"/>
          <w:b/>
          <w:noProof/>
          <w:color w:val="000000" w:themeColor="text1"/>
          <w:sz w:val="24"/>
          <w:szCs w:val="24"/>
        </w:rPr>
        <w:t>;</w:t>
      </w:r>
    </w:p>
    <w:p w:rsidR="00C00BF6" w:rsidRPr="001062D9" w:rsidRDefault="00C00BF6" w:rsidP="00C00BF6">
      <w:pPr>
        <w:rPr>
          <w:rFonts w:cstheme="minorHAnsi"/>
          <w:b/>
          <w:noProof/>
          <w:color w:val="FF0000"/>
          <w:sz w:val="24"/>
          <w:szCs w:val="24"/>
        </w:rPr>
      </w:pPr>
      <w:r w:rsidRPr="001062D9">
        <w:rPr>
          <w:rFonts w:cstheme="minorHAnsi"/>
          <w:b/>
          <w:noProof/>
          <w:color w:val="FF0000"/>
          <w:sz w:val="24"/>
          <w:szCs w:val="24"/>
        </w:rPr>
        <w:t xml:space="preserve">    </w:t>
      </w:r>
      <w:r w:rsidRPr="001062D9">
        <w:rPr>
          <w:rFonts w:cstheme="minorHAnsi"/>
          <w:b/>
          <w:noProof/>
          <w:color w:val="E36C0A" w:themeColor="accent6" w:themeShade="BF"/>
          <w:sz w:val="24"/>
          <w:szCs w:val="24"/>
        </w:rPr>
        <w:t>}</w:t>
      </w:r>
    </w:p>
    <w:p w:rsidR="00C00BF6" w:rsidRPr="001062D9" w:rsidRDefault="00C00BF6" w:rsidP="00C00BF6">
      <w:pPr>
        <w:rPr>
          <w:rFonts w:cstheme="minorHAnsi"/>
          <w:b/>
          <w:noProof/>
          <w:color w:val="E36C0A" w:themeColor="accent6" w:themeShade="BF"/>
          <w:sz w:val="24"/>
          <w:szCs w:val="24"/>
        </w:rPr>
      </w:pPr>
      <w:r w:rsidRPr="001062D9">
        <w:rPr>
          <w:rFonts w:cstheme="minorHAnsi"/>
          <w:b/>
          <w:noProof/>
          <w:sz w:val="24"/>
          <w:szCs w:val="24"/>
        </w:rPr>
        <w:t>//</w:t>
      </w:r>
      <w:r w:rsidRPr="001062D9">
        <w:rPr>
          <w:rFonts w:cstheme="minorHAnsi"/>
          <w:noProof/>
          <w:sz w:val="24"/>
          <w:szCs w:val="24"/>
        </w:rPr>
        <w:t>задаем условие</w:t>
      </w:r>
      <w:r w:rsidRPr="001062D9">
        <w:rPr>
          <w:rFonts w:cstheme="minorHAnsi"/>
          <w:noProof/>
          <w:color w:val="E36C0A" w:themeColor="accent6" w:themeShade="BF"/>
          <w:sz w:val="24"/>
          <w:szCs w:val="24"/>
        </w:rPr>
        <w:t>,</w:t>
      </w:r>
      <w:r w:rsidRPr="001062D9">
        <w:rPr>
          <w:rFonts w:cstheme="minorHAnsi"/>
          <w:b/>
          <w:noProof/>
          <w:color w:val="E36C0A" w:themeColor="accent6" w:themeShade="BF"/>
          <w:sz w:val="24"/>
          <w:szCs w:val="24"/>
        </w:rPr>
        <w:t xml:space="preserve"> если </w:t>
      </w:r>
      <w:r w:rsidRPr="001062D9">
        <w:rPr>
          <w:rFonts w:cstheme="minorHAnsi"/>
          <w:noProof/>
          <w:color w:val="000000" w:themeColor="text1"/>
          <w:sz w:val="24"/>
          <w:szCs w:val="24"/>
        </w:rPr>
        <w:t>переменная</w:t>
      </w:r>
      <w:r w:rsidRPr="001062D9">
        <w:rPr>
          <w:rFonts w:cstheme="minorHAnsi"/>
          <w:b/>
          <w:noProof/>
          <w:color w:val="FF0000"/>
          <w:sz w:val="24"/>
          <w:szCs w:val="24"/>
        </w:rPr>
        <w:t xml:space="preserve"> </w:t>
      </w:r>
      <w:r w:rsidRPr="001062D9">
        <w:rPr>
          <w:rFonts w:cstheme="minorHAnsi"/>
          <w:b/>
          <w:noProof/>
          <w:color w:val="E36C0A" w:themeColor="accent6" w:themeShade="BF"/>
          <w:sz w:val="24"/>
          <w:szCs w:val="24"/>
        </w:rPr>
        <w:t>$</w:t>
      </w:r>
      <w:r w:rsidRPr="003C7DB9">
        <w:rPr>
          <w:rFonts w:cstheme="minorHAnsi"/>
          <w:b/>
          <w:noProof/>
          <w:color w:val="E36C0A" w:themeColor="accent6" w:themeShade="BF"/>
          <w:sz w:val="24"/>
          <w:szCs w:val="24"/>
          <w:lang w:val="en-US"/>
        </w:rPr>
        <w:t>buses</w:t>
      </w:r>
      <w:r w:rsidRPr="001062D9">
        <w:rPr>
          <w:rFonts w:cstheme="minorHAnsi"/>
          <w:b/>
          <w:noProof/>
          <w:color w:val="E36C0A" w:themeColor="accent6" w:themeShade="BF"/>
          <w:sz w:val="24"/>
          <w:szCs w:val="24"/>
        </w:rPr>
        <w:t>_</w:t>
      </w:r>
      <w:r w:rsidRPr="003C7DB9">
        <w:rPr>
          <w:rFonts w:cstheme="minorHAnsi"/>
          <w:b/>
          <w:noProof/>
          <w:color w:val="E36C0A" w:themeColor="accent6" w:themeShade="BF"/>
          <w:sz w:val="24"/>
          <w:szCs w:val="24"/>
          <w:lang w:val="en-US"/>
        </w:rPr>
        <w:t>for</w:t>
      </w:r>
      <w:r w:rsidRPr="001062D9">
        <w:rPr>
          <w:rFonts w:cstheme="minorHAnsi"/>
          <w:b/>
          <w:noProof/>
          <w:color w:val="E36C0A" w:themeColor="accent6" w:themeShade="BF"/>
          <w:sz w:val="24"/>
          <w:szCs w:val="24"/>
        </w:rPr>
        <w:t>_</w:t>
      </w:r>
      <w:r w:rsidRPr="003C7DB9">
        <w:rPr>
          <w:rFonts w:cstheme="minorHAnsi"/>
          <w:b/>
          <w:noProof/>
          <w:color w:val="E36C0A" w:themeColor="accent6" w:themeShade="BF"/>
          <w:sz w:val="24"/>
          <w:szCs w:val="24"/>
          <w:lang w:val="en-US"/>
        </w:rPr>
        <w:t>buying</w:t>
      </w:r>
      <w:r w:rsidRPr="001062D9">
        <w:rPr>
          <w:rFonts w:cstheme="minorHAnsi"/>
          <w:b/>
          <w:noProof/>
          <w:color w:val="E36C0A" w:themeColor="accent6" w:themeShade="BF"/>
          <w:sz w:val="24"/>
          <w:szCs w:val="24"/>
        </w:rPr>
        <w:t xml:space="preserve"> будет соответствовать </w:t>
      </w:r>
      <w:r w:rsidRPr="001062D9">
        <w:rPr>
          <w:rFonts w:cstheme="minorHAnsi"/>
          <w:noProof/>
          <w:color w:val="000000" w:themeColor="text1"/>
          <w:sz w:val="24"/>
          <w:szCs w:val="24"/>
        </w:rPr>
        <w:t>значению</w:t>
      </w:r>
      <w:r w:rsidRPr="001062D9">
        <w:rPr>
          <w:rFonts w:cstheme="minorHAnsi"/>
          <w:b/>
          <w:noProof/>
          <w:color w:val="FF0000"/>
          <w:sz w:val="24"/>
          <w:szCs w:val="24"/>
        </w:rPr>
        <w:t xml:space="preserve"> </w:t>
      </w:r>
      <w:r w:rsidRPr="001062D9">
        <w:rPr>
          <w:rFonts w:cstheme="minorHAnsi"/>
          <w:b/>
          <w:noProof/>
          <w:color w:val="E36C0A" w:themeColor="accent6" w:themeShade="BF"/>
          <w:sz w:val="24"/>
          <w:szCs w:val="24"/>
        </w:rPr>
        <w:t>'</w:t>
      </w:r>
      <w:r w:rsidRPr="003C7DB9">
        <w:rPr>
          <w:rFonts w:cstheme="minorHAnsi"/>
          <w:b/>
          <w:noProof/>
          <w:color w:val="E36C0A" w:themeColor="accent6" w:themeShade="BF"/>
          <w:sz w:val="24"/>
          <w:szCs w:val="24"/>
          <w:lang w:val="en-US"/>
        </w:rPr>
        <w:t>Bogdan</w:t>
      </w:r>
      <w:r w:rsidRPr="001062D9">
        <w:rPr>
          <w:rFonts w:cstheme="minorHAnsi"/>
          <w:b/>
          <w:noProof/>
          <w:color w:val="E36C0A" w:themeColor="accent6" w:themeShade="BF"/>
          <w:sz w:val="24"/>
          <w:szCs w:val="24"/>
        </w:rPr>
        <w:t xml:space="preserve">', то выполниться код </w:t>
      </w:r>
      <w:r w:rsidRPr="003C7DB9">
        <w:rPr>
          <w:rFonts w:cstheme="minorHAnsi"/>
          <w:b/>
          <w:noProof/>
          <w:color w:val="E36C0A" w:themeColor="accent6" w:themeShade="BF"/>
          <w:sz w:val="24"/>
          <w:szCs w:val="24"/>
          <w:lang w:val="en-US"/>
        </w:rPr>
        <w:t>echo</w:t>
      </w:r>
      <w:r w:rsidRPr="001062D9">
        <w:rPr>
          <w:rFonts w:cstheme="minorHAnsi"/>
          <w:b/>
          <w:noProof/>
          <w:color w:val="E36C0A" w:themeColor="accent6" w:themeShade="BF"/>
          <w:sz w:val="24"/>
          <w:szCs w:val="24"/>
        </w:rPr>
        <w:t xml:space="preserve"> 'Хороший вариант для покупки - цена соответствует качеству' и оно выведется на экран.</w:t>
      </w:r>
    </w:p>
    <w:p w:rsidR="00C00BF6" w:rsidRPr="003C7DB9" w:rsidRDefault="00C00BF6" w:rsidP="00C00BF6">
      <w:pPr>
        <w:rPr>
          <w:rFonts w:cstheme="minorHAnsi"/>
          <w:b/>
          <w:noProof/>
          <w:sz w:val="24"/>
          <w:szCs w:val="24"/>
          <w:lang w:val="en-US"/>
        </w:rPr>
      </w:pPr>
      <w:r w:rsidRPr="001062D9">
        <w:rPr>
          <w:rFonts w:cstheme="minorHAnsi"/>
          <w:b/>
          <w:noProof/>
          <w:color w:val="E36C0A" w:themeColor="accent6" w:themeShade="BF"/>
          <w:sz w:val="24"/>
          <w:szCs w:val="24"/>
        </w:rPr>
        <w:t xml:space="preserve">    </w:t>
      </w:r>
      <w:r w:rsidRPr="003C7DB9">
        <w:rPr>
          <w:rFonts w:cstheme="minorHAnsi"/>
          <w:b/>
          <w:noProof/>
          <w:color w:val="E36C0A" w:themeColor="accent6" w:themeShade="BF"/>
          <w:sz w:val="24"/>
          <w:szCs w:val="24"/>
          <w:lang w:val="en-US"/>
        </w:rPr>
        <w:t>if</w:t>
      </w:r>
      <w:r w:rsidRPr="003C7DB9">
        <w:rPr>
          <w:rFonts w:cstheme="minorHAnsi"/>
          <w:b/>
          <w:noProof/>
          <w:sz w:val="24"/>
          <w:szCs w:val="24"/>
          <w:lang w:val="en-US"/>
        </w:rPr>
        <w:t xml:space="preserve">($buses_for_buying </w:t>
      </w:r>
      <w:r w:rsidRPr="003C7DB9">
        <w:rPr>
          <w:rFonts w:cstheme="minorHAnsi"/>
          <w:b/>
          <w:noProof/>
          <w:color w:val="E36C0A" w:themeColor="accent6" w:themeShade="BF"/>
          <w:sz w:val="24"/>
          <w:szCs w:val="24"/>
          <w:lang w:val="en-US"/>
        </w:rPr>
        <w:t>== 'MAZ'</w:t>
      </w:r>
      <w:r w:rsidRPr="003C7DB9">
        <w:rPr>
          <w:rFonts w:cstheme="minorHAnsi"/>
          <w:b/>
          <w:noProof/>
          <w:sz w:val="24"/>
          <w:szCs w:val="24"/>
          <w:lang w:val="en-US"/>
        </w:rPr>
        <w:t>){</w:t>
      </w:r>
    </w:p>
    <w:p w:rsidR="00C00BF6" w:rsidRPr="001062D9" w:rsidRDefault="00C00BF6" w:rsidP="00C00BF6">
      <w:pPr>
        <w:rPr>
          <w:rFonts w:cstheme="minorHAnsi"/>
          <w:b/>
          <w:noProof/>
          <w:sz w:val="24"/>
          <w:szCs w:val="24"/>
        </w:rPr>
      </w:pPr>
      <w:r w:rsidRPr="003C7DB9">
        <w:rPr>
          <w:rFonts w:cstheme="minorHAnsi"/>
          <w:b/>
          <w:noProof/>
          <w:sz w:val="24"/>
          <w:szCs w:val="24"/>
          <w:lang w:val="en-US"/>
        </w:rPr>
        <w:t xml:space="preserve">        </w:t>
      </w:r>
      <w:r w:rsidRPr="003C7DB9">
        <w:rPr>
          <w:rFonts w:cstheme="minorHAnsi"/>
          <w:b/>
          <w:noProof/>
          <w:color w:val="000000" w:themeColor="text1"/>
          <w:sz w:val="24"/>
          <w:szCs w:val="24"/>
          <w:lang w:val="en-US"/>
        </w:rPr>
        <w:t>echo</w:t>
      </w:r>
      <w:r w:rsidRPr="001062D9">
        <w:rPr>
          <w:rFonts w:cstheme="minorHAnsi"/>
          <w:b/>
          <w:noProof/>
          <w:color w:val="000000" w:themeColor="text1"/>
          <w:sz w:val="24"/>
          <w:szCs w:val="24"/>
        </w:rPr>
        <w:t xml:space="preserve"> '</w:t>
      </w:r>
      <w:r w:rsidRPr="001062D9">
        <w:rPr>
          <w:rFonts w:cstheme="minorHAnsi"/>
          <w:b/>
          <w:noProof/>
          <w:color w:val="E36C0A" w:themeColor="accent6" w:themeShade="BF"/>
          <w:sz w:val="24"/>
          <w:szCs w:val="24"/>
        </w:rPr>
        <w:t>Хороший вариант для покупки - но производитель не украинский</w:t>
      </w:r>
      <w:r w:rsidRPr="001062D9">
        <w:rPr>
          <w:rFonts w:cstheme="minorHAnsi"/>
          <w:b/>
          <w:noProof/>
          <w:sz w:val="24"/>
          <w:szCs w:val="24"/>
        </w:rPr>
        <w:t>';</w:t>
      </w:r>
    </w:p>
    <w:p w:rsidR="00C00BF6" w:rsidRPr="003C7DB9" w:rsidRDefault="00C00BF6" w:rsidP="00C00BF6">
      <w:pPr>
        <w:rPr>
          <w:rFonts w:cstheme="minorHAnsi"/>
          <w:b/>
          <w:noProof/>
          <w:sz w:val="24"/>
          <w:szCs w:val="24"/>
          <w:lang w:val="en-US"/>
        </w:rPr>
      </w:pPr>
      <w:r w:rsidRPr="001062D9">
        <w:rPr>
          <w:rFonts w:cstheme="minorHAnsi"/>
          <w:b/>
          <w:noProof/>
          <w:sz w:val="24"/>
          <w:szCs w:val="24"/>
        </w:rPr>
        <w:t xml:space="preserve">    </w:t>
      </w:r>
      <w:r w:rsidRPr="003C7DB9">
        <w:rPr>
          <w:rFonts w:cstheme="minorHAnsi"/>
          <w:b/>
          <w:noProof/>
          <w:sz w:val="24"/>
          <w:szCs w:val="24"/>
          <w:lang w:val="en-US"/>
        </w:rPr>
        <w:t>}</w:t>
      </w:r>
    </w:p>
    <w:p w:rsidR="00C00BF6" w:rsidRPr="003C7DB9" w:rsidRDefault="00C00BF6" w:rsidP="00C00BF6">
      <w:pPr>
        <w:rPr>
          <w:rFonts w:cstheme="minorHAnsi"/>
          <w:b/>
          <w:noProof/>
          <w:sz w:val="24"/>
          <w:szCs w:val="24"/>
          <w:lang w:val="en-US"/>
        </w:rPr>
      </w:pPr>
      <w:r w:rsidRPr="003C7DB9">
        <w:rPr>
          <w:rFonts w:cstheme="minorHAnsi"/>
          <w:b/>
          <w:noProof/>
          <w:color w:val="E36C0A" w:themeColor="accent6" w:themeShade="BF"/>
          <w:sz w:val="24"/>
          <w:szCs w:val="24"/>
          <w:lang w:val="en-US"/>
        </w:rPr>
        <w:t xml:space="preserve">    if</w:t>
      </w:r>
      <w:r w:rsidRPr="003C7DB9">
        <w:rPr>
          <w:rFonts w:cstheme="minorHAnsi"/>
          <w:b/>
          <w:noProof/>
          <w:sz w:val="24"/>
          <w:szCs w:val="24"/>
          <w:lang w:val="en-US"/>
        </w:rPr>
        <w:t xml:space="preserve">($buses_for_buying </w:t>
      </w:r>
      <w:r w:rsidRPr="003C7DB9">
        <w:rPr>
          <w:rFonts w:cstheme="minorHAnsi"/>
          <w:b/>
          <w:noProof/>
          <w:color w:val="E36C0A" w:themeColor="accent6" w:themeShade="BF"/>
          <w:sz w:val="24"/>
          <w:szCs w:val="24"/>
          <w:lang w:val="en-US"/>
        </w:rPr>
        <w:t>== 'LAZ'</w:t>
      </w:r>
      <w:r w:rsidRPr="003C7DB9">
        <w:rPr>
          <w:rFonts w:cstheme="minorHAnsi"/>
          <w:b/>
          <w:noProof/>
          <w:sz w:val="24"/>
          <w:szCs w:val="24"/>
          <w:lang w:val="en-US"/>
        </w:rPr>
        <w:t>){</w:t>
      </w:r>
    </w:p>
    <w:p w:rsidR="00C00BF6" w:rsidRPr="001062D9" w:rsidRDefault="00C00BF6" w:rsidP="00C00BF6">
      <w:pPr>
        <w:rPr>
          <w:rFonts w:cstheme="minorHAnsi"/>
          <w:b/>
          <w:noProof/>
          <w:sz w:val="24"/>
          <w:szCs w:val="24"/>
        </w:rPr>
      </w:pPr>
      <w:r w:rsidRPr="003C7DB9">
        <w:rPr>
          <w:rFonts w:cstheme="minorHAnsi"/>
          <w:b/>
          <w:noProof/>
          <w:sz w:val="24"/>
          <w:szCs w:val="24"/>
          <w:lang w:val="en-US"/>
        </w:rPr>
        <w:t xml:space="preserve">        echo</w:t>
      </w:r>
      <w:r w:rsidRPr="001062D9">
        <w:rPr>
          <w:rFonts w:cstheme="minorHAnsi"/>
          <w:b/>
          <w:noProof/>
          <w:sz w:val="24"/>
          <w:szCs w:val="24"/>
        </w:rPr>
        <w:t xml:space="preserve"> </w:t>
      </w:r>
      <w:r w:rsidRPr="001062D9">
        <w:rPr>
          <w:rFonts w:cstheme="minorHAnsi"/>
          <w:b/>
          <w:noProof/>
          <w:color w:val="000000" w:themeColor="text1"/>
          <w:sz w:val="24"/>
          <w:szCs w:val="24"/>
        </w:rPr>
        <w:t>'</w:t>
      </w:r>
      <w:r w:rsidRPr="001062D9">
        <w:rPr>
          <w:rFonts w:cstheme="minorHAnsi"/>
          <w:b/>
          <w:noProof/>
          <w:color w:val="E36C0A" w:themeColor="accent6" w:themeShade="BF"/>
          <w:sz w:val="24"/>
          <w:szCs w:val="24"/>
        </w:rPr>
        <w:t>Завод закрыл вое производство</w:t>
      </w:r>
      <w:r w:rsidRPr="001062D9">
        <w:rPr>
          <w:rFonts w:cstheme="minorHAnsi"/>
          <w:b/>
          <w:noProof/>
          <w:sz w:val="24"/>
          <w:szCs w:val="24"/>
        </w:rPr>
        <w:t>';</w:t>
      </w:r>
    </w:p>
    <w:p w:rsidR="00C00BF6" w:rsidRPr="003C7DB9" w:rsidRDefault="00C00BF6" w:rsidP="00C00BF6">
      <w:pPr>
        <w:rPr>
          <w:rFonts w:cstheme="minorHAnsi"/>
          <w:b/>
          <w:noProof/>
          <w:sz w:val="24"/>
          <w:szCs w:val="24"/>
          <w:lang w:val="en-US"/>
        </w:rPr>
      </w:pPr>
      <w:r w:rsidRPr="001062D9">
        <w:rPr>
          <w:rFonts w:cstheme="minorHAnsi"/>
          <w:b/>
          <w:noProof/>
          <w:sz w:val="24"/>
          <w:szCs w:val="24"/>
        </w:rPr>
        <w:t xml:space="preserve">    </w:t>
      </w:r>
      <w:r w:rsidRPr="003C7DB9">
        <w:rPr>
          <w:rFonts w:cstheme="minorHAnsi"/>
          <w:b/>
          <w:noProof/>
          <w:sz w:val="24"/>
          <w:szCs w:val="24"/>
          <w:lang w:val="en-US"/>
        </w:rPr>
        <w:t>}</w:t>
      </w:r>
    </w:p>
    <w:p w:rsidR="00C00BF6" w:rsidRPr="003C7DB9" w:rsidRDefault="00C00BF6" w:rsidP="00C00BF6">
      <w:pPr>
        <w:rPr>
          <w:rFonts w:cstheme="minorHAnsi"/>
          <w:b/>
          <w:noProof/>
          <w:sz w:val="24"/>
          <w:szCs w:val="24"/>
          <w:lang w:val="en-US"/>
        </w:rPr>
      </w:pPr>
      <w:r w:rsidRPr="003C7DB9">
        <w:rPr>
          <w:rFonts w:cstheme="minorHAnsi"/>
          <w:b/>
          <w:noProof/>
          <w:color w:val="E36C0A" w:themeColor="accent6" w:themeShade="BF"/>
          <w:sz w:val="24"/>
          <w:szCs w:val="24"/>
          <w:lang w:val="en-US"/>
        </w:rPr>
        <w:t xml:space="preserve">    if</w:t>
      </w:r>
      <w:r w:rsidRPr="003C7DB9">
        <w:rPr>
          <w:rFonts w:cstheme="minorHAnsi"/>
          <w:b/>
          <w:noProof/>
          <w:sz w:val="24"/>
          <w:szCs w:val="24"/>
          <w:lang w:val="en-US"/>
        </w:rPr>
        <w:t xml:space="preserve">($buses_for_buying </w:t>
      </w:r>
      <w:r w:rsidRPr="003C7DB9">
        <w:rPr>
          <w:rFonts w:cstheme="minorHAnsi"/>
          <w:b/>
          <w:noProof/>
          <w:color w:val="E36C0A" w:themeColor="accent6" w:themeShade="BF"/>
          <w:sz w:val="24"/>
          <w:szCs w:val="24"/>
          <w:lang w:val="en-US"/>
        </w:rPr>
        <w:t>== 'Solaris'</w:t>
      </w:r>
      <w:r w:rsidRPr="003C7DB9">
        <w:rPr>
          <w:rFonts w:cstheme="minorHAnsi"/>
          <w:b/>
          <w:noProof/>
          <w:sz w:val="24"/>
          <w:szCs w:val="24"/>
          <w:lang w:val="en-US"/>
        </w:rPr>
        <w:t>){</w:t>
      </w:r>
    </w:p>
    <w:p w:rsidR="00C00BF6" w:rsidRPr="001062D9" w:rsidRDefault="00C00BF6" w:rsidP="00C00BF6">
      <w:pPr>
        <w:rPr>
          <w:rFonts w:cstheme="minorHAnsi"/>
          <w:b/>
          <w:noProof/>
          <w:sz w:val="24"/>
          <w:szCs w:val="24"/>
        </w:rPr>
      </w:pPr>
      <w:r w:rsidRPr="003C7DB9">
        <w:rPr>
          <w:rFonts w:cstheme="minorHAnsi"/>
          <w:b/>
          <w:noProof/>
          <w:sz w:val="24"/>
          <w:szCs w:val="24"/>
          <w:lang w:val="en-US"/>
        </w:rPr>
        <w:t xml:space="preserve">        </w:t>
      </w:r>
      <w:r w:rsidRPr="003C7DB9">
        <w:rPr>
          <w:rFonts w:cstheme="minorHAnsi"/>
          <w:b/>
          <w:noProof/>
          <w:color w:val="000000" w:themeColor="text1"/>
          <w:sz w:val="24"/>
          <w:szCs w:val="24"/>
          <w:lang w:val="en-US"/>
        </w:rPr>
        <w:t>echo</w:t>
      </w:r>
      <w:r w:rsidRPr="001062D9">
        <w:rPr>
          <w:rFonts w:cstheme="minorHAnsi"/>
          <w:b/>
          <w:noProof/>
          <w:color w:val="000000" w:themeColor="text1"/>
          <w:sz w:val="24"/>
          <w:szCs w:val="24"/>
        </w:rPr>
        <w:t xml:space="preserve"> '</w:t>
      </w:r>
      <w:r w:rsidRPr="001062D9">
        <w:rPr>
          <w:rFonts w:cstheme="minorHAnsi"/>
          <w:b/>
          <w:noProof/>
          <w:color w:val="E36C0A" w:themeColor="accent6" w:themeShade="BF"/>
          <w:sz w:val="24"/>
          <w:szCs w:val="24"/>
        </w:rPr>
        <w:t>Очень высокая цена на автобусы</w:t>
      </w:r>
      <w:r w:rsidRPr="001062D9">
        <w:rPr>
          <w:rFonts w:cstheme="minorHAnsi"/>
          <w:b/>
          <w:noProof/>
          <w:sz w:val="24"/>
          <w:szCs w:val="24"/>
        </w:rPr>
        <w:t>';</w:t>
      </w:r>
    </w:p>
    <w:p w:rsidR="004A71B1" w:rsidRPr="003C7DB9" w:rsidRDefault="00C00BF6" w:rsidP="00C00BF6">
      <w:pPr>
        <w:rPr>
          <w:rFonts w:cstheme="minorHAnsi"/>
          <w:b/>
          <w:noProof/>
          <w:sz w:val="24"/>
          <w:szCs w:val="24"/>
          <w:lang w:val="en-US"/>
        </w:rPr>
      </w:pPr>
      <w:r w:rsidRPr="001062D9">
        <w:rPr>
          <w:rFonts w:cstheme="minorHAnsi"/>
          <w:b/>
          <w:noProof/>
          <w:sz w:val="24"/>
          <w:szCs w:val="24"/>
        </w:rPr>
        <w:t xml:space="preserve">    </w:t>
      </w:r>
      <w:r w:rsidRPr="003C7DB9">
        <w:rPr>
          <w:rFonts w:cstheme="minorHAnsi"/>
          <w:b/>
          <w:noProof/>
          <w:sz w:val="24"/>
          <w:szCs w:val="24"/>
          <w:lang w:val="en-US"/>
        </w:rPr>
        <w:t>}</w:t>
      </w:r>
    </w:p>
    <w:p w:rsidR="006A0282" w:rsidRPr="003C7DB9" w:rsidRDefault="006A0282" w:rsidP="00367412">
      <w:pPr>
        <w:pStyle w:val="a3"/>
        <w:numPr>
          <w:ilvl w:val="0"/>
          <w:numId w:val="3"/>
        </w:numPr>
        <w:rPr>
          <w:rFonts w:cstheme="minorHAnsi"/>
          <w:b/>
          <w:noProof/>
          <w:color w:val="E36C0A" w:themeColor="accent6" w:themeShade="BF"/>
          <w:sz w:val="32"/>
          <w:szCs w:val="32"/>
          <w:u w:val="single"/>
          <w:lang w:val="en-US"/>
        </w:rPr>
      </w:pPr>
      <w:r w:rsidRPr="003C7DB9">
        <w:rPr>
          <w:rFonts w:cstheme="minorHAnsi"/>
          <w:b/>
          <w:noProof/>
          <w:color w:val="E36C0A" w:themeColor="accent6" w:themeShade="BF"/>
          <w:sz w:val="32"/>
          <w:szCs w:val="32"/>
          <w:u w:val="single"/>
          <w:lang w:val="en-US"/>
        </w:rPr>
        <w:t>Оператор If else:</w:t>
      </w:r>
    </w:p>
    <w:p w:rsidR="006A0282" w:rsidRPr="003C7DB9" w:rsidRDefault="006A0282" w:rsidP="006A0282">
      <w:pPr>
        <w:pStyle w:val="a3"/>
        <w:rPr>
          <w:rFonts w:cstheme="minorHAnsi"/>
          <w:b/>
          <w:noProof/>
          <w:color w:val="FF0000"/>
          <w:sz w:val="24"/>
          <w:szCs w:val="24"/>
          <w:lang w:val="en-US"/>
        </w:rPr>
      </w:pPr>
      <w:r w:rsidRPr="003C7DB9">
        <w:rPr>
          <w:rFonts w:cstheme="minorHAnsi"/>
          <w:b/>
          <w:noProof/>
          <w:color w:val="E36C0A" w:themeColor="accent6" w:themeShade="BF"/>
          <w:sz w:val="24"/>
          <w:szCs w:val="24"/>
          <w:lang w:val="en-US"/>
        </w:rPr>
        <w:t xml:space="preserve">    if</w:t>
      </w:r>
      <w:r w:rsidRPr="003C7DB9">
        <w:rPr>
          <w:rFonts w:cstheme="minorHAnsi"/>
          <w:b/>
          <w:noProof/>
          <w:color w:val="000000" w:themeColor="text1"/>
          <w:sz w:val="24"/>
          <w:szCs w:val="24"/>
          <w:lang w:val="en-US"/>
        </w:rPr>
        <w:t xml:space="preserve">($buses_for_buying </w:t>
      </w:r>
      <w:r w:rsidRPr="003C7DB9">
        <w:rPr>
          <w:rFonts w:cstheme="minorHAnsi"/>
          <w:b/>
          <w:noProof/>
          <w:color w:val="E36C0A" w:themeColor="accent6" w:themeShade="BF"/>
          <w:sz w:val="24"/>
          <w:szCs w:val="24"/>
          <w:lang w:val="en-US"/>
        </w:rPr>
        <w:t>== 'Bogdan'){</w:t>
      </w:r>
    </w:p>
    <w:p w:rsidR="006A0282" w:rsidRPr="001062D9" w:rsidRDefault="006A0282" w:rsidP="006A0282">
      <w:pPr>
        <w:pStyle w:val="a3"/>
        <w:rPr>
          <w:rFonts w:cstheme="minorHAnsi"/>
          <w:b/>
          <w:noProof/>
          <w:color w:val="FF0000"/>
          <w:sz w:val="24"/>
          <w:szCs w:val="24"/>
        </w:rPr>
      </w:pPr>
      <w:r w:rsidRPr="003C7DB9">
        <w:rPr>
          <w:rFonts w:cstheme="minorHAnsi"/>
          <w:b/>
          <w:noProof/>
          <w:color w:val="FF0000"/>
          <w:sz w:val="24"/>
          <w:szCs w:val="24"/>
          <w:lang w:val="en-US"/>
        </w:rPr>
        <w:t xml:space="preserve">        </w:t>
      </w:r>
      <w:r w:rsidRPr="003C7DB9">
        <w:rPr>
          <w:rFonts w:cstheme="minorHAnsi"/>
          <w:b/>
          <w:noProof/>
          <w:color w:val="000000" w:themeColor="text1"/>
          <w:sz w:val="24"/>
          <w:szCs w:val="24"/>
          <w:lang w:val="en-US"/>
        </w:rPr>
        <w:t>echo</w:t>
      </w:r>
      <w:r w:rsidRPr="001062D9">
        <w:rPr>
          <w:rFonts w:cstheme="minorHAnsi"/>
          <w:b/>
          <w:noProof/>
          <w:color w:val="000000" w:themeColor="text1"/>
          <w:sz w:val="24"/>
          <w:szCs w:val="24"/>
        </w:rPr>
        <w:t xml:space="preserve"> </w:t>
      </w:r>
      <w:r w:rsidRPr="001062D9">
        <w:rPr>
          <w:rFonts w:cstheme="minorHAnsi"/>
          <w:b/>
          <w:noProof/>
          <w:sz w:val="24"/>
          <w:szCs w:val="24"/>
        </w:rPr>
        <w:t>'</w:t>
      </w:r>
      <w:r w:rsidRPr="001062D9">
        <w:rPr>
          <w:rFonts w:cstheme="minorHAnsi"/>
          <w:b/>
          <w:noProof/>
          <w:color w:val="E36C0A" w:themeColor="accent6" w:themeShade="BF"/>
          <w:sz w:val="24"/>
          <w:szCs w:val="24"/>
        </w:rPr>
        <w:t>Хороший вариант для покупки - цена соответствует качеству'</w:t>
      </w:r>
      <w:r w:rsidRPr="001062D9">
        <w:rPr>
          <w:rFonts w:cstheme="minorHAnsi"/>
          <w:b/>
          <w:noProof/>
          <w:color w:val="000000" w:themeColor="text1"/>
          <w:sz w:val="24"/>
          <w:szCs w:val="24"/>
        </w:rPr>
        <w:t>;</w:t>
      </w:r>
    </w:p>
    <w:p w:rsidR="006A0282" w:rsidRPr="003C7DB9" w:rsidRDefault="006A0282" w:rsidP="006A0282">
      <w:pPr>
        <w:rPr>
          <w:rFonts w:cstheme="minorHAnsi"/>
          <w:b/>
          <w:noProof/>
          <w:sz w:val="24"/>
          <w:szCs w:val="24"/>
          <w:lang w:val="en-US"/>
        </w:rPr>
      </w:pPr>
      <w:r w:rsidRPr="001062D9">
        <w:rPr>
          <w:rFonts w:cstheme="minorHAnsi"/>
          <w:b/>
          <w:noProof/>
          <w:color w:val="FF0000"/>
          <w:sz w:val="24"/>
          <w:szCs w:val="24"/>
        </w:rPr>
        <w:lastRenderedPageBreak/>
        <w:t xml:space="preserve">    </w:t>
      </w:r>
      <w:r w:rsidRPr="003C7DB9">
        <w:rPr>
          <w:rFonts w:cstheme="minorHAnsi"/>
          <w:b/>
          <w:noProof/>
          <w:color w:val="E36C0A" w:themeColor="accent6" w:themeShade="BF"/>
          <w:sz w:val="24"/>
          <w:szCs w:val="24"/>
          <w:lang w:val="en-US"/>
        </w:rPr>
        <w:t xml:space="preserve">}else </w:t>
      </w:r>
      <w:r w:rsidRPr="003C7DB9">
        <w:rPr>
          <w:rFonts w:cstheme="minorHAnsi"/>
          <w:b/>
          <w:noProof/>
          <w:sz w:val="24"/>
          <w:szCs w:val="24"/>
          <w:lang w:val="en-US"/>
        </w:rPr>
        <w:t xml:space="preserve">($buses_for_buying </w:t>
      </w:r>
      <w:r w:rsidRPr="003C7DB9">
        <w:rPr>
          <w:rFonts w:cstheme="minorHAnsi"/>
          <w:b/>
          <w:noProof/>
          <w:color w:val="E36C0A" w:themeColor="accent6" w:themeShade="BF"/>
          <w:sz w:val="24"/>
          <w:szCs w:val="24"/>
          <w:lang w:val="en-US"/>
        </w:rPr>
        <w:t>== 'MAZ'</w:t>
      </w:r>
      <w:r w:rsidRPr="003C7DB9">
        <w:rPr>
          <w:rFonts w:cstheme="minorHAnsi"/>
          <w:b/>
          <w:noProof/>
          <w:sz w:val="24"/>
          <w:szCs w:val="24"/>
          <w:lang w:val="en-US"/>
        </w:rPr>
        <w:t>){</w:t>
      </w:r>
    </w:p>
    <w:p w:rsidR="006A0282" w:rsidRPr="001062D9" w:rsidRDefault="006A0282" w:rsidP="006A0282">
      <w:pPr>
        <w:rPr>
          <w:rFonts w:cstheme="minorHAnsi"/>
          <w:b/>
          <w:noProof/>
          <w:sz w:val="24"/>
          <w:szCs w:val="24"/>
        </w:rPr>
      </w:pPr>
      <w:r w:rsidRPr="003C7DB9">
        <w:rPr>
          <w:rFonts w:cstheme="minorHAnsi"/>
          <w:b/>
          <w:noProof/>
          <w:sz w:val="24"/>
          <w:szCs w:val="24"/>
          <w:lang w:val="en-US"/>
        </w:rPr>
        <w:t xml:space="preserve">        </w:t>
      </w:r>
      <w:r w:rsidRPr="003C7DB9">
        <w:rPr>
          <w:rFonts w:cstheme="minorHAnsi"/>
          <w:b/>
          <w:noProof/>
          <w:color w:val="000000" w:themeColor="text1"/>
          <w:sz w:val="24"/>
          <w:szCs w:val="24"/>
          <w:lang w:val="en-US"/>
        </w:rPr>
        <w:t>echo</w:t>
      </w:r>
      <w:r w:rsidRPr="001062D9">
        <w:rPr>
          <w:rFonts w:cstheme="minorHAnsi"/>
          <w:b/>
          <w:noProof/>
          <w:color w:val="000000" w:themeColor="text1"/>
          <w:sz w:val="24"/>
          <w:szCs w:val="24"/>
        </w:rPr>
        <w:t xml:space="preserve"> '</w:t>
      </w:r>
      <w:r w:rsidRPr="001062D9">
        <w:rPr>
          <w:rFonts w:cstheme="minorHAnsi"/>
          <w:b/>
          <w:noProof/>
          <w:color w:val="E36C0A" w:themeColor="accent6" w:themeShade="BF"/>
          <w:sz w:val="24"/>
          <w:szCs w:val="24"/>
        </w:rPr>
        <w:t>Хороший вариант для покупки - но производитель не украинский</w:t>
      </w:r>
      <w:r w:rsidRPr="001062D9">
        <w:rPr>
          <w:rFonts w:cstheme="minorHAnsi"/>
          <w:b/>
          <w:noProof/>
          <w:sz w:val="24"/>
          <w:szCs w:val="24"/>
        </w:rPr>
        <w:t>';</w:t>
      </w:r>
    </w:p>
    <w:p w:rsidR="006A0282" w:rsidRPr="003C7DB9" w:rsidRDefault="006A0282" w:rsidP="006A0282">
      <w:pPr>
        <w:rPr>
          <w:rFonts w:cstheme="minorHAnsi"/>
          <w:b/>
          <w:noProof/>
          <w:sz w:val="24"/>
          <w:szCs w:val="24"/>
          <w:lang w:val="en-US"/>
        </w:rPr>
      </w:pPr>
      <w:r w:rsidRPr="001062D9">
        <w:rPr>
          <w:rFonts w:cstheme="minorHAnsi"/>
          <w:b/>
          <w:noProof/>
          <w:sz w:val="24"/>
          <w:szCs w:val="24"/>
        </w:rPr>
        <w:t xml:space="preserve">    </w:t>
      </w:r>
      <w:r w:rsidRPr="003C7DB9">
        <w:rPr>
          <w:rFonts w:cstheme="minorHAnsi"/>
          <w:b/>
          <w:noProof/>
          <w:sz w:val="24"/>
          <w:szCs w:val="24"/>
          <w:lang w:val="en-US"/>
        </w:rPr>
        <w:t>}</w:t>
      </w:r>
    </w:p>
    <w:p w:rsidR="006A0282" w:rsidRPr="003C7DB9" w:rsidRDefault="006A0282" w:rsidP="006A0282">
      <w:pPr>
        <w:pStyle w:val="a3"/>
        <w:rPr>
          <w:rFonts w:cstheme="minorHAnsi"/>
          <w:b/>
          <w:noProof/>
          <w:color w:val="FF0000"/>
          <w:sz w:val="24"/>
          <w:szCs w:val="24"/>
          <w:lang w:val="en-US"/>
        </w:rPr>
      </w:pPr>
    </w:p>
    <w:p w:rsidR="006A0282" w:rsidRPr="003C7DB9" w:rsidRDefault="006A0282" w:rsidP="006A0282">
      <w:pPr>
        <w:pStyle w:val="a3"/>
        <w:rPr>
          <w:rFonts w:cstheme="minorHAnsi"/>
          <w:b/>
          <w:noProof/>
          <w:color w:val="E36C0A" w:themeColor="accent6" w:themeShade="BF"/>
          <w:sz w:val="32"/>
          <w:szCs w:val="32"/>
          <w:u w:val="single"/>
          <w:lang w:val="en-US"/>
        </w:rPr>
      </w:pPr>
    </w:p>
    <w:p w:rsidR="006A0282" w:rsidRPr="003C7DB9" w:rsidRDefault="006A0282" w:rsidP="006A0282">
      <w:pPr>
        <w:rPr>
          <w:rFonts w:cstheme="minorHAnsi"/>
          <w:b/>
          <w:noProof/>
          <w:color w:val="E36C0A" w:themeColor="accent6" w:themeShade="BF"/>
          <w:sz w:val="32"/>
          <w:szCs w:val="32"/>
          <w:u w:val="single"/>
          <w:lang w:val="en-US"/>
        </w:rPr>
      </w:pPr>
    </w:p>
    <w:p w:rsidR="00D23E78" w:rsidRPr="003C7DB9" w:rsidRDefault="006A0282" w:rsidP="00367412">
      <w:pPr>
        <w:pStyle w:val="a3"/>
        <w:numPr>
          <w:ilvl w:val="0"/>
          <w:numId w:val="3"/>
        </w:numPr>
        <w:rPr>
          <w:rFonts w:cstheme="minorHAnsi"/>
          <w:b/>
          <w:noProof/>
          <w:color w:val="E36C0A" w:themeColor="accent6" w:themeShade="BF"/>
          <w:sz w:val="32"/>
          <w:szCs w:val="32"/>
          <w:u w:val="single"/>
          <w:lang w:val="en-US"/>
        </w:rPr>
      </w:pPr>
      <w:r w:rsidRPr="003C7DB9">
        <w:rPr>
          <w:rFonts w:cstheme="minorHAnsi"/>
          <w:b/>
          <w:noProof/>
          <w:color w:val="E36C0A" w:themeColor="accent6" w:themeShade="BF"/>
          <w:sz w:val="32"/>
          <w:szCs w:val="32"/>
          <w:u w:val="single"/>
          <w:lang w:val="en-US"/>
        </w:rPr>
        <w:t xml:space="preserve">Оператор </w:t>
      </w:r>
      <w:r w:rsidR="006A598D" w:rsidRPr="003C7DB9">
        <w:rPr>
          <w:rFonts w:cstheme="minorHAnsi"/>
          <w:b/>
          <w:noProof/>
          <w:color w:val="E36C0A" w:themeColor="accent6" w:themeShade="BF"/>
          <w:sz w:val="32"/>
          <w:szCs w:val="32"/>
          <w:u w:val="single"/>
          <w:lang w:val="en-US"/>
        </w:rPr>
        <w:t>if elseif</w:t>
      </w:r>
    </w:p>
    <w:p w:rsidR="006A0282" w:rsidRPr="003C7DB9" w:rsidRDefault="006A0282" w:rsidP="00D23E78">
      <w:pPr>
        <w:pStyle w:val="a3"/>
        <w:rPr>
          <w:rFonts w:cstheme="minorHAnsi"/>
          <w:b/>
          <w:noProof/>
          <w:color w:val="E36C0A" w:themeColor="accent6" w:themeShade="BF"/>
          <w:sz w:val="32"/>
          <w:szCs w:val="32"/>
          <w:u w:val="single"/>
          <w:lang w:val="en-US"/>
        </w:rPr>
      </w:pPr>
      <w:r w:rsidRPr="003C7DB9">
        <w:rPr>
          <w:rFonts w:cstheme="minorHAnsi"/>
          <w:b/>
          <w:noProof/>
          <w:color w:val="E36C0A" w:themeColor="accent6" w:themeShade="BF"/>
          <w:sz w:val="32"/>
          <w:szCs w:val="32"/>
          <w:u w:val="single"/>
          <w:lang w:val="en-US"/>
        </w:rPr>
        <w:t xml:space="preserve"> </w:t>
      </w:r>
    </w:p>
    <w:p w:rsidR="00915552" w:rsidRPr="001062D9" w:rsidRDefault="00915552" w:rsidP="006A0282">
      <w:pPr>
        <w:pStyle w:val="a3"/>
        <w:rPr>
          <w:rFonts w:cstheme="minorHAnsi"/>
          <w:noProof/>
          <w:color w:val="000000" w:themeColor="text1"/>
          <w:sz w:val="24"/>
          <w:szCs w:val="24"/>
        </w:rPr>
      </w:pPr>
      <w:r w:rsidRPr="001062D9">
        <w:rPr>
          <w:rFonts w:cstheme="minorHAnsi"/>
          <w:noProof/>
          <w:color w:val="000000" w:themeColor="text1"/>
          <w:sz w:val="24"/>
          <w:szCs w:val="24"/>
        </w:rPr>
        <w:t xml:space="preserve">Разница между </w:t>
      </w:r>
      <w:r w:rsidRPr="003C7DB9">
        <w:rPr>
          <w:rFonts w:cstheme="minorHAnsi"/>
          <w:b/>
          <w:noProof/>
          <w:color w:val="E36C0A" w:themeColor="accent6" w:themeShade="BF"/>
          <w:sz w:val="24"/>
          <w:szCs w:val="24"/>
          <w:lang w:val="en-US"/>
        </w:rPr>
        <w:t>else</w:t>
      </w:r>
      <w:r w:rsidRPr="001062D9">
        <w:rPr>
          <w:rFonts w:cstheme="minorHAnsi"/>
          <w:b/>
          <w:noProof/>
          <w:color w:val="E36C0A" w:themeColor="accent6" w:themeShade="BF"/>
          <w:sz w:val="24"/>
          <w:szCs w:val="24"/>
        </w:rPr>
        <w:t xml:space="preserve"> </w:t>
      </w:r>
      <w:r w:rsidRPr="003C7DB9">
        <w:rPr>
          <w:rFonts w:cstheme="minorHAnsi"/>
          <w:b/>
          <w:noProof/>
          <w:color w:val="E36C0A" w:themeColor="accent6" w:themeShade="BF"/>
          <w:sz w:val="24"/>
          <w:szCs w:val="24"/>
          <w:lang w:val="en-US"/>
        </w:rPr>
        <w:t>if</w:t>
      </w:r>
      <w:r w:rsidRPr="001062D9">
        <w:rPr>
          <w:rFonts w:cstheme="minorHAnsi"/>
          <w:noProof/>
          <w:color w:val="E36C0A" w:themeColor="accent6" w:themeShade="BF"/>
          <w:sz w:val="24"/>
          <w:szCs w:val="24"/>
        </w:rPr>
        <w:t xml:space="preserve"> </w:t>
      </w:r>
      <w:r w:rsidRPr="001062D9">
        <w:rPr>
          <w:rFonts w:cstheme="minorHAnsi"/>
          <w:noProof/>
          <w:color w:val="000000" w:themeColor="text1"/>
          <w:sz w:val="24"/>
          <w:szCs w:val="24"/>
        </w:rPr>
        <w:t xml:space="preserve">и </w:t>
      </w:r>
      <w:r w:rsidRPr="003C7DB9">
        <w:rPr>
          <w:rFonts w:cstheme="minorHAnsi"/>
          <w:b/>
          <w:noProof/>
          <w:color w:val="E36C0A" w:themeColor="accent6" w:themeShade="BF"/>
          <w:sz w:val="24"/>
          <w:szCs w:val="24"/>
          <w:lang w:val="en-US"/>
        </w:rPr>
        <w:t>else</w:t>
      </w:r>
      <w:r w:rsidRPr="001062D9">
        <w:rPr>
          <w:rFonts w:cstheme="minorHAnsi"/>
          <w:noProof/>
          <w:color w:val="000000" w:themeColor="text1"/>
          <w:sz w:val="24"/>
          <w:szCs w:val="24"/>
        </w:rPr>
        <w:t xml:space="preserve"> – после </w:t>
      </w:r>
      <w:r w:rsidRPr="003C7DB9">
        <w:rPr>
          <w:rFonts w:cstheme="minorHAnsi"/>
          <w:b/>
          <w:noProof/>
          <w:color w:val="E36C0A" w:themeColor="accent6" w:themeShade="BF"/>
          <w:sz w:val="24"/>
          <w:szCs w:val="24"/>
          <w:lang w:val="en-US"/>
        </w:rPr>
        <w:t>elseif</w:t>
      </w:r>
      <w:r w:rsidRPr="001062D9">
        <w:rPr>
          <w:rFonts w:cstheme="minorHAnsi"/>
          <w:b/>
          <w:noProof/>
          <w:sz w:val="24"/>
          <w:szCs w:val="24"/>
        </w:rPr>
        <w:t>(</w:t>
      </w:r>
      <w:r w:rsidRPr="001062D9">
        <w:rPr>
          <w:rFonts w:cstheme="minorHAnsi"/>
          <w:noProof/>
          <w:color w:val="000000" w:themeColor="text1"/>
          <w:sz w:val="24"/>
          <w:szCs w:val="24"/>
        </w:rPr>
        <w:t>мы сюда пишем условие</w:t>
      </w:r>
      <w:r w:rsidRPr="001062D9">
        <w:rPr>
          <w:rFonts w:cstheme="minorHAnsi"/>
          <w:b/>
          <w:noProof/>
          <w:sz w:val="24"/>
          <w:szCs w:val="24"/>
        </w:rPr>
        <w:t>){</w:t>
      </w:r>
      <w:r w:rsidRPr="001062D9">
        <w:rPr>
          <w:rFonts w:cstheme="minorHAnsi"/>
          <w:noProof/>
          <w:color w:val="000000" w:themeColor="text1"/>
          <w:sz w:val="24"/>
          <w:szCs w:val="24"/>
        </w:rPr>
        <w:t>сюда выполнение кода</w:t>
      </w:r>
      <w:r w:rsidRPr="001062D9">
        <w:rPr>
          <w:rFonts w:cstheme="minorHAnsi"/>
          <w:b/>
          <w:noProof/>
          <w:sz w:val="24"/>
          <w:szCs w:val="24"/>
        </w:rPr>
        <w:t>}</w:t>
      </w:r>
      <w:r w:rsidRPr="001062D9">
        <w:rPr>
          <w:rFonts w:cstheme="minorHAnsi"/>
          <w:noProof/>
          <w:color w:val="000000" w:themeColor="text1"/>
          <w:sz w:val="24"/>
          <w:szCs w:val="24"/>
        </w:rPr>
        <w:t>,</w:t>
      </w:r>
      <w:r w:rsidRPr="001062D9">
        <w:rPr>
          <w:rFonts w:cstheme="minorHAnsi"/>
          <w:noProof/>
          <w:color w:val="000000" w:themeColor="text1"/>
          <w:sz w:val="24"/>
          <w:szCs w:val="24"/>
        </w:rPr>
        <w:br/>
        <w:t xml:space="preserve">а после </w:t>
      </w:r>
      <w:r w:rsidRPr="003C7DB9">
        <w:rPr>
          <w:rFonts w:cstheme="minorHAnsi"/>
          <w:b/>
          <w:noProof/>
          <w:color w:val="E36C0A" w:themeColor="accent6" w:themeShade="BF"/>
          <w:sz w:val="24"/>
          <w:szCs w:val="24"/>
          <w:lang w:val="en-US"/>
        </w:rPr>
        <w:t>else</w:t>
      </w:r>
      <w:r w:rsidRPr="001062D9">
        <w:rPr>
          <w:rFonts w:cstheme="minorHAnsi"/>
          <w:b/>
          <w:noProof/>
          <w:color w:val="000000" w:themeColor="text1"/>
          <w:sz w:val="24"/>
          <w:szCs w:val="24"/>
        </w:rPr>
        <w:t>{</w:t>
      </w:r>
      <w:r w:rsidRPr="001062D9">
        <w:rPr>
          <w:rFonts w:cstheme="minorHAnsi"/>
          <w:noProof/>
          <w:color w:val="000000" w:themeColor="text1"/>
          <w:sz w:val="24"/>
          <w:szCs w:val="24"/>
        </w:rPr>
        <w:t>пишем выполнение кода без какого-либо условия вообще</w:t>
      </w:r>
      <w:r w:rsidRPr="001062D9">
        <w:rPr>
          <w:rFonts w:cstheme="minorHAnsi"/>
          <w:b/>
          <w:noProof/>
          <w:sz w:val="24"/>
          <w:szCs w:val="24"/>
        </w:rPr>
        <w:t>}</w:t>
      </w:r>
      <w:r w:rsidRPr="001062D9">
        <w:rPr>
          <w:rFonts w:cstheme="minorHAnsi"/>
          <w:noProof/>
          <w:color w:val="000000" w:themeColor="text1"/>
          <w:sz w:val="24"/>
          <w:szCs w:val="24"/>
        </w:rPr>
        <w:t>.</w:t>
      </w:r>
    </w:p>
    <w:p w:rsidR="00E15E5A" w:rsidRPr="001062D9" w:rsidRDefault="00915552" w:rsidP="006A0282">
      <w:pPr>
        <w:pStyle w:val="a3"/>
        <w:rPr>
          <w:rFonts w:cstheme="minorHAnsi"/>
          <w:noProof/>
          <w:color w:val="000000" w:themeColor="text1"/>
          <w:sz w:val="24"/>
          <w:szCs w:val="24"/>
        </w:rPr>
      </w:pPr>
      <w:r w:rsidRPr="001062D9">
        <w:rPr>
          <w:rFonts w:cstheme="minorHAnsi"/>
          <w:noProof/>
          <w:color w:val="000000" w:themeColor="text1"/>
          <w:sz w:val="24"/>
          <w:szCs w:val="24"/>
        </w:rPr>
        <w:t xml:space="preserve"> Читаем код с </w:t>
      </w:r>
      <w:r w:rsidRPr="003C7DB9">
        <w:rPr>
          <w:rFonts w:cstheme="minorHAnsi"/>
          <w:b/>
          <w:noProof/>
          <w:color w:val="E36C0A" w:themeColor="accent6" w:themeShade="BF"/>
          <w:sz w:val="24"/>
          <w:szCs w:val="24"/>
          <w:lang w:val="en-US"/>
        </w:rPr>
        <w:t>else</w:t>
      </w:r>
      <w:r w:rsidRPr="001062D9">
        <w:rPr>
          <w:rFonts w:cstheme="minorHAnsi"/>
          <w:b/>
          <w:noProof/>
          <w:color w:val="E36C0A" w:themeColor="accent6" w:themeShade="BF"/>
          <w:sz w:val="24"/>
          <w:szCs w:val="24"/>
        </w:rPr>
        <w:t xml:space="preserve"> </w:t>
      </w:r>
      <w:r w:rsidRPr="003C7DB9">
        <w:rPr>
          <w:rFonts w:cstheme="minorHAnsi"/>
          <w:b/>
          <w:noProof/>
          <w:color w:val="E36C0A" w:themeColor="accent6" w:themeShade="BF"/>
          <w:sz w:val="24"/>
          <w:szCs w:val="24"/>
          <w:lang w:val="en-US"/>
        </w:rPr>
        <w:t>if</w:t>
      </w:r>
      <w:r w:rsidRPr="001062D9">
        <w:rPr>
          <w:rFonts w:cstheme="minorHAnsi"/>
          <w:noProof/>
          <w:color w:val="000000" w:themeColor="text1"/>
          <w:sz w:val="24"/>
          <w:szCs w:val="24"/>
        </w:rPr>
        <w:t xml:space="preserve">: </w:t>
      </w:r>
      <w:r w:rsidR="00CB6840" w:rsidRPr="001062D9">
        <w:rPr>
          <w:rFonts w:cstheme="minorHAnsi"/>
          <w:noProof/>
          <w:color w:val="000000" w:themeColor="text1"/>
          <w:sz w:val="24"/>
          <w:szCs w:val="24"/>
        </w:rPr>
        <w:t xml:space="preserve">если </w:t>
      </w:r>
      <w:r w:rsidRPr="001062D9">
        <w:rPr>
          <w:rFonts w:cstheme="minorHAnsi"/>
          <w:noProof/>
          <w:color w:val="000000" w:themeColor="text1"/>
          <w:sz w:val="24"/>
          <w:szCs w:val="24"/>
        </w:rPr>
        <w:t xml:space="preserve">не </w:t>
      </w:r>
      <w:r w:rsidR="00CB6840" w:rsidRPr="001062D9">
        <w:rPr>
          <w:rFonts w:cstheme="minorHAnsi"/>
          <w:noProof/>
          <w:color w:val="000000" w:themeColor="text1"/>
          <w:sz w:val="24"/>
          <w:szCs w:val="24"/>
        </w:rPr>
        <w:t>выполнилось первое у</w:t>
      </w:r>
      <w:r w:rsidRPr="001062D9">
        <w:rPr>
          <w:rFonts w:cstheme="minorHAnsi"/>
          <w:noProof/>
          <w:color w:val="000000" w:themeColor="text1"/>
          <w:sz w:val="24"/>
          <w:szCs w:val="24"/>
        </w:rPr>
        <w:t>словие, тогда проверим</w:t>
      </w:r>
      <w:r w:rsidR="00CB6840" w:rsidRPr="001062D9">
        <w:rPr>
          <w:rFonts w:cstheme="minorHAnsi"/>
          <w:noProof/>
          <w:color w:val="000000" w:themeColor="text1"/>
          <w:sz w:val="24"/>
          <w:szCs w:val="24"/>
        </w:rPr>
        <w:t xml:space="preserve"> второе</w:t>
      </w:r>
      <w:r w:rsidRPr="001062D9">
        <w:rPr>
          <w:rFonts w:cstheme="minorHAnsi"/>
          <w:noProof/>
          <w:color w:val="000000" w:themeColor="text1"/>
          <w:sz w:val="24"/>
          <w:szCs w:val="24"/>
        </w:rPr>
        <w:t xml:space="preserve"> условие</w:t>
      </w:r>
      <w:r w:rsidR="00CB6840" w:rsidRPr="001062D9">
        <w:rPr>
          <w:rFonts w:cstheme="minorHAnsi"/>
          <w:noProof/>
          <w:color w:val="000000" w:themeColor="text1"/>
          <w:sz w:val="24"/>
          <w:szCs w:val="24"/>
        </w:rPr>
        <w:t xml:space="preserve">! </w:t>
      </w:r>
      <w:r w:rsidR="006A598D" w:rsidRPr="001062D9">
        <w:rPr>
          <w:rFonts w:cstheme="minorHAnsi"/>
          <w:noProof/>
          <w:color w:val="000000" w:themeColor="text1"/>
          <w:sz w:val="24"/>
          <w:szCs w:val="24"/>
        </w:rPr>
        <w:br/>
        <w:t xml:space="preserve">Используем, если нам нужно после </w:t>
      </w:r>
      <w:r w:rsidR="006A598D" w:rsidRPr="003C7DB9">
        <w:rPr>
          <w:rFonts w:cstheme="minorHAnsi"/>
          <w:b/>
          <w:noProof/>
          <w:color w:val="E36C0A" w:themeColor="accent6" w:themeShade="BF"/>
          <w:sz w:val="24"/>
          <w:szCs w:val="24"/>
          <w:lang w:val="en-US"/>
        </w:rPr>
        <w:t>if</w:t>
      </w:r>
      <w:r w:rsidR="006A598D" w:rsidRPr="001062D9">
        <w:rPr>
          <w:rFonts w:cstheme="minorHAnsi"/>
          <w:noProof/>
          <w:color w:val="000000" w:themeColor="text1"/>
          <w:sz w:val="24"/>
          <w:szCs w:val="24"/>
        </w:rPr>
        <w:t xml:space="preserve"> проверять еще какое - то условие.</w:t>
      </w:r>
      <w:r w:rsidR="006A0282" w:rsidRPr="001062D9">
        <w:rPr>
          <w:rFonts w:cstheme="minorHAnsi"/>
          <w:noProof/>
          <w:color w:val="000000" w:themeColor="text1"/>
          <w:sz w:val="24"/>
          <w:szCs w:val="24"/>
        </w:rPr>
        <w:t xml:space="preserve">  </w:t>
      </w:r>
      <w:r w:rsidR="00E15E5A" w:rsidRPr="001062D9">
        <w:rPr>
          <w:rFonts w:cstheme="minorHAnsi"/>
          <w:noProof/>
          <w:color w:val="000000" w:themeColor="text1"/>
          <w:sz w:val="24"/>
          <w:szCs w:val="24"/>
        </w:rPr>
        <w:t xml:space="preserve">А, если использовать </w:t>
      </w:r>
      <w:r w:rsidR="00E15E5A" w:rsidRPr="003C7DB9">
        <w:rPr>
          <w:rFonts w:cstheme="minorHAnsi"/>
          <w:noProof/>
          <w:color w:val="000000" w:themeColor="text1"/>
          <w:sz w:val="24"/>
          <w:szCs w:val="24"/>
          <w:lang w:val="en-US"/>
        </w:rPr>
        <w:t>else</w:t>
      </w:r>
      <w:r w:rsidR="00E15E5A" w:rsidRPr="001062D9">
        <w:rPr>
          <w:rFonts w:cstheme="minorHAnsi"/>
          <w:noProof/>
          <w:color w:val="000000" w:themeColor="text1"/>
          <w:sz w:val="24"/>
          <w:szCs w:val="24"/>
        </w:rPr>
        <w:t xml:space="preserve">, то при успешном выполнении первого условия в </w:t>
      </w:r>
      <w:r w:rsidR="00E15E5A" w:rsidRPr="003C7DB9">
        <w:rPr>
          <w:rFonts w:cstheme="minorHAnsi"/>
          <w:noProof/>
          <w:color w:val="000000" w:themeColor="text1"/>
          <w:sz w:val="24"/>
          <w:szCs w:val="24"/>
          <w:lang w:val="en-US"/>
        </w:rPr>
        <w:t>if</w:t>
      </w:r>
      <w:r w:rsidR="00E15E5A" w:rsidRPr="001062D9">
        <w:rPr>
          <w:rFonts w:cstheme="minorHAnsi"/>
          <w:noProof/>
          <w:color w:val="000000" w:themeColor="text1"/>
          <w:sz w:val="24"/>
          <w:szCs w:val="24"/>
        </w:rPr>
        <w:t xml:space="preserve"> – второе уже проверяться не будет.</w:t>
      </w:r>
    </w:p>
    <w:p w:rsidR="001C54B1" w:rsidRPr="001062D9" w:rsidRDefault="001C54B1" w:rsidP="001C54B1">
      <w:pPr>
        <w:pStyle w:val="a3"/>
        <w:rPr>
          <w:rFonts w:cstheme="minorHAnsi"/>
          <w:noProof/>
          <w:color w:val="000000" w:themeColor="text1"/>
          <w:sz w:val="24"/>
          <w:szCs w:val="24"/>
        </w:rPr>
      </w:pPr>
      <w:r w:rsidRPr="001062D9">
        <w:rPr>
          <w:rFonts w:cstheme="minorHAnsi"/>
          <w:noProof/>
          <w:color w:val="000000" w:themeColor="text1"/>
          <w:sz w:val="24"/>
          <w:szCs w:val="24"/>
        </w:rPr>
        <w:t xml:space="preserve">Тоесть, после того как будет истинно первое условие и на другие написано </w:t>
      </w:r>
      <w:r w:rsidRPr="003C7DB9">
        <w:rPr>
          <w:rFonts w:cstheme="minorHAnsi"/>
          <w:b/>
          <w:noProof/>
          <w:color w:val="E36C0A" w:themeColor="accent6" w:themeShade="BF"/>
          <w:sz w:val="24"/>
          <w:szCs w:val="24"/>
          <w:lang w:val="en-US"/>
        </w:rPr>
        <w:t>else</w:t>
      </w:r>
      <w:r w:rsidRPr="001062D9">
        <w:rPr>
          <w:rFonts w:cstheme="minorHAnsi"/>
          <w:noProof/>
          <w:color w:val="000000" w:themeColor="text1"/>
          <w:sz w:val="24"/>
          <w:szCs w:val="24"/>
        </w:rPr>
        <w:t xml:space="preserve">, то оно после </w:t>
      </w:r>
      <w:r w:rsidRPr="003C7DB9">
        <w:rPr>
          <w:rFonts w:cstheme="minorHAnsi"/>
          <w:b/>
          <w:noProof/>
          <w:color w:val="E36C0A" w:themeColor="accent6" w:themeShade="BF"/>
          <w:sz w:val="24"/>
          <w:szCs w:val="24"/>
          <w:lang w:val="en-US"/>
        </w:rPr>
        <w:t>else</w:t>
      </w:r>
      <w:r w:rsidRPr="001062D9">
        <w:rPr>
          <w:rFonts w:cstheme="minorHAnsi"/>
          <w:noProof/>
          <w:color w:val="000000" w:themeColor="text1"/>
          <w:sz w:val="24"/>
          <w:szCs w:val="24"/>
        </w:rPr>
        <w:t xml:space="preserve"> не заходит! А, если просто </w:t>
      </w:r>
      <w:r w:rsidRPr="003C7DB9">
        <w:rPr>
          <w:rFonts w:cstheme="minorHAnsi"/>
          <w:noProof/>
          <w:color w:val="000000" w:themeColor="text1"/>
          <w:sz w:val="24"/>
          <w:szCs w:val="24"/>
          <w:lang w:val="en-US"/>
        </w:rPr>
        <w:t>if</w:t>
      </w:r>
      <w:r w:rsidRPr="001062D9">
        <w:rPr>
          <w:rFonts w:cstheme="minorHAnsi"/>
          <w:noProof/>
          <w:color w:val="000000" w:themeColor="text1"/>
          <w:sz w:val="24"/>
          <w:szCs w:val="24"/>
        </w:rPr>
        <w:t xml:space="preserve"> () </w:t>
      </w:r>
      <w:r w:rsidRPr="003C7DB9">
        <w:rPr>
          <w:rFonts w:cstheme="minorHAnsi"/>
          <w:noProof/>
          <w:color w:val="000000" w:themeColor="text1"/>
          <w:sz w:val="24"/>
          <w:szCs w:val="24"/>
          <w:lang w:val="en-US"/>
        </w:rPr>
        <w:t>if</w:t>
      </w:r>
      <w:r w:rsidRPr="001062D9">
        <w:rPr>
          <w:rFonts w:cstheme="minorHAnsi"/>
          <w:noProof/>
          <w:color w:val="000000" w:themeColor="text1"/>
          <w:sz w:val="24"/>
          <w:szCs w:val="24"/>
        </w:rPr>
        <w:t xml:space="preserve"> () </w:t>
      </w:r>
      <w:r w:rsidRPr="003C7DB9">
        <w:rPr>
          <w:rFonts w:cstheme="minorHAnsi"/>
          <w:noProof/>
          <w:color w:val="000000" w:themeColor="text1"/>
          <w:sz w:val="24"/>
          <w:szCs w:val="24"/>
          <w:lang w:val="en-US"/>
        </w:rPr>
        <w:t>if</w:t>
      </w:r>
      <w:r w:rsidRPr="001062D9">
        <w:rPr>
          <w:rFonts w:cstheme="minorHAnsi"/>
          <w:noProof/>
          <w:color w:val="000000" w:themeColor="text1"/>
          <w:sz w:val="24"/>
          <w:szCs w:val="24"/>
        </w:rPr>
        <w:t xml:space="preserve"> () без </w:t>
      </w:r>
      <w:r w:rsidRPr="003C7DB9">
        <w:rPr>
          <w:rFonts w:cstheme="minorHAnsi"/>
          <w:b/>
          <w:noProof/>
          <w:color w:val="E36C0A" w:themeColor="accent6" w:themeShade="BF"/>
          <w:sz w:val="24"/>
          <w:szCs w:val="24"/>
          <w:lang w:val="en-US"/>
        </w:rPr>
        <w:t>else</w:t>
      </w:r>
      <w:r w:rsidRPr="001062D9">
        <w:rPr>
          <w:rFonts w:cstheme="minorHAnsi"/>
          <w:noProof/>
          <w:color w:val="000000" w:themeColor="text1"/>
          <w:sz w:val="24"/>
          <w:szCs w:val="24"/>
        </w:rPr>
        <w:t>, то будет заходить в каждый...</w:t>
      </w:r>
    </w:p>
    <w:p w:rsidR="00CB6840" w:rsidRPr="003C7DB9" w:rsidRDefault="00E15E5A" w:rsidP="006A0282">
      <w:pPr>
        <w:pStyle w:val="a3"/>
        <w:rPr>
          <w:rFonts w:cstheme="minorHAnsi"/>
          <w:noProof/>
          <w:color w:val="E36C0A" w:themeColor="accent6" w:themeShade="BF"/>
          <w:sz w:val="24"/>
          <w:szCs w:val="24"/>
          <w:lang w:val="en-US"/>
        </w:rPr>
      </w:pPr>
      <w:r w:rsidRPr="003C7DB9">
        <w:rPr>
          <w:rFonts w:cstheme="minorHAnsi"/>
          <w:noProof/>
          <w:color w:val="000000" w:themeColor="text1"/>
          <w:sz w:val="24"/>
          <w:szCs w:val="24"/>
          <w:lang w:val="en-US"/>
        </w:rPr>
        <w:t xml:space="preserve">Например: </w:t>
      </w:r>
    </w:p>
    <w:p w:rsidR="00CB6840" w:rsidRPr="003C7DB9" w:rsidRDefault="00CB6840" w:rsidP="006A0282">
      <w:pPr>
        <w:pStyle w:val="a3"/>
        <w:rPr>
          <w:rFonts w:cstheme="minorHAnsi"/>
          <w:b/>
          <w:noProof/>
          <w:color w:val="E36C0A" w:themeColor="accent6" w:themeShade="BF"/>
          <w:sz w:val="24"/>
          <w:szCs w:val="24"/>
          <w:lang w:val="en-US"/>
        </w:rPr>
      </w:pPr>
    </w:p>
    <w:p w:rsidR="00CB6840" w:rsidRPr="003C7DB9" w:rsidRDefault="006A0282" w:rsidP="00CB6840">
      <w:pPr>
        <w:pStyle w:val="HTML"/>
        <w:shd w:val="clear" w:color="auto" w:fill="002240"/>
        <w:rPr>
          <w:noProof/>
          <w:color w:val="E1EFFF"/>
          <w:lang w:val="en-US"/>
        </w:rPr>
      </w:pPr>
      <w:r w:rsidRPr="003C7DB9">
        <w:rPr>
          <w:rFonts w:cstheme="minorHAnsi"/>
          <w:b/>
          <w:noProof/>
          <w:color w:val="E36C0A" w:themeColor="accent6" w:themeShade="BF"/>
          <w:sz w:val="24"/>
          <w:szCs w:val="24"/>
          <w:lang w:val="en-US"/>
        </w:rPr>
        <w:t xml:space="preserve"> </w:t>
      </w:r>
      <w:r w:rsidR="00CB6840" w:rsidRPr="003C7DB9">
        <w:rPr>
          <w:noProof/>
          <w:color w:val="FF9D00"/>
          <w:lang w:val="en-US"/>
        </w:rPr>
        <w:t xml:space="preserve">if </w:t>
      </w:r>
      <w:r w:rsidR="00CB6840" w:rsidRPr="003C7DB9">
        <w:rPr>
          <w:noProof/>
          <w:color w:val="E1EFFF"/>
          <w:lang w:val="en-US"/>
        </w:rPr>
        <w:t>(</w:t>
      </w:r>
      <w:r w:rsidR="00CB6840" w:rsidRPr="003C7DB9">
        <w:rPr>
          <w:noProof/>
          <w:color w:val="FF80E1"/>
          <w:lang w:val="en-US"/>
        </w:rPr>
        <w:t xml:space="preserve">$b </w:t>
      </w:r>
      <w:r w:rsidR="00CB6840" w:rsidRPr="003C7DB9">
        <w:rPr>
          <w:noProof/>
          <w:color w:val="FF9D00"/>
          <w:lang w:val="en-US"/>
        </w:rPr>
        <w:t xml:space="preserve">== </w:t>
      </w:r>
      <w:r w:rsidR="00CB6840" w:rsidRPr="003C7DB9">
        <w:rPr>
          <w:noProof/>
          <w:color w:val="FF628C"/>
          <w:lang w:val="en-US"/>
        </w:rPr>
        <w:t>0</w:t>
      </w:r>
      <w:r w:rsidR="00CB6840" w:rsidRPr="003C7DB9">
        <w:rPr>
          <w:noProof/>
          <w:color w:val="E1EFFF"/>
          <w:lang w:val="en-US"/>
        </w:rPr>
        <w:t>) {</w:t>
      </w:r>
      <w:r w:rsidR="00CB6840" w:rsidRPr="003C7DB9">
        <w:rPr>
          <w:noProof/>
          <w:color w:val="E1EFFF"/>
          <w:lang w:val="en-US"/>
        </w:rPr>
        <w:br/>
        <w:t xml:space="preserve">    </w:t>
      </w:r>
      <w:r w:rsidR="00CB6840" w:rsidRPr="003C7DB9">
        <w:rPr>
          <w:noProof/>
          <w:color w:val="FF80E1"/>
          <w:lang w:val="en-US"/>
        </w:rPr>
        <w:t>$arrRandBalls</w:t>
      </w:r>
      <w:r w:rsidR="00CB6840" w:rsidRPr="003C7DB9">
        <w:rPr>
          <w:noProof/>
          <w:color w:val="E1EFFF"/>
          <w:lang w:val="en-US"/>
        </w:rPr>
        <w:t>[</w:t>
      </w:r>
      <w:r w:rsidR="00CB6840" w:rsidRPr="003C7DB9">
        <w:rPr>
          <w:noProof/>
          <w:color w:val="FF80E1"/>
          <w:lang w:val="en-US"/>
        </w:rPr>
        <w:t>$b</w:t>
      </w:r>
      <w:r w:rsidR="00CB6840" w:rsidRPr="003C7DB9">
        <w:rPr>
          <w:noProof/>
          <w:color w:val="E1EFFF"/>
          <w:lang w:val="en-US"/>
        </w:rPr>
        <w:t xml:space="preserve">] </w:t>
      </w:r>
      <w:r w:rsidR="00CB6840" w:rsidRPr="003C7DB9">
        <w:rPr>
          <w:noProof/>
          <w:color w:val="FF9D00"/>
          <w:lang w:val="en-US"/>
        </w:rPr>
        <w:t xml:space="preserve">= </w:t>
      </w:r>
      <w:r w:rsidR="00CB6840" w:rsidRPr="003C7DB9">
        <w:rPr>
          <w:noProof/>
          <w:color w:val="FF80E1"/>
          <w:lang w:val="en-US"/>
        </w:rPr>
        <w:t>$randBalls</w:t>
      </w:r>
      <w:r w:rsidR="00CB6840" w:rsidRPr="003C7DB9">
        <w:rPr>
          <w:noProof/>
          <w:color w:val="E1EFFF"/>
          <w:lang w:val="en-US"/>
        </w:rPr>
        <w:t>;</w:t>
      </w:r>
      <w:r w:rsidR="00CB6840" w:rsidRPr="003C7DB9">
        <w:rPr>
          <w:noProof/>
          <w:color w:val="E1EFFF"/>
          <w:lang w:val="en-US"/>
        </w:rPr>
        <w:br/>
        <w:t xml:space="preserve">} </w:t>
      </w:r>
      <w:r w:rsidR="00CB6840" w:rsidRPr="003C7DB9">
        <w:rPr>
          <w:noProof/>
          <w:color w:val="FF9D00"/>
          <w:lang w:val="en-US"/>
        </w:rPr>
        <w:t xml:space="preserve">elseif </w:t>
      </w:r>
      <w:r w:rsidR="00CB6840" w:rsidRPr="003C7DB9">
        <w:rPr>
          <w:noProof/>
          <w:color w:val="E1EFFF"/>
          <w:lang w:val="en-US"/>
        </w:rPr>
        <w:t>(</w:t>
      </w:r>
      <w:r w:rsidR="00CB6840" w:rsidRPr="003C7DB9">
        <w:rPr>
          <w:noProof/>
          <w:color w:val="FF9D00"/>
          <w:lang w:val="en-US"/>
        </w:rPr>
        <w:t>!</w:t>
      </w:r>
      <w:r w:rsidR="00CB6840" w:rsidRPr="003C7DB9">
        <w:rPr>
          <w:noProof/>
          <w:color w:val="80FFBB"/>
          <w:lang w:val="en-US"/>
        </w:rPr>
        <w:t>in_array</w:t>
      </w:r>
      <w:r w:rsidR="00CB6840" w:rsidRPr="003C7DB9">
        <w:rPr>
          <w:noProof/>
          <w:color w:val="E1EFFF"/>
          <w:lang w:val="en-US"/>
        </w:rPr>
        <w:t>(</w:t>
      </w:r>
      <w:r w:rsidR="00CB6840" w:rsidRPr="003C7DB9">
        <w:rPr>
          <w:noProof/>
          <w:color w:val="FF80E1"/>
          <w:lang w:val="en-US"/>
        </w:rPr>
        <w:t>$randBalls</w:t>
      </w:r>
      <w:r w:rsidR="00CB6840" w:rsidRPr="003C7DB9">
        <w:rPr>
          <w:noProof/>
          <w:color w:val="E1EFFF"/>
          <w:lang w:val="en-US"/>
        </w:rPr>
        <w:t xml:space="preserve">, </w:t>
      </w:r>
      <w:r w:rsidR="00CB6840" w:rsidRPr="003C7DB9">
        <w:rPr>
          <w:noProof/>
          <w:color w:val="FF80E1"/>
          <w:lang w:val="en-US"/>
        </w:rPr>
        <w:t>$arrRandBalls</w:t>
      </w:r>
      <w:r w:rsidR="00CB6840" w:rsidRPr="003C7DB9">
        <w:rPr>
          <w:noProof/>
          <w:color w:val="E1EFFF"/>
          <w:lang w:val="en-US"/>
        </w:rPr>
        <w:t>)) {</w:t>
      </w:r>
      <w:r w:rsidR="00CB6840" w:rsidRPr="003C7DB9">
        <w:rPr>
          <w:noProof/>
          <w:color w:val="E1EFFF"/>
          <w:lang w:val="en-US"/>
        </w:rPr>
        <w:br/>
        <w:t xml:space="preserve">    </w:t>
      </w:r>
      <w:r w:rsidR="00CB6840" w:rsidRPr="003C7DB9">
        <w:rPr>
          <w:noProof/>
          <w:color w:val="FF80E1"/>
          <w:lang w:val="en-US"/>
        </w:rPr>
        <w:t>$arrRandBalls</w:t>
      </w:r>
      <w:r w:rsidR="00CB6840" w:rsidRPr="003C7DB9">
        <w:rPr>
          <w:noProof/>
          <w:color w:val="E1EFFF"/>
          <w:lang w:val="en-US"/>
        </w:rPr>
        <w:t>[</w:t>
      </w:r>
      <w:r w:rsidR="00CB6840" w:rsidRPr="003C7DB9">
        <w:rPr>
          <w:noProof/>
          <w:color w:val="FF80E1"/>
          <w:lang w:val="en-US"/>
        </w:rPr>
        <w:t>$b</w:t>
      </w:r>
      <w:r w:rsidR="00CB6840" w:rsidRPr="003C7DB9">
        <w:rPr>
          <w:noProof/>
          <w:color w:val="E1EFFF"/>
          <w:lang w:val="en-US"/>
        </w:rPr>
        <w:t xml:space="preserve">] </w:t>
      </w:r>
      <w:r w:rsidR="00CB6840" w:rsidRPr="003C7DB9">
        <w:rPr>
          <w:noProof/>
          <w:color w:val="FF9D00"/>
          <w:lang w:val="en-US"/>
        </w:rPr>
        <w:t xml:space="preserve">= </w:t>
      </w:r>
      <w:r w:rsidR="00CB6840" w:rsidRPr="003C7DB9">
        <w:rPr>
          <w:noProof/>
          <w:color w:val="FF80E1"/>
          <w:lang w:val="en-US"/>
        </w:rPr>
        <w:t>$randBalls</w:t>
      </w:r>
      <w:r w:rsidR="00CB6840" w:rsidRPr="003C7DB9">
        <w:rPr>
          <w:noProof/>
          <w:color w:val="E1EFFF"/>
          <w:lang w:val="en-US"/>
        </w:rPr>
        <w:t>;</w:t>
      </w:r>
      <w:r w:rsidR="00CB6840" w:rsidRPr="003C7DB9">
        <w:rPr>
          <w:noProof/>
          <w:color w:val="E1EFFF"/>
          <w:lang w:val="en-US"/>
        </w:rPr>
        <w:br/>
        <w:t>}</w:t>
      </w:r>
      <w:r w:rsidR="00CB6840" w:rsidRPr="003C7DB9">
        <w:rPr>
          <w:noProof/>
          <w:color w:val="E1EFFF"/>
          <w:lang w:val="en-US"/>
        </w:rPr>
        <w:br/>
      </w:r>
      <w:r w:rsidR="00CB6840" w:rsidRPr="003C7DB9">
        <w:rPr>
          <w:noProof/>
          <w:color w:val="FF80E1"/>
          <w:lang w:val="en-US"/>
        </w:rPr>
        <w:t>$b</w:t>
      </w:r>
      <w:r w:rsidR="00CB6840" w:rsidRPr="003C7DB9">
        <w:rPr>
          <w:noProof/>
          <w:color w:val="FF9D00"/>
          <w:lang w:val="en-US"/>
        </w:rPr>
        <w:t>++</w:t>
      </w:r>
      <w:r w:rsidR="00CB6840" w:rsidRPr="003C7DB9">
        <w:rPr>
          <w:noProof/>
          <w:color w:val="E1EFFF"/>
          <w:lang w:val="en-US"/>
        </w:rPr>
        <w:t>;</w:t>
      </w:r>
    </w:p>
    <w:p w:rsidR="00CB6840" w:rsidRPr="003C7DB9" w:rsidRDefault="00CB6840" w:rsidP="00CB6840">
      <w:pPr>
        <w:pStyle w:val="HTML"/>
        <w:shd w:val="clear" w:color="auto" w:fill="002240"/>
        <w:rPr>
          <w:noProof/>
          <w:color w:val="FFFFFF"/>
          <w:lang w:val="en-US"/>
        </w:rPr>
      </w:pPr>
    </w:p>
    <w:p w:rsidR="00CB6840" w:rsidRPr="003C7DB9" w:rsidRDefault="00CB6840" w:rsidP="00CB6840">
      <w:pPr>
        <w:pStyle w:val="a3"/>
        <w:rPr>
          <w:rFonts w:cstheme="minorHAnsi"/>
          <w:b/>
          <w:noProof/>
          <w:color w:val="E36C0A" w:themeColor="accent6" w:themeShade="BF"/>
          <w:sz w:val="32"/>
          <w:szCs w:val="32"/>
          <w:u w:val="single"/>
          <w:lang w:val="en-US"/>
        </w:rPr>
      </w:pPr>
    </w:p>
    <w:p w:rsidR="00367412" w:rsidRPr="001062D9" w:rsidRDefault="00367412" w:rsidP="00CB6840">
      <w:pPr>
        <w:pStyle w:val="a3"/>
        <w:rPr>
          <w:rFonts w:cstheme="minorHAnsi"/>
          <w:b/>
          <w:noProof/>
          <w:color w:val="E36C0A" w:themeColor="accent6" w:themeShade="BF"/>
          <w:sz w:val="32"/>
          <w:szCs w:val="32"/>
          <w:u w:val="single"/>
        </w:rPr>
      </w:pPr>
      <w:r w:rsidRPr="001062D9">
        <w:rPr>
          <w:rFonts w:cstheme="minorHAnsi"/>
          <w:b/>
          <w:noProof/>
          <w:color w:val="E36C0A" w:themeColor="accent6" w:themeShade="BF"/>
          <w:sz w:val="32"/>
          <w:szCs w:val="32"/>
          <w:u w:val="single"/>
        </w:rPr>
        <w:t xml:space="preserve">Оператор </w:t>
      </w:r>
      <w:r w:rsidRPr="003C7DB9">
        <w:rPr>
          <w:rFonts w:cstheme="minorHAnsi"/>
          <w:b/>
          <w:noProof/>
          <w:color w:val="E36C0A" w:themeColor="accent6" w:themeShade="BF"/>
          <w:sz w:val="32"/>
          <w:szCs w:val="32"/>
          <w:u w:val="single"/>
          <w:lang w:val="en-US"/>
        </w:rPr>
        <w:t>Switch</w:t>
      </w:r>
      <w:r w:rsidRPr="001062D9">
        <w:rPr>
          <w:rFonts w:cstheme="minorHAnsi"/>
          <w:b/>
          <w:noProof/>
          <w:color w:val="E36C0A" w:themeColor="accent6" w:themeShade="BF"/>
          <w:sz w:val="32"/>
          <w:szCs w:val="32"/>
          <w:u w:val="single"/>
        </w:rPr>
        <w:t>:</w:t>
      </w:r>
    </w:p>
    <w:p w:rsidR="00367412" w:rsidRPr="001062D9" w:rsidRDefault="00367412" w:rsidP="00367412">
      <w:pPr>
        <w:pStyle w:val="a3"/>
        <w:rPr>
          <w:rFonts w:cstheme="minorHAnsi"/>
          <w:noProof/>
          <w:color w:val="333333"/>
          <w:sz w:val="24"/>
          <w:szCs w:val="24"/>
          <w:shd w:val="clear" w:color="auto" w:fill="FFFFFF"/>
        </w:rPr>
      </w:pPr>
      <w:r w:rsidRPr="001062D9">
        <w:rPr>
          <w:rFonts w:cstheme="minorHAnsi"/>
          <w:noProof/>
          <w:color w:val="333333"/>
          <w:sz w:val="24"/>
          <w:szCs w:val="24"/>
          <w:shd w:val="clear" w:color="auto" w:fill="FFFFFF"/>
        </w:rPr>
        <w:t>Иногда даже использование конструкции операторов</w:t>
      </w:r>
      <w:r w:rsidRPr="003C7DB9">
        <w:rPr>
          <w:rFonts w:cstheme="minorHAnsi"/>
          <w:noProof/>
          <w:color w:val="333333"/>
          <w:sz w:val="24"/>
          <w:szCs w:val="24"/>
          <w:shd w:val="clear" w:color="auto" w:fill="FFFFFF"/>
          <w:lang w:val="en-US"/>
        </w:rPr>
        <w:t> </w:t>
      </w:r>
      <w:hyperlink r:id="rId92" w:history="1">
        <w:r w:rsidRPr="003C7DB9">
          <w:rPr>
            <w:rStyle w:val="a9"/>
            <w:rFonts w:cstheme="minorHAnsi"/>
            <w:noProof/>
            <w:color w:val="4582EC"/>
            <w:sz w:val="24"/>
            <w:szCs w:val="24"/>
            <w:shd w:val="clear" w:color="auto" w:fill="F9F2F4"/>
            <w:lang w:val="en-US"/>
          </w:rPr>
          <w:t>if</w:t>
        </w:r>
      </w:hyperlink>
      <w:r w:rsidRPr="003C7DB9">
        <w:rPr>
          <w:rFonts w:cstheme="minorHAnsi"/>
          <w:noProof/>
          <w:color w:val="333333"/>
          <w:sz w:val="24"/>
          <w:szCs w:val="24"/>
          <w:shd w:val="clear" w:color="auto" w:fill="FFFFFF"/>
          <w:lang w:val="en-US"/>
        </w:rPr>
        <w:t> </w:t>
      </w:r>
      <w:r w:rsidRPr="001062D9">
        <w:rPr>
          <w:rFonts w:cstheme="minorHAnsi"/>
          <w:noProof/>
          <w:color w:val="333333"/>
          <w:sz w:val="24"/>
          <w:szCs w:val="24"/>
          <w:shd w:val="clear" w:color="auto" w:fill="FFFFFF"/>
        </w:rPr>
        <w:t>..</w:t>
      </w:r>
      <w:r w:rsidRPr="003C7DB9">
        <w:rPr>
          <w:rFonts w:cstheme="minorHAnsi"/>
          <w:noProof/>
          <w:color w:val="333333"/>
          <w:sz w:val="24"/>
          <w:szCs w:val="24"/>
          <w:shd w:val="clear" w:color="auto" w:fill="FFFFFF"/>
          <w:lang w:val="en-US"/>
        </w:rPr>
        <w:t> </w:t>
      </w:r>
      <w:hyperlink r:id="rId93" w:history="1">
        <w:r w:rsidRPr="003C7DB9">
          <w:rPr>
            <w:rStyle w:val="a9"/>
            <w:rFonts w:cstheme="minorHAnsi"/>
            <w:noProof/>
            <w:color w:val="4582EC"/>
            <w:sz w:val="24"/>
            <w:szCs w:val="24"/>
            <w:shd w:val="clear" w:color="auto" w:fill="F9F2F4"/>
            <w:lang w:val="en-US"/>
          </w:rPr>
          <w:t>elseif</w:t>
        </w:r>
      </w:hyperlink>
      <w:r w:rsidRPr="003C7DB9">
        <w:rPr>
          <w:rFonts w:cstheme="minorHAnsi"/>
          <w:noProof/>
          <w:color w:val="333333"/>
          <w:sz w:val="24"/>
          <w:szCs w:val="24"/>
          <w:shd w:val="clear" w:color="auto" w:fill="FFFFFF"/>
          <w:lang w:val="en-US"/>
        </w:rPr>
        <w:t> несколько утомляет. </w:t>
      </w:r>
      <w:r w:rsidRPr="003C7DB9">
        <w:rPr>
          <w:rFonts w:cstheme="minorHAnsi"/>
          <w:noProof/>
          <w:color w:val="333333"/>
          <w:sz w:val="24"/>
          <w:szCs w:val="24"/>
          <w:lang w:val="en-US"/>
        </w:rPr>
        <w:br/>
      </w:r>
      <w:r w:rsidRPr="001062D9">
        <w:rPr>
          <w:rFonts w:cstheme="minorHAnsi"/>
          <w:noProof/>
          <w:color w:val="333333"/>
          <w:sz w:val="24"/>
          <w:szCs w:val="24"/>
          <w:shd w:val="clear" w:color="auto" w:fill="FFFFFF"/>
        </w:rPr>
        <w:t>Чтобы исправить эту ситуацию есть оператор</w:t>
      </w:r>
      <w:r w:rsidRPr="003C7DB9">
        <w:rPr>
          <w:rFonts w:cstheme="minorHAnsi"/>
          <w:noProof/>
          <w:color w:val="333333"/>
          <w:sz w:val="24"/>
          <w:szCs w:val="24"/>
          <w:shd w:val="clear" w:color="auto" w:fill="FFFFFF"/>
          <w:lang w:val="en-US"/>
        </w:rPr>
        <w:t> </w:t>
      </w:r>
      <w:r w:rsidRPr="003C7DB9">
        <w:rPr>
          <w:rStyle w:val="HTML2"/>
          <w:rFonts w:asciiTheme="minorHAnsi" w:eastAsiaTheme="minorHAnsi" w:hAnsiTheme="minorHAnsi" w:cstheme="minorHAnsi"/>
          <w:noProof/>
          <w:color w:val="C7254E"/>
          <w:sz w:val="24"/>
          <w:szCs w:val="24"/>
          <w:shd w:val="clear" w:color="auto" w:fill="F9F2F4"/>
          <w:lang w:val="en-US"/>
        </w:rPr>
        <w:t>switch</w:t>
      </w:r>
      <w:r w:rsidRPr="001062D9">
        <w:rPr>
          <w:rFonts w:cstheme="minorHAnsi"/>
          <w:noProof/>
          <w:color w:val="333333"/>
          <w:sz w:val="24"/>
          <w:szCs w:val="24"/>
          <w:shd w:val="clear" w:color="auto" w:fill="FFFFFF"/>
        </w:rPr>
        <w:t>. Синтаксис:</w:t>
      </w:r>
    </w:p>
    <w:p w:rsidR="00367412" w:rsidRPr="001062D9" w:rsidRDefault="00367412" w:rsidP="00367412">
      <w:pPr>
        <w:shd w:val="clear" w:color="auto" w:fill="FFFFFF"/>
        <w:spacing w:before="225" w:after="225" w:line="375" w:lineRule="atLeast"/>
        <w:rPr>
          <w:rFonts w:eastAsia="Times New Roman" w:cstheme="minorHAnsi"/>
          <w:noProof/>
          <w:color w:val="333333"/>
          <w:sz w:val="24"/>
          <w:szCs w:val="24"/>
          <w:lang w:eastAsia="ru-RU"/>
        </w:rPr>
      </w:pPr>
      <w:r w:rsidRPr="001062D9">
        <w:rPr>
          <w:rFonts w:eastAsia="Times New Roman" w:cstheme="minorHAnsi"/>
          <w:noProof/>
          <w:color w:val="333333"/>
          <w:sz w:val="24"/>
          <w:szCs w:val="24"/>
          <w:lang w:eastAsia="ru-RU"/>
        </w:rPr>
        <w:t>Сначала записывается ключевое слово</w:t>
      </w:r>
      <w:r w:rsidRPr="003C7DB9">
        <w:rPr>
          <w:rFonts w:eastAsia="Times New Roman" w:cstheme="minorHAnsi"/>
          <w:noProof/>
          <w:color w:val="333333"/>
          <w:sz w:val="24"/>
          <w:szCs w:val="24"/>
          <w:lang w:val="en-US" w:eastAsia="ru-RU"/>
        </w:rPr>
        <w:t> </w:t>
      </w:r>
      <w:r w:rsidRPr="003C7DB9">
        <w:rPr>
          <w:rFonts w:eastAsia="Times New Roman" w:cstheme="minorHAnsi"/>
          <w:noProof/>
          <w:color w:val="C7254E"/>
          <w:sz w:val="24"/>
          <w:szCs w:val="24"/>
          <w:shd w:val="clear" w:color="auto" w:fill="F9F2F4"/>
          <w:lang w:val="en-US" w:eastAsia="ru-RU"/>
        </w:rPr>
        <w:t>switch</w:t>
      </w:r>
      <w:r w:rsidRPr="001062D9">
        <w:rPr>
          <w:rFonts w:eastAsia="Times New Roman" w:cstheme="minorHAnsi"/>
          <w:noProof/>
          <w:color w:val="333333"/>
          <w:sz w:val="24"/>
          <w:szCs w:val="24"/>
          <w:lang w:eastAsia="ru-RU"/>
        </w:rPr>
        <w:t>, после которого в скобках записывается некоторое выражение.</w:t>
      </w:r>
      <w:r w:rsidRPr="003C7DB9">
        <w:rPr>
          <w:rFonts w:eastAsia="Times New Roman" w:cstheme="minorHAnsi"/>
          <w:noProof/>
          <w:color w:val="333333"/>
          <w:sz w:val="24"/>
          <w:szCs w:val="24"/>
          <w:lang w:val="en-US" w:eastAsia="ru-RU"/>
        </w:rPr>
        <w:t> </w:t>
      </w:r>
      <w:r w:rsidRPr="001062D9">
        <w:rPr>
          <w:rFonts w:eastAsia="Times New Roman" w:cstheme="minorHAnsi"/>
          <w:noProof/>
          <w:color w:val="333333"/>
          <w:sz w:val="24"/>
          <w:szCs w:val="24"/>
          <w:lang w:eastAsia="ru-RU"/>
        </w:rPr>
        <w:br/>
        <w:t>Далее, после слова</w:t>
      </w:r>
      <w:r w:rsidRPr="003C7DB9">
        <w:rPr>
          <w:rFonts w:eastAsia="Times New Roman" w:cstheme="minorHAnsi"/>
          <w:noProof/>
          <w:color w:val="333333"/>
          <w:sz w:val="24"/>
          <w:szCs w:val="24"/>
          <w:lang w:val="en-US" w:eastAsia="ru-RU"/>
        </w:rPr>
        <w:t> </w:t>
      </w:r>
      <w:r w:rsidRPr="003C7DB9">
        <w:rPr>
          <w:rFonts w:eastAsia="Times New Roman" w:cstheme="minorHAnsi"/>
          <w:noProof/>
          <w:color w:val="C7254E"/>
          <w:sz w:val="24"/>
          <w:szCs w:val="24"/>
          <w:shd w:val="clear" w:color="auto" w:fill="F9F2F4"/>
          <w:lang w:val="en-US" w:eastAsia="ru-RU"/>
        </w:rPr>
        <w:t>case</w:t>
      </w:r>
      <w:r w:rsidRPr="003C7DB9">
        <w:rPr>
          <w:rFonts w:eastAsia="Times New Roman" w:cstheme="minorHAnsi"/>
          <w:noProof/>
          <w:color w:val="333333"/>
          <w:sz w:val="24"/>
          <w:szCs w:val="24"/>
          <w:lang w:val="en-US" w:eastAsia="ru-RU"/>
        </w:rPr>
        <w:t> </w:t>
      </w:r>
      <w:r w:rsidRPr="001062D9">
        <w:rPr>
          <w:rFonts w:eastAsia="Times New Roman" w:cstheme="minorHAnsi"/>
          <w:noProof/>
          <w:color w:val="333333"/>
          <w:sz w:val="24"/>
          <w:szCs w:val="24"/>
          <w:lang w:eastAsia="ru-RU"/>
        </w:rPr>
        <w:t>нужно перечислить возможные варианты значений, если значение истина, то выполняется группа операторов, которые записаны до оператора</w:t>
      </w:r>
      <w:r w:rsidRPr="003C7DB9">
        <w:rPr>
          <w:rFonts w:eastAsia="Times New Roman" w:cstheme="minorHAnsi"/>
          <w:noProof/>
          <w:color w:val="333333"/>
          <w:sz w:val="24"/>
          <w:szCs w:val="24"/>
          <w:lang w:val="en-US" w:eastAsia="ru-RU"/>
        </w:rPr>
        <w:t> </w:t>
      </w:r>
      <w:r w:rsidRPr="003C7DB9">
        <w:rPr>
          <w:rFonts w:eastAsia="Times New Roman" w:cstheme="minorHAnsi"/>
          <w:noProof/>
          <w:color w:val="C7254E"/>
          <w:sz w:val="24"/>
          <w:szCs w:val="24"/>
          <w:shd w:val="clear" w:color="auto" w:fill="F9F2F4"/>
          <w:lang w:val="en-US" w:eastAsia="ru-RU"/>
        </w:rPr>
        <w:t>break</w:t>
      </w:r>
      <w:r w:rsidRPr="001062D9">
        <w:rPr>
          <w:rFonts w:eastAsia="Times New Roman" w:cstheme="minorHAnsi"/>
          <w:noProof/>
          <w:color w:val="333333"/>
          <w:sz w:val="24"/>
          <w:szCs w:val="24"/>
          <w:lang w:eastAsia="ru-RU"/>
        </w:rPr>
        <w:t>. Если ни одно условие не подходит, то выполняется оператор</w:t>
      </w:r>
      <w:r w:rsidRPr="003C7DB9">
        <w:rPr>
          <w:rFonts w:eastAsia="Times New Roman" w:cstheme="minorHAnsi"/>
          <w:noProof/>
          <w:color w:val="333333"/>
          <w:sz w:val="24"/>
          <w:szCs w:val="24"/>
          <w:lang w:val="en-US" w:eastAsia="ru-RU"/>
        </w:rPr>
        <w:t> </w:t>
      </w:r>
      <w:r w:rsidRPr="003C7DB9">
        <w:rPr>
          <w:rFonts w:eastAsia="Times New Roman" w:cstheme="minorHAnsi"/>
          <w:noProof/>
          <w:color w:val="C7254E"/>
          <w:sz w:val="24"/>
          <w:szCs w:val="24"/>
          <w:shd w:val="clear" w:color="auto" w:fill="F9F2F4"/>
          <w:lang w:val="en-US" w:eastAsia="ru-RU"/>
        </w:rPr>
        <w:t>default</w:t>
      </w:r>
      <w:r w:rsidRPr="003C7DB9">
        <w:rPr>
          <w:rFonts w:eastAsia="Times New Roman" w:cstheme="minorHAnsi"/>
          <w:noProof/>
          <w:color w:val="333333"/>
          <w:sz w:val="24"/>
          <w:szCs w:val="24"/>
          <w:lang w:val="en-US" w:eastAsia="ru-RU"/>
        </w:rPr>
        <w:t> </w:t>
      </w:r>
      <w:r w:rsidRPr="001062D9">
        <w:rPr>
          <w:rFonts w:eastAsia="Times New Roman" w:cstheme="minorHAnsi"/>
          <w:noProof/>
          <w:color w:val="333333"/>
          <w:sz w:val="24"/>
          <w:szCs w:val="24"/>
          <w:lang w:eastAsia="ru-RU"/>
        </w:rPr>
        <w:t>(если оператор</w:t>
      </w:r>
      <w:r w:rsidRPr="003C7DB9">
        <w:rPr>
          <w:rFonts w:eastAsia="Times New Roman" w:cstheme="minorHAnsi"/>
          <w:noProof/>
          <w:color w:val="333333"/>
          <w:sz w:val="24"/>
          <w:szCs w:val="24"/>
          <w:lang w:val="en-US" w:eastAsia="ru-RU"/>
        </w:rPr>
        <w:t> </w:t>
      </w:r>
      <w:r w:rsidRPr="003C7DB9">
        <w:rPr>
          <w:rFonts w:eastAsia="Times New Roman" w:cstheme="minorHAnsi"/>
          <w:noProof/>
          <w:color w:val="C7254E"/>
          <w:sz w:val="24"/>
          <w:szCs w:val="24"/>
          <w:shd w:val="clear" w:color="auto" w:fill="F9F2F4"/>
          <w:lang w:val="en-US" w:eastAsia="ru-RU"/>
        </w:rPr>
        <w:t>default</w:t>
      </w:r>
      <w:r w:rsidRPr="003C7DB9">
        <w:rPr>
          <w:rFonts w:eastAsia="Times New Roman" w:cstheme="minorHAnsi"/>
          <w:noProof/>
          <w:color w:val="333333"/>
          <w:sz w:val="24"/>
          <w:szCs w:val="24"/>
          <w:lang w:val="en-US" w:eastAsia="ru-RU"/>
        </w:rPr>
        <w:t> </w:t>
      </w:r>
      <w:r w:rsidRPr="001062D9">
        <w:rPr>
          <w:rFonts w:eastAsia="Times New Roman" w:cstheme="minorHAnsi"/>
          <w:noProof/>
          <w:color w:val="333333"/>
          <w:sz w:val="24"/>
          <w:szCs w:val="24"/>
          <w:lang w:eastAsia="ru-RU"/>
        </w:rPr>
        <w:t xml:space="preserve">не записывать, то при не выполнении никаких других условий </w:t>
      </w:r>
      <w:r w:rsidR="00CA43CF" w:rsidRPr="001062D9">
        <w:rPr>
          <w:rFonts w:eastAsia="Times New Roman" w:cstheme="minorHAnsi"/>
          <w:noProof/>
          <w:color w:val="333333"/>
          <w:sz w:val="24"/>
          <w:szCs w:val="24"/>
          <w:lang w:eastAsia="ru-RU"/>
        </w:rPr>
        <w:t xml:space="preserve">- </w:t>
      </w:r>
      <w:r w:rsidRPr="001062D9">
        <w:rPr>
          <w:rFonts w:eastAsia="Times New Roman" w:cstheme="minorHAnsi"/>
          <w:noProof/>
          <w:color w:val="333333"/>
          <w:sz w:val="24"/>
          <w:szCs w:val="24"/>
          <w:lang w:eastAsia="ru-RU"/>
        </w:rPr>
        <w:t>ничего не произойдет).</w:t>
      </w:r>
    </w:p>
    <w:p w:rsidR="00367412" w:rsidRPr="003C7DB9" w:rsidRDefault="00367412" w:rsidP="00367412">
      <w:pPr>
        <w:pBdr>
          <w:bottom w:val="single" w:sz="6" w:space="0"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65" w:line="240" w:lineRule="auto"/>
        <w:rPr>
          <w:rFonts w:eastAsia="Times New Roman" w:cstheme="minorHAnsi"/>
          <w:b/>
          <w:noProof/>
          <w:color w:val="000000"/>
          <w:sz w:val="24"/>
          <w:szCs w:val="24"/>
          <w:shd w:val="clear" w:color="auto" w:fill="F0F0F0"/>
          <w:lang w:val="en-US" w:eastAsia="ru-RU"/>
        </w:rPr>
      </w:pPr>
      <w:r w:rsidRPr="003C7DB9">
        <w:rPr>
          <w:rFonts w:eastAsia="Times New Roman" w:cstheme="minorHAnsi"/>
          <w:b/>
          <w:noProof/>
          <w:color w:val="880000"/>
          <w:sz w:val="24"/>
          <w:szCs w:val="24"/>
          <w:shd w:val="clear" w:color="auto" w:fill="F0F0F0"/>
          <w:lang w:val="en-US" w:eastAsia="ru-RU"/>
        </w:rPr>
        <w:t>&lt;?php</w:t>
      </w:r>
    </w:p>
    <w:p w:rsidR="00367412" w:rsidRPr="003C7DB9" w:rsidRDefault="00367412" w:rsidP="00367412">
      <w:pPr>
        <w:pBdr>
          <w:bottom w:val="single" w:sz="6" w:space="0"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65" w:line="240" w:lineRule="auto"/>
        <w:rPr>
          <w:rFonts w:eastAsia="Times New Roman" w:cstheme="minorHAnsi"/>
          <w:b/>
          <w:noProof/>
          <w:color w:val="000000"/>
          <w:sz w:val="24"/>
          <w:szCs w:val="24"/>
          <w:shd w:val="clear" w:color="auto" w:fill="F0F0F0"/>
          <w:lang w:val="en-US" w:eastAsia="ru-RU"/>
        </w:rPr>
      </w:pPr>
      <w:r w:rsidRPr="003C7DB9">
        <w:rPr>
          <w:rFonts w:eastAsia="Times New Roman" w:cstheme="minorHAnsi"/>
          <w:b/>
          <w:noProof/>
          <w:color w:val="000000"/>
          <w:sz w:val="24"/>
          <w:szCs w:val="24"/>
          <w:shd w:val="clear" w:color="auto" w:fill="F0F0F0"/>
          <w:lang w:val="en-US" w:eastAsia="ru-RU"/>
        </w:rPr>
        <w:t xml:space="preserve">$speed = </w:t>
      </w:r>
      <w:r w:rsidRPr="003C7DB9">
        <w:rPr>
          <w:rFonts w:eastAsia="Times New Roman" w:cstheme="minorHAnsi"/>
          <w:b/>
          <w:noProof/>
          <w:color w:val="008800"/>
          <w:sz w:val="24"/>
          <w:szCs w:val="24"/>
          <w:shd w:val="clear" w:color="auto" w:fill="F0F0F0"/>
          <w:lang w:val="en-US" w:eastAsia="ru-RU"/>
        </w:rPr>
        <w:t>55</w:t>
      </w:r>
      <w:r w:rsidRPr="003C7DB9">
        <w:rPr>
          <w:rFonts w:eastAsia="Times New Roman" w:cstheme="minorHAnsi"/>
          <w:b/>
          <w:noProof/>
          <w:color w:val="000000"/>
          <w:sz w:val="24"/>
          <w:szCs w:val="24"/>
          <w:shd w:val="clear" w:color="auto" w:fill="F0F0F0"/>
          <w:lang w:val="en-US" w:eastAsia="ru-RU"/>
        </w:rPr>
        <w:t>;</w:t>
      </w:r>
    </w:p>
    <w:p w:rsidR="00367412" w:rsidRPr="003C7DB9" w:rsidRDefault="00367412" w:rsidP="00367412">
      <w:pPr>
        <w:pBdr>
          <w:bottom w:val="single" w:sz="6" w:space="0"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65" w:line="240" w:lineRule="auto"/>
        <w:rPr>
          <w:rFonts w:ascii="Consolas" w:eastAsia="Times New Roman" w:hAnsi="Consolas" w:cs="Consolas"/>
          <w:noProof/>
          <w:color w:val="000000"/>
          <w:sz w:val="20"/>
          <w:szCs w:val="20"/>
          <w:shd w:val="clear" w:color="auto" w:fill="F0F0F0"/>
          <w:lang w:val="en-US" w:eastAsia="ru-RU"/>
        </w:rPr>
      </w:pPr>
    </w:p>
    <w:p w:rsidR="00367412" w:rsidRPr="003C7DB9" w:rsidRDefault="00367412" w:rsidP="00367412">
      <w:pPr>
        <w:pBdr>
          <w:bottom w:val="single" w:sz="6" w:space="0"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65" w:line="240" w:lineRule="auto"/>
        <w:rPr>
          <w:rFonts w:eastAsia="Times New Roman" w:cstheme="minorHAnsi"/>
          <w:b/>
          <w:noProof/>
          <w:color w:val="000000"/>
          <w:sz w:val="24"/>
          <w:szCs w:val="24"/>
          <w:shd w:val="clear" w:color="auto" w:fill="F0F0F0"/>
          <w:lang w:val="en-US" w:eastAsia="ru-RU"/>
        </w:rPr>
      </w:pPr>
      <w:r w:rsidRPr="003C7DB9">
        <w:rPr>
          <w:rFonts w:eastAsia="Times New Roman" w:cstheme="minorHAnsi"/>
          <w:b/>
          <w:bCs/>
          <w:noProof/>
          <w:color w:val="000000"/>
          <w:sz w:val="24"/>
          <w:szCs w:val="24"/>
          <w:shd w:val="clear" w:color="auto" w:fill="F0F0F0"/>
          <w:lang w:val="en-US" w:eastAsia="ru-RU"/>
        </w:rPr>
        <w:t>switch</w:t>
      </w:r>
      <w:r w:rsidRPr="003C7DB9">
        <w:rPr>
          <w:rFonts w:eastAsia="Times New Roman" w:cstheme="minorHAnsi"/>
          <w:b/>
          <w:noProof/>
          <w:color w:val="000000"/>
          <w:sz w:val="24"/>
          <w:szCs w:val="24"/>
          <w:shd w:val="clear" w:color="auto" w:fill="F0F0F0"/>
          <w:lang w:val="en-US" w:eastAsia="ru-RU"/>
        </w:rPr>
        <w:t>($speed)</w:t>
      </w:r>
    </w:p>
    <w:p w:rsidR="00367412" w:rsidRPr="003C7DB9" w:rsidRDefault="00367412" w:rsidP="00367412">
      <w:pPr>
        <w:pBdr>
          <w:bottom w:val="single" w:sz="6" w:space="0"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65" w:line="240" w:lineRule="auto"/>
        <w:rPr>
          <w:rFonts w:eastAsia="Times New Roman" w:cstheme="minorHAnsi"/>
          <w:b/>
          <w:noProof/>
          <w:color w:val="000000"/>
          <w:sz w:val="24"/>
          <w:szCs w:val="24"/>
          <w:shd w:val="clear" w:color="auto" w:fill="F0F0F0"/>
          <w:lang w:val="en-US" w:eastAsia="ru-RU"/>
        </w:rPr>
      </w:pPr>
      <w:r w:rsidRPr="003C7DB9">
        <w:rPr>
          <w:rFonts w:eastAsia="Times New Roman" w:cstheme="minorHAnsi"/>
          <w:b/>
          <w:noProof/>
          <w:color w:val="000000"/>
          <w:sz w:val="24"/>
          <w:szCs w:val="24"/>
          <w:shd w:val="clear" w:color="auto" w:fill="F0F0F0"/>
          <w:lang w:val="en-US" w:eastAsia="ru-RU"/>
        </w:rPr>
        <w:lastRenderedPageBreak/>
        <w:t>{</w:t>
      </w:r>
    </w:p>
    <w:p w:rsidR="00367412" w:rsidRPr="003C7DB9" w:rsidRDefault="00367412" w:rsidP="00367412">
      <w:pPr>
        <w:pBdr>
          <w:bottom w:val="single" w:sz="6" w:space="0"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65" w:line="240" w:lineRule="auto"/>
        <w:rPr>
          <w:rFonts w:eastAsia="Times New Roman" w:cstheme="minorHAnsi"/>
          <w:b/>
          <w:noProof/>
          <w:color w:val="000000"/>
          <w:sz w:val="24"/>
          <w:szCs w:val="24"/>
          <w:shd w:val="clear" w:color="auto" w:fill="F0F0F0"/>
          <w:lang w:val="en-US" w:eastAsia="ru-RU"/>
        </w:rPr>
      </w:pPr>
      <w:r w:rsidRPr="003C7DB9">
        <w:rPr>
          <w:rFonts w:eastAsia="Times New Roman" w:cstheme="minorHAnsi"/>
          <w:b/>
          <w:noProof/>
          <w:color w:val="000000"/>
          <w:sz w:val="24"/>
          <w:szCs w:val="24"/>
          <w:shd w:val="clear" w:color="auto" w:fill="F0F0F0"/>
          <w:lang w:val="en-US" w:eastAsia="ru-RU"/>
        </w:rPr>
        <w:t xml:space="preserve">    </w:t>
      </w:r>
      <w:r w:rsidRPr="003C7DB9">
        <w:rPr>
          <w:rFonts w:eastAsia="Times New Roman" w:cstheme="minorHAnsi"/>
          <w:b/>
          <w:bCs/>
          <w:noProof/>
          <w:color w:val="000000"/>
          <w:sz w:val="24"/>
          <w:szCs w:val="24"/>
          <w:shd w:val="clear" w:color="auto" w:fill="F0F0F0"/>
          <w:lang w:val="en-US" w:eastAsia="ru-RU"/>
        </w:rPr>
        <w:t>case</w:t>
      </w:r>
      <w:r w:rsidRPr="003C7DB9">
        <w:rPr>
          <w:rFonts w:eastAsia="Times New Roman" w:cstheme="minorHAnsi"/>
          <w:b/>
          <w:noProof/>
          <w:color w:val="000000"/>
          <w:sz w:val="24"/>
          <w:szCs w:val="24"/>
          <w:shd w:val="clear" w:color="auto" w:fill="F0F0F0"/>
          <w:lang w:val="en-US" w:eastAsia="ru-RU"/>
        </w:rPr>
        <w:t xml:space="preserve"> </w:t>
      </w:r>
      <w:r w:rsidRPr="003C7DB9">
        <w:rPr>
          <w:rFonts w:eastAsia="Times New Roman" w:cstheme="minorHAnsi"/>
          <w:b/>
          <w:noProof/>
          <w:color w:val="008800"/>
          <w:sz w:val="24"/>
          <w:szCs w:val="24"/>
          <w:shd w:val="clear" w:color="auto" w:fill="F0F0F0"/>
          <w:lang w:val="en-US" w:eastAsia="ru-RU"/>
        </w:rPr>
        <w:t>30</w:t>
      </w:r>
      <w:r w:rsidRPr="003C7DB9">
        <w:rPr>
          <w:rFonts w:eastAsia="Times New Roman" w:cstheme="minorHAnsi"/>
          <w:b/>
          <w:noProof/>
          <w:color w:val="000000"/>
          <w:sz w:val="24"/>
          <w:szCs w:val="24"/>
          <w:shd w:val="clear" w:color="auto" w:fill="F0F0F0"/>
          <w:lang w:val="en-US" w:eastAsia="ru-RU"/>
        </w:rPr>
        <w:t xml:space="preserve"> : </w:t>
      </w:r>
    </w:p>
    <w:p w:rsidR="00367412" w:rsidRPr="001062D9" w:rsidRDefault="00367412" w:rsidP="00367412">
      <w:pPr>
        <w:pBdr>
          <w:bottom w:val="single" w:sz="6" w:space="0"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65" w:line="240" w:lineRule="auto"/>
        <w:rPr>
          <w:rFonts w:eastAsia="Times New Roman" w:cstheme="minorHAnsi"/>
          <w:b/>
          <w:noProof/>
          <w:color w:val="000000"/>
          <w:sz w:val="24"/>
          <w:szCs w:val="24"/>
          <w:shd w:val="clear" w:color="auto" w:fill="F0F0F0"/>
          <w:lang w:eastAsia="ru-RU"/>
        </w:rPr>
      </w:pPr>
      <w:r w:rsidRPr="003C7DB9">
        <w:rPr>
          <w:rFonts w:eastAsia="Times New Roman" w:cstheme="minorHAnsi"/>
          <w:b/>
          <w:noProof/>
          <w:color w:val="000000"/>
          <w:sz w:val="24"/>
          <w:szCs w:val="24"/>
          <w:shd w:val="clear" w:color="auto" w:fill="F0F0F0"/>
          <w:lang w:val="en-US" w:eastAsia="ru-RU"/>
        </w:rPr>
        <w:t xml:space="preserve">        </w:t>
      </w:r>
      <w:r w:rsidRPr="003C7DB9">
        <w:rPr>
          <w:rFonts w:eastAsia="Times New Roman" w:cstheme="minorHAnsi"/>
          <w:b/>
          <w:bCs/>
          <w:noProof/>
          <w:color w:val="000000"/>
          <w:sz w:val="24"/>
          <w:szCs w:val="24"/>
          <w:shd w:val="clear" w:color="auto" w:fill="F0F0F0"/>
          <w:lang w:val="en-US" w:eastAsia="ru-RU"/>
        </w:rPr>
        <w:t>echo</w:t>
      </w:r>
      <w:r w:rsidRPr="001062D9">
        <w:rPr>
          <w:rFonts w:eastAsia="Times New Roman" w:cstheme="minorHAnsi"/>
          <w:b/>
          <w:noProof/>
          <w:color w:val="000000"/>
          <w:sz w:val="24"/>
          <w:szCs w:val="24"/>
          <w:shd w:val="clear" w:color="auto" w:fill="F0F0F0"/>
          <w:lang w:eastAsia="ru-RU"/>
        </w:rPr>
        <w:t xml:space="preserve"> </w:t>
      </w:r>
      <w:r w:rsidRPr="001062D9">
        <w:rPr>
          <w:rFonts w:eastAsia="Times New Roman" w:cstheme="minorHAnsi"/>
          <w:b/>
          <w:noProof/>
          <w:color w:val="880000"/>
          <w:sz w:val="24"/>
          <w:szCs w:val="24"/>
          <w:shd w:val="clear" w:color="auto" w:fill="F0F0F0"/>
          <w:lang w:eastAsia="ru-RU"/>
        </w:rPr>
        <w:t>"Ваша скорость 30 км/час"</w:t>
      </w:r>
      <w:r w:rsidRPr="001062D9">
        <w:rPr>
          <w:rFonts w:eastAsia="Times New Roman" w:cstheme="minorHAnsi"/>
          <w:b/>
          <w:noProof/>
          <w:color w:val="000000"/>
          <w:sz w:val="24"/>
          <w:szCs w:val="24"/>
          <w:shd w:val="clear" w:color="auto" w:fill="F0F0F0"/>
          <w:lang w:eastAsia="ru-RU"/>
        </w:rPr>
        <w:t>;</w:t>
      </w:r>
    </w:p>
    <w:p w:rsidR="00367412" w:rsidRPr="001062D9" w:rsidRDefault="00367412" w:rsidP="00367412">
      <w:pPr>
        <w:pBdr>
          <w:bottom w:val="single" w:sz="6" w:space="0"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65" w:line="240" w:lineRule="auto"/>
        <w:rPr>
          <w:rFonts w:eastAsia="Times New Roman" w:cstheme="minorHAnsi"/>
          <w:b/>
          <w:noProof/>
          <w:color w:val="000000"/>
          <w:sz w:val="24"/>
          <w:szCs w:val="24"/>
          <w:shd w:val="clear" w:color="auto" w:fill="F0F0F0"/>
          <w:lang w:eastAsia="ru-RU"/>
        </w:rPr>
      </w:pPr>
      <w:r w:rsidRPr="001062D9">
        <w:rPr>
          <w:rFonts w:eastAsia="Times New Roman" w:cstheme="minorHAnsi"/>
          <w:b/>
          <w:noProof/>
          <w:color w:val="000000"/>
          <w:sz w:val="24"/>
          <w:szCs w:val="24"/>
          <w:shd w:val="clear" w:color="auto" w:fill="F0F0F0"/>
          <w:lang w:eastAsia="ru-RU"/>
        </w:rPr>
        <w:t xml:space="preserve">    </w:t>
      </w:r>
      <w:r w:rsidRPr="003C7DB9">
        <w:rPr>
          <w:rFonts w:eastAsia="Times New Roman" w:cstheme="minorHAnsi"/>
          <w:b/>
          <w:bCs/>
          <w:noProof/>
          <w:color w:val="000000"/>
          <w:sz w:val="24"/>
          <w:szCs w:val="24"/>
          <w:shd w:val="clear" w:color="auto" w:fill="F0F0F0"/>
          <w:lang w:val="en-US" w:eastAsia="ru-RU"/>
        </w:rPr>
        <w:t>break</w:t>
      </w:r>
      <w:r w:rsidRPr="001062D9">
        <w:rPr>
          <w:rFonts w:eastAsia="Times New Roman" w:cstheme="minorHAnsi"/>
          <w:b/>
          <w:noProof/>
          <w:color w:val="000000"/>
          <w:sz w:val="24"/>
          <w:szCs w:val="24"/>
          <w:shd w:val="clear" w:color="auto" w:fill="F0F0F0"/>
          <w:lang w:eastAsia="ru-RU"/>
        </w:rPr>
        <w:t>;</w:t>
      </w:r>
    </w:p>
    <w:p w:rsidR="00367412" w:rsidRPr="001062D9" w:rsidRDefault="00367412" w:rsidP="00367412">
      <w:pPr>
        <w:pBdr>
          <w:bottom w:val="single" w:sz="6" w:space="0"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65" w:line="240" w:lineRule="auto"/>
        <w:rPr>
          <w:rFonts w:eastAsia="Times New Roman" w:cstheme="minorHAnsi"/>
          <w:b/>
          <w:noProof/>
          <w:color w:val="000000"/>
          <w:sz w:val="24"/>
          <w:szCs w:val="24"/>
          <w:shd w:val="clear" w:color="auto" w:fill="F0F0F0"/>
          <w:lang w:eastAsia="ru-RU"/>
        </w:rPr>
      </w:pPr>
      <w:r w:rsidRPr="001062D9">
        <w:rPr>
          <w:rFonts w:eastAsia="Times New Roman" w:cstheme="minorHAnsi"/>
          <w:b/>
          <w:noProof/>
          <w:color w:val="000000"/>
          <w:sz w:val="24"/>
          <w:szCs w:val="24"/>
          <w:shd w:val="clear" w:color="auto" w:fill="F0F0F0"/>
          <w:lang w:eastAsia="ru-RU"/>
        </w:rPr>
        <w:t xml:space="preserve">    </w:t>
      </w:r>
      <w:r w:rsidRPr="003C7DB9">
        <w:rPr>
          <w:rFonts w:eastAsia="Times New Roman" w:cstheme="minorHAnsi"/>
          <w:b/>
          <w:bCs/>
          <w:noProof/>
          <w:color w:val="000000"/>
          <w:sz w:val="24"/>
          <w:szCs w:val="24"/>
          <w:shd w:val="clear" w:color="auto" w:fill="F0F0F0"/>
          <w:lang w:val="en-US" w:eastAsia="ru-RU"/>
        </w:rPr>
        <w:t>case</w:t>
      </w:r>
      <w:r w:rsidRPr="001062D9">
        <w:rPr>
          <w:rFonts w:eastAsia="Times New Roman" w:cstheme="minorHAnsi"/>
          <w:b/>
          <w:noProof/>
          <w:color w:val="000000"/>
          <w:sz w:val="24"/>
          <w:szCs w:val="24"/>
          <w:shd w:val="clear" w:color="auto" w:fill="F0F0F0"/>
          <w:lang w:eastAsia="ru-RU"/>
        </w:rPr>
        <w:t xml:space="preserve"> </w:t>
      </w:r>
      <w:r w:rsidRPr="001062D9">
        <w:rPr>
          <w:rFonts w:eastAsia="Times New Roman" w:cstheme="minorHAnsi"/>
          <w:b/>
          <w:noProof/>
          <w:color w:val="008800"/>
          <w:sz w:val="24"/>
          <w:szCs w:val="24"/>
          <w:shd w:val="clear" w:color="auto" w:fill="F0F0F0"/>
          <w:lang w:eastAsia="ru-RU"/>
        </w:rPr>
        <w:t>58</w:t>
      </w:r>
      <w:r w:rsidRPr="001062D9">
        <w:rPr>
          <w:rFonts w:eastAsia="Times New Roman" w:cstheme="minorHAnsi"/>
          <w:b/>
          <w:noProof/>
          <w:color w:val="000000"/>
          <w:sz w:val="24"/>
          <w:szCs w:val="24"/>
          <w:shd w:val="clear" w:color="auto" w:fill="F0F0F0"/>
          <w:lang w:eastAsia="ru-RU"/>
        </w:rPr>
        <w:t xml:space="preserve"> : </w:t>
      </w:r>
    </w:p>
    <w:p w:rsidR="00367412" w:rsidRPr="001062D9" w:rsidRDefault="00367412" w:rsidP="00367412">
      <w:pPr>
        <w:pBdr>
          <w:bottom w:val="single" w:sz="6" w:space="0"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65" w:line="240" w:lineRule="auto"/>
        <w:rPr>
          <w:rFonts w:eastAsia="Times New Roman" w:cstheme="minorHAnsi"/>
          <w:b/>
          <w:noProof/>
          <w:color w:val="000000"/>
          <w:sz w:val="24"/>
          <w:szCs w:val="24"/>
          <w:shd w:val="clear" w:color="auto" w:fill="F0F0F0"/>
          <w:lang w:eastAsia="ru-RU"/>
        </w:rPr>
      </w:pPr>
      <w:r w:rsidRPr="001062D9">
        <w:rPr>
          <w:rFonts w:eastAsia="Times New Roman" w:cstheme="minorHAnsi"/>
          <w:b/>
          <w:noProof/>
          <w:color w:val="000000"/>
          <w:sz w:val="24"/>
          <w:szCs w:val="24"/>
          <w:shd w:val="clear" w:color="auto" w:fill="F0F0F0"/>
          <w:lang w:eastAsia="ru-RU"/>
        </w:rPr>
        <w:t xml:space="preserve">        </w:t>
      </w:r>
      <w:r w:rsidRPr="003C7DB9">
        <w:rPr>
          <w:rFonts w:eastAsia="Times New Roman" w:cstheme="minorHAnsi"/>
          <w:b/>
          <w:bCs/>
          <w:noProof/>
          <w:color w:val="000000"/>
          <w:sz w:val="24"/>
          <w:szCs w:val="24"/>
          <w:shd w:val="clear" w:color="auto" w:fill="F0F0F0"/>
          <w:lang w:val="en-US" w:eastAsia="ru-RU"/>
        </w:rPr>
        <w:t>echo</w:t>
      </w:r>
      <w:r w:rsidRPr="001062D9">
        <w:rPr>
          <w:rFonts w:eastAsia="Times New Roman" w:cstheme="minorHAnsi"/>
          <w:b/>
          <w:noProof/>
          <w:color w:val="000000"/>
          <w:sz w:val="24"/>
          <w:szCs w:val="24"/>
          <w:shd w:val="clear" w:color="auto" w:fill="F0F0F0"/>
          <w:lang w:eastAsia="ru-RU"/>
        </w:rPr>
        <w:t xml:space="preserve"> </w:t>
      </w:r>
      <w:r w:rsidRPr="001062D9">
        <w:rPr>
          <w:rFonts w:eastAsia="Times New Roman" w:cstheme="minorHAnsi"/>
          <w:b/>
          <w:noProof/>
          <w:color w:val="880000"/>
          <w:sz w:val="24"/>
          <w:szCs w:val="24"/>
          <w:shd w:val="clear" w:color="auto" w:fill="F0F0F0"/>
          <w:lang w:eastAsia="ru-RU"/>
        </w:rPr>
        <w:t>"Ваша скорость 50 км/час"</w:t>
      </w:r>
      <w:r w:rsidRPr="001062D9">
        <w:rPr>
          <w:rFonts w:eastAsia="Times New Roman" w:cstheme="minorHAnsi"/>
          <w:b/>
          <w:noProof/>
          <w:color w:val="000000"/>
          <w:sz w:val="24"/>
          <w:szCs w:val="24"/>
          <w:shd w:val="clear" w:color="auto" w:fill="F0F0F0"/>
          <w:lang w:eastAsia="ru-RU"/>
        </w:rPr>
        <w:t>;</w:t>
      </w:r>
    </w:p>
    <w:p w:rsidR="00367412" w:rsidRPr="001062D9" w:rsidRDefault="00367412" w:rsidP="00367412">
      <w:pPr>
        <w:pBdr>
          <w:bottom w:val="single" w:sz="6" w:space="0"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65" w:line="240" w:lineRule="auto"/>
        <w:rPr>
          <w:rFonts w:eastAsia="Times New Roman" w:cstheme="minorHAnsi"/>
          <w:b/>
          <w:noProof/>
          <w:color w:val="000000"/>
          <w:sz w:val="24"/>
          <w:szCs w:val="24"/>
          <w:shd w:val="clear" w:color="auto" w:fill="F0F0F0"/>
          <w:lang w:eastAsia="ru-RU"/>
        </w:rPr>
      </w:pPr>
      <w:r w:rsidRPr="001062D9">
        <w:rPr>
          <w:rFonts w:eastAsia="Times New Roman" w:cstheme="minorHAnsi"/>
          <w:b/>
          <w:noProof/>
          <w:color w:val="000000"/>
          <w:sz w:val="24"/>
          <w:szCs w:val="24"/>
          <w:shd w:val="clear" w:color="auto" w:fill="F0F0F0"/>
          <w:lang w:eastAsia="ru-RU"/>
        </w:rPr>
        <w:t xml:space="preserve">    </w:t>
      </w:r>
      <w:r w:rsidRPr="003C7DB9">
        <w:rPr>
          <w:rFonts w:eastAsia="Times New Roman" w:cstheme="minorHAnsi"/>
          <w:b/>
          <w:bCs/>
          <w:noProof/>
          <w:color w:val="000000"/>
          <w:sz w:val="24"/>
          <w:szCs w:val="24"/>
          <w:shd w:val="clear" w:color="auto" w:fill="F0F0F0"/>
          <w:lang w:val="en-US" w:eastAsia="ru-RU"/>
        </w:rPr>
        <w:t>break</w:t>
      </w:r>
      <w:r w:rsidRPr="001062D9">
        <w:rPr>
          <w:rFonts w:eastAsia="Times New Roman" w:cstheme="minorHAnsi"/>
          <w:b/>
          <w:noProof/>
          <w:color w:val="000000"/>
          <w:sz w:val="24"/>
          <w:szCs w:val="24"/>
          <w:shd w:val="clear" w:color="auto" w:fill="F0F0F0"/>
          <w:lang w:eastAsia="ru-RU"/>
        </w:rPr>
        <w:t>;</w:t>
      </w:r>
    </w:p>
    <w:p w:rsidR="00367412" w:rsidRPr="001062D9" w:rsidRDefault="00367412" w:rsidP="00367412">
      <w:pPr>
        <w:pBdr>
          <w:bottom w:val="single" w:sz="6" w:space="0"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65" w:line="240" w:lineRule="auto"/>
        <w:rPr>
          <w:rFonts w:eastAsia="Times New Roman" w:cstheme="minorHAnsi"/>
          <w:b/>
          <w:noProof/>
          <w:color w:val="000000"/>
          <w:sz w:val="24"/>
          <w:szCs w:val="24"/>
          <w:shd w:val="clear" w:color="auto" w:fill="F0F0F0"/>
          <w:lang w:eastAsia="ru-RU"/>
        </w:rPr>
      </w:pPr>
      <w:r w:rsidRPr="001062D9">
        <w:rPr>
          <w:rFonts w:eastAsia="Times New Roman" w:cstheme="minorHAnsi"/>
          <w:b/>
          <w:noProof/>
          <w:color w:val="000000"/>
          <w:sz w:val="24"/>
          <w:szCs w:val="24"/>
          <w:shd w:val="clear" w:color="auto" w:fill="F0F0F0"/>
          <w:lang w:eastAsia="ru-RU"/>
        </w:rPr>
        <w:t xml:space="preserve">    </w:t>
      </w:r>
      <w:r w:rsidRPr="003C7DB9">
        <w:rPr>
          <w:rFonts w:eastAsia="Times New Roman" w:cstheme="minorHAnsi"/>
          <w:b/>
          <w:bCs/>
          <w:noProof/>
          <w:color w:val="000000"/>
          <w:sz w:val="24"/>
          <w:szCs w:val="24"/>
          <w:shd w:val="clear" w:color="auto" w:fill="F0F0F0"/>
          <w:lang w:val="en-US" w:eastAsia="ru-RU"/>
        </w:rPr>
        <w:t>case</w:t>
      </w:r>
      <w:r w:rsidRPr="001062D9">
        <w:rPr>
          <w:rFonts w:eastAsia="Times New Roman" w:cstheme="minorHAnsi"/>
          <w:b/>
          <w:noProof/>
          <w:color w:val="000000"/>
          <w:sz w:val="24"/>
          <w:szCs w:val="24"/>
          <w:shd w:val="clear" w:color="auto" w:fill="F0F0F0"/>
          <w:lang w:eastAsia="ru-RU"/>
        </w:rPr>
        <w:t xml:space="preserve"> </w:t>
      </w:r>
      <w:r w:rsidRPr="001062D9">
        <w:rPr>
          <w:rFonts w:eastAsia="Times New Roman" w:cstheme="minorHAnsi"/>
          <w:b/>
          <w:noProof/>
          <w:color w:val="008800"/>
          <w:sz w:val="24"/>
          <w:szCs w:val="24"/>
          <w:shd w:val="clear" w:color="auto" w:fill="F0F0F0"/>
          <w:lang w:eastAsia="ru-RU"/>
        </w:rPr>
        <w:t>70</w:t>
      </w:r>
      <w:r w:rsidRPr="001062D9">
        <w:rPr>
          <w:rFonts w:eastAsia="Times New Roman" w:cstheme="minorHAnsi"/>
          <w:b/>
          <w:noProof/>
          <w:color w:val="000000"/>
          <w:sz w:val="24"/>
          <w:szCs w:val="24"/>
          <w:shd w:val="clear" w:color="auto" w:fill="F0F0F0"/>
          <w:lang w:eastAsia="ru-RU"/>
        </w:rPr>
        <w:t xml:space="preserve"> : </w:t>
      </w:r>
    </w:p>
    <w:p w:rsidR="00367412" w:rsidRPr="001062D9" w:rsidRDefault="00367412" w:rsidP="00367412">
      <w:pPr>
        <w:pBdr>
          <w:bottom w:val="single" w:sz="6" w:space="0"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65" w:line="240" w:lineRule="auto"/>
        <w:rPr>
          <w:rFonts w:eastAsia="Times New Roman" w:cstheme="minorHAnsi"/>
          <w:b/>
          <w:noProof/>
          <w:color w:val="000000"/>
          <w:sz w:val="24"/>
          <w:szCs w:val="24"/>
          <w:shd w:val="clear" w:color="auto" w:fill="F0F0F0"/>
          <w:lang w:eastAsia="ru-RU"/>
        </w:rPr>
      </w:pPr>
      <w:r w:rsidRPr="001062D9">
        <w:rPr>
          <w:rFonts w:eastAsia="Times New Roman" w:cstheme="minorHAnsi"/>
          <w:b/>
          <w:noProof/>
          <w:color w:val="000000"/>
          <w:sz w:val="24"/>
          <w:szCs w:val="24"/>
          <w:shd w:val="clear" w:color="auto" w:fill="F0F0F0"/>
          <w:lang w:eastAsia="ru-RU"/>
        </w:rPr>
        <w:t xml:space="preserve">        </w:t>
      </w:r>
      <w:r w:rsidRPr="003C7DB9">
        <w:rPr>
          <w:rFonts w:eastAsia="Times New Roman" w:cstheme="minorHAnsi"/>
          <w:b/>
          <w:bCs/>
          <w:noProof/>
          <w:color w:val="000000"/>
          <w:sz w:val="24"/>
          <w:szCs w:val="24"/>
          <w:shd w:val="clear" w:color="auto" w:fill="F0F0F0"/>
          <w:lang w:val="en-US" w:eastAsia="ru-RU"/>
        </w:rPr>
        <w:t>echo</w:t>
      </w:r>
      <w:r w:rsidRPr="001062D9">
        <w:rPr>
          <w:rFonts w:eastAsia="Times New Roman" w:cstheme="minorHAnsi"/>
          <w:b/>
          <w:noProof/>
          <w:color w:val="000000"/>
          <w:sz w:val="24"/>
          <w:szCs w:val="24"/>
          <w:shd w:val="clear" w:color="auto" w:fill="F0F0F0"/>
          <w:lang w:eastAsia="ru-RU"/>
        </w:rPr>
        <w:t xml:space="preserve"> </w:t>
      </w:r>
      <w:r w:rsidRPr="001062D9">
        <w:rPr>
          <w:rFonts w:eastAsia="Times New Roman" w:cstheme="minorHAnsi"/>
          <w:b/>
          <w:noProof/>
          <w:color w:val="880000"/>
          <w:sz w:val="24"/>
          <w:szCs w:val="24"/>
          <w:shd w:val="clear" w:color="auto" w:fill="F0F0F0"/>
          <w:lang w:eastAsia="ru-RU"/>
        </w:rPr>
        <w:t>"Превышение скорости !"</w:t>
      </w:r>
      <w:r w:rsidRPr="001062D9">
        <w:rPr>
          <w:rFonts w:eastAsia="Times New Roman" w:cstheme="minorHAnsi"/>
          <w:b/>
          <w:noProof/>
          <w:color w:val="000000"/>
          <w:sz w:val="24"/>
          <w:szCs w:val="24"/>
          <w:shd w:val="clear" w:color="auto" w:fill="F0F0F0"/>
          <w:lang w:eastAsia="ru-RU"/>
        </w:rPr>
        <w:t>;</w:t>
      </w:r>
    </w:p>
    <w:p w:rsidR="00367412" w:rsidRPr="001062D9" w:rsidRDefault="00367412" w:rsidP="00367412">
      <w:pPr>
        <w:pBdr>
          <w:bottom w:val="single" w:sz="6" w:space="0"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65" w:line="240" w:lineRule="auto"/>
        <w:rPr>
          <w:rFonts w:eastAsia="Times New Roman" w:cstheme="minorHAnsi"/>
          <w:b/>
          <w:noProof/>
          <w:color w:val="000000"/>
          <w:sz w:val="24"/>
          <w:szCs w:val="24"/>
          <w:shd w:val="clear" w:color="auto" w:fill="F0F0F0"/>
          <w:lang w:eastAsia="ru-RU"/>
        </w:rPr>
      </w:pPr>
      <w:r w:rsidRPr="001062D9">
        <w:rPr>
          <w:rFonts w:eastAsia="Times New Roman" w:cstheme="minorHAnsi"/>
          <w:b/>
          <w:noProof/>
          <w:color w:val="000000"/>
          <w:sz w:val="24"/>
          <w:szCs w:val="24"/>
          <w:shd w:val="clear" w:color="auto" w:fill="F0F0F0"/>
          <w:lang w:eastAsia="ru-RU"/>
        </w:rPr>
        <w:t xml:space="preserve">    </w:t>
      </w:r>
      <w:r w:rsidRPr="003C7DB9">
        <w:rPr>
          <w:rFonts w:eastAsia="Times New Roman" w:cstheme="minorHAnsi"/>
          <w:b/>
          <w:bCs/>
          <w:noProof/>
          <w:color w:val="000000"/>
          <w:sz w:val="24"/>
          <w:szCs w:val="24"/>
          <w:shd w:val="clear" w:color="auto" w:fill="F0F0F0"/>
          <w:lang w:val="en-US" w:eastAsia="ru-RU"/>
        </w:rPr>
        <w:t>break</w:t>
      </w:r>
      <w:r w:rsidRPr="001062D9">
        <w:rPr>
          <w:rFonts w:eastAsia="Times New Roman" w:cstheme="minorHAnsi"/>
          <w:b/>
          <w:noProof/>
          <w:color w:val="000000"/>
          <w:sz w:val="24"/>
          <w:szCs w:val="24"/>
          <w:shd w:val="clear" w:color="auto" w:fill="F0F0F0"/>
          <w:lang w:eastAsia="ru-RU"/>
        </w:rPr>
        <w:t>;</w:t>
      </w:r>
    </w:p>
    <w:p w:rsidR="00367412" w:rsidRPr="001062D9" w:rsidRDefault="00367412" w:rsidP="00367412">
      <w:pPr>
        <w:pBdr>
          <w:bottom w:val="single" w:sz="6" w:space="0"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65" w:line="240" w:lineRule="auto"/>
        <w:rPr>
          <w:rFonts w:eastAsia="Times New Roman" w:cstheme="minorHAnsi"/>
          <w:b/>
          <w:noProof/>
          <w:color w:val="000000"/>
          <w:sz w:val="24"/>
          <w:szCs w:val="24"/>
          <w:shd w:val="clear" w:color="auto" w:fill="F0F0F0"/>
          <w:lang w:eastAsia="ru-RU"/>
        </w:rPr>
      </w:pPr>
      <w:r w:rsidRPr="001062D9">
        <w:rPr>
          <w:rFonts w:eastAsia="Times New Roman" w:cstheme="minorHAnsi"/>
          <w:b/>
          <w:noProof/>
          <w:color w:val="000000"/>
          <w:sz w:val="24"/>
          <w:szCs w:val="24"/>
          <w:shd w:val="clear" w:color="auto" w:fill="F0F0F0"/>
          <w:lang w:eastAsia="ru-RU"/>
        </w:rPr>
        <w:t xml:space="preserve">    </w:t>
      </w:r>
      <w:r w:rsidRPr="003C7DB9">
        <w:rPr>
          <w:rFonts w:eastAsia="Times New Roman" w:cstheme="minorHAnsi"/>
          <w:b/>
          <w:bCs/>
          <w:noProof/>
          <w:color w:val="000000"/>
          <w:sz w:val="24"/>
          <w:szCs w:val="24"/>
          <w:shd w:val="clear" w:color="auto" w:fill="F0F0F0"/>
          <w:lang w:val="en-US" w:eastAsia="ru-RU"/>
        </w:rPr>
        <w:t>default</w:t>
      </w:r>
      <w:r w:rsidRPr="001062D9">
        <w:rPr>
          <w:rFonts w:eastAsia="Times New Roman" w:cstheme="minorHAnsi"/>
          <w:b/>
          <w:noProof/>
          <w:color w:val="000000"/>
          <w:sz w:val="24"/>
          <w:szCs w:val="24"/>
          <w:shd w:val="clear" w:color="auto" w:fill="F0F0F0"/>
          <w:lang w:eastAsia="ru-RU"/>
        </w:rPr>
        <w:t xml:space="preserve"> : </w:t>
      </w:r>
    </w:p>
    <w:p w:rsidR="00367412" w:rsidRPr="001062D9" w:rsidRDefault="00367412" w:rsidP="00367412">
      <w:pPr>
        <w:pBdr>
          <w:bottom w:val="single" w:sz="6" w:space="0"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65" w:line="240" w:lineRule="auto"/>
        <w:rPr>
          <w:rFonts w:eastAsia="Times New Roman" w:cstheme="minorHAnsi"/>
          <w:b/>
          <w:noProof/>
          <w:color w:val="000000"/>
          <w:sz w:val="24"/>
          <w:szCs w:val="24"/>
          <w:shd w:val="clear" w:color="auto" w:fill="F0F0F0"/>
          <w:lang w:eastAsia="ru-RU"/>
        </w:rPr>
      </w:pPr>
      <w:r w:rsidRPr="001062D9">
        <w:rPr>
          <w:rFonts w:eastAsia="Times New Roman" w:cstheme="minorHAnsi"/>
          <w:b/>
          <w:noProof/>
          <w:color w:val="000000"/>
          <w:sz w:val="24"/>
          <w:szCs w:val="24"/>
          <w:shd w:val="clear" w:color="auto" w:fill="F0F0F0"/>
          <w:lang w:eastAsia="ru-RU"/>
        </w:rPr>
        <w:t xml:space="preserve">        </w:t>
      </w:r>
      <w:r w:rsidRPr="003C7DB9">
        <w:rPr>
          <w:rFonts w:eastAsia="Times New Roman" w:cstheme="minorHAnsi"/>
          <w:b/>
          <w:bCs/>
          <w:noProof/>
          <w:color w:val="000000"/>
          <w:sz w:val="24"/>
          <w:szCs w:val="24"/>
          <w:shd w:val="clear" w:color="auto" w:fill="F0F0F0"/>
          <w:lang w:val="en-US" w:eastAsia="ru-RU"/>
        </w:rPr>
        <w:t>echo</w:t>
      </w:r>
      <w:r w:rsidRPr="001062D9">
        <w:rPr>
          <w:rFonts w:eastAsia="Times New Roman" w:cstheme="minorHAnsi"/>
          <w:b/>
          <w:noProof/>
          <w:color w:val="000000"/>
          <w:sz w:val="24"/>
          <w:szCs w:val="24"/>
          <w:shd w:val="clear" w:color="auto" w:fill="F0F0F0"/>
          <w:lang w:eastAsia="ru-RU"/>
        </w:rPr>
        <w:t xml:space="preserve"> </w:t>
      </w:r>
      <w:r w:rsidRPr="001062D9">
        <w:rPr>
          <w:rFonts w:eastAsia="Times New Roman" w:cstheme="minorHAnsi"/>
          <w:b/>
          <w:noProof/>
          <w:color w:val="880000"/>
          <w:sz w:val="24"/>
          <w:szCs w:val="24"/>
          <w:shd w:val="clear" w:color="auto" w:fill="F0F0F0"/>
          <w:lang w:eastAsia="ru-RU"/>
        </w:rPr>
        <w:t>"Скорость в пределах нормы"</w:t>
      </w:r>
      <w:r w:rsidRPr="001062D9">
        <w:rPr>
          <w:rFonts w:eastAsia="Times New Roman" w:cstheme="minorHAnsi"/>
          <w:b/>
          <w:noProof/>
          <w:color w:val="000000"/>
          <w:sz w:val="24"/>
          <w:szCs w:val="24"/>
          <w:shd w:val="clear" w:color="auto" w:fill="F0F0F0"/>
          <w:lang w:eastAsia="ru-RU"/>
        </w:rPr>
        <w:t>;</w:t>
      </w:r>
    </w:p>
    <w:p w:rsidR="00367412" w:rsidRPr="003C7DB9" w:rsidRDefault="00367412" w:rsidP="00367412">
      <w:pPr>
        <w:pBdr>
          <w:bottom w:val="single" w:sz="6" w:space="0"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65" w:line="240" w:lineRule="auto"/>
        <w:rPr>
          <w:rFonts w:eastAsia="Times New Roman" w:cstheme="minorHAnsi"/>
          <w:b/>
          <w:noProof/>
          <w:color w:val="000000"/>
          <w:sz w:val="24"/>
          <w:szCs w:val="24"/>
          <w:shd w:val="clear" w:color="auto" w:fill="F0F0F0"/>
          <w:lang w:val="en-US" w:eastAsia="ru-RU"/>
        </w:rPr>
      </w:pPr>
      <w:r w:rsidRPr="001062D9">
        <w:rPr>
          <w:rFonts w:eastAsia="Times New Roman" w:cstheme="minorHAnsi"/>
          <w:b/>
          <w:noProof/>
          <w:color w:val="000000"/>
          <w:sz w:val="24"/>
          <w:szCs w:val="24"/>
          <w:shd w:val="clear" w:color="auto" w:fill="F0F0F0"/>
          <w:lang w:eastAsia="ru-RU"/>
        </w:rPr>
        <w:t xml:space="preserve">    </w:t>
      </w:r>
      <w:r w:rsidRPr="003C7DB9">
        <w:rPr>
          <w:rFonts w:eastAsia="Times New Roman" w:cstheme="minorHAnsi"/>
          <w:b/>
          <w:bCs/>
          <w:noProof/>
          <w:color w:val="000000"/>
          <w:sz w:val="24"/>
          <w:szCs w:val="24"/>
          <w:shd w:val="clear" w:color="auto" w:fill="F0F0F0"/>
          <w:lang w:val="en-US" w:eastAsia="ru-RU"/>
        </w:rPr>
        <w:t>break</w:t>
      </w:r>
      <w:r w:rsidRPr="003C7DB9">
        <w:rPr>
          <w:rFonts w:eastAsia="Times New Roman" w:cstheme="minorHAnsi"/>
          <w:b/>
          <w:noProof/>
          <w:color w:val="000000"/>
          <w:sz w:val="24"/>
          <w:szCs w:val="24"/>
          <w:shd w:val="clear" w:color="auto" w:fill="F0F0F0"/>
          <w:lang w:val="en-US" w:eastAsia="ru-RU"/>
        </w:rPr>
        <w:t>;</w:t>
      </w:r>
    </w:p>
    <w:p w:rsidR="00367412" w:rsidRPr="003C7DB9" w:rsidRDefault="00367412" w:rsidP="00367412">
      <w:pPr>
        <w:pBdr>
          <w:bottom w:val="single" w:sz="6" w:space="0"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65" w:line="240" w:lineRule="auto"/>
        <w:rPr>
          <w:rFonts w:eastAsia="Times New Roman" w:cstheme="minorHAnsi"/>
          <w:b/>
          <w:noProof/>
          <w:color w:val="000000"/>
          <w:sz w:val="24"/>
          <w:szCs w:val="24"/>
          <w:shd w:val="clear" w:color="auto" w:fill="F0F0F0"/>
          <w:lang w:val="en-US" w:eastAsia="ru-RU"/>
        </w:rPr>
      </w:pPr>
      <w:r w:rsidRPr="003C7DB9">
        <w:rPr>
          <w:rFonts w:eastAsia="Times New Roman" w:cstheme="minorHAnsi"/>
          <w:b/>
          <w:noProof/>
          <w:color w:val="000000"/>
          <w:sz w:val="24"/>
          <w:szCs w:val="24"/>
          <w:shd w:val="clear" w:color="auto" w:fill="F0F0F0"/>
          <w:lang w:val="en-US" w:eastAsia="ru-RU"/>
        </w:rPr>
        <w:t>}</w:t>
      </w:r>
    </w:p>
    <w:p w:rsidR="00367412" w:rsidRPr="003C7DB9" w:rsidRDefault="00367412" w:rsidP="00367412">
      <w:pPr>
        <w:pBdr>
          <w:bottom w:val="single" w:sz="6" w:space="0"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65" w:line="240" w:lineRule="auto"/>
        <w:rPr>
          <w:rFonts w:eastAsia="Times New Roman" w:cstheme="minorHAnsi"/>
          <w:b/>
          <w:noProof/>
          <w:color w:val="333333"/>
          <w:sz w:val="24"/>
          <w:szCs w:val="24"/>
          <w:lang w:val="en-US" w:eastAsia="ru-RU"/>
        </w:rPr>
      </w:pPr>
      <w:r w:rsidRPr="003C7DB9">
        <w:rPr>
          <w:rFonts w:eastAsia="Times New Roman" w:cstheme="minorHAnsi"/>
          <w:b/>
          <w:noProof/>
          <w:color w:val="880000"/>
          <w:sz w:val="24"/>
          <w:szCs w:val="24"/>
          <w:shd w:val="clear" w:color="auto" w:fill="F0F0F0"/>
          <w:lang w:val="en-US" w:eastAsia="ru-RU"/>
        </w:rPr>
        <w:t>?&gt;</w:t>
      </w:r>
    </w:p>
    <w:p w:rsidR="00367412" w:rsidRPr="003C7DB9" w:rsidRDefault="00367412" w:rsidP="00367412">
      <w:pPr>
        <w:pStyle w:val="a3"/>
        <w:rPr>
          <w:rFonts w:cstheme="minorHAnsi"/>
          <w:b/>
          <w:noProof/>
          <w:color w:val="E36C0A" w:themeColor="accent6" w:themeShade="BF"/>
          <w:sz w:val="32"/>
          <w:szCs w:val="32"/>
          <w:lang w:val="en-US"/>
        </w:rPr>
      </w:pPr>
    </w:p>
    <w:p w:rsidR="002321C0" w:rsidRPr="003C7DB9" w:rsidRDefault="002321C0" w:rsidP="002321C0">
      <w:pPr>
        <w:pStyle w:val="a3"/>
        <w:numPr>
          <w:ilvl w:val="0"/>
          <w:numId w:val="3"/>
        </w:numPr>
        <w:rPr>
          <w:b/>
          <w:noProof/>
          <w:color w:val="E36C0A" w:themeColor="accent6" w:themeShade="BF"/>
          <w:sz w:val="32"/>
          <w:szCs w:val="32"/>
          <w:lang w:val="en-US"/>
        </w:rPr>
      </w:pPr>
      <w:r w:rsidRPr="003C7DB9">
        <w:rPr>
          <w:b/>
          <w:noProof/>
          <w:color w:val="E36C0A" w:themeColor="accent6" w:themeShade="BF"/>
          <w:sz w:val="32"/>
          <w:szCs w:val="32"/>
          <w:lang w:val="en-US"/>
        </w:rPr>
        <w:t>Условие a&gt;b:</w:t>
      </w:r>
    </w:p>
    <w:p w:rsidR="008C4BB6" w:rsidRPr="003C7DB9" w:rsidRDefault="008C4BB6" w:rsidP="008C4BB6">
      <w:pPr>
        <w:rPr>
          <w:b/>
          <w:noProof/>
          <w:color w:val="000000" w:themeColor="text1"/>
          <w:sz w:val="24"/>
          <w:szCs w:val="24"/>
          <w:lang w:val="en-US"/>
        </w:rPr>
      </w:pPr>
      <w:r w:rsidRPr="003C7DB9">
        <w:rPr>
          <w:b/>
          <w:noProof/>
          <w:color w:val="000000" w:themeColor="text1"/>
          <w:sz w:val="24"/>
          <w:szCs w:val="24"/>
          <w:lang w:val="en-US"/>
        </w:rPr>
        <w:t>$prices_of_buses = "150000 'euros' &lt;br&gt;";</w:t>
      </w:r>
    </w:p>
    <w:p w:rsidR="008C4BB6" w:rsidRPr="003C7DB9" w:rsidRDefault="008C4BB6" w:rsidP="008C4BB6">
      <w:pPr>
        <w:rPr>
          <w:b/>
          <w:noProof/>
          <w:color w:val="000000" w:themeColor="text1"/>
          <w:sz w:val="24"/>
          <w:szCs w:val="24"/>
          <w:lang w:val="en-US"/>
        </w:rPr>
      </w:pPr>
      <w:r w:rsidRPr="003C7DB9">
        <w:rPr>
          <w:b/>
          <w:noProof/>
          <w:color w:val="E36C0A" w:themeColor="accent6" w:themeShade="BF"/>
          <w:sz w:val="24"/>
          <w:szCs w:val="24"/>
          <w:lang w:val="en-US"/>
        </w:rPr>
        <w:t xml:space="preserve">    if</w:t>
      </w:r>
      <w:r w:rsidRPr="003C7DB9">
        <w:rPr>
          <w:b/>
          <w:noProof/>
          <w:color w:val="000000" w:themeColor="text1"/>
          <w:sz w:val="24"/>
          <w:szCs w:val="24"/>
          <w:lang w:val="en-US"/>
        </w:rPr>
        <w:t xml:space="preserve">($buses_for_buying </w:t>
      </w:r>
      <w:r w:rsidRPr="003C7DB9">
        <w:rPr>
          <w:b/>
          <w:noProof/>
          <w:color w:val="E36C0A" w:themeColor="accent6" w:themeShade="BF"/>
          <w:sz w:val="24"/>
          <w:szCs w:val="24"/>
          <w:lang w:val="en-US"/>
        </w:rPr>
        <w:t>&lt;</w:t>
      </w:r>
      <w:r w:rsidRPr="003C7DB9">
        <w:rPr>
          <w:b/>
          <w:noProof/>
          <w:color w:val="000000" w:themeColor="text1"/>
          <w:sz w:val="24"/>
          <w:szCs w:val="24"/>
          <w:lang w:val="en-US"/>
        </w:rPr>
        <w:t xml:space="preserve"> "150000 'euros'"){</w:t>
      </w:r>
    </w:p>
    <w:p w:rsidR="008C4BB6" w:rsidRPr="003C7DB9" w:rsidRDefault="008C4BB6" w:rsidP="008C4BB6">
      <w:pPr>
        <w:rPr>
          <w:b/>
          <w:noProof/>
          <w:color w:val="000000" w:themeColor="text1"/>
          <w:sz w:val="24"/>
          <w:szCs w:val="24"/>
          <w:lang w:val="en-US"/>
        </w:rPr>
      </w:pPr>
      <w:r w:rsidRPr="003C7DB9">
        <w:rPr>
          <w:b/>
          <w:noProof/>
          <w:color w:val="000000" w:themeColor="text1"/>
          <w:sz w:val="24"/>
          <w:szCs w:val="24"/>
          <w:lang w:val="en-US"/>
        </w:rPr>
        <w:t xml:space="preserve">        echo 'Дешевый вариант';</w:t>
      </w:r>
    </w:p>
    <w:p w:rsidR="008C4BB6" w:rsidRPr="003C7DB9" w:rsidRDefault="008C4BB6" w:rsidP="008C4BB6">
      <w:pPr>
        <w:rPr>
          <w:b/>
          <w:noProof/>
          <w:color w:val="000000" w:themeColor="text1"/>
          <w:sz w:val="24"/>
          <w:szCs w:val="24"/>
          <w:lang w:val="en-US"/>
        </w:rPr>
      </w:pPr>
      <w:r w:rsidRPr="003C7DB9">
        <w:rPr>
          <w:b/>
          <w:noProof/>
          <w:color w:val="000000" w:themeColor="text1"/>
          <w:sz w:val="24"/>
          <w:szCs w:val="24"/>
          <w:lang w:val="en-US"/>
        </w:rPr>
        <w:t xml:space="preserve">    }</w:t>
      </w:r>
    </w:p>
    <w:p w:rsidR="008C4BB6" w:rsidRPr="003C7DB9" w:rsidRDefault="008C4BB6" w:rsidP="008C4BB6">
      <w:pPr>
        <w:rPr>
          <w:b/>
          <w:noProof/>
          <w:color w:val="000000" w:themeColor="text1"/>
          <w:sz w:val="24"/>
          <w:szCs w:val="24"/>
          <w:lang w:val="en-US"/>
        </w:rPr>
      </w:pPr>
      <w:r w:rsidRPr="003C7DB9">
        <w:rPr>
          <w:b/>
          <w:noProof/>
          <w:color w:val="FF0000"/>
          <w:sz w:val="24"/>
          <w:szCs w:val="24"/>
          <w:lang w:val="en-US"/>
        </w:rPr>
        <w:t xml:space="preserve">        if</w:t>
      </w:r>
      <w:r w:rsidRPr="003C7DB9">
        <w:rPr>
          <w:b/>
          <w:noProof/>
          <w:color w:val="000000" w:themeColor="text1"/>
          <w:sz w:val="24"/>
          <w:szCs w:val="24"/>
          <w:lang w:val="en-US"/>
        </w:rPr>
        <w:t xml:space="preserve">($buses_for_buying </w:t>
      </w:r>
      <w:r w:rsidRPr="003C7DB9">
        <w:rPr>
          <w:b/>
          <w:noProof/>
          <w:color w:val="FF0000"/>
          <w:sz w:val="24"/>
          <w:szCs w:val="24"/>
          <w:lang w:val="en-US"/>
        </w:rPr>
        <w:t>=</w:t>
      </w:r>
      <w:r w:rsidRPr="003C7DB9">
        <w:rPr>
          <w:b/>
          <w:noProof/>
          <w:color w:val="000000" w:themeColor="text1"/>
          <w:sz w:val="24"/>
          <w:szCs w:val="24"/>
          <w:lang w:val="en-US"/>
        </w:rPr>
        <w:t xml:space="preserve"> "150000-170000 'euros'"){</w:t>
      </w:r>
    </w:p>
    <w:p w:rsidR="008C4BB6" w:rsidRPr="003C7DB9" w:rsidRDefault="008C4BB6" w:rsidP="008C4BB6">
      <w:pPr>
        <w:rPr>
          <w:b/>
          <w:noProof/>
          <w:color w:val="000000" w:themeColor="text1"/>
          <w:sz w:val="24"/>
          <w:szCs w:val="24"/>
          <w:lang w:val="en-US"/>
        </w:rPr>
      </w:pPr>
      <w:r w:rsidRPr="003C7DB9">
        <w:rPr>
          <w:b/>
          <w:noProof/>
          <w:color w:val="000000" w:themeColor="text1"/>
          <w:sz w:val="24"/>
          <w:szCs w:val="24"/>
          <w:lang w:val="en-US"/>
        </w:rPr>
        <w:t xml:space="preserve">        echo 'Приемлемый вариант';</w:t>
      </w:r>
    </w:p>
    <w:p w:rsidR="008C4BB6" w:rsidRPr="003C7DB9" w:rsidRDefault="008C4BB6" w:rsidP="008C4BB6">
      <w:pPr>
        <w:rPr>
          <w:b/>
          <w:noProof/>
          <w:color w:val="000000" w:themeColor="text1"/>
          <w:sz w:val="24"/>
          <w:szCs w:val="24"/>
          <w:lang w:val="en-US"/>
        </w:rPr>
      </w:pPr>
      <w:r w:rsidRPr="003C7DB9">
        <w:rPr>
          <w:b/>
          <w:noProof/>
          <w:color w:val="000000" w:themeColor="text1"/>
          <w:sz w:val="24"/>
          <w:szCs w:val="24"/>
          <w:lang w:val="en-US"/>
        </w:rPr>
        <w:t xml:space="preserve">        }</w:t>
      </w:r>
    </w:p>
    <w:p w:rsidR="008C4BB6" w:rsidRPr="003C7DB9" w:rsidRDefault="008C4BB6" w:rsidP="008C4BB6">
      <w:pPr>
        <w:rPr>
          <w:b/>
          <w:noProof/>
          <w:color w:val="000000" w:themeColor="text1"/>
          <w:sz w:val="24"/>
          <w:szCs w:val="24"/>
          <w:lang w:val="en-US"/>
        </w:rPr>
      </w:pPr>
      <w:r w:rsidRPr="003C7DB9">
        <w:rPr>
          <w:b/>
          <w:noProof/>
          <w:color w:val="000000" w:themeColor="text1"/>
          <w:sz w:val="24"/>
          <w:szCs w:val="24"/>
          <w:lang w:val="en-US"/>
        </w:rPr>
        <w:t xml:space="preserve">        if($buses_for_buying </w:t>
      </w:r>
      <w:r w:rsidRPr="003C7DB9">
        <w:rPr>
          <w:b/>
          <w:noProof/>
          <w:color w:val="FF0000"/>
          <w:sz w:val="24"/>
          <w:szCs w:val="24"/>
          <w:lang w:val="en-US"/>
        </w:rPr>
        <w:t>&gt;</w:t>
      </w:r>
      <w:r w:rsidRPr="003C7DB9">
        <w:rPr>
          <w:b/>
          <w:noProof/>
          <w:color w:val="000000" w:themeColor="text1"/>
          <w:sz w:val="24"/>
          <w:szCs w:val="24"/>
          <w:lang w:val="en-US"/>
        </w:rPr>
        <w:t xml:space="preserve"> "170000 'euros'"){</w:t>
      </w:r>
    </w:p>
    <w:p w:rsidR="008C4BB6" w:rsidRPr="003C7DB9" w:rsidRDefault="008C4BB6" w:rsidP="008C4BB6">
      <w:pPr>
        <w:rPr>
          <w:b/>
          <w:noProof/>
          <w:color w:val="000000" w:themeColor="text1"/>
          <w:sz w:val="24"/>
          <w:szCs w:val="24"/>
          <w:lang w:val="en-US"/>
        </w:rPr>
      </w:pPr>
      <w:r w:rsidRPr="003C7DB9">
        <w:rPr>
          <w:b/>
          <w:noProof/>
          <w:color w:val="000000" w:themeColor="text1"/>
          <w:sz w:val="24"/>
          <w:szCs w:val="24"/>
          <w:lang w:val="en-US"/>
        </w:rPr>
        <w:t xml:space="preserve">        echo 'Дорого';</w:t>
      </w:r>
    </w:p>
    <w:p w:rsidR="002321C0" w:rsidRPr="003C7DB9" w:rsidRDefault="008C4BB6" w:rsidP="008C4BB6">
      <w:pPr>
        <w:rPr>
          <w:b/>
          <w:noProof/>
          <w:color w:val="000000" w:themeColor="text1"/>
          <w:sz w:val="24"/>
          <w:szCs w:val="24"/>
          <w:lang w:val="en-US"/>
        </w:rPr>
      </w:pPr>
      <w:r w:rsidRPr="003C7DB9">
        <w:rPr>
          <w:b/>
          <w:noProof/>
          <w:color w:val="000000" w:themeColor="text1"/>
          <w:sz w:val="24"/>
          <w:szCs w:val="24"/>
          <w:lang w:val="en-US"/>
        </w:rPr>
        <w:t xml:space="preserve">    }</w:t>
      </w:r>
    </w:p>
    <w:p w:rsidR="00E6185B" w:rsidRPr="003C7DB9" w:rsidRDefault="00A82285" w:rsidP="008869ED">
      <w:pPr>
        <w:pStyle w:val="a3"/>
        <w:numPr>
          <w:ilvl w:val="0"/>
          <w:numId w:val="3"/>
        </w:numPr>
        <w:rPr>
          <w:b/>
          <w:noProof/>
          <w:color w:val="FF0000"/>
          <w:sz w:val="24"/>
          <w:szCs w:val="24"/>
          <w:lang w:val="en-US"/>
        </w:rPr>
      </w:pPr>
      <w:r w:rsidRPr="003C7DB9">
        <w:rPr>
          <w:b/>
          <w:noProof/>
          <w:color w:val="FF0000"/>
          <w:sz w:val="24"/>
          <w:szCs w:val="24"/>
          <w:lang w:val="en-US"/>
        </w:rPr>
        <w:t>Условие</w:t>
      </w:r>
      <w:r w:rsidR="008869ED" w:rsidRPr="003C7DB9">
        <w:rPr>
          <w:b/>
          <w:noProof/>
          <w:color w:val="FF0000"/>
          <w:sz w:val="24"/>
          <w:szCs w:val="24"/>
          <w:lang w:val="en-US"/>
        </w:rPr>
        <w:t xml:space="preserve">  !</w:t>
      </w:r>
      <w:r w:rsidRPr="003C7DB9">
        <w:rPr>
          <w:b/>
          <w:noProof/>
          <w:color w:val="FF0000"/>
          <w:sz w:val="24"/>
          <w:szCs w:val="24"/>
          <w:lang w:val="en-US"/>
        </w:rPr>
        <w:t>=</w:t>
      </w:r>
      <w:r w:rsidR="008869ED" w:rsidRPr="003C7DB9">
        <w:rPr>
          <w:b/>
          <w:noProof/>
          <w:color w:val="FF0000"/>
          <w:sz w:val="24"/>
          <w:szCs w:val="24"/>
          <w:lang w:val="en-US"/>
        </w:rPr>
        <w:t xml:space="preserve"> (не равно), ==(равно):</w:t>
      </w:r>
    </w:p>
    <w:p w:rsidR="008869ED" w:rsidRPr="003C7DB9" w:rsidRDefault="008869ED" w:rsidP="008869ED">
      <w:pPr>
        <w:ind w:left="360"/>
        <w:rPr>
          <w:b/>
          <w:noProof/>
          <w:color w:val="000000" w:themeColor="text1"/>
          <w:sz w:val="24"/>
          <w:szCs w:val="24"/>
          <w:lang w:val="en-US"/>
        </w:rPr>
      </w:pPr>
      <w:r w:rsidRPr="003C7DB9">
        <w:rPr>
          <w:b/>
          <w:noProof/>
          <w:color w:val="000000" w:themeColor="text1"/>
          <w:sz w:val="24"/>
          <w:szCs w:val="24"/>
          <w:lang w:val="en-US"/>
        </w:rPr>
        <w:t>$winner</w:t>
      </w:r>
      <w:r w:rsidR="00DD741C" w:rsidRPr="003C7DB9">
        <w:rPr>
          <w:b/>
          <w:noProof/>
          <w:color w:val="000000" w:themeColor="text1"/>
          <w:sz w:val="24"/>
          <w:szCs w:val="24"/>
          <w:lang w:val="en-US"/>
        </w:rPr>
        <w:t xml:space="preserve"> = 778</w:t>
      </w:r>
      <w:r w:rsidRPr="003C7DB9">
        <w:rPr>
          <w:b/>
          <w:noProof/>
          <w:color w:val="000000" w:themeColor="text1"/>
          <w:sz w:val="24"/>
          <w:szCs w:val="24"/>
          <w:lang w:val="en-US"/>
        </w:rPr>
        <w:t>;</w:t>
      </w:r>
    </w:p>
    <w:p w:rsidR="008869ED" w:rsidRPr="003C7DB9" w:rsidRDefault="008869ED" w:rsidP="008869ED">
      <w:pPr>
        <w:ind w:left="360"/>
        <w:rPr>
          <w:b/>
          <w:noProof/>
          <w:color w:val="000000" w:themeColor="text1"/>
          <w:sz w:val="24"/>
          <w:szCs w:val="24"/>
          <w:lang w:val="en-US"/>
        </w:rPr>
      </w:pPr>
      <w:r w:rsidRPr="003C7DB9">
        <w:rPr>
          <w:b/>
          <w:noProof/>
          <w:color w:val="000000" w:themeColor="text1"/>
          <w:sz w:val="24"/>
          <w:szCs w:val="24"/>
          <w:lang w:val="en-US"/>
        </w:rPr>
        <w:t xml:space="preserve">    if($winner</w:t>
      </w:r>
      <w:r w:rsidRPr="003C7DB9">
        <w:rPr>
          <w:b/>
          <w:noProof/>
          <w:color w:val="FF0000"/>
          <w:sz w:val="24"/>
          <w:szCs w:val="24"/>
          <w:lang w:val="en-US"/>
        </w:rPr>
        <w:t>!=</w:t>
      </w:r>
      <w:r w:rsidRPr="003C7DB9">
        <w:rPr>
          <w:b/>
          <w:noProof/>
          <w:color w:val="000000" w:themeColor="text1"/>
          <w:sz w:val="24"/>
          <w:szCs w:val="24"/>
          <w:lang w:val="en-US"/>
        </w:rPr>
        <w:t>777){</w:t>
      </w:r>
    </w:p>
    <w:p w:rsidR="008869ED" w:rsidRPr="003C7DB9" w:rsidRDefault="008869ED" w:rsidP="008869ED">
      <w:pPr>
        <w:ind w:left="360"/>
        <w:rPr>
          <w:b/>
          <w:noProof/>
          <w:color w:val="000000" w:themeColor="text1"/>
          <w:sz w:val="24"/>
          <w:szCs w:val="24"/>
          <w:lang w:val="en-US"/>
        </w:rPr>
      </w:pPr>
      <w:r w:rsidRPr="003C7DB9">
        <w:rPr>
          <w:b/>
          <w:noProof/>
          <w:color w:val="000000" w:themeColor="text1"/>
          <w:sz w:val="24"/>
          <w:szCs w:val="24"/>
          <w:lang w:val="en-US"/>
        </w:rPr>
        <w:lastRenderedPageBreak/>
        <w:t xml:space="preserve">    echo 'Вы проиграли!';</w:t>
      </w:r>
    </w:p>
    <w:p w:rsidR="008869ED" w:rsidRPr="003C7DB9" w:rsidRDefault="008869ED" w:rsidP="008869ED">
      <w:pPr>
        <w:ind w:left="360"/>
        <w:rPr>
          <w:b/>
          <w:noProof/>
          <w:color w:val="000000" w:themeColor="text1"/>
          <w:sz w:val="24"/>
          <w:szCs w:val="24"/>
          <w:lang w:val="en-US"/>
        </w:rPr>
      </w:pPr>
      <w:r w:rsidRPr="003C7DB9">
        <w:rPr>
          <w:b/>
          <w:noProof/>
          <w:color w:val="000000" w:themeColor="text1"/>
          <w:sz w:val="24"/>
          <w:szCs w:val="24"/>
          <w:lang w:val="en-US"/>
        </w:rPr>
        <w:t xml:space="preserve">    }</w:t>
      </w:r>
    </w:p>
    <w:p w:rsidR="008869ED" w:rsidRPr="003C7DB9" w:rsidRDefault="008869ED" w:rsidP="008869ED">
      <w:pPr>
        <w:ind w:left="360"/>
        <w:rPr>
          <w:b/>
          <w:noProof/>
          <w:color w:val="000000" w:themeColor="text1"/>
          <w:sz w:val="24"/>
          <w:szCs w:val="24"/>
          <w:lang w:val="en-US"/>
        </w:rPr>
      </w:pPr>
      <w:r w:rsidRPr="003C7DB9">
        <w:rPr>
          <w:b/>
          <w:noProof/>
          <w:color w:val="000000" w:themeColor="text1"/>
          <w:sz w:val="24"/>
          <w:szCs w:val="24"/>
          <w:lang w:val="en-US"/>
        </w:rPr>
        <w:t xml:space="preserve">        if($</w:t>
      </w:r>
      <w:r w:rsidR="00C65148" w:rsidRPr="003C7DB9">
        <w:rPr>
          <w:b/>
          <w:noProof/>
          <w:color w:val="000000" w:themeColor="text1"/>
          <w:sz w:val="24"/>
          <w:szCs w:val="24"/>
          <w:lang w:val="en-US"/>
        </w:rPr>
        <w:t>winner</w:t>
      </w:r>
      <w:r w:rsidRPr="003C7DB9">
        <w:rPr>
          <w:b/>
          <w:noProof/>
          <w:color w:val="000000" w:themeColor="text1"/>
          <w:sz w:val="24"/>
          <w:szCs w:val="24"/>
          <w:lang w:val="en-US"/>
        </w:rPr>
        <w:t xml:space="preserve"> </w:t>
      </w:r>
      <w:r w:rsidRPr="003C7DB9">
        <w:rPr>
          <w:b/>
          <w:noProof/>
          <w:color w:val="FF0000"/>
          <w:sz w:val="24"/>
          <w:szCs w:val="24"/>
          <w:lang w:val="en-US"/>
        </w:rPr>
        <w:t>==</w:t>
      </w:r>
      <w:r w:rsidRPr="003C7DB9">
        <w:rPr>
          <w:b/>
          <w:noProof/>
          <w:color w:val="000000" w:themeColor="text1"/>
          <w:sz w:val="24"/>
          <w:szCs w:val="24"/>
          <w:lang w:val="en-US"/>
        </w:rPr>
        <w:t xml:space="preserve"> 777){</w:t>
      </w:r>
    </w:p>
    <w:p w:rsidR="008869ED" w:rsidRPr="003C7DB9" w:rsidRDefault="008869ED" w:rsidP="008869ED">
      <w:pPr>
        <w:ind w:left="360"/>
        <w:rPr>
          <w:b/>
          <w:noProof/>
          <w:color w:val="000000" w:themeColor="text1"/>
          <w:sz w:val="24"/>
          <w:szCs w:val="24"/>
          <w:lang w:val="en-US"/>
        </w:rPr>
      </w:pPr>
      <w:r w:rsidRPr="003C7DB9">
        <w:rPr>
          <w:b/>
          <w:noProof/>
          <w:color w:val="000000" w:themeColor="text1"/>
          <w:sz w:val="24"/>
          <w:szCs w:val="24"/>
          <w:lang w:val="en-US"/>
        </w:rPr>
        <w:t xml:space="preserve">            echo 'Вы выиграли!';</w:t>
      </w:r>
    </w:p>
    <w:p w:rsidR="008869ED" w:rsidRPr="003C7DB9" w:rsidRDefault="008869ED" w:rsidP="008869ED">
      <w:pPr>
        <w:ind w:left="360"/>
        <w:rPr>
          <w:b/>
          <w:noProof/>
          <w:color w:val="000000" w:themeColor="text1"/>
          <w:sz w:val="24"/>
          <w:szCs w:val="24"/>
          <w:lang w:val="en-US"/>
        </w:rPr>
      </w:pPr>
      <w:r w:rsidRPr="003C7DB9">
        <w:rPr>
          <w:b/>
          <w:noProof/>
          <w:color w:val="000000" w:themeColor="text1"/>
          <w:sz w:val="24"/>
          <w:szCs w:val="24"/>
          <w:lang w:val="en-US"/>
        </w:rPr>
        <w:t xml:space="preserve">        }</w:t>
      </w:r>
    </w:p>
    <w:p w:rsidR="00DD741C" w:rsidRPr="003C7DB9" w:rsidRDefault="00DD741C" w:rsidP="008869ED">
      <w:pPr>
        <w:ind w:left="360"/>
        <w:rPr>
          <w:noProof/>
          <w:color w:val="000000" w:themeColor="text1"/>
          <w:sz w:val="24"/>
          <w:szCs w:val="24"/>
          <w:lang w:val="en-US"/>
        </w:rPr>
      </w:pPr>
      <w:r w:rsidRPr="003C7DB9">
        <w:rPr>
          <w:noProof/>
          <w:color w:val="000000" w:themeColor="text1"/>
          <w:sz w:val="24"/>
          <w:szCs w:val="24"/>
          <w:lang w:val="en-US"/>
        </w:rPr>
        <w:t xml:space="preserve">Выведет: </w:t>
      </w:r>
      <w:r w:rsidRPr="003C7DB9">
        <w:rPr>
          <w:b/>
          <w:noProof/>
          <w:color w:val="000000" w:themeColor="text1"/>
          <w:sz w:val="24"/>
          <w:szCs w:val="24"/>
          <w:lang w:val="en-US"/>
        </w:rPr>
        <w:t>Вы проиграли!</w:t>
      </w:r>
    </w:p>
    <w:p w:rsidR="00BC1861" w:rsidRPr="001062D9" w:rsidRDefault="008869ED" w:rsidP="00BC1861">
      <w:pPr>
        <w:pStyle w:val="a3"/>
        <w:numPr>
          <w:ilvl w:val="0"/>
          <w:numId w:val="3"/>
        </w:numPr>
        <w:rPr>
          <w:b/>
          <w:noProof/>
          <w:color w:val="000000" w:themeColor="text1"/>
          <w:sz w:val="24"/>
          <w:szCs w:val="24"/>
        </w:rPr>
      </w:pPr>
      <w:r w:rsidRPr="001062D9">
        <w:rPr>
          <w:b/>
          <w:noProof/>
          <w:color w:val="FF0000"/>
          <w:sz w:val="24"/>
          <w:szCs w:val="24"/>
        </w:rPr>
        <w:t>Условие</w:t>
      </w:r>
      <w:r w:rsidRPr="001062D9">
        <w:rPr>
          <w:noProof/>
          <w:color w:val="000000" w:themeColor="text1"/>
          <w:sz w:val="24"/>
          <w:szCs w:val="24"/>
        </w:rPr>
        <w:t>, когда к нему прикрепляется еще одно условие -</w:t>
      </w:r>
      <w:r w:rsidRPr="001062D9">
        <w:rPr>
          <w:b/>
          <w:noProof/>
          <w:color w:val="000000" w:themeColor="text1"/>
          <w:sz w:val="24"/>
          <w:szCs w:val="24"/>
        </w:rPr>
        <w:t xml:space="preserve">  </w:t>
      </w:r>
      <w:r w:rsidRPr="003C7DB9">
        <w:rPr>
          <w:b/>
          <w:noProof/>
          <w:color w:val="FF0000"/>
          <w:sz w:val="24"/>
          <w:szCs w:val="24"/>
          <w:lang w:val="en-US"/>
        </w:rPr>
        <w:t>if</w:t>
      </w:r>
      <w:r w:rsidRPr="001062D9">
        <w:rPr>
          <w:b/>
          <w:noProof/>
          <w:color w:val="FF0000"/>
          <w:sz w:val="24"/>
          <w:szCs w:val="24"/>
        </w:rPr>
        <w:t xml:space="preserve"> </w:t>
      </w:r>
      <w:r w:rsidRPr="003C7DB9">
        <w:rPr>
          <w:b/>
          <w:noProof/>
          <w:color w:val="FF0000"/>
          <w:sz w:val="24"/>
          <w:szCs w:val="24"/>
          <w:lang w:val="en-US"/>
        </w:rPr>
        <w:t>else</w:t>
      </w:r>
      <w:r w:rsidR="00BC1861" w:rsidRPr="001062D9">
        <w:rPr>
          <w:b/>
          <w:noProof/>
          <w:color w:val="FF0000"/>
          <w:sz w:val="24"/>
          <w:szCs w:val="24"/>
        </w:rPr>
        <w:t xml:space="preserve"> </w:t>
      </w:r>
      <w:r w:rsidR="00BC1861" w:rsidRPr="001062D9">
        <w:rPr>
          <w:noProof/>
          <w:color w:val="000000" w:themeColor="text1"/>
          <w:sz w:val="24"/>
          <w:szCs w:val="24"/>
        </w:rPr>
        <w:t>(если не выполняет</w:t>
      </w:r>
      <w:r w:rsidR="00010DD1" w:rsidRPr="001062D9">
        <w:rPr>
          <w:noProof/>
          <w:color w:val="000000" w:themeColor="text1"/>
          <w:sz w:val="24"/>
          <w:szCs w:val="24"/>
        </w:rPr>
        <w:t xml:space="preserve">ся </w:t>
      </w:r>
      <w:r w:rsidR="00010DD1" w:rsidRPr="001062D9">
        <w:rPr>
          <w:b/>
          <w:noProof/>
          <w:color w:val="FF0000"/>
          <w:sz w:val="24"/>
          <w:szCs w:val="24"/>
        </w:rPr>
        <w:t>первое условие</w:t>
      </w:r>
      <w:r w:rsidR="00010DD1" w:rsidRPr="001062D9">
        <w:rPr>
          <w:noProof/>
          <w:color w:val="000000" w:themeColor="text1"/>
          <w:sz w:val="24"/>
          <w:szCs w:val="24"/>
        </w:rPr>
        <w:t>, то</w:t>
      </w:r>
      <w:r w:rsidR="00BC1861" w:rsidRPr="001062D9">
        <w:rPr>
          <w:noProof/>
          <w:color w:val="000000" w:themeColor="text1"/>
          <w:sz w:val="24"/>
          <w:szCs w:val="24"/>
        </w:rPr>
        <w:t xml:space="preserve">гда выполняется </w:t>
      </w:r>
      <w:r w:rsidR="00BC1861" w:rsidRPr="001062D9">
        <w:rPr>
          <w:b/>
          <w:noProof/>
          <w:color w:val="FF0000"/>
          <w:sz w:val="24"/>
          <w:szCs w:val="24"/>
        </w:rPr>
        <w:t>второе</w:t>
      </w:r>
      <w:r w:rsidR="00BC1861" w:rsidRPr="001062D9">
        <w:rPr>
          <w:noProof/>
          <w:color w:val="000000" w:themeColor="text1"/>
          <w:sz w:val="24"/>
          <w:szCs w:val="24"/>
        </w:rPr>
        <w:t xml:space="preserve"> после </w:t>
      </w:r>
      <w:r w:rsidR="00BC1861" w:rsidRPr="003C7DB9">
        <w:rPr>
          <w:b/>
          <w:noProof/>
          <w:color w:val="FF0000"/>
          <w:sz w:val="24"/>
          <w:szCs w:val="24"/>
          <w:lang w:val="en-US"/>
        </w:rPr>
        <w:t>else</w:t>
      </w:r>
      <w:r w:rsidRPr="001062D9">
        <w:rPr>
          <w:b/>
          <w:noProof/>
          <w:color w:val="000000" w:themeColor="text1"/>
          <w:sz w:val="24"/>
          <w:szCs w:val="24"/>
        </w:rPr>
        <w:t>:</w:t>
      </w:r>
    </w:p>
    <w:p w:rsidR="00BC1861" w:rsidRPr="003C7DB9" w:rsidRDefault="008869ED" w:rsidP="00BC1861">
      <w:pPr>
        <w:ind w:left="360"/>
        <w:rPr>
          <w:b/>
          <w:noProof/>
          <w:color w:val="000000" w:themeColor="text1"/>
          <w:sz w:val="24"/>
          <w:szCs w:val="24"/>
          <w:lang w:val="en-US"/>
        </w:rPr>
      </w:pPr>
      <w:r w:rsidRPr="001062D9">
        <w:rPr>
          <w:b/>
          <w:noProof/>
          <w:color w:val="FF0000"/>
          <w:sz w:val="24"/>
          <w:szCs w:val="24"/>
        </w:rPr>
        <w:t xml:space="preserve"> </w:t>
      </w:r>
      <w:r w:rsidR="00BC1861" w:rsidRPr="003C7DB9">
        <w:rPr>
          <w:b/>
          <w:noProof/>
          <w:color w:val="000000" w:themeColor="text1"/>
          <w:sz w:val="24"/>
          <w:szCs w:val="24"/>
          <w:lang w:val="en-US"/>
        </w:rPr>
        <w:t>$winner = 777;</w:t>
      </w:r>
    </w:p>
    <w:p w:rsidR="00BC1861" w:rsidRPr="003C7DB9" w:rsidRDefault="00BC1861" w:rsidP="00BC1861">
      <w:pPr>
        <w:ind w:left="360"/>
        <w:rPr>
          <w:b/>
          <w:noProof/>
          <w:color w:val="000000" w:themeColor="text1"/>
          <w:sz w:val="24"/>
          <w:szCs w:val="24"/>
          <w:lang w:val="en-US"/>
        </w:rPr>
      </w:pPr>
      <w:r w:rsidRPr="003C7DB9">
        <w:rPr>
          <w:b/>
          <w:noProof/>
          <w:color w:val="FF0000"/>
          <w:sz w:val="24"/>
          <w:szCs w:val="24"/>
          <w:lang w:val="en-US"/>
        </w:rPr>
        <w:t xml:space="preserve">    if</w:t>
      </w:r>
      <w:r w:rsidRPr="003C7DB9">
        <w:rPr>
          <w:b/>
          <w:noProof/>
          <w:color w:val="000000" w:themeColor="text1"/>
          <w:sz w:val="24"/>
          <w:szCs w:val="24"/>
          <w:lang w:val="en-US"/>
        </w:rPr>
        <w:t>($winner</w:t>
      </w:r>
      <w:r w:rsidRPr="003C7DB9">
        <w:rPr>
          <w:b/>
          <w:noProof/>
          <w:color w:val="FF0000"/>
          <w:sz w:val="24"/>
          <w:szCs w:val="24"/>
          <w:lang w:val="en-US"/>
        </w:rPr>
        <w:t>!=</w:t>
      </w:r>
      <w:r w:rsidRPr="003C7DB9">
        <w:rPr>
          <w:b/>
          <w:noProof/>
          <w:color w:val="000000" w:themeColor="text1"/>
          <w:sz w:val="24"/>
          <w:szCs w:val="24"/>
          <w:lang w:val="en-US"/>
        </w:rPr>
        <w:t>777){</w:t>
      </w:r>
    </w:p>
    <w:p w:rsidR="00BC1861" w:rsidRPr="003C7DB9" w:rsidRDefault="00BC1861" w:rsidP="00BC1861">
      <w:pPr>
        <w:ind w:left="360"/>
        <w:rPr>
          <w:b/>
          <w:noProof/>
          <w:color w:val="000000" w:themeColor="text1"/>
          <w:sz w:val="24"/>
          <w:szCs w:val="24"/>
          <w:lang w:val="en-US"/>
        </w:rPr>
      </w:pPr>
      <w:r w:rsidRPr="003C7DB9">
        <w:rPr>
          <w:b/>
          <w:noProof/>
          <w:color w:val="000000" w:themeColor="text1"/>
          <w:sz w:val="24"/>
          <w:szCs w:val="24"/>
          <w:lang w:val="en-US"/>
        </w:rPr>
        <w:t xml:space="preserve">    echo 'Вы проиграли!';</w:t>
      </w:r>
    </w:p>
    <w:p w:rsidR="00BC1861" w:rsidRPr="001062D9" w:rsidRDefault="00BC1861" w:rsidP="00BC1861">
      <w:pPr>
        <w:ind w:left="360"/>
        <w:rPr>
          <w:b/>
          <w:noProof/>
          <w:color w:val="000000" w:themeColor="text1"/>
          <w:sz w:val="24"/>
          <w:szCs w:val="24"/>
        </w:rPr>
      </w:pPr>
      <w:r w:rsidRPr="003C7DB9">
        <w:rPr>
          <w:b/>
          <w:noProof/>
          <w:color w:val="000000" w:themeColor="text1"/>
          <w:sz w:val="24"/>
          <w:szCs w:val="24"/>
          <w:lang w:val="en-US"/>
        </w:rPr>
        <w:t xml:space="preserve">    </w:t>
      </w:r>
      <w:r w:rsidRPr="001062D9">
        <w:rPr>
          <w:b/>
          <w:noProof/>
          <w:color w:val="000000" w:themeColor="text1"/>
          <w:sz w:val="24"/>
          <w:szCs w:val="24"/>
        </w:rPr>
        <w:t xml:space="preserve">} </w:t>
      </w:r>
      <w:r w:rsidRPr="003C7DB9">
        <w:rPr>
          <w:b/>
          <w:noProof/>
          <w:color w:val="FF0000"/>
          <w:sz w:val="24"/>
          <w:szCs w:val="24"/>
          <w:lang w:val="en-US"/>
        </w:rPr>
        <w:t>else</w:t>
      </w:r>
      <w:r w:rsidRPr="001062D9">
        <w:rPr>
          <w:b/>
          <w:noProof/>
          <w:color w:val="000000" w:themeColor="text1"/>
          <w:sz w:val="24"/>
          <w:szCs w:val="24"/>
        </w:rPr>
        <w:t xml:space="preserve"> {</w:t>
      </w:r>
    </w:p>
    <w:p w:rsidR="00BC1861" w:rsidRPr="001062D9" w:rsidRDefault="00BC1861" w:rsidP="00BC1861">
      <w:pPr>
        <w:ind w:left="360"/>
        <w:rPr>
          <w:b/>
          <w:noProof/>
          <w:color w:val="000000" w:themeColor="text1"/>
          <w:sz w:val="24"/>
          <w:szCs w:val="24"/>
        </w:rPr>
      </w:pPr>
      <w:r w:rsidRPr="001062D9">
        <w:rPr>
          <w:b/>
          <w:noProof/>
          <w:color w:val="000000" w:themeColor="text1"/>
          <w:sz w:val="24"/>
          <w:szCs w:val="24"/>
        </w:rPr>
        <w:t xml:space="preserve">            </w:t>
      </w:r>
      <w:r w:rsidRPr="003C7DB9">
        <w:rPr>
          <w:b/>
          <w:noProof/>
          <w:color w:val="000000" w:themeColor="text1"/>
          <w:sz w:val="24"/>
          <w:szCs w:val="24"/>
          <w:lang w:val="en-US"/>
        </w:rPr>
        <w:t>echo</w:t>
      </w:r>
      <w:r w:rsidRPr="001062D9">
        <w:rPr>
          <w:b/>
          <w:noProof/>
          <w:color w:val="000000" w:themeColor="text1"/>
          <w:sz w:val="24"/>
          <w:szCs w:val="24"/>
        </w:rPr>
        <w:t xml:space="preserve"> 'Вы выиграли!';</w:t>
      </w:r>
    </w:p>
    <w:p w:rsidR="00BC1861" w:rsidRPr="003C7DB9" w:rsidRDefault="00BC1861" w:rsidP="00BC1861">
      <w:pPr>
        <w:ind w:left="360"/>
        <w:rPr>
          <w:b/>
          <w:noProof/>
          <w:color w:val="000000" w:themeColor="text1"/>
          <w:sz w:val="24"/>
          <w:szCs w:val="24"/>
          <w:lang w:val="en-US"/>
        </w:rPr>
      </w:pPr>
      <w:r w:rsidRPr="001062D9">
        <w:rPr>
          <w:b/>
          <w:noProof/>
          <w:color w:val="000000" w:themeColor="text1"/>
          <w:sz w:val="24"/>
          <w:szCs w:val="24"/>
        </w:rPr>
        <w:t xml:space="preserve">        </w:t>
      </w:r>
      <w:r w:rsidRPr="003C7DB9">
        <w:rPr>
          <w:b/>
          <w:noProof/>
          <w:color w:val="000000" w:themeColor="text1"/>
          <w:sz w:val="24"/>
          <w:szCs w:val="24"/>
          <w:lang w:val="en-US"/>
        </w:rPr>
        <w:t>}</w:t>
      </w:r>
    </w:p>
    <w:p w:rsidR="008869ED" w:rsidRPr="003C7DB9" w:rsidRDefault="00DD741C" w:rsidP="008869ED">
      <w:pPr>
        <w:rPr>
          <w:b/>
          <w:noProof/>
          <w:color w:val="000000" w:themeColor="text1"/>
          <w:sz w:val="24"/>
          <w:szCs w:val="24"/>
          <w:lang w:val="en-US"/>
        </w:rPr>
      </w:pPr>
      <w:r w:rsidRPr="003C7DB9">
        <w:rPr>
          <w:noProof/>
          <w:color w:val="000000" w:themeColor="text1"/>
          <w:sz w:val="24"/>
          <w:szCs w:val="24"/>
          <w:lang w:val="en-US"/>
        </w:rPr>
        <w:t>Выведет:</w:t>
      </w:r>
      <w:r w:rsidRPr="003C7DB9">
        <w:rPr>
          <w:b/>
          <w:noProof/>
          <w:color w:val="000000" w:themeColor="text1"/>
          <w:sz w:val="24"/>
          <w:szCs w:val="24"/>
          <w:lang w:val="en-US"/>
        </w:rPr>
        <w:t xml:space="preserve"> Вы выиграли!</w:t>
      </w:r>
    </w:p>
    <w:p w:rsidR="00F83579" w:rsidRPr="003C7DB9" w:rsidRDefault="00F83579" w:rsidP="008869ED">
      <w:pPr>
        <w:rPr>
          <w:b/>
          <w:noProof/>
          <w:color w:val="E36C0A" w:themeColor="accent6" w:themeShade="BF"/>
          <w:sz w:val="24"/>
          <w:szCs w:val="24"/>
          <w:lang w:val="en-US"/>
        </w:rPr>
      </w:pPr>
      <w:r w:rsidRPr="003C7DB9">
        <w:rPr>
          <w:rFonts w:ascii="Arial Black" w:hAnsi="Arial Black" w:cstheme="minorHAnsi"/>
          <w:b/>
          <w:noProof/>
          <w:color w:val="E36C0A" w:themeColor="accent6" w:themeShade="BF"/>
          <w:sz w:val="36"/>
          <w:szCs w:val="36"/>
          <w:u w:val="single"/>
          <w:lang w:val="en-US"/>
        </w:rPr>
        <w:t>Логические операторы</w:t>
      </w:r>
    </w:p>
    <w:p w:rsidR="000D6A86" w:rsidRPr="001062D9" w:rsidRDefault="000D6A86" w:rsidP="00F83579">
      <w:pPr>
        <w:pStyle w:val="a3"/>
        <w:numPr>
          <w:ilvl w:val="0"/>
          <w:numId w:val="9"/>
        </w:numPr>
        <w:rPr>
          <w:b/>
          <w:noProof/>
          <w:color w:val="000000" w:themeColor="text1"/>
          <w:sz w:val="24"/>
          <w:szCs w:val="24"/>
        </w:rPr>
      </w:pPr>
      <w:r w:rsidRPr="001062D9">
        <w:rPr>
          <w:b/>
          <w:noProof/>
          <w:color w:val="FF0000"/>
          <w:sz w:val="24"/>
          <w:szCs w:val="24"/>
        </w:rPr>
        <w:t>Условие</w:t>
      </w:r>
      <w:r w:rsidRPr="001062D9">
        <w:rPr>
          <w:noProof/>
          <w:color w:val="000000" w:themeColor="text1"/>
          <w:sz w:val="24"/>
          <w:szCs w:val="24"/>
        </w:rPr>
        <w:t>, когда прикрепляется условие</w:t>
      </w:r>
      <w:r w:rsidRPr="001062D9">
        <w:rPr>
          <w:b/>
          <w:noProof/>
          <w:color w:val="000000" w:themeColor="text1"/>
          <w:sz w:val="24"/>
          <w:szCs w:val="24"/>
        </w:rPr>
        <w:t xml:space="preserve"> </w:t>
      </w:r>
      <w:r w:rsidRPr="003C7DB9">
        <w:rPr>
          <w:b/>
          <w:noProof/>
          <w:color w:val="FF0000"/>
          <w:sz w:val="24"/>
          <w:szCs w:val="24"/>
          <w:lang w:val="en-US"/>
        </w:rPr>
        <w:t>and</w:t>
      </w:r>
      <w:r w:rsidRPr="001062D9">
        <w:rPr>
          <w:b/>
          <w:noProof/>
          <w:color w:val="FF0000"/>
          <w:sz w:val="24"/>
          <w:szCs w:val="24"/>
        </w:rPr>
        <w:t xml:space="preserve"> </w:t>
      </w:r>
      <w:r w:rsidR="00F83579" w:rsidRPr="001062D9">
        <w:rPr>
          <w:b/>
          <w:noProof/>
          <w:color w:val="FF0000"/>
          <w:sz w:val="24"/>
          <w:szCs w:val="24"/>
        </w:rPr>
        <w:t>(&amp;&amp;) - и</w:t>
      </w:r>
      <w:r w:rsidRPr="001062D9">
        <w:rPr>
          <w:b/>
          <w:noProof/>
          <w:color w:val="000000" w:themeColor="text1"/>
          <w:sz w:val="24"/>
          <w:szCs w:val="24"/>
        </w:rPr>
        <w:t>:</w:t>
      </w:r>
    </w:p>
    <w:p w:rsidR="000D6A86" w:rsidRPr="003C7DB9" w:rsidRDefault="000D6A86" w:rsidP="000D6A86">
      <w:pPr>
        <w:rPr>
          <w:b/>
          <w:noProof/>
          <w:color w:val="000000" w:themeColor="text1"/>
          <w:sz w:val="24"/>
          <w:szCs w:val="24"/>
          <w:lang w:val="en-US"/>
        </w:rPr>
      </w:pPr>
      <w:r w:rsidRPr="003C7DB9">
        <w:rPr>
          <w:b/>
          <w:noProof/>
          <w:color w:val="000000" w:themeColor="text1"/>
          <w:sz w:val="24"/>
          <w:szCs w:val="24"/>
          <w:lang w:val="en-US"/>
        </w:rPr>
        <w:t>$bus_for_Sumy = "Man";</w:t>
      </w:r>
    </w:p>
    <w:p w:rsidR="000D6A86" w:rsidRPr="003C7DB9" w:rsidRDefault="000D6A86" w:rsidP="000D6A86">
      <w:pPr>
        <w:rPr>
          <w:b/>
          <w:noProof/>
          <w:color w:val="000000" w:themeColor="text1"/>
          <w:sz w:val="24"/>
          <w:szCs w:val="24"/>
          <w:lang w:val="en-US"/>
        </w:rPr>
      </w:pPr>
      <w:r w:rsidRPr="003C7DB9">
        <w:rPr>
          <w:b/>
          <w:noProof/>
          <w:color w:val="000000" w:themeColor="text1"/>
          <w:sz w:val="24"/>
          <w:szCs w:val="24"/>
          <w:lang w:val="en-US"/>
        </w:rPr>
        <w:t xml:space="preserve">    $year_of_producing = 10;</w:t>
      </w:r>
    </w:p>
    <w:p w:rsidR="000D6A86" w:rsidRPr="003C7DB9" w:rsidRDefault="000D6A86" w:rsidP="000D6A86">
      <w:pPr>
        <w:rPr>
          <w:b/>
          <w:noProof/>
          <w:color w:val="000000" w:themeColor="text1"/>
          <w:sz w:val="24"/>
          <w:szCs w:val="24"/>
          <w:lang w:val="en-US"/>
        </w:rPr>
      </w:pPr>
      <w:r w:rsidRPr="003C7DB9">
        <w:rPr>
          <w:b/>
          <w:noProof/>
          <w:color w:val="000000" w:themeColor="text1"/>
          <w:sz w:val="24"/>
          <w:szCs w:val="24"/>
          <w:lang w:val="en-US"/>
        </w:rPr>
        <w:t xml:space="preserve">    </w:t>
      </w:r>
    </w:p>
    <w:p w:rsidR="000D6A86" w:rsidRPr="003C7DB9" w:rsidRDefault="000D6A86" w:rsidP="000D6A86">
      <w:pPr>
        <w:rPr>
          <w:b/>
          <w:noProof/>
          <w:color w:val="000000" w:themeColor="text1"/>
          <w:sz w:val="24"/>
          <w:szCs w:val="24"/>
          <w:lang w:val="en-US"/>
        </w:rPr>
      </w:pPr>
      <w:r w:rsidRPr="003C7DB9">
        <w:rPr>
          <w:b/>
          <w:noProof/>
          <w:color w:val="000000" w:themeColor="text1"/>
          <w:sz w:val="24"/>
          <w:szCs w:val="24"/>
          <w:lang w:val="en-US"/>
        </w:rPr>
        <w:t xml:space="preserve">    if($year_of_producing &gt;=10 </w:t>
      </w:r>
      <w:r w:rsidRPr="003C7DB9">
        <w:rPr>
          <w:b/>
          <w:noProof/>
          <w:color w:val="FF0000"/>
          <w:sz w:val="24"/>
          <w:szCs w:val="24"/>
          <w:lang w:val="en-US"/>
        </w:rPr>
        <w:t>and</w:t>
      </w:r>
      <w:r w:rsidRPr="003C7DB9">
        <w:rPr>
          <w:b/>
          <w:noProof/>
          <w:color w:val="000000" w:themeColor="text1"/>
          <w:sz w:val="24"/>
          <w:szCs w:val="24"/>
          <w:lang w:val="en-US"/>
        </w:rPr>
        <w:t xml:space="preserve"> $bus_for_Sumy != "Man"){</w:t>
      </w:r>
    </w:p>
    <w:p w:rsidR="000D6A86" w:rsidRPr="001062D9" w:rsidRDefault="000D6A86" w:rsidP="000D6A86">
      <w:pPr>
        <w:rPr>
          <w:b/>
          <w:noProof/>
          <w:color w:val="000000" w:themeColor="text1"/>
          <w:sz w:val="24"/>
          <w:szCs w:val="24"/>
        </w:rPr>
      </w:pPr>
      <w:r w:rsidRPr="003C7DB9">
        <w:rPr>
          <w:b/>
          <w:noProof/>
          <w:color w:val="000000" w:themeColor="text1"/>
          <w:sz w:val="24"/>
          <w:szCs w:val="24"/>
          <w:lang w:val="en-US"/>
        </w:rPr>
        <w:t xml:space="preserve">        echo</w:t>
      </w:r>
      <w:r w:rsidRPr="001062D9">
        <w:rPr>
          <w:b/>
          <w:noProof/>
          <w:color w:val="000000" w:themeColor="text1"/>
          <w:sz w:val="24"/>
          <w:szCs w:val="24"/>
        </w:rPr>
        <w:t xml:space="preserve"> 'Старый автобус';}</w:t>
      </w:r>
      <w:r w:rsidRPr="003C7DB9">
        <w:rPr>
          <w:b/>
          <w:noProof/>
          <w:color w:val="FF0000"/>
          <w:sz w:val="24"/>
          <w:szCs w:val="24"/>
          <w:lang w:val="en-US"/>
        </w:rPr>
        <w:t>else</w:t>
      </w:r>
      <w:r w:rsidRPr="001062D9">
        <w:rPr>
          <w:b/>
          <w:noProof/>
          <w:color w:val="000000" w:themeColor="text1"/>
          <w:sz w:val="24"/>
          <w:szCs w:val="24"/>
        </w:rPr>
        <w:t>{</w:t>
      </w:r>
    </w:p>
    <w:p w:rsidR="000D6A86" w:rsidRPr="001062D9" w:rsidRDefault="000D6A86" w:rsidP="000D6A86">
      <w:pPr>
        <w:rPr>
          <w:b/>
          <w:noProof/>
          <w:color w:val="000000" w:themeColor="text1"/>
          <w:sz w:val="24"/>
          <w:szCs w:val="24"/>
        </w:rPr>
      </w:pPr>
      <w:r w:rsidRPr="001062D9">
        <w:rPr>
          <w:b/>
          <w:noProof/>
          <w:color w:val="000000" w:themeColor="text1"/>
          <w:sz w:val="24"/>
          <w:szCs w:val="24"/>
        </w:rPr>
        <w:t xml:space="preserve">            </w:t>
      </w:r>
      <w:r w:rsidRPr="003C7DB9">
        <w:rPr>
          <w:b/>
          <w:noProof/>
          <w:color w:val="000000" w:themeColor="text1"/>
          <w:sz w:val="24"/>
          <w:szCs w:val="24"/>
          <w:lang w:val="en-US"/>
        </w:rPr>
        <w:t>echo</w:t>
      </w:r>
      <w:r w:rsidRPr="001062D9">
        <w:rPr>
          <w:b/>
          <w:noProof/>
          <w:color w:val="000000" w:themeColor="text1"/>
          <w:sz w:val="24"/>
          <w:szCs w:val="24"/>
        </w:rPr>
        <w:t xml:space="preserve"> 'Хороший б/у автобус из Европы &lt;</w:t>
      </w:r>
      <w:r w:rsidRPr="003C7DB9">
        <w:rPr>
          <w:b/>
          <w:noProof/>
          <w:color w:val="000000" w:themeColor="text1"/>
          <w:sz w:val="24"/>
          <w:szCs w:val="24"/>
          <w:lang w:val="en-US"/>
        </w:rPr>
        <w:t>br</w:t>
      </w:r>
      <w:r w:rsidRPr="001062D9">
        <w:rPr>
          <w:b/>
          <w:noProof/>
          <w:color w:val="000000" w:themeColor="text1"/>
          <w:sz w:val="24"/>
          <w:szCs w:val="24"/>
        </w:rPr>
        <w:t>&gt;';}</w:t>
      </w:r>
    </w:p>
    <w:p w:rsidR="000D6A86" w:rsidRPr="003C7DB9" w:rsidRDefault="000D6A86" w:rsidP="000D6A86">
      <w:pPr>
        <w:rPr>
          <w:b/>
          <w:noProof/>
          <w:color w:val="FF0000"/>
          <w:sz w:val="24"/>
          <w:szCs w:val="24"/>
          <w:lang w:val="en-US"/>
        </w:rPr>
      </w:pPr>
      <w:r w:rsidRPr="001062D9">
        <w:rPr>
          <w:noProof/>
          <w:color w:val="000000" w:themeColor="text1"/>
          <w:sz w:val="24"/>
          <w:szCs w:val="24"/>
        </w:rPr>
        <w:t>Тоесть, мы задали условие, что если автобусу старше десяти лет, но (</w:t>
      </w:r>
      <w:r w:rsidRPr="001062D9">
        <w:rPr>
          <w:b/>
          <w:noProof/>
          <w:color w:val="FF0000"/>
          <w:sz w:val="24"/>
          <w:szCs w:val="24"/>
        </w:rPr>
        <w:t>и -</w:t>
      </w:r>
      <w:r w:rsidRPr="003C7DB9">
        <w:rPr>
          <w:b/>
          <w:noProof/>
          <w:color w:val="FF0000"/>
          <w:sz w:val="24"/>
          <w:szCs w:val="24"/>
          <w:lang w:val="en-US"/>
        </w:rPr>
        <w:t>and</w:t>
      </w:r>
      <w:r w:rsidRPr="001062D9">
        <w:rPr>
          <w:noProof/>
          <w:color w:val="000000" w:themeColor="text1"/>
          <w:sz w:val="24"/>
          <w:szCs w:val="24"/>
        </w:rPr>
        <w:t>) этот автобус</w:t>
      </w:r>
      <w:r w:rsidR="001D239E" w:rsidRPr="001062D9">
        <w:rPr>
          <w:noProof/>
          <w:color w:val="000000" w:themeColor="text1"/>
          <w:sz w:val="24"/>
          <w:szCs w:val="24"/>
        </w:rPr>
        <w:t xml:space="preserve"> </w:t>
      </w:r>
      <w:r w:rsidR="001D239E" w:rsidRPr="001062D9">
        <w:rPr>
          <w:b/>
          <w:noProof/>
          <w:color w:val="FF0000"/>
          <w:sz w:val="24"/>
          <w:szCs w:val="24"/>
        </w:rPr>
        <w:t>не</w:t>
      </w:r>
      <w:r w:rsidRPr="001062D9">
        <w:rPr>
          <w:noProof/>
          <w:color w:val="000000" w:themeColor="text1"/>
          <w:sz w:val="24"/>
          <w:szCs w:val="24"/>
        </w:rPr>
        <w:t xml:space="preserve"> «Ман» , тогда выведет фраза </w:t>
      </w:r>
      <w:r w:rsidR="001D239E" w:rsidRPr="001062D9">
        <w:rPr>
          <w:b/>
          <w:noProof/>
          <w:color w:val="FF0000"/>
          <w:sz w:val="24"/>
          <w:szCs w:val="24"/>
        </w:rPr>
        <w:t>Старый автобус</w:t>
      </w:r>
      <w:r w:rsidR="001D239E" w:rsidRPr="001062D9">
        <w:rPr>
          <w:noProof/>
          <w:sz w:val="24"/>
          <w:szCs w:val="24"/>
        </w:rPr>
        <w:t xml:space="preserve">. </w:t>
      </w:r>
      <w:r w:rsidR="001D239E" w:rsidRPr="003C7DB9">
        <w:rPr>
          <w:b/>
          <w:noProof/>
          <w:color w:val="FF0000"/>
          <w:sz w:val="24"/>
          <w:szCs w:val="24"/>
          <w:lang w:val="en-US"/>
        </w:rPr>
        <w:t>Иначе</w:t>
      </w:r>
      <w:r w:rsidR="001D239E" w:rsidRPr="003C7DB9">
        <w:rPr>
          <w:noProof/>
          <w:sz w:val="24"/>
          <w:szCs w:val="24"/>
          <w:lang w:val="en-US"/>
        </w:rPr>
        <w:t xml:space="preserve"> выведет </w:t>
      </w:r>
      <w:r w:rsidR="001D239E" w:rsidRPr="003C7DB9">
        <w:rPr>
          <w:b/>
          <w:noProof/>
          <w:color w:val="FF0000"/>
          <w:sz w:val="24"/>
          <w:szCs w:val="24"/>
          <w:lang w:val="en-US"/>
        </w:rPr>
        <w:t>Хороший б/у автобус из Европы</w:t>
      </w:r>
    </w:p>
    <w:p w:rsidR="00F83579" w:rsidRPr="001062D9" w:rsidRDefault="00F83579" w:rsidP="00F83579">
      <w:pPr>
        <w:pStyle w:val="a3"/>
        <w:numPr>
          <w:ilvl w:val="0"/>
          <w:numId w:val="9"/>
        </w:numPr>
        <w:rPr>
          <w:b/>
          <w:noProof/>
          <w:color w:val="000000" w:themeColor="text1"/>
          <w:sz w:val="24"/>
          <w:szCs w:val="24"/>
        </w:rPr>
      </w:pPr>
      <w:r w:rsidRPr="001062D9">
        <w:rPr>
          <w:b/>
          <w:noProof/>
          <w:color w:val="FF0000"/>
          <w:sz w:val="24"/>
          <w:szCs w:val="24"/>
        </w:rPr>
        <w:t>Условие</w:t>
      </w:r>
      <w:r w:rsidRPr="001062D9">
        <w:rPr>
          <w:noProof/>
          <w:color w:val="000000" w:themeColor="text1"/>
          <w:sz w:val="24"/>
          <w:szCs w:val="24"/>
        </w:rPr>
        <w:t>, когда прикрепляется условие</w:t>
      </w:r>
      <w:r w:rsidRPr="001062D9">
        <w:rPr>
          <w:b/>
          <w:noProof/>
          <w:color w:val="000000" w:themeColor="text1"/>
          <w:sz w:val="24"/>
          <w:szCs w:val="24"/>
        </w:rPr>
        <w:t xml:space="preserve"> </w:t>
      </w:r>
      <w:r w:rsidRPr="003C7DB9">
        <w:rPr>
          <w:b/>
          <w:noProof/>
          <w:color w:val="FF0000"/>
          <w:sz w:val="24"/>
          <w:szCs w:val="24"/>
          <w:lang w:val="en-US"/>
        </w:rPr>
        <w:t>or</w:t>
      </w:r>
      <w:r w:rsidRPr="001062D9">
        <w:rPr>
          <w:b/>
          <w:noProof/>
          <w:color w:val="FF0000"/>
          <w:sz w:val="24"/>
          <w:szCs w:val="24"/>
        </w:rPr>
        <w:t xml:space="preserve"> (||) - или</w:t>
      </w:r>
      <w:r w:rsidRPr="001062D9">
        <w:rPr>
          <w:b/>
          <w:noProof/>
          <w:color w:val="000000" w:themeColor="text1"/>
          <w:sz w:val="24"/>
          <w:szCs w:val="24"/>
        </w:rPr>
        <w:t>:</w:t>
      </w:r>
    </w:p>
    <w:p w:rsidR="00A62024" w:rsidRPr="001062D9" w:rsidRDefault="00A62024" w:rsidP="00E270EE">
      <w:pPr>
        <w:pStyle w:val="a3"/>
        <w:rPr>
          <w:b/>
          <w:noProof/>
          <w:color w:val="000000" w:themeColor="text1"/>
          <w:sz w:val="24"/>
          <w:szCs w:val="24"/>
        </w:rPr>
      </w:pPr>
    </w:p>
    <w:p w:rsidR="00E270EE" w:rsidRPr="003C7DB9" w:rsidRDefault="00E270EE" w:rsidP="00E270EE">
      <w:pPr>
        <w:pStyle w:val="a3"/>
        <w:rPr>
          <w:b/>
          <w:noProof/>
          <w:color w:val="000000" w:themeColor="text1"/>
          <w:sz w:val="24"/>
          <w:szCs w:val="24"/>
          <w:lang w:val="en-US"/>
        </w:rPr>
      </w:pPr>
      <w:r w:rsidRPr="003C7DB9">
        <w:rPr>
          <w:b/>
          <w:noProof/>
          <w:color w:val="000000" w:themeColor="text1"/>
          <w:sz w:val="24"/>
          <w:szCs w:val="24"/>
          <w:lang w:val="en-US"/>
        </w:rPr>
        <w:t>$amount_of_trolleybuses = 45;</w:t>
      </w:r>
    </w:p>
    <w:p w:rsidR="00E270EE" w:rsidRPr="003C7DB9" w:rsidRDefault="00E270EE" w:rsidP="00E270EE">
      <w:pPr>
        <w:ind w:left="360"/>
        <w:rPr>
          <w:b/>
          <w:noProof/>
          <w:color w:val="000000" w:themeColor="text1"/>
          <w:sz w:val="24"/>
          <w:szCs w:val="24"/>
          <w:lang w:val="en-US"/>
        </w:rPr>
      </w:pPr>
      <w:r w:rsidRPr="003C7DB9">
        <w:rPr>
          <w:b/>
          <w:noProof/>
          <w:color w:val="000000" w:themeColor="text1"/>
          <w:sz w:val="24"/>
          <w:szCs w:val="24"/>
          <w:lang w:val="en-US"/>
        </w:rPr>
        <w:t xml:space="preserve">            $amount_of_buses = 4;</w:t>
      </w:r>
    </w:p>
    <w:p w:rsidR="00E270EE" w:rsidRPr="003C7DB9" w:rsidRDefault="00E270EE" w:rsidP="00E270EE">
      <w:pPr>
        <w:pStyle w:val="a3"/>
        <w:rPr>
          <w:b/>
          <w:noProof/>
          <w:color w:val="000000" w:themeColor="text1"/>
          <w:sz w:val="24"/>
          <w:szCs w:val="24"/>
          <w:lang w:val="en-US"/>
        </w:rPr>
      </w:pPr>
      <w:r w:rsidRPr="003C7DB9">
        <w:rPr>
          <w:b/>
          <w:noProof/>
          <w:color w:val="FF0000"/>
          <w:sz w:val="24"/>
          <w:szCs w:val="24"/>
          <w:lang w:val="en-US"/>
        </w:rPr>
        <w:lastRenderedPageBreak/>
        <w:t xml:space="preserve">       if</w:t>
      </w:r>
      <w:r w:rsidRPr="003C7DB9">
        <w:rPr>
          <w:b/>
          <w:noProof/>
          <w:color w:val="000000" w:themeColor="text1"/>
          <w:sz w:val="24"/>
          <w:szCs w:val="24"/>
          <w:lang w:val="en-US"/>
        </w:rPr>
        <w:t xml:space="preserve">($amount_of_trolleybuses &gt;= 113 </w:t>
      </w:r>
      <w:r w:rsidRPr="003C7DB9">
        <w:rPr>
          <w:b/>
          <w:noProof/>
          <w:color w:val="FF0000"/>
          <w:sz w:val="24"/>
          <w:szCs w:val="24"/>
          <w:lang w:val="en-US"/>
        </w:rPr>
        <w:t>or</w:t>
      </w:r>
      <w:r w:rsidRPr="003C7DB9">
        <w:rPr>
          <w:b/>
          <w:noProof/>
          <w:color w:val="000000" w:themeColor="text1"/>
          <w:sz w:val="24"/>
          <w:szCs w:val="24"/>
          <w:lang w:val="en-US"/>
        </w:rPr>
        <w:t xml:space="preserve"> $amount_of_buses &gt;= 68){</w:t>
      </w:r>
    </w:p>
    <w:p w:rsidR="00E270EE" w:rsidRPr="001062D9" w:rsidRDefault="00E270EE" w:rsidP="00E270EE">
      <w:pPr>
        <w:ind w:left="360"/>
        <w:rPr>
          <w:b/>
          <w:noProof/>
          <w:color w:val="000000" w:themeColor="text1"/>
          <w:sz w:val="24"/>
          <w:szCs w:val="24"/>
        </w:rPr>
      </w:pPr>
      <w:r w:rsidRPr="003C7DB9">
        <w:rPr>
          <w:b/>
          <w:noProof/>
          <w:color w:val="000000" w:themeColor="text1"/>
          <w:sz w:val="24"/>
          <w:szCs w:val="24"/>
          <w:lang w:val="en-US"/>
        </w:rPr>
        <w:t xml:space="preserve">                echo</w:t>
      </w:r>
      <w:r w:rsidRPr="001062D9">
        <w:rPr>
          <w:b/>
          <w:noProof/>
          <w:color w:val="000000" w:themeColor="text1"/>
          <w:sz w:val="24"/>
          <w:szCs w:val="24"/>
        </w:rPr>
        <w:t xml:space="preserve"> '&lt;</w:t>
      </w:r>
      <w:r w:rsidRPr="003C7DB9">
        <w:rPr>
          <w:b/>
          <w:noProof/>
          <w:color w:val="000000" w:themeColor="text1"/>
          <w:sz w:val="24"/>
          <w:szCs w:val="24"/>
          <w:lang w:val="en-US"/>
        </w:rPr>
        <w:t>br</w:t>
      </w:r>
      <w:r w:rsidRPr="001062D9">
        <w:rPr>
          <w:b/>
          <w:noProof/>
          <w:color w:val="000000" w:themeColor="text1"/>
          <w:sz w:val="24"/>
          <w:szCs w:val="24"/>
        </w:rPr>
        <w:t>&gt; В городе достаточное количество общественного транспорта';</w:t>
      </w:r>
    </w:p>
    <w:p w:rsidR="00E270EE" w:rsidRPr="001062D9" w:rsidRDefault="00E270EE" w:rsidP="00E270EE">
      <w:pPr>
        <w:pStyle w:val="a3"/>
        <w:rPr>
          <w:b/>
          <w:noProof/>
          <w:color w:val="000000" w:themeColor="text1"/>
          <w:sz w:val="24"/>
          <w:szCs w:val="24"/>
        </w:rPr>
      </w:pPr>
      <w:r w:rsidRPr="001062D9">
        <w:rPr>
          <w:b/>
          <w:noProof/>
          <w:color w:val="000000" w:themeColor="text1"/>
          <w:sz w:val="24"/>
          <w:szCs w:val="24"/>
        </w:rPr>
        <w:t xml:space="preserve">            }</w:t>
      </w:r>
      <w:r w:rsidRPr="003C7DB9">
        <w:rPr>
          <w:b/>
          <w:noProof/>
          <w:color w:val="FF0000"/>
          <w:sz w:val="24"/>
          <w:szCs w:val="24"/>
          <w:lang w:val="en-US"/>
        </w:rPr>
        <w:t>else</w:t>
      </w:r>
      <w:r w:rsidRPr="001062D9">
        <w:rPr>
          <w:b/>
          <w:noProof/>
          <w:color w:val="000000" w:themeColor="text1"/>
          <w:sz w:val="24"/>
          <w:szCs w:val="24"/>
        </w:rPr>
        <w:t>{</w:t>
      </w:r>
    </w:p>
    <w:p w:rsidR="00E270EE" w:rsidRPr="001062D9" w:rsidRDefault="00E270EE" w:rsidP="00E270EE">
      <w:pPr>
        <w:ind w:left="360"/>
        <w:rPr>
          <w:b/>
          <w:noProof/>
          <w:color w:val="000000" w:themeColor="text1"/>
          <w:sz w:val="24"/>
          <w:szCs w:val="24"/>
        </w:rPr>
      </w:pPr>
      <w:r w:rsidRPr="001062D9">
        <w:rPr>
          <w:b/>
          <w:noProof/>
          <w:color w:val="000000" w:themeColor="text1"/>
          <w:sz w:val="24"/>
          <w:szCs w:val="24"/>
        </w:rPr>
        <w:t xml:space="preserve">                </w:t>
      </w:r>
      <w:r w:rsidRPr="003C7DB9">
        <w:rPr>
          <w:b/>
          <w:noProof/>
          <w:color w:val="000000" w:themeColor="text1"/>
          <w:sz w:val="24"/>
          <w:szCs w:val="24"/>
          <w:lang w:val="en-US"/>
        </w:rPr>
        <w:t>echo</w:t>
      </w:r>
      <w:r w:rsidRPr="001062D9">
        <w:rPr>
          <w:b/>
          <w:noProof/>
          <w:color w:val="000000" w:themeColor="text1"/>
          <w:sz w:val="24"/>
          <w:szCs w:val="24"/>
        </w:rPr>
        <w:t xml:space="preserve"> '&lt;</w:t>
      </w:r>
      <w:r w:rsidRPr="003C7DB9">
        <w:rPr>
          <w:b/>
          <w:noProof/>
          <w:color w:val="000000" w:themeColor="text1"/>
          <w:sz w:val="24"/>
          <w:szCs w:val="24"/>
          <w:lang w:val="en-US"/>
        </w:rPr>
        <w:t>br</w:t>
      </w:r>
      <w:r w:rsidRPr="001062D9">
        <w:rPr>
          <w:b/>
          <w:noProof/>
          <w:color w:val="000000" w:themeColor="text1"/>
          <w:sz w:val="24"/>
          <w:szCs w:val="24"/>
        </w:rPr>
        <w:t>&gt; Не достаточное количество общественного транспорта';</w:t>
      </w:r>
    </w:p>
    <w:p w:rsidR="00E270EE" w:rsidRPr="001062D9" w:rsidRDefault="00E270EE" w:rsidP="00E270EE">
      <w:pPr>
        <w:pStyle w:val="a3"/>
        <w:rPr>
          <w:b/>
          <w:noProof/>
          <w:color w:val="000000" w:themeColor="text1"/>
          <w:sz w:val="24"/>
          <w:szCs w:val="24"/>
        </w:rPr>
      </w:pPr>
      <w:r w:rsidRPr="001062D9">
        <w:rPr>
          <w:b/>
          <w:noProof/>
          <w:color w:val="000000" w:themeColor="text1"/>
          <w:sz w:val="24"/>
          <w:szCs w:val="24"/>
        </w:rPr>
        <w:t xml:space="preserve">           }</w:t>
      </w:r>
    </w:p>
    <w:p w:rsidR="00A62024" w:rsidRPr="001062D9" w:rsidRDefault="00A62024" w:rsidP="00A62024">
      <w:pPr>
        <w:pStyle w:val="a3"/>
        <w:tabs>
          <w:tab w:val="left" w:pos="2850"/>
        </w:tabs>
        <w:rPr>
          <w:noProof/>
          <w:color w:val="000000" w:themeColor="text1"/>
          <w:sz w:val="24"/>
          <w:szCs w:val="24"/>
        </w:rPr>
      </w:pPr>
      <w:r w:rsidRPr="001062D9">
        <w:rPr>
          <w:noProof/>
          <w:color w:val="000000" w:themeColor="text1"/>
          <w:sz w:val="24"/>
          <w:szCs w:val="24"/>
        </w:rPr>
        <w:t xml:space="preserve">Выведет: </w:t>
      </w:r>
      <w:r w:rsidRPr="001062D9">
        <w:rPr>
          <w:b/>
          <w:noProof/>
          <w:color w:val="FF0000"/>
          <w:sz w:val="24"/>
          <w:szCs w:val="24"/>
        </w:rPr>
        <w:t>Не достаточное количество общественного транспорта</w:t>
      </w:r>
      <w:r w:rsidRPr="001062D9">
        <w:rPr>
          <w:noProof/>
          <w:color w:val="000000" w:themeColor="text1"/>
          <w:sz w:val="24"/>
          <w:szCs w:val="24"/>
        </w:rPr>
        <w:t xml:space="preserve">, так как условие того, что количество троллейбусов должно быть </w:t>
      </w:r>
      <w:r w:rsidRPr="001062D9">
        <w:rPr>
          <w:b/>
          <w:noProof/>
          <w:color w:val="FF0000"/>
          <w:sz w:val="24"/>
          <w:szCs w:val="24"/>
        </w:rPr>
        <w:t>не меньше 113</w:t>
      </w:r>
      <w:r w:rsidRPr="001062D9">
        <w:rPr>
          <w:noProof/>
          <w:color w:val="FF0000"/>
          <w:sz w:val="24"/>
          <w:szCs w:val="24"/>
        </w:rPr>
        <w:t xml:space="preserve"> </w:t>
      </w:r>
      <w:r w:rsidRPr="001062D9">
        <w:rPr>
          <w:noProof/>
          <w:color w:val="000000" w:themeColor="text1"/>
          <w:sz w:val="24"/>
          <w:szCs w:val="24"/>
        </w:rPr>
        <w:t xml:space="preserve">штук </w:t>
      </w:r>
      <w:r w:rsidRPr="001062D9">
        <w:rPr>
          <w:b/>
          <w:noProof/>
          <w:color w:val="FF0000"/>
          <w:sz w:val="24"/>
          <w:szCs w:val="24"/>
        </w:rPr>
        <w:t>или</w:t>
      </w:r>
      <w:r w:rsidRPr="001062D9">
        <w:rPr>
          <w:noProof/>
          <w:color w:val="000000" w:themeColor="text1"/>
          <w:sz w:val="24"/>
          <w:szCs w:val="24"/>
        </w:rPr>
        <w:t xml:space="preserve"> автобусов </w:t>
      </w:r>
      <w:r w:rsidRPr="001062D9">
        <w:rPr>
          <w:b/>
          <w:noProof/>
          <w:color w:val="FF0000"/>
          <w:sz w:val="24"/>
          <w:szCs w:val="24"/>
        </w:rPr>
        <w:t>не меньше 68</w:t>
      </w:r>
      <w:r w:rsidRPr="001062D9">
        <w:rPr>
          <w:noProof/>
          <w:color w:val="FF0000"/>
          <w:sz w:val="24"/>
          <w:szCs w:val="24"/>
        </w:rPr>
        <w:t xml:space="preserve"> </w:t>
      </w:r>
      <w:r w:rsidRPr="001062D9">
        <w:rPr>
          <w:noProof/>
          <w:color w:val="000000" w:themeColor="text1"/>
          <w:sz w:val="24"/>
          <w:szCs w:val="24"/>
        </w:rPr>
        <w:t>штук –не выполнилось.</w:t>
      </w:r>
    </w:p>
    <w:p w:rsidR="00F83579" w:rsidRPr="001062D9" w:rsidRDefault="00F83579" w:rsidP="00F83579">
      <w:pPr>
        <w:ind w:left="360"/>
        <w:rPr>
          <w:b/>
          <w:noProof/>
          <w:color w:val="000000" w:themeColor="text1"/>
          <w:sz w:val="24"/>
          <w:szCs w:val="24"/>
        </w:rPr>
      </w:pPr>
    </w:p>
    <w:p w:rsidR="009E416C" w:rsidRPr="001062D9" w:rsidRDefault="009E416C" w:rsidP="00F83579">
      <w:pPr>
        <w:ind w:left="360"/>
        <w:rPr>
          <w:b/>
          <w:noProof/>
          <w:color w:val="000000" w:themeColor="text1"/>
          <w:sz w:val="24"/>
          <w:szCs w:val="24"/>
        </w:rPr>
      </w:pPr>
    </w:p>
    <w:p w:rsidR="009E416C" w:rsidRPr="001062D9" w:rsidRDefault="009E416C" w:rsidP="00F83579">
      <w:pPr>
        <w:ind w:left="360"/>
        <w:rPr>
          <w:rFonts w:ascii="Arial Black" w:hAnsi="Arial Black" w:cstheme="minorHAnsi"/>
          <w:b/>
          <w:noProof/>
          <w:color w:val="FF0000"/>
          <w:sz w:val="36"/>
          <w:szCs w:val="36"/>
          <w:u w:val="single"/>
        </w:rPr>
      </w:pPr>
      <w:r w:rsidRPr="001062D9">
        <w:rPr>
          <w:rFonts w:ascii="Arial Black" w:hAnsi="Arial Black" w:cstheme="minorHAnsi"/>
          <w:b/>
          <w:noProof/>
          <w:color w:val="FF0000"/>
          <w:sz w:val="36"/>
          <w:szCs w:val="36"/>
          <w:u w:val="single"/>
        </w:rPr>
        <w:t>Тернарный оператор</w:t>
      </w:r>
    </w:p>
    <w:p w:rsidR="009E416C" w:rsidRPr="001062D9" w:rsidRDefault="009E416C" w:rsidP="009E416C">
      <w:pPr>
        <w:pStyle w:val="a8"/>
        <w:shd w:val="clear" w:color="auto" w:fill="FFFFFF"/>
        <w:spacing w:before="0" w:beforeAutospacing="0" w:after="225" w:afterAutospacing="0" w:line="375" w:lineRule="atLeast"/>
        <w:rPr>
          <w:rFonts w:asciiTheme="minorHAnsi" w:hAnsiTheme="minorHAnsi" w:cstheme="minorHAnsi"/>
          <w:noProof/>
          <w:color w:val="333333"/>
        </w:rPr>
      </w:pPr>
      <w:r w:rsidRPr="001062D9">
        <w:rPr>
          <w:rFonts w:asciiTheme="minorHAnsi" w:hAnsiTheme="minorHAnsi" w:cstheme="minorHAnsi"/>
          <w:noProof/>
          <w:color w:val="333333"/>
        </w:rPr>
        <w:t>Тернарный оператор работает почти также как и</w:t>
      </w:r>
      <w:r w:rsidRPr="003C7DB9">
        <w:rPr>
          <w:rFonts w:asciiTheme="minorHAnsi" w:hAnsiTheme="minorHAnsi" w:cstheme="minorHAnsi"/>
          <w:noProof/>
          <w:color w:val="333333"/>
          <w:lang w:val="en-US"/>
        </w:rPr>
        <w:t> </w:t>
      </w:r>
      <w:hyperlink r:id="rId94" w:history="1">
        <w:r w:rsidRPr="001062D9">
          <w:rPr>
            <w:rStyle w:val="a9"/>
            <w:rFonts w:asciiTheme="minorHAnsi" w:hAnsiTheme="minorHAnsi" w:cstheme="minorHAnsi"/>
            <w:noProof/>
            <w:color w:val="000000" w:themeColor="text1"/>
            <w:u w:val="none"/>
          </w:rPr>
          <w:t>оператор</w:t>
        </w:r>
        <w:r w:rsidRPr="003C7DB9">
          <w:rPr>
            <w:rStyle w:val="a9"/>
            <w:rFonts w:asciiTheme="minorHAnsi" w:hAnsiTheme="minorHAnsi" w:cstheme="minorHAnsi"/>
            <w:noProof/>
            <w:color w:val="4582EC"/>
            <w:lang w:val="en-US"/>
          </w:rPr>
          <w:t> </w:t>
        </w:r>
        <w:r w:rsidRPr="003C7DB9">
          <w:rPr>
            <w:rStyle w:val="HTML2"/>
            <w:rFonts w:asciiTheme="minorHAnsi" w:hAnsiTheme="minorHAnsi" w:cstheme="minorHAnsi"/>
            <w:b/>
            <w:noProof/>
            <w:color w:val="E36C0A" w:themeColor="accent6" w:themeShade="BF"/>
            <w:sz w:val="22"/>
            <w:szCs w:val="22"/>
            <w:shd w:val="clear" w:color="auto" w:fill="F9F2F4"/>
            <w:lang w:val="en-US"/>
          </w:rPr>
          <w:t>if</w:t>
        </w:r>
      </w:hyperlink>
      <w:r w:rsidRPr="001062D9">
        <w:rPr>
          <w:rFonts w:asciiTheme="minorHAnsi" w:hAnsiTheme="minorHAnsi" w:cstheme="minorHAnsi"/>
          <w:noProof/>
          <w:color w:val="333333"/>
        </w:rPr>
        <w:t>, но при использовании тернарного оператора, мы вместо ключевых слов пишем</w:t>
      </w:r>
      <w:r w:rsidRPr="003C7DB9">
        <w:rPr>
          <w:rFonts w:asciiTheme="minorHAnsi" w:hAnsiTheme="minorHAnsi" w:cstheme="minorHAnsi"/>
          <w:noProof/>
          <w:color w:val="333333"/>
          <w:lang w:val="en-US"/>
        </w:rPr>
        <w:t> </w:t>
      </w:r>
      <w:r w:rsidRPr="001062D9">
        <w:rPr>
          <w:rStyle w:val="HTML2"/>
          <w:rFonts w:asciiTheme="minorHAnsi" w:hAnsiTheme="minorHAnsi" w:cstheme="minorHAnsi"/>
          <w:b/>
          <w:noProof/>
          <w:color w:val="E36C0A" w:themeColor="accent6" w:themeShade="BF"/>
          <w:sz w:val="22"/>
          <w:szCs w:val="22"/>
          <w:shd w:val="clear" w:color="auto" w:fill="F9F2F4"/>
        </w:rPr>
        <w:t>?</w:t>
      </w:r>
      <w:r w:rsidRPr="003C7DB9">
        <w:rPr>
          <w:rFonts w:asciiTheme="minorHAnsi" w:hAnsiTheme="minorHAnsi" w:cstheme="minorHAnsi"/>
          <w:noProof/>
          <w:color w:val="333333"/>
          <w:lang w:val="en-US"/>
        </w:rPr>
        <w:t> </w:t>
      </w:r>
      <w:r w:rsidRPr="001062D9">
        <w:rPr>
          <w:rFonts w:asciiTheme="minorHAnsi" w:hAnsiTheme="minorHAnsi" w:cstheme="minorHAnsi"/>
          <w:noProof/>
          <w:color w:val="333333"/>
        </w:rPr>
        <w:t>и</w:t>
      </w:r>
      <w:r w:rsidRPr="003C7DB9">
        <w:rPr>
          <w:rFonts w:asciiTheme="minorHAnsi" w:hAnsiTheme="minorHAnsi" w:cstheme="minorHAnsi"/>
          <w:noProof/>
          <w:color w:val="333333"/>
          <w:lang w:val="en-US"/>
        </w:rPr>
        <w:t> </w:t>
      </w:r>
      <w:r w:rsidRPr="001062D9">
        <w:rPr>
          <w:rStyle w:val="HTML2"/>
          <w:rFonts w:asciiTheme="minorHAnsi" w:hAnsiTheme="minorHAnsi" w:cstheme="minorHAnsi"/>
          <w:b/>
          <w:noProof/>
          <w:color w:val="E36C0A" w:themeColor="accent6" w:themeShade="BF"/>
          <w:sz w:val="22"/>
          <w:szCs w:val="22"/>
          <w:shd w:val="clear" w:color="auto" w:fill="F9F2F4"/>
        </w:rPr>
        <w:t>:</w:t>
      </w:r>
      <w:r w:rsidRPr="001062D9">
        <w:rPr>
          <w:rFonts w:asciiTheme="minorHAnsi" w:hAnsiTheme="minorHAnsi" w:cstheme="minorHAnsi"/>
          <w:noProof/>
          <w:color w:val="333333"/>
        </w:rPr>
        <w:t>.</w:t>
      </w:r>
    </w:p>
    <w:p w:rsidR="009E416C" w:rsidRPr="003C7DB9" w:rsidRDefault="009E416C" w:rsidP="009E416C">
      <w:pPr>
        <w:pStyle w:val="a8"/>
        <w:shd w:val="clear" w:color="auto" w:fill="FFFFFF"/>
        <w:spacing w:before="225" w:beforeAutospacing="0" w:after="225" w:afterAutospacing="0" w:line="375" w:lineRule="atLeast"/>
        <w:rPr>
          <w:rFonts w:asciiTheme="minorHAnsi" w:hAnsiTheme="minorHAnsi" w:cstheme="minorHAnsi"/>
          <w:noProof/>
          <w:color w:val="333333"/>
          <w:lang w:val="en-US"/>
        </w:rPr>
      </w:pPr>
      <w:r w:rsidRPr="003C7DB9">
        <w:rPr>
          <w:rFonts w:asciiTheme="minorHAnsi" w:hAnsiTheme="minorHAnsi" w:cstheme="minorHAnsi"/>
          <w:noProof/>
          <w:color w:val="333333"/>
          <w:lang w:val="en-US"/>
        </w:rPr>
        <w:t>Синтаксис:</w:t>
      </w:r>
    </w:p>
    <w:p w:rsidR="009E416C" w:rsidRPr="003C7DB9" w:rsidRDefault="009E416C" w:rsidP="009E416C">
      <w:pPr>
        <w:pStyle w:val="HTML"/>
        <w:pBdr>
          <w:bottom w:val="single" w:sz="6" w:space="0" w:color="DDDDDD"/>
        </w:pBdr>
        <w:shd w:val="clear" w:color="auto" w:fill="F5F5F5"/>
        <w:spacing w:after="165"/>
        <w:rPr>
          <w:rFonts w:asciiTheme="minorHAnsi" w:hAnsiTheme="minorHAnsi" w:cstheme="minorHAnsi"/>
          <w:b/>
          <w:noProof/>
          <w:color w:val="333333"/>
          <w:sz w:val="22"/>
          <w:szCs w:val="22"/>
          <w:lang w:val="en-US"/>
        </w:rPr>
      </w:pPr>
      <w:r w:rsidRPr="003C7DB9">
        <w:rPr>
          <w:rStyle w:val="hljs-variable"/>
          <w:rFonts w:asciiTheme="minorHAnsi" w:hAnsiTheme="minorHAnsi" w:cstheme="minorHAnsi"/>
          <w:b/>
          <w:noProof/>
          <w:color w:val="000000"/>
          <w:sz w:val="22"/>
          <w:szCs w:val="22"/>
          <w:shd w:val="clear" w:color="auto" w:fill="F0F0F0"/>
          <w:lang w:val="en-US"/>
        </w:rPr>
        <w:t>$var</w:t>
      </w:r>
      <w:r w:rsidRPr="003C7DB9">
        <w:rPr>
          <w:rStyle w:val="HTML2"/>
          <w:rFonts w:asciiTheme="minorHAnsi" w:hAnsiTheme="minorHAnsi" w:cstheme="minorHAnsi"/>
          <w:b/>
          <w:noProof/>
          <w:color w:val="000000"/>
          <w:sz w:val="22"/>
          <w:szCs w:val="22"/>
          <w:shd w:val="clear" w:color="auto" w:fill="F0F0F0"/>
          <w:lang w:val="en-US"/>
        </w:rPr>
        <w:t xml:space="preserve"> = condition ? exp1 : exp2;</w:t>
      </w:r>
    </w:p>
    <w:p w:rsidR="009E416C" w:rsidRPr="001062D9" w:rsidRDefault="009E416C" w:rsidP="009E416C">
      <w:pPr>
        <w:pStyle w:val="a8"/>
        <w:shd w:val="clear" w:color="auto" w:fill="FFFFFF"/>
        <w:spacing w:before="225" w:beforeAutospacing="0" w:after="225" w:afterAutospacing="0" w:line="375" w:lineRule="atLeast"/>
        <w:rPr>
          <w:rFonts w:asciiTheme="minorHAnsi" w:hAnsiTheme="minorHAnsi" w:cstheme="minorHAnsi"/>
          <w:noProof/>
          <w:color w:val="333333"/>
        </w:rPr>
      </w:pPr>
      <w:r w:rsidRPr="001062D9">
        <w:rPr>
          <w:rFonts w:asciiTheme="minorHAnsi" w:hAnsiTheme="minorHAnsi" w:cstheme="minorHAnsi"/>
          <w:noProof/>
          <w:color w:val="333333"/>
        </w:rPr>
        <w:t>Если условие выполняется, то</w:t>
      </w:r>
      <w:r w:rsidRPr="003C7DB9">
        <w:rPr>
          <w:rFonts w:asciiTheme="minorHAnsi" w:hAnsiTheme="minorHAnsi" w:cstheme="minorHAnsi"/>
          <w:noProof/>
          <w:color w:val="333333"/>
          <w:lang w:val="en-US"/>
        </w:rPr>
        <w:t> </w:t>
      </w:r>
      <w:hyperlink r:id="rId95" w:history="1">
        <w:r w:rsidRPr="001062D9">
          <w:rPr>
            <w:rStyle w:val="a9"/>
            <w:rFonts w:asciiTheme="minorHAnsi" w:hAnsiTheme="minorHAnsi" w:cstheme="minorHAnsi"/>
            <w:noProof/>
            <w:color w:val="4582EC"/>
          </w:rPr>
          <w:t>переменной</w:t>
        </w:r>
      </w:hyperlink>
      <w:r w:rsidRPr="003C7DB9">
        <w:rPr>
          <w:rFonts w:asciiTheme="minorHAnsi" w:hAnsiTheme="minorHAnsi" w:cstheme="minorHAnsi"/>
          <w:noProof/>
          <w:color w:val="333333"/>
          <w:lang w:val="en-US"/>
        </w:rPr>
        <w:t> </w:t>
      </w:r>
      <w:r w:rsidRPr="001062D9">
        <w:rPr>
          <w:rStyle w:val="HTML2"/>
          <w:rFonts w:asciiTheme="minorHAnsi" w:hAnsiTheme="minorHAnsi" w:cstheme="minorHAnsi"/>
          <w:noProof/>
          <w:color w:val="C7254E"/>
          <w:sz w:val="22"/>
          <w:szCs w:val="22"/>
          <w:shd w:val="clear" w:color="auto" w:fill="F9F2F4"/>
        </w:rPr>
        <w:t>$</w:t>
      </w:r>
      <w:r w:rsidRPr="003C7DB9">
        <w:rPr>
          <w:rStyle w:val="HTML2"/>
          <w:rFonts w:asciiTheme="minorHAnsi" w:hAnsiTheme="minorHAnsi" w:cstheme="minorHAnsi"/>
          <w:noProof/>
          <w:color w:val="C7254E"/>
          <w:sz w:val="22"/>
          <w:szCs w:val="22"/>
          <w:shd w:val="clear" w:color="auto" w:fill="F9F2F4"/>
          <w:lang w:val="en-US"/>
        </w:rPr>
        <w:t>var</w:t>
      </w:r>
      <w:r w:rsidRPr="003C7DB9">
        <w:rPr>
          <w:rFonts w:asciiTheme="minorHAnsi" w:hAnsiTheme="minorHAnsi" w:cstheme="minorHAnsi"/>
          <w:noProof/>
          <w:color w:val="333333"/>
          <w:lang w:val="en-US"/>
        </w:rPr>
        <w:t> </w:t>
      </w:r>
      <w:r w:rsidRPr="001062D9">
        <w:rPr>
          <w:rFonts w:asciiTheme="minorHAnsi" w:hAnsiTheme="minorHAnsi" w:cstheme="minorHAnsi"/>
          <w:noProof/>
          <w:color w:val="333333"/>
        </w:rPr>
        <w:t>присваивается результат вычисления</w:t>
      </w:r>
      <w:r w:rsidRPr="003C7DB9">
        <w:rPr>
          <w:rFonts w:asciiTheme="minorHAnsi" w:hAnsiTheme="minorHAnsi" w:cstheme="minorHAnsi"/>
          <w:noProof/>
          <w:color w:val="333333"/>
          <w:lang w:val="en-US"/>
        </w:rPr>
        <w:t> </w:t>
      </w:r>
      <w:r w:rsidRPr="003C7DB9">
        <w:rPr>
          <w:rStyle w:val="HTML2"/>
          <w:rFonts w:asciiTheme="minorHAnsi" w:hAnsiTheme="minorHAnsi" w:cstheme="minorHAnsi"/>
          <w:noProof/>
          <w:color w:val="C7254E"/>
          <w:sz w:val="22"/>
          <w:szCs w:val="22"/>
          <w:shd w:val="clear" w:color="auto" w:fill="F9F2F4"/>
          <w:lang w:val="en-US"/>
        </w:rPr>
        <w:t>exp</w:t>
      </w:r>
      <w:r w:rsidRPr="001062D9">
        <w:rPr>
          <w:rStyle w:val="HTML2"/>
          <w:rFonts w:asciiTheme="minorHAnsi" w:hAnsiTheme="minorHAnsi" w:cstheme="minorHAnsi"/>
          <w:noProof/>
          <w:color w:val="C7254E"/>
          <w:sz w:val="22"/>
          <w:szCs w:val="22"/>
          <w:shd w:val="clear" w:color="auto" w:fill="F9F2F4"/>
        </w:rPr>
        <w:t>1</w:t>
      </w:r>
      <w:r w:rsidRPr="001062D9">
        <w:rPr>
          <w:rFonts w:asciiTheme="minorHAnsi" w:hAnsiTheme="minorHAnsi" w:cstheme="minorHAnsi"/>
          <w:noProof/>
          <w:color w:val="333333"/>
        </w:rPr>
        <w:t>, иначе</w:t>
      </w:r>
      <w:r w:rsidRPr="003C7DB9">
        <w:rPr>
          <w:rFonts w:asciiTheme="minorHAnsi" w:hAnsiTheme="minorHAnsi" w:cstheme="minorHAnsi"/>
          <w:noProof/>
          <w:color w:val="333333"/>
          <w:lang w:val="en-US"/>
        </w:rPr>
        <w:t> </w:t>
      </w:r>
      <w:r w:rsidRPr="003C7DB9">
        <w:rPr>
          <w:rStyle w:val="HTML2"/>
          <w:rFonts w:asciiTheme="minorHAnsi" w:hAnsiTheme="minorHAnsi" w:cstheme="minorHAnsi"/>
          <w:noProof/>
          <w:color w:val="C7254E"/>
          <w:sz w:val="22"/>
          <w:szCs w:val="22"/>
          <w:shd w:val="clear" w:color="auto" w:fill="F9F2F4"/>
          <w:lang w:val="en-US"/>
        </w:rPr>
        <w:t>exp</w:t>
      </w:r>
      <w:r w:rsidRPr="001062D9">
        <w:rPr>
          <w:rStyle w:val="HTML2"/>
          <w:rFonts w:asciiTheme="minorHAnsi" w:hAnsiTheme="minorHAnsi" w:cstheme="minorHAnsi"/>
          <w:noProof/>
          <w:color w:val="C7254E"/>
          <w:sz w:val="22"/>
          <w:szCs w:val="22"/>
          <w:shd w:val="clear" w:color="auto" w:fill="F9F2F4"/>
        </w:rPr>
        <w:t>2</w:t>
      </w:r>
      <w:r w:rsidRPr="001062D9">
        <w:rPr>
          <w:rFonts w:asciiTheme="minorHAnsi" w:hAnsiTheme="minorHAnsi" w:cstheme="minorHAnsi"/>
          <w:noProof/>
          <w:color w:val="333333"/>
        </w:rPr>
        <w:t>.</w:t>
      </w:r>
    </w:p>
    <w:p w:rsidR="009E416C" w:rsidRPr="003C7DB9" w:rsidRDefault="009E416C" w:rsidP="009E416C">
      <w:pPr>
        <w:pStyle w:val="a8"/>
        <w:shd w:val="clear" w:color="auto" w:fill="FFFFFF"/>
        <w:spacing w:before="225" w:beforeAutospacing="0" w:after="225" w:afterAutospacing="0" w:line="375" w:lineRule="atLeast"/>
        <w:rPr>
          <w:rFonts w:asciiTheme="minorHAnsi" w:hAnsiTheme="minorHAnsi" w:cstheme="minorHAnsi"/>
          <w:noProof/>
          <w:color w:val="333333"/>
          <w:lang w:val="en-US"/>
        </w:rPr>
      </w:pPr>
      <w:r w:rsidRPr="003C7DB9">
        <w:rPr>
          <w:rFonts w:asciiTheme="minorHAnsi" w:hAnsiTheme="minorHAnsi" w:cstheme="minorHAnsi"/>
          <w:noProof/>
          <w:color w:val="333333"/>
          <w:lang w:val="en-US"/>
        </w:rPr>
        <w:t>Пример:</w:t>
      </w:r>
    </w:p>
    <w:p w:rsidR="009E416C" w:rsidRPr="003C7DB9" w:rsidRDefault="009E416C" w:rsidP="009E416C">
      <w:pPr>
        <w:pStyle w:val="HTML"/>
        <w:pBdr>
          <w:bottom w:val="single" w:sz="6" w:space="0" w:color="DDDDDD"/>
        </w:pBdr>
        <w:shd w:val="clear" w:color="auto" w:fill="F5F5F5"/>
        <w:spacing w:after="165"/>
        <w:rPr>
          <w:rStyle w:val="HTML2"/>
          <w:rFonts w:asciiTheme="minorHAnsi" w:hAnsiTheme="minorHAnsi" w:cstheme="minorHAnsi"/>
          <w:b/>
          <w:noProof/>
          <w:color w:val="000000"/>
          <w:sz w:val="22"/>
          <w:szCs w:val="22"/>
          <w:shd w:val="clear" w:color="auto" w:fill="F0F0F0"/>
          <w:lang w:val="en-US"/>
        </w:rPr>
      </w:pPr>
      <w:r w:rsidRPr="003C7DB9">
        <w:rPr>
          <w:rStyle w:val="hljs-preprocessor"/>
          <w:rFonts w:asciiTheme="minorHAnsi" w:hAnsiTheme="minorHAnsi" w:cstheme="minorHAnsi"/>
          <w:b/>
          <w:noProof/>
          <w:color w:val="880000"/>
          <w:sz w:val="22"/>
          <w:szCs w:val="22"/>
          <w:shd w:val="clear" w:color="auto" w:fill="F0F0F0"/>
          <w:lang w:val="en-US"/>
        </w:rPr>
        <w:t>&lt;?php</w:t>
      </w:r>
    </w:p>
    <w:p w:rsidR="009E416C" w:rsidRPr="003C7DB9" w:rsidRDefault="009E416C" w:rsidP="009E416C">
      <w:pPr>
        <w:pStyle w:val="HTML"/>
        <w:pBdr>
          <w:bottom w:val="single" w:sz="6" w:space="0" w:color="DDDDDD"/>
        </w:pBdr>
        <w:shd w:val="clear" w:color="auto" w:fill="F5F5F5"/>
        <w:spacing w:after="165"/>
        <w:rPr>
          <w:rStyle w:val="HTML2"/>
          <w:rFonts w:asciiTheme="minorHAnsi" w:hAnsiTheme="minorHAnsi" w:cstheme="minorHAnsi"/>
          <w:b/>
          <w:noProof/>
          <w:color w:val="000000"/>
          <w:sz w:val="22"/>
          <w:szCs w:val="22"/>
          <w:shd w:val="clear" w:color="auto" w:fill="F0F0F0"/>
          <w:lang w:val="en-US"/>
        </w:rPr>
      </w:pPr>
      <w:r w:rsidRPr="003C7DB9">
        <w:rPr>
          <w:rStyle w:val="hljs-variable"/>
          <w:rFonts w:asciiTheme="minorHAnsi" w:hAnsiTheme="minorHAnsi" w:cstheme="minorHAnsi"/>
          <w:b/>
          <w:noProof/>
          <w:color w:val="000000"/>
          <w:sz w:val="22"/>
          <w:szCs w:val="22"/>
          <w:shd w:val="clear" w:color="auto" w:fill="F0F0F0"/>
          <w:lang w:val="en-US"/>
        </w:rPr>
        <w:t>$speed</w:t>
      </w:r>
      <w:r w:rsidRPr="003C7DB9">
        <w:rPr>
          <w:rStyle w:val="HTML2"/>
          <w:rFonts w:asciiTheme="minorHAnsi" w:hAnsiTheme="minorHAnsi" w:cstheme="minorHAnsi"/>
          <w:b/>
          <w:noProof/>
          <w:color w:val="000000"/>
          <w:sz w:val="22"/>
          <w:szCs w:val="22"/>
          <w:shd w:val="clear" w:color="auto" w:fill="F0F0F0"/>
          <w:lang w:val="en-US"/>
        </w:rPr>
        <w:t xml:space="preserve"> = </w:t>
      </w:r>
      <w:r w:rsidRPr="003C7DB9">
        <w:rPr>
          <w:rStyle w:val="hljs-number"/>
          <w:rFonts w:asciiTheme="minorHAnsi" w:hAnsiTheme="minorHAnsi" w:cstheme="minorHAnsi"/>
          <w:b/>
          <w:noProof/>
          <w:color w:val="008800"/>
          <w:sz w:val="22"/>
          <w:szCs w:val="22"/>
          <w:shd w:val="clear" w:color="auto" w:fill="F0F0F0"/>
          <w:lang w:val="en-US"/>
        </w:rPr>
        <w:t>55</w:t>
      </w:r>
      <w:r w:rsidRPr="003C7DB9">
        <w:rPr>
          <w:rStyle w:val="HTML2"/>
          <w:rFonts w:asciiTheme="minorHAnsi" w:hAnsiTheme="minorHAnsi" w:cstheme="minorHAnsi"/>
          <w:b/>
          <w:noProof/>
          <w:color w:val="000000"/>
          <w:sz w:val="22"/>
          <w:szCs w:val="22"/>
          <w:shd w:val="clear" w:color="auto" w:fill="F0F0F0"/>
          <w:lang w:val="en-US"/>
        </w:rPr>
        <w:t>;</w:t>
      </w:r>
    </w:p>
    <w:p w:rsidR="009E416C" w:rsidRPr="001062D9" w:rsidRDefault="009E416C" w:rsidP="009E416C">
      <w:pPr>
        <w:pStyle w:val="HTML"/>
        <w:pBdr>
          <w:bottom w:val="single" w:sz="6" w:space="0" w:color="DDDDDD"/>
        </w:pBdr>
        <w:shd w:val="clear" w:color="auto" w:fill="F5F5F5"/>
        <w:spacing w:after="165"/>
        <w:rPr>
          <w:rStyle w:val="HTML2"/>
          <w:rFonts w:asciiTheme="minorHAnsi" w:hAnsiTheme="minorHAnsi" w:cstheme="minorHAnsi"/>
          <w:b/>
          <w:noProof/>
          <w:color w:val="000000"/>
          <w:sz w:val="22"/>
          <w:szCs w:val="22"/>
          <w:shd w:val="clear" w:color="auto" w:fill="F0F0F0"/>
        </w:rPr>
      </w:pPr>
      <w:r w:rsidRPr="003C7DB9">
        <w:rPr>
          <w:rStyle w:val="hljs-keyword"/>
          <w:rFonts w:asciiTheme="minorHAnsi" w:hAnsiTheme="minorHAnsi" w:cstheme="minorHAnsi"/>
          <w:b/>
          <w:bCs/>
          <w:noProof/>
          <w:color w:val="000000"/>
          <w:sz w:val="22"/>
          <w:szCs w:val="22"/>
          <w:shd w:val="clear" w:color="auto" w:fill="F0F0F0"/>
          <w:lang w:val="en-US"/>
        </w:rPr>
        <w:t>echo</w:t>
      </w:r>
      <w:r w:rsidRPr="003C7DB9">
        <w:rPr>
          <w:rStyle w:val="HTML2"/>
          <w:rFonts w:asciiTheme="minorHAnsi" w:hAnsiTheme="minorHAnsi" w:cstheme="minorHAnsi"/>
          <w:b/>
          <w:noProof/>
          <w:color w:val="000000"/>
          <w:sz w:val="22"/>
          <w:szCs w:val="22"/>
          <w:shd w:val="clear" w:color="auto" w:fill="F0F0F0"/>
          <w:lang w:val="en-US"/>
        </w:rPr>
        <w:t xml:space="preserve"> (</w:t>
      </w:r>
      <w:r w:rsidRPr="003C7DB9">
        <w:rPr>
          <w:rStyle w:val="hljs-variable"/>
          <w:rFonts w:asciiTheme="minorHAnsi" w:hAnsiTheme="minorHAnsi" w:cstheme="minorHAnsi"/>
          <w:b/>
          <w:noProof/>
          <w:color w:val="000000"/>
          <w:sz w:val="22"/>
          <w:szCs w:val="22"/>
          <w:shd w:val="clear" w:color="auto" w:fill="F0F0F0"/>
          <w:lang w:val="en-US"/>
        </w:rPr>
        <w:t>$speed</w:t>
      </w:r>
      <w:r w:rsidRPr="003C7DB9">
        <w:rPr>
          <w:rStyle w:val="HTML2"/>
          <w:rFonts w:asciiTheme="minorHAnsi" w:hAnsiTheme="minorHAnsi" w:cstheme="minorHAnsi"/>
          <w:b/>
          <w:noProof/>
          <w:color w:val="000000"/>
          <w:sz w:val="22"/>
          <w:szCs w:val="22"/>
          <w:shd w:val="clear" w:color="auto" w:fill="F0F0F0"/>
          <w:lang w:val="en-US"/>
        </w:rPr>
        <w:t xml:space="preserve"> &lt;= </w:t>
      </w:r>
      <w:r w:rsidRPr="003C7DB9">
        <w:rPr>
          <w:rStyle w:val="hljs-number"/>
          <w:rFonts w:asciiTheme="minorHAnsi" w:hAnsiTheme="minorHAnsi" w:cstheme="minorHAnsi"/>
          <w:b/>
          <w:noProof/>
          <w:color w:val="008800"/>
          <w:sz w:val="22"/>
          <w:szCs w:val="22"/>
          <w:shd w:val="clear" w:color="auto" w:fill="F0F0F0"/>
          <w:lang w:val="en-US"/>
        </w:rPr>
        <w:t>60</w:t>
      </w:r>
      <w:r w:rsidRPr="003C7DB9">
        <w:rPr>
          <w:rStyle w:val="HTML2"/>
          <w:rFonts w:asciiTheme="minorHAnsi" w:hAnsiTheme="minorHAnsi" w:cstheme="minorHAnsi"/>
          <w:b/>
          <w:noProof/>
          <w:color w:val="000000"/>
          <w:sz w:val="22"/>
          <w:szCs w:val="22"/>
          <w:shd w:val="clear" w:color="auto" w:fill="F0F0F0"/>
          <w:lang w:val="en-US"/>
        </w:rPr>
        <w:t xml:space="preserve">) ? </w:t>
      </w:r>
      <w:r w:rsidRPr="001062D9">
        <w:rPr>
          <w:rStyle w:val="hljs-string"/>
          <w:rFonts w:asciiTheme="minorHAnsi" w:hAnsiTheme="minorHAnsi" w:cstheme="minorHAnsi"/>
          <w:b/>
          <w:noProof/>
          <w:color w:val="880000"/>
          <w:sz w:val="22"/>
          <w:szCs w:val="22"/>
          <w:shd w:val="clear" w:color="auto" w:fill="F0F0F0"/>
        </w:rPr>
        <w:t>"Скорость в пределах нормы"</w:t>
      </w:r>
      <w:r w:rsidRPr="001062D9">
        <w:rPr>
          <w:rStyle w:val="HTML2"/>
          <w:rFonts w:asciiTheme="minorHAnsi" w:hAnsiTheme="minorHAnsi" w:cstheme="minorHAnsi"/>
          <w:b/>
          <w:noProof/>
          <w:color w:val="000000"/>
          <w:sz w:val="22"/>
          <w:szCs w:val="22"/>
          <w:shd w:val="clear" w:color="auto" w:fill="F0F0F0"/>
        </w:rPr>
        <w:t xml:space="preserve"> : </w:t>
      </w:r>
      <w:r w:rsidRPr="001062D9">
        <w:rPr>
          <w:rStyle w:val="hljs-string"/>
          <w:rFonts w:asciiTheme="minorHAnsi" w:hAnsiTheme="minorHAnsi" w:cstheme="minorHAnsi"/>
          <w:b/>
          <w:noProof/>
          <w:color w:val="880000"/>
          <w:sz w:val="22"/>
          <w:szCs w:val="22"/>
          <w:shd w:val="clear" w:color="auto" w:fill="F0F0F0"/>
        </w:rPr>
        <w:t>"Превышение скорости !"</w:t>
      </w:r>
      <w:r w:rsidRPr="001062D9">
        <w:rPr>
          <w:rStyle w:val="HTML2"/>
          <w:rFonts w:asciiTheme="minorHAnsi" w:hAnsiTheme="minorHAnsi" w:cstheme="minorHAnsi"/>
          <w:b/>
          <w:noProof/>
          <w:color w:val="000000"/>
          <w:sz w:val="22"/>
          <w:szCs w:val="22"/>
          <w:shd w:val="clear" w:color="auto" w:fill="F0F0F0"/>
        </w:rPr>
        <w:t xml:space="preserve">; </w:t>
      </w:r>
    </w:p>
    <w:p w:rsidR="009E416C" w:rsidRPr="001062D9" w:rsidRDefault="009E416C" w:rsidP="009E416C">
      <w:pPr>
        <w:pStyle w:val="HTML"/>
        <w:pBdr>
          <w:bottom w:val="single" w:sz="6" w:space="0" w:color="DDDDDD"/>
        </w:pBdr>
        <w:shd w:val="clear" w:color="auto" w:fill="F5F5F5"/>
        <w:spacing w:after="165"/>
        <w:rPr>
          <w:rFonts w:asciiTheme="minorHAnsi" w:hAnsiTheme="minorHAnsi" w:cstheme="minorHAnsi"/>
          <w:b/>
          <w:noProof/>
          <w:color w:val="333333"/>
          <w:sz w:val="22"/>
          <w:szCs w:val="22"/>
        </w:rPr>
      </w:pPr>
      <w:r w:rsidRPr="001062D9">
        <w:rPr>
          <w:rStyle w:val="hljs-preprocessor"/>
          <w:rFonts w:asciiTheme="minorHAnsi" w:hAnsiTheme="minorHAnsi" w:cstheme="minorHAnsi"/>
          <w:b/>
          <w:noProof/>
          <w:color w:val="880000"/>
          <w:sz w:val="22"/>
          <w:szCs w:val="22"/>
          <w:shd w:val="clear" w:color="auto" w:fill="F0F0F0"/>
        </w:rPr>
        <w:t>?&gt;</w:t>
      </w:r>
    </w:p>
    <w:p w:rsidR="009E416C" w:rsidRPr="001062D9" w:rsidRDefault="009E416C" w:rsidP="009E416C">
      <w:pPr>
        <w:pStyle w:val="a8"/>
        <w:shd w:val="clear" w:color="auto" w:fill="FFFFFF"/>
        <w:spacing w:before="225" w:beforeAutospacing="0" w:after="225" w:afterAutospacing="0" w:line="375" w:lineRule="atLeast"/>
        <w:rPr>
          <w:rFonts w:asciiTheme="minorHAnsi" w:hAnsiTheme="minorHAnsi" w:cstheme="minorHAnsi"/>
          <w:noProof/>
          <w:color w:val="333333"/>
        </w:rPr>
      </w:pPr>
      <w:r w:rsidRPr="001062D9">
        <w:rPr>
          <w:rFonts w:asciiTheme="minorHAnsi" w:hAnsiTheme="minorHAnsi" w:cstheme="minorHAnsi"/>
          <w:noProof/>
          <w:color w:val="333333"/>
        </w:rPr>
        <w:t>В результате мы увидим строку - "Скорость в пределах нормы".</w:t>
      </w:r>
    </w:p>
    <w:p w:rsidR="006B14A4" w:rsidRPr="003C7DB9" w:rsidRDefault="006B14A4" w:rsidP="009E416C">
      <w:pPr>
        <w:pStyle w:val="a8"/>
        <w:shd w:val="clear" w:color="auto" w:fill="FFFFFF"/>
        <w:spacing w:before="225" w:beforeAutospacing="0" w:after="225" w:afterAutospacing="0" w:line="375" w:lineRule="atLeast"/>
        <w:rPr>
          <w:rFonts w:asciiTheme="minorHAnsi" w:hAnsiTheme="minorHAnsi" w:cstheme="minorHAnsi"/>
          <w:noProof/>
          <w:color w:val="333333"/>
          <w:lang w:val="en-US"/>
        </w:rPr>
      </w:pPr>
      <w:r w:rsidRPr="003C7DB9">
        <w:rPr>
          <w:rFonts w:asciiTheme="minorHAnsi" w:hAnsiTheme="minorHAnsi" w:cstheme="minorHAnsi"/>
          <w:noProof/>
          <w:color w:val="333333"/>
          <w:lang w:val="en-US"/>
        </w:rPr>
        <w:t>Еще примеры:</w:t>
      </w:r>
    </w:p>
    <w:p w:rsidR="006B14A4" w:rsidRPr="003C7DB9" w:rsidRDefault="006B14A4" w:rsidP="006B14A4">
      <w:pPr>
        <w:pStyle w:val="a8"/>
        <w:numPr>
          <w:ilvl w:val="0"/>
          <w:numId w:val="18"/>
        </w:numPr>
        <w:shd w:val="clear" w:color="auto" w:fill="FFFFFF"/>
        <w:spacing w:before="225" w:after="225"/>
        <w:rPr>
          <w:rFonts w:asciiTheme="minorHAnsi" w:hAnsiTheme="minorHAnsi" w:cstheme="minorHAnsi"/>
          <w:b/>
          <w:noProof/>
          <w:color w:val="333333"/>
          <w:lang w:val="en-US"/>
        </w:rPr>
      </w:pPr>
      <w:r w:rsidRPr="003C7DB9">
        <w:rPr>
          <w:rFonts w:asciiTheme="minorHAnsi" w:hAnsiTheme="minorHAnsi" w:cstheme="minorHAnsi"/>
          <w:b/>
          <w:noProof/>
          <w:color w:val="333333"/>
          <w:lang w:val="en-US"/>
        </w:rPr>
        <w:t>$buses = 45;</w:t>
      </w:r>
    </w:p>
    <w:p w:rsidR="006B14A4" w:rsidRPr="001062D9" w:rsidRDefault="006B14A4" w:rsidP="006B14A4">
      <w:pPr>
        <w:pStyle w:val="a8"/>
        <w:shd w:val="clear" w:color="auto" w:fill="FFFFFF"/>
        <w:spacing w:before="225" w:after="225"/>
        <w:rPr>
          <w:rFonts w:asciiTheme="minorHAnsi" w:hAnsiTheme="minorHAnsi" w:cstheme="minorHAnsi"/>
          <w:b/>
          <w:noProof/>
          <w:color w:val="333333"/>
        </w:rPr>
      </w:pPr>
      <w:r w:rsidRPr="003C7DB9">
        <w:rPr>
          <w:rFonts w:asciiTheme="minorHAnsi" w:hAnsiTheme="minorHAnsi" w:cstheme="minorHAnsi"/>
          <w:b/>
          <w:noProof/>
          <w:color w:val="333333"/>
          <w:lang w:val="en-US"/>
        </w:rPr>
        <w:t>echo</w:t>
      </w:r>
      <w:r w:rsidRPr="001062D9">
        <w:rPr>
          <w:rFonts w:asciiTheme="minorHAnsi" w:hAnsiTheme="minorHAnsi" w:cstheme="minorHAnsi"/>
          <w:b/>
          <w:noProof/>
          <w:color w:val="333333"/>
        </w:rPr>
        <w:t xml:space="preserve"> ($</w:t>
      </w:r>
      <w:r w:rsidRPr="003C7DB9">
        <w:rPr>
          <w:rFonts w:asciiTheme="minorHAnsi" w:hAnsiTheme="minorHAnsi" w:cstheme="minorHAnsi"/>
          <w:b/>
          <w:noProof/>
          <w:color w:val="333333"/>
          <w:lang w:val="en-US"/>
        </w:rPr>
        <w:t>buses</w:t>
      </w:r>
      <w:r w:rsidRPr="001062D9">
        <w:rPr>
          <w:rFonts w:asciiTheme="minorHAnsi" w:hAnsiTheme="minorHAnsi" w:cstheme="minorHAnsi"/>
          <w:b/>
          <w:noProof/>
          <w:color w:val="333333"/>
        </w:rPr>
        <w:t xml:space="preserve"> &gt;= 50) ? 'Достаточное количество автобусов' : 'Нехватка автобусов';</w:t>
      </w:r>
    </w:p>
    <w:p w:rsidR="006B14A4" w:rsidRPr="001062D9" w:rsidRDefault="006B14A4" w:rsidP="006B14A4">
      <w:pPr>
        <w:pStyle w:val="a8"/>
        <w:shd w:val="clear" w:color="auto" w:fill="FFFFFF"/>
        <w:spacing w:before="225" w:after="225"/>
        <w:rPr>
          <w:rFonts w:asciiTheme="minorHAnsi" w:hAnsiTheme="minorHAnsi" w:cstheme="minorHAnsi"/>
          <w:b/>
          <w:noProof/>
          <w:color w:val="333333"/>
        </w:rPr>
      </w:pPr>
      <w:r w:rsidRPr="001062D9">
        <w:rPr>
          <w:rFonts w:asciiTheme="minorHAnsi" w:hAnsiTheme="minorHAnsi" w:cstheme="minorHAnsi"/>
          <w:noProof/>
          <w:color w:val="333333"/>
        </w:rPr>
        <w:t xml:space="preserve">Выведет: </w:t>
      </w:r>
      <w:r w:rsidRPr="001062D9">
        <w:rPr>
          <w:rFonts w:asciiTheme="minorHAnsi" w:hAnsiTheme="minorHAnsi" w:cstheme="minorHAnsi"/>
          <w:b/>
          <w:noProof/>
          <w:color w:val="333333"/>
        </w:rPr>
        <w:t>Нехватка автобусов</w:t>
      </w:r>
    </w:p>
    <w:p w:rsidR="006B14A4" w:rsidRPr="001062D9" w:rsidRDefault="006B14A4" w:rsidP="006B14A4">
      <w:pPr>
        <w:pStyle w:val="a8"/>
        <w:shd w:val="clear" w:color="auto" w:fill="FFFFFF"/>
        <w:spacing w:before="225" w:after="225"/>
        <w:rPr>
          <w:rFonts w:asciiTheme="minorHAnsi" w:hAnsiTheme="minorHAnsi" w:cstheme="minorHAnsi"/>
          <w:noProof/>
          <w:color w:val="333333"/>
        </w:rPr>
      </w:pPr>
      <w:r w:rsidRPr="001062D9">
        <w:rPr>
          <w:rFonts w:asciiTheme="minorHAnsi" w:hAnsiTheme="minorHAnsi" w:cstheme="minorHAnsi"/>
          <w:noProof/>
          <w:color w:val="333333"/>
        </w:rPr>
        <w:t>// конструкцию читаем так: если выполняется условие $</w:t>
      </w:r>
      <w:r w:rsidRPr="003C7DB9">
        <w:rPr>
          <w:rFonts w:asciiTheme="minorHAnsi" w:hAnsiTheme="minorHAnsi" w:cstheme="minorHAnsi"/>
          <w:noProof/>
          <w:color w:val="333333"/>
          <w:lang w:val="en-US"/>
        </w:rPr>
        <w:t>buses</w:t>
      </w:r>
      <w:r w:rsidRPr="001062D9">
        <w:rPr>
          <w:rFonts w:asciiTheme="minorHAnsi" w:hAnsiTheme="minorHAnsi" w:cstheme="minorHAnsi"/>
          <w:noProof/>
          <w:color w:val="333333"/>
        </w:rPr>
        <w:t xml:space="preserve"> &gt;= 50 - тогда выводим на экран ‘'Достаточное количество автобусов’, иначе – ‘Нехватка автобусов’.</w:t>
      </w:r>
    </w:p>
    <w:p w:rsidR="006B14A4" w:rsidRPr="001062D9" w:rsidRDefault="006B14A4" w:rsidP="006B14A4">
      <w:pPr>
        <w:pStyle w:val="a8"/>
        <w:shd w:val="clear" w:color="auto" w:fill="FFFFFF"/>
        <w:spacing w:before="225" w:after="225"/>
        <w:rPr>
          <w:rFonts w:asciiTheme="minorHAnsi" w:hAnsiTheme="minorHAnsi" w:cstheme="minorHAnsi"/>
          <w:b/>
          <w:noProof/>
          <w:color w:val="333333"/>
        </w:rPr>
      </w:pPr>
    </w:p>
    <w:p w:rsidR="006B14A4" w:rsidRPr="003C7DB9" w:rsidRDefault="006B14A4" w:rsidP="006B14A4">
      <w:pPr>
        <w:pStyle w:val="a8"/>
        <w:numPr>
          <w:ilvl w:val="0"/>
          <w:numId w:val="18"/>
        </w:numPr>
        <w:shd w:val="clear" w:color="auto" w:fill="FFFFFF"/>
        <w:spacing w:before="225" w:after="225"/>
        <w:rPr>
          <w:rFonts w:asciiTheme="minorHAnsi" w:hAnsiTheme="minorHAnsi" w:cstheme="minorHAnsi"/>
          <w:b/>
          <w:noProof/>
          <w:color w:val="333333"/>
          <w:lang w:val="en-US"/>
        </w:rPr>
      </w:pPr>
      <w:r w:rsidRPr="003C7DB9">
        <w:rPr>
          <w:rFonts w:asciiTheme="minorHAnsi" w:hAnsiTheme="minorHAnsi" w:cstheme="minorHAnsi"/>
          <w:b/>
          <w:noProof/>
          <w:color w:val="333333"/>
          <w:lang w:val="en-US"/>
        </w:rPr>
        <w:lastRenderedPageBreak/>
        <w:t>for($i = 1; $i &lt;= 50; $i++){</w:t>
      </w:r>
    </w:p>
    <w:p w:rsidR="00904E82" w:rsidRPr="001062D9" w:rsidRDefault="006B14A4" w:rsidP="006B14A4">
      <w:pPr>
        <w:pStyle w:val="a8"/>
        <w:shd w:val="clear" w:color="auto" w:fill="FFFFFF"/>
        <w:spacing w:before="225" w:after="225"/>
        <w:rPr>
          <w:rFonts w:asciiTheme="minorHAnsi" w:hAnsiTheme="minorHAnsi" w:cstheme="minorHAnsi"/>
          <w:b/>
          <w:noProof/>
          <w:color w:val="333333"/>
        </w:rPr>
      </w:pPr>
      <w:r w:rsidRPr="001062D9">
        <w:rPr>
          <w:rFonts w:asciiTheme="minorHAnsi" w:hAnsiTheme="minorHAnsi" w:cstheme="minorHAnsi"/>
          <w:b/>
          <w:noProof/>
          <w:color w:val="333333"/>
        </w:rPr>
        <w:t xml:space="preserve">  </w:t>
      </w:r>
      <w:r w:rsidRPr="003C7DB9">
        <w:rPr>
          <w:rFonts w:asciiTheme="minorHAnsi" w:hAnsiTheme="minorHAnsi" w:cstheme="minorHAnsi"/>
          <w:b/>
          <w:noProof/>
          <w:color w:val="333333"/>
          <w:lang w:val="en-US"/>
        </w:rPr>
        <w:t>echo</w:t>
      </w:r>
      <w:r w:rsidRPr="001062D9">
        <w:rPr>
          <w:rFonts w:asciiTheme="minorHAnsi" w:hAnsiTheme="minorHAnsi" w:cstheme="minorHAnsi"/>
          <w:b/>
          <w:noProof/>
          <w:color w:val="333333"/>
        </w:rPr>
        <w:t xml:space="preserve"> $</w:t>
      </w:r>
      <w:r w:rsidRPr="003C7DB9">
        <w:rPr>
          <w:rFonts w:asciiTheme="minorHAnsi" w:hAnsiTheme="minorHAnsi" w:cstheme="minorHAnsi"/>
          <w:b/>
          <w:noProof/>
          <w:color w:val="333333"/>
          <w:lang w:val="en-US"/>
        </w:rPr>
        <w:t>i</w:t>
      </w:r>
      <w:r w:rsidRPr="001062D9">
        <w:rPr>
          <w:rFonts w:asciiTheme="minorHAnsi" w:hAnsiTheme="minorHAnsi" w:cstheme="minorHAnsi"/>
          <w:b/>
          <w:noProof/>
          <w:color w:val="333333"/>
        </w:rPr>
        <w:t>%2 === 0 ? $</w:t>
      </w:r>
      <w:r w:rsidRPr="003C7DB9">
        <w:rPr>
          <w:rFonts w:asciiTheme="minorHAnsi" w:hAnsiTheme="minorHAnsi" w:cstheme="minorHAnsi"/>
          <w:b/>
          <w:noProof/>
          <w:color w:val="333333"/>
          <w:lang w:val="en-US"/>
        </w:rPr>
        <w:t>i</w:t>
      </w:r>
      <w:r w:rsidRPr="001062D9">
        <w:rPr>
          <w:rFonts w:asciiTheme="minorHAnsi" w:hAnsiTheme="minorHAnsi" w:cstheme="minorHAnsi"/>
          <w:b/>
          <w:noProof/>
          <w:color w:val="333333"/>
        </w:rPr>
        <w:t xml:space="preserve"> . '&lt;</w:t>
      </w:r>
      <w:r w:rsidRPr="003C7DB9">
        <w:rPr>
          <w:rFonts w:asciiTheme="minorHAnsi" w:hAnsiTheme="minorHAnsi" w:cstheme="minorHAnsi"/>
          <w:b/>
          <w:noProof/>
          <w:color w:val="333333"/>
          <w:lang w:val="en-US"/>
        </w:rPr>
        <w:t>br</w:t>
      </w:r>
      <w:r w:rsidRPr="001062D9">
        <w:rPr>
          <w:rFonts w:asciiTheme="minorHAnsi" w:hAnsiTheme="minorHAnsi" w:cstheme="minorHAnsi"/>
          <w:b/>
          <w:noProof/>
          <w:color w:val="333333"/>
        </w:rPr>
        <w:t xml:space="preserve"> /&gt;' : '</w:t>
      </w:r>
      <w:r w:rsidR="00CD3A97" w:rsidRPr="001062D9">
        <w:rPr>
          <w:rFonts w:asciiTheme="minorHAnsi" w:hAnsiTheme="minorHAnsi" w:cstheme="minorHAnsi"/>
          <w:b/>
          <w:noProof/>
          <w:color w:val="333333"/>
        </w:rPr>
        <w:t xml:space="preserve">  </w:t>
      </w:r>
      <w:r w:rsidRPr="001062D9">
        <w:rPr>
          <w:rFonts w:asciiTheme="minorHAnsi" w:hAnsiTheme="minorHAnsi" w:cstheme="minorHAnsi"/>
          <w:b/>
          <w:noProof/>
          <w:color w:val="333333"/>
        </w:rPr>
        <w:t xml:space="preserve">'; //с помощью тернарного оператора ?: </w:t>
      </w:r>
      <w:r w:rsidR="00904E82" w:rsidRPr="001062D9">
        <w:rPr>
          <w:rFonts w:asciiTheme="minorHAnsi" w:hAnsiTheme="minorHAnsi" w:cstheme="minorHAnsi"/>
          <w:b/>
          <w:noProof/>
          <w:color w:val="333333"/>
        </w:rPr>
        <w:t>выводим четные числа от 1 до 50</w:t>
      </w:r>
    </w:p>
    <w:p w:rsidR="006B14A4" w:rsidRPr="003C7DB9" w:rsidRDefault="006B14A4" w:rsidP="006B14A4">
      <w:pPr>
        <w:pStyle w:val="a8"/>
        <w:shd w:val="clear" w:color="auto" w:fill="FFFFFF"/>
        <w:spacing w:before="225" w:after="225"/>
        <w:rPr>
          <w:rFonts w:asciiTheme="minorHAnsi" w:hAnsiTheme="minorHAnsi" w:cstheme="minorHAnsi"/>
          <w:b/>
          <w:noProof/>
          <w:color w:val="333333"/>
          <w:lang w:val="en-US"/>
        </w:rPr>
      </w:pPr>
      <w:r w:rsidRPr="003C7DB9">
        <w:rPr>
          <w:rFonts w:asciiTheme="minorHAnsi" w:hAnsiTheme="minorHAnsi" w:cstheme="minorHAnsi"/>
          <w:b/>
          <w:noProof/>
          <w:color w:val="333333"/>
          <w:lang w:val="en-US"/>
        </w:rPr>
        <w:t>}</w:t>
      </w:r>
    </w:p>
    <w:p w:rsidR="000158D5" w:rsidRPr="003C7DB9" w:rsidRDefault="000158D5" w:rsidP="006B14A4">
      <w:pPr>
        <w:pStyle w:val="a8"/>
        <w:shd w:val="clear" w:color="auto" w:fill="FFFFFF"/>
        <w:spacing w:before="225" w:beforeAutospacing="0" w:after="225" w:afterAutospacing="0"/>
        <w:rPr>
          <w:rFonts w:asciiTheme="minorHAnsi" w:hAnsiTheme="minorHAnsi" w:cstheme="minorHAnsi"/>
          <w:b/>
          <w:noProof/>
          <w:color w:val="333333"/>
          <w:lang w:val="en-US"/>
        </w:rPr>
      </w:pPr>
      <w:r w:rsidRPr="003C7DB9">
        <w:rPr>
          <w:rFonts w:asciiTheme="minorHAnsi" w:hAnsiTheme="minorHAnsi" w:cstheme="minorHAnsi"/>
          <w:b/>
          <w:noProof/>
          <w:color w:val="333333"/>
          <w:lang w:val="en-US"/>
        </w:rPr>
        <w:t xml:space="preserve">Выведет: </w:t>
      </w:r>
    </w:p>
    <w:p w:rsidR="000158D5" w:rsidRPr="003C7DB9" w:rsidRDefault="000158D5" w:rsidP="006B14A4">
      <w:pPr>
        <w:pStyle w:val="a8"/>
        <w:shd w:val="clear" w:color="auto" w:fill="FFFFFF"/>
        <w:spacing w:before="225" w:beforeAutospacing="0" w:after="225" w:afterAutospacing="0"/>
        <w:rPr>
          <w:rFonts w:asciiTheme="minorHAnsi" w:hAnsiTheme="minorHAnsi" w:cstheme="minorHAnsi"/>
          <w:b/>
          <w:noProof/>
          <w:color w:val="333333"/>
          <w:lang w:val="en-US"/>
        </w:rPr>
      </w:pPr>
      <w:r w:rsidRPr="003C7DB9">
        <w:rPr>
          <w:noProof/>
          <w:color w:val="000000"/>
          <w:sz w:val="27"/>
          <w:szCs w:val="27"/>
          <w:lang w:val="en-US"/>
        </w:rPr>
        <w:t>2</w:t>
      </w:r>
      <w:r w:rsidRPr="003C7DB9">
        <w:rPr>
          <w:noProof/>
          <w:color w:val="000000"/>
          <w:sz w:val="27"/>
          <w:szCs w:val="27"/>
          <w:lang w:val="en-US"/>
        </w:rPr>
        <w:br/>
        <w:t>4</w:t>
      </w:r>
      <w:r w:rsidRPr="003C7DB9">
        <w:rPr>
          <w:noProof/>
          <w:color w:val="000000"/>
          <w:sz w:val="27"/>
          <w:szCs w:val="27"/>
          <w:lang w:val="en-US"/>
        </w:rPr>
        <w:br/>
        <w:t>6</w:t>
      </w:r>
      <w:r w:rsidRPr="003C7DB9">
        <w:rPr>
          <w:noProof/>
          <w:color w:val="000000"/>
          <w:sz w:val="27"/>
          <w:szCs w:val="27"/>
          <w:lang w:val="en-US"/>
        </w:rPr>
        <w:br/>
        <w:t>…</w:t>
      </w:r>
      <w:r w:rsidRPr="003C7DB9">
        <w:rPr>
          <w:noProof/>
          <w:color w:val="000000"/>
          <w:sz w:val="27"/>
          <w:szCs w:val="27"/>
          <w:lang w:val="en-US"/>
        </w:rPr>
        <w:br/>
        <w:t>50</w:t>
      </w:r>
    </w:p>
    <w:p w:rsidR="0084512D" w:rsidRPr="001062D9" w:rsidRDefault="00904E82" w:rsidP="0084512D">
      <w:pPr>
        <w:pStyle w:val="a8"/>
        <w:shd w:val="clear" w:color="auto" w:fill="FFFFFF"/>
        <w:spacing w:before="225" w:after="225"/>
        <w:rPr>
          <w:rFonts w:asciiTheme="minorHAnsi" w:hAnsiTheme="minorHAnsi" w:cstheme="minorHAnsi"/>
          <w:b/>
          <w:noProof/>
          <w:color w:val="333333"/>
        </w:rPr>
      </w:pPr>
      <w:r w:rsidRPr="001062D9">
        <w:rPr>
          <w:rFonts w:asciiTheme="minorHAnsi" w:hAnsiTheme="minorHAnsi" w:cstheme="minorHAnsi"/>
          <w:noProof/>
          <w:color w:val="333333"/>
        </w:rPr>
        <w:t xml:space="preserve">//конструкцию читаем так: если выполняется условие </w:t>
      </w:r>
      <w:r w:rsidRPr="003C7DB9">
        <w:rPr>
          <w:rFonts w:asciiTheme="minorHAnsi" w:hAnsiTheme="minorHAnsi" w:cstheme="minorHAnsi"/>
          <w:noProof/>
          <w:color w:val="333333"/>
          <w:lang w:val="en-US"/>
        </w:rPr>
        <w:t>i</w:t>
      </w:r>
      <w:r w:rsidRPr="001062D9">
        <w:rPr>
          <w:rFonts w:asciiTheme="minorHAnsi" w:hAnsiTheme="minorHAnsi" w:cstheme="minorHAnsi"/>
          <w:noProof/>
          <w:color w:val="333333"/>
        </w:rPr>
        <w:t xml:space="preserve"> - четное число, тогда выводим его на экран, иначе - не выводим</w:t>
      </w:r>
    </w:p>
    <w:p w:rsidR="002338DD" w:rsidRPr="001062D9" w:rsidRDefault="000E727B" w:rsidP="002338DD">
      <w:pPr>
        <w:pStyle w:val="2"/>
        <w:shd w:val="clear" w:color="auto" w:fill="F2F2F2"/>
        <w:rPr>
          <w:rFonts w:ascii="Helvetica" w:hAnsi="Helvetica" w:cs="Helvetica"/>
          <w:b w:val="0"/>
          <w:bCs w:val="0"/>
          <w:noProof/>
          <w:color w:val="793862"/>
        </w:rPr>
      </w:pPr>
      <w:r w:rsidRPr="001062D9">
        <w:rPr>
          <w:rFonts w:ascii="Arial Black" w:hAnsi="Arial Black" w:cs="Arial"/>
          <w:noProof/>
          <w:color w:val="FF0000"/>
          <w:u w:val="single"/>
        </w:rPr>
        <w:t>А также был внедрен альтернативный синтаксис</w:t>
      </w:r>
      <w:r w:rsidRPr="003C7DB9">
        <w:rPr>
          <w:rFonts w:ascii="Arial Black" w:hAnsi="Arial Black" w:cs="Arial"/>
          <w:noProof/>
          <w:color w:val="FF0000"/>
          <w:u w:val="single"/>
          <w:lang w:val="en-US"/>
        </w:rPr>
        <w:t> </w:t>
      </w:r>
      <w:bookmarkStart w:id="1" w:name="migration.if-endif"/>
      <w:r w:rsidR="002338DD" w:rsidRPr="001062D9">
        <w:rPr>
          <w:rFonts w:ascii="Arial Black" w:hAnsi="Arial Black" w:cs="Helvetica"/>
          <w:b w:val="0"/>
          <w:bCs w:val="0"/>
          <w:noProof/>
          <w:color w:val="FF0000"/>
          <w:u w:val="single"/>
        </w:rPr>
        <w:t xml:space="preserve"> управляющих структур</w:t>
      </w:r>
    </w:p>
    <w:p w:rsidR="002338DD" w:rsidRPr="001062D9" w:rsidRDefault="002338DD" w:rsidP="002338DD">
      <w:pPr>
        <w:pStyle w:val="verinfo"/>
        <w:shd w:val="clear" w:color="auto" w:fill="F2F2F2"/>
        <w:spacing w:before="0" w:beforeAutospacing="0" w:after="0" w:afterAutospacing="0"/>
        <w:rPr>
          <w:rFonts w:asciiTheme="minorHAnsi" w:hAnsiTheme="minorHAnsi" w:cstheme="minorHAnsi"/>
          <w:noProof/>
          <w:color w:val="333333"/>
        </w:rPr>
      </w:pPr>
      <w:r w:rsidRPr="001062D9">
        <w:rPr>
          <w:rFonts w:asciiTheme="minorHAnsi" w:hAnsiTheme="minorHAnsi" w:cstheme="minorHAnsi"/>
          <w:noProof/>
          <w:color w:val="333333"/>
        </w:rPr>
        <w:t>(</w:t>
      </w:r>
      <w:r w:rsidRPr="003C7DB9">
        <w:rPr>
          <w:rFonts w:asciiTheme="minorHAnsi" w:hAnsiTheme="minorHAnsi" w:cstheme="minorHAnsi"/>
          <w:noProof/>
          <w:color w:val="333333"/>
          <w:lang w:val="en-US"/>
        </w:rPr>
        <w:t>PHP</w:t>
      </w:r>
      <w:r w:rsidRPr="001062D9">
        <w:rPr>
          <w:rFonts w:asciiTheme="minorHAnsi" w:hAnsiTheme="minorHAnsi" w:cstheme="minorHAnsi"/>
          <w:noProof/>
          <w:color w:val="333333"/>
        </w:rPr>
        <w:t xml:space="preserve"> 4, </w:t>
      </w:r>
      <w:r w:rsidRPr="003C7DB9">
        <w:rPr>
          <w:rFonts w:asciiTheme="minorHAnsi" w:hAnsiTheme="minorHAnsi" w:cstheme="minorHAnsi"/>
          <w:noProof/>
          <w:color w:val="333333"/>
          <w:lang w:val="en-US"/>
        </w:rPr>
        <w:t>PHP</w:t>
      </w:r>
      <w:r w:rsidRPr="001062D9">
        <w:rPr>
          <w:rFonts w:asciiTheme="minorHAnsi" w:hAnsiTheme="minorHAnsi" w:cstheme="minorHAnsi"/>
          <w:noProof/>
          <w:color w:val="333333"/>
        </w:rPr>
        <w:t xml:space="preserve"> 5, </w:t>
      </w:r>
      <w:r w:rsidRPr="003C7DB9">
        <w:rPr>
          <w:rFonts w:asciiTheme="minorHAnsi" w:hAnsiTheme="minorHAnsi" w:cstheme="minorHAnsi"/>
          <w:noProof/>
          <w:color w:val="333333"/>
          <w:lang w:val="en-US"/>
        </w:rPr>
        <w:t>PHP</w:t>
      </w:r>
      <w:r w:rsidRPr="001062D9">
        <w:rPr>
          <w:rFonts w:asciiTheme="minorHAnsi" w:hAnsiTheme="minorHAnsi" w:cstheme="minorHAnsi"/>
          <w:noProof/>
          <w:color w:val="333333"/>
        </w:rPr>
        <w:t xml:space="preserve"> 7)</w:t>
      </w:r>
    </w:p>
    <w:p w:rsidR="002338DD" w:rsidRPr="001062D9" w:rsidRDefault="002338DD" w:rsidP="002338DD">
      <w:pPr>
        <w:pStyle w:val="para"/>
        <w:shd w:val="clear" w:color="auto" w:fill="F2F2F2"/>
        <w:rPr>
          <w:rFonts w:ascii="Arial" w:hAnsi="Arial" w:cs="Arial"/>
          <w:noProof/>
          <w:color w:val="333333"/>
        </w:rPr>
      </w:pPr>
      <w:r w:rsidRPr="003C7DB9">
        <w:rPr>
          <w:rFonts w:asciiTheme="minorHAnsi" w:hAnsiTheme="minorHAnsi" w:cstheme="minorHAnsi"/>
          <w:noProof/>
          <w:color w:val="333333"/>
          <w:lang w:val="en-US"/>
        </w:rPr>
        <w:t>PHP</w:t>
      </w:r>
      <w:r w:rsidRPr="001062D9">
        <w:rPr>
          <w:rFonts w:asciiTheme="minorHAnsi" w:hAnsiTheme="minorHAnsi" w:cstheme="minorHAnsi"/>
          <w:noProof/>
          <w:color w:val="333333"/>
        </w:rPr>
        <w:t xml:space="preserve"> предлагает альтернативный синтаксис для некоторых его управляющих структур, а именно:</w:t>
      </w:r>
      <w:r w:rsidRPr="003C7DB9">
        <w:rPr>
          <w:rFonts w:asciiTheme="minorHAnsi" w:hAnsiTheme="minorHAnsi" w:cstheme="minorHAnsi"/>
          <w:noProof/>
          <w:color w:val="333333"/>
          <w:lang w:val="en-US"/>
        </w:rPr>
        <w:t> </w:t>
      </w:r>
      <w:r w:rsidRPr="003C7DB9">
        <w:rPr>
          <w:rStyle w:val="ab"/>
          <w:rFonts w:asciiTheme="minorHAnsi" w:hAnsiTheme="minorHAnsi" w:cstheme="minorHAnsi"/>
          <w:noProof/>
          <w:color w:val="333333"/>
          <w:lang w:val="en-US"/>
        </w:rPr>
        <w:t>if</w:t>
      </w:r>
      <w:r w:rsidRPr="001062D9">
        <w:rPr>
          <w:rFonts w:asciiTheme="minorHAnsi" w:hAnsiTheme="minorHAnsi" w:cstheme="minorHAnsi"/>
          <w:noProof/>
          <w:color w:val="333333"/>
        </w:rPr>
        <w:t>,</w:t>
      </w:r>
      <w:r w:rsidRPr="003C7DB9">
        <w:rPr>
          <w:rFonts w:asciiTheme="minorHAnsi" w:hAnsiTheme="minorHAnsi" w:cstheme="minorHAnsi"/>
          <w:noProof/>
          <w:color w:val="333333"/>
          <w:lang w:val="en-US"/>
        </w:rPr>
        <w:t> </w:t>
      </w:r>
      <w:r w:rsidRPr="003C7DB9">
        <w:rPr>
          <w:rStyle w:val="ab"/>
          <w:rFonts w:asciiTheme="minorHAnsi" w:hAnsiTheme="minorHAnsi" w:cstheme="minorHAnsi"/>
          <w:noProof/>
          <w:color w:val="333333"/>
          <w:lang w:val="en-US"/>
        </w:rPr>
        <w:t>while</w:t>
      </w:r>
      <w:r w:rsidRPr="001062D9">
        <w:rPr>
          <w:rFonts w:asciiTheme="minorHAnsi" w:hAnsiTheme="minorHAnsi" w:cstheme="minorHAnsi"/>
          <w:noProof/>
          <w:color w:val="333333"/>
        </w:rPr>
        <w:t>,</w:t>
      </w:r>
      <w:r w:rsidRPr="003C7DB9">
        <w:rPr>
          <w:rFonts w:asciiTheme="minorHAnsi" w:hAnsiTheme="minorHAnsi" w:cstheme="minorHAnsi"/>
          <w:noProof/>
          <w:color w:val="333333"/>
          <w:lang w:val="en-US"/>
        </w:rPr>
        <w:t> </w:t>
      </w:r>
      <w:r w:rsidRPr="003C7DB9">
        <w:rPr>
          <w:rStyle w:val="ab"/>
          <w:rFonts w:asciiTheme="minorHAnsi" w:hAnsiTheme="minorHAnsi" w:cstheme="minorHAnsi"/>
          <w:noProof/>
          <w:color w:val="333333"/>
          <w:lang w:val="en-US"/>
        </w:rPr>
        <w:t>for</w:t>
      </w:r>
      <w:r w:rsidRPr="001062D9">
        <w:rPr>
          <w:rFonts w:asciiTheme="minorHAnsi" w:hAnsiTheme="minorHAnsi" w:cstheme="minorHAnsi"/>
          <w:noProof/>
          <w:color w:val="333333"/>
        </w:rPr>
        <w:t>,</w:t>
      </w:r>
      <w:r w:rsidRPr="003C7DB9">
        <w:rPr>
          <w:rStyle w:val="ab"/>
          <w:rFonts w:asciiTheme="minorHAnsi" w:hAnsiTheme="minorHAnsi" w:cstheme="minorHAnsi"/>
          <w:noProof/>
          <w:color w:val="333333"/>
          <w:lang w:val="en-US"/>
        </w:rPr>
        <w:t>foreach</w:t>
      </w:r>
      <w:r w:rsidRPr="003C7DB9">
        <w:rPr>
          <w:rFonts w:asciiTheme="minorHAnsi" w:hAnsiTheme="minorHAnsi" w:cstheme="minorHAnsi"/>
          <w:noProof/>
          <w:color w:val="333333"/>
          <w:lang w:val="en-US"/>
        </w:rPr>
        <w:t> </w:t>
      </w:r>
      <w:r w:rsidRPr="001062D9">
        <w:rPr>
          <w:rFonts w:asciiTheme="minorHAnsi" w:hAnsiTheme="minorHAnsi" w:cstheme="minorHAnsi"/>
          <w:noProof/>
          <w:color w:val="333333"/>
        </w:rPr>
        <w:t>и</w:t>
      </w:r>
      <w:r w:rsidRPr="003C7DB9">
        <w:rPr>
          <w:rFonts w:asciiTheme="minorHAnsi" w:hAnsiTheme="minorHAnsi" w:cstheme="minorHAnsi"/>
          <w:noProof/>
          <w:color w:val="333333"/>
          <w:lang w:val="en-US"/>
        </w:rPr>
        <w:t> </w:t>
      </w:r>
      <w:r w:rsidRPr="003C7DB9">
        <w:rPr>
          <w:rStyle w:val="ab"/>
          <w:rFonts w:asciiTheme="minorHAnsi" w:hAnsiTheme="minorHAnsi" w:cstheme="minorHAnsi"/>
          <w:noProof/>
          <w:color w:val="333333"/>
          <w:lang w:val="en-US"/>
        </w:rPr>
        <w:t>switch</w:t>
      </w:r>
      <w:r w:rsidRPr="001062D9">
        <w:rPr>
          <w:rFonts w:asciiTheme="minorHAnsi" w:hAnsiTheme="minorHAnsi" w:cstheme="minorHAnsi"/>
          <w:noProof/>
          <w:color w:val="333333"/>
        </w:rPr>
        <w:t>. В каждом случае основной формой альтернативного синтаксиса является изменение открывающей фигурной скобки на двоеточие (:), а закрывающей скобки на</w:t>
      </w:r>
      <w:r w:rsidRPr="003C7DB9">
        <w:rPr>
          <w:rFonts w:asciiTheme="minorHAnsi" w:hAnsiTheme="minorHAnsi" w:cstheme="minorHAnsi"/>
          <w:noProof/>
          <w:color w:val="333333"/>
          <w:lang w:val="en-US"/>
        </w:rPr>
        <w:t> </w:t>
      </w:r>
      <w:r w:rsidRPr="003C7DB9">
        <w:rPr>
          <w:rStyle w:val="ab"/>
          <w:rFonts w:asciiTheme="minorHAnsi" w:hAnsiTheme="minorHAnsi" w:cstheme="minorHAnsi"/>
          <w:noProof/>
          <w:color w:val="333333"/>
          <w:lang w:val="en-US"/>
        </w:rPr>
        <w:t>endif</w:t>
      </w:r>
      <w:r w:rsidRPr="001062D9">
        <w:rPr>
          <w:rStyle w:val="ab"/>
          <w:rFonts w:asciiTheme="minorHAnsi" w:hAnsiTheme="minorHAnsi" w:cstheme="minorHAnsi"/>
          <w:noProof/>
          <w:color w:val="333333"/>
        </w:rPr>
        <w:t>;</w:t>
      </w:r>
      <w:r w:rsidRPr="001062D9">
        <w:rPr>
          <w:rFonts w:asciiTheme="minorHAnsi" w:hAnsiTheme="minorHAnsi" w:cstheme="minorHAnsi"/>
          <w:noProof/>
          <w:color w:val="333333"/>
        </w:rPr>
        <w:t>,</w:t>
      </w:r>
      <w:r w:rsidRPr="003C7DB9">
        <w:rPr>
          <w:rFonts w:asciiTheme="minorHAnsi" w:hAnsiTheme="minorHAnsi" w:cstheme="minorHAnsi"/>
          <w:noProof/>
          <w:color w:val="333333"/>
          <w:lang w:val="en-US"/>
        </w:rPr>
        <w:t> </w:t>
      </w:r>
      <w:r w:rsidRPr="003C7DB9">
        <w:rPr>
          <w:rStyle w:val="ab"/>
          <w:rFonts w:asciiTheme="minorHAnsi" w:hAnsiTheme="minorHAnsi" w:cstheme="minorHAnsi"/>
          <w:noProof/>
          <w:color w:val="333333"/>
          <w:lang w:val="en-US"/>
        </w:rPr>
        <w:t>endwhile</w:t>
      </w:r>
      <w:r w:rsidRPr="001062D9">
        <w:rPr>
          <w:rStyle w:val="ab"/>
          <w:rFonts w:asciiTheme="minorHAnsi" w:hAnsiTheme="minorHAnsi" w:cstheme="minorHAnsi"/>
          <w:noProof/>
          <w:color w:val="333333"/>
        </w:rPr>
        <w:t>;</w:t>
      </w:r>
      <w:r w:rsidRPr="001062D9">
        <w:rPr>
          <w:rFonts w:asciiTheme="minorHAnsi" w:hAnsiTheme="minorHAnsi" w:cstheme="minorHAnsi"/>
          <w:noProof/>
          <w:color w:val="333333"/>
        </w:rPr>
        <w:t>,</w:t>
      </w:r>
      <w:r w:rsidRPr="003C7DB9">
        <w:rPr>
          <w:rFonts w:asciiTheme="minorHAnsi" w:hAnsiTheme="minorHAnsi" w:cstheme="minorHAnsi"/>
          <w:noProof/>
          <w:color w:val="333333"/>
          <w:lang w:val="en-US"/>
        </w:rPr>
        <w:t> </w:t>
      </w:r>
      <w:r w:rsidRPr="003C7DB9">
        <w:rPr>
          <w:rStyle w:val="ab"/>
          <w:rFonts w:asciiTheme="minorHAnsi" w:hAnsiTheme="minorHAnsi" w:cstheme="minorHAnsi"/>
          <w:noProof/>
          <w:color w:val="333333"/>
          <w:lang w:val="en-US"/>
        </w:rPr>
        <w:t>endfor</w:t>
      </w:r>
      <w:r w:rsidRPr="001062D9">
        <w:rPr>
          <w:rStyle w:val="ab"/>
          <w:rFonts w:asciiTheme="minorHAnsi" w:hAnsiTheme="minorHAnsi" w:cstheme="minorHAnsi"/>
          <w:noProof/>
          <w:color w:val="333333"/>
        </w:rPr>
        <w:t>;</w:t>
      </w:r>
      <w:r w:rsidRPr="001062D9">
        <w:rPr>
          <w:rFonts w:asciiTheme="minorHAnsi" w:hAnsiTheme="minorHAnsi" w:cstheme="minorHAnsi"/>
          <w:noProof/>
          <w:color w:val="333333"/>
        </w:rPr>
        <w:t>,</w:t>
      </w:r>
      <w:r w:rsidRPr="003C7DB9">
        <w:rPr>
          <w:rFonts w:asciiTheme="minorHAnsi" w:hAnsiTheme="minorHAnsi" w:cstheme="minorHAnsi"/>
          <w:noProof/>
          <w:color w:val="333333"/>
          <w:lang w:val="en-US"/>
        </w:rPr>
        <w:t> </w:t>
      </w:r>
      <w:r w:rsidRPr="003C7DB9">
        <w:rPr>
          <w:rStyle w:val="ab"/>
          <w:rFonts w:asciiTheme="minorHAnsi" w:hAnsiTheme="minorHAnsi" w:cstheme="minorHAnsi"/>
          <w:noProof/>
          <w:color w:val="333333"/>
          <w:lang w:val="en-US"/>
        </w:rPr>
        <w:t>endforeach</w:t>
      </w:r>
      <w:r w:rsidRPr="001062D9">
        <w:rPr>
          <w:rStyle w:val="ab"/>
          <w:rFonts w:asciiTheme="minorHAnsi" w:hAnsiTheme="minorHAnsi" w:cstheme="minorHAnsi"/>
          <w:noProof/>
          <w:color w:val="333333"/>
        </w:rPr>
        <w:t>;</w:t>
      </w:r>
      <w:r w:rsidRPr="003C7DB9">
        <w:rPr>
          <w:rFonts w:asciiTheme="minorHAnsi" w:hAnsiTheme="minorHAnsi" w:cstheme="minorHAnsi"/>
          <w:noProof/>
          <w:color w:val="333333"/>
          <w:lang w:val="en-US"/>
        </w:rPr>
        <w:t> </w:t>
      </w:r>
      <w:r w:rsidRPr="001062D9">
        <w:rPr>
          <w:rFonts w:asciiTheme="minorHAnsi" w:hAnsiTheme="minorHAnsi" w:cstheme="minorHAnsi"/>
          <w:noProof/>
          <w:color w:val="333333"/>
        </w:rPr>
        <w:t>или</w:t>
      </w:r>
      <w:r w:rsidRPr="003C7DB9">
        <w:rPr>
          <w:rFonts w:asciiTheme="minorHAnsi" w:hAnsiTheme="minorHAnsi" w:cstheme="minorHAnsi"/>
          <w:noProof/>
          <w:color w:val="333333"/>
          <w:lang w:val="en-US"/>
        </w:rPr>
        <w:t> </w:t>
      </w:r>
      <w:r w:rsidRPr="003C7DB9">
        <w:rPr>
          <w:rStyle w:val="ab"/>
          <w:rFonts w:asciiTheme="minorHAnsi" w:hAnsiTheme="minorHAnsi" w:cstheme="minorHAnsi"/>
          <w:noProof/>
          <w:color w:val="333333"/>
          <w:lang w:val="en-US"/>
        </w:rPr>
        <w:t>endswitch</w:t>
      </w:r>
      <w:r w:rsidRPr="001062D9">
        <w:rPr>
          <w:rStyle w:val="ab"/>
          <w:rFonts w:asciiTheme="minorHAnsi" w:hAnsiTheme="minorHAnsi" w:cstheme="minorHAnsi"/>
          <w:noProof/>
          <w:color w:val="333333"/>
        </w:rPr>
        <w:t>;</w:t>
      </w:r>
      <w:r w:rsidRPr="003C7DB9">
        <w:rPr>
          <w:rFonts w:asciiTheme="minorHAnsi" w:hAnsiTheme="minorHAnsi" w:cstheme="minorHAnsi"/>
          <w:noProof/>
          <w:color w:val="333333"/>
          <w:lang w:val="en-US"/>
        </w:rPr>
        <w:t> </w:t>
      </w:r>
      <w:r w:rsidRPr="001062D9">
        <w:rPr>
          <w:rFonts w:asciiTheme="minorHAnsi" w:hAnsiTheme="minorHAnsi" w:cstheme="minorHAnsi"/>
          <w:noProof/>
          <w:color w:val="333333"/>
        </w:rPr>
        <w:t>соответственно</w:t>
      </w:r>
      <w:r w:rsidRPr="001062D9">
        <w:rPr>
          <w:rFonts w:ascii="Arial" w:hAnsi="Arial" w:cs="Arial"/>
          <w:noProof/>
          <w:color w:val="333333"/>
        </w:rPr>
        <w:t>.</w:t>
      </w:r>
    </w:p>
    <w:p w:rsidR="002338DD" w:rsidRPr="003C7DB9" w:rsidRDefault="002338DD" w:rsidP="002338DD">
      <w:pPr>
        <w:shd w:val="clear" w:color="auto" w:fill="FFFFFF"/>
        <w:rPr>
          <w:rFonts w:ascii="Arial" w:hAnsi="Arial" w:cs="Arial"/>
          <w:noProof/>
          <w:color w:val="333333"/>
          <w:lang w:val="en-US"/>
        </w:rPr>
      </w:pPr>
      <w:r w:rsidRPr="003C7DB9">
        <w:rPr>
          <w:rStyle w:val="HTML2"/>
          <w:rFonts w:ascii="Arial" w:eastAsiaTheme="minorHAnsi" w:hAnsi="Arial" w:cs="Arial"/>
          <w:noProof/>
          <w:color w:val="0000BB"/>
          <w:lang w:val="en-US"/>
        </w:rPr>
        <w:t>&lt;?php </w:t>
      </w:r>
      <w:r w:rsidRPr="003C7DB9">
        <w:rPr>
          <w:rStyle w:val="HTML2"/>
          <w:rFonts w:ascii="Arial" w:eastAsiaTheme="minorHAnsi" w:hAnsi="Arial" w:cs="Arial"/>
          <w:noProof/>
          <w:color w:val="007700"/>
          <w:lang w:val="en-US"/>
        </w:rPr>
        <w:t>if (</w:t>
      </w:r>
      <w:r w:rsidRPr="003C7DB9">
        <w:rPr>
          <w:rStyle w:val="HTML2"/>
          <w:rFonts w:ascii="Arial" w:eastAsiaTheme="minorHAnsi" w:hAnsi="Arial" w:cs="Arial"/>
          <w:noProof/>
          <w:color w:val="0000BB"/>
          <w:lang w:val="en-US"/>
        </w:rPr>
        <w:t>$a </w:t>
      </w:r>
      <w:r w:rsidRPr="003C7DB9">
        <w:rPr>
          <w:rStyle w:val="HTML2"/>
          <w:rFonts w:ascii="Arial" w:eastAsiaTheme="minorHAnsi" w:hAnsi="Arial" w:cs="Arial"/>
          <w:noProof/>
          <w:color w:val="007700"/>
          <w:lang w:val="en-US"/>
        </w:rPr>
        <w:t>== </w:t>
      </w:r>
      <w:r w:rsidRPr="003C7DB9">
        <w:rPr>
          <w:rStyle w:val="HTML2"/>
          <w:rFonts w:ascii="Arial" w:eastAsiaTheme="minorHAnsi" w:hAnsi="Arial" w:cs="Arial"/>
          <w:noProof/>
          <w:color w:val="0000BB"/>
          <w:lang w:val="en-US"/>
        </w:rPr>
        <w:t>5</w:t>
      </w:r>
      <w:r w:rsidRPr="003C7DB9">
        <w:rPr>
          <w:rStyle w:val="HTML2"/>
          <w:rFonts w:ascii="Arial" w:eastAsiaTheme="minorHAnsi" w:hAnsi="Arial" w:cs="Arial"/>
          <w:noProof/>
          <w:color w:val="007700"/>
          <w:lang w:val="en-US"/>
        </w:rPr>
        <w:t>): </w:t>
      </w:r>
      <w:r w:rsidRPr="003C7DB9">
        <w:rPr>
          <w:rStyle w:val="HTML2"/>
          <w:rFonts w:ascii="Arial" w:eastAsiaTheme="minorHAnsi" w:hAnsi="Arial" w:cs="Arial"/>
          <w:noProof/>
          <w:color w:val="0000BB"/>
          <w:lang w:val="en-US"/>
        </w:rPr>
        <w:t>?&gt;</w:t>
      </w:r>
      <w:r w:rsidRPr="003C7DB9">
        <w:rPr>
          <w:rFonts w:ascii="Arial" w:hAnsi="Arial" w:cs="Arial"/>
          <w:noProof/>
          <w:color w:val="0000BB"/>
          <w:sz w:val="20"/>
          <w:szCs w:val="20"/>
          <w:lang w:val="en-US"/>
        </w:rPr>
        <w:br/>
      </w:r>
      <w:r w:rsidRPr="003C7DB9">
        <w:rPr>
          <w:rStyle w:val="HTML2"/>
          <w:rFonts w:ascii="Arial" w:eastAsiaTheme="minorHAnsi" w:hAnsi="Arial" w:cs="Arial"/>
          <w:noProof/>
          <w:color w:val="000000"/>
          <w:lang w:val="en-US"/>
        </w:rPr>
        <w:t>A равно 5</w:t>
      </w:r>
      <w:r w:rsidRPr="003C7DB9">
        <w:rPr>
          <w:rFonts w:ascii="Arial" w:hAnsi="Arial" w:cs="Arial"/>
          <w:noProof/>
          <w:color w:val="000000"/>
          <w:sz w:val="20"/>
          <w:szCs w:val="20"/>
          <w:lang w:val="en-US"/>
        </w:rPr>
        <w:br/>
      </w:r>
      <w:r w:rsidRPr="003C7DB9">
        <w:rPr>
          <w:rStyle w:val="HTML2"/>
          <w:rFonts w:ascii="Arial" w:eastAsiaTheme="minorHAnsi" w:hAnsi="Arial" w:cs="Arial"/>
          <w:noProof/>
          <w:color w:val="0000BB"/>
          <w:lang w:val="en-US"/>
        </w:rPr>
        <w:t>&lt;?php </w:t>
      </w:r>
      <w:r w:rsidRPr="003C7DB9">
        <w:rPr>
          <w:rStyle w:val="HTML2"/>
          <w:rFonts w:ascii="Arial" w:eastAsiaTheme="minorHAnsi" w:hAnsi="Arial" w:cs="Arial"/>
          <w:noProof/>
          <w:color w:val="007700"/>
          <w:lang w:val="en-US"/>
        </w:rPr>
        <w:t>endif; </w:t>
      </w:r>
      <w:r w:rsidRPr="003C7DB9">
        <w:rPr>
          <w:rStyle w:val="HTML2"/>
          <w:rFonts w:ascii="Arial" w:eastAsiaTheme="minorHAnsi" w:hAnsi="Arial" w:cs="Arial"/>
          <w:noProof/>
          <w:color w:val="0000BB"/>
          <w:lang w:val="en-US"/>
        </w:rPr>
        <w:t>?&gt;</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10556"/>
      </w:tblGrid>
      <w:tr w:rsidR="000E727B" w:rsidRPr="003C7DB9" w:rsidTr="002338DD">
        <w:trPr>
          <w:tblCellSpacing w:w="15" w:type="dxa"/>
        </w:trPr>
        <w:tc>
          <w:tcPr>
            <w:tcW w:w="0" w:type="auto"/>
            <w:vAlign w:val="center"/>
          </w:tcPr>
          <w:p w:rsidR="000E727B" w:rsidRPr="003C7DB9" w:rsidRDefault="000E727B">
            <w:pPr>
              <w:rPr>
                <w:rFonts w:ascii="Verdana" w:hAnsi="Verdana"/>
                <w:noProof/>
                <w:sz w:val="20"/>
                <w:szCs w:val="20"/>
                <w:lang w:val="en-US"/>
              </w:rPr>
            </w:pPr>
            <w:r w:rsidRPr="003C7DB9">
              <w:rPr>
                <w:rFonts w:ascii="Arial Black" w:hAnsi="Arial Black" w:cs="Arial"/>
                <w:noProof/>
                <w:color w:val="FF0000"/>
                <w:sz w:val="36"/>
                <w:szCs w:val="36"/>
                <w:u w:val="single"/>
                <w:lang w:val="en-US"/>
              </w:rPr>
              <w:t>if..endif</w:t>
            </w:r>
            <w:bookmarkStart w:id="2" w:name="AEN88604"/>
            <w:bookmarkEnd w:id="1"/>
            <w:bookmarkEnd w:id="2"/>
          </w:p>
        </w:tc>
      </w:tr>
    </w:tbl>
    <w:p w:rsidR="000E727B" w:rsidRPr="003C7DB9" w:rsidRDefault="000E727B" w:rsidP="000E727B">
      <w:pPr>
        <w:pStyle w:val="a8"/>
        <w:shd w:val="clear" w:color="auto" w:fill="FFFFFF"/>
        <w:spacing w:before="0" w:beforeAutospacing="0" w:after="0" w:afterAutospacing="0"/>
        <w:rPr>
          <w:rFonts w:ascii="Verdana" w:hAnsi="Verdana"/>
          <w:noProof/>
          <w:vanish/>
          <w:color w:val="000000"/>
          <w:sz w:val="20"/>
          <w:szCs w:val="20"/>
          <w:lang w:val="en-US"/>
        </w:rPr>
      </w:pP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10556"/>
      </w:tblGrid>
      <w:tr w:rsidR="000E727B" w:rsidRPr="001062D9" w:rsidTr="000E727B">
        <w:trPr>
          <w:tblCellSpacing w:w="15" w:type="dxa"/>
        </w:trPr>
        <w:tc>
          <w:tcPr>
            <w:tcW w:w="0" w:type="auto"/>
            <w:vAlign w:val="center"/>
            <w:hideMark/>
          </w:tcPr>
          <w:p w:rsidR="000E727B" w:rsidRPr="001062D9" w:rsidRDefault="000E727B">
            <w:pPr>
              <w:rPr>
                <w:rFonts w:ascii="Verdana" w:hAnsi="Verdana"/>
                <w:noProof/>
                <w:sz w:val="20"/>
                <w:szCs w:val="20"/>
              </w:rPr>
            </w:pPr>
            <w:bookmarkStart w:id="3" w:name="AEN88607"/>
            <w:bookmarkEnd w:id="3"/>
            <w:r w:rsidRPr="001062D9">
              <w:rPr>
                <w:rFonts w:ascii="Verdana" w:hAnsi="Verdana"/>
                <w:b/>
                <w:bCs/>
                <w:noProof/>
                <w:sz w:val="20"/>
                <w:szCs w:val="20"/>
              </w:rPr>
              <w:t xml:space="preserve">Пример </w:t>
            </w:r>
            <w:r w:rsidRPr="003C7DB9">
              <w:rPr>
                <w:rFonts w:ascii="Verdana" w:hAnsi="Verdana"/>
                <w:b/>
                <w:bCs/>
                <w:noProof/>
                <w:sz w:val="20"/>
                <w:szCs w:val="20"/>
                <w:lang w:val="en-US"/>
              </w:rPr>
              <w:t>C</w:t>
            </w:r>
            <w:r w:rsidRPr="001062D9">
              <w:rPr>
                <w:rFonts w:ascii="Verdana" w:hAnsi="Verdana"/>
                <w:b/>
                <w:bCs/>
                <w:noProof/>
                <w:sz w:val="20"/>
                <w:szCs w:val="20"/>
              </w:rPr>
              <w:t xml:space="preserve">-6. Миграция: новый синтаксис </w:t>
            </w:r>
            <w:r w:rsidRPr="003C7DB9">
              <w:rPr>
                <w:rFonts w:ascii="Verdana" w:hAnsi="Verdana"/>
                <w:b/>
                <w:bCs/>
                <w:noProof/>
                <w:sz w:val="20"/>
                <w:szCs w:val="20"/>
                <w:lang w:val="en-US"/>
              </w:rPr>
              <w:t>if</w:t>
            </w:r>
            <w:r w:rsidRPr="001062D9">
              <w:rPr>
                <w:rFonts w:ascii="Verdana" w:hAnsi="Verdana"/>
                <w:b/>
                <w:bCs/>
                <w:noProof/>
                <w:sz w:val="20"/>
                <w:szCs w:val="20"/>
              </w:rPr>
              <w:t>..</w:t>
            </w:r>
            <w:r w:rsidRPr="003C7DB9">
              <w:rPr>
                <w:rFonts w:ascii="Verdana" w:hAnsi="Verdana"/>
                <w:b/>
                <w:bCs/>
                <w:noProof/>
                <w:sz w:val="20"/>
                <w:szCs w:val="20"/>
                <w:lang w:val="en-US"/>
              </w:rPr>
              <w:t>endif</w:t>
            </w:r>
            <w:r w:rsidRPr="001062D9">
              <w:rPr>
                <w:rFonts w:ascii="Verdana" w:hAnsi="Verdana"/>
                <w:b/>
                <w:bCs/>
                <w:noProof/>
                <w:sz w:val="20"/>
                <w:szCs w:val="20"/>
              </w:rPr>
              <w:br/>
            </w:r>
            <w:r w:rsidRPr="003C7DB9">
              <w:rPr>
                <w:rFonts w:ascii="Verdana" w:hAnsi="Verdana"/>
                <w:b/>
                <w:bCs/>
                <w:noProof/>
                <w:sz w:val="20"/>
                <w:szCs w:val="20"/>
                <w:lang w:val="en-US"/>
              </w:rPr>
              <w:t> </w:t>
            </w:r>
          </w:p>
          <w:tbl>
            <w:tblPr>
              <w:tblW w:w="0" w:type="auto"/>
              <w:tblCellSpacing w:w="15" w:type="dxa"/>
              <w:shd w:val="clear" w:color="auto" w:fill="E0E0E0"/>
              <w:tblCellMar>
                <w:top w:w="75" w:type="dxa"/>
                <w:left w:w="75" w:type="dxa"/>
                <w:bottom w:w="75" w:type="dxa"/>
                <w:right w:w="75" w:type="dxa"/>
              </w:tblCellMar>
              <w:tblLook w:val="04A0" w:firstRow="1" w:lastRow="0" w:firstColumn="1" w:lastColumn="0" w:noHBand="0" w:noVBand="1"/>
            </w:tblPr>
            <w:tblGrid>
              <w:gridCol w:w="2611"/>
            </w:tblGrid>
            <w:tr w:rsidR="000E727B" w:rsidRPr="001062D9">
              <w:trPr>
                <w:tblCellSpacing w:w="15" w:type="dxa"/>
              </w:trPr>
              <w:tc>
                <w:tcPr>
                  <w:tcW w:w="0" w:type="auto"/>
                  <w:shd w:val="clear" w:color="auto" w:fill="E0E0E0"/>
                  <w:vAlign w:val="center"/>
                  <w:hideMark/>
                </w:tcPr>
                <w:p w:rsidR="000E727B" w:rsidRPr="003C7DB9" w:rsidRDefault="000E727B">
                  <w:pPr>
                    <w:pStyle w:val="HTML"/>
                    <w:rPr>
                      <w:noProof/>
                      <w:lang w:val="en-US"/>
                    </w:rPr>
                  </w:pPr>
                  <w:r w:rsidRPr="003C7DB9">
                    <w:rPr>
                      <w:noProof/>
                      <w:lang w:val="en-US"/>
                    </w:rPr>
                    <w:t>if ($foo):</w:t>
                  </w:r>
                </w:p>
                <w:p w:rsidR="000E727B" w:rsidRPr="003C7DB9" w:rsidRDefault="000E727B">
                  <w:pPr>
                    <w:pStyle w:val="HTML"/>
                    <w:rPr>
                      <w:noProof/>
                      <w:lang w:val="en-US"/>
                    </w:rPr>
                  </w:pPr>
                  <w:r w:rsidRPr="003C7DB9">
                    <w:rPr>
                      <w:noProof/>
                      <w:lang w:val="en-US"/>
                    </w:rPr>
                    <w:t xml:space="preserve">    echo "yep\n";</w:t>
                  </w:r>
                </w:p>
                <w:p w:rsidR="000E727B" w:rsidRPr="003C7DB9" w:rsidRDefault="000E727B">
                  <w:pPr>
                    <w:pStyle w:val="HTML"/>
                    <w:rPr>
                      <w:noProof/>
                      <w:lang w:val="en-US"/>
                    </w:rPr>
                  </w:pPr>
                  <w:r w:rsidRPr="003C7DB9">
                    <w:rPr>
                      <w:noProof/>
                      <w:lang w:val="en-US"/>
                    </w:rPr>
                    <w:t>elseif ($bar):</w:t>
                  </w:r>
                </w:p>
                <w:p w:rsidR="000E727B" w:rsidRPr="003C7DB9" w:rsidRDefault="000E727B">
                  <w:pPr>
                    <w:pStyle w:val="HTML"/>
                    <w:rPr>
                      <w:noProof/>
                      <w:lang w:val="en-US"/>
                    </w:rPr>
                  </w:pPr>
                  <w:r w:rsidRPr="003C7DB9">
                    <w:rPr>
                      <w:noProof/>
                      <w:lang w:val="en-US"/>
                    </w:rPr>
                    <w:t xml:space="preserve">    echo "almost\n";</w:t>
                  </w:r>
                </w:p>
                <w:p w:rsidR="000E727B" w:rsidRPr="003C7DB9" w:rsidRDefault="000E727B">
                  <w:pPr>
                    <w:pStyle w:val="HTML"/>
                    <w:rPr>
                      <w:noProof/>
                      <w:lang w:val="en-US"/>
                    </w:rPr>
                  </w:pPr>
                  <w:r w:rsidRPr="003C7DB9">
                    <w:rPr>
                      <w:noProof/>
                      <w:lang w:val="en-US"/>
                    </w:rPr>
                    <w:t>else:</w:t>
                  </w:r>
                </w:p>
                <w:p w:rsidR="000E727B" w:rsidRPr="003C7DB9" w:rsidRDefault="000E727B">
                  <w:pPr>
                    <w:pStyle w:val="HTML"/>
                    <w:rPr>
                      <w:noProof/>
                      <w:lang w:val="en-US"/>
                    </w:rPr>
                  </w:pPr>
                  <w:r w:rsidRPr="003C7DB9">
                    <w:rPr>
                      <w:noProof/>
                      <w:lang w:val="en-US"/>
                    </w:rPr>
                    <w:t xml:space="preserve">    echo "nope\n";</w:t>
                  </w:r>
                </w:p>
                <w:p w:rsidR="000E727B" w:rsidRPr="003C7DB9" w:rsidRDefault="000E727B">
                  <w:pPr>
                    <w:pStyle w:val="HTML"/>
                    <w:rPr>
                      <w:noProof/>
                      <w:lang w:val="en-US"/>
                    </w:rPr>
                  </w:pPr>
                  <w:r w:rsidRPr="003C7DB9">
                    <w:rPr>
                      <w:noProof/>
                      <w:lang w:val="en-US"/>
                    </w:rPr>
                    <w:t>endif;</w:t>
                  </w:r>
                </w:p>
              </w:tc>
            </w:tr>
          </w:tbl>
          <w:p w:rsidR="000E727B" w:rsidRPr="003C7DB9" w:rsidRDefault="000E727B">
            <w:pPr>
              <w:rPr>
                <w:rFonts w:ascii="Verdana" w:hAnsi="Verdana"/>
                <w:noProof/>
                <w:sz w:val="20"/>
                <w:szCs w:val="20"/>
                <w:lang w:val="en-US"/>
              </w:rPr>
            </w:pPr>
          </w:p>
        </w:tc>
      </w:tr>
    </w:tbl>
    <w:p w:rsidR="000E727B" w:rsidRPr="001062D9" w:rsidRDefault="000E727B" w:rsidP="000E727B">
      <w:pPr>
        <w:pStyle w:val="a8"/>
        <w:shd w:val="clear" w:color="auto" w:fill="FFFFFF"/>
        <w:spacing w:before="200" w:beforeAutospacing="0" w:afterAutospacing="0"/>
        <w:rPr>
          <w:rFonts w:ascii="Verdana" w:hAnsi="Verdana"/>
          <w:noProof/>
          <w:color w:val="000000"/>
          <w:sz w:val="20"/>
          <w:szCs w:val="20"/>
        </w:rPr>
      </w:pPr>
      <w:r w:rsidRPr="001062D9">
        <w:rPr>
          <w:rFonts w:ascii="Verdana" w:hAnsi="Verdana"/>
          <w:noProof/>
          <w:color w:val="000000"/>
          <w:sz w:val="20"/>
          <w:szCs w:val="20"/>
        </w:rPr>
        <w:t>Обратите внимание, что точки с запятой заменены на двоеточия во всех операторах, кроме одного, заканчивающего выражение (</w:t>
      </w:r>
      <w:r w:rsidRPr="003C7DB9">
        <w:rPr>
          <w:rFonts w:ascii="Verdana" w:hAnsi="Verdana"/>
          <w:noProof/>
          <w:color w:val="000000"/>
          <w:sz w:val="20"/>
          <w:szCs w:val="20"/>
          <w:lang w:val="en-US"/>
        </w:rPr>
        <w:t>endif</w:t>
      </w:r>
      <w:r w:rsidRPr="001062D9">
        <w:rPr>
          <w:rFonts w:ascii="Verdana" w:hAnsi="Verdana"/>
          <w:noProof/>
          <w:color w:val="000000"/>
          <w:sz w:val="20"/>
          <w:szCs w:val="20"/>
        </w:rPr>
        <w:t>).</w:t>
      </w:r>
    </w:p>
    <w:p w:rsidR="009E416C" w:rsidRPr="001062D9" w:rsidRDefault="009E416C" w:rsidP="00F83579">
      <w:pPr>
        <w:ind w:left="360"/>
        <w:rPr>
          <w:b/>
          <w:noProof/>
          <w:color w:val="000000" w:themeColor="text1"/>
          <w:sz w:val="24"/>
          <w:szCs w:val="24"/>
        </w:rPr>
      </w:pPr>
    </w:p>
    <w:p w:rsidR="00A45356" w:rsidRPr="001062D9" w:rsidRDefault="00DD518E" w:rsidP="00A45356">
      <w:pPr>
        <w:rPr>
          <w:rFonts w:ascii="Arial Black" w:hAnsi="Arial Black" w:cstheme="minorHAnsi"/>
          <w:b/>
          <w:noProof/>
          <w:color w:val="FF0000"/>
          <w:sz w:val="36"/>
          <w:szCs w:val="36"/>
          <w:u w:val="single"/>
        </w:rPr>
      </w:pPr>
      <w:r w:rsidRPr="001062D9">
        <w:rPr>
          <w:rFonts w:ascii="Arial Black" w:hAnsi="Arial Black" w:cstheme="minorHAnsi"/>
          <w:b/>
          <w:noProof/>
          <w:color w:val="FF0000"/>
          <w:sz w:val="36"/>
          <w:szCs w:val="36"/>
          <w:u w:val="single"/>
        </w:rPr>
        <w:t>Циклы</w:t>
      </w:r>
    </w:p>
    <w:p w:rsidR="00BC17EB" w:rsidRPr="001062D9" w:rsidRDefault="00BC17EB" w:rsidP="00BC17EB">
      <w:pPr>
        <w:shd w:val="clear" w:color="auto" w:fill="F7F7F7"/>
        <w:spacing w:before="100" w:beforeAutospacing="1" w:after="100" w:afterAutospacing="1" w:line="255" w:lineRule="atLeast"/>
        <w:rPr>
          <w:rFonts w:ascii="Verdana" w:eastAsia="Times New Roman" w:hAnsi="Verdana" w:cs="Times New Roman"/>
          <w:noProof/>
          <w:color w:val="000000"/>
          <w:sz w:val="18"/>
          <w:szCs w:val="18"/>
          <w:lang w:eastAsia="ru-RU"/>
        </w:rPr>
      </w:pPr>
      <w:r w:rsidRPr="001062D9">
        <w:rPr>
          <w:rFonts w:ascii="Verdana" w:eastAsia="Times New Roman" w:hAnsi="Verdana" w:cs="Times New Roman"/>
          <w:noProof/>
          <w:color w:val="000000"/>
          <w:sz w:val="18"/>
          <w:szCs w:val="18"/>
          <w:lang w:eastAsia="ru-RU"/>
        </w:rPr>
        <w:lastRenderedPageBreak/>
        <w:t>Циклы позволяют повторять определенное (и даже неопределенное - когда работа цикла зависит от условия) количество раз различные</w:t>
      </w:r>
      <w:r w:rsidRPr="003C7DB9">
        <w:rPr>
          <w:rFonts w:ascii="Verdana" w:eastAsia="Times New Roman" w:hAnsi="Verdana" w:cs="Times New Roman"/>
          <w:noProof/>
          <w:color w:val="000000"/>
          <w:sz w:val="18"/>
          <w:szCs w:val="18"/>
          <w:lang w:val="en-US" w:eastAsia="ru-RU"/>
        </w:rPr>
        <w:t> </w:t>
      </w:r>
      <w:hyperlink r:id="rId96" w:tgtFrame="_blank" w:history="1">
        <w:r w:rsidRPr="001062D9">
          <w:rPr>
            <w:rFonts w:ascii="Verdana" w:eastAsia="Times New Roman" w:hAnsi="Verdana" w:cs="Times New Roman"/>
            <w:noProof/>
            <w:color w:val="003399"/>
            <w:sz w:val="18"/>
            <w:szCs w:val="18"/>
            <w:lang w:eastAsia="ru-RU"/>
          </w:rPr>
          <w:t>операторы</w:t>
        </w:r>
      </w:hyperlink>
      <w:r w:rsidRPr="001062D9">
        <w:rPr>
          <w:rFonts w:ascii="Verdana" w:eastAsia="Times New Roman" w:hAnsi="Verdana" w:cs="Times New Roman"/>
          <w:noProof/>
          <w:color w:val="000000"/>
          <w:sz w:val="18"/>
          <w:szCs w:val="18"/>
          <w:lang w:eastAsia="ru-RU"/>
        </w:rPr>
        <w:t xml:space="preserve">. </w:t>
      </w:r>
      <w:r w:rsidRPr="003C7DB9">
        <w:rPr>
          <w:rFonts w:ascii="Verdana" w:eastAsia="Times New Roman" w:hAnsi="Verdana" w:cs="Times New Roman"/>
          <w:noProof/>
          <w:color w:val="000000"/>
          <w:sz w:val="18"/>
          <w:szCs w:val="18"/>
          <w:lang w:val="en-US" w:eastAsia="ru-RU"/>
        </w:rPr>
        <w:t>Данные операторы называются </w:t>
      </w:r>
      <w:ins w:id="4" w:author="Unknown">
        <w:r w:rsidRPr="003C7DB9">
          <w:rPr>
            <w:rFonts w:ascii="Verdana" w:eastAsia="Times New Roman" w:hAnsi="Verdana" w:cs="Times New Roman"/>
            <w:noProof/>
            <w:color w:val="000000"/>
            <w:sz w:val="18"/>
            <w:szCs w:val="18"/>
            <w:lang w:val="en-US" w:eastAsia="ru-RU"/>
          </w:rPr>
          <w:t>телом цикла</w:t>
        </w:r>
      </w:ins>
      <w:r w:rsidRPr="003C7DB9">
        <w:rPr>
          <w:rFonts w:ascii="Verdana" w:eastAsia="Times New Roman" w:hAnsi="Verdana" w:cs="Times New Roman"/>
          <w:noProof/>
          <w:color w:val="000000"/>
          <w:sz w:val="18"/>
          <w:szCs w:val="18"/>
          <w:lang w:val="en-US" w:eastAsia="ru-RU"/>
        </w:rPr>
        <w:t xml:space="preserve">. </w:t>
      </w:r>
      <w:r w:rsidRPr="001062D9">
        <w:rPr>
          <w:rFonts w:ascii="Verdana" w:eastAsia="Times New Roman" w:hAnsi="Verdana" w:cs="Times New Roman"/>
          <w:noProof/>
          <w:color w:val="000000"/>
          <w:sz w:val="18"/>
          <w:szCs w:val="18"/>
          <w:lang w:eastAsia="ru-RU"/>
        </w:rPr>
        <w:t>Проход цикла называется</w:t>
      </w:r>
      <w:r w:rsidRPr="003C7DB9">
        <w:rPr>
          <w:rFonts w:ascii="Verdana" w:eastAsia="Times New Roman" w:hAnsi="Verdana" w:cs="Times New Roman"/>
          <w:noProof/>
          <w:color w:val="000000"/>
          <w:sz w:val="18"/>
          <w:szCs w:val="18"/>
          <w:lang w:val="en-US" w:eastAsia="ru-RU"/>
        </w:rPr>
        <w:t> </w:t>
      </w:r>
      <w:ins w:id="5" w:author="Unknown">
        <w:r w:rsidRPr="001062D9">
          <w:rPr>
            <w:rFonts w:ascii="Verdana" w:eastAsia="Times New Roman" w:hAnsi="Verdana" w:cs="Times New Roman"/>
            <w:noProof/>
            <w:color w:val="000000"/>
            <w:sz w:val="18"/>
            <w:szCs w:val="18"/>
            <w:lang w:eastAsia="ru-RU"/>
          </w:rPr>
          <w:t>итерацией</w:t>
        </w:r>
      </w:ins>
      <w:r w:rsidRPr="001062D9">
        <w:rPr>
          <w:rFonts w:ascii="Verdana" w:eastAsia="Times New Roman" w:hAnsi="Verdana" w:cs="Times New Roman"/>
          <w:noProof/>
          <w:color w:val="000000"/>
          <w:sz w:val="18"/>
          <w:szCs w:val="18"/>
          <w:lang w:eastAsia="ru-RU"/>
        </w:rPr>
        <w:t>.</w:t>
      </w:r>
    </w:p>
    <w:p w:rsidR="001457A8" w:rsidRPr="001062D9" w:rsidRDefault="001457A8" w:rsidP="00BC17EB">
      <w:pPr>
        <w:shd w:val="clear" w:color="auto" w:fill="F7F7F7"/>
        <w:spacing w:before="100" w:beforeAutospacing="1" w:after="100" w:afterAutospacing="1" w:line="255" w:lineRule="atLeast"/>
        <w:rPr>
          <w:rFonts w:ascii="Verdana" w:eastAsia="Times New Roman" w:hAnsi="Verdana" w:cs="Times New Roman"/>
          <w:noProof/>
          <w:color w:val="000000"/>
          <w:sz w:val="18"/>
          <w:szCs w:val="18"/>
          <w:lang w:eastAsia="ru-RU"/>
        </w:rPr>
      </w:pPr>
    </w:p>
    <w:p w:rsidR="001457A8" w:rsidRPr="001062D9" w:rsidRDefault="001457A8" w:rsidP="001457A8">
      <w:pPr>
        <w:shd w:val="clear" w:color="auto" w:fill="F7F7F7"/>
        <w:spacing w:before="100" w:beforeAutospacing="1" w:after="100" w:afterAutospacing="1" w:line="255" w:lineRule="atLeast"/>
        <w:rPr>
          <w:rFonts w:ascii="Verdana" w:eastAsia="Times New Roman" w:hAnsi="Verdana" w:cs="Times New Roman"/>
          <w:noProof/>
          <w:color w:val="000000"/>
          <w:sz w:val="18"/>
          <w:szCs w:val="18"/>
          <w:lang w:eastAsia="ru-RU"/>
        </w:rPr>
      </w:pPr>
      <w:r w:rsidRPr="001062D9">
        <w:rPr>
          <w:rFonts w:ascii="Verdana" w:eastAsia="Times New Roman" w:hAnsi="Verdana" w:cs="Times New Roman"/>
          <w:noProof/>
          <w:color w:val="000000"/>
          <w:sz w:val="18"/>
          <w:szCs w:val="18"/>
          <w:lang w:eastAsia="ru-RU"/>
        </w:rPr>
        <w:t>Цикл - циклическое повторение кода, внутри которого ты можешь писать любую конст</w:t>
      </w:r>
      <w:r w:rsidR="00F3795F" w:rsidRPr="001062D9">
        <w:rPr>
          <w:rFonts w:ascii="Verdana" w:eastAsia="Times New Roman" w:hAnsi="Verdana" w:cs="Times New Roman"/>
          <w:noProof/>
          <w:color w:val="000000"/>
          <w:sz w:val="18"/>
          <w:szCs w:val="18"/>
          <w:lang w:eastAsia="ru-RU"/>
        </w:rPr>
        <w:t>р</w:t>
      </w:r>
      <w:r w:rsidRPr="001062D9">
        <w:rPr>
          <w:rFonts w:ascii="Verdana" w:eastAsia="Times New Roman" w:hAnsi="Verdana" w:cs="Times New Roman"/>
          <w:noProof/>
          <w:color w:val="000000"/>
          <w:sz w:val="18"/>
          <w:szCs w:val="18"/>
          <w:lang w:eastAsia="ru-RU"/>
        </w:rPr>
        <w:t>укцию языка</w:t>
      </w:r>
    </w:p>
    <w:p w:rsidR="00BC17EB" w:rsidRPr="001062D9" w:rsidRDefault="00BC17EB" w:rsidP="00BC17EB">
      <w:pPr>
        <w:shd w:val="clear" w:color="auto" w:fill="F7F7F7"/>
        <w:spacing w:before="100" w:beforeAutospacing="1" w:after="100" w:afterAutospacing="1" w:line="255" w:lineRule="atLeast"/>
        <w:rPr>
          <w:rFonts w:ascii="Verdana" w:eastAsia="Times New Roman" w:hAnsi="Verdana" w:cs="Times New Roman"/>
          <w:noProof/>
          <w:color w:val="000000"/>
          <w:sz w:val="18"/>
          <w:szCs w:val="18"/>
          <w:lang w:eastAsia="ru-RU"/>
        </w:rPr>
      </w:pPr>
      <w:r w:rsidRPr="003C7DB9">
        <w:rPr>
          <w:rFonts w:ascii="Verdana" w:eastAsia="Times New Roman" w:hAnsi="Verdana" w:cs="Times New Roman"/>
          <w:noProof/>
          <w:color w:val="000000"/>
          <w:sz w:val="18"/>
          <w:szCs w:val="18"/>
          <w:lang w:val="en-US" w:eastAsia="ru-RU"/>
        </w:rPr>
        <w:t>PHP</w:t>
      </w:r>
      <w:r w:rsidRPr="001062D9">
        <w:rPr>
          <w:rFonts w:ascii="Verdana" w:eastAsia="Times New Roman" w:hAnsi="Verdana" w:cs="Times New Roman"/>
          <w:noProof/>
          <w:color w:val="000000"/>
          <w:sz w:val="18"/>
          <w:szCs w:val="18"/>
          <w:lang w:eastAsia="ru-RU"/>
        </w:rPr>
        <w:t xml:space="preserve"> поддерживает три вида циклов:</w:t>
      </w:r>
    </w:p>
    <w:p w:rsidR="00BC17EB" w:rsidRPr="003C7DB9" w:rsidRDefault="00BC17EB" w:rsidP="00BC17EB">
      <w:pPr>
        <w:numPr>
          <w:ilvl w:val="0"/>
          <w:numId w:val="17"/>
        </w:numPr>
        <w:shd w:val="clear" w:color="auto" w:fill="F7F7F7"/>
        <w:spacing w:before="100" w:beforeAutospacing="1" w:after="100" w:afterAutospacing="1" w:line="255" w:lineRule="atLeast"/>
        <w:rPr>
          <w:rFonts w:ascii="Verdana" w:eastAsia="Times New Roman" w:hAnsi="Verdana" w:cs="Times New Roman"/>
          <w:noProof/>
          <w:color w:val="000000"/>
          <w:sz w:val="18"/>
          <w:szCs w:val="18"/>
          <w:lang w:val="en-US" w:eastAsia="ru-RU"/>
        </w:rPr>
      </w:pPr>
      <w:r w:rsidRPr="003C7DB9">
        <w:rPr>
          <w:rFonts w:ascii="Verdana" w:eastAsia="Times New Roman" w:hAnsi="Verdana" w:cs="Times New Roman"/>
          <w:noProof/>
          <w:color w:val="000000"/>
          <w:sz w:val="18"/>
          <w:szCs w:val="18"/>
          <w:lang w:val="en-US" w:eastAsia="ru-RU"/>
        </w:rPr>
        <w:t>Цикл с предусловием (</w:t>
      </w:r>
      <w:hyperlink r:id="rId97" w:anchor="while" w:history="1">
        <w:r w:rsidRPr="003C7DB9">
          <w:rPr>
            <w:rFonts w:ascii="Verdana" w:eastAsia="Times New Roman" w:hAnsi="Verdana" w:cs="Times New Roman"/>
            <w:b/>
            <w:bCs/>
            <w:noProof/>
            <w:color w:val="003399"/>
            <w:sz w:val="18"/>
            <w:szCs w:val="18"/>
            <w:lang w:val="en-US" w:eastAsia="ru-RU"/>
          </w:rPr>
          <w:t>while</w:t>
        </w:r>
      </w:hyperlink>
      <w:r w:rsidRPr="003C7DB9">
        <w:rPr>
          <w:rFonts w:ascii="Verdana" w:eastAsia="Times New Roman" w:hAnsi="Verdana" w:cs="Times New Roman"/>
          <w:noProof/>
          <w:color w:val="000000"/>
          <w:sz w:val="18"/>
          <w:szCs w:val="18"/>
          <w:lang w:val="en-US" w:eastAsia="ru-RU"/>
        </w:rPr>
        <w:t>);</w:t>
      </w:r>
    </w:p>
    <w:p w:rsidR="00BC17EB" w:rsidRPr="001062D9" w:rsidRDefault="00BC17EB" w:rsidP="00BC17EB">
      <w:pPr>
        <w:numPr>
          <w:ilvl w:val="0"/>
          <w:numId w:val="17"/>
        </w:numPr>
        <w:shd w:val="clear" w:color="auto" w:fill="F7F7F7"/>
        <w:spacing w:before="100" w:beforeAutospacing="1" w:after="100" w:afterAutospacing="1" w:line="255" w:lineRule="atLeast"/>
        <w:rPr>
          <w:rFonts w:ascii="Verdana" w:eastAsia="Times New Roman" w:hAnsi="Verdana" w:cs="Times New Roman"/>
          <w:noProof/>
          <w:color w:val="000000"/>
          <w:sz w:val="18"/>
          <w:szCs w:val="18"/>
          <w:lang w:eastAsia="ru-RU"/>
        </w:rPr>
      </w:pPr>
      <w:r w:rsidRPr="001062D9">
        <w:rPr>
          <w:rFonts w:ascii="Verdana" w:eastAsia="Times New Roman" w:hAnsi="Verdana" w:cs="Times New Roman"/>
          <w:noProof/>
          <w:color w:val="000000"/>
          <w:sz w:val="18"/>
          <w:szCs w:val="18"/>
          <w:lang w:eastAsia="ru-RU"/>
        </w:rPr>
        <w:t>Цикл с постусловием (</w:t>
      </w:r>
      <w:hyperlink r:id="rId98" w:anchor="do-while" w:history="1">
        <w:r w:rsidRPr="003C7DB9">
          <w:rPr>
            <w:rFonts w:ascii="Verdana" w:eastAsia="Times New Roman" w:hAnsi="Verdana" w:cs="Times New Roman"/>
            <w:b/>
            <w:bCs/>
            <w:noProof/>
            <w:color w:val="003399"/>
            <w:sz w:val="18"/>
            <w:szCs w:val="18"/>
            <w:lang w:val="en-US" w:eastAsia="ru-RU"/>
          </w:rPr>
          <w:t>do</w:t>
        </w:r>
        <w:r w:rsidRPr="001062D9">
          <w:rPr>
            <w:rFonts w:ascii="Verdana" w:eastAsia="Times New Roman" w:hAnsi="Verdana" w:cs="Times New Roman"/>
            <w:b/>
            <w:bCs/>
            <w:noProof/>
            <w:color w:val="003399"/>
            <w:sz w:val="18"/>
            <w:szCs w:val="18"/>
            <w:lang w:eastAsia="ru-RU"/>
          </w:rPr>
          <w:t>-</w:t>
        </w:r>
        <w:r w:rsidRPr="003C7DB9">
          <w:rPr>
            <w:rFonts w:ascii="Verdana" w:eastAsia="Times New Roman" w:hAnsi="Verdana" w:cs="Times New Roman"/>
            <w:b/>
            <w:bCs/>
            <w:noProof/>
            <w:color w:val="003399"/>
            <w:sz w:val="18"/>
            <w:szCs w:val="18"/>
            <w:lang w:val="en-US" w:eastAsia="ru-RU"/>
          </w:rPr>
          <w:t>while</w:t>
        </w:r>
      </w:hyperlink>
      <w:r w:rsidRPr="001062D9">
        <w:rPr>
          <w:rFonts w:ascii="Verdana" w:eastAsia="Times New Roman" w:hAnsi="Verdana" w:cs="Times New Roman"/>
          <w:noProof/>
          <w:color w:val="000000"/>
          <w:sz w:val="18"/>
          <w:szCs w:val="18"/>
          <w:lang w:eastAsia="ru-RU"/>
        </w:rPr>
        <w:t>);</w:t>
      </w:r>
    </w:p>
    <w:p w:rsidR="00BC17EB" w:rsidRPr="003C7DB9" w:rsidRDefault="00BC17EB" w:rsidP="00BC17EB">
      <w:pPr>
        <w:numPr>
          <w:ilvl w:val="0"/>
          <w:numId w:val="17"/>
        </w:numPr>
        <w:shd w:val="clear" w:color="auto" w:fill="F7F7F7"/>
        <w:spacing w:before="100" w:beforeAutospacing="1" w:after="100" w:afterAutospacing="1" w:line="255" w:lineRule="atLeast"/>
        <w:rPr>
          <w:rFonts w:ascii="Verdana" w:eastAsia="Times New Roman" w:hAnsi="Verdana" w:cs="Times New Roman"/>
          <w:noProof/>
          <w:color w:val="000000"/>
          <w:sz w:val="18"/>
          <w:szCs w:val="18"/>
          <w:lang w:val="en-US" w:eastAsia="ru-RU"/>
        </w:rPr>
      </w:pPr>
      <w:r w:rsidRPr="003C7DB9">
        <w:rPr>
          <w:rFonts w:ascii="Verdana" w:eastAsia="Times New Roman" w:hAnsi="Verdana" w:cs="Times New Roman"/>
          <w:noProof/>
          <w:color w:val="000000"/>
          <w:sz w:val="18"/>
          <w:szCs w:val="18"/>
          <w:lang w:val="en-US" w:eastAsia="ru-RU"/>
        </w:rPr>
        <w:t>Цикл со счетчиком (</w:t>
      </w:r>
      <w:hyperlink r:id="rId99" w:anchor="for" w:history="1">
        <w:r w:rsidRPr="003C7DB9">
          <w:rPr>
            <w:rFonts w:ascii="Verdana" w:eastAsia="Times New Roman" w:hAnsi="Verdana" w:cs="Times New Roman"/>
            <w:b/>
            <w:bCs/>
            <w:noProof/>
            <w:color w:val="003399"/>
            <w:sz w:val="18"/>
            <w:szCs w:val="18"/>
            <w:lang w:val="en-US" w:eastAsia="ru-RU"/>
          </w:rPr>
          <w:t>for</w:t>
        </w:r>
      </w:hyperlink>
      <w:r w:rsidRPr="003C7DB9">
        <w:rPr>
          <w:rFonts w:ascii="Verdana" w:eastAsia="Times New Roman" w:hAnsi="Verdana" w:cs="Times New Roman"/>
          <w:noProof/>
          <w:color w:val="000000"/>
          <w:sz w:val="18"/>
          <w:szCs w:val="18"/>
          <w:lang w:val="en-US" w:eastAsia="ru-RU"/>
        </w:rPr>
        <w:t>);</w:t>
      </w:r>
    </w:p>
    <w:p w:rsidR="00BC17EB" w:rsidRPr="001062D9" w:rsidRDefault="00BC17EB" w:rsidP="00BC17EB">
      <w:pPr>
        <w:numPr>
          <w:ilvl w:val="0"/>
          <w:numId w:val="17"/>
        </w:numPr>
        <w:shd w:val="clear" w:color="auto" w:fill="F7F7F7"/>
        <w:spacing w:before="100" w:beforeAutospacing="1" w:after="100" w:afterAutospacing="1" w:line="255" w:lineRule="atLeast"/>
        <w:rPr>
          <w:rFonts w:ascii="Verdana" w:eastAsia="Times New Roman" w:hAnsi="Verdana" w:cs="Times New Roman"/>
          <w:noProof/>
          <w:color w:val="000000"/>
          <w:sz w:val="18"/>
          <w:szCs w:val="18"/>
          <w:lang w:eastAsia="ru-RU"/>
        </w:rPr>
      </w:pPr>
      <w:r w:rsidRPr="001062D9">
        <w:rPr>
          <w:rFonts w:ascii="Verdana" w:eastAsia="Times New Roman" w:hAnsi="Verdana" w:cs="Times New Roman"/>
          <w:noProof/>
          <w:color w:val="000000"/>
          <w:sz w:val="18"/>
          <w:szCs w:val="18"/>
          <w:lang w:eastAsia="ru-RU"/>
        </w:rPr>
        <w:t>Специальный цикл перебора массивов (</w:t>
      </w:r>
      <w:hyperlink r:id="rId100" w:anchor="foreach" w:history="1">
        <w:r w:rsidRPr="003C7DB9">
          <w:rPr>
            <w:rFonts w:ascii="Verdana" w:eastAsia="Times New Roman" w:hAnsi="Verdana" w:cs="Times New Roman"/>
            <w:b/>
            <w:bCs/>
            <w:noProof/>
            <w:color w:val="003399"/>
            <w:sz w:val="18"/>
            <w:szCs w:val="18"/>
            <w:lang w:val="en-US" w:eastAsia="ru-RU"/>
          </w:rPr>
          <w:t>foreach</w:t>
        </w:r>
      </w:hyperlink>
      <w:r w:rsidRPr="001062D9">
        <w:rPr>
          <w:rFonts w:ascii="Verdana" w:eastAsia="Times New Roman" w:hAnsi="Verdana" w:cs="Times New Roman"/>
          <w:noProof/>
          <w:color w:val="000000"/>
          <w:sz w:val="18"/>
          <w:szCs w:val="18"/>
          <w:lang w:eastAsia="ru-RU"/>
        </w:rPr>
        <w:t>).</w:t>
      </w:r>
    </w:p>
    <w:p w:rsidR="00BC17EB" w:rsidRPr="001062D9" w:rsidRDefault="00BC17EB" w:rsidP="00BC17EB">
      <w:pPr>
        <w:shd w:val="clear" w:color="auto" w:fill="F7F7F7"/>
        <w:spacing w:before="100" w:beforeAutospacing="1" w:after="100" w:afterAutospacing="1" w:line="255" w:lineRule="atLeast"/>
        <w:rPr>
          <w:rFonts w:ascii="Verdana" w:eastAsia="Times New Roman" w:hAnsi="Verdana" w:cs="Times New Roman"/>
          <w:noProof/>
          <w:color w:val="000000"/>
          <w:sz w:val="18"/>
          <w:szCs w:val="18"/>
          <w:lang w:eastAsia="ru-RU"/>
        </w:rPr>
      </w:pPr>
      <w:r w:rsidRPr="001062D9">
        <w:rPr>
          <w:rFonts w:ascii="Verdana" w:eastAsia="Times New Roman" w:hAnsi="Verdana" w:cs="Times New Roman"/>
          <w:noProof/>
          <w:color w:val="000000"/>
          <w:sz w:val="18"/>
          <w:szCs w:val="18"/>
          <w:lang w:eastAsia="ru-RU"/>
        </w:rPr>
        <w:t>При использовании циклов есть возможность использования операторов</w:t>
      </w:r>
      <w:r w:rsidRPr="003C7DB9">
        <w:rPr>
          <w:rFonts w:ascii="Verdana" w:eastAsia="Times New Roman" w:hAnsi="Verdana" w:cs="Times New Roman"/>
          <w:noProof/>
          <w:color w:val="000000"/>
          <w:sz w:val="18"/>
          <w:szCs w:val="18"/>
          <w:lang w:val="en-US" w:eastAsia="ru-RU"/>
        </w:rPr>
        <w:t> </w:t>
      </w:r>
      <w:hyperlink r:id="rId101" w:anchor="break" w:history="1">
        <w:r w:rsidRPr="003C7DB9">
          <w:rPr>
            <w:rFonts w:ascii="Verdana" w:eastAsia="Times New Roman" w:hAnsi="Verdana" w:cs="Times New Roman"/>
            <w:b/>
            <w:bCs/>
            <w:noProof/>
            <w:color w:val="003399"/>
            <w:sz w:val="18"/>
            <w:szCs w:val="18"/>
            <w:lang w:val="en-US" w:eastAsia="ru-RU"/>
          </w:rPr>
          <w:t>break</w:t>
        </w:r>
      </w:hyperlink>
      <w:r w:rsidRPr="003C7DB9">
        <w:rPr>
          <w:rFonts w:ascii="Verdana" w:eastAsia="Times New Roman" w:hAnsi="Verdana" w:cs="Times New Roman"/>
          <w:noProof/>
          <w:color w:val="000000"/>
          <w:sz w:val="18"/>
          <w:szCs w:val="18"/>
          <w:lang w:val="en-US" w:eastAsia="ru-RU"/>
        </w:rPr>
        <w:t> </w:t>
      </w:r>
      <w:r w:rsidRPr="001062D9">
        <w:rPr>
          <w:rFonts w:ascii="Verdana" w:eastAsia="Times New Roman" w:hAnsi="Verdana" w:cs="Times New Roman"/>
          <w:noProof/>
          <w:color w:val="000000"/>
          <w:sz w:val="18"/>
          <w:szCs w:val="18"/>
          <w:lang w:eastAsia="ru-RU"/>
        </w:rPr>
        <w:t>и</w:t>
      </w:r>
      <w:r w:rsidRPr="003C7DB9">
        <w:rPr>
          <w:rFonts w:ascii="Verdana" w:eastAsia="Times New Roman" w:hAnsi="Verdana" w:cs="Times New Roman"/>
          <w:noProof/>
          <w:color w:val="000000"/>
          <w:sz w:val="18"/>
          <w:szCs w:val="18"/>
          <w:lang w:val="en-US" w:eastAsia="ru-RU"/>
        </w:rPr>
        <w:t> </w:t>
      </w:r>
      <w:hyperlink r:id="rId102" w:anchor="continue" w:history="1">
        <w:r w:rsidRPr="003C7DB9">
          <w:rPr>
            <w:rFonts w:ascii="Verdana" w:eastAsia="Times New Roman" w:hAnsi="Verdana" w:cs="Times New Roman"/>
            <w:b/>
            <w:bCs/>
            <w:noProof/>
            <w:color w:val="003399"/>
            <w:sz w:val="18"/>
            <w:szCs w:val="18"/>
            <w:lang w:val="en-US" w:eastAsia="ru-RU"/>
          </w:rPr>
          <w:t>continue</w:t>
        </w:r>
      </w:hyperlink>
      <w:r w:rsidRPr="001062D9">
        <w:rPr>
          <w:rFonts w:ascii="Verdana" w:eastAsia="Times New Roman" w:hAnsi="Verdana" w:cs="Times New Roman"/>
          <w:b/>
          <w:bCs/>
          <w:noProof/>
          <w:color w:val="000000"/>
          <w:sz w:val="18"/>
          <w:szCs w:val="18"/>
          <w:lang w:eastAsia="ru-RU"/>
        </w:rPr>
        <w:t>.</w:t>
      </w:r>
      <w:r w:rsidRPr="003C7DB9">
        <w:rPr>
          <w:rFonts w:ascii="Verdana" w:eastAsia="Times New Roman" w:hAnsi="Verdana" w:cs="Times New Roman"/>
          <w:b/>
          <w:bCs/>
          <w:noProof/>
          <w:color w:val="000000"/>
          <w:sz w:val="18"/>
          <w:szCs w:val="18"/>
          <w:lang w:val="en-US" w:eastAsia="ru-RU"/>
        </w:rPr>
        <w:t> </w:t>
      </w:r>
      <w:r w:rsidRPr="001062D9">
        <w:rPr>
          <w:rFonts w:ascii="Verdana" w:eastAsia="Times New Roman" w:hAnsi="Verdana" w:cs="Times New Roman"/>
          <w:noProof/>
          <w:color w:val="000000"/>
          <w:sz w:val="18"/>
          <w:szCs w:val="18"/>
          <w:lang w:eastAsia="ru-RU"/>
        </w:rPr>
        <w:t>Первый из них прерывает работу всего цикла, а второй - только текущей итерации.</w:t>
      </w:r>
    </w:p>
    <w:p w:rsidR="00BC17EB" w:rsidRPr="001062D9" w:rsidRDefault="00BC17EB" w:rsidP="00A45356">
      <w:pPr>
        <w:rPr>
          <w:rFonts w:ascii="Arial Black" w:hAnsi="Arial Black" w:cstheme="minorHAnsi"/>
          <w:b/>
          <w:noProof/>
          <w:color w:val="E36C0A" w:themeColor="accent6" w:themeShade="BF"/>
          <w:sz w:val="36"/>
          <w:szCs w:val="36"/>
          <w:u w:val="single"/>
        </w:rPr>
      </w:pPr>
    </w:p>
    <w:p w:rsidR="00A45356" w:rsidRPr="001062D9" w:rsidRDefault="00DD518E" w:rsidP="00DD518E">
      <w:pPr>
        <w:pStyle w:val="a3"/>
        <w:numPr>
          <w:ilvl w:val="0"/>
          <w:numId w:val="10"/>
        </w:numPr>
        <w:rPr>
          <w:b/>
          <w:noProof/>
          <w:color w:val="000000" w:themeColor="text1"/>
          <w:sz w:val="24"/>
          <w:szCs w:val="24"/>
        </w:rPr>
      </w:pPr>
      <w:r w:rsidRPr="003C7DB9">
        <w:rPr>
          <w:rFonts w:cstheme="minorHAnsi"/>
          <w:b/>
          <w:noProof/>
          <w:color w:val="FF0000"/>
          <w:sz w:val="24"/>
          <w:szCs w:val="24"/>
          <w:lang w:val="en-US"/>
        </w:rPr>
        <w:t>For</w:t>
      </w:r>
      <w:r w:rsidRPr="001062D9">
        <w:rPr>
          <w:rFonts w:cstheme="minorHAnsi"/>
          <w:b/>
          <w:noProof/>
          <w:color w:val="FF0000"/>
          <w:sz w:val="24"/>
          <w:szCs w:val="24"/>
        </w:rPr>
        <w:t>:</w:t>
      </w:r>
      <w:r w:rsidR="00A051C9" w:rsidRPr="001062D9">
        <w:rPr>
          <w:rFonts w:cstheme="minorHAnsi"/>
          <w:b/>
          <w:noProof/>
          <w:color w:val="FF0000"/>
          <w:sz w:val="24"/>
          <w:szCs w:val="24"/>
        </w:rPr>
        <w:t xml:space="preserve"> </w:t>
      </w:r>
      <w:r w:rsidR="00A051C9" w:rsidRPr="001062D9">
        <w:rPr>
          <w:rFonts w:cstheme="minorHAnsi"/>
          <w:noProof/>
          <w:sz w:val="24"/>
          <w:szCs w:val="24"/>
        </w:rPr>
        <w:t xml:space="preserve">нужен для того, чтобы повторить наш код заданное количество раз. Тоесть </w:t>
      </w:r>
      <w:r w:rsidR="00A051C9" w:rsidRPr="001062D9">
        <w:rPr>
          <w:rFonts w:cstheme="minorHAnsi"/>
          <w:b/>
          <w:noProof/>
          <w:color w:val="FF0000"/>
          <w:sz w:val="24"/>
          <w:szCs w:val="24"/>
        </w:rPr>
        <w:t>вместо</w:t>
      </w:r>
      <w:r w:rsidR="00A051C9" w:rsidRPr="001062D9">
        <w:rPr>
          <w:rFonts w:cstheme="minorHAnsi"/>
          <w:noProof/>
          <w:sz w:val="24"/>
          <w:szCs w:val="24"/>
        </w:rPr>
        <w:t xml:space="preserve"> того, чтобы </w:t>
      </w:r>
      <w:r w:rsidR="00004D1E" w:rsidRPr="001062D9">
        <w:rPr>
          <w:rFonts w:cstheme="minorHAnsi"/>
          <w:b/>
          <w:noProof/>
          <w:color w:val="FF0000"/>
          <w:sz w:val="24"/>
          <w:szCs w:val="24"/>
        </w:rPr>
        <w:t>5</w:t>
      </w:r>
      <w:r w:rsidR="00A051C9" w:rsidRPr="001062D9">
        <w:rPr>
          <w:rFonts w:cstheme="minorHAnsi"/>
          <w:b/>
          <w:noProof/>
          <w:color w:val="FF0000"/>
          <w:sz w:val="24"/>
          <w:szCs w:val="24"/>
        </w:rPr>
        <w:t xml:space="preserve"> раз</w:t>
      </w:r>
      <w:r w:rsidR="00004D1E" w:rsidRPr="001062D9">
        <w:rPr>
          <w:rFonts w:cstheme="minorHAnsi"/>
          <w:noProof/>
          <w:sz w:val="24"/>
          <w:szCs w:val="24"/>
        </w:rPr>
        <w:t xml:space="preserve"> прописывать</w:t>
      </w:r>
      <w:r w:rsidR="00A051C9" w:rsidRPr="001062D9">
        <w:rPr>
          <w:rFonts w:cstheme="minorHAnsi"/>
          <w:noProof/>
          <w:sz w:val="24"/>
          <w:szCs w:val="24"/>
        </w:rPr>
        <w:t xml:space="preserve"> команду </w:t>
      </w:r>
      <w:r w:rsidR="00A051C9" w:rsidRPr="003C7DB9">
        <w:rPr>
          <w:rFonts w:cstheme="minorHAnsi"/>
          <w:b/>
          <w:noProof/>
          <w:color w:val="FF0000"/>
          <w:sz w:val="24"/>
          <w:szCs w:val="24"/>
          <w:lang w:val="en-US"/>
        </w:rPr>
        <w:t>echo</w:t>
      </w:r>
      <w:r w:rsidR="00A051C9" w:rsidRPr="001062D9">
        <w:rPr>
          <w:rFonts w:cstheme="minorHAnsi"/>
          <w:noProof/>
          <w:sz w:val="24"/>
          <w:szCs w:val="24"/>
        </w:rPr>
        <w:t xml:space="preserve">, мы можем </w:t>
      </w:r>
      <w:r w:rsidR="00A051C9" w:rsidRPr="001062D9">
        <w:rPr>
          <w:rFonts w:cstheme="minorHAnsi"/>
          <w:b/>
          <w:noProof/>
          <w:color w:val="FF0000"/>
          <w:sz w:val="24"/>
          <w:szCs w:val="24"/>
        </w:rPr>
        <w:t>один раз</w:t>
      </w:r>
      <w:r w:rsidR="00A051C9" w:rsidRPr="001062D9">
        <w:rPr>
          <w:rFonts w:cstheme="minorHAnsi"/>
          <w:noProof/>
          <w:color w:val="FF0000"/>
          <w:sz w:val="24"/>
          <w:szCs w:val="24"/>
        </w:rPr>
        <w:t xml:space="preserve"> </w:t>
      </w:r>
      <w:r w:rsidR="00004D1E" w:rsidRPr="001062D9">
        <w:rPr>
          <w:rFonts w:cstheme="minorHAnsi"/>
          <w:noProof/>
          <w:sz w:val="24"/>
          <w:szCs w:val="24"/>
        </w:rPr>
        <w:t>прописать</w:t>
      </w:r>
      <w:r w:rsidR="00A051C9" w:rsidRPr="001062D9">
        <w:rPr>
          <w:rFonts w:cstheme="minorHAnsi"/>
          <w:noProof/>
          <w:sz w:val="24"/>
          <w:szCs w:val="24"/>
        </w:rPr>
        <w:t xml:space="preserve"> команду </w:t>
      </w:r>
      <w:r w:rsidR="00A051C9" w:rsidRPr="003C7DB9">
        <w:rPr>
          <w:rFonts w:cstheme="minorHAnsi"/>
          <w:b/>
          <w:noProof/>
          <w:color w:val="FF0000"/>
          <w:sz w:val="24"/>
          <w:szCs w:val="24"/>
          <w:lang w:val="en-US"/>
        </w:rPr>
        <w:t>for</w:t>
      </w:r>
    </w:p>
    <w:p w:rsidR="00004D1E" w:rsidRPr="001062D9" w:rsidRDefault="00A051C9" w:rsidP="00DD518E">
      <w:pPr>
        <w:rPr>
          <w:b/>
          <w:noProof/>
          <w:color w:val="000000" w:themeColor="text1"/>
          <w:sz w:val="24"/>
          <w:szCs w:val="24"/>
        </w:rPr>
      </w:pPr>
      <w:r w:rsidRPr="001062D9">
        <w:rPr>
          <w:b/>
          <w:noProof/>
          <w:color w:val="000000" w:themeColor="text1"/>
          <w:sz w:val="24"/>
          <w:szCs w:val="24"/>
        </w:rPr>
        <w:t xml:space="preserve">Например: </w:t>
      </w:r>
      <w:r w:rsidR="00004D1E" w:rsidRPr="001062D9">
        <w:rPr>
          <w:noProof/>
          <w:sz w:val="24"/>
          <w:szCs w:val="24"/>
        </w:rPr>
        <w:t xml:space="preserve">нам нужно </w:t>
      </w:r>
      <w:r w:rsidR="00004D1E" w:rsidRPr="001062D9">
        <w:rPr>
          <w:b/>
          <w:noProof/>
          <w:color w:val="FF0000"/>
          <w:sz w:val="24"/>
          <w:szCs w:val="24"/>
        </w:rPr>
        <w:t xml:space="preserve">5 раз вывести на экран </w:t>
      </w:r>
      <w:r w:rsidR="00004D1E" w:rsidRPr="001062D9">
        <w:rPr>
          <w:noProof/>
          <w:sz w:val="24"/>
          <w:szCs w:val="24"/>
        </w:rPr>
        <w:t>фразу</w:t>
      </w:r>
      <w:r w:rsidR="00004D1E" w:rsidRPr="001062D9">
        <w:rPr>
          <w:b/>
          <w:noProof/>
          <w:sz w:val="24"/>
          <w:szCs w:val="24"/>
        </w:rPr>
        <w:t xml:space="preserve"> </w:t>
      </w:r>
      <w:r w:rsidR="00004D1E" w:rsidRPr="001062D9">
        <w:rPr>
          <w:b/>
          <w:noProof/>
          <w:color w:val="FF0000"/>
          <w:sz w:val="24"/>
          <w:szCs w:val="24"/>
        </w:rPr>
        <w:t>Сумчанам сучасні автобуси 100+ пасажирів</w:t>
      </w:r>
    </w:p>
    <w:p w:rsidR="00DD518E" w:rsidRPr="001062D9" w:rsidRDefault="00A051C9" w:rsidP="00DD518E">
      <w:pPr>
        <w:rPr>
          <w:b/>
          <w:noProof/>
          <w:color w:val="000000" w:themeColor="text1"/>
          <w:sz w:val="24"/>
          <w:szCs w:val="24"/>
        </w:rPr>
      </w:pPr>
      <w:r w:rsidRPr="003C7DB9">
        <w:rPr>
          <w:b/>
          <w:noProof/>
          <w:color w:val="000000" w:themeColor="text1"/>
          <w:sz w:val="24"/>
          <w:szCs w:val="24"/>
          <w:lang w:val="en-US"/>
        </w:rPr>
        <w:t>for</w:t>
      </w:r>
      <w:r w:rsidRPr="001062D9">
        <w:rPr>
          <w:b/>
          <w:noProof/>
          <w:color w:val="000000" w:themeColor="text1"/>
          <w:sz w:val="24"/>
          <w:szCs w:val="24"/>
        </w:rPr>
        <w:t>(</w:t>
      </w:r>
      <w:r w:rsidRPr="001062D9">
        <w:rPr>
          <w:b/>
          <w:noProof/>
          <w:color w:val="FF0000"/>
          <w:sz w:val="24"/>
          <w:szCs w:val="24"/>
        </w:rPr>
        <w:t>$</w:t>
      </w:r>
      <w:r w:rsidRPr="003C7DB9">
        <w:rPr>
          <w:b/>
          <w:noProof/>
          <w:color w:val="FF0000"/>
          <w:sz w:val="24"/>
          <w:szCs w:val="24"/>
          <w:lang w:val="en-US"/>
        </w:rPr>
        <w:t>i</w:t>
      </w:r>
      <w:r w:rsidRPr="001062D9">
        <w:rPr>
          <w:b/>
          <w:noProof/>
          <w:color w:val="000000" w:themeColor="text1"/>
          <w:sz w:val="24"/>
          <w:szCs w:val="24"/>
        </w:rPr>
        <w:t xml:space="preserve">), где </w:t>
      </w:r>
      <w:r w:rsidRPr="001062D9">
        <w:rPr>
          <w:b/>
          <w:noProof/>
          <w:color w:val="FF0000"/>
          <w:sz w:val="24"/>
          <w:szCs w:val="24"/>
        </w:rPr>
        <w:t>$</w:t>
      </w:r>
      <w:r w:rsidRPr="003C7DB9">
        <w:rPr>
          <w:b/>
          <w:noProof/>
          <w:color w:val="FF0000"/>
          <w:sz w:val="24"/>
          <w:szCs w:val="24"/>
          <w:lang w:val="en-US"/>
        </w:rPr>
        <w:t>i</w:t>
      </w:r>
      <w:r w:rsidRPr="001062D9">
        <w:rPr>
          <w:b/>
          <w:noProof/>
          <w:color w:val="000000" w:themeColor="text1"/>
          <w:sz w:val="24"/>
          <w:szCs w:val="24"/>
        </w:rPr>
        <w:t xml:space="preserve">  </w:t>
      </w:r>
      <w:r w:rsidRPr="001062D9">
        <w:rPr>
          <w:noProof/>
          <w:color w:val="000000" w:themeColor="text1"/>
          <w:sz w:val="24"/>
          <w:szCs w:val="24"/>
        </w:rPr>
        <w:t>переменная цикла, в которой будет храниться текущая итерация</w:t>
      </w:r>
      <w:r w:rsidR="00717A6C" w:rsidRPr="001062D9">
        <w:rPr>
          <w:noProof/>
          <w:color w:val="000000" w:themeColor="text1"/>
          <w:sz w:val="24"/>
          <w:szCs w:val="24"/>
        </w:rPr>
        <w:t xml:space="preserve"> (повтор цикла)</w:t>
      </w:r>
      <w:r w:rsidRPr="001062D9">
        <w:rPr>
          <w:b/>
          <w:noProof/>
          <w:color w:val="000000" w:themeColor="text1"/>
          <w:sz w:val="24"/>
          <w:szCs w:val="24"/>
        </w:rPr>
        <w:t xml:space="preserve">  </w:t>
      </w:r>
    </w:p>
    <w:p w:rsidR="00004D1E" w:rsidRPr="001062D9" w:rsidRDefault="00004D1E" w:rsidP="00004D1E">
      <w:pPr>
        <w:rPr>
          <w:b/>
          <w:noProof/>
          <w:color w:val="000000" w:themeColor="text1"/>
          <w:sz w:val="24"/>
          <w:szCs w:val="24"/>
        </w:rPr>
      </w:pPr>
      <w:r w:rsidRPr="003C7DB9">
        <w:rPr>
          <w:b/>
          <w:noProof/>
          <w:color w:val="000000" w:themeColor="text1"/>
          <w:sz w:val="24"/>
          <w:szCs w:val="24"/>
          <w:lang w:val="en-US"/>
        </w:rPr>
        <w:t>for</w:t>
      </w:r>
      <w:r w:rsidR="000966D3" w:rsidRPr="001062D9">
        <w:rPr>
          <w:b/>
          <w:noProof/>
          <w:color w:val="FF0000"/>
          <w:sz w:val="24"/>
          <w:szCs w:val="24"/>
        </w:rPr>
        <w:t>($</w:t>
      </w:r>
      <w:r w:rsidR="000966D3" w:rsidRPr="003C7DB9">
        <w:rPr>
          <w:b/>
          <w:noProof/>
          <w:color w:val="FF0000"/>
          <w:sz w:val="24"/>
          <w:szCs w:val="24"/>
          <w:lang w:val="en-US"/>
        </w:rPr>
        <w:t>slogan</w:t>
      </w:r>
      <w:r w:rsidR="000966D3" w:rsidRPr="001062D9">
        <w:rPr>
          <w:b/>
          <w:noProof/>
          <w:color w:val="FF0000"/>
          <w:sz w:val="24"/>
          <w:szCs w:val="24"/>
        </w:rPr>
        <w:t>=</w:t>
      </w:r>
      <w:r w:rsidR="00AB29E0" w:rsidRPr="001062D9">
        <w:rPr>
          <w:b/>
          <w:noProof/>
          <w:color w:val="FF0000"/>
          <w:sz w:val="24"/>
          <w:szCs w:val="24"/>
        </w:rPr>
        <w:t>1</w:t>
      </w:r>
      <w:r w:rsidRPr="001062D9">
        <w:rPr>
          <w:b/>
          <w:noProof/>
          <w:color w:val="FF0000"/>
          <w:sz w:val="24"/>
          <w:szCs w:val="24"/>
        </w:rPr>
        <w:t>; $</w:t>
      </w:r>
      <w:r w:rsidRPr="003C7DB9">
        <w:rPr>
          <w:b/>
          <w:noProof/>
          <w:color w:val="FF0000"/>
          <w:sz w:val="24"/>
          <w:szCs w:val="24"/>
          <w:lang w:val="en-US"/>
        </w:rPr>
        <w:t>slogan</w:t>
      </w:r>
      <w:r w:rsidRPr="001062D9">
        <w:rPr>
          <w:b/>
          <w:noProof/>
          <w:color w:val="FF0000"/>
          <w:sz w:val="24"/>
          <w:szCs w:val="24"/>
        </w:rPr>
        <w:t>&lt;=5; $</w:t>
      </w:r>
      <w:r w:rsidRPr="003C7DB9">
        <w:rPr>
          <w:b/>
          <w:noProof/>
          <w:color w:val="FF0000"/>
          <w:sz w:val="24"/>
          <w:szCs w:val="24"/>
          <w:lang w:val="en-US"/>
        </w:rPr>
        <w:t>slogan</w:t>
      </w:r>
      <w:r w:rsidRPr="001062D9">
        <w:rPr>
          <w:b/>
          <w:noProof/>
          <w:color w:val="FF0000"/>
          <w:sz w:val="24"/>
          <w:szCs w:val="24"/>
        </w:rPr>
        <w:t>++</w:t>
      </w:r>
      <w:r w:rsidRPr="001062D9">
        <w:rPr>
          <w:b/>
          <w:noProof/>
          <w:color w:val="000000" w:themeColor="text1"/>
          <w:sz w:val="24"/>
          <w:szCs w:val="24"/>
        </w:rPr>
        <w:t>){</w:t>
      </w:r>
    </w:p>
    <w:p w:rsidR="00004D1E" w:rsidRPr="001062D9" w:rsidRDefault="00004D1E" w:rsidP="00004D1E">
      <w:pPr>
        <w:rPr>
          <w:b/>
          <w:noProof/>
          <w:color w:val="000000" w:themeColor="text1"/>
          <w:sz w:val="24"/>
          <w:szCs w:val="24"/>
        </w:rPr>
      </w:pPr>
      <w:r w:rsidRPr="001062D9">
        <w:rPr>
          <w:b/>
          <w:noProof/>
          <w:color w:val="000000" w:themeColor="text1"/>
          <w:sz w:val="24"/>
          <w:szCs w:val="24"/>
        </w:rPr>
        <w:t xml:space="preserve">            </w:t>
      </w:r>
      <w:r w:rsidRPr="003C7DB9">
        <w:rPr>
          <w:b/>
          <w:noProof/>
          <w:color w:val="000000" w:themeColor="text1"/>
          <w:sz w:val="24"/>
          <w:szCs w:val="24"/>
          <w:lang w:val="en-US"/>
        </w:rPr>
        <w:t>echo</w:t>
      </w:r>
      <w:r w:rsidRPr="001062D9">
        <w:rPr>
          <w:b/>
          <w:noProof/>
          <w:color w:val="000000" w:themeColor="text1"/>
          <w:sz w:val="24"/>
          <w:szCs w:val="24"/>
        </w:rPr>
        <w:t xml:space="preserve"> 'Сумчанам сучасні автобуси 100+ пасажирів &lt;</w:t>
      </w:r>
      <w:r w:rsidRPr="003C7DB9">
        <w:rPr>
          <w:b/>
          <w:noProof/>
          <w:color w:val="000000" w:themeColor="text1"/>
          <w:sz w:val="24"/>
          <w:szCs w:val="24"/>
          <w:lang w:val="en-US"/>
        </w:rPr>
        <w:t>br</w:t>
      </w:r>
      <w:r w:rsidRPr="001062D9">
        <w:rPr>
          <w:b/>
          <w:noProof/>
          <w:color w:val="000000" w:themeColor="text1"/>
          <w:sz w:val="24"/>
          <w:szCs w:val="24"/>
        </w:rPr>
        <w:t>&gt;';</w:t>
      </w:r>
    </w:p>
    <w:p w:rsidR="004E1CCF" w:rsidRPr="001062D9" w:rsidRDefault="001A5335" w:rsidP="00004D1E">
      <w:pPr>
        <w:rPr>
          <w:b/>
          <w:noProof/>
          <w:color w:val="000000" w:themeColor="text1"/>
          <w:sz w:val="24"/>
          <w:szCs w:val="24"/>
        </w:rPr>
      </w:pPr>
      <w:r w:rsidRPr="001062D9">
        <w:rPr>
          <w:b/>
          <w:noProof/>
          <w:color w:val="000000" w:themeColor="text1"/>
          <w:sz w:val="24"/>
          <w:szCs w:val="24"/>
        </w:rPr>
        <w:t xml:space="preserve">        </w:t>
      </w:r>
      <w:r w:rsidR="00004D1E" w:rsidRPr="001062D9">
        <w:rPr>
          <w:b/>
          <w:noProof/>
          <w:color w:val="000000" w:themeColor="text1"/>
          <w:sz w:val="24"/>
          <w:szCs w:val="24"/>
        </w:rPr>
        <w:t xml:space="preserve">    }</w:t>
      </w:r>
      <w:r w:rsidRPr="001062D9">
        <w:rPr>
          <w:b/>
          <w:noProof/>
          <w:color w:val="000000" w:themeColor="text1"/>
          <w:sz w:val="24"/>
          <w:szCs w:val="24"/>
        </w:rPr>
        <w:t xml:space="preserve"> </w:t>
      </w:r>
    </w:p>
    <w:p w:rsidR="001A5335" w:rsidRPr="001062D9" w:rsidRDefault="001A5335" w:rsidP="00004D1E">
      <w:pPr>
        <w:rPr>
          <w:noProof/>
          <w:color w:val="000000" w:themeColor="text1"/>
          <w:sz w:val="24"/>
          <w:szCs w:val="24"/>
        </w:rPr>
      </w:pPr>
      <w:r w:rsidRPr="001062D9">
        <w:rPr>
          <w:noProof/>
          <w:color w:val="000000" w:themeColor="text1"/>
          <w:sz w:val="24"/>
          <w:szCs w:val="24"/>
        </w:rPr>
        <w:t xml:space="preserve">где </w:t>
      </w:r>
      <w:r w:rsidRPr="001062D9">
        <w:rPr>
          <w:b/>
          <w:noProof/>
          <w:color w:val="FF0000"/>
          <w:sz w:val="24"/>
          <w:szCs w:val="24"/>
        </w:rPr>
        <w:t>$</w:t>
      </w:r>
      <w:r w:rsidRPr="003C7DB9">
        <w:rPr>
          <w:b/>
          <w:noProof/>
          <w:color w:val="FF0000"/>
          <w:sz w:val="24"/>
          <w:szCs w:val="24"/>
          <w:lang w:val="en-US"/>
        </w:rPr>
        <w:t>slogan</w:t>
      </w:r>
      <w:r w:rsidR="000966D3" w:rsidRPr="001062D9">
        <w:rPr>
          <w:b/>
          <w:noProof/>
          <w:color w:val="FF0000"/>
          <w:sz w:val="24"/>
          <w:szCs w:val="24"/>
        </w:rPr>
        <w:t>=</w:t>
      </w:r>
      <w:r w:rsidR="00AB29E0" w:rsidRPr="001062D9">
        <w:rPr>
          <w:b/>
          <w:noProof/>
          <w:color w:val="FF0000"/>
          <w:sz w:val="24"/>
          <w:szCs w:val="24"/>
        </w:rPr>
        <w:t>1</w:t>
      </w:r>
      <w:r w:rsidR="005D1DF4" w:rsidRPr="001062D9">
        <w:rPr>
          <w:b/>
          <w:noProof/>
          <w:color w:val="FF0000"/>
          <w:sz w:val="24"/>
          <w:szCs w:val="24"/>
        </w:rPr>
        <w:t xml:space="preserve"> </w:t>
      </w:r>
      <w:r w:rsidRPr="001062D9">
        <w:rPr>
          <w:noProof/>
          <w:color w:val="000000" w:themeColor="text1"/>
          <w:sz w:val="24"/>
          <w:szCs w:val="24"/>
        </w:rPr>
        <w:t>-</w:t>
      </w:r>
      <w:r w:rsidR="005D1DF4" w:rsidRPr="001062D9">
        <w:rPr>
          <w:noProof/>
          <w:color w:val="000000" w:themeColor="text1"/>
          <w:sz w:val="24"/>
          <w:szCs w:val="24"/>
        </w:rPr>
        <w:t xml:space="preserve"> </w:t>
      </w:r>
      <w:r w:rsidRPr="001062D9">
        <w:rPr>
          <w:noProof/>
          <w:color w:val="000000" w:themeColor="text1"/>
          <w:sz w:val="24"/>
          <w:szCs w:val="24"/>
        </w:rPr>
        <w:t xml:space="preserve">секция объявления; </w:t>
      </w:r>
      <w:r w:rsidRPr="001062D9">
        <w:rPr>
          <w:b/>
          <w:noProof/>
          <w:color w:val="FF0000"/>
          <w:sz w:val="24"/>
          <w:szCs w:val="24"/>
        </w:rPr>
        <w:t>$</w:t>
      </w:r>
      <w:r w:rsidRPr="003C7DB9">
        <w:rPr>
          <w:b/>
          <w:noProof/>
          <w:color w:val="FF0000"/>
          <w:sz w:val="24"/>
          <w:szCs w:val="24"/>
          <w:lang w:val="en-US"/>
        </w:rPr>
        <w:t>slogan</w:t>
      </w:r>
      <w:r w:rsidRPr="001062D9">
        <w:rPr>
          <w:b/>
          <w:noProof/>
          <w:color w:val="FF0000"/>
          <w:sz w:val="24"/>
          <w:szCs w:val="24"/>
        </w:rPr>
        <w:t>&lt;=5</w:t>
      </w:r>
      <w:r w:rsidR="005D1DF4" w:rsidRPr="001062D9">
        <w:rPr>
          <w:b/>
          <w:noProof/>
          <w:color w:val="FF0000"/>
          <w:sz w:val="24"/>
          <w:szCs w:val="24"/>
        </w:rPr>
        <w:t xml:space="preserve"> </w:t>
      </w:r>
      <w:r w:rsidRPr="001062D9">
        <w:rPr>
          <w:noProof/>
          <w:color w:val="000000" w:themeColor="text1"/>
          <w:sz w:val="24"/>
          <w:szCs w:val="24"/>
        </w:rPr>
        <w:t>-</w:t>
      </w:r>
      <w:r w:rsidR="005D1DF4" w:rsidRPr="001062D9">
        <w:rPr>
          <w:noProof/>
          <w:color w:val="000000" w:themeColor="text1"/>
          <w:sz w:val="24"/>
          <w:szCs w:val="24"/>
        </w:rPr>
        <w:t xml:space="preserve"> </w:t>
      </w:r>
      <w:r w:rsidRPr="001062D9">
        <w:rPr>
          <w:noProof/>
          <w:color w:val="000000" w:themeColor="text1"/>
          <w:sz w:val="24"/>
          <w:szCs w:val="24"/>
        </w:rPr>
        <w:t xml:space="preserve">секция условия; </w:t>
      </w:r>
      <w:r w:rsidRPr="001062D9">
        <w:rPr>
          <w:b/>
          <w:noProof/>
          <w:color w:val="FF0000"/>
          <w:sz w:val="24"/>
          <w:szCs w:val="24"/>
        </w:rPr>
        <w:t>$</w:t>
      </w:r>
      <w:r w:rsidRPr="003C7DB9">
        <w:rPr>
          <w:b/>
          <w:noProof/>
          <w:color w:val="FF0000"/>
          <w:sz w:val="24"/>
          <w:szCs w:val="24"/>
          <w:lang w:val="en-US"/>
        </w:rPr>
        <w:t>slogan</w:t>
      </w:r>
      <w:r w:rsidRPr="001062D9">
        <w:rPr>
          <w:b/>
          <w:noProof/>
          <w:color w:val="FF0000"/>
          <w:sz w:val="24"/>
          <w:szCs w:val="24"/>
        </w:rPr>
        <w:t>++</w:t>
      </w:r>
      <w:r w:rsidRPr="001062D9">
        <w:rPr>
          <w:noProof/>
          <w:color w:val="FF0000"/>
          <w:sz w:val="24"/>
          <w:szCs w:val="24"/>
        </w:rPr>
        <w:t xml:space="preserve"> </w:t>
      </w:r>
      <w:r w:rsidRPr="001062D9">
        <w:rPr>
          <w:noProof/>
          <w:color w:val="000000" w:themeColor="text1"/>
          <w:sz w:val="24"/>
          <w:szCs w:val="24"/>
        </w:rPr>
        <w:t>- секция</w:t>
      </w:r>
      <w:r w:rsidR="004E1CCF" w:rsidRPr="001062D9">
        <w:rPr>
          <w:noProof/>
          <w:color w:val="000000" w:themeColor="text1"/>
          <w:sz w:val="24"/>
          <w:szCs w:val="24"/>
        </w:rPr>
        <w:t xml:space="preserve"> изменения итерируемой переменной $</w:t>
      </w:r>
      <w:r w:rsidR="004E1CCF" w:rsidRPr="003C7DB9">
        <w:rPr>
          <w:noProof/>
          <w:color w:val="000000" w:themeColor="text1"/>
          <w:sz w:val="24"/>
          <w:szCs w:val="24"/>
          <w:lang w:val="en-US"/>
        </w:rPr>
        <w:t>slogan</w:t>
      </w:r>
      <w:r w:rsidR="004E1CCF" w:rsidRPr="001062D9">
        <w:rPr>
          <w:noProof/>
          <w:color w:val="000000" w:themeColor="text1"/>
          <w:sz w:val="24"/>
          <w:szCs w:val="24"/>
        </w:rPr>
        <w:t>на одну единицу больше</w:t>
      </w:r>
    </w:p>
    <w:p w:rsidR="004E1CCF" w:rsidRPr="001062D9" w:rsidRDefault="004E1CCF" w:rsidP="00004D1E">
      <w:pPr>
        <w:rPr>
          <w:noProof/>
          <w:color w:val="000000" w:themeColor="text1"/>
          <w:sz w:val="24"/>
          <w:szCs w:val="24"/>
        </w:rPr>
      </w:pPr>
      <w:r w:rsidRPr="001062D9">
        <w:rPr>
          <w:b/>
          <w:noProof/>
          <w:color w:val="FF0000"/>
          <w:sz w:val="24"/>
          <w:szCs w:val="24"/>
        </w:rPr>
        <w:t>Выполнения цикла</w:t>
      </w:r>
      <w:r w:rsidRPr="001062D9">
        <w:rPr>
          <w:noProof/>
          <w:color w:val="FF0000"/>
          <w:sz w:val="24"/>
          <w:szCs w:val="24"/>
        </w:rPr>
        <w:t xml:space="preserve"> </w:t>
      </w:r>
      <w:r w:rsidRPr="001062D9">
        <w:rPr>
          <w:noProof/>
          <w:color w:val="000000" w:themeColor="text1"/>
          <w:sz w:val="24"/>
          <w:szCs w:val="24"/>
        </w:rPr>
        <w:t>происходит в такой последовательности:</w:t>
      </w:r>
    </w:p>
    <w:p w:rsidR="004E1CCF" w:rsidRPr="001062D9" w:rsidRDefault="004E1CCF" w:rsidP="004E1CCF">
      <w:pPr>
        <w:pStyle w:val="a3"/>
        <w:numPr>
          <w:ilvl w:val="0"/>
          <w:numId w:val="11"/>
        </w:numPr>
        <w:rPr>
          <w:noProof/>
          <w:color w:val="000000" w:themeColor="text1"/>
          <w:sz w:val="24"/>
          <w:szCs w:val="24"/>
        </w:rPr>
      </w:pPr>
      <w:r w:rsidRPr="001062D9">
        <w:rPr>
          <w:noProof/>
          <w:color w:val="000000" w:themeColor="text1"/>
          <w:sz w:val="24"/>
          <w:szCs w:val="24"/>
        </w:rPr>
        <w:t>Цикл считывает объявленн</w:t>
      </w:r>
      <w:r w:rsidR="000966D3" w:rsidRPr="001062D9">
        <w:rPr>
          <w:noProof/>
          <w:color w:val="000000" w:themeColor="text1"/>
          <w:sz w:val="24"/>
          <w:szCs w:val="24"/>
        </w:rPr>
        <w:t xml:space="preserve">ую переменную, которая равна - </w:t>
      </w:r>
      <w:r w:rsidR="00AB29E0" w:rsidRPr="001062D9">
        <w:rPr>
          <w:noProof/>
          <w:color w:val="000000" w:themeColor="text1"/>
          <w:sz w:val="24"/>
          <w:szCs w:val="24"/>
        </w:rPr>
        <w:t>1</w:t>
      </w:r>
    </w:p>
    <w:p w:rsidR="004E1CCF" w:rsidRPr="001062D9" w:rsidRDefault="004E1CCF" w:rsidP="004E1CCF">
      <w:pPr>
        <w:pStyle w:val="a3"/>
        <w:numPr>
          <w:ilvl w:val="0"/>
          <w:numId w:val="11"/>
        </w:numPr>
        <w:rPr>
          <w:noProof/>
          <w:color w:val="000000" w:themeColor="text1"/>
          <w:sz w:val="24"/>
          <w:szCs w:val="24"/>
        </w:rPr>
      </w:pPr>
      <w:r w:rsidRPr="001062D9">
        <w:rPr>
          <w:noProof/>
          <w:color w:val="000000" w:themeColor="text1"/>
          <w:sz w:val="24"/>
          <w:szCs w:val="24"/>
        </w:rPr>
        <w:t xml:space="preserve">Проверяет условие, </w:t>
      </w:r>
      <w:r w:rsidR="000966D3" w:rsidRPr="001062D9">
        <w:rPr>
          <w:noProof/>
          <w:color w:val="000000" w:themeColor="text1"/>
          <w:sz w:val="24"/>
          <w:szCs w:val="24"/>
        </w:rPr>
        <w:t xml:space="preserve">согласно которому переменная </w:t>
      </w:r>
      <w:r w:rsidRPr="001062D9">
        <w:rPr>
          <w:noProof/>
          <w:color w:val="000000" w:themeColor="text1"/>
          <w:sz w:val="24"/>
          <w:szCs w:val="24"/>
        </w:rPr>
        <w:t xml:space="preserve">должна быть </w:t>
      </w:r>
      <w:r w:rsidR="000966D3" w:rsidRPr="001062D9">
        <w:rPr>
          <w:noProof/>
          <w:color w:val="000000" w:themeColor="text1"/>
          <w:sz w:val="24"/>
          <w:szCs w:val="24"/>
        </w:rPr>
        <w:t>меньше или</w:t>
      </w:r>
      <w:r w:rsidR="00D17B70" w:rsidRPr="001062D9">
        <w:rPr>
          <w:noProof/>
          <w:color w:val="000000" w:themeColor="text1"/>
          <w:sz w:val="24"/>
          <w:szCs w:val="24"/>
        </w:rPr>
        <w:t xml:space="preserve"> </w:t>
      </w:r>
      <w:r w:rsidR="000966D3" w:rsidRPr="001062D9">
        <w:rPr>
          <w:noProof/>
          <w:color w:val="000000" w:themeColor="text1"/>
          <w:sz w:val="24"/>
          <w:szCs w:val="24"/>
        </w:rPr>
        <w:t>равна</w:t>
      </w:r>
      <w:r w:rsidRPr="001062D9">
        <w:rPr>
          <w:noProof/>
          <w:color w:val="000000" w:themeColor="text1"/>
          <w:sz w:val="24"/>
          <w:szCs w:val="24"/>
        </w:rPr>
        <w:t xml:space="preserve"> </w:t>
      </w:r>
      <w:r w:rsidR="000966D3" w:rsidRPr="001062D9">
        <w:rPr>
          <w:noProof/>
          <w:color w:val="000000" w:themeColor="text1"/>
          <w:sz w:val="24"/>
          <w:szCs w:val="24"/>
        </w:rPr>
        <w:t xml:space="preserve">цифре - </w:t>
      </w:r>
      <w:r w:rsidRPr="001062D9">
        <w:rPr>
          <w:noProof/>
          <w:color w:val="000000" w:themeColor="text1"/>
          <w:sz w:val="24"/>
          <w:szCs w:val="24"/>
        </w:rPr>
        <w:t>5</w:t>
      </w:r>
      <w:r w:rsidR="000966D3" w:rsidRPr="001062D9">
        <w:rPr>
          <w:noProof/>
          <w:color w:val="000000" w:themeColor="text1"/>
          <w:sz w:val="24"/>
          <w:szCs w:val="24"/>
        </w:rPr>
        <w:t xml:space="preserve"> </w:t>
      </w:r>
    </w:p>
    <w:p w:rsidR="004E1CCF" w:rsidRPr="001062D9" w:rsidRDefault="004E1CCF" w:rsidP="004E1CCF">
      <w:pPr>
        <w:pStyle w:val="a3"/>
        <w:numPr>
          <w:ilvl w:val="0"/>
          <w:numId w:val="11"/>
        </w:numPr>
        <w:rPr>
          <w:noProof/>
          <w:sz w:val="24"/>
          <w:szCs w:val="24"/>
        </w:rPr>
      </w:pPr>
      <w:r w:rsidRPr="001062D9">
        <w:rPr>
          <w:noProof/>
          <w:color w:val="000000" w:themeColor="text1"/>
          <w:sz w:val="24"/>
          <w:szCs w:val="24"/>
        </w:rPr>
        <w:t xml:space="preserve">При выполнение условия выше – </w:t>
      </w:r>
      <w:r w:rsidR="000966D3" w:rsidRPr="001062D9">
        <w:rPr>
          <w:noProof/>
          <w:color w:val="000000" w:themeColor="text1"/>
          <w:sz w:val="24"/>
          <w:szCs w:val="24"/>
        </w:rPr>
        <w:t xml:space="preserve"> выводит на экран </w:t>
      </w:r>
      <w:r w:rsidR="000966D3" w:rsidRPr="001062D9">
        <w:rPr>
          <w:b/>
          <w:noProof/>
          <w:color w:val="FF0000"/>
          <w:sz w:val="24"/>
          <w:szCs w:val="24"/>
        </w:rPr>
        <w:t>Сумчанам сучасні автобуси</w:t>
      </w:r>
      <w:r w:rsidR="008012CF" w:rsidRPr="001062D9">
        <w:rPr>
          <w:b/>
          <w:noProof/>
          <w:color w:val="FF0000"/>
          <w:sz w:val="24"/>
          <w:szCs w:val="24"/>
        </w:rPr>
        <w:t xml:space="preserve"> 100+ пасажирів</w:t>
      </w:r>
      <w:r w:rsidR="000966D3" w:rsidRPr="001062D9">
        <w:rPr>
          <w:noProof/>
          <w:sz w:val="24"/>
          <w:szCs w:val="24"/>
        </w:rPr>
        <w:t xml:space="preserve">, а после этого  </w:t>
      </w:r>
      <w:r w:rsidRPr="001062D9">
        <w:rPr>
          <w:noProof/>
          <w:sz w:val="24"/>
          <w:szCs w:val="24"/>
        </w:rPr>
        <w:t>увеличивает переменную на единицу</w:t>
      </w:r>
      <w:r w:rsidR="000966D3" w:rsidRPr="001062D9">
        <w:rPr>
          <w:noProof/>
          <w:sz w:val="24"/>
          <w:szCs w:val="24"/>
        </w:rPr>
        <w:t>.</w:t>
      </w:r>
    </w:p>
    <w:p w:rsidR="000966D3" w:rsidRPr="001062D9" w:rsidRDefault="000966D3" w:rsidP="000966D3">
      <w:pPr>
        <w:pStyle w:val="a3"/>
        <w:numPr>
          <w:ilvl w:val="0"/>
          <w:numId w:val="11"/>
        </w:numPr>
        <w:rPr>
          <w:noProof/>
          <w:sz w:val="24"/>
          <w:szCs w:val="24"/>
        </w:rPr>
      </w:pPr>
      <w:r w:rsidRPr="001062D9">
        <w:rPr>
          <w:noProof/>
          <w:color w:val="000000" w:themeColor="text1"/>
          <w:sz w:val="24"/>
          <w:szCs w:val="24"/>
        </w:rPr>
        <w:t>Цикл снова проверяет – равна ли переменная 5 и</w:t>
      </w:r>
      <w:r w:rsidR="008012CF" w:rsidRPr="001062D9">
        <w:rPr>
          <w:noProof/>
          <w:color w:val="000000" w:themeColor="text1"/>
          <w:sz w:val="24"/>
          <w:szCs w:val="24"/>
        </w:rPr>
        <w:t>ли меньше, и если условие выполняется, то</w:t>
      </w:r>
      <w:r w:rsidRPr="001062D9">
        <w:rPr>
          <w:noProof/>
          <w:color w:val="000000" w:themeColor="text1"/>
          <w:sz w:val="24"/>
          <w:szCs w:val="24"/>
        </w:rPr>
        <w:t xml:space="preserve"> выводит на экран </w:t>
      </w:r>
      <w:r w:rsidRPr="001062D9">
        <w:rPr>
          <w:b/>
          <w:noProof/>
          <w:color w:val="FF0000"/>
          <w:sz w:val="24"/>
          <w:szCs w:val="24"/>
        </w:rPr>
        <w:t>Сумчанам сучасні автобуси</w:t>
      </w:r>
      <w:r w:rsidR="008012CF" w:rsidRPr="001062D9">
        <w:rPr>
          <w:b/>
          <w:noProof/>
          <w:color w:val="FF0000"/>
          <w:sz w:val="24"/>
          <w:szCs w:val="24"/>
        </w:rPr>
        <w:t xml:space="preserve"> 100+ пасажирів</w:t>
      </w:r>
      <w:r w:rsidRPr="001062D9">
        <w:rPr>
          <w:b/>
          <w:noProof/>
          <w:color w:val="FF0000"/>
          <w:sz w:val="24"/>
          <w:szCs w:val="24"/>
        </w:rPr>
        <w:t xml:space="preserve">. </w:t>
      </w:r>
      <w:r w:rsidRPr="003C7DB9">
        <w:rPr>
          <w:noProof/>
          <w:sz w:val="24"/>
          <w:szCs w:val="24"/>
          <w:lang w:val="en-US"/>
        </w:rPr>
        <w:t xml:space="preserve">После этого  увеличивает переменную на единицу. </w:t>
      </w:r>
      <w:r w:rsidRPr="001062D9">
        <w:rPr>
          <w:noProof/>
          <w:sz w:val="24"/>
          <w:szCs w:val="24"/>
        </w:rPr>
        <w:t>И так до тех пор, пока переменная наконе</w:t>
      </w:r>
      <w:r w:rsidR="008012CF" w:rsidRPr="001062D9">
        <w:rPr>
          <w:noProof/>
          <w:sz w:val="24"/>
          <w:szCs w:val="24"/>
        </w:rPr>
        <w:t xml:space="preserve">ц-то не будет больше цифры 5. После этого цикл перестает работать и выводить фразу на экран </w:t>
      </w:r>
      <w:r w:rsidR="008012CF" w:rsidRPr="001062D9">
        <w:rPr>
          <w:b/>
          <w:noProof/>
          <w:color w:val="FF0000"/>
          <w:sz w:val="24"/>
          <w:szCs w:val="24"/>
        </w:rPr>
        <w:t>Сумчанам сучасні автобуси 100+ пасажирів</w:t>
      </w:r>
    </w:p>
    <w:p w:rsidR="000966D3" w:rsidRPr="001062D9" w:rsidRDefault="000966D3" w:rsidP="004E1CCF">
      <w:pPr>
        <w:pStyle w:val="a3"/>
        <w:numPr>
          <w:ilvl w:val="0"/>
          <w:numId w:val="11"/>
        </w:numPr>
        <w:rPr>
          <w:noProof/>
          <w:sz w:val="24"/>
          <w:szCs w:val="24"/>
        </w:rPr>
      </w:pPr>
    </w:p>
    <w:p w:rsidR="000966D3" w:rsidRPr="001062D9" w:rsidRDefault="000966D3" w:rsidP="000966D3">
      <w:pPr>
        <w:pStyle w:val="a3"/>
        <w:rPr>
          <w:noProof/>
          <w:color w:val="000000" w:themeColor="text1"/>
          <w:sz w:val="24"/>
          <w:szCs w:val="24"/>
        </w:rPr>
      </w:pPr>
      <w:r w:rsidRPr="001062D9">
        <w:rPr>
          <w:noProof/>
          <w:color w:val="000000" w:themeColor="text1"/>
          <w:sz w:val="24"/>
          <w:szCs w:val="24"/>
        </w:rPr>
        <w:t xml:space="preserve">Другими словами, слоган </w:t>
      </w:r>
      <w:r w:rsidRPr="001062D9">
        <w:rPr>
          <w:b/>
          <w:noProof/>
          <w:color w:val="FF0000"/>
          <w:sz w:val="24"/>
          <w:szCs w:val="24"/>
        </w:rPr>
        <w:t xml:space="preserve">Сумчанам сучасні автобуси 100+ пасажирів </w:t>
      </w:r>
      <w:r w:rsidRPr="001062D9">
        <w:rPr>
          <w:noProof/>
          <w:color w:val="000000" w:themeColor="text1"/>
          <w:sz w:val="24"/>
          <w:szCs w:val="24"/>
        </w:rPr>
        <w:t>будет выведен</w:t>
      </w:r>
      <w:r w:rsidR="008012CF" w:rsidRPr="001062D9">
        <w:rPr>
          <w:noProof/>
          <w:color w:val="000000" w:themeColor="text1"/>
          <w:sz w:val="24"/>
          <w:szCs w:val="24"/>
        </w:rPr>
        <w:t>, столько раз, пока</w:t>
      </w:r>
      <w:r w:rsidRPr="001062D9">
        <w:rPr>
          <w:noProof/>
          <w:color w:val="000000" w:themeColor="text1"/>
          <w:sz w:val="24"/>
          <w:szCs w:val="24"/>
        </w:rPr>
        <w:t xml:space="preserve"> переменная </w:t>
      </w:r>
      <w:r w:rsidRPr="001062D9">
        <w:rPr>
          <w:b/>
          <w:noProof/>
          <w:color w:val="FF0000"/>
          <w:sz w:val="24"/>
          <w:szCs w:val="24"/>
        </w:rPr>
        <w:t>$</w:t>
      </w:r>
      <w:r w:rsidRPr="003C7DB9">
        <w:rPr>
          <w:b/>
          <w:noProof/>
          <w:color w:val="FF0000"/>
          <w:sz w:val="24"/>
          <w:szCs w:val="24"/>
          <w:lang w:val="en-US"/>
        </w:rPr>
        <w:t>slogan</w:t>
      </w:r>
      <w:r w:rsidR="008012CF" w:rsidRPr="001062D9">
        <w:rPr>
          <w:noProof/>
          <w:color w:val="FF0000"/>
          <w:sz w:val="24"/>
          <w:szCs w:val="24"/>
        </w:rPr>
        <w:t xml:space="preserve"> </w:t>
      </w:r>
      <w:r w:rsidR="008012CF" w:rsidRPr="001062D9">
        <w:rPr>
          <w:noProof/>
          <w:color w:val="000000" w:themeColor="text1"/>
          <w:sz w:val="24"/>
          <w:szCs w:val="24"/>
        </w:rPr>
        <w:t xml:space="preserve">не превысит </w:t>
      </w:r>
      <w:r w:rsidR="008012CF" w:rsidRPr="001062D9">
        <w:rPr>
          <w:b/>
          <w:noProof/>
          <w:color w:val="FF0000"/>
          <w:sz w:val="24"/>
          <w:szCs w:val="24"/>
        </w:rPr>
        <w:t>условие меньше или равно 5</w:t>
      </w:r>
      <w:r w:rsidR="008012CF" w:rsidRPr="001062D9">
        <w:rPr>
          <w:noProof/>
          <w:color w:val="000000" w:themeColor="text1"/>
          <w:sz w:val="24"/>
          <w:szCs w:val="24"/>
        </w:rPr>
        <w:t>.</w:t>
      </w:r>
    </w:p>
    <w:p w:rsidR="00D17B70" w:rsidRPr="001062D9" w:rsidRDefault="00D17B70" w:rsidP="00D17B70">
      <w:pPr>
        <w:pStyle w:val="a3"/>
        <w:rPr>
          <w:noProof/>
          <w:color w:val="000000" w:themeColor="text1"/>
          <w:sz w:val="24"/>
          <w:szCs w:val="24"/>
        </w:rPr>
      </w:pPr>
    </w:p>
    <w:p w:rsidR="008012CF" w:rsidRPr="001062D9" w:rsidRDefault="008012CF" w:rsidP="00D17B70">
      <w:pPr>
        <w:pStyle w:val="a3"/>
        <w:rPr>
          <w:noProof/>
          <w:color w:val="000000" w:themeColor="text1"/>
          <w:sz w:val="24"/>
          <w:szCs w:val="24"/>
        </w:rPr>
      </w:pPr>
      <w:r w:rsidRPr="001062D9">
        <w:rPr>
          <w:b/>
          <w:noProof/>
          <w:color w:val="FF0000"/>
          <w:sz w:val="24"/>
          <w:szCs w:val="24"/>
        </w:rPr>
        <w:lastRenderedPageBreak/>
        <w:t>Бесконечность цикла</w:t>
      </w:r>
      <w:r w:rsidRPr="001062D9">
        <w:rPr>
          <w:noProof/>
          <w:color w:val="000000" w:themeColor="text1"/>
          <w:sz w:val="24"/>
          <w:szCs w:val="24"/>
        </w:rPr>
        <w:t xml:space="preserve"> можно задать путем не указывания секции увеличения переменной на </w:t>
      </w:r>
      <w:r w:rsidR="00197318" w:rsidRPr="001062D9">
        <w:rPr>
          <w:noProof/>
          <w:color w:val="000000" w:themeColor="text1"/>
          <w:sz w:val="24"/>
          <w:szCs w:val="24"/>
        </w:rPr>
        <w:t>единицу</w:t>
      </w:r>
      <w:r w:rsidRPr="001062D9">
        <w:rPr>
          <w:noProof/>
          <w:color w:val="000000" w:themeColor="text1"/>
          <w:sz w:val="24"/>
          <w:szCs w:val="24"/>
        </w:rPr>
        <w:t>.</w:t>
      </w:r>
    </w:p>
    <w:p w:rsidR="008012CF" w:rsidRPr="001062D9" w:rsidRDefault="008012CF" w:rsidP="008012CF">
      <w:pPr>
        <w:pStyle w:val="a3"/>
        <w:rPr>
          <w:b/>
          <w:noProof/>
          <w:color w:val="FF0000"/>
          <w:sz w:val="24"/>
          <w:szCs w:val="24"/>
        </w:rPr>
      </w:pPr>
      <w:r w:rsidRPr="001062D9">
        <w:rPr>
          <w:b/>
          <w:noProof/>
          <w:color w:val="FF0000"/>
          <w:sz w:val="24"/>
          <w:szCs w:val="24"/>
        </w:rPr>
        <w:t xml:space="preserve">Например: </w:t>
      </w:r>
    </w:p>
    <w:p w:rsidR="008012CF" w:rsidRPr="001062D9" w:rsidRDefault="008012CF" w:rsidP="008012CF">
      <w:pPr>
        <w:pStyle w:val="a3"/>
        <w:rPr>
          <w:b/>
          <w:noProof/>
          <w:color w:val="000000" w:themeColor="text1"/>
          <w:sz w:val="24"/>
          <w:szCs w:val="24"/>
        </w:rPr>
      </w:pPr>
      <w:r w:rsidRPr="003C7DB9">
        <w:rPr>
          <w:b/>
          <w:noProof/>
          <w:color w:val="FF0000"/>
          <w:sz w:val="24"/>
          <w:szCs w:val="24"/>
          <w:lang w:val="en-US"/>
        </w:rPr>
        <w:t>for</w:t>
      </w:r>
      <w:r w:rsidR="000B2C1F" w:rsidRPr="001062D9">
        <w:rPr>
          <w:b/>
          <w:noProof/>
          <w:color w:val="000000" w:themeColor="text1"/>
          <w:sz w:val="24"/>
          <w:szCs w:val="24"/>
        </w:rPr>
        <w:t>($</w:t>
      </w:r>
      <w:r w:rsidR="000B2C1F" w:rsidRPr="003C7DB9">
        <w:rPr>
          <w:b/>
          <w:noProof/>
          <w:color w:val="000000" w:themeColor="text1"/>
          <w:sz w:val="24"/>
          <w:szCs w:val="24"/>
          <w:lang w:val="en-US"/>
        </w:rPr>
        <w:t>slogan</w:t>
      </w:r>
      <w:r w:rsidR="000B2C1F" w:rsidRPr="001062D9">
        <w:rPr>
          <w:b/>
          <w:noProof/>
          <w:color w:val="000000" w:themeColor="text1"/>
          <w:sz w:val="24"/>
          <w:szCs w:val="24"/>
        </w:rPr>
        <w:t>=1</w:t>
      </w:r>
      <w:r w:rsidRPr="001062D9">
        <w:rPr>
          <w:b/>
          <w:noProof/>
          <w:color w:val="000000" w:themeColor="text1"/>
          <w:sz w:val="24"/>
          <w:szCs w:val="24"/>
        </w:rPr>
        <w:t>; $</w:t>
      </w:r>
      <w:r w:rsidRPr="003C7DB9">
        <w:rPr>
          <w:b/>
          <w:noProof/>
          <w:color w:val="000000" w:themeColor="text1"/>
          <w:sz w:val="24"/>
          <w:szCs w:val="24"/>
          <w:lang w:val="en-US"/>
        </w:rPr>
        <w:t>slogan</w:t>
      </w:r>
      <w:r w:rsidRPr="001062D9">
        <w:rPr>
          <w:b/>
          <w:noProof/>
          <w:color w:val="000000" w:themeColor="text1"/>
          <w:sz w:val="24"/>
          <w:szCs w:val="24"/>
        </w:rPr>
        <w:t xml:space="preserve"> &lt;= 5;){</w:t>
      </w:r>
    </w:p>
    <w:p w:rsidR="008012CF" w:rsidRPr="001062D9" w:rsidRDefault="008012CF" w:rsidP="008012CF">
      <w:pPr>
        <w:pStyle w:val="a3"/>
        <w:rPr>
          <w:noProof/>
          <w:color w:val="000000" w:themeColor="text1"/>
          <w:sz w:val="24"/>
          <w:szCs w:val="24"/>
        </w:rPr>
      </w:pPr>
      <w:r w:rsidRPr="001062D9">
        <w:rPr>
          <w:b/>
          <w:noProof/>
          <w:color w:val="000000" w:themeColor="text1"/>
          <w:sz w:val="24"/>
          <w:szCs w:val="24"/>
        </w:rPr>
        <w:t xml:space="preserve">            </w:t>
      </w:r>
      <w:r w:rsidRPr="003C7DB9">
        <w:rPr>
          <w:b/>
          <w:noProof/>
          <w:color w:val="000000" w:themeColor="text1"/>
          <w:sz w:val="24"/>
          <w:szCs w:val="24"/>
          <w:lang w:val="en-US"/>
        </w:rPr>
        <w:t>echo</w:t>
      </w:r>
      <w:r w:rsidRPr="001062D9">
        <w:rPr>
          <w:b/>
          <w:noProof/>
          <w:color w:val="000000" w:themeColor="text1"/>
          <w:sz w:val="24"/>
          <w:szCs w:val="24"/>
        </w:rPr>
        <w:t xml:space="preserve"> 'Сумчанам сучасні автобуси 100+ пасажирів &lt;</w:t>
      </w:r>
      <w:r w:rsidRPr="003C7DB9">
        <w:rPr>
          <w:b/>
          <w:noProof/>
          <w:color w:val="000000" w:themeColor="text1"/>
          <w:sz w:val="24"/>
          <w:szCs w:val="24"/>
          <w:lang w:val="en-US"/>
        </w:rPr>
        <w:t>br</w:t>
      </w:r>
      <w:r w:rsidRPr="001062D9">
        <w:rPr>
          <w:b/>
          <w:noProof/>
          <w:color w:val="000000" w:themeColor="text1"/>
          <w:sz w:val="24"/>
          <w:szCs w:val="24"/>
        </w:rPr>
        <w:t>&gt;';</w:t>
      </w:r>
    </w:p>
    <w:p w:rsidR="003A1E9E" w:rsidRPr="001062D9" w:rsidRDefault="00197318" w:rsidP="00D17B70">
      <w:pPr>
        <w:pStyle w:val="a3"/>
        <w:rPr>
          <w:b/>
          <w:noProof/>
          <w:color w:val="000000" w:themeColor="text1"/>
          <w:sz w:val="24"/>
          <w:szCs w:val="24"/>
        </w:rPr>
      </w:pPr>
      <w:r w:rsidRPr="001062D9">
        <w:rPr>
          <w:b/>
          <w:noProof/>
          <w:color w:val="000000" w:themeColor="text1"/>
          <w:sz w:val="24"/>
          <w:szCs w:val="24"/>
        </w:rPr>
        <w:t>}</w:t>
      </w:r>
    </w:p>
    <w:p w:rsidR="00197318" w:rsidRPr="001062D9" w:rsidRDefault="00197318" w:rsidP="00D17B70">
      <w:pPr>
        <w:pStyle w:val="a3"/>
        <w:rPr>
          <w:b/>
          <w:noProof/>
          <w:color w:val="FF0000"/>
          <w:sz w:val="24"/>
          <w:szCs w:val="24"/>
        </w:rPr>
      </w:pPr>
    </w:p>
    <w:p w:rsidR="00415B85" w:rsidRPr="001062D9" w:rsidRDefault="00415B85" w:rsidP="00D17B70">
      <w:pPr>
        <w:pStyle w:val="a3"/>
        <w:rPr>
          <w:b/>
          <w:noProof/>
          <w:color w:val="FF0000"/>
          <w:sz w:val="24"/>
          <w:szCs w:val="24"/>
        </w:rPr>
      </w:pPr>
      <w:r w:rsidRPr="001062D9">
        <w:rPr>
          <w:b/>
          <w:noProof/>
          <w:color w:val="FF0000"/>
          <w:sz w:val="24"/>
          <w:szCs w:val="24"/>
        </w:rPr>
        <w:t xml:space="preserve">Пример сочетания условия </w:t>
      </w:r>
      <w:r w:rsidRPr="003C7DB9">
        <w:rPr>
          <w:b/>
          <w:noProof/>
          <w:color w:val="FF0000"/>
          <w:sz w:val="24"/>
          <w:szCs w:val="24"/>
          <w:lang w:val="en-US"/>
        </w:rPr>
        <w:t>if</w:t>
      </w:r>
      <w:r w:rsidRPr="001062D9">
        <w:rPr>
          <w:b/>
          <w:noProof/>
          <w:color w:val="FF0000"/>
          <w:sz w:val="24"/>
          <w:szCs w:val="24"/>
        </w:rPr>
        <w:t xml:space="preserve">  и цикла </w:t>
      </w:r>
      <w:r w:rsidRPr="003C7DB9">
        <w:rPr>
          <w:b/>
          <w:noProof/>
          <w:color w:val="FF0000"/>
          <w:sz w:val="24"/>
          <w:szCs w:val="24"/>
          <w:lang w:val="en-US"/>
        </w:rPr>
        <w:t>for</w:t>
      </w:r>
      <w:r w:rsidRPr="001062D9">
        <w:rPr>
          <w:b/>
          <w:noProof/>
          <w:color w:val="FF0000"/>
          <w:sz w:val="24"/>
          <w:szCs w:val="24"/>
        </w:rPr>
        <w:t>:</w:t>
      </w:r>
    </w:p>
    <w:p w:rsidR="003A1E9E" w:rsidRPr="001062D9" w:rsidRDefault="003A1E9E" w:rsidP="00D17B70">
      <w:pPr>
        <w:pStyle w:val="a3"/>
        <w:rPr>
          <w:b/>
          <w:noProof/>
          <w:color w:val="FF0000"/>
          <w:sz w:val="24"/>
          <w:szCs w:val="24"/>
        </w:rPr>
      </w:pPr>
    </w:p>
    <w:p w:rsidR="00415B85" w:rsidRPr="003C7DB9" w:rsidRDefault="00415B85" w:rsidP="00415B85">
      <w:pPr>
        <w:pStyle w:val="a3"/>
        <w:rPr>
          <w:b/>
          <w:noProof/>
          <w:color w:val="000000" w:themeColor="text1"/>
          <w:sz w:val="24"/>
          <w:szCs w:val="24"/>
          <w:lang w:val="en-US"/>
        </w:rPr>
      </w:pPr>
      <w:r w:rsidRPr="003C7DB9">
        <w:rPr>
          <w:b/>
          <w:noProof/>
          <w:color w:val="FF0000"/>
          <w:sz w:val="24"/>
          <w:szCs w:val="24"/>
          <w:lang w:val="en-US"/>
        </w:rPr>
        <w:t>for</w:t>
      </w:r>
      <w:r w:rsidR="00197318" w:rsidRPr="003C7DB9">
        <w:rPr>
          <w:b/>
          <w:noProof/>
          <w:color w:val="000000" w:themeColor="text1"/>
          <w:sz w:val="24"/>
          <w:szCs w:val="24"/>
          <w:lang w:val="en-US"/>
        </w:rPr>
        <w:t>($o=1</w:t>
      </w:r>
      <w:r w:rsidRPr="003C7DB9">
        <w:rPr>
          <w:b/>
          <w:noProof/>
          <w:color w:val="000000" w:themeColor="text1"/>
          <w:sz w:val="24"/>
          <w:szCs w:val="24"/>
          <w:lang w:val="en-US"/>
        </w:rPr>
        <w:t>;$o&lt;10;$o++){</w:t>
      </w:r>
    </w:p>
    <w:p w:rsidR="00415B85" w:rsidRPr="003C7DB9" w:rsidRDefault="00415B85" w:rsidP="00415B85">
      <w:pPr>
        <w:pStyle w:val="a3"/>
        <w:rPr>
          <w:b/>
          <w:noProof/>
          <w:color w:val="000000" w:themeColor="text1"/>
          <w:sz w:val="24"/>
          <w:szCs w:val="24"/>
          <w:lang w:val="en-US"/>
        </w:rPr>
      </w:pPr>
      <w:r w:rsidRPr="003C7DB9">
        <w:rPr>
          <w:b/>
          <w:noProof/>
          <w:color w:val="000000" w:themeColor="text1"/>
          <w:sz w:val="24"/>
          <w:szCs w:val="24"/>
          <w:lang w:val="en-US"/>
        </w:rPr>
        <w:t xml:space="preserve">                echo "&lt;br&gt; $o";</w:t>
      </w:r>
    </w:p>
    <w:p w:rsidR="00415B85" w:rsidRPr="001062D9" w:rsidRDefault="00415B85" w:rsidP="00415B85">
      <w:pPr>
        <w:pStyle w:val="a3"/>
        <w:rPr>
          <w:b/>
          <w:noProof/>
          <w:color w:val="000000" w:themeColor="text1"/>
          <w:sz w:val="24"/>
          <w:szCs w:val="24"/>
        </w:rPr>
      </w:pPr>
      <w:r w:rsidRPr="003C7DB9">
        <w:rPr>
          <w:b/>
          <w:noProof/>
          <w:color w:val="FF0000"/>
          <w:sz w:val="24"/>
          <w:szCs w:val="24"/>
          <w:lang w:val="en-US"/>
        </w:rPr>
        <w:t xml:space="preserve">                if</w:t>
      </w:r>
      <w:r w:rsidRPr="001062D9">
        <w:rPr>
          <w:b/>
          <w:noProof/>
          <w:color w:val="000000" w:themeColor="text1"/>
          <w:sz w:val="24"/>
          <w:szCs w:val="24"/>
        </w:rPr>
        <w:t>($</w:t>
      </w:r>
      <w:r w:rsidRPr="003C7DB9">
        <w:rPr>
          <w:b/>
          <w:noProof/>
          <w:color w:val="000000" w:themeColor="text1"/>
          <w:sz w:val="24"/>
          <w:szCs w:val="24"/>
          <w:lang w:val="en-US"/>
        </w:rPr>
        <w:t>o</w:t>
      </w:r>
      <w:r w:rsidRPr="001062D9">
        <w:rPr>
          <w:b/>
          <w:noProof/>
          <w:color w:val="000000" w:themeColor="text1"/>
          <w:sz w:val="24"/>
          <w:szCs w:val="24"/>
        </w:rPr>
        <w:t>%2==0){</w:t>
      </w:r>
    </w:p>
    <w:p w:rsidR="00415B85" w:rsidRPr="001062D9" w:rsidRDefault="00415B85" w:rsidP="00415B85">
      <w:pPr>
        <w:pStyle w:val="a3"/>
        <w:rPr>
          <w:b/>
          <w:noProof/>
          <w:color w:val="000000" w:themeColor="text1"/>
          <w:sz w:val="24"/>
          <w:szCs w:val="24"/>
        </w:rPr>
      </w:pPr>
      <w:r w:rsidRPr="001062D9">
        <w:rPr>
          <w:b/>
          <w:noProof/>
          <w:color w:val="000000" w:themeColor="text1"/>
          <w:sz w:val="24"/>
          <w:szCs w:val="24"/>
        </w:rPr>
        <w:t xml:space="preserve">                </w:t>
      </w:r>
      <w:r w:rsidRPr="003C7DB9">
        <w:rPr>
          <w:b/>
          <w:noProof/>
          <w:color w:val="000000" w:themeColor="text1"/>
          <w:sz w:val="24"/>
          <w:szCs w:val="24"/>
          <w:lang w:val="en-US"/>
        </w:rPr>
        <w:t>echo</w:t>
      </w:r>
      <w:r w:rsidRPr="001062D9">
        <w:rPr>
          <w:b/>
          <w:noProof/>
          <w:color w:val="000000" w:themeColor="text1"/>
          <w:sz w:val="24"/>
          <w:szCs w:val="24"/>
        </w:rPr>
        <w:t xml:space="preserve"> ' - четное число';</w:t>
      </w:r>
    </w:p>
    <w:p w:rsidR="00415B85" w:rsidRPr="001062D9" w:rsidRDefault="00415B85" w:rsidP="00415B85">
      <w:pPr>
        <w:pStyle w:val="a3"/>
        <w:rPr>
          <w:b/>
          <w:noProof/>
          <w:color w:val="000000" w:themeColor="text1"/>
          <w:sz w:val="24"/>
          <w:szCs w:val="24"/>
        </w:rPr>
      </w:pPr>
      <w:r w:rsidRPr="001062D9">
        <w:rPr>
          <w:b/>
          <w:noProof/>
          <w:color w:val="000000" w:themeColor="text1"/>
          <w:sz w:val="24"/>
          <w:szCs w:val="24"/>
        </w:rPr>
        <w:t xml:space="preserve">                }</w:t>
      </w:r>
    </w:p>
    <w:p w:rsidR="00415B85" w:rsidRPr="001062D9" w:rsidRDefault="00415B85" w:rsidP="00415B85">
      <w:pPr>
        <w:pStyle w:val="a3"/>
        <w:rPr>
          <w:b/>
          <w:noProof/>
          <w:color w:val="000000" w:themeColor="text1"/>
          <w:sz w:val="24"/>
          <w:szCs w:val="24"/>
        </w:rPr>
      </w:pPr>
      <w:r w:rsidRPr="001062D9">
        <w:rPr>
          <w:b/>
          <w:noProof/>
          <w:color w:val="FF0000"/>
          <w:sz w:val="24"/>
          <w:szCs w:val="24"/>
        </w:rPr>
        <w:t xml:space="preserve">                    </w:t>
      </w:r>
      <w:r w:rsidRPr="003C7DB9">
        <w:rPr>
          <w:b/>
          <w:noProof/>
          <w:color w:val="FF0000"/>
          <w:sz w:val="24"/>
          <w:szCs w:val="24"/>
          <w:lang w:val="en-US"/>
        </w:rPr>
        <w:t>if</w:t>
      </w:r>
      <w:r w:rsidRPr="001062D9">
        <w:rPr>
          <w:b/>
          <w:noProof/>
          <w:color w:val="000000" w:themeColor="text1"/>
          <w:sz w:val="24"/>
          <w:szCs w:val="24"/>
        </w:rPr>
        <w:t>($</w:t>
      </w:r>
      <w:r w:rsidRPr="003C7DB9">
        <w:rPr>
          <w:b/>
          <w:noProof/>
          <w:color w:val="000000" w:themeColor="text1"/>
          <w:sz w:val="24"/>
          <w:szCs w:val="24"/>
          <w:lang w:val="en-US"/>
        </w:rPr>
        <w:t>o</w:t>
      </w:r>
      <w:r w:rsidRPr="001062D9">
        <w:rPr>
          <w:b/>
          <w:noProof/>
          <w:color w:val="000000" w:themeColor="text1"/>
          <w:sz w:val="24"/>
          <w:szCs w:val="24"/>
        </w:rPr>
        <w:t>%2!==0){</w:t>
      </w:r>
    </w:p>
    <w:p w:rsidR="00415B85" w:rsidRPr="001062D9" w:rsidRDefault="00415B85" w:rsidP="00415B85">
      <w:pPr>
        <w:pStyle w:val="a3"/>
        <w:rPr>
          <w:b/>
          <w:noProof/>
          <w:color w:val="000000" w:themeColor="text1"/>
          <w:sz w:val="24"/>
          <w:szCs w:val="24"/>
        </w:rPr>
      </w:pPr>
      <w:r w:rsidRPr="001062D9">
        <w:rPr>
          <w:b/>
          <w:noProof/>
          <w:color w:val="000000" w:themeColor="text1"/>
          <w:sz w:val="24"/>
          <w:szCs w:val="24"/>
        </w:rPr>
        <w:t xml:space="preserve">                    </w:t>
      </w:r>
      <w:r w:rsidRPr="003C7DB9">
        <w:rPr>
          <w:b/>
          <w:noProof/>
          <w:color w:val="000000" w:themeColor="text1"/>
          <w:sz w:val="24"/>
          <w:szCs w:val="24"/>
          <w:lang w:val="en-US"/>
        </w:rPr>
        <w:t>echo</w:t>
      </w:r>
      <w:r w:rsidRPr="001062D9">
        <w:rPr>
          <w:b/>
          <w:noProof/>
          <w:color w:val="000000" w:themeColor="text1"/>
          <w:sz w:val="24"/>
          <w:szCs w:val="24"/>
        </w:rPr>
        <w:t xml:space="preserve"> ' - нечетное число';    </w:t>
      </w:r>
    </w:p>
    <w:p w:rsidR="00415B85" w:rsidRPr="001062D9" w:rsidRDefault="00415B85" w:rsidP="00415B85">
      <w:pPr>
        <w:pStyle w:val="a3"/>
        <w:rPr>
          <w:b/>
          <w:noProof/>
          <w:color w:val="000000" w:themeColor="text1"/>
          <w:sz w:val="24"/>
          <w:szCs w:val="24"/>
        </w:rPr>
      </w:pPr>
      <w:r w:rsidRPr="001062D9">
        <w:rPr>
          <w:b/>
          <w:noProof/>
          <w:color w:val="000000" w:themeColor="text1"/>
          <w:sz w:val="24"/>
          <w:szCs w:val="24"/>
        </w:rPr>
        <w:t xml:space="preserve">                    }</w:t>
      </w:r>
    </w:p>
    <w:p w:rsidR="00415B85" w:rsidRPr="001062D9" w:rsidRDefault="00415B85" w:rsidP="00415B85">
      <w:pPr>
        <w:pStyle w:val="a3"/>
        <w:rPr>
          <w:b/>
          <w:noProof/>
          <w:color w:val="000000" w:themeColor="text1"/>
          <w:sz w:val="24"/>
          <w:szCs w:val="24"/>
        </w:rPr>
      </w:pPr>
      <w:r w:rsidRPr="001062D9">
        <w:rPr>
          <w:b/>
          <w:noProof/>
          <w:color w:val="000000" w:themeColor="text1"/>
          <w:sz w:val="24"/>
          <w:szCs w:val="24"/>
        </w:rPr>
        <w:t xml:space="preserve">                 }</w:t>
      </w:r>
    </w:p>
    <w:p w:rsidR="003A1E9E" w:rsidRPr="001062D9" w:rsidRDefault="003A1E9E" w:rsidP="00415B85">
      <w:pPr>
        <w:pStyle w:val="a3"/>
        <w:rPr>
          <w:b/>
          <w:noProof/>
          <w:color w:val="000000" w:themeColor="text1"/>
          <w:sz w:val="24"/>
          <w:szCs w:val="24"/>
        </w:rPr>
      </w:pPr>
    </w:p>
    <w:p w:rsidR="003A1E9E" w:rsidRPr="001062D9" w:rsidRDefault="003A1E9E" w:rsidP="003A1E9E">
      <w:pPr>
        <w:pStyle w:val="a3"/>
        <w:rPr>
          <w:b/>
          <w:noProof/>
          <w:color w:val="FF0000"/>
          <w:sz w:val="24"/>
          <w:szCs w:val="24"/>
        </w:rPr>
      </w:pPr>
      <w:r w:rsidRPr="001062D9">
        <w:rPr>
          <w:b/>
          <w:noProof/>
          <w:color w:val="FF0000"/>
          <w:sz w:val="24"/>
          <w:szCs w:val="24"/>
        </w:rPr>
        <w:t xml:space="preserve">Пример сочетания условия </w:t>
      </w:r>
      <w:r w:rsidRPr="003C7DB9">
        <w:rPr>
          <w:b/>
          <w:noProof/>
          <w:color w:val="FF0000"/>
          <w:sz w:val="24"/>
          <w:szCs w:val="24"/>
          <w:lang w:val="en-US"/>
        </w:rPr>
        <w:t>if</w:t>
      </w:r>
      <w:r w:rsidRPr="001062D9">
        <w:rPr>
          <w:b/>
          <w:noProof/>
          <w:color w:val="FF0000"/>
          <w:sz w:val="24"/>
          <w:szCs w:val="24"/>
        </w:rPr>
        <w:t xml:space="preserve"> </w:t>
      </w:r>
      <w:r w:rsidRPr="003C7DB9">
        <w:rPr>
          <w:b/>
          <w:noProof/>
          <w:color w:val="FF0000"/>
          <w:sz w:val="24"/>
          <w:szCs w:val="24"/>
          <w:lang w:val="en-US"/>
        </w:rPr>
        <w:t>else</w:t>
      </w:r>
      <w:r w:rsidRPr="001062D9">
        <w:rPr>
          <w:b/>
          <w:noProof/>
          <w:color w:val="FF0000"/>
          <w:sz w:val="24"/>
          <w:szCs w:val="24"/>
        </w:rPr>
        <w:t xml:space="preserve"> и цикла </w:t>
      </w:r>
      <w:r w:rsidRPr="003C7DB9">
        <w:rPr>
          <w:b/>
          <w:noProof/>
          <w:color w:val="FF0000"/>
          <w:sz w:val="24"/>
          <w:szCs w:val="24"/>
          <w:lang w:val="en-US"/>
        </w:rPr>
        <w:t>for</w:t>
      </w:r>
      <w:r w:rsidRPr="001062D9">
        <w:rPr>
          <w:b/>
          <w:noProof/>
          <w:color w:val="FF0000"/>
          <w:sz w:val="24"/>
          <w:szCs w:val="24"/>
        </w:rPr>
        <w:t>:</w:t>
      </w:r>
    </w:p>
    <w:p w:rsidR="003A1E9E" w:rsidRPr="001062D9" w:rsidRDefault="003A1E9E" w:rsidP="003A1E9E">
      <w:pPr>
        <w:pStyle w:val="a3"/>
        <w:rPr>
          <w:b/>
          <w:noProof/>
          <w:color w:val="FF0000"/>
          <w:sz w:val="24"/>
          <w:szCs w:val="24"/>
        </w:rPr>
      </w:pPr>
    </w:p>
    <w:p w:rsidR="003A1E9E" w:rsidRPr="003C7DB9" w:rsidRDefault="003A1E9E" w:rsidP="003A1E9E">
      <w:pPr>
        <w:pStyle w:val="a3"/>
        <w:rPr>
          <w:b/>
          <w:noProof/>
          <w:color w:val="000000" w:themeColor="text1"/>
          <w:sz w:val="24"/>
          <w:szCs w:val="24"/>
          <w:lang w:val="en-US"/>
        </w:rPr>
      </w:pPr>
      <w:r w:rsidRPr="003C7DB9">
        <w:rPr>
          <w:b/>
          <w:noProof/>
          <w:color w:val="FF0000"/>
          <w:sz w:val="24"/>
          <w:szCs w:val="24"/>
          <w:lang w:val="en-US"/>
        </w:rPr>
        <w:t>for</w:t>
      </w:r>
      <w:r w:rsidRPr="003C7DB9">
        <w:rPr>
          <w:b/>
          <w:noProof/>
          <w:color w:val="000000" w:themeColor="text1"/>
          <w:sz w:val="24"/>
          <w:szCs w:val="24"/>
          <w:lang w:val="en-US"/>
        </w:rPr>
        <w:t>( $p = 1; $p &lt; 10; $p++){</w:t>
      </w:r>
    </w:p>
    <w:p w:rsidR="003A1E9E" w:rsidRPr="003C7DB9" w:rsidRDefault="003A1E9E" w:rsidP="003A1E9E">
      <w:pPr>
        <w:pStyle w:val="a3"/>
        <w:rPr>
          <w:b/>
          <w:noProof/>
          <w:color w:val="000000" w:themeColor="text1"/>
          <w:sz w:val="24"/>
          <w:szCs w:val="24"/>
          <w:lang w:val="en-US"/>
        </w:rPr>
      </w:pPr>
      <w:r w:rsidRPr="003C7DB9">
        <w:rPr>
          <w:b/>
          <w:noProof/>
          <w:color w:val="000000" w:themeColor="text1"/>
          <w:sz w:val="24"/>
          <w:szCs w:val="24"/>
          <w:lang w:val="en-US"/>
        </w:rPr>
        <w:t xml:space="preserve">                     echo "&lt;br&gt; $p";</w:t>
      </w:r>
    </w:p>
    <w:p w:rsidR="003A1E9E" w:rsidRPr="003C7DB9" w:rsidRDefault="003A1E9E" w:rsidP="003A1E9E">
      <w:pPr>
        <w:pStyle w:val="a3"/>
        <w:rPr>
          <w:b/>
          <w:noProof/>
          <w:color w:val="000000" w:themeColor="text1"/>
          <w:sz w:val="24"/>
          <w:szCs w:val="24"/>
          <w:lang w:val="en-US"/>
        </w:rPr>
      </w:pPr>
      <w:r w:rsidRPr="003C7DB9">
        <w:rPr>
          <w:b/>
          <w:noProof/>
          <w:color w:val="000000" w:themeColor="text1"/>
          <w:sz w:val="24"/>
          <w:szCs w:val="24"/>
          <w:lang w:val="en-US"/>
        </w:rPr>
        <w:t xml:space="preserve">                 </w:t>
      </w:r>
    </w:p>
    <w:p w:rsidR="003A1E9E" w:rsidRPr="001062D9" w:rsidRDefault="003A1E9E" w:rsidP="003A1E9E">
      <w:pPr>
        <w:pStyle w:val="a3"/>
        <w:rPr>
          <w:b/>
          <w:noProof/>
          <w:color w:val="000000" w:themeColor="text1"/>
          <w:sz w:val="24"/>
          <w:szCs w:val="24"/>
        </w:rPr>
      </w:pPr>
      <w:r w:rsidRPr="003C7DB9">
        <w:rPr>
          <w:b/>
          <w:noProof/>
          <w:color w:val="FF0000"/>
          <w:sz w:val="24"/>
          <w:szCs w:val="24"/>
          <w:lang w:val="en-US"/>
        </w:rPr>
        <w:t xml:space="preserve">                     if</w:t>
      </w:r>
      <w:r w:rsidRPr="001062D9">
        <w:rPr>
          <w:b/>
          <w:noProof/>
          <w:color w:val="000000" w:themeColor="text1"/>
          <w:sz w:val="24"/>
          <w:szCs w:val="24"/>
        </w:rPr>
        <w:t>($</w:t>
      </w:r>
      <w:r w:rsidRPr="003C7DB9">
        <w:rPr>
          <w:b/>
          <w:noProof/>
          <w:color w:val="000000" w:themeColor="text1"/>
          <w:sz w:val="24"/>
          <w:szCs w:val="24"/>
          <w:lang w:val="en-US"/>
        </w:rPr>
        <w:t>p</w:t>
      </w:r>
      <w:r w:rsidRPr="001062D9">
        <w:rPr>
          <w:b/>
          <w:noProof/>
          <w:color w:val="000000" w:themeColor="text1"/>
          <w:sz w:val="24"/>
          <w:szCs w:val="24"/>
        </w:rPr>
        <w:t xml:space="preserve"> % 2 == 0){</w:t>
      </w:r>
    </w:p>
    <w:p w:rsidR="003A1E9E" w:rsidRPr="001062D9" w:rsidRDefault="003A1E9E" w:rsidP="003A1E9E">
      <w:pPr>
        <w:pStyle w:val="a3"/>
        <w:rPr>
          <w:b/>
          <w:noProof/>
          <w:color w:val="000000" w:themeColor="text1"/>
          <w:sz w:val="24"/>
          <w:szCs w:val="24"/>
        </w:rPr>
      </w:pPr>
      <w:r w:rsidRPr="001062D9">
        <w:rPr>
          <w:b/>
          <w:noProof/>
          <w:color w:val="000000" w:themeColor="text1"/>
          <w:sz w:val="24"/>
          <w:szCs w:val="24"/>
        </w:rPr>
        <w:t xml:space="preserve">                 </w:t>
      </w:r>
      <w:r w:rsidRPr="003C7DB9">
        <w:rPr>
          <w:b/>
          <w:noProof/>
          <w:color w:val="000000" w:themeColor="text1"/>
          <w:sz w:val="24"/>
          <w:szCs w:val="24"/>
          <w:lang w:val="en-US"/>
        </w:rPr>
        <w:t>echo</w:t>
      </w:r>
      <w:r w:rsidRPr="001062D9">
        <w:rPr>
          <w:b/>
          <w:noProof/>
          <w:color w:val="000000" w:themeColor="text1"/>
          <w:sz w:val="24"/>
          <w:szCs w:val="24"/>
        </w:rPr>
        <w:t xml:space="preserve"> " - четное число";</w:t>
      </w:r>
    </w:p>
    <w:p w:rsidR="003A1E9E" w:rsidRPr="001062D9" w:rsidRDefault="003A1E9E" w:rsidP="003A1E9E">
      <w:pPr>
        <w:pStyle w:val="a3"/>
        <w:rPr>
          <w:b/>
          <w:noProof/>
          <w:color w:val="000000" w:themeColor="text1"/>
          <w:sz w:val="24"/>
          <w:szCs w:val="24"/>
        </w:rPr>
      </w:pPr>
      <w:r w:rsidRPr="001062D9">
        <w:rPr>
          <w:b/>
          <w:noProof/>
          <w:color w:val="000000" w:themeColor="text1"/>
          <w:sz w:val="24"/>
          <w:szCs w:val="24"/>
        </w:rPr>
        <w:t xml:space="preserve">                 }</w:t>
      </w:r>
      <w:r w:rsidRPr="003C7DB9">
        <w:rPr>
          <w:b/>
          <w:noProof/>
          <w:color w:val="FF0000"/>
          <w:sz w:val="24"/>
          <w:szCs w:val="24"/>
          <w:lang w:val="en-US"/>
        </w:rPr>
        <w:t>else</w:t>
      </w:r>
      <w:r w:rsidRPr="001062D9">
        <w:rPr>
          <w:b/>
          <w:noProof/>
          <w:color w:val="000000" w:themeColor="text1"/>
          <w:sz w:val="24"/>
          <w:szCs w:val="24"/>
        </w:rPr>
        <w:t>{</w:t>
      </w:r>
    </w:p>
    <w:p w:rsidR="003A1E9E" w:rsidRPr="001062D9" w:rsidRDefault="003A1E9E" w:rsidP="003A1E9E">
      <w:pPr>
        <w:pStyle w:val="a3"/>
        <w:rPr>
          <w:b/>
          <w:noProof/>
          <w:color w:val="000000" w:themeColor="text1"/>
          <w:sz w:val="24"/>
          <w:szCs w:val="24"/>
        </w:rPr>
      </w:pPr>
      <w:r w:rsidRPr="001062D9">
        <w:rPr>
          <w:b/>
          <w:noProof/>
          <w:color w:val="000000" w:themeColor="text1"/>
          <w:sz w:val="24"/>
          <w:szCs w:val="24"/>
        </w:rPr>
        <w:t xml:space="preserve">                         </w:t>
      </w:r>
      <w:r w:rsidRPr="003C7DB9">
        <w:rPr>
          <w:b/>
          <w:noProof/>
          <w:color w:val="000000" w:themeColor="text1"/>
          <w:sz w:val="24"/>
          <w:szCs w:val="24"/>
          <w:lang w:val="en-US"/>
        </w:rPr>
        <w:t>echo</w:t>
      </w:r>
      <w:r w:rsidRPr="001062D9">
        <w:rPr>
          <w:b/>
          <w:noProof/>
          <w:color w:val="000000" w:themeColor="text1"/>
          <w:sz w:val="24"/>
          <w:szCs w:val="24"/>
        </w:rPr>
        <w:t xml:space="preserve"> " - нечетное число";</w:t>
      </w:r>
    </w:p>
    <w:p w:rsidR="003A1E9E" w:rsidRPr="001062D9" w:rsidRDefault="003A1E9E" w:rsidP="003A1E9E">
      <w:pPr>
        <w:pStyle w:val="a3"/>
        <w:rPr>
          <w:b/>
          <w:noProof/>
          <w:color w:val="000000" w:themeColor="text1"/>
          <w:sz w:val="24"/>
          <w:szCs w:val="24"/>
        </w:rPr>
      </w:pPr>
      <w:r w:rsidRPr="001062D9">
        <w:rPr>
          <w:b/>
          <w:noProof/>
          <w:color w:val="000000" w:themeColor="text1"/>
          <w:sz w:val="24"/>
          <w:szCs w:val="24"/>
        </w:rPr>
        <w:t xml:space="preserve">                     }</w:t>
      </w:r>
    </w:p>
    <w:p w:rsidR="003A1E9E" w:rsidRPr="001062D9" w:rsidRDefault="003A1E9E" w:rsidP="003A1E9E">
      <w:pPr>
        <w:pStyle w:val="a3"/>
        <w:rPr>
          <w:b/>
          <w:noProof/>
          <w:color w:val="000000" w:themeColor="text1"/>
          <w:sz w:val="24"/>
          <w:szCs w:val="24"/>
        </w:rPr>
      </w:pPr>
      <w:r w:rsidRPr="001062D9">
        <w:rPr>
          <w:b/>
          <w:noProof/>
          <w:color w:val="000000" w:themeColor="text1"/>
          <w:sz w:val="24"/>
          <w:szCs w:val="24"/>
        </w:rPr>
        <w:t xml:space="preserve">                 }</w:t>
      </w:r>
    </w:p>
    <w:p w:rsidR="003A1E9E" w:rsidRPr="001062D9" w:rsidRDefault="003A1E9E" w:rsidP="00415B85">
      <w:pPr>
        <w:pStyle w:val="a3"/>
        <w:rPr>
          <w:b/>
          <w:noProof/>
          <w:color w:val="000000" w:themeColor="text1"/>
          <w:sz w:val="24"/>
          <w:szCs w:val="24"/>
        </w:rPr>
      </w:pPr>
    </w:p>
    <w:p w:rsidR="00395CEF" w:rsidRPr="001062D9" w:rsidRDefault="00395CEF" w:rsidP="00395CEF">
      <w:pPr>
        <w:rPr>
          <w:noProof/>
          <w:sz w:val="24"/>
          <w:szCs w:val="24"/>
        </w:rPr>
      </w:pPr>
      <w:r w:rsidRPr="001062D9">
        <w:rPr>
          <w:noProof/>
          <w:sz w:val="24"/>
          <w:szCs w:val="24"/>
        </w:rPr>
        <w:t>Данный цикл также использует</w:t>
      </w:r>
      <w:r w:rsidR="00CF77ED" w:rsidRPr="001062D9">
        <w:rPr>
          <w:noProof/>
          <w:sz w:val="24"/>
          <w:szCs w:val="24"/>
        </w:rPr>
        <w:t>ся, чтобы сделать блог</w:t>
      </w:r>
    </w:p>
    <w:p w:rsidR="00395CEF" w:rsidRPr="001062D9" w:rsidRDefault="00395CEF" w:rsidP="00415B85">
      <w:pPr>
        <w:pStyle w:val="a3"/>
        <w:rPr>
          <w:b/>
          <w:noProof/>
          <w:color w:val="000000" w:themeColor="text1"/>
          <w:sz w:val="24"/>
          <w:szCs w:val="24"/>
        </w:rPr>
      </w:pPr>
    </w:p>
    <w:p w:rsidR="00395CEF" w:rsidRPr="001062D9" w:rsidRDefault="00395CEF" w:rsidP="00415B85">
      <w:pPr>
        <w:pStyle w:val="a3"/>
        <w:rPr>
          <w:b/>
          <w:noProof/>
          <w:color w:val="000000" w:themeColor="text1"/>
          <w:sz w:val="24"/>
          <w:szCs w:val="24"/>
        </w:rPr>
      </w:pPr>
    </w:p>
    <w:p w:rsidR="00DD518E" w:rsidRPr="001062D9" w:rsidRDefault="00DD518E" w:rsidP="00A44194">
      <w:pPr>
        <w:pStyle w:val="a3"/>
        <w:numPr>
          <w:ilvl w:val="0"/>
          <w:numId w:val="10"/>
        </w:numPr>
        <w:rPr>
          <w:noProof/>
          <w:color w:val="000000" w:themeColor="text1"/>
          <w:sz w:val="24"/>
          <w:szCs w:val="24"/>
        </w:rPr>
      </w:pPr>
      <w:r w:rsidRPr="003C7DB9">
        <w:rPr>
          <w:b/>
          <w:noProof/>
          <w:color w:val="FF0000"/>
          <w:sz w:val="24"/>
          <w:szCs w:val="24"/>
          <w:lang w:val="en-US"/>
        </w:rPr>
        <w:t>While</w:t>
      </w:r>
      <w:r w:rsidRPr="001062D9">
        <w:rPr>
          <w:b/>
          <w:noProof/>
          <w:color w:val="FF0000"/>
          <w:sz w:val="24"/>
          <w:szCs w:val="24"/>
        </w:rPr>
        <w:t>:</w:t>
      </w:r>
      <w:r w:rsidR="00B21E70" w:rsidRPr="001062D9">
        <w:rPr>
          <w:b/>
          <w:noProof/>
          <w:color w:val="FF0000"/>
          <w:sz w:val="24"/>
          <w:szCs w:val="24"/>
        </w:rPr>
        <w:t xml:space="preserve"> </w:t>
      </w:r>
      <w:r w:rsidR="00B21E70" w:rsidRPr="001062D9">
        <w:rPr>
          <w:noProof/>
          <w:color w:val="000000" w:themeColor="text1"/>
          <w:sz w:val="24"/>
          <w:szCs w:val="24"/>
        </w:rPr>
        <w:t xml:space="preserve">выполняет тоже самое, что и цикл </w:t>
      </w:r>
      <w:r w:rsidR="00B21E70" w:rsidRPr="003C7DB9">
        <w:rPr>
          <w:noProof/>
          <w:color w:val="000000" w:themeColor="text1"/>
          <w:sz w:val="24"/>
          <w:szCs w:val="24"/>
          <w:lang w:val="en-US"/>
        </w:rPr>
        <w:t>for</w:t>
      </w:r>
      <w:r w:rsidR="00B21E70" w:rsidRPr="001062D9">
        <w:rPr>
          <w:noProof/>
          <w:color w:val="000000" w:themeColor="text1"/>
          <w:sz w:val="24"/>
          <w:szCs w:val="24"/>
        </w:rPr>
        <w:t xml:space="preserve">, но отличается тем, что </w:t>
      </w:r>
      <w:r w:rsidR="0083295E" w:rsidRPr="001062D9">
        <w:rPr>
          <w:noProof/>
          <w:color w:val="000000" w:themeColor="text1"/>
          <w:sz w:val="24"/>
          <w:szCs w:val="24"/>
        </w:rPr>
        <w:t xml:space="preserve">из цикла </w:t>
      </w:r>
      <w:r w:rsidR="00977387" w:rsidRPr="003C7DB9">
        <w:rPr>
          <w:noProof/>
          <w:color w:val="000000" w:themeColor="text1"/>
          <w:sz w:val="24"/>
          <w:szCs w:val="24"/>
          <w:lang w:val="en-US"/>
        </w:rPr>
        <w:t>for</w:t>
      </w:r>
      <w:r w:rsidR="00977387" w:rsidRPr="001062D9">
        <w:rPr>
          <w:noProof/>
          <w:color w:val="000000" w:themeColor="text1"/>
          <w:sz w:val="24"/>
          <w:szCs w:val="24"/>
        </w:rPr>
        <w:t xml:space="preserve"> используется лишь </w:t>
      </w:r>
      <w:r w:rsidR="00977387" w:rsidRPr="001062D9">
        <w:rPr>
          <w:b/>
          <w:noProof/>
          <w:color w:val="FF0000"/>
          <w:sz w:val="24"/>
          <w:szCs w:val="24"/>
        </w:rPr>
        <w:t>секция услов</w:t>
      </w:r>
      <w:r w:rsidR="00AB29E0" w:rsidRPr="001062D9">
        <w:rPr>
          <w:b/>
          <w:noProof/>
          <w:color w:val="FF0000"/>
          <w:sz w:val="24"/>
          <w:szCs w:val="24"/>
        </w:rPr>
        <w:t>ия</w:t>
      </w:r>
      <w:r w:rsidR="0083295E" w:rsidRPr="001062D9">
        <w:rPr>
          <w:noProof/>
          <w:color w:val="000000" w:themeColor="text1"/>
          <w:sz w:val="24"/>
          <w:szCs w:val="24"/>
        </w:rPr>
        <w:t>, а остальные части используются</w:t>
      </w:r>
      <w:r w:rsidR="00977387" w:rsidRPr="001062D9">
        <w:rPr>
          <w:noProof/>
          <w:color w:val="000000" w:themeColor="text1"/>
          <w:sz w:val="24"/>
          <w:szCs w:val="24"/>
        </w:rPr>
        <w:t xml:space="preserve"> уже в самом</w:t>
      </w:r>
      <w:r w:rsidR="0083295E" w:rsidRPr="001062D9">
        <w:rPr>
          <w:noProof/>
          <w:color w:val="000000" w:themeColor="text1"/>
          <w:sz w:val="24"/>
          <w:szCs w:val="24"/>
        </w:rPr>
        <w:t xml:space="preserve"> блоке</w:t>
      </w:r>
      <w:r w:rsidR="00977387" w:rsidRPr="001062D9">
        <w:rPr>
          <w:noProof/>
          <w:color w:val="000000" w:themeColor="text1"/>
          <w:sz w:val="24"/>
          <w:szCs w:val="24"/>
        </w:rPr>
        <w:t xml:space="preserve"> коде за пределами цикла</w:t>
      </w:r>
      <w:r w:rsidR="0083295E" w:rsidRPr="001062D9">
        <w:rPr>
          <w:noProof/>
          <w:color w:val="000000" w:themeColor="text1"/>
          <w:sz w:val="24"/>
          <w:szCs w:val="24"/>
        </w:rPr>
        <w:t xml:space="preserve">. </w:t>
      </w:r>
      <w:r w:rsidR="00E528DE" w:rsidRPr="001062D9">
        <w:rPr>
          <w:noProof/>
          <w:color w:val="000000" w:themeColor="text1"/>
          <w:sz w:val="24"/>
          <w:szCs w:val="24"/>
        </w:rPr>
        <w:t xml:space="preserve"> </w:t>
      </w:r>
    </w:p>
    <w:p w:rsidR="00977387" w:rsidRPr="001062D9" w:rsidRDefault="00977387" w:rsidP="00977387">
      <w:pPr>
        <w:pStyle w:val="a3"/>
        <w:rPr>
          <w:noProof/>
          <w:color w:val="000000" w:themeColor="text1"/>
          <w:sz w:val="24"/>
          <w:szCs w:val="24"/>
        </w:rPr>
      </w:pPr>
      <w:r w:rsidRPr="001062D9">
        <w:rPr>
          <w:noProof/>
          <w:color w:val="000000" w:themeColor="text1"/>
          <w:sz w:val="24"/>
          <w:szCs w:val="24"/>
        </w:rPr>
        <w:t>Например:</w:t>
      </w:r>
    </w:p>
    <w:p w:rsidR="00395CEF" w:rsidRPr="001062D9" w:rsidRDefault="00395CEF" w:rsidP="00395CEF">
      <w:pPr>
        <w:rPr>
          <w:b/>
          <w:noProof/>
          <w:color w:val="FF0000"/>
          <w:sz w:val="24"/>
          <w:szCs w:val="24"/>
        </w:rPr>
      </w:pPr>
      <w:r w:rsidRPr="001062D9">
        <w:rPr>
          <w:b/>
          <w:noProof/>
          <w:color w:val="FF0000"/>
          <w:sz w:val="24"/>
          <w:szCs w:val="24"/>
        </w:rPr>
        <w:t xml:space="preserve">                 </w:t>
      </w:r>
    </w:p>
    <w:p w:rsidR="00395CEF" w:rsidRPr="001062D9" w:rsidRDefault="00395CEF" w:rsidP="00395CEF">
      <w:pPr>
        <w:rPr>
          <w:b/>
          <w:noProof/>
          <w:sz w:val="24"/>
          <w:szCs w:val="24"/>
        </w:rPr>
      </w:pPr>
      <w:r w:rsidRPr="001062D9">
        <w:rPr>
          <w:b/>
          <w:noProof/>
          <w:sz w:val="24"/>
          <w:szCs w:val="24"/>
        </w:rPr>
        <w:t xml:space="preserve">                  $</w:t>
      </w:r>
      <w:r w:rsidRPr="003C7DB9">
        <w:rPr>
          <w:b/>
          <w:noProof/>
          <w:sz w:val="24"/>
          <w:szCs w:val="24"/>
          <w:lang w:val="en-US"/>
        </w:rPr>
        <w:t>q</w:t>
      </w:r>
      <w:r w:rsidRPr="001062D9">
        <w:rPr>
          <w:b/>
          <w:noProof/>
          <w:sz w:val="24"/>
          <w:szCs w:val="24"/>
        </w:rPr>
        <w:t xml:space="preserve"> = 0;</w:t>
      </w:r>
    </w:p>
    <w:p w:rsidR="00395CEF" w:rsidRPr="001062D9" w:rsidRDefault="00395CEF" w:rsidP="00395CEF">
      <w:pPr>
        <w:rPr>
          <w:b/>
          <w:noProof/>
          <w:sz w:val="24"/>
          <w:szCs w:val="24"/>
        </w:rPr>
      </w:pPr>
      <w:r w:rsidRPr="001062D9">
        <w:rPr>
          <w:b/>
          <w:noProof/>
          <w:sz w:val="24"/>
          <w:szCs w:val="24"/>
        </w:rPr>
        <w:t xml:space="preserve">                 </w:t>
      </w:r>
      <w:r w:rsidRPr="003C7DB9">
        <w:rPr>
          <w:b/>
          <w:noProof/>
          <w:color w:val="FF0000"/>
          <w:sz w:val="24"/>
          <w:szCs w:val="24"/>
          <w:lang w:val="en-US"/>
        </w:rPr>
        <w:t>while</w:t>
      </w:r>
      <w:r w:rsidRPr="001062D9">
        <w:rPr>
          <w:b/>
          <w:noProof/>
          <w:sz w:val="24"/>
          <w:szCs w:val="24"/>
        </w:rPr>
        <w:t>($</w:t>
      </w:r>
      <w:r w:rsidRPr="003C7DB9">
        <w:rPr>
          <w:b/>
          <w:noProof/>
          <w:sz w:val="24"/>
          <w:szCs w:val="24"/>
          <w:lang w:val="en-US"/>
        </w:rPr>
        <w:t>q</w:t>
      </w:r>
      <w:r w:rsidRPr="001062D9">
        <w:rPr>
          <w:b/>
          <w:noProof/>
          <w:sz w:val="24"/>
          <w:szCs w:val="24"/>
        </w:rPr>
        <w:t xml:space="preserve"> &lt; 5){</w:t>
      </w:r>
    </w:p>
    <w:p w:rsidR="00395CEF" w:rsidRPr="001062D9" w:rsidRDefault="00395CEF" w:rsidP="00395CEF">
      <w:pPr>
        <w:rPr>
          <w:b/>
          <w:noProof/>
          <w:sz w:val="24"/>
          <w:szCs w:val="24"/>
        </w:rPr>
      </w:pPr>
      <w:r w:rsidRPr="001062D9">
        <w:rPr>
          <w:b/>
          <w:noProof/>
          <w:sz w:val="24"/>
          <w:szCs w:val="24"/>
        </w:rPr>
        <w:lastRenderedPageBreak/>
        <w:t xml:space="preserve">                     </w:t>
      </w:r>
      <w:r w:rsidRPr="003C7DB9">
        <w:rPr>
          <w:b/>
          <w:noProof/>
          <w:sz w:val="24"/>
          <w:szCs w:val="24"/>
          <w:lang w:val="en-US"/>
        </w:rPr>
        <w:t>echo</w:t>
      </w:r>
      <w:r w:rsidRPr="001062D9">
        <w:rPr>
          <w:b/>
          <w:noProof/>
          <w:sz w:val="24"/>
          <w:szCs w:val="24"/>
        </w:rPr>
        <w:t xml:space="preserve"> '&lt;</w:t>
      </w:r>
      <w:r w:rsidRPr="003C7DB9">
        <w:rPr>
          <w:b/>
          <w:noProof/>
          <w:sz w:val="24"/>
          <w:szCs w:val="24"/>
          <w:lang w:val="en-US"/>
        </w:rPr>
        <w:t>br</w:t>
      </w:r>
      <w:r w:rsidRPr="001062D9">
        <w:rPr>
          <w:b/>
          <w:noProof/>
          <w:sz w:val="24"/>
          <w:szCs w:val="24"/>
        </w:rPr>
        <w:t>&gt;Сумчанам сучасні автобуси 100+ пасажирів';</w:t>
      </w:r>
    </w:p>
    <w:p w:rsidR="00395CEF" w:rsidRPr="001062D9" w:rsidRDefault="00395CEF" w:rsidP="00395CEF">
      <w:pPr>
        <w:rPr>
          <w:b/>
          <w:noProof/>
          <w:sz w:val="24"/>
          <w:szCs w:val="24"/>
        </w:rPr>
      </w:pPr>
      <w:r w:rsidRPr="001062D9">
        <w:rPr>
          <w:b/>
          <w:noProof/>
          <w:sz w:val="24"/>
          <w:szCs w:val="24"/>
        </w:rPr>
        <w:t xml:space="preserve">                     $</w:t>
      </w:r>
      <w:r w:rsidRPr="003C7DB9">
        <w:rPr>
          <w:b/>
          <w:noProof/>
          <w:sz w:val="24"/>
          <w:szCs w:val="24"/>
          <w:lang w:val="en-US"/>
        </w:rPr>
        <w:t>q</w:t>
      </w:r>
      <w:r w:rsidRPr="001062D9">
        <w:rPr>
          <w:b/>
          <w:noProof/>
          <w:sz w:val="24"/>
          <w:szCs w:val="24"/>
        </w:rPr>
        <w:t>++;</w:t>
      </w:r>
    </w:p>
    <w:p w:rsidR="00DD518E" w:rsidRPr="001062D9" w:rsidRDefault="00395CEF" w:rsidP="00395CEF">
      <w:pPr>
        <w:rPr>
          <w:b/>
          <w:noProof/>
          <w:sz w:val="24"/>
          <w:szCs w:val="24"/>
        </w:rPr>
      </w:pPr>
      <w:r w:rsidRPr="001062D9">
        <w:rPr>
          <w:b/>
          <w:noProof/>
          <w:sz w:val="24"/>
          <w:szCs w:val="24"/>
        </w:rPr>
        <w:t xml:space="preserve">                 }</w:t>
      </w:r>
    </w:p>
    <w:p w:rsidR="0083295E" w:rsidRPr="001062D9" w:rsidRDefault="00E528DE" w:rsidP="00395CEF">
      <w:pPr>
        <w:rPr>
          <w:b/>
          <w:noProof/>
          <w:sz w:val="24"/>
          <w:szCs w:val="24"/>
        </w:rPr>
      </w:pPr>
      <w:r w:rsidRPr="001062D9">
        <w:rPr>
          <w:b/>
          <w:noProof/>
          <w:sz w:val="24"/>
          <w:szCs w:val="24"/>
        </w:rPr>
        <w:t xml:space="preserve">Читаем код так: </w:t>
      </w:r>
      <w:r w:rsidRPr="001062D9">
        <w:rPr>
          <w:b/>
          <w:noProof/>
          <w:color w:val="E36C0A" w:themeColor="accent6" w:themeShade="BF"/>
          <w:sz w:val="24"/>
          <w:szCs w:val="24"/>
        </w:rPr>
        <w:t>если условие - истина</w:t>
      </w:r>
      <w:r w:rsidRPr="001062D9">
        <w:rPr>
          <w:b/>
          <w:noProof/>
          <w:color w:val="000000" w:themeColor="text1"/>
          <w:sz w:val="24"/>
          <w:szCs w:val="24"/>
        </w:rPr>
        <w:t>($</w:t>
      </w:r>
      <w:r w:rsidRPr="003C7DB9">
        <w:rPr>
          <w:b/>
          <w:noProof/>
          <w:color w:val="000000" w:themeColor="text1"/>
          <w:sz w:val="24"/>
          <w:szCs w:val="24"/>
          <w:lang w:val="en-US"/>
        </w:rPr>
        <w:t>q</w:t>
      </w:r>
      <w:r w:rsidRPr="001062D9">
        <w:rPr>
          <w:b/>
          <w:noProof/>
          <w:color w:val="000000" w:themeColor="text1"/>
          <w:sz w:val="24"/>
          <w:szCs w:val="24"/>
        </w:rPr>
        <w:t>&lt;5),</w:t>
      </w:r>
      <w:r w:rsidRPr="001062D9">
        <w:rPr>
          <w:noProof/>
          <w:color w:val="000000" w:themeColor="text1"/>
          <w:sz w:val="24"/>
          <w:szCs w:val="24"/>
        </w:rPr>
        <w:t xml:space="preserve"> </w:t>
      </w:r>
      <w:r w:rsidRPr="001062D9">
        <w:rPr>
          <w:b/>
          <w:noProof/>
          <w:color w:val="E36C0A" w:themeColor="accent6" w:themeShade="BF"/>
          <w:sz w:val="24"/>
          <w:szCs w:val="24"/>
        </w:rPr>
        <w:t>то выполняется тело цикла</w:t>
      </w:r>
      <w:r w:rsidRPr="001062D9">
        <w:rPr>
          <w:noProof/>
          <w:color w:val="E36C0A" w:themeColor="accent6" w:themeShade="BF"/>
          <w:sz w:val="24"/>
          <w:szCs w:val="24"/>
        </w:rPr>
        <w:t xml:space="preserve"> </w:t>
      </w:r>
      <w:r w:rsidRPr="001062D9">
        <w:rPr>
          <w:noProof/>
          <w:sz w:val="24"/>
          <w:szCs w:val="24"/>
        </w:rPr>
        <w:t xml:space="preserve">- </w:t>
      </w:r>
      <w:r w:rsidRPr="003C7DB9">
        <w:rPr>
          <w:b/>
          <w:noProof/>
          <w:sz w:val="24"/>
          <w:szCs w:val="24"/>
          <w:lang w:val="en-US"/>
        </w:rPr>
        <w:t>echo</w:t>
      </w:r>
      <w:r w:rsidRPr="001062D9">
        <w:rPr>
          <w:b/>
          <w:noProof/>
          <w:sz w:val="24"/>
          <w:szCs w:val="24"/>
        </w:rPr>
        <w:t xml:space="preserve"> '&lt;</w:t>
      </w:r>
      <w:r w:rsidRPr="003C7DB9">
        <w:rPr>
          <w:b/>
          <w:noProof/>
          <w:sz w:val="24"/>
          <w:szCs w:val="24"/>
          <w:lang w:val="en-US"/>
        </w:rPr>
        <w:t>br</w:t>
      </w:r>
      <w:r w:rsidRPr="001062D9">
        <w:rPr>
          <w:b/>
          <w:noProof/>
          <w:sz w:val="24"/>
          <w:szCs w:val="24"/>
        </w:rPr>
        <w:t>&gt;Сумчанам сучасні автобуси 100+ пасажирів';</w:t>
      </w:r>
    </w:p>
    <w:p w:rsidR="00395CEF" w:rsidRPr="001062D9" w:rsidRDefault="00CF77ED" w:rsidP="00395CEF">
      <w:pPr>
        <w:rPr>
          <w:noProof/>
          <w:sz w:val="24"/>
          <w:szCs w:val="24"/>
        </w:rPr>
      </w:pPr>
      <w:r w:rsidRPr="001062D9">
        <w:rPr>
          <w:noProof/>
          <w:sz w:val="24"/>
          <w:szCs w:val="24"/>
        </w:rPr>
        <w:t>Данный цикл</w:t>
      </w:r>
      <w:r w:rsidR="00395CEF" w:rsidRPr="001062D9">
        <w:rPr>
          <w:noProof/>
          <w:sz w:val="24"/>
          <w:szCs w:val="24"/>
        </w:rPr>
        <w:t xml:space="preserve"> используется, чтобы выводить статьи в нашем блоге</w:t>
      </w:r>
    </w:p>
    <w:p w:rsidR="00DD518E" w:rsidRPr="001062D9" w:rsidRDefault="00DD518E" w:rsidP="00DD518E">
      <w:pPr>
        <w:rPr>
          <w:b/>
          <w:noProof/>
          <w:color w:val="FF0000"/>
          <w:sz w:val="24"/>
          <w:szCs w:val="24"/>
        </w:rPr>
      </w:pPr>
    </w:p>
    <w:p w:rsidR="000C2A9E" w:rsidRPr="001062D9" w:rsidRDefault="00DD518E" w:rsidP="00145377">
      <w:pPr>
        <w:pStyle w:val="a3"/>
        <w:numPr>
          <w:ilvl w:val="0"/>
          <w:numId w:val="10"/>
        </w:numPr>
        <w:rPr>
          <w:b/>
          <w:noProof/>
          <w:color w:val="FF0000"/>
          <w:sz w:val="24"/>
          <w:szCs w:val="24"/>
        </w:rPr>
      </w:pPr>
      <w:r w:rsidRPr="003C7DB9">
        <w:rPr>
          <w:b/>
          <w:noProof/>
          <w:color w:val="FF0000"/>
          <w:sz w:val="24"/>
          <w:szCs w:val="24"/>
          <w:lang w:val="en-US"/>
        </w:rPr>
        <w:t>Foreach</w:t>
      </w:r>
      <w:r w:rsidRPr="001062D9">
        <w:rPr>
          <w:b/>
          <w:noProof/>
          <w:color w:val="FF0000"/>
          <w:sz w:val="24"/>
          <w:szCs w:val="24"/>
        </w:rPr>
        <w:t>:</w:t>
      </w:r>
      <w:r w:rsidR="0083295E" w:rsidRPr="001062D9">
        <w:rPr>
          <w:b/>
          <w:noProof/>
          <w:color w:val="FF0000"/>
          <w:sz w:val="24"/>
          <w:szCs w:val="24"/>
        </w:rPr>
        <w:t xml:space="preserve"> </w:t>
      </w:r>
      <w:r w:rsidR="0083295E" w:rsidRPr="001062D9">
        <w:rPr>
          <w:noProof/>
          <w:color w:val="000000" w:themeColor="text1"/>
          <w:sz w:val="24"/>
          <w:szCs w:val="24"/>
        </w:rPr>
        <w:t xml:space="preserve">необходим для того, чтобы </w:t>
      </w:r>
      <w:r w:rsidR="0083295E" w:rsidRPr="001062D9">
        <w:rPr>
          <w:b/>
          <w:noProof/>
          <w:color w:val="FF0000"/>
          <w:sz w:val="24"/>
          <w:szCs w:val="24"/>
        </w:rPr>
        <w:t>работать с массивом</w:t>
      </w:r>
      <w:r w:rsidR="0083295E" w:rsidRPr="001062D9">
        <w:rPr>
          <w:noProof/>
          <w:color w:val="000000" w:themeColor="text1"/>
          <w:sz w:val="24"/>
          <w:szCs w:val="24"/>
        </w:rPr>
        <w:t xml:space="preserve">.  </w:t>
      </w:r>
    </w:p>
    <w:p w:rsidR="00D74747" w:rsidRPr="001062D9" w:rsidRDefault="00D74747" w:rsidP="00F72CED">
      <w:pPr>
        <w:pStyle w:val="a3"/>
        <w:shd w:val="clear" w:color="auto" w:fill="F7F7F7"/>
        <w:spacing w:before="100" w:beforeAutospacing="1" w:after="100" w:afterAutospacing="1" w:line="255" w:lineRule="atLeast"/>
        <w:rPr>
          <w:rFonts w:ascii="Verdana" w:eastAsia="Times New Roman" w:hAnsi="Verdana" w:cs="Times New Roman"/>
          <w:noProof/>
          <w:color w:val="008000"/>
          <w:sz w:val="18"/>
          <w:szCs w:val="18"/>
          <w:lang w:eastAsia="ru-RU"/>
        </w:rPr>
      </w:pPr>
      <w:r w:rsidRPr="001062D9">
        <w:rPr>
          <w:rFonts w:ascii="Verdana" w:eastAsia="Times New Roman" w:hAnsi="Verdana" w:cs="Times New Roman"/>
          <w:b/>
          <w:bCs/>
          <w:noProof/>
          <w:color w:val="008000"/>
          <w:sz w:val="18"/>
          <w:szCs w:val="18"/>
          <w:lang w:eastAsia="ru-RU"/>
        </w:rPr>
        <w:t xml:space="preserve">Цикл перебора массивов </w:t>
      </w:r>
      <w:r w:rsidRPr="003C7DB9">
        <w:rPr>
          <w:rFonts w:ascii="Verdana" w:eastAsia="Times New Roman" w:hAnsi="Verdana" w:cs="Times New Roman"/>
          <w:b/>
          <w:bCs/>
          <w:noProof/>
          <w:color w:val="008000"/>
          <w:sz w:val="18"/>
          <w:szCs w:val="18"/>
          <w:lang w:val="en-US" w:eastAsia="ru-RU"/>
        </w:rPr>
        <w:t>foreach</w:t>
      </w:r>
    </w:p>
    <w:p w:rsidR="00D74747" w:rsidRPr="001062D9" w:rsidRDefault="00D74747" w:rsidP="00F72CED">
      <w:pPr>
        <w:pStyle w:val="a3"/>
        <w:shd w:val="clear" w:color="auto" w:fill="F7F7F7"/>
        <w:spacing w:before="100" w:beforeAutospacing="1" w:after="100" w:afterAutospacing="1" w:line="255" w:lineRule="atLeast"/>
        <w:rPr>
          <w:rFonts w:ascii="Verdana" w:eastAsia="Times New Roman" w:hAnsi="Verdana" w:cs="Times New Roman"/>
          <w:noProof/>
          <w:color w:val="000000"/>
          <w:sz w:val="18"/>
          <w:szCs w:val="18"/>
          <w:lang w:eastAsia="ru-RU"/>
        </w:rPr>
      </w:pPr>
      <w:r w:rsidRPr="001062D9">
        <w:rPr>
          <w:rFonts w:ascii="Verdana" w:eastAsia="Times New Roman" w:hAnsi="Verdana" w:cs="Times New Roman"/>
          <w:noProof/>
          <w:color w:val="000000"/>
          <w:sz w:val="18"/>
          <w:szCs w:val="18"/>
          <w:lang w:eastAsia="ru-RU"/>
        </w:rPr>
        <w:t xml:space="preserve">В </w:t>
      </w:r>
      <w:r w:rsidRPr="003C7DB9">
        <w:rPr>
          <w:rFonts w:ascii="Verdana" w:eastAsia="Times New Roman" w:hAnsi="Verdana" w:cs="Times New Roman"/>
          <w:noProof/>
          <w:color w:val="000000"/>
          <w:sz w:val="18"/>
          <w:szCs w:val="18"/>
          <w:lang w:val="en-US" w:eastAsia="ru-RU"/>
        </w:rPr>
        <w:t>PHP</w:t>
      </w:r>
      <w:r w:rsidRPr="001062D9">
        <w:rPr>
          <w:rFonts w:ascii="Verdana" w:eastAsia="Times New Roman" w:hAnsi="Verdana" w:cs="Times New Roman"/>
          <w:noProof/>
          <w:color w:val="000000"/>
          <w:sz w:val="18"/>
          <w:szCs w:val="18"/>
          <w:lang w:eastAsia="ru-RU"/>
        </w:rPr>
        <w:t>4 появился еще один специальный тип цикла -</w:t>
      </w:r>
      <w:r w:rsidRPr="003C7DB9">
        <w:rPr>
          <w:rFonts w:ascii="Verdana" w:eastAsia="Times New Roman" w:hAnsi="Verdana" w:cs="Times New Roman"/>
          <w:noProof/>
          <w:color w:val="000000"/>
          <w:sz w:val="18"/>
          <w:szCs w:val="18"/>
          <w:lang w:val="en-US" w:eastAsia="ru-RU"/>
        </w:rPr>
        <w:t> </w:t>
      </w:r>
      <w:r w:rsidRPr="003C7DB9">
        <w:rPr>
          <w:rFonts w:ascii="Verdana" w:eastAsia="Times New Roman" w:hAnsi="Verdana" w:cs="Times New Roman"/>
          <w:b/>
          <w:bCs/>
          <w:noProof/>
          <w:color w:val="000000"/>
          <w:sz w:val="18"/>
          <w:szCs w:val="18"/>
          <w:lang w:val="en-US" w:eastAsia="ru-RU"/>
        </w:rPr>
        <w:t>foreach</w:t>
      </w:r>
      <w:r w:rsidRPr="001062D9">
        <w:rPr>
          <w:rFonts w:ascii="Verdana" w:eastAsia="Times New Roman" w:hAnsi="Verdana" w:cs="Times New Roman"/>
          <w:noProof/>
          <w:color w:val="000000"/>
          <w:sz w:val="18"/>
          <w:szCs w:val="18"/>
          <w:lang w:eastAsia="ru-RU"/>
        </w:rPr>
        <w:t>. Данный цикл предназначен специально для</w:t>
      </w:r>
      <w:r w:rsidRPr="003C7DB9">
        <w:rPr>
          <w:rFonts w:ascii="Verdana" w:eastAsia="Times New Roman" w:hAnsi="Verdana" w:cs="Times New Roman"/>
          <w:noProof/>
          <w:color w:val="000000"/>
          <w:sz w:val="18"/>
          <w:szCs w:val="18"/>
          <w:lang w:val="en-US" w:eastAsia="ru-RU"/>
        </w:rPr>
        <w:t> </w:t>
      </w:r>
      <w:ins w:id="6" w:author="Unknown">
        <w:r w:rsidRPr="001062D9">
          <w:rPr>
            <w:rFonts w:ascii="Verdana" w:eastAsia="Times New Roman" w:hAnsi="Verdana" w:cs="Times New Roman"/>
            <w:noProof/>
            <w:color w:val="000000"/>
            <w:sz w:val="18"/>
            <w:szCs w:val="18"/>
            <w:lang w:eastAsia="ru-RU"/>
          </w:rPr>
          <w:t>перебора массивов</w:t>
        </w:r>
      </w:ins>
      <w:r w:rsidRPr="001062D9">
        <w:rPr>
          <w:rFonts w:ascii="Verdana" w:eastAsia="Times New Roman" w:hAnsi="Verdana" w:cs="Times New Roman"/>
          <w:noProof/>
          <w:color w:val="000000"/>
          <w:sz w:val="18"/>
          <w:szCs w:val="18"/>
          <w:lang w:eastAsia="ru-RU"/>
        </w:rPr>
        <w:t>.</w:t>
      </w:r>
    </w:p>
    <w:p w:rsidR="00D74747" w:rsidRPr="001062D9" w:rsidRDefault="00D74747" w:rsidP="00F72CED">
      <w:pPr>
        <w:pStyle w:val="a3"/>
        <w:shd w:val="clear" w:color="auto" w:fill="F7F7F7"/>
        <w:spacing w:before="100" w:beforeAutospacing="1" w:after="100" w:afterAutospacing="1" w:line="255" w:lineRule="atLeast"/>
        <w:rPr>
          <w:rFonts w:ascii="Verdana" w:eastAsia="Times New Roman" w:hAnsi="Verdana" w:cs="Times New Roman"/>
          <w:noProof/>
          <w:color w:val="000000"/>
          <w:sz w:val="18"/>
          <w:szCs w:val="18"/>
          <w:lang w:eastAsia="ru-RU"/>
        </w:rPr>
      </w:pPr>
      <w:r w:rsidRPr="001062D9">
        <w:rPr>
          <w:rFonts w:ascii="Verdana" w:eastAsia="Times New Roman" w:hAnsi="Verdana" w:cs="Times New Roman"/>
          <w:noProof/>
          <w:color w:val="000000"/>
          <w:sz w:val="18"/>
          <w:szCs w:val="18"/>
          <w:lang w:eastAsia="ru-RU"/>
        </w:rPr>
        <w:t>Синтаксис цикла</w:t>
      </w:r>
      <w:r w:rsidRPr="003C7DB9">
        <w:rPr>
          <w:rFonts w:ascii="Verdana" w:eastAsia="Times New Roman" w:hAnsi="Verdana" w:cs="Times New Roman"/>
          <w:noProof/>
          <w:color w:val="000000"/>
          <w:sz w:val="18"/>
          <w:szCs w:val="18"/>
          <w:lang w:val="en-US" w:eastAsia="ru-RU"/>
        </w:rPr>
        <w:t> </w:t>
      </w:r>
      <w:r w:rsidRPr="003C7DB9">
        <w:rPr>
          <w:rFonts w:ascii="Verdana" w:eastAsia="Times New Roman" w:hAnsi="Verdana" w:cs="Times New Roman"/>
          <w:b/>
          <w:bCs/>
          <w:noProof/>
          <w:color w:val="000000"/>
          <w:sz w:val="18"/>
          <w:szCs w:val="18"/>
          <w:lang w:val="en-US" w:eastAsia="ru-RU"/>
        </w:rPr>
        <w:t>foreach</w:t>
      </w:r>
      <w:r w:rsidRPr="003C7DB9">
        <w:rPr>
          <w:rFonts w:ascii="Verdana" w:eastAsia="Times New Roman" w:hAnsi="Verdana" w:cs="Times New Roman"/>
          <w:noProof/>
          <w:color w:val="000000"/>
          <w:sz w:val="18"/>
          <w:szCs w:val="18"/>
          <w:lang w:val="en-US" w:eastAsia="ru-RU"/>
        </w:rPr>
        <w:t> </w:t>
      </w:r>
      <w:r w:rsidRPr="001062D9">
        <w:rPr>
          <w:rFonts w:ascii="Verdana" w:eastAsia="Times New Roman" w:hAnsi="Verdana" w:cs="Times New Roman"/>
          <w:noProof/>
          <w:color w:val="000000"/>
          <w:sz w:val="18"/>
          <w:szCs w:val="18"/>
          <w:lang w:eastAsia="ru-RU"/>
        </w:rPr>
        <w:t>выглядит следующим образом:</w:t>
      </w:r>
    </w:p>
    <w:p w:rsidR="00F72CED" w:rsidRPr="001062D9" w:rsidRDefault="00F72CED" w:rsidP="00F72CED">
      <w:pPr>
        <w:pStyle w:val="a3"/>
        <w:shd w:val="clear" w:color="auto" w:fill="F7F7F7"/>
        <w:spacing w:before="100" w:beforeAutospacing="1" w:after="100" w:afterAutospacing="1" w:line="255" w:lineRule="atLeast"/>
        <w:rPr>
          <w:rFonts w:ascii="Verdana" w:eastAsia="Times New Roman" w:hAnsi="Verdana" w:cs="Times New Roman"/>
          <w:noProof/>
          <w:color w:val="000000"/>
          <w:sz w:val="18"/>
          <w:szCs w:val="18"/>
          <w:lang w:eastAsia="ru-RU"/>
        </w:rPr>
      </w:pPr>
    </w:p>
    <w:p w:rsidR="00D74747" w:rsidRPr="001062D9" w:rsidRDefault="00D74747" w:rsidP="00F72CED">
      <w:pPr>
        <w:pStyle w:val="a3"/>
        <w:pBdr>
          <w:top w:val="single" w:sz="6" w:space="4" w:color="000066"/>
          <w:left w:val="single" w:sz="6" w:space="7" w:color="000066"/>
          <w:bottom w:val="single" w:sz="6" w:space="4" w:color="000066"/>
          <w:right w:val="single" w:sz="6" w:space="4" w:color="000066"/>
        </w:pBdr>
        <w:shd w:val="clear" w:color="auto" w:fill="E6F3F9"/>
        <w:spacing w:before="75" w:after="75" w:line="255" w:lineRule="atLeast"/>
        <w:ind w:right="75"/>
        <w:rPr>
          <w:rFonts w:ascii="Verdana" w:eastAsia="Times New Roman" w:hAnsi="Verdana" w:cs="Times New Roman"/>
          <w:noProof/>
          <w:color w:val="000000"/>
          <w:sz w:val="20"/>
          <w:szCs w:val="20"/>
          <w:lang w:eastAsia="ru-RU"/>
        </w:rPr>
      </w:pPr>
      <w:r w:rsidRPr="003C7DB9">
        <w:rPr>
          <w:rFonts w:ascii="Courier New" w:eastAsia="Times New Roman" w:hAnsi="Courier New" w:cs="Courier New"/>
          <w:noProof/>
          <w:color w:val="000000"/>
          <w:sz w:val="20"/>
          <w:szCs w:val="20"/>
          <w:lang w:val="en-US" w:eastAsia="ru-RU"/>
        </w:rPr>
        <w:t>foreach</w:t>
      </w:r>
      <w:r w:rsidRPr="001062D9">
        <w:rPr>
          <w:rFonts w:ascii="Courier New" w:eastAsia="Times New Roman" w:hAnsi="Courier New" w:cs="Courier New"/>
          <w:noProof/>
          <w:color w:val="000000"/>
          <w:sz w:val="20"/>
          <w:szCs w:val="20"/>
          <w:lang w:eastAsia="ru-RU"/>
        </w:rPr>
        <w:t xml:space="preserve"> (массив </w:t>
      </w:r>
      <w:r w:rsidRPr="003C7DB9">
        <w:rPr>
          <w:rFonts w:ascii="Courier New" w:eastAsia="Times New Roman" w:hAnsi="Courier New" w:cs="Courier New"/>
          <w:noProof/>
          <w:color w:val="000000"/>
          <w:sz w:val="20"/>
          <w:szCs w:val="20"/>
          <w:lang w:val="en-US" w:eastAsia="ru-RU"/>
        </w:rPr>
        <w:t>as</w:t>
      </w:r>
      <w:r w:rsidRPr="001062D9">
        <w:rPr>
          <w:rFonts w:ascii="Courier New" w:eastAsia="Times New Roman" w:hAnsi="Courier New" w:cs="Courier New"/>
          <w:noProof/>
          <w:color w:val="000000"/>
          <w:sz w:val="20"/>
          <w:szCs w:val="20"/>
          <w:lang w:eastAsia="ru-RU"/>
        </w:rPr>
        <w:t xml:space="preserve"> $ключ=&gt;$значение)</w:t>
      </w:r>
      <w:r w:rsidRPr="001062D9">
        <w:rPr>
          <w:rFonts w:ascii="Courier New" w:eastAsia="Times New Roman" w:hAnsi="Courier New" w:cs="Courier New"/>
          <w:noProof/>
          <w:color w:val="000000"/>
          <w:sz w:val="20"/>
          <w:szCs w:val="20"/>
          <w:lang w:eastAsia="ru-RU"/>
        </w:rPr>
        <w:br/>
        <w:t>команды;</w:t>
      </w:r>
    </w:p>
    <w:p w:rsidR="00F72CED" w:rsidRPr="001062D9" w:rsidRDefault="00F72CED" w:rsidP="00F72CED">
      <w:pPr>
        <w:pStyle w:val="a3"/>
        <w:shd w:val="clear" w:color="auto" w:fill="F7F7F7"/>
        <w:spacing w:before="100" w:beforeAutospacing="1" w:after="100" w:afterAutospacing="1" w:line="255" w:lineRule="atLeast"/>
        <w:rPr>
          <w:rFonts w:ascii="Verdana" w:eastAsia="Times New Roman" w:hAnsi="Verdana" w:cs="Times New Roman"/>
          <w:noProof/>
          <w:color w:val="000000"/>
          <w:sz w:val="18"/>
          <w:szCs w:val="18"/>
          <w:lang w:eastAsia="ru-RU"/>
        </w:rPr>
      </w:pPr>
    </w:p>
    <w:p w:rsidR="00D74747" w:rsidRPr="001062D9" w:rsidRDefault="00D74747" w:rsidP="00F72CED">
      <w:pPr>
        <w:pStyle w:val="a3"/>
        <w:shd w:val="clear" w:color="auto" w:fill="F7F7F7"/>
        <w:spacing w:before="100" w:beforeAutospacing="1" w:after="100" w:afterAutospacing="1" w:line="255" w:lineRule="atLeast"/>
        <w:rPr>
          <w:rFonts w:ascii="Verdana" w:eastAsia="Times New Roman" w:hAnsi="Verdana" w:cs="Times New Roman"/>
          <w:noProof/>
          <w:color w:val="000000"/>
          <w:sz w:val="18"/>
          <w:szCs w:val="18"/>
          <w:lang w:eastAsia="ru-RU"/>
        </w:rPr>
      </w:pPr>
      <w:r w:rsidRPr="001062D9">
        <w:rPr>
          <w:rFonts w:ascii="Verdana" w:eastAsia="Times New Roman" w:hAnsi="Verdana" w:cs="Times New Roman"/>
          <w:noProof/>
          <w:color w:val="000000"/>
          <w:sz w:val="18"/>
          <w:szCs w:val="18"/>
          <w:lang w:eastAsia="ru-RU"/>
        </w:rPr>
        <w:t>Здесь команды циклически выполняются для каждого элемента массива, при этом очередная пара</w:t>
      </w:r>
      <w:r w:rsidRPr="003C7DB9">
        <w:rPr>
          <w:rFonts w:ascii="Verdana" w:eastAsia="Times New Roman" w:hAnsi="Verdana" w:cs="Times New Roman"/>
          <w:noProof/>
          <w:color w:val="000000"/>
          <w:sz w:val="18"/>
          <w:szCs w:val="18"/>
          <w:lang w:val="en-US" w:eastAsia="ru-RU"/>
        </w:rPr>
        <w:t> </w:t>
      </w:r>
      <w:r w:rsidRPr="001062D9">
        <w:rPr>
          <w:rFonts w:ascii="Verdana" w:eastAsia="Times New Roman" w:hAnsi="Verdana" w:cs="Times New Roman"/>
          <w:b/>
          <w:bCs/>
          <w:noProof/>
          <w:color w:val="000000"/>
          <w:sz w:val="18"/>
          <w:szCs w:val="18"/>
          <w:lang w:eastAsia="ru-RU"/>
        </w:rPr>
        <w:t>ключ=&gt;значение</w:t>
      </w:r>
      <w:r w:rsidR="00F72CED" w:rsidRPr="001062D9">
        <w:rPr>
          <w:rFonts w:ascii="Verdana" w:eastAsia="Times New Roman" w:hAnsi="Verdana" w:cs="Times New Roman"/>
          <w:b/>
          <w:bCs/>
          <w:noProof/>
          <w:color w:val="000000"/>
          <w:sz w:val="18"/>
          <w:szCs w:val="18"/>
          <w:lang w:eastAsia="ru-RU"/>
        </w:rPr>
        <w:t xml:space="preserve"> </w:t>
      </w:r>
      <w:r w:rsidRPr="001062D9">
        <w:rPr>
          <w:rFonts w:ascii="Verdana" w:eastAsia="Times New Roman" w:hAnsi="Verdana" w:cs="Times New Roman"/>
          <w:noProof/>
          <w:color w:val="000000"/>
          <w:sz w:val="18"/>
          <w:szCs w:val="18"/>
          <w:lang w:eastAsia="ru-RU"/>
        </w:rPr>
        <w:t>оказывается в переменных</w:t>
      </w:r>
      <w:r w:rsidRPr="003C7DB9">
        <w:rPr>
          <w:rFonts w:ascii="Verdana" w:eastAsia="Times New Roman" w:hAnsi="Verdana" w:cs="Times New Roman"/>
          <w:noProof/>
          <w:color w:val="000000"/>
          <w:sz w:val="18"/>
          <w:szCs w:val="18"/>
          <w:lang w:val="en-US" w:eastAsia="ru-RU"/>
        </w:rPr>
        <w:t> </w:t>
      </w:r>
      <w:r w:rsidRPr="001062D9">
        <w:rPr>
          <w:rFonts w:ascii="Verdana" w:eastAsia="Times New Roman" w:hAnsi="Verdana" w:cs="Times New Roman"/>
          <w:b/>
          <w:bCs/>
          <w:noProof/>
          <w:color w:val="000000"/>
          <w:sz w:val="18"/>
          <w:szCs w:val="18"/>
          <w:lang w:eastAsia="ru-RU"/>
        </w:rPr>
        <w:t>$ключ</w:t>
      </w:r>
      <w:r w:rsidRPr="003C7DB9">
        <w:rPr>
          <w:rFonts w:ascii="Verdana" w:eastAsia="Times New Roman" w:hAnsi="Verdana" w:cs="Times New Roman"/>
          <w:noProof/>
          <w:color w:val="000000"/>
          <w:sz w:val="18"/>
          <w:szCs w:val="18"/>
          <w:lang w:val="en-US" w:eastAsia="ru-RU"/>
        </w:rPr>
        <w:t> </w:t>
      </w:r>
      <w:r w:rsidRPr="001062D9">
        <w:rPr>
          <w:rFonts w:ascii="Verdana" w:eastAsia="Times New Roman" w:hAnsi="Verdana" w:cs="Times New Roman"/>
          <w:noProof/>
          <w:color w:val="000000"/>
          <w:sz w:val="18"/>
          <w:szCs w:val="18"/>
          <w:lang w:eastAsia="ru-RU"/>
        </w:rPr>
        <w:t>и</w:t>
      </w:r>
      <w:r w:rsidRPr="003C7DB9">
        <w:rPr>
          <w:rFonts w:ascii="Verdana" w:eastAsia="Times New Roman" w:hAnsi="Verdana" w:cs="Times New Roman"/>
          <w:noProof/>
          <w:color w:val="000000"/>
          <w:sz w:val="18"/>
          <w:szCs w:val="18"/>
          <w:lang w:val="en-US" w:eastAsia="ru-RU"/>
        </w:rPr>
        <w:t> </w:t>
      </w:r>
      <w:r w:rsidRPr="001062D9">
        <w:rPr>
          <w:rFonts w:ascii="Verdana" w:eastAsia="Times New Roman" w:hAnsi="Verdana" w:cs="Times New Roman"/>
          <w:b/>
          <w:bCs/>
          <w:noProof/>
          <w:color w:val="000000"/>
          <w:sz w:val="18"/>
          <w:szCs w:val="18"/>
          <w:lang w:eastAsia="ru-RU"/>
        </w:rPr>
        <w:t>$значение</w:t>
      </w:r>
      <w:r w:rsidRPr="001062D9">
        <w:rPr>
          <w:rFonts w:ascii="Verdana" w:eastAsia="Times New Roman" w:hAnsi="Verdana" w:cs="Times New Roman"/>
          <w:noProof/>
          <w:color w:val="000000"/>
          <w:sz w:val="18"/>
          <w:szCs w:val="18"/>
          <w:lang w:eastAsia="ru-RU"/>
        </w:rPr>
        <w:t>. Приведем пример работы цикла</w:t>
      </w:r>
      <w:r w:rsidRPr="003C7DB9">
        <w:rPr>
          <w:rFonts w:ascii="Verdana" w:eastAsia="Times New Roman" w:hAnsi="Verdana" w:cs="Times New Roman"/>
          <w:noProof/>
          <w:color w:val="000000"/>
          <w:sz w:val="18"/>
          <w:szCs w:val="18"/>
          <w:lang w:val="en-US" w:eastAsia="ru-RU"/>
        </w:rPr>
        <w:t> </w:t>
      </w:r>
      <w:r w:rsidRPr="003C7DB9">
        <w:rPr>
          <w:rFonts w:ascii="Verdana" w:eastAsia="Times New Roman" w:hAnsi="Verdana" w:cs="Times New Roman"/>
          <w:b/>
          <w:bCs/>
          <w:noProof/>
          <w:color w:val="000000"/>
          <w:sz w:val="18"/>
          <w:szCs w:val="18"/>
          <w:lang w:val="en-US" w:eastAsia="ru-RU"/>
        </w:rPr>
        <w:t>foreach</w:t>
      </w:r>
      <w:r w:rsidRPr="001062D9">
        <w:rPr>
          <w:rFonts w:ascii="Verdana" w:eastAsia="Times New Roman" w:hAnsi="Verdana" w:cs="Times New Roman"/>
          <w:noProof/>
          <w:color w:val="000000"/>
          <w:sz w:val="18"/>
          <w:szCs w:val="18"/>
          <w:lang w:eastAsia="ru-RU"/>
        </w:rPr>
        <w:t>:</w:t>
      </w:r>
    </w:p>
    <w:p w:rsidR="00F72CED" w:rsidRPr="001062D9" w:rsidRDefault="00F72CED" w:rsidP="00F72CED">
      <w:pPr>
        <w:pStyle w:val="a3"/>
        <w:shd w:val="clear" w:color="auto" w:fill="F7F7F7"/>
        <w:spacing w:before="100" w:beforeAutospacing="1" w:after="100" w:afterAutospacing="1" w:line="255" w:lineRule="atLeast"/>
        <w:rPr>
          <w:rFonts w:ascii="Verdana" w:eastAsia="Times New Roman" w:hAnsi="Verdana" w:cs="Times New Roman"/>
          <w:noProof/>
          <w:color w:val="000000"/>
          <w:sz w:val="18"/>
          <w:szCs w:val="18"/>
          <w:lang w:eastAsia="ru-RU"/>
        </w:rPr>
      </w:pPr>
    </w:p>
    <w:p w:rsidR="00D74747" w:rsidRPr="001062D9" w:rsidRDefault="00D74747" w:rsidP="00F72CED">
      <w:pPr>
        <w:pStyle w:val="a3"/>
        <w:pBdr>
          <w:top w:val="single" w:sz="6" w:space="4" w:color="000066"/>
          <w:left w:val="single" w:sz="6" w:space="7" w:color="000066"/>
          <w:bottom w:val="single" w:sz="6" w:space="4" w:color="000066"/>
          <w:right w:val="single" w:sz="6" w:space="4" w:color="000066"/>
        </w:pBdr>
        <w:shd w:val="clear" w:color="auto" w:fill="E6F3F9"/>
        <w:spacing w:before="75" w:after="75" w:line="255" w:lineRule="atLeast"/>
        <w:ind w:right="75"/>
        <w:rPr>
          <w:rFonts w:ascii="Verdana" w:eastAsia="Times New Roman" w:hAnsi="Verdana" w:cs="Times New Roman"/>
          <w:noProof/>
          <w:color w:val="000000"/>
          <w:sz w:val="20"/>
          <w:szCs w:val="20"/>
          <w:lang w:eastAsia="ru-RU"/>
        </w:rPr>
      </w:pPr>
      <w:r w:rsidRPr="001062D9">
        <w:rPr>
          <w:rFonts w:ascii="Courier New" w:eastAsia="Times New Roman" w:hAnsi="Courier New" w:cs="Courier New"/>
          <w:noProof/>
          <w:color w:val="008000"/>
          <w:sz w:val="20"/>
          <w:szCs w:val="20"/>
          <w:lang w:eastAsia="ru-RU"/>
        </w:rPr>
        <w:t>&lt;?</w:t>
      </w:r>
      <w:r w:rsidRPr="003C7DB9">
        <w:rPr>
          <w:rFonts w:ascii="Courier New" w:eastAsia="Times New Roman" w:hAnsi="Courier New" w:cs="Courier New"/>
          <w:noProof/>
          <w:color w:val="0000BB"/>
          <w:sz w:val="20"/>
          <w:szCs w:val="20"/>
          <w:lang w:val="en-US" w:eastAsia="ru-RU"/>
        </w:rPr>
        <w:t>php</w:t>
      </w:r>
      <w:r w:rsidRPr="001062D9">
        <w:rPr>
          <w:rFonts w:ascii="Courier New" w:eastAsia="Times New Roman" w:hAnsi="Courier New" w:cs="Courier New"/>
          <w:noProof/>
          <w:color w:val="000000"/>
          <w:sz w:val="20"/>
          <w:szCs w:val="20"/>
          <w:lang w:eastAsia="ru-RU"/>
        </w:rPr>
        <w:br/>
      </w:r>
      <w:r w:rsidRPr="001062D9">
        <w:rPr>
          <w:rFonts w:ascii="Courier New" w:eastAsia="Times New Roman" w:hAnsi="Courier New" w:cs="Courier New"/>
          <w:noProof/>
          <w:color w:val="008000"/>
          <w:sz w:val="20"/>
          <w:szCs w:val="20"/>
          <w:lang w:eastAsia="ru-RU"/>
        </w:rPr>
        <w:t>$</w:t>
      </w:r>
      <w:r w:rsidRPr="003C7DB9">
        <w:rPr>
          <w:rFonts w:ascii="Courier New" w:eastAsia="Times New Roman" w:hAnsi="Courier New" w:cs="Courier New"/>
          <w:noProof/>
          <w:color w:val="0000BB"/>
          <w:sz w:val="20"/>
          <w:szCs w:val="20"/>
          <w:lang w:val="en-US" w:eastAsia="ru-RU"/>
        </w:rPr>
        <w:t>names</w:t>
      </w:r>
      <w:r w:rsidRPr="001062D9">
        <w:rPr>
          <w:rFonts w:ascii="Courier New" w:eastAsia="Times New Roman" w:hAnsi="Courier New" w:cs="Courier New"/>
          <w:noProof/>
          <w:color w:val="008000"/>
          <w:sz w:val="20"/>
          <w:szCs w:val="20"/>
          <w:lang w:eastAsia="ru-RU"/>
        </w:rPr>
        <w:t>[</w:t>
      </w:r>
      <w:r w:rsidRPr="001062D9">
        <w:rPr>
          <w:rFonts w:ascii="Courier New" w:eastAsia="Times New Roman" w:hAnsi="Courier New" w:cs="Courier New"/>
          <w:noProof/>
          <w:color w:val="FF0000"/>
          <w:sz w:val="20"/>
          <w:szCs w:val="20"/>
          <w:lang w:eastAsia="ru-RU"/>
        </w:rPr>
        <w:t>"Иванов"</w:t>
      </w:r>
      <w:r w:rsidRPr="001062D9">
        <w:rPr>
          <w:rFonts w:ascii="Courier New" w:eastAsia="Times New Roman" w:hAnsi="Courier New" w:cs="Courier New"/>
          <w:noProof/>
          <w:color w:val="008000"/>
          <w:sz w:val="20"/>
          <w:szCs w:val="20"/>
          <w:lang w:eastAsia="ru-RU"/>
        </w:rPr>
        <w:t>]</w:t>
      </w:r>
      <w:r w:rsidRPr="003C7DB9">
        <w:rPr>
          <w:rFonts w:ascii="Courier New" w:eastAsia="Times New Roman" w:hAnsi="Courier New" w:cs="Courier New"/>
          <w:noProof/>
          <w:color w:val="0000BB"/>
          <w:sz w:val="20"/>
          <w:szCs w:val="20"/>
          <w:lang w:val="en-US" w:eastAsia="ru-RU"/>
        </w:rPr>
        <w:t> </w:t>
      </w:r>
      <w:r w:rsidRPr="001062D9">
        <w:rPr>
          <w:rFonts w:ascii="Courier New" w:eastAsia="Times New Roman" w:hAnsi="Courier New" w:cs="Courier New"/>
          <w:noProof/>
          <w:color w:val="008000"/>
          <w:sz w:val="20"/>
          <w:szCs w:val="20"/>
          <w:lang w:eastAsia="ru-RU"/>
        </w:rPr>
        <w:t>=</w:t>
      </w:r>
      <w:r w:rsidRPr="003C7DB9">
        <w:rPr>
          <w:rFonts w:ascii="Courier New" w:eastAsia="Times New Roman" w:hAnsi="Courier New" w:cs="Courier New"/>
          <w:noProof/>
          <w:color w:val="0000BB"/>
          <w:sz w:val="20"/>
          <w:szCs w:val="20"/>
          <w:lang w:val="en-US" w:eastAsia="ru-RU"/>
        </w:rPr>
        <w:t> </w:t>
      </w:r>
      <w:r w:rsidRPr="001062D9">
        <w:rPr>
          <w:rFonts w:ascii="Courier New" w:eastAsia="Times New Roman" w:hAnsi="Courier New" w:cs="Courier New"/>
          <w:noProof/>
          <w:color w:val="FF0000"/>
          <w:sz w:val="20"/>
          <w:szCs w:val="20"/>
          <w:lang w:eastAsia="ru-RU"/>
        </w:rPr>
        <w:t>"Андрей"</w:t>
      </w:r>
      <w:r w:rsidRPr="001062D9">
        <w:rPr>
          <w:rFonts w:ascii="Courier New" w:eastAsia="Times New Roman" w:hAnsi="Courier New" w:cs="Courier New"/>
          <w:noProof/>
          <w:color w:val="008000"/>
          <w:sz w:val="20"/>
          <w:szCs w:val="20"/>
          <w:lang w:eastAsia="ru-RU"/>
        </w:rPr>
        <w:t>;</w:t>
      </w:r>
      <w:r w:rsidRPr="001062D9">
        <w:rPr>
          <w:rFonts w:ascii="Courier New" w:eastAsia="Times New Roman" w:hAnsi="Courier New" w:cs="Courier New"/>
          <w:noProof/>
          <w:color w:val="000000"/>
          <w:sz w:val="20"/>
          <w:szCs w:val="20"/>
          <w:lang w:eastAsia="ru-RU"/>
        </w:rPr>
        <w:br/>
      </w:r>
      <w:r w:rsidRPr="001062D9">
        <w:rPr>
          <w:rFonts w:ascii="Courier New" w:eastAsia="Times New Roman" w:hAnsi="Courier New" w:cs="Courier New"/>
          <w:noProof/>
          <w:color w:val="008000"/>
          <w:sz w:val="20"/>
          <w:szCs w:val="20"/>
          <w:lang w:eastAsia="ru-RU"/>
        </w:rPr>
        <w:t>$</w:t>
      </w:r>
      <w:r w:rsidRPr="003C7DB9">
        <w:rPr>
          <w:rFonts w:ascii="Courier New" w:eastAsia="Times New Roman" w:hAnsi="Courier New" w:cs="Courier New"/>
          <w:noProof/>
          <w:color w:val="0000BB"/>
          <w:sz w:val="20"/>
          <w:szCs w:val="20"/>
          <w:lang w:val="en-US" w:eastAsia="ru-RU"/>
        </w:rPr>
        <w:t>names</w:t>
      </w:r>
      <w:r w:rsidRPr="001062D9">
        <w:rPr>
          <w:rFonts w:ascii="Courier New" w:eastAsia="Times New Roman" w:hAnsi="Courier New" w:cs="Courier New"/>
          <w:noProof/>
          <w:color w:val="008000"/>
          <w:sz w:val="20"/>
          <w:szCs w:val="20"/>
          <w:lang w:eastAsia="ru-RU"/>
        </w:rPr>
        <w:t>[</w:t>
      </w:r>
      <w:r w:rsidRPr="001062D9">
        <w:rPr>
          <w:rFonts w:ascii="Courier New" w:eastAsia="Times New Roman" w:hAnsi="Courier New" w:cs="Courier New"/>
          <w:noProof/>
          <w:color w:val="FF0000"/>
          <w:sz w:val="20"/>
          <w:szCs w:val="20"/>
          <w:lang w:eastAsia="ru-RU"/>
        </w:rPr>
        <w:t>"Петров"</w:t>
      </w:r>
      <w:r w:rsidRPr="001062D9">
        <w:rPr>
          <w:rFonts w:ascii="Courier New" w:eastAsia="Times New Roman" w:hAnsi="Courier New" w:cs="Courier New"/>
          <w:noProof/>
          <w:color w:val="008000"/>
          <w:sz w:val="20"/>
          <w:szCs w:val="20"/>
          <w:lang w:eastAsia="ru-RU"/>
        </w:rPr>
        <w:t>]</w:t>
      </w:r>
      <w:r w:rsidRPr="003C7DB9">
        <w:rPr>
          <w:rFonts w:ascii="Courier New" w:eastAsia="Times New Roman" w:hAnsi="Courier New" w:cs="Courier New"/>
          <w:noProof/>
          <w:color w:val="0000BB"/>
          <w:sz w:val="20"/>
          <w:szCs w:val="20"/>
          <w:lang w:val="en-US" w:eastAsia="ru-RU"/>
        </w:rPr>
        <w:t> </w:t>
      </w:r>
      <w:r w:rsidRPr="001062D9">
        <w:rPr>
          <w:rFonts w:ascii="Courier New" w:eastAsia="Times New Roman" w:hAnsi="Courier New" w:cs="Courier New"/>
          <w:noProof/>
          <w:color w:val="008000"/>
          <w:sz w:val="20"/>
          <w:szCs w:val="20"/>
          <w:lang w:eastAsia="ru-RU"/>
        </w:rPr>
        <w:t>=</w:t>
      </w:r>
      <w:r w:rsidRPr="003C7DB9">
        <w:rPr>
          <w:rFonts w:ascii="Courier New" w:eastAsia="Times New Roman" w:hAnsi="Courier New" w:cs="Courier New"/>
          <w:noProof/>
          <w:color w:val="0000BB"/>
          <w:sz w:val="20"/>
          <w:szCs w:val="20"/>
          <w:lang w:val="en-US" w:eastAsia="ru-RU"/>
        </w:rPr>
        <w:t> </w:t>
      </w:r>
      <w:r w:rsidRPr="001062D9">
        <w:rPr>
          <w:rFonts w:ascii="Courier New" w:eastAsia="Times New Roman" w:hAnsi="Courier New" w:cs="Courier New"/>
          <w:noProof/>
          <w:color w:val="FF0000"/>
          <w:sz w:val="20"/>
          <w:szCs w:val="20"/>
          <w:lang w:eastAsia="ru-RU"/>
        </w:rPr>
        <w:t>"Борис"</w:t>
      </w:r>
      <w:r w:rsidRPr="001062D9">
        <w:rPr>
          <w:rFonts w:ascii="Courier New" w:eastAsia="Times New Roman" w:hAnsi="Courier New" w:cs="Courier New"/>
          <w:noProof/>
          <w:color w:val="008000"/>
          <w:sz w:val="20"/>
          <w:szCs w:val="20"/>
          <w:lang w:eastAsia="ru-RU"/>
        </w:rPr>
        <w:t>;</w:t>
      </w:r>
      <w:r w:rsidRPr="001062D9">
        <w:rPr>
          <w:rFonts w:ascii="Courier New" w:eastAsia="Times New Roman" w:hAnsi="Courier New" w:cs="Courier New"/>
          <w:noProof/>
          <w:color w:val="000000"/>
          <w:sz w:val="20"/>
          <w:szCs w:val="20"/>
          <w:lang w:eastAsia="ru-RU"/>
        </w:rPr>
        <w:br/>
      </w:r>
      <w:r w:rsidRPr="001062D9">
        <w:rPr>
          <w:rFonts w:ascii="Courier New" w:eastAsia="Times New Roman" w:hAnsi="Courier New" w:cs="Courier New"/>
          <w:noProof/>
          <w:color w:val="008000"/>
          <w:sz w:val="20"/>
          <w:szCs w:val="20"/>
          <w:lang w:eastAsia="ru-RU"/>
        </w:rPr>
        <w:t>$</w:t>
      </w:r>
      <w:r w:rsidRPr="003C7DB9">
        <w:rPr>
          <w:rFonts w:ascii="Courier New" w:eastAsia="Times New Roman" w:hAnsi="Courier New" w:cs="Courier New"/>
          <w:noProof/>
          <w:color w:val="0000BB"/>
          <w:sz w:val="20"/>
          <w:szCs w:val="20"/>
          <w:lang w:val="en-US" w:eastAsia="ru-RU"/>
        </w:rPr>
        <w:t>names</w:t>
      </w:r>
      <w:r w:rsidRPr="001062D9">
        <w:rPr>
          <w:rFonts w:ascii="Courier New" w:eastAsia="Times New Roman" w:hAnsi="Courier New" w:cs="Courier New"/>
          <w:noProof/>
          <w:color w:val="008000"/>
          <w:sz w:val="20"/>
          <w:szCs w:val="20"/>
          <w:lang w:eastAsia="ru-RU"/>
        </w:rPr>
        <w:t>[</w:t>
      </w:r>
      <w:r w:rsidRPr="001062D9">
        <w:rPr>
          <w:rFonts w:ascii="Courier New" w:eastAsia="Times New Roman" w:hAnsi="Courier New" w:cs="Courier New"/>
          <w:noProof/>
          <w:color w:val="FF0000"/>
          <w:sz w:val="20"/>
          <w:szCs w:val="20"/>
          <w:lang w:eastAsia="ru-RU"/>
        </w:rPr>
        <w:t>"Волков"</w:t>
      </w:r>
      <w:r w:rsidRPr="001062D9">
        <w:rPr>
          <w:rFonts w:ascii="Courier New" w:eastAsia="Times New Roman" w:hAnsi="Courier New" w:cs="Courier New"/>
          <w:noProof/>
          <w:color w:val="008000"/>
          <w:sz w:val="20"/>
          <w:szCs w:val="20"/>
          <w:lang w:eastAsia="ru-RU"/>
        </w:rPr>
        <w:t>]</w:t>
      </w:r>
      <w:r w:rsidRPr="003C7DB9">
        <w:rPr>
          <w:rFonts w:ascii="Courier New" w:eastAsia="Times New Roman" w:hAnsi="Courier New" w:cs="Courier New"/>
          <w:noProof/>
          <w:color w:val="0000BB"/>
          <w:sz w:val="20"/>
          <w:szCs w:val="20"/>
          <w:lang w:val="en-US" w:eastAsia="ru-RU"/>
        </w:rPr>
        <w:t> </w:t>
      </w:r>
      <w:r w:rsidRPr="001062D9">
        <w:rPr>
          <w:rFonts w:ascii="Courier New" w:eastAsia="Times New Roman" w:hAnsi="Courier New" w:cs="Courier New"/>
          <w:noProof/>
          <w:color w:val="008000"/>
          <w:sz w:val="20"/>
          <w:szCs w:val="20"/>
          <w:lang w:eastAsia="ru-RU"/>
        </w:rPr>
        <w:t>=</w:t>
      </w:r>
      <w:r w:rsidRPr="003C7DB9">
        <w:rPr>
          <w:rFonts w:ascii="Courier New" w:eastAsia="Times New Roman" w:hAnsi="Courier New" w:cs="Courier New"/>
          <w:noProof/>
          <w:color w:val="0000BB"/>
          <w:sz w:val="20"/>
          <w:szCs w:val="20"/>
          <w:lang w:val="en-US" w:eastAsia="ru-RU"/>
        </w:rPr>
        <w:t> </w:t>
      </w:r>
      <w:r w:rsidRPr="001062D9">
        <w:rPr>
          <w:rFonts w:ascii="Courier New" w:eastAsia="Times New Roman" w:hAnsi="Courier New" w:cs="Courier New"/>
          <w:noProof/>
          <w:color w:val="FF0000"/>
          <w:sz w:val="20"/>
          <w:szCs w:val="20"/>
          <w:lang w:eastAsia="ru-RU"/>
        </w:rPr>
        <w:t>"Сергей"</w:t>
      </w:r>
      <w:r w:rsidRPr="001062D9">
        <w:rPr>
          <w:rFonts w:ascii="Courier New" w:eastAsia="Times New Roman" w:hAnsi="Courier New" w:cs="Courier New"/>
          <w:noProof/>
          <w:color w:val="008000"/>
          <w:sz w:val="20"/>
          <w:szCs w:val="20"/>
          <w:lang w:eastAsia="ru-RU"/>
        </w:rPr>
        <w:t>;</w:t>
      </w:r>
      <w:r w:rsidRPr="001062D9">
        <w:rPr>
          <w:rFonts w:ascii="Courier New" w:eastAsia="Times New Roman" w:hAnsi="Courier New" w:cs="Courier New"/>
          <w:noProof/>
          <w:color w:val="000000"/>
          <w:sz w:val="20"/>
          <w:szCs w:val="20"/>
          <w:lang w:eastAsia="ru-RU"/>
        </w:rPr>
        <w:br/>
      </w:r>
      <w:r w:rsidRPr="001062D9">
        <w:rPr>
          <w:rFonts w:ascii="Courier New" w:eastAsia="Times New Roman" w:hAnsi="Courier New" w:cs="Courier New"/>
          <w:noProof/>
          <w:color w:val="008000"/>
          <w:sz w:val="20"/>
          <w:szCs w:val="20"/>
          <w:lang w:eastAsia="ru-RU"/>
        </w:rPr>
        <w:t>$</w:t>
      </w:r>
      <w:r w:rsidRPr="003C7DB9">
        <w:rPr>
          <w:rFonts w:ascii="Courier New" w:eastAsia="Times New Roman" w:hAnsi="Courier New" w:cs="Courier New"/>
          <w:noProof/>
          <w:color w:val="0000BB"/>
          <w:sz w:val="20"/>
          <w:szCs w:val="20"/>
          <w:lang w:val="en-US" w:eastAsia="ru-RU"/>
        </w:rPr>
        <w:t>names</w:t>
      </w:r>
      <w:r w:rsidRPr="001062D9">
        <w:rPr>
          <w:rFonts w:ascii="Courier New" w:eastAsia="Times New Roman" w:hAnsi="Courier New" w:cs="Courier New"/>
          <w:noProof/>
          <w:color w:val="008000"/>
          <w:sz w:val="20"/>
          <w:szCs w:val="20"/>
          <w:lang w:eastAsia="ru-RU"/>
        </w:rPr>
        <w:t>[</w:t>
      </w:r>
      <w:r w:rsidRPr="001062D9">
        <w:rPr>
          <w:rFonts w:ascii="Courier New" w:eastAsia="Times New Roman" w:hAnsi="Courier New" w:cs="Courier New"/>
          <w:noProof/>
          <w:color w:val="FF0000"/>
          <w:sz w:val="20"/>
          <w:szCs w:val="20"/>
          <w:lang w:eastAsia="ru-RU"/>
        </w:rPr>
        <w:t>"Макаров"</w:t>
      </w:r>
      <w:r w:rsidRPr="001062D9">
        <w:rPr>
          <w:rFonts w:ascii="Courier New" w:eastAsia="Times New Roman" w:hAnsi="Courier New" w:cs="Courier New"/>
          <w:noProof/>
          <w:color w:val="008000"/>
          <w:sz w:val="20"/>
          <w:szCs w:val="20"/>
          <w:lang w:eastAsia="ru-RU"/>
        </w:rPr>
        <w:t>]</w:t>
      </w:r>
      <w:r w:rsidRPr="003C7DB9">
        <w:rPr>
          <w:rFonts w:ascii="Courier New" w:eastAsia="Times New Roman" w:hAnsi="Courier New" w:cs="Courier New"/>
          <w:noProof/>
          <w:color w:val="0000BB"/>
          <w:sz w:val="20"/>
          <w:szCs w:val="20"/>
          <w:lang w:val="en-US" w:eastAsia="ru-RU"/>
        </w:rPr>
        <w:t> </w:t>
      </w:r>
      <w:r w:rsidRPr="001062D9">
        <w:rPr>
          <w:rFonts w:ascii="Courier New" w:eastAsia="Times New Roman" w:hAnsi="Courier New" w:cs="Courier New"/>
          <w:noProof/>
          <w:color w:val="008000"/>
          <w:sz w:val="20"/>
          <w:szCs w:val="20"/>
          <w:lang w:eastAsia="ru-RU"/>
        </w:rPr>
        <w:t>=</w:t>
      </w:r>
      <w:r w:rsidRPr="003C7DB9">
        <w:rPr>
          <w:rFonts w:ascii="Courier New" w:eastAsia="Times New Roman" w:hAnsi="Courier New" w:cs="Courier New"/>
          <w:noProof/>
          <w:color w:val="0000BB"/>
          <w:sz w:val="20"/>
          <w:szCs w:val="20"/>
          <w:lang w:val="en-US" w:eastAsia="ru-RU"/>
        </w:rPr>
        <w:t> </w:t>
      </w:r>
      <w:r w:rsidRPr="001062D9">
        <w:rPr>
          <w:rFonts w:ascii="Courier New" w:eastAsia="Times New Roman" w:hAnsi="Courier New" w:cs="Courier New"/>
          <w:noProof/>
          <w:color w:val="FF0000"/>
          <w:sz w:val="20"/>
          <w:szCs w:val="20"/>
          <w:lang w:eastAsia="ru-RU"/>
        </w:rPr>
        <w:t>"Федор"</w:t>
      </w:r>
      <w:r w:rsidRPr="001062D9">
        <w:rPr>
          <w:rFonts w:ascii="Courier New" w:eastAsia="Times New Roman" w:hAnsi="Courier New" w:cs="Courier New"/>
          <w:noProof/>
          <w:color w:val="008000"/>
          <w:sz w:val="20"/>
          <w:szCs w:val="20"/>
          <w:lang w:eastAsia="ru-RU"/>
        </w:rPr>
        <w:t>;</w:t>
      </w:r>
      <w:r w:rsidRPr="001062D9">
        <w:rPr>
          <w:rFonts w:ascii="Courier New" w:eastAsia="Times New Roman" w:hAnsi="Courier New" w:cs="Courier New"/>
          <w:noProof/>
          <w:color w:val="000000"/>
          <w:sz w:val="20"/>
          <w:szCs w:val="20"/>
          <w:lang w:eastAsia="ru-RU"/>
        </w:rPr>
        <w:br/>
      </w:r>
      <w:r w:rsidRPr="003C7DB9">
        <w:rPr>
          <w:rFonts w:ascii="Courier New" w:eastAsia="Times New Roman" w:hAnsi="Courier New" w:cs="Courier New"/>
          <w:noProof/>
          <w:color w:val="0000BB"/>
          <w:sz w:val="20"/>
          <w:szCs w:val="20"/>
          <w:lang w:val="en-US" w:eastAsia="ru-RU"/>
        </w:rPr>
        <w:t>foreach </w:t>
      </w:r>
      <w:r w:rsidRPr="001062D9">
        <w:rPr>
          <w:rFonts w:ascii="Courier New" w:eastAsia="Times New Roman" w:hAnsi="Courier New" w:cs="Courier New"/>
          <w:noProof/>
          <w:color w:val="008000"/>
          <w:sz w:val="20"/>
          <w:szCs w:val="20"/>
          <w:lang w:eastAsia="ru-RU"/>
        </w:rPr>
        <w:t>($</w:t>
      </w:r>
      <w:r w:rsidRPr="003C7DB9">
        <w:rPr>
          <w:rFonts w:ascii="Courier New" w:eastAsia="Times New Roman" w:hAnsi="Courier New" w:cs="Courier New"/>
          <w:noProof/>
          <w:color w:val="0000BB"/>
          <w:sz w:val="20"/>
          <w:szCs w:val="20"/>
          <w:lang w:val="en-US" w:eastAsia="ru-RU"/>
        </w:rPr>
        <w:t>names as </w:t>
      </w:r>
      <w:r w:rsidRPr="001062D9">
        <w:rPr>
          <w:rFonts w:ascii="Courier New" w:eastAsia="Times New Roman" w:hAnsi="Courier New" w:cs="Courier New"/>
          <w:noProof/>
          <w:color w:val="008000"/>
          <w:sz w:val="20"/>
          <w:szCs w:val="20"/>
          <w:lang w:eastAsia="ru-RU"/>
        </w:rPr>
        <w:t>$</w:t>
      </w:r>
      <w:r w:rsidRPr="003C7DB9">
        <w:rPr>
          <w:rFonts w:ascii="Courier New" w:eastAsia="Times New Roman" w:hAnsi="Courier New" w:cs="Courier New"/>
          <w:noProof/>
          <w:color w:val="0000BB"/>
          <w:sz w:val="20"/>
          <w:szCs w:val="20"/>
          <w:lang w:val="en-US" w:eastAsia="ru-RU"/>
        </w:rPr>
        <w:t>key </w:t>
      </w:r>
      <w:r w:rsidRPr="001062D9">
        <w:rPr>
          <w:rFonts w:ascii="Courier New" w:eastAsia="Times New Roman" w:hAnsi="Courier New" w:cs="Courier New"/>
          <w:noProof/>
          <w:color w:val="008000"/>
          <w:sz w:val="20"/>
          <w:szCs w:val="20"/>
          <w:lang w:eastAsia="ru-RU"/>
        </w:rPr>
        <w:t>=&gt;</w:t>
      </w:r>
      <w:r w:rsidRPr="003C7DB9">
        <w:rPr>
          <w:rFonts w:ascii="Courier New" w:eastAsia="Times New Roman" w:hAnsi="Courier New" w:cs="Courier New"/>
          <w:noProof/>
          <w:color w:val="0000BB"/>
          <w:sz w:val="20"/>
          <w:szCs w:val="20"/>
          <w:lang w:val="en-US" w:eastAsia="ru-RU"/>
        </w:rPr>
        <w:t> </w:t>
      </w:r>
      <w:r w:rsidRPr="001062D9">
        <w:rPr>
          <w:rFonts w:ascii="Courier New" w:eastAsia="Times New Roman" w:hAnsi="Courier New" w:cs="Courier New"/>
          <w:noProof/>
          <w:color w:val="008000"/>
          <w:sz w:val="20"/>
          <w:szCs w:val="20"/>
          <w:lang w:eastAsia="ru-RU"/>
        </w:rPr>
        <w:t>$</w:t>
      </w:r>
      <w:r w:rsidRPr="003C7DB9">
        <w:rPr>
          <w:rFonts w:ascii="Courier New" w:eastAsia="Times New Roman" w:hAnsi="Courier New" w:cs="Courier New"/>
          <w:noProof/>
          <w:color w:val="0000BB"/>
          <w:sz w:val="20"/>
          <w:szCs w:val="20"/>
          <w:lang w:val="en-US" w:eastAsia="ru-RU"/>
        </w:rPr>
        <w:t>value</w:t>
      </w:r>
      <w:r w:rsidRPr="001062D9">
        <w:rPr>
          <w:rFonts w:ascii="Courier New" w:eastAsia="Times New Roman" w:hAnsi="Courier New" w:cs="Courier New"/>
          <w:noProof/>
          <w:color w:val="008000"/>
          <w:sz w:val="20"/>
          <w:szCs w:val="20"/>
          <w:lang w:eastAsia="ru-RU"/>
        </w:rPr>
        <w:t>)</w:t>
      </w:r>
      <w:r w:rsidRPr="003C7DB9">
        <w:rPr>
          <w:rFonts w:ascii="Courier New" w:eastAsia="Times New Roman" w:hAnsi="Courier New" w:cs="Courier New"/>
          <w:noProof/>
          <w:color w:val="0000BB"/>
          <w:sz w:val="20"/>
          <w:szCs w:val="20"/>
          <w:lang w:val="en-US" w:eastAsia="ru-RU"/>
        </w:rPr>
        <w:t> </w:t>
      </w:r>
      <w:r w:rsidRPr="001062D9">
        <w:rPr>
          <w:rFonts w:ascii="Courier New" w:eastAsia="Times New Roman" w:hAnsi="Courier New" w:cs="Courier New"/>
          <w:noProof/>
          <w:color w:val="008000"/>
          <w:sz w:val="20"/>
          <w:szCs w:val="20"/>
          <w:lang w:eastAsia="ru-RU"/>
        </w:rPr>
        <w:t>{</w:t>
      </w:r>
      <w:r w:rsidRPr="001062D9">
        <w:rPr>
          <w:rFonts w:ascii="Courier New" w:eastAsia="Times New Roman" w:hAnsi="Courier New" w:cs="Courier New"/>
          <w:noProof/>
          <w:color w:val="000000"/>
          <w:sz w:val="20"/>
          <w:szCs w:val="20"/>
          <w:lang w:eastAsia="ru-RU"/>
        </w:rPr>
        <w:br/>
      </w:r>
      <w:r w:rsidRPr="003C7DB9">
        <w:rPr>
          <w:rFonts w:ascii="Courier New" w:eastAsia="Times New Roman" w:hAnsi="Courier New" w:cs="Courier New"/>
          <w:noProof/>
          <w:color w:val="0000BB"/>
          <w:sz w:val="20"/>
          <w:szCs w:val="20"/>
          <w:lang w:val="en-US" w:eastAsia="ru-RU"/>
        </w:rPr>
        <w:t>echo </w:t>
      </w:r>
      <w:r w:rsidRPr="001062D9">
        <w:rPr>
          <w:rFonts w:ascii="Courier New" w:eastAsia="Times New Roman" w:hAnsi="Courier New" w:cs="Courier New"/>
          <w:noProof/>
          <w:color w:val="FF0000"/>
          <w:sz w:val="20"/>
          <w:szCs w:val="20"/>
          <w:lang w:eastAsia="ru-RU"/>
        </w:rPr>
        <w:t>"&lt;</w:t>
      </w:r>
      <w:r w:rsidRPr="003C7DB9">
        <w:rPr>
          <w:rFonts w:ascii="Courier New" w:eastAsia="Times New Roman" w:hAnsi="Courier New" w:cs="Courier New"/>
          <w:noProof/>
          <w:color w:val="FF0000"/>
          <w:sz w:val="20"/>
          <w:szCs w:val="20"/>
          <w:lang w:val="en-US" w:eastAsia="ru-RU"/>
        </w:rPr>
        <w:t>b</w:t>
      </w:r>
      <w:r w:rsidRPr="001062D9">
        <w:rPr>
          <w:rFonts w:ascii="Courier New" w:eastAsia="Times New Roman" w:hAnsi="Courier New" w:cs="Courier New"/>
          <w:noProof/>
          <w:color w:val="FF0000"/>
          <w:sz w:val="20"/>
          <w:szCs w:val="20"/>
          <w:lang w:eastAsia="ru-RU"/>
        </w:rPr>
        <w:t>&gt;$</w:t>
      </w:r>
      <w:r w:rsidRPr="003C7DB9">
        <w:rPr>
          <w:rFonts w:ascii="Courier New" w:eastAsia="Times New Roman" w:hAnsi="Courier New" w:cs="Courier New"/>
          <w:noProof/>
          <w:color w:val="FF0000"/>
          <w:sz w:val="20"/>
          <w:szCs w:val="20"/>
          <w:lang w:val="en-US" w:eastAsia="ru-RU"/>
        </w:rPr>
        <w:t>value </w:t>
      </w:r>
      <w:r w:rsidRPr="001062D9">
        <w:rPr>
          <w:rFonts w:ascii="Courier New" w:eastAsia="Times New Roman" w:hAnsi="Courier New" w:cs="Courier New"/>
          <w:noProof/>
          <w:color w:val="FF0000"/>
          <w:sz w:val="20"/>
          <w:szCs w:val="20"/>
          <w:lang w:eastAsia="ru-RU"/>
        </w:rPr>
        <w:t>$</w:t>
      </w:r>
      <w:r w:rsidRPr="003C7DB9">
        <w:rPr>
          <w:rFonts w:ascii="Courier New" w:eastAsia="Times New Roman" w:hAnsi="Courier New" w:cs="Courier New"/>
          <w:noProof/>
          <w:color w:val="FF0000"/>
          <w:sz w:val="20"/>
          <w:szCs w:val="20"/>
          <w:lang w:val="en-US" w:eastAsia="ru-RU"/>
        </w:rPr>
        <w:t>key</w:t>
      </w:r>
      <w:r w:rsidRPr="001062D9">
        <w:rPr>
          <w:rFonts w:ascii="Courier New" w:eastAsia="Times New Roman" w:hAnsi="Courier New" w:cs="Courier New"/>
          <w:noProof/>
          <w:color w:val="FF0000"/>
          <w:sz w:val="20"/>
          <w:szCs w:val="20"/>
          <w:lang w:eastAsia="ru-RU"/>
        </w:rPr>
        <w:t>&lt;/</w:t>
      </w:r>
      <w:r w:rsidRPr="003C7DB9">
        <w:rPr>
          <w:rFonts w:ascii="Courier New" w:eastAsia="Times New Roman" w:hAnsi="Courier New" w:cs="Courier New"/>
          <w:noProof/>
          <w:color w:val="FF0000"/>
          <w:sz w:val="20"/>
          <w:szCs w:val="20"/>
          <w:lang w:val="en-US" w:eastAsia="ru-RU"/>
        </w:rPr>
        <w:t>b</w:t>
      </w:r>
      <w:r w:rsidRPr="001062D9">
        <w:rPr>
          <w:rFonts w:ascii="Courier New" w:eastAsia="Times New Roman" w:hAnsi="Courier New" w:cs="Courier New"/>
          <w:noProof/>
          <w:color w:val="FF0000"/>
          <w:sz w:val="20"/>
          <w:szCs w:val="20"/>
          <w:lang w:eastAsia="ru-RU"/>
        </w:rPr>
        <w:t>&gt;&lt;</w:t>
      </w:r>
      <w:r w:rsidRPr="003C7DB9">
        <w:rPr>
          <w:rFonts w:ascii="Courier New" w:eastAsia="Times New Roman" w:hAnsi="Courier New" w:cs="Courier New"/>
          <w:noProof/>
          <w:color w:val="FF0000"/>
          <w:sz w:val="20"/>
          <w:szCs w:val="20"/>
          <w:lang w:val="en-US" w:eastAsia="ru-RU"/>
        </w:rPr>
        <w:t>br</w:t>
      </w:r>
      <w:r w:rsidRPr="001062D9">
        <w:rPr>
          <w:rFonts w:ascii="Courier New" w:eastAsia="Times New Roman" w:hAnsi="Courier New" w:cs="Courier New"/>
          <w:noProof/>
          <w:color w:val="FF0000"/>
          <w:sz w:val="20"/>
          <w:szCs w:val="20"/>
          <w:lang w:eastAsia="ru-RU"/>
        </w:rPr>
        <w:t>&gt;"</w:t>
      </w:r>
      <w:r w:rsidRPr="001062D9">
        <w:rPr>
          <w:rFonts w:ascii="Courier New" w:eastAsia="Times New Roman" w:hAnsi="Courier New" w:cs="Courier New"/>
          <w:noProof/>
          <w:color w:val="008000"/>
          <w:sz w:val="20"/>
          <w:szCs w:val="20"/>
          <w:lang w:eastAsia="ru-RU"/>
        </w:rPr>
        <w:t>;</w:t>
      </w:r>
      <w:r w:rsidRPr="001062D9">
        <w:rPr>
          <w:rFonts w:ascii="Courier New" w:eastAsia="Times New Roman" w:hAnsi="Courier New" w:cs="Courier New"/>
          <w:noProof/>
          <w:color w:val="000000"/>
          <w:sz w:val="20"/>
          <w:szCs w:val="20"/>
          <w:lang w:eastAsia="ru-RU"/>
        </w:rPr>
        <w:br/>
      </w:r>
      <w:r w:rsidRPr="001062D9">
        <w:rPr>
          <w:rFonts w:ascii="Courier New" w:eastAsia="Times New Roman" w:hAnsi="Courier New" w:cs="Courier New"/>
          <w:noProof/>
          <w:color w:val="008000"/>
          <w:sz w:val="20"/>
          <w:szCs w:val="20"/>
          <w:lang w:eastAsia="ru-RU"/>
        </w:rPr>
        <w:t>}</w:t>
      </w:r>
      <w:r w:rsidRPr="001062D9">
        <w:rPr>
          <w:rFonts w:ascii="Courier New" w:eastAsia="Times New Roman" w:hAnsi="Courier New" w:cs="Courier New"/>
          <w:noProof/>
          <w:color w:val="000000"/>
          <w:sz w:val="20"/>
          <w:szCs w:val="20"/>
          <w:lang w:eastAsia="ru-RU"/>
        </w:rPr>
        <w:br/>
      </w:r>
      <w:r w:rsidRPr="001062D9">
        <w:rPr>
          <w:rFonts w:ascii="Courier New" w:eastAsia="Times New Roman" w:hAnsi="Courier New" w:cs="Courier New"/>
          <w:noProof/>
          <w:color w:val="008000"/>
          <w:sz w:val="20"/>
          <w:szCs w:val="20"/>
          <w:lang w:eastAsia="ru-RU"/>
        </w:rPr>
        <w:t>?&gt;</w:t>
      </w:r>
    </w:p>
    <w:p w:rsidR="00F72CED" w:rsidRPr="001062D9" w:rsidRDefault="00F72CED" w:rsidP="00F72CED">
      <w:pPr>
        <w:pStyle w:val="a3"/>
        <w:shd w:val="clear" w:color="auto" w:fill="F7F7F7"/>
        <w:spacing w:before="100" w:beforeAutospacing="1" w:after="100" w:afterAutospacing="1" w:line="255" w:lineRule="atLeast"/>
        <w:rPr>
          <w:rFonts w:ascii="Verdana" w:eastAsia="Times New Roman" w:hAnsi="Verdana" w:cs="Times New Roman"/>
          <w:noProof/>
          <w:color w:val="000000"/>
          <w:sz w:val="18"/>
          <w:szCs w:val="18"/>
          <w:lang w:eastAsia="ru-RU"/>
        </w:rPr>
      </w:pPr>
    </w:p>
    <w:p w:rsidR="00D74747" w:rsidRPr="001062D9" w:rsidRDefault="00D74747" w:rsidP="00F72CED">
      <w:pPr>
        <w:pStyle w:val="a3"/>
        <w:shd w:val="clear" w:color="auto" w:fill="F7F7F7"/>
        <w:spacing w:before="100" w:beforeAutospacing="1" w:after="100" w:afterAutospacing="1" w:line="255" w:lineRule="atLeast"/>
        <w:rPr>
          <w:rFonts w:ascii="Verdana" w:eastAsia="Times New Roman" w:hAnsi="Verdana" w:cs="Times New Roman"/>
          <w:noProof/>
          <w:color w:val="000000"/>
          <w:sz w:val="18"/>
          <w:szCs w:val="18"/>
          <w:lang w:eastAsia="ru-RU"/>
        </w:rPr>
      </w:pPr>
      <w:r w:rsidRPr="001062D9">
        <w:rPr>
          <w:rFonts w:ascii="Verdana" w:eastAsia="Times New Roman" w:hAnsi="Verdana" w:cs="Times New Roman"/>
          <w:noProof/>
          <w:color w:val="000000"/>
          <w:sz w:val="18"/>
          <w:szCs w:val="18"/>
          <w:lang w:eastAsia="ru-RU"/>
        </w:rPr>
        <w:t>Рассмотренный сценарий выводит:</w:t>
      </w:r>
    </w:p>
    <w:p w:rsidR="00F72CED" w:rsidRPr="001062D9" w:rsidRDefault="00F72CED" w:rsidP="00F72CED">
      <w:pPr>
        <w:pStyle w:val="a3"/>
        <w:shd w:val="clear" w:color="auto" w:fill="F7F7F7"/>
        <w:spacing w:before="100" w:beforeAutospacing="1" w:after="100" w:afterAutospacing="1" w:line="255" w:lineRule="atLeast"/>
        <w:rPr>
          <w:rFonts w:ascii="Verdana" w:eastAsia="Times New Roman" w:hAnsi="Verdana" w:cs="Times New Roman"/>
          <w:noProof/>
          <w:color w:val="000000"/>
          <w:sz w:val="18"/>
          <w:szCs w:val="18"/>
          <w:lang w:eastAsia="ru-RU"/>
        </w:rPr>
      </w:pPr>
    </w:p>
    <w:p w:rsidR="00D74747" w:rsidRPr="001062D9" w:rsidRDefault="00D74747" w:rsidP="00F72CED">
      <w:pPr>
        <w:pStyle w:val="a3"/>
        <w:pBdr>
          <w:top w:val="single" w:sz="6" w:space="4" w:color="000066"/>
          <w:left w:val="single" w:sz="6" w:space="7" w:color="000066"/>
          <w:bottom w:val="single" w:sz="6" w:space="4" w:color="000066"/>
          <w:right w:val="single" w:sz="6" w:space="4" w:color="000066"/>
        </w:pBdr>
        <w:shd w:val="clear" w:color="auto" w:fill="E6F3F9"/>
        <w:spacing w:before="75" w:after="75" w:line="255" w:lineRule="atLeast"/>
        <w:ind w:right="75"/>
        <w:rPr>
          <w:rFonts w:ascii="Verdana" w:eastAsia="Times New Roman" w:hAnsi="Verdana" w:cs="Times New Roman"/>
          <w:noProof/>
          <w:color w:val="000000"/>
          <w:sz w:val="20"/>
          <w:szCs w:val="20"/>
          <w:lang w:eastAsia="ru-RU"/>
        </w:rPr>
      </w:pPr>
      <w:r w:rsidRPr="001062D9">
        <w:rPr>
          <w:rFonts w:ascii="Courier New" w:eastAsia="Times New Roman" w:hAnsi="Courier New" w:cs="Courier New"/>
          <w:b/>
          <w:bCs/>
          <w:noProof/>
          <w:color w:val="000000"/>
          <w:sz w:val="20"/>
          <w:szCs w:val="20"/>
          <w:lang w:eastAsia="ru-RU"/>
        </w:rPr>
        <w:t>Андрей Иванов</w:t>
      </w:r>
      <w:r w:rsidRPr="001062D9">
        <w:rPr>
          <w:rFonts w:ascii="Courier New" w:eastAsia="Times New Roman" w:hAnsi="Courier New" w:cs="Courier New"/>
          <w:noProof/>
          <w:color w:val="000000"/>
          <w:sz w:val="20"/>
          <w:szCs w:val="20"/>
          <w:lang w:eastAsia="ru-RU"/>
        </w:rPr>
        <w:br/>
      </w:r>
      <w:r w:rsidRPr="001062D9">
        <w:rPr>
          <w:rFonts w:ascii="Courier New" w:eastAsia="Times New Roman" w:hAnsi="Courier New" w:cs="Courier New"/>
          <w:b/>
          <w:bCs/>
          <w:noProof/>
          <w:color w:val="000000"/>
          <w:sz w:val="20"/>
          <w:szCs w:val="20"/>
          <w:lang w:eastAsia="ru-RU"/>
        </w:rPr>
        <w:t>Борис Петров</w:t>
      </w:r>
      <w:r w:rsidRPr="001062D9">
        <w:rPr>
          <w:rFonts w:ascii="Courier New" w:eastAsia="Times New Roman" w:hAnsi="Courier New" w:cs="Courier New"/>
          <w:noProof/>
          <w:color w:val="000000"/>
          <w:sz w:val="20"/>
          <w:szCs w:val="20"/>
          <w:lang w:eastAsia="ru-RU"/>
        </w:rPr>
        <w:br/>
      </w:r>
      <w:r w:rsidRPr="001062D9">
        <w:rPr>
          <w:rFonts w:ascii="Courier New" w:eastAsia="Times New Roman" w:hAnsi="Courier New" w:cs="Courier New"/>
          <w:b/>
          <w:bCs/>
          <w:noProof/>
          <w:color w:val="000000"/>
          <w:sz w:val="20"/>
          <w:szCs w:val="20"/>
          <w:lang w:eastAsia="ru-RU"/>
        </w:rPr>
        <w:t>Сергей Волков</w:t>
      </w:r>
      <w:r w:rsidRPr="001062D9">
        <w:rPr>
          <w:rFonts w:ascii="Courier New" w:eastAsia="Times New Roman" w:hAnsi="Courier New" w:cs="Courier New"/>
          <w:noProof/>
          <w:color w:val="000000"/>
          <w:sz w:val="20"/>
          <w:szCs w:val="20"/>
          <w:lang w:eastAsia="ru-RU"/>
        </w:rPr>
        <w:br/>
      </w:r>
      <w:r w:rsidRPr="001062D9">
        <w:rPr>
          <w:rFonts w:ascii="Courier New" w:eastAsia="Times New Roman" w:hAnsi="Courier New" w:cs="Courier New"/>
          <w:b/>
          <w:bCs/>
          <w:noProof/>
          <w:color w:val="000000"/>
          <w:sz w:val="20"/>
          <w:szCs w:val="20"/>
          <w:lang w:eastAsia="ru-RU"/>
        </w:rPr>
        <w:t>Федор Макаров</w:t>
      </w:r>
    </w:p>
    <w:p w:rsidR="00F72CED" w:rsidRPr="001062D9" w:rsidRDefault="00F72CED" w:rsidP="00F72CED">
      <w:pPr>
        <w:pStyle w:val="a3"/>
        <w:shd w:val="clear" w:color="auto" w:fill="F7F7F7"/>
        <w:spacing w:before="100" w:beforeAutospacing="1" w:after="100" w:afterAutospacing="1" w:line="255" w:lineRule="atLeast"/>
        <w:rPr>
          <w:rFonts w:ascii="Verdana" w:eastAsia="Times New Roman" w:hAnsi="Verdana" w:cs="Times New Roman"/>
          <w:noProof/>
          <w:color w:val="000000"/>
          <w:sz w:val="18"/>
          <w:szCs w:val="18"/>
          <w:lang w:eastAsia="ru-RU"/>
        </w:rPr>
      </w:pPr>
    </w:p>
    <w:p w:rsidR="00D74747" w:rsidRPr="001062D9" w:rsidRDefault="00D74747" w:rsidP="00F72CED">
      <w:pPr>
        <w:pStyle w:val="a3"/>
        <w:shd w:val="clear" w:color="auto" w:fill="F7F7F7"/>
        <w:spacing w:before="100" w:beforeAutospacing="1" w:after="100" w:afterAutospacing="1" w:line="255" w:lineRule="atLeast"/>
        <w:rPr>
          <w:rFonts w:ascii="Verdana" w:eastAsia="Times New Roman" w:hAnsi="Verdana" w:cs="Times New Roman"/>
          <w:noProof/>
          <w:color w:val="000000"/>
          <w:sz w:val="18"/>
          <w:szCs w:val="18"/>
          <w:lang w:eastAsia="ru-RU"/>
        </w:rPr>
      </w:pPr>
      <w:r w:rsidRPr="001062D9">
        <w:rPr>
          <w:rFonts w:ascii="Verdana" w:eastAsia="Times New Roman" w:hAnsi="Verdana" w:cs="Times New Roman"/>
          <w:noProof/>
          <w:color w:val="000000"/>
          <w:sz w:val="18"/>
          <w:szCs w:val="18"/>
          <w:lang w:eastAsia="ru-RU"/>
        </w:rPr>
        <w:t>У цикла</w:t>
      </w:r>
      <w:r w:rsidRPr="003C7DB9">
        <w:rPr>
          <w:rFonts w:ascii="Verdana" w:eastAsia="Times New Roman" w:hAnsi="Verdana" w:cs="Times New Roman"/>
          <w:noProof/>
          <w:color w:val="000000"/>
          <w:sz w:val="18"/>
          <w:szCs w:val="18"/>
          <w:lang w:val="en-US" w:eastAsia="ru-RU"/>
        </w:rPr>
        <w:t> </w:t>
      </w:r>
      <w:r w:rsidRPr="003C7DB9">
        <w:rPr>
          <w:rFonts w:ascii="Verdana" w:eastAsia="Times New Roman" w:hAnsi="Verdana" w:cs="Times New Roman"/>
          <w:b/>
          <w:bCs/>
          <w:noProof/>
          <w:color w:val="000000"/>
          <w:sz w:val="18"/>
          <w:szCs w:val="18"/>
          <w:lang w:val="en-US" w:eastAsia="ru-RU"/>
        </w:rPr>
        <w:t>foreach</w:t>
      </w:r>
      <w:r w:rsidRPr="003C7DB9">
        <w:rPr>
          <w:rFonts w:ascii="Verdana" w:eastAsia="Times New Roman" w:hAnsi="Verdana" w:cs="Times New Roman"/>
          <w:noProof/>
          <w:color w:val="000000"/>
          <w:sz w:val="18"/>
          <w:szCs w:val="18"/>
          <w:lang w:val="en-US" w:eastAsia="ru-RU"/>
        </w:rPr>
        <w:t> </w:t>
      </w:r>
      <w:r w:rsidRPr="001062D9">
        <w:rPr>
          <w:rFonts w:ascii="Verdana" w:eastAsia="Times New Roman" w:hAnsi="Verdana" w:cs="Times New Roman"/>
          <w:noProof/>
          <w:color w:val="000000"/>
          <w:sz w:val="18"/>
          <w:szCs w:val="18"/>
          <w:lang w:eastAsia="ru-RU"/>
        </w:rPr>
        <w:t>имеется и другая форма записи, которую следует применять, когда нас не интересует значение ключа очередного элемента. Выглядит она так:</w:t>
      </w:r>
    </w:p>
    <w:p w:rsidR="00D74747" w:rsidRPr="001062D9" w:rsidRDefault="00D74747" w:rsidP="00F72CED">
      <w:pPr>
        <w:pBdr>
          <w:top w:val="single" w:sz="6" w:space="4" w:color="000066"/>
          <w:left w:val="single" w:sz="6" w:space="7" w:color="000066"/>
          <w:bottom w:val="single" w:sz="6" w:space="4" w:color="000066"/>
          <w:right w:val="single" w:sz="6" w:space="4" w:color="000066"/>
        </w:pBdr>
        <w:shd w:val="clear" w:color="auto" w:fill="E6F3F9"/>
        <w:spacing w:before="75" w:after="75" w:line="255" w:lineRule="atLeast"/>
        <w:ind w:left="360" w:right="75"/>
        <w:rPr>
          <w:rFonts w:ascii="Verdana" w:eastAsia="Times New Roman" w:hAnsi="Verdana" w:cs="Times New Roman"/>
          <w:noProof/>
          <w:color w:val="000000"/>
          <w:sz w:val="20"/>
          <w:szCs w:val="20"/>
          <w:lang w:eastAsia="ru-RU"/>
        </w:rPr>
      </w:pPr>
      <w:r w:rsidRPr="003C7DB9">
        <w:rPr>
          <w:rFonts w:ascii="Courier New" w:eastAsia="Times New Roman" w:hAnsi="Courier New" w:cs="Courier New"/>
          <w:noProof/>
          <w:color w:val="000000"/>
          <w:sz w:val="20"/>
          <w:szCs w:val="20"/>
          <w:lang w:val="en-US" w:eastAsia="ru-RU"/>
        </w:rPr>
        <w:t>foreach</w:t>
      </w:r>
      <w:r w:rsidRPr="001062D9">
        <w:rPr>
          <w:rFonts w:ascii="Courier New" w:eastAsia="Times New Roman" w:hAnsi="Courier New" w:cs="Courier New"/>
          <w:noProof/>
          <w:color w:val="000000"/>
          <w:sz w:val="20"/>
          <w:szCs w:val="20"/>
          <w:lang w:eastAsia="ru-RU"/>
        </w:rPr>
        <w:t xml:space="preserve"> (массив </w:t>
      </w:r>
      <w:r w:rsidRPr="003C7DB9">
        <w:rPr>
          <w:rFonts w:ascii="Courier New" w:eastAsia="Times New Roman" w:hAnsi="Courier New" w:cs="Courier New"/>
          <w:noProof/>
          <w:color w:val="000000"/>
          <w:sz w:val="20"/>
          <w:szCs w:val="20"/>
          <w:lang w:val="en-US" w:eastAsia="ru-RU"/>
        </w:rPr>
        <w:t>as</w:t>
      </w:r>
      <w:r w:rsidRPr="001062D9">
        <w:rPr>
          <w:rFonts w:ascii="Courier New" w:eastAsia="Times New Roman" w:hAnsi="Courier New" w:cs="Courier New"/>
          <w:noProof/>
          <w:color w:val="000000"/>
          <w:sz w:val="20"/>
          <w:szCs w:val="20"/>
          <w:lang w:eastAsia="ru-RU"/>
        </w:rPr>
        <w:t xml:space="preserve"> $значение)</w:t>
      </w:r>
      <w:r w:rsidRPr="001062D9">
        <w:rPr>
          <w:rFonts w:ascii="Courier New" w:eastAsia="Times New Roman" w:hAnsi="Courier New" w:cs="Courier New"/>
          <w:noProof/>
          <w:color w:val="000000"/>
          <w:sz w:val="20"/>
          <w:szCs w:val="20"/>
          <w:lang w:eastAsia="ru-RU"/>
        </w:rPr>
        <w:br/>
        <w:t>команды;</w:t>
      </w:r>
    </w:p>
    <w:p w:rsidR="00D74747" w:rsidRPr="001062D9" w:rsidRDefault="00D74747" w:rsidP="00F72CED">
      <w:pPr>
        <w:pStyle w:val="a3"/>
        <w:shd w:val="clear" w:color="auto" w:fill="F7F7F7"/>
        <w:spacing w:before="100" w:beforeAutospacing="1" w:after="100" w:afterAutospacing="1" w:line="255" w:lineRule="atLeast"/>
        <w:rPr>
          <w:rFonts w:ascii="Verdana" w:eastAsia="Times New Roman" w:hAnsi="Verdana" w:cs="Times New Roman"/>
          <w:noProof/>
          <w:color w:val="000000"/>
          <w:sz w:val="18"/>
          <w:szCs w:val="18"/>
          <w:lang w:eastAsia="ru-RU"/>
        </w:rPr>
      </w:pPr>
      <w:r w:rsidRPr="001062D9">
        <w:rPr>
          <w:rFonts w:ascii="Verdana" w:eastAsia="Times New Roman" w:hAnsi="Verdana" w:cs="Times New Roman"/>
          <w:noProof/>
          <w:color w:val="000000"/>
          <w:sz w:val="18"/>
          <w:szCs w:val="18"/>
          <w:lang w:eastAsia="ru-RU"/>
        </w:rPr>
        <w:t>В этом случае доступно лишь</w:t>
      </w:r>
      <w:r w:rsidRPr="003C7DB9">
        <w:rPr>
          <w:rFonts w:ascii="Verdana" w:eastAsia="Times New Roman" w:hAnsi="Verdana" w:cs="Times New Roman"/>
          <w:noProof/>
          <w:color w:val="000000"/>
          <w:sz w:val="18"/>
          <w:szCs w:val="18"/>
          <w:lang w:val="en-US" w:eastAsia="ru-RU"/>
        </w:rPr>
        <w:t> </w:t>
      </w:r>
      <w:ins w:id="7" w:author="Unknown">
        <w:r w:rsidRPr="001062D9">
          <w:rPr>
            <w:rFonts w:ascii="Verdana" w:eastAsia="Times New Roman" w:hAnsi="Verdana" w:cs="Times New Roman"/>
            <w:noProof/>
            <w:color w:val="000000"/>
            <w:sz w:val="18"/>
            <w:szCs w:val="18"/>
            <w:lang w:eastAsia="ru-RU"/>
          </w:rPr>
          <w:t>значение</w:t>
        </w:r>
      </w:ins>
      <w:r w:rsidRPr="003C7DB9">
        <w:rPr>
          <w:rFonts w:ascii="Verdana" w:eastAsia="Times New Roman" w:hAnsi="Verdana" w:cs="Times New Roman"/>
          <w:noProof/>
          <w:color w:val="000000"/>
          <w:sz w:val="18"/>
          <w:szCs w:val="18"/>
          <w:lang w:val="en-US" w:eastAsia="ru-RU"/>
        </w:rPr>
        <w:t> </w:t>
      </w:r>
      <w:r w:rsidRPr="001062D9">
        <w:rPr>
          <w:rFonts w:ascii="Verdana" w:eastAsia="Times New Roman" w:hAnsi="Verdana" w:cs="Times New Roman"/>
          <w:noProof/>
          <w:color w:val="000000"/>
          <w:sz w:val="18"/>
          <w:szCs w:val="18"/>
          <w:lang w:eastAsia="ru-RU"/>
        </w:rPr>
        <w:t>очередного элемента массива, но не его ключ. Это может быть полезно, например, для работы с массивами-списками:</w:t>
      </w:r>
    </w:p>
    <w:p w:rsidR="00F72CED" w:rsidRPr="001062D9" w:rsidRDefault="00F72CED" w:rsidP="00F72CED">
      <w:pPr>
        <w:pStyle w:val="a3"/>
        <w:shd w:val="clear" w:color="auto" w:fill="F7F7F7"/>
        <w:spacing w:before="100" w:beforeAutospacing="1" w:after="100" w:afterAutospacing="1" w:line="255" w:lineRule="atLeast"/>
        <w:rPr>
          <w:rFonts w:ascii="Verdana" w:eastAsia="Times New Roman" w:hAnsi="Verdana" w:cs="Times New Roman"/>
          <w:noProof/>
          <w:color w:val="000000"/>
          <w:sz w:val="18"/>
          <w:szCs w:val="18"/>
          <w:lang w:eastAsia="ru-RU"/>
        </w:rPr>
      </w:pPr>
    </w:p>
    <w:p w:rsidR="00D74747" w:rsidRPr="003C7DB9" w:rsidRDefault="00D74747" w:rsidP="00F72CED">
      <w:pPr>
        <w:pStyle w:val="a3"/>
        <w:pBdr>
          <w:top w:val="single" w:sz="6" w:space="4" w:color="000066"/>
          <w:left w:val="single" w:sz="6" w:space="7" w:color="000066"/>
          <w:bottom w:val="single" w:sz="6" w:space="4" w:color="000066"/>
          <w:right w:val="single" w:sz="6" w:space="4" w:color="000066"/>
        </w:pBdr>
        <w:shd w:val="clear" w:color="auto" w:fill="E6F3F9"/>
        <w:spacing w:before="75" w:after="75" w:line="255" w:lineRule="atLeast"/>
        <w:ind w:right="75"/>
        <w:rPr>
          <w:rFonts w:ascii="Verdana" w:eastAsia="Times New Roman" w:hAnsi="Verdana" w:cs="Times New Roman"/>
          <w:noProof/>
          <w:color w:val="000000"/>
          <w:sz w:val="20"/>
          <w:szCs w:val="20"/>
          <w:lang w:val="en-US" w:eastAsia="ru-RU"/>
        </w:rPr>
      </w:pPr>
      <w:r w:rsidRPr="003C7DB9">
        <w:rPr>
          <w:rFonts w:ascii="Courier New" w:eastAsia="Times New Roman" w:hAnsi="Courier New" w:cs="Courier New"/>
          <w:noProof/>
          <w:color w:val="008000"/>
          <w:sz w:val="20"/>
          <w:szCs w:val="20"/>
          <w:lang w:val="en-US" w:eastAsia="ru-RU"/>
        </w:rPr>
        <w:t>&lt;?</w:t>
      </w:r>
      <w:r w:rsidRPr="003C7DB9">
        <w:rPr>
          <w:rFonts w:ascii="Courier New" w:eastAsia="Times New Roman" w:hAnsi="Courier New" w:cs="Courier New"/>
          <w:noProof/>
          <w:color w:val="0000BB"/>
          <w:sz w:val="20"/>
          <w:szCs w:val="20"/>
          <w:lang w:val="en-US" w:eastAsia="ru-RU"/>
        </w:rPr>
        <w:t>php</w:t>
      </w:r>
      <w:r w:rsidRPr="003C7DB9">
        <w:rPr>
          <w:rFonts w:ascii="Courier New" w:eastAsia="Times New Roman" w:hAnsi="Courier New" w:cs="Courier New"/>
          <w:noProof/>
          <w:color w:val="000000"/>
          <w:sz w:val="20"/>
          <w:szCs w:val="20"/>
          <w:lang w:val="en-US" w:eastAsia="ru-RU"/>
        </w:rPr>
        <w:br/>
      </w:r>
      <w:r w:rsidRPr="003C7DB9">
        <w:rPr>
          <w:rFonts w:ascii="Courier New" w:eastAsia="Times New Roman" w:hAnsi="Courier New" w:cs="Courier New"/>
          <w:noProof/>
          <w:color w:val="008000"/>
          <w:sz w:val="20"/>
          <w:szCs w:val="20"/>
          <w:lang w:val="en-US" w:eastAsia="ru-RU"/>
        </w:rPr>
        <w:t>$</w:t>
      </w:r>
      <w:r w:rsidRPr="003C7DB9">
        <w:rPr>
          <w:rFonts w:ascii="Courier New" w:eastAsia="Times New Roman" w:hAnsi="Courier New" w:cs="Courier New"/>
          <w:noProof/>
          <w:color w:val="0000BB"/>
          <w:sz w:val="20"/>
          <w:szCs w:val="20"/>
          <w:lang w:val="en-US" w:eastAsia="ru-RU"/>
        </w:rPr>
        <w:t>names</w:t>
      </w:r>
      <w:r w:rsidRPr="003C7DB9">
        <w:rPr>
          <w:rFonts w:ascii="Courier New" w:eastAsia="Times New Roman" w:hAnsi="Courier New" w:cs="Courier New"/>
          <w:noProof/>
          <w:color w:val="008000"/>
          <w:sz w:val="20"/>
          <w:szCs w:val="20"/>
          <w:lang w:val="en-US" w:eastAsia="ru-RU"/>
        </w:rPr>
        <w:t>[]</w:t>
      </w:r>
      <w:r w:rsidRPr="003C7DB9">
        <w:rPr>
          <w:rFonts w:ascii="Courier New" w:eastAsia="Times New Roman" w:hAnsi="Courier New" w:cs="Courier New"/>
          <w:noProof/>
          <w:color w:val="0000BB"/>
          <w:sz w:val="20"/>
          <w:szCs w:val="20"/>
          <w:lang w:val="en-US" w:eastAsia="ru-RU"/>
        </w:rPr>
        <w:t> </w:t>
      </w:r>
      <w:r w:rsidRPr="003C7DB9">
        <w:rPr>
          <w:rFonts w:ascii="Courier New" w:eastAsia="Times New Roman" w:hAnsi="Courier New" w:cs="Courier New"/>
          <w:noProof/>
          <w:color w:val="008000"/>
          <w:sz w:val="20"/>
          <w:szCs w:val="20"/>
          <w:lang w:val="en-US" w:eastAsia="ru-RU"/>
        </w:rPr>
        <w:t>=</w:t>
      </w:r>
      <w:r w:rsidRPr="003C7DB9">
        <w:rPr>
          <w:rFonts w:ascii="Courier New" w:eastAsia="Times New Roman" w:hAnsi="Courier New" w:cs="Courier New"/>
          <w:noProof/>
          <w:color w:val="0000BB"/>
          <w:sz w:val="20"/>
          <w:szCs w:val="20"/>
          <w:lang w:val="en-US" w:eastAsia="ru-RU"/>
        </w:rPr>
        <w:t> </w:t>
      </w:r>
      <w:r w:rsidRPr="003C7DB9">
        <w:rPr>
          <w:rFonts w:ascii="Courier New" w:eastAsia="Times New Roman" w:hAnsi="Courier New" w:cs="Courier New"/>
          <w:noProof/>
          <w:color w:val="FF0000"/>
          <w:sz w:val="20"/>
          <w:szCs w:val="20"/>
          <w:lang w:val="en-US" w:eastAsia="ru-RU"/>
        </w:rPr>
        <w:t>"Андрей"</w:t>
      </w:r>
      <w:r w:rsidRPr="003C7DB9">
        <w:rPr>
          <w:rFonts w:ascii="Courier New" w:eastAsia="Times New Roman" w:hAnsi="Courier New" w:cs="Courier New"/>
          <w:noProof/>
          <w:color w:val="008000"/>
          <w:sz w:val="20"/>
          <w:szCs w:val="20"/>
          <w:lang w:val="en-US" w:eastAsia="ru-RU"/>
        </w:rPr>
        <w:t>;</w:t>
      </w:r>
      <w:r w:rsidRPr="003C7DB9">
        <w:rPr>
          <w:rFonts w:ascii="Courier New" w:eastAsia="Times New Roman" w:hAnsi="Courier New" w:cs="Courier New"/>
          <w:noProof/>
          <w:color w:val="000000"/>
          <w:sz w:val="20"/>
          <w:szCs w:val="20"/>
          <w:lang w:val="en-US" w:eastAsia="ru-RU"/>
        </w:rPr>
        <w:br/>
      </w:r>
      <w:r w:rsidRPr="003C7DB9">
        <w:rPr>
          <w:rFonts w:ascii="Courier New" w:eastAsia="Times New Roman" w:hAnsi="Courier New" w:cs="Courier New"/>
          <w:noProof/>
          <w:color w:val="008000"/>
          <w:sz w:val="20"/>
          <w:szCs w:val="20"/>
          <w:lang w:val="en-US" w:eastAsia="ru-RU"/>
        </w:rPr>
        <w:lastRenderedPageBreak/>
        <w:t>$</w:t>
      </w:r>
      <w:r w:rsidRPr="003C7DB9">
        <w:rPr>
          <w:rFonts w:ascii="Courier New" w:eastAsia="Times New Roman" w:hAnsi="Courier New" w:cs="Courier New"/>
          <w:noProof/>
          <w:color w:val="0000BB"/>
          <w:sz w:val="20"/>
          <w:szCs w:val="20"/>
          <w:lang w:val="en-US" w:eastAsia="ru-RU"/>
        </w:rPr>
        <w:t>names</w:t>
      </w:r>
      <w:r w:rsidRPr="003C7DB9">
        <w:rPr>
          <w:rFonts w:ascii="Courier New" w:eastAsia="Times New Roman" w:hAnsi="Courier New" w:cs="Courier New"/>
          <w:noProof/>
          <w:color w:val="008000"/>
          <w:sz w:val="20"/>
          <w:szCs w:val="20"/>
          <w:lang w:val="en-US" w:eastAsia="ru-RU"/>
        </w:rPr>
        <w:t>[]</w:t>
      </w:r>
      <w:r w:rsidRPr="003C7DB9">
        <w:rPr>
          <w:rFonts w:ascii="Courier New" w:eastAsia="Times New Roman" w:hAnsi="Courier New" w:cs="Courier New"/>
          <w:noProof/>
          <w:color w:val="0000BB"/>
          <w:sz w:val="20"/>
          <w:szCs w:val="20"/>
          <w:lang w:val="en-US" w:eastAsia="ru-RU"/>
        </w:rPr>
        <w:t> </w:t>
      </w:r>
      <w:r w:rsidRPr="003C7DB9">
        <w:rPr>
          <w:rFonts w:ascii="Courier New" w:eastAsia="Times New Roman" w:hAnsi="Courier New" w:cs="Courier New"/>
          <w:noProof/>
          <w:color w:val="008000"/>
          <w:sz w:val="20"/>
          <w:szCs w:val="20"/>
          <w:lang w:val="en-US" w:eastAsia="ru-RU"/>
        </w:rPr>
        <w:t>=</w:t>
      </w:r>
      <w:r w:rsidRPr="003C7DB9">
        <w:rPr>
          <w:rFonts w:ascii="Courier New" w:eastAsia="Times New Roman" w:hAnsi="Courier New" w:cs="Courier New"/>
          <w:noProof/>
          <w:color w:val="0000BB"/>
          <w:sz w:val="20"/>
          <w:szCs w:val="20"/>
          <w:lang w:val="en-US" w:eastAsia="ru-RU"/>
        </w:rPr>
        <w:t> </w:t>
      </w:r>
      <w:r w:rsidRPr="003C7DB9">
        <w:rPr>
          <w:rFonts w:ascii="Courier New" w:eastAsia="Times New Roman" w:hAnsi="Courier New" w:cs="Courier New"/>
          <w:noProof/>
          <w:color w:val="FF0000"/>
          <w:sz w:val="20"/>
          <w:szCs w:val="20"/>
          <w:lang w:val="en-US" w:eastAsia="ru-RU"/>
        </w:rPr>
        <w:t>"Борис"</w:t>
      </w:r>
      <w:r w:rsidRPr="003C7DB9">
        <w:rPr>
          <w:rFonts w:ascii="Courier New" w:eastAsia="Times New Roman" w:hAnsi="Courier New" w:cs="Courier New"/>
          <w:noProof/>
          <w:color w:val="008000"/>
          <w:sz w:val="20"/>
          <w:szCs w:val="20"/>
          <w:lang w:val="en-US" w:eastAsia="ru-RU"/>
        </w:rPr>
        <w:t>;</w:t>
      </w:r>
      <w:r w:rsidRPr="003C7DB9">
        <w:rPr>
          <w:rFonts w:ascii="Courier New" w:eastAsia="Times New Roman" w:hAnsi="Courier New" w:cs="Courier New"/>
          <w:noProof/>
          <w:color w:val="000000"/>
          <w:sz w:val="20"/>
          <w:szCs w:val="20"/>
          <w:lang w:val="en-US" w:eastAsia="ru-RU"/>
        </w:rPr>
        <w:br/>
      </w:r>
      <w:r w:rsidRPr="003C7DB9">
        <w:rPr>
          <w:rFonts w:ascii="Courier New" w:eastAsia="Times New Roman" w:hAnsi="Courier New" w:cs="Courier New"/>
          <w:noProof/>
          <w:color w:val="008000"/>
          <w:sz w:val="20"/>
          <w:szCs w:val="20"/>
          <w:lang w:val="en-US" w:eastAsia="ru-RU"/>
        </w:rPr>
        <w:t>$</w:t>
      </w:r>
      <w:r w:rsidRPr="003C7DB9">
        <w:rPr>
          <w:rFonts w:ascii="Courier New" w:eastAsia="Times New Roman" w:hAnsi="Courier New" w:cs="Courier New"/>
          <w:noProof/>
          <w:color w:val="0000BB"/>
          <w:sz w:val="20"/>
          <w:szCs w:val="20"/>
          <w:lang w:val="en-US" w:eastAsia="ru-RU"/>
        </w:rPr>
        <w:t>names</w:t>
      </w:r>
      <w:r w:rsidRPr="003C7DB9">
        <w:rPr>
          <w:rFonts w:ascii="Courier New" w:eastAsia="Times New Roman" w:hAnsi="Courier New" w:cs="Courier New"/>
          <w:noProof/>
          <w:color w:val="008000"/>
          <w:sz w:val="20"/>
          <w:szCs w:val="20"/>
          <w:lang w:val="en-US" w:eastAsia="ru-RU"/>
        </w:rPr>
        <w:t>[]</w:t>
      </w:r>
      <w:r w:rsidRPr="003C7DB9">
        <w:rPr>
          <w:rFonts w:ascii="Courier New" w:eastAsia="Times New Roman" w:hAnsi="Courier New" w:cs="Courier New"/>
          <w:noProof/>
          <w:color w:val="0000BB"/>
          <w:sz w:val="20"/>
          <w:szCs w:val="20"/>
          <w:lang w:val="en-US" w:eastAsia="ru-RU"/>
        </w:rPr>
        <w:t> </w:t>
      </w:r>
      <w:r w:rsidRPr="003C7DB9">
        <w:rPr>
          <w:rFonts w:ascii="Courier New" w:eastAsia="Times New Roman" w:hAnsi="Courier New" w:cs="Courier New"/>
          <w:noProof/>
          <w:color w:val="008000"/>
          <w:sz w:val="20"/>
          <w:szCs w:val="20"/>
          <w:lang w:val="en-US" w:eastAsia="ru-RU"/>
        </w:rPr>
        <w:t>=</w:t>
      </w:r>
      <w:r w:rsidRPr="003C7DB9">
        <w:rPr>
          <w:rFonts w:ascii="Courier New" w:eastAsia="Times New Roman" w:hAnsi="Courier New" w:cs="Courier New"/>
          <w:noProof/>
          <w:color w:val="0000BB"/>
          <w:sz w:val="20"/>
          <w:szCs w:val="20"/>
          <w:lang w:val="en-US" w:eastAsia="ru-RU"/>
        </w:rPr>
        <w:t> </w:t>
      </w:r>
      <w:r w:rsidRPr="003C7DB9">
        <w:rPr>
          <w:rFonts w:ascii="Courier New" w:eastAsia="Times New Roman" w:hAnsi="Courier New" w:cs="Courier New"/>
          <w:noProof/>
          <w:color w:val="FF0000"/>
          <w:sz w:val="20"/>
          <w:szCs w:val="20"/>
          <w:lang w:val="en-US" w:eastAsia="ru-RU"/>
        </w:rPr>
        <w:t>"Сергей"</w:t>
      </w:r>
      <w:r w:rsidRPr="003C7DB9">
        <w:rPr>
          <w:rFonts w:ascii="Courier New" w:eastAsia="Times New Roman" w:hAnsi="Courier New" w:cs="Courier New"/>
          <w:noProof/>
          <w:color w:val="008000"/>
          <w:sz w:val="20"/>
          <w:szCs w:val="20"/>
          <w:lang w:val="en-US" w:eastAsia="ru-RU"/>
        </w:rPr>
        <w:t>;</w:t>
      </w:r>
      <w:r w:rsidRPr="003C7DB9">
        <w:rPr>
          <w:rFonts w:ascii="Courier New" w:eastAsia="Times New Roman" w:hAnsi="Courier New" w:cs="Courier New"/>
          <w:noProof/>
          <w:color w:val="000000"/>
          <w:sz w:val="20"/>
          <w:szCs w:val="20"/>
          <w:lang w:val="en-US" w:eastAsia="ru-RU"/>
        </w:rPr>
        <w:br/>
      </w:r>
      <w:r w:rsidRPr="003C7DB9">
        <w:rPr>
          <w:rFonts w:ascii="Courier New" w:eastAsia="Times New Roman" w:hAnsi="Courier New" w:cs="Courier New"/>
          <w:noProof/>
          <w:color w:val="008000"/>
          <w:sz w:val="20"/>
          <w:szCs w:val="20"/>
          <w:lang w:val="en-US" w:eastAsia="ru-RU"/>
        </w:rPr>
        <w:t>$</w:t>
      </w:r>
      <w:r w:rsidRPr="003C7DB9">
        <w:rPr>
          <w:rFonts w:ascii="Courier New" w:eastAsia="Times New Roman" w:hAnsi="Courier New" w:cs="Courier New"/>
          <w:noProof/>
          <w:color w:val="0000BB"/>
          <w:sz w:val="20"/>
          <w:szCs w:val="20"/>
          <w:lang w:val="en-US" w:eastAsia="ru-RU"/>
        </w:rPr>
        <w:t>names</w:t>
      </w:r>
      <w:r w:rsidRPr="003C7DB9">
        <w:rPr>
          <w:rFonts w:ascii="Courier New" w:eastAsia="Times New Roman" w:hAnsi="Courier New" w:cs="Courier New"/>
          <w:noProof/>
          <w:color w:val="008000"/>
          <w:sz w:val="20"/>
          <w:szCs w:val="20"/>
          <w:lang w:val="en-US" w:eastAsia="ru-RU"/>
        </w:rPr>
        <w:t>[]</w:t>
      </w:r>
      <w:r w:rsidRPr="003C7DB9">
        <w:rPr>
          <w:rFonts w:ascii="Courier New" w:eastAsia="Times New Roman" w:hAnsi="Courier New" w:cs="Courier New"/>
          <w:noProof/>
          <w:color w:val="0000BB"/>
          <w:sz w:val="20"/>
          <w:szCs w:val="20"/>
          <w:lang w:val="en-US" w:eastAsia="ru-RU"/>
        </w:rPr>
        <w:t> </w:t>
      </w:r>
      <w:r w:rsidRPr="003C7DB9">
        <w:rPr>
          <w:rFonts w:ascii="Courier New" w:eastAsia="Times New Roman" w:hAnsi="Courier New" w:cs="Courier New"/>
          <w:noProof/>
          <w:color w:val="008000"/>
          <w:sz w:val="20"/>
          <w:szCs w:val="20"/>
          <w:lang w:val="en-US" w:eastAsia="ru-RU"/>
        </w:rPr>
        <w:t>=</w:t>
      </w:r>
      <w:r w:rsidRPr="003C7DB9">
        <w:rPr>
          <w:rFonts w:ascii="Courier New" w:eastAsia="Times New Roman" w:hAnsi="Courier New" w:cs="Courier New"/>
          <w:noProof/>
          <w:color w:val="0000BB"/>
          <w:sz w:val="20"/>
          <w:szCs w:val="20"/>
          <w:lang w:val="en-US" w:eastAsia="ru-RU"/>
        </w:rPr>
        <w:t> </w:t>
      </w:r>
      <w:r w:rsidRPr="003C7DB9">
        <w:rPr>
          <w:rFonts w:ascii="Courier New" w:eastAsia="Times New Roman" w:hAnsi="Courier New" w:cs="Courier New"/>
          <w:noProof/>
          <w:color w:val="FF0000"/>
          <w:sz w:val="20"/>
          <w:szCs w:val="20"/>
          <w:lang w:val="en-US" w:eastAsia="ru-RU"/>
        </w:rPr>
        <w:t>"Федор"</w:t>
      </w:r>
      <w:r w:rsidRPr="003C7DB9">
        <w:rPr>
          <w:rFonts w:ascii="Courier New" w:eastAsia="Times New Roman" w:hAnsi="Courier New" w:cs="Courier New"/>
          <w:noProof/>
          <w:color w:val="008000"/>
          <w:sz w:val="20"/>
          <w:szCs w:val="20"/>
          <w:lang w:val="en-US" w:eastAsia="ru-RU"/>
        </w:rPr>
        <w:t>;</w:t>
      </w:r>
      <w:r w:rsidRPr="003C7DB9">
        <w:rPr>
          <w:rFonts w:ascii="Courier New" w:eastAsia="Times New Roman" w:hAnsi="Courier New" w:cs="Courier New"/>
          <w:noProof/>
          <w:color w:val="000000"/>
          <w:sz w:val="20"/>
          <w:szCs w:val="20"/>
          <w:lang w:val="en-US" w:eastAsia="ru-RU"/>
        </w:rPr>
        <w:br/>
      </w:r>
      <w:r w:rsidRPr="003C7DB9">
        <w:rPr>
          <w:rFonts w:ascii="Courier New" w:eastAsia="Times New Roman" w:hAnsi="Courier New" w:cs="Courier New"/>
          <w:noProof/>
          <w:color w:val="0000BB"/>
          <w:sz w:val="20"/>
          <w:szCs w:val="20"/>
          <w:lang w:val="en-US" w:eastAsia="ru-RU"/>
        </w:rPr>
        <w:t>foreach </w:t>
      </w:r>
      <w:r w:rsidRPr="003C7DB9">
        <w:rPr>
          <w:rFonts w:ascii="Courier New" w:eastAsia="Times New Roman" w:hAnsi="Courier New" w:cs="Courier New"/>
          <w:noProof/>
          <w:color w:val="008000"/>
          <w:sz w:val="20"/>
          <w:szCs w:val="20"/>
          <w:lang w:val="en-US" w:eastAsia="ru-RU"/>
        </w:rPr>
        <w:t>($</w:t>
      </w:r>
      <w:r w:rsidRPr="003C7DB9">
        <w:rPr>
          <w:rFonts w:ascii="Courier New" w:eastAsia="Times New Roman" w:hAnsi="Courier New" w:cs="Courier New"/>
          <w:noProof/>
          <w:color w:val="0000BB"/>
          <w:sz w:val="20"/>
          <w:szCs w:val="20"/>
          <w:lang w:val="en-US" w:eastAsia="ru-RU"/>
        </w:rPr>
        <w:t>names as </w:t>
      </w:r>
      <w:r w:rsidRPr="003C7DB9">
        <w:rPr>
          <w:rFonts w:ascii="Courier New" w:eastAsia="Times New Roman" w:hAnsi="Courier New" w:cs="Courier New"/>
          <w:noProof/>
          <w:color w:val="008000"/>
          <w:sz w:val="20"/>
          <w:szCs w:val="20"/>
          <w:lang w:val="en-US" w:eastAsia="ru-RU"/>
        </w:rPr>
        <w:t>$</w:t>
      </w:r>
      <w:r w:rsidRPr="003C7DB9">
        <w:rPr>
          <w:rFonts w:ascii="Courier New" w:eastAsia="Times New Roman" w:hAnsi="Courier New" w:cs="Courier New"/>
          <w:noProof/>
          <w:color w:val="0000BB"/>
          <w:sz w:val="20"/>
          <w:szCs w:val="20"/>
          <w:lang w:val="en-US" w:eastAsia="ru-RU"/>
        </w:rPr>
        <w:t>value</w:t>
      </w:r>
      <w:r w:rsidRPr="003C7DB9">
        <w:rPr>
          <w:rFonts w:ascii="Courier New" w:eastAsia="Times New Roman" w:hAnsi="Courier New" w:cs="Courier New"/>
          <w:noProof/>
          <w:color w:val="008000"/>
          <w:sz w:val="20"/>
          <w:szCs w:val="20"/>
          <w:lang w:val="en-US" w:eastAsia="ru-RU"/>
        </w:rPr>
        <w:t>)</w:t>
      </w:r>
      <w:r w:rsidRPr="003C7DB9">
        <w:rPr>
          <w:rFonts w:ascii="Courier New" w:eastAsia="Times New Roman" w:hAnsi="Courier New" w:cs="Courier New"/>
          <w:noProof/>
          <w:color w:val="0000BB"/>
          <w:sz w:val="20"/>
          <w:szCs w:val="20"/>
          <w:lang w:val="en-US" w:eastAsia="ru-RU"/>
        </w:rPr>
        <w:t> </w:t>
      </w:r>
      <w:r w:rsidRPr="003C7DB9">
        <w:rPr>
          <w:rFonts w:ascii="Courier New" w:eastAsia="Times New Roman" w:hAnsi="Courier New" w:cs="Courier New"/>
          <w:noProof/>
          <w:color w:val="008000"/>
          <w:sz w:val="20"/>
          <w:szCs w:val="20"/>
          <w:lang w:val="en-US" w:eastAsia="ru-RU"/>
        </w:rPr>
        <w:t>{</w:t>
      </w:r>
      <w:r w:rsidRPr="003C7DB9">
        <w:rPr>
          <w:rFonts w:ascii="Courier New" w:eastAsia="Times New Roman" w:hAnsi="Courier New" w:cs="Courier New"/>
          <w:noProof/>
          <w:color w:val="000000"/>
          <w:sz w:val="20"/>
          <w:szCs w:val="20"/>
          <w:lang w:val="en-US" w:eastAsia="ru-RU"/>
        </w:rPr>
        <w:br/>
      </w:r>
      <w:r w:rsidRPr="003C7DB9">
        <w:rPr>
          <w:rFonts w:ascii="Courier New" w:eastAsia="Times New Roman" w:hAnsi="Courier New" w:cs="Courier New"/>
          <w:noProof/>
          <w:color w:val="0000BB"/>
          <w:sz w:val="20"/>
          <w:szCs w:val="20"/>
          <w:lang w:val="en-US" w:eastAsia="ru-RU"/>
        </w:rPr>
        <w:t>echo </w:t>
      </w:r>
      <w:r w:rsidRPr="003C7DB9">
        <w:rPr>
          <w:rFonts w:ascii="Courier New" w:eastAsia="Times New Roman" w:hAnsi="Courier New" w:cs="Courier New"/>
          <w:noProof/>
          <w:color w:val="FF0000"/>
          <w:sz w:val="20"/>
          <w:szCs w:val="20"/>
          <w:lang w:val="en-US" w:eastAsia="ru-RU"/>
        </w:rPr>
        <w:t>"&lt;b&gt;$value&lt;/b&gt;&lt;br&gt;"</w:t>
      </w:r>
      <w:r w:rsidRPr="003C7DB9">
        <w:rPr>
          <w:rFonts w:ascii="Courier New" w:eastAsia="Times New Roman" w:hAnsi="Courier New" w:cs="Courier New"/>
          <w:noProof/>
          <w:color w:val="008000"/>
          <w:sz w:val="20"/>
          <w:szCs w:val="20"/>
          <w:lang w:val="en-US" w:eastAsia="ru-RU"/>
        </w:rPr>
        <w:t>;</w:t>
      </w:r>
      <w:r w:rsidRPr="003C7DB9">
        <w:rPr>
          <w:rFonts w:ascii="Courier New" w:eastAsia="Times New Roman" w:hAnsi="Courier New" w:cs="Courier New"/>
          <w:noProof/>
          <w:color w:val="000000"/>
          <w:sz w:val="20"/>
          <w:szCs w:val="20"/>
          <w:lang w:val="en-US" w:eastAsia="ru-RU"/>
        </w:rPr>
        <w:br/>
      </w:r>
      <w:r w:rsidRPr="003C7DB9">
        <w:rPr>
          <w:rFonts w:ascii="Courier New" w:eastAsia="Times New Roman" w:hAnsi="Courier New" w:cs="Courier New"/>
          <w:noProof/>
          <w:color w:val="008000"/>
          <w:sz w:val="20"/>
          <w:szCs w:val="20"/>
          <w:lang w:val="en-US" w:eastAsia="ru-RU"/>
        </w:rPr>
        <w:t>}</w:t>
      </w:r>
      <w:r w:rsidRPr="003C7DB9">
        <w:rPr>
          <w:rFonts w:ascii="Courier New" w:eastAsia="Times New Roman" w:hAnsi="Courier New" w:cs="Courier New"/>
          <w:noProof/>
          <w:color w:val="000000"/>
          <w:sz w:val="20"/>
          <w:szCs w:val="20"/>
          <w:lang w:val="en-US" w:eastAsia="ru-RU"/>
        </w:rPr>
        <w:br/>
      </w:r>
      <w:r w:rsidRPr="003C7DB9">
        <w:rPr>
          <w:rFonts w:ascii="Courier New" w:eastAsia="Times New Roman" w:hAnsi="Courier New" w:cs="Courier New"/>
          <w:noProof/>
          <w:color w:val="008000"/>
          <w:sz w:val="20"/>
          <w:szCs w:val="20"/>
          <w:lang w:val="en-US" w:eastAsia="ru-RU"/>
        </w:rPr>
        <w:t>?&gt;</w:t>
      </w:r>
    </w:p>
    <w:p w:rsidR="00557241" w:rsidRPr="003C7DB9" w:rsidRDefault="00557241" w:rsidP="000C2A9E">
      <w:pPr>
        <w:pStyle w:val="a3"/>
        <w:rPr>
          <w:b/>
          <w:noProof/>
          <w:color w:val="FF0000"/>
          <w:sz w:val="24"/>
          <w:szCs w:val="24"/>
          <w:lang w:val="en-US"/>
        </w:rPr>
      </w:pPr>
    </w:p>
    <w:p w:rsidR="00DD518E" w:rsidRPr="001062D9" w:rsidRDefault="00557241" w:rsidP="000C2A9E">
      <w:pPr>
        <w:pStyle w:val="a3"/>
        <w:rPr>
          <w:noProof/>
          <w:color w:val="000000" w:themeColor="text1"/>
          <w:sz w:val="24"/>
          <w:szCs w:val="24"/>
        </w:rPr>
      </w:pPr>
      <w:r w:rsidRPr="001062D9">
        <w:rPr>
          <w:b/>
          <w:noProof/>
          <w:color w:val="FF0000"/>
          <w:sz w:val="24"/>
          <w:szCs w:val="24"/>
        </w:rPr>
        <w:t>3.1)</w:t>
      </w:r>
      <w:r w:rsidRPr="001062D9">
        <w:rPr>
          <w:noProof/>
          <w:color w:val="FF0000"/>
          <w:sz w:val="24"/>
          <w:szCs w:val="24"/>
        </w:rPr>
        <w:t xml:space="preserve"> </w:t>
      </w:r>
      <w:r w:rsidR="0083295E" w:rsidRPr="001062D9">
        <w:rPr>
          <w:noProof/>
          <w:color w:val="000000" w:themeColor="text1"/>
          <w:sz w:val="24"/>
          <w:szCs w:val="24"/>
        </w:rPr>
        <w:t xml:space="preserve">Например, </w:t>
      </w:r>
      <w:r w:rsidR="000C2A9E" w:rsidRPr="001062D9">
        <w:rPr>
          <w:noProof/>
          <w:color w:val="000000" w:themeColor="text1"/>
          <w:sz w:val="24"/>
          <w:szCs w:val="24"/>
        </w:rPr>
        <w:t xml:space="preserve">нам нужно </w:t>
      </w:r>
      <w:r w:rsidR="0083295E" w:rsidRPr="001062D9">
        <w:rPr>
          <w:b/>
          <w:noProof/>
          <w:color w:val="FF0000"/>
          <w:sz w:val="24"/>
          <w:szCs w:val="24"/>
        </w:rPr>
        <w:t>вывести на экран содержимое массива</w:t>
      </w:r>
      <w:r w:rsidR="00A44194" w:rsidRPr="001062D9">
        <w:rPr>
          <w:b/>
          <w:noProof/>
          <w:color w:val="FF0000"/>
          <w:sz w:val="24"/>
          <w:szCs w:val="24"/>
        </w:rPr>
        <w:t xml:space="preserve"> </w:t>
      </w:r>
      <w:r w:rsidR="003767B3" w:rsidRPr="001062D9">
        <w:rPr>
          <w:b/>
          <w:noProof/>
          <w:color w:val="FF0000"/>
          <w:sz w:val="24"/>
          <w:szCs w:val="24"/>
        </w:rPr>
        <w:t xml:space="preserve">(его элементов) </w:t>
      </w:r>
      <w:r w:rsidR="00A44194" w:rsidRPr="001062D9">
        <w:rPr>
          <w:b/>
          <w:noProof/>
          <w:color w:val="FF0000"/>
          <w:sz w:val="24"/>
          <w:szCs w:val="24"/>
        </w:rPr>
        <w:t>полностью</w:t>
      </w:r>
      <w:r w:rsidR="0083295E" w:rsidRPr="001062D9">
        <w:rPr>
          <w:b/>
          <w:noProof/>
          <w:color w:val="FF0000"/>
          <w:sz w:val="24"/>
          <w:szCs w:val="24"/>
        </w:rPr>
        <w:t>:</w:t>
      </w:r>
    </w:p>
    <w:p w:rsidR="000C2A9E" w:rsidRPr="001062D9" w:rsidRDefault="000C2A9E" w:rsidP="000C2A9E">
      <w:pPr>
        <w:pStyle w:val="a3"/>
        <w:rPr>
          <w:b/>
          <w:noProof/>
          <w:color w:val="FF0000"/>
          <w:sz w:val="24"/>
          <w:szCs w:val="24"/>
        </w:rPr>
      </w:pPr>
    </w:p>
    <w:p w:rsidR="000C2A9E" w:rsidRPr="003C7DB9" w:rsidRDefault="000C2A9E" w:rsidP="000C2A9E">
      <w:pPr>
        <w:pStyle w:val="a3"/>
        <w:rPr>
          <w:b/>
          <w:noProof/>
          <w:color w:val="000000" w:themeColor="text1"/>
          <w:sz w:val="24"/>
          <w:szCs w:val="24"/>
          <w:lang w:val="en-US"/>
        </w:rPr>
      </w:pPr>
      <w:r w:rsidRPr="003C7DB9">
        <w:rPr>
          <w:b/>
          <w:noProof/>
          <w:color w:val="000000" w:themeColor="text1"/>
          <w:sz w:val="24"/>
          <w:szCs w:val="24"/>
          <w:lang w:val="en-US"/>
        </w:rPr>
        <w:t xml:space="preserve">$bus_Bogdan = </w:t>
      </w:r>
      <w:r w:rsidRPr="003C7DB9">
        <w:rPr>
          <w:b/>
          <w:noProof/>
          <w:color w:val="FF0000"/>
          <w:sz w:val="24"/>
          <w:szCs w:val="24"/>
          <w:lang w:val="en-US"/>
        </w:rPr>
        <w:t>array</w:t>
      </w:r>
      <w:r w:rsidRPr="003C7DB9">
        <w:rPr>
          <w:b/>
          <w:noProof/>
          <w:color w:val="000000" w:themeColor="text1"/>
          <w:sz w:val="24"/>
          <w:szCs w:val="24"/>
          <w:lang w:val="en-US"/>
        </w:rPr>
        <w:t xml:space="preserve"> (</w:t>
      </w:r>
    </w:p>
    <w:p w:rsidR="000C2A9E" w:rsidRPr="003C7DB9" w:rsidRDefault="000C2A9E" w:rsidP="000C2A9E">
      <w:pPr>
        <w:pStyle w:val="a3"/>
        <w:rPr>
          <w:b/>
          <w:noProof/>
          <w:color w:val="000000" w:themeColor="text1"/>
          <w:sz w:val="24"/>
          <w:szCs w:val="24"/>
          <w:lang w:val="en-US"/>
        </w:rPr>
      </w:pPr>
      <w:r w:rsidRPr="003C7DB9">
        <w:rPr>
          <w:b/>
          <w:noProof/>
          <w:color w:val="000000" w:themeColor="text1"/>
          <w:sz w:val="24"/>
          <w:szCs w:val="24"/>
          <w:lang w:val="en-US"/>
        </w:rPr>
        <w:t xml:space="preserve">                   'Type of engine:' =&gt; 'diesel (Euro-5)',</w:t>
      </w:r>
    </w:p>
    <w:p w:rsidR="000C2A9E" w:rsidRPr="003C7DB9" w:rsidRDefault="000C2A9E" w:rsidP="000C2A9E">
      <w:pPr>
        <w:pStyle w:val="a3"/>
        <w:rPr>
          <w:b/>
          <w:noProof/>
          <w:color w:val="000000" w:themeColor="text1"/>
          <w:sz w:val="24"/>
          <w:szCs w:val="24"/>
          <w:lang w:val="en-US"/>
        </w:rPr>
      </w:pPr>
      <w:r w:rsidRPr="003C7DB9">
        <w:rPr>
          <w:b/>
          <w:noProof/>
          <w:color w:val="000000" w:themeColor="text1"/>
          <w:sz w:val="24"/>
          <w:szCs w:val="24"/>
          <w:lang w:val="en-US"/>
        </w:rPr>
        <w:t xml:space="preserve">                   'Transmission type:' =&gt; 'automatic',</w:t>
      </w:r>
    </w:p>
    <w:p w:rsidR="000C2A9E" w:rsidRPr="003C7DB9" w:rsidRDefault="000C2A9E" w:rsidP="000C2A9E">
      <w:pPr>
        <w:pStyle w:val="a3"/>
        <w:rPr>
          <w:b/>
          <w:noProof/>
          <w:color w:val="000000" w:themeColor="text1"/>
          <w:sz w:val="24"/>
          <w:szCs w:val="24"/>
          <w:lang w:val="en-US"/>
        </w:rPr>
      </w:pPr>
      <w:r w:rsidRPr="003C7DB9">
        <w:rPr>
          <w:b/>
          <w:noProof/>
          <w:color w:val="000000" w:themeColor="text1"/>
          <w:sz w:val="24"/>
          <w:szCs w:val="24"/>
          <w:lang w:val="en-US"/>
        </w:rPr>
        <w:t xml:space="preserve">                   'Max speed at full load, km / h:' =&gt; 60,</w:t>
      </w:r>
    </w:p>
    <w:p w:rsidR="000C2A9E" w:rsidRPr="003C7DB9" w:rsidRDefault="000C2A9E" w:rsidP="000C2A9E">
      <w:pPr>
        <w:pStyle w:val="a3"/>
        <w:rPr>
          <w:b/>
          <w:noProof/>
          <w:color w:val="000000" w:themeColor="text1"/>
          <w:sz w:val="24"/>
          <w:szCs w:val="24"/>
          <w:lang w:val="en-US"/>
        </w:rPr>
      </w:pPr>
      <w:r w:rsidRPr="003C7DB9">
        <w:rPr>
          <w:b/>
          <w:noProof/>
          <w:color w:val="000000" w:themeColor="text1"/>
          <w:sz w:val="24"/>
          <w:szCs w:val="24"/>
          <w:lang w:val="en-US"/>
        </w:rPr>
        <w:t xml:space="preserve">                   'Type of floor:' =&gt; 'low-floor',</w:t>
      </w:r>
    </w:p>
    <w:p w:rsidR="000C2A9E" w:rsidRPr="003C7DB9" w:rsidRDefault="000C2A9E" w:rsidP="000C2A9E">
      <w:pPr>
        <w:pStyle w:val="a3"/>
        <w:rPr>
          <w:b/>
          <w:noProof/>
          <w:color w:val="000000" w:themeColor="text1"/>
          <w:sz w:val="24"/>
          <w:szCs w:val="24"/>
          <w:lang w:val="en-US"/>
        </w:rPr>
      </w:pPr>
      <w:r w:rsidRPr="003C7DB9">
        <w:rPr>
          <w:b/>
          <w:noProof/>
          <w:color w:val="000000" w:themeColor="text1"/>
          <w:sz w:val="24"/>
          <w:szCs w:val="24"/>
          <w:lang w:val="en-US"/>
        </w:rPr>
        <w:t xml:space="preserve">                   'Air conditioner availability:' =&gt; false</w:t>
      </w:r>
    </w:p>
    <w:p w:rsidR="000C2A9E" w:rsidRPr="003C7DB9" w:rsidRDefault="000C2A9E" w:rsidP="000C2A9E">
      <w:pPr>
        <w:pStyle w:val="a3"/>
        <w:rPr>
          <w:b/>
          <w:noProof/>
          <w:color w:val="000000" w:themeColor="text1"/>
          <w:sz w:val="24"/>
          <w:szCs w:val="24"/>
          <w:lang w:val="en-US"/>
        </w:rPr>
      </w:pPr>
      <w:r w:rsidRPr="003C7DB9">
        <w:rPr>
          <w:b/>
          <w:noProof/>
          <w:color w:val="000000" w:themeColor="text1"/>
          <w:sz w:val="24"/>
          <w:szCs w:val="24"/>
          <w:lang w:val="en-US"/>
        </w:rPr>
        <w:t xml:space="preserve">                  );</w:t>
      </w:r>
    </w:p>
    <w:p w:rsidR="000C2A9E" w:rsidRPr="003C7DB9" w:rsidRDefault="000C2A9E" w:rsidP="000C2A9E">
      <w:pPr>
        <w:pStyle w:val="a3"/>
        <w:rPr>
          <w:b/>
          <w:noProof/>
          <w:color w:val="000000" w:themeColor="text1"/>
          <w:sz w:val="24"/>
          <w:szCs w:val="24"/>
          <w:lang w:val="en-US"/>
        </w:rPr>
      </w:pPr>
      <w:r w:rsidRPr="003C7DB9">
        <w:rPr>
          <w:b/>
          <w:noProof/>
          <w:color w:val="FF0000"/>
          <w:sz w:val="24"/>
          <w:szCs w:val="24"/>
          <w:lang w:val="en-US"/>
        </w:rPr>
        <w:t xml:space="preserve">               foreach</w:t>
      </w:r>
      <w:r w:rsidRPr="003C7DB9">
        <w:rPr>
          <w:b/>
          <w:noProof/>
          <w:color w:val="000000" w:themeColor="text1"/>
          <w:sz w:val="24"/>
          <w:szCs w:val="24"/>
          <w:lang w:val="en-US"/>
        </w:rPr>
        <w:t xml:space="preserve">($bus_Bogdan </w:t>
      </w:r>
      <w:r w:rsidRPr="003C7DB9">
        <w:rPr>
          <w:b/>
          <w:noProof/>
          <w:color w:val="FF0000"/>
          <w:sz w:val="24"/>
          <w:szCs w:val="24"/>
          <w:lang w:val="en-US"/>
        </w:rPr>
        <w:t>as</w:t>
      </w:r>
      <w:r w:rsidRPr="003C7DB9">
        <w:rPr>
          <w:b/>
          <w:noProof/>
          <w:color w:val="000000" w:themeColor="text1"/>
          <w:sz w:val="24"/>
          <w:szCs w:val="24"/>
          <w:lang w:val="en-US"/>
        </w:rPr>
        <w:t xml:space="preserve"> $full_content_array){</w:t>
      </w:r>
    </w:p>
    <w:p w:rsidR="000C2A9E" w:rsidRPr="003C7DB9" w:rsidRDefault="000C2A9E" w:rsidP="000C2A9E">
      <w:pPr>
        <w:pStyle w:val="a3"/>
        <w:rPr>
          <w:b/>
          <w:noProof/>
          <w:color w:val="000000" w:themeColor="text1"/>
          <w:sz w:val="24"/>
          <w:szCs w:val="24"/>
          <w:lang w:val="en-US"/>
        </w:rPr>
      </w:pPr>
      <w:r w:rsidRPr="003C7DB9">
        <w:rPr>
          <w:b/>
          <w:noProof/>
          <w:color w:val="000000" w:themeColor="text1"/>
          <w:sz w:val="24"/>
          <w:szCs w:val="24"/>
          <w:lang w:val="en-US"/>
        </w:rPr>
        <w:t xml:space="preserve">                   echo '&lt;br&gt;'. $full_content_array;</w:t>
      </w:r>
    </w:p>
    <w:p w:rsidR="007B26BE" w:rsidRPr="003C7DB9" w:rsidRDefault="000C2A9E" w:rsidP="000C2A9E">
      <w:pPr>
        <w:pStyle w:val="a3"/>
        <w:rPr>
          <w:b/>
          <w:noProof/>
          <w:color w:val="000000" w:themeColor="text1"/>
          <w:sz w:val="24"/>
          <w:szCs w:val="24"/>
          <w:lang w:val="en-US"/>
        </w:rPr>
      </w:pPr>
      <w:r w:rsidRPr="003C7DB9">
        <w:rPr>
          <w:b/>
          <w:noProof/>
          <w:color w:val="000000" w:themeColor="text1"/>
          <w:sz w:val="24"/>
          <w:szCs w:val="24"/>
          <w:lang w:val="en-US"/>
        </w:rPr>
        <w:t xml:space="preserve">               }</w:t>
      </w:r>
    </w:p>
    <w:p w:rsidR="0006133E" w:rsidRPr="003C7DB9" w:rsidRDefault="0006133E" w:rsidP="000C2A9E">
      <w:pPr>
        <w:pStyle w:val="a3"/>
        <w:rPr>
          <w:noProof/>
          <w:color w:val="000000" w:themeColor="text1"/>
          <w:sz w:val="24"/>
          <w:szCs w:val="24"/>
          <w:lang w:val="en-US"/>
        </w:rPr>
      </w:pPr>
    </w:p>
    <w:p w:rsidR="000C2A9E" w:rsidRPr="003C7DB9" w:rsidRDefault="000C2A9E" w:rsidP="000C2A9E">
      <w:pPr>
        <w:pStyle w:val="a3"/>
        <w:rPr>
          <w:noProof/>
          <w:color w:val="000000" w:themeColor="text1"/>
          <w:sz w:val="24"/>
          <w:szCs w:val="24"/>
          <w:lang w:val="en-US"/>
        </w:rPr>
      </w:pPr>
      <w:r w:rsidRPr="003C7DB9">
        <w:rPr>
          <w:noProof/>
          <w:color w:val="000000" w:themeColor="text1"/>
          <w:sz w:val="24"/>
          <w:szCs w:val="24"/>
          <w:lang w:val="en-US"/>
        </w:rPr>
        <w:t>Выведет:</w:t>
      </w:r>
    </w:p>
    <w:p w:rsidR="00A44194" w:rsidRPr="003C7DB9" w:rsidRDefault="00A44194" w:rsidP="00A44194">
      <w:pPr>
        <w:pStyle w:val="a3"/>
        <w:rPr>
          <w:b/>
          <w:noProof/>
          <w:color w:val="FF0000"/>
          <w:sz w:val="24"/>
          <w:szCs w:val="24"/>
          <w:lang w:val="en-US"/>
        </w:rPr>
      </w:pPr>
    </w:p>
    <w:p w:rsidR="00A44194" w:rsidRPr="003C7DB9" w:rsidRDefault="000C2A9E" w:rsidP="00A44194">
      <w:pPr>
        <w:pStyle w:val="a3"/>
        <w:rPr>
          <w:noProof/>
          <w:color w:val="F5F5F5"/>
          <w:sz w:val="27"/>
          <w:szCs w:val="27"/>
          <w:shd w:val="clear" w:color="auto" w:fill="808080"/>
          <w:lang w:val="en-US"/>
        </w:rPr>
      </w:pPr>
      <w:r w:rsidRPr="003C7DB9">
        <w:rPr>
          <w:noProof/>
          <w:color w:val="F5F5F5"/>
          <w:sz w:val="27"/>
          <w:szCs w:val="27"/>
          <w:shd w:val="clear" w:color="auto" w:fill="808080"/>
          <w:lang w:val="en-US"/>
        </w:rPr>
        <w:t>diesel (Euro-5)</w:t>
      </w:r>
      <w:r w:rsidRPr="003C7DB9">
        <w:rPr>
          <w:noProof/>
          <w:color w:val="F5F5F5"/>
          <w:sz w:val="27"/>
          <w:szCs w:val="27"/>
          <w:lang w:val="en-US"/>
        </w:rPr>
        <w:br/>
      </w:r>
      <w:r w:rsidRPr="003C7DB9">
        <w:rPr>
          <w:noProof/>
          <w:color w:val="F5F5F5"/>
          <w:sz w:val="27"/>
          <w:szCs w:val="27"/>
          <w:shd w:val="clear" w:color="auto" w:fill="808080"/>
          <w:lang w:val="en-US"/>
        </w:rPr>
        <w:t>automatic</w:t>
      </w:r>
      <w:r w:rsidRPr="003C7DB9">
        <w:rPr>
          <w:noProof/>
          <w:color w:val="F5F5F5"/>
          <w:sz w:val="27"/>
          <w:szCs w:val="27"/>
          <w:lang w:val="en-US"/>
        </w:rPr>
        <w:br/>
      </w:r>
      <w:r w:rsidRPr="003C7DB9">
        <w:rPr>
          <w:noProof/>
          <w:color w:val="F5F5F5"/>
          <w:sz w:val="27"/>
          <w:szCs w:val="27"/>
          <w:shd w:val="clear" w:color="auto" w:fill="808080"/>
          <w:lang w:val="en-US"/>
        </w:rPr>
        <w:t>60</w:t>
      </w:r>
      <w:r w:rsidRPr="003C7DB9">
        <w:rPr>
          <w:noProof/>
          <w:color w:val="F5F5F5"/>
          <w:sz w:val="27"/>
          <w:szCs w:val="27"/>
          <w:lang w:val="en-US"/>
        </w:rPr>
        <w:br/>
      </w:r>
      <w:r w:rsidRPr="003C7DB9">
        <w:rPr>
          <w:noProof/>
          <w:color w:val="F5F5F5"/>
          <w:sz w:val="27"/>
          <w:szCs w:val="27"/>
          <w:shd w:val="clear" w:color="auto" w:fill="808080"/>
          <w:lang w:val="en-US"/>
        </w:rPr>
        <w:t>low-floor</w:t>
      </w:r>
      <w:r w:rsidRPr="003C7DB9">
        <w:rPr>
          <w:noProof/>
          <w:color w:val="F5F5F5"/>
          <w:sz w:val="27"/>
          <w:szCs w:val="27"/>
          <w:lang w:val="en-US"/>
        </w:rPr>
        <w:br/>
      </w:r>
      <w:r w:rsidRPr="003C7DB9">
        <w:rPr>
          <w:noProof/>
          <w:color w:val="F5F5F5"/>
          <w:sz w:val="27"/>
          <w:szCs w:val="27"/>
          <w:shd w:val="clear" w:color="auto" w:fill="808080"/>
          <w:lang w:val="en-US"/>
        </w:rPr>
        <w:t>1</w:t>
      </w:r>
    </w:p>
    <w:p w:rsidR="000C2A9E" w:rsidRPr="003C7DB9" w:rsidRDefault="000C2A9E" w:rsidP="00A44194">
      <w:pPr>
        <w:pStyle w:val="a3"/>
        <w:rPr>
          <w:noProof/>
          <w:color w:val="F5F5F5"/>
          <w:sz w:val="27"/>
          <w:szCs w:val="27"/>
          <w:shd w:val="clear" w:color="auto" w:fill="808080"/>
          <w:lang w:val="en-US"/>
        </w:rPr>
      </w:pPr>
    </w:p>
    <w:p w:rsidR="00466BCF" w:rsidRPr="001062D9" w:rsidRDefault="000C2A9E" w:rsidP="000C2A9E">
      <w:pPr>
        <w:pStyle w:val="a3"/>
        <w:rPr>
          <w:noProof/>
          <w:sz w:val="24"/>
          <w:szCs w:val="24"/>
        </w:rPr>
      </w:pPr>
      <w:r w:rsidRPr="001062D9">
        <w:rPr>
          <w:noProof/>
          <w:sz w:val="24"/>
          <w:szCs w:val="24"/>
        </w:rPr>
        <w:t>Тоесть, с новой</w:t>
      </w:r>
      <w:r w:rsidR="00466BCF" w:rsidRPr="001062D9">
        <w:rPr>
          <w:noProof/>
          <w:sz w:val="24"/>
          <w:szCs w:val="24"/>
        </w:rPr>
        <w:t xml:space="preserve"> строки будут выводиться все значения</w:t>
      </w:r>
      <w:r w:rsidRPr="001062D9">
        <w:rPr>
          <w:noProof/>
          <w:sz w:val="24"/>
          <w:szCs w:val="24"/>
        </w:rPr>
        <w:t xml:space="preserve"> массива по порядку благодаря конструкции</w:t>
      </w:r>
      <w:r w:rsidR="00466BCF" w:rsidRPr="001062D9">
        <w:rPr>
          <w:noProof/>
          <w:sz w:val="24"/>
          <w:szCs w:val="24"/>
        </w:rPr>
        <w:t>:</w:t>
      </w:r>
      <w:r w:rsidRPr="001062D9">
        <w:rPr>
          <w:noProof/>
          <w:sz w:val="24"/>
          <w:szCs w:val="24"/>
        </w:rPr>
        <w:t xml:space="preserve"> </w:t>
      </w:r>
    </w:p>
    <w:p w:rsidR="000C2A9E" w:rsidRPr="003C7DB9" w:rsidRDefault="00466BCF" w:rsidP="000C2A9E">
      <w:pPr>
        <w:pStyle w:val="a3"/>
        <w:rPr>
          <w:b/>
          <w:noProof/>
          <w:color w:val="000000" w:themeColor="text1"/>
          <w:sz w:val="24"/>
          <w:szCs w:val="24"/>
          <w:lang w:val="en-US"/>
        </w:rPr>
      </w:pPr>
      <w:r w:rsidRPr="003C7DB9">
        <w:rPr>
          <w:b/>
          <w:noProof/>
          <w:color w:val="FF0000"/>
          <w:sz w:val="24"/>
          <w:szCs w:val="24"/>
          <w:lang w:val="en-US"/>
        </w:rPr>
        <w:t>foreach</w:t>
      </w:r>
      <w:r w:rsidRPr="003C7DB9">
        <w:rPr>
          <w:b/>
          <w:noProof/>
          <w:color w:val="000000" w:themeColor="text1"/>
          <w:sz w:val="24"/>
          <w:szCs w:val="24"/>
          <w:lang w:val="en-US"/>
        </w:rPr>
        <w:t xml:space="preserve"> (</w:t>
      </w:r>
      <w:r w:rsidR="000C2A9E" w:rsidRPr="003C7DB9">
        <w:rPr>
          <w:b/>
          <w:noProof/>
          <w:color w:val="000000" w:themeColor="text1"/>
          <w:sz w:val="24"/>
          <w:szCs w:val="24"/>
          <w:lang w:val="en-US"/>
        </w:rPr>
        <w:t xml:space="preserve">$bus_Bogdan </w:t>
      </w:r>
      <w:r w:rsidR="000C2A9E" w:rsidRPr="003C7DB9">
        <w:rPr>
          <w:b/>
          <w:noProof/>
          <w:color w:val="FF0000"/>
          <w:sz w:val="24"/>
          <w:szCs w:val="24"/>
          <w:lang w:val="en-US"/>
        </w:rPr>
        <w:t>as</w:t>
      </w:r>
      <w:r w:rsidR="000C2A9E" w:rsidRPr="003C7DB9">
        <w:rPr>
          <w:b/>
          <w:noProof/>
          <w:color w:val="000000" w:themeColor="text1"/>
          <w:sz w:val="24"/>
          <w:szCs w:val="24"/>
          <w:lang w:val="en-US"/>
        </w:rPr>
        <w:t xml:space="preserve"> $full_content_array){</w:t>
      </w:r>
    </w:p>
    <w:p w:rsidR="000C2A9E" w:rsidRPr="003C7DB9" w:rsidRDefault="000C2A9E" w:rsidP="000C2A9E">
      <w:pPr>
        <w:pStyle w:val="a3"/>
        <w:rPr>
          <w:b/>
          <w:noProof/>
          <w:color w:val="000000" w:themeColor="text1"/>
          <w:sz w:val="24"/>
          <w:szCs w:val="24"/>
          <w:lang w:val="en-US"/>
        </w:rPr>
      </w:pPr>
      <w:r w:rsidRPr="003C7DB9">
        <w:rPr>
          <w:b/>
          <w:noProof/>
          <w:color w:val="000000" w:themeColor="text1"/>
          <w:sz w:val="24"/>
          <w:szCs w:val="24"/>
          <w:lang w:val="en-US"/>
        </w:rPr>
        <w:t xml:space="preserve">                   echo '&lt;br&gt;'. $full_content_array;</w:t>
      </w:r>
    </w:p>
    <w:p w:rsidR="00466BCF" w:rsidRPr="001062D9" w:rsidRDefault="00466BCF" w:rsidP="000C2A9E">
      <w:pPr>
        <w:pStyle w:val="a3"/>
        <w:rPr>
          <w:noProof/>
          <w:color w:val="000000" w:themeColor="text1"/>
          <w:sz w:val="24"/>
          <w:szCs w:val="24"/>
        </w:rPr>
      </w:pPr>
      <w:r w:rsidRPr="001062D9">
        <w:rPr>
          <w:noProof/>
          <w:color w:val="000000" w:themeColor="text1"/>
          <w:sz w:val="24"/>
          <w:szCs w:val="24"/>
        </w:rPr>
        <w:t xml:space="preserve">где </w:t>
      </w:r>
      <w:r w:rsidR="001E74C3" w:rsidRPr="001062D9">
        <w:rPr>
          <w:b/>
          <w:noProof/>
          <w:color w:val="FF0000"/>
          <w:sz w:val="24"/>
          <w:szCs w:val="24"/>
        </w:rPr>
        <w:t>$</w:t>
      </w:r>
      <w:r w:rsidR="001E74C3" w:rsidRPr="003C7DB9">
        <w:rPr>
          <w:b/>
          <w:noProof/>
          <w:color w:val="FF0000"/>
          <w:sz w:val="24"/>
          <w:szCs w:val="24"/>
          <w:lang w:val="en-US"/>
        </w:rPr>
        <w:t>bus</w:t>
      </w:r>
      <w:r w:rsidR="001E74C3" w:rsidRPr="001062D9">
        <w:rPr>
          <w:b/>
          <w:noProof/>
          <w:color w:val="FF0000"/>
          <w:sz w:val="24"/>
          <w:szCs w:val="24"/>
        </w:rPr>
        <w:t>_</w:t>
      </w:r>
      <w:r w:rsidR="001E74C3" w:rsidRPr="003C7DB9">
        <w:rPr>
          <w:b/>
          <w:noProof/>
          <w:color w:val="FF0000"/>
          <w:sz w:val="24"/>
          <w:szCs w:val="24"/>
          <w:lang w:val="en-US"/>
        </w:rPr>
        <w:t>Bogdan</w:t>
      </w:r>
      <w:r w:rsidR="001E74C3" w:rsidRPr="001062D9">
        <w:rPr>
          <w:noProof/>
          <w:color w:val="FF0000"/>
          <w:sz w:val="24"/>
          <w:szCs w:val="24"/>
        </w:rPr>
        <w:t xml:space="preserve"> </w:t>
      </w:r>
      <w:r w:rsidR="001E74C3" w:rsidRPr="001062D9">
        <w:rPr>
          <w:noProof/>
          <w:color w:val="000000" w:themeColor="text1"/>
          <w:sz w:val="24"/>
          <w:szCs w:val="24"/>
        </w:rPr>
        <w:t>– значение индекса (ключа</w:t>
      </w:r>
      <w:r w:rsidR="00314113" w:rsidRPr="001062D9">
        <w:rPr>
          <w:noProof/>
          <w:color w:val="000000" w:themeColor="text1"/>
          <w:sz w:val="24"/>
          <w:szCs w:val="24"/>
        </w:rPr>
        <w:t>[0]</w:t>
      </w:r>
      <w:r w:rsidR="001E74C3" w:rsidRPr="001062D9">
        <w:rPr>
          <w:noProof/>
          <w:color w:val="000000" w:themeColor="text1"/>
          <w:sz w:val="24"/>
          <w:szCs w:val="24"/>
        </w:rPr>
        <w:t xml:space="preserve">), а </w:t>
      </w:r>
      <w:r w:rsidR="001E74C3" w:rsidRPr="001062D9">
        <w:rPr>
          <w:b/>
          <w:noProof/>
          <w:color w:val="FF0000"/>
          <w:sz w:val="24"/>
          <w:szCs w:val="24"/>
        </w:rPr>
        <w:t>$</w:t>
      </w:r>
      <w:r w:rsidR="001E74C3" w:rsidRPr="003C7DB9">
        <w:rPr>
          <w:b/>
          <w:noProof/>
          <w:color w:val="FF0000"/>
          <w:sz w:val="24"/>
          <w:szCs w:val="24"/>
          <w:lang w:val="en-US"/>
        </w:rPr>
        <w:t>full</w:t>
      </w:r>
      <w:r w:rsidR="001E74C3" w:rsidRPr="001062D9">
        <w:rPr>
          <w:b/>
          <w:noProof/>
          <w:color w:val="FF0000"/>
          <w:sz w:val="24"/>
          <w:szCs w:val="24"/>
        </w:rPr>
        <w:t>_</w:t>
      </w:r>
      <w:r w:rsidR="001E74C3" w:rsidRPr="003C7DB9">
        <w:rPr>
          <w:b/>
          <w:noProof/>
          <w:color w:val="FF0000"/>
          <w:sz w:val="24"/>
          <w:szCs w:val="24"/>
          <w:lang w:val="en-US"/>
        </w:rPr>
        <w:t>content</w:t>
      </w:r>
      <w:r w:rsidR="001E74C3" w:rsidRPr="001062D9">
        <w:rPr>
          <w:b/>
          <w:noProof/>
          <w:color w:val="FF0000"/>
          <w:sz w:val="24"/>
          <w:szCs w:val="24"/>
        </w:rPr>
        <w:t>_</w:t>
      </w:r>
      <w:r w:rsidR="001E74C3" w:rsidRPr="003C7DB9">
        <w:rPr>
          <w:b/>
          <w:noProof/>
          <w:color w:val="FF0000"/>
          <w:sz w:val="24"/>
          <w:szCs w:val="24"/>
          <w:lang w:val="en-US"/>
        </w:rPr>
        <w:t>array</w:t>
      </w:r>
      <w:r w:rsidR="001E74C3" w:rsidRPr="001062D9">
        <w:rPr>
          <w:b/>
          <w:noProof/>
          <w:color w:val="FF0000"/>
          <w:sz w:val="24"/>
          <w:szCs w:val="24"/>
        </w:rPr>
        <w:t xml:space="preserve"> – </w:t>
      </w:r>
      <w:r w:rsidR="001E74C3" w:rsidRPr="001062D9">
        <w:rPr>
          <w:noProof/>
          <w:color w:val="000000" w:themeColor="text1"/>
          <w:sz w:val="24"/>
          <w:szCs w:val="24"/>
        </w:rPr>
        <w:t>значение массива</w:t>
      </w:r>
      <w:r w:rsidR="00314113" w:rsidRPr="001062D9">
        <w:rPr>
          <w:noProof/>
          <w:color w:val="000000" w:themeColor="text1"/>
          <w:sz w:val="24"/>
          <w:szCs w:val="24"/>
        </w:rPr>
        <w:t>(10)</w:t>
      </w:r>
      <w:r w:rsidR="001E74C3" w:rsidRPr="001062D9">
        <w:rPr>
          <w:noProof/>
          <w:color w:val="000000" w:themeColor="text1"/>
          <w:sz w:val="24"/>
          <w:szCs w:val="24"/>
        </w:rPr>
        <w:t>.</w:t>
      </w:r>
    </w:p>
    <w:p w:rsidR="006F3C2B" w:rsidRPr="001062D9" w:rsidRDefault="006F3C2B" w:rsidP="006F3C2B">
      <w:pPr>
        <w:rPr>
          <w:noProof/>
          <w:color w:val="000000" w:themeColor="text1"/>
          <w:sz w:val="24"/>
          <w:szCs w:val="24"/>
        </w:rPr>
      </w:pPr>
      <w:r w:rsidRPr="001062D9">
        <w:rPr>
          <w:noProof/>
          <w:color w:val="000000" w:themeColor="text1"/>
          <w:sz w:val="24"/>
          <w:szCs w:val="24"/>
        </w:rPr>
        <w:t xml:space="preserve">       </w:t>
      </w:r>
      <w:r w:rsidRPr="001062D9">
        <w:rPr>
          <w:b/>
          <w:noProof/>
          <w:color w:val="FF0000"/>
          <w:sz w:val="24"/>
          <w:szCs w:val="24"/>
        </w:rPr>
        <w:t xml:space="preserve">3.2) </w:t>
      </w:r>
      <w:r w:rsidRPr="001062D9">
        <w:rPr>
          <w:noProof/>
          <w:color w:val="000000" w:themeColor="text1"/>
          <w:sz w:val="24"/>
          <w:szCs w:val="24"/>
        </w:rPr>
        <w:t xml:space="preserve">Также с помощью цикла </w:t>
      </w:r>
      <w:r w:rsidRPr="003C7DB9">
        <w:rPr>
          <w:b/>
          <w:noProof/>
          <w:color w:val="FF0000"/>
          <w:sz w:val="24"/>
          <w:szCs w:val="24"/>
          <w:lang w:val="en-US"/>
        </w:rPr>
        <w:t>foreach</w:t>
      </w:r>
      <w:r w:rsidRPr="001062D9">
        <w:rPr>
          <w:noProof/>
          <w:color w:val="000000" w:themeColor="text1"/>
          <w:sz w:val="24"/>
          <w:szCs w:val="24"/>
        </w:rPr>
        <w:t xml:space="preserve"> можно осуществлять математические операции:</w:t>
      </w:r>
    </w:p>
    <w:p w:rsidR="00B447EC" w:rsidRPr="003C7DB9" w:rsidRDefault="00B447EC" w:rsidP="00B447EC">
      <w:pPr>
        <w:pStyle w:val="a3"/>
        <w:rPr>
          <w:b/>
          <w:noProof/>
          <w:color w:val="000000" w:themeColor="text1"/>
          <w:sz w:val="24"/>
          <w:szCs w:val="24"/>
          <w:lang w:val="en-US"/>
        </w:rPr>
      </w:pPr>
      <w:r w:rsidRPr="003C7DB9">
        <w:rPr>
          <w:b/>
          <w:noProof/>
          <w:color w:val="000000" w:themeColor="text1"/>
          <w:sz w:val="24"/>
          <w:szCs w:val="24"/>
          <w:lang w:val="en-US"/>
        </w:rPr>
        <w:t>$digits = array(5,6,7,8,9,10);</w:t>
      </w:r>
    </w:p>
    <w:p w:rsidR="00B447EC" w:rsidRPr="003C7DB9" w:rsidRDefault="00B447EC" w:rsidP="00B447EC">
      <w:pPr>
        <w:pStyle w:val="a3"/>
        <w:rPr>
          <w:b/>
          <w:noProof/>
          <w:color w:val="000000" w:themeColor="text1"/>
          <w:sz w:val="24"/>
          <w:szCs w:val="24"/>
          <w:lang w:val="en-US"/>
        </w:rPr>
      </w:pPr>
      <w:r w:rsidRPr="003C7DB9">
        <w:rPr>
          <w:b/>
          <w:noProof/>
          <w:color w:val="FF0000"/>
          <w:sz w:val="24"/>
          <w:szCs w:val="24"/>
          <w:lang w:val="en-US"/>
        </w:rPr>
        <w:t xml:space="preserve">                 foreach </w:t>
      </w:r>
      <w:r w:rsidRPr="003C7DB9">
        <w:rPr>
          <w:b/>
          <w:noProof/>
          <w:color w:val="000000" w:themeColor="text1"/>
          <w:sz w:val="24"/>
          <w:szCs w:val="24"/>
          <w:lang w:val="en-US"/>
        </w:rPr>
        <w:t xml:space="preserve">($digits </w:t>
      </w:r>
      <w:r w:rsidRPr="003C7DB9">
        <w:rPr>
          <w:b/>
          <w:noProof/>
          <w:color w:val="FF0000"/>
          <w:sz w:val="24"/>
          <w:szCs w:val="24"/>
          <w:lang w:val="en-US"/>
        </w:rPr>
        <w:t>as</w:t>
      </w:r>
      <w:r w:rsidRPr="003C7DB9">
        <w:rPr>
          <w:b/>
          <w:noProof/>
          <w:color w:val="000000" w:themeColor="text1"/>
          <w:sz w:val="24"/>
          <w:szCs w:val="24"/>
          <w:lang w:val="en-US"/>
        </w:rPr>
        <w:t xml:space="preserve"> $sum_of_digits){</w:t>
      </w:r>
    </w:p>
    <w:p w:rsidR="00B447EC" w:rsidRPr="003C7DB9" w:rsidRDefault="00B447EC" w:rsidP="00B447EC">
      <w:pPr>
        <w:pStyle w:val="a3"/>
        <w:rPr>
          <w:b/>
          <w:noProof/>
          <w:color w:val="000000" w:themeColor="text1"/>
          <w:sz w:val="24"/>
          <w:szCs w:val="24"/>
          <w:lang w:val="en-US"/>
        </w:rPr>
      </w:pPr>
      <w:r w:rsidRPr="003C7DB9">
        <w:rPr>
          <w:b/>
          <w:noProof/>
          <w:color w:val="000000" w:themeColor="text1"/>
          <w:sz w:val="24"/>
          <w:szCs w:val="24"/>
          <w:lang w:val="en-US"/>
        </w:rPr>
        <w:t xml:space="preserve">                     echo</w:t>
      </w:r>
      <w:r w:rsidRPr="001062D9">
        <w:rPr>
          <w:b/>
          <w:noProof/>
          <w:color w:val="000000" w:themeColor="text1"/>
          <w:sz w:val="24"/>
          <w:szCs w:val="24"/>
        </w:rPr>
        <w:t xml:space="preserve"> '&lt;</w:t>
      </w:r>
      <w:r w:rsidRPr="003C7DB9">
        <w:rPr>
          <w:b/>
          <w:noProof/>
          <w:color w:val="000000" w:themeColor="text1"/>
          <w:sz w:val="24"/>
          <w:szCs w:val="24"/>
          <w:lang w:val="en-US"/>
        </w:rPr>
        <w:t>br</w:t>
      </w:r>
      <w:r w:rsidRPr="001062D9">
        <w:rPr>
          <w:b/>
          <w:noProof/>
          <w:color w:val="000000" w:themeColor="text1"/>
          <w:sz w:val="24"/>
          <w:szCs w:val="24"/>
        </w:rPr>
        <w:t xml:space="preserve">&gt; Сума чисел:' . </w:t>
      </w:r>
      <w:r w:rsidRPr="003C7DB9">
        <w:rPr>
          <w:b/>
          <w:noProof/>
          <w:color w:val="FF0000"/>
          <w:sz w:val="24"/>
          <w:szCs w:val="24"/>
          <w:lang w:val="en-US"/>
        </w:rPr>
        <w:t>(</w:t>
      </w:r>
      <w:r w:rsidRPr="003C7DB9">
        <w:rPr>
          <w:b/>
          <w:noProof/>
          <w:color w:val="000000" w:themeColor="text1"/>
          <w:sz w:val="24"/>
          <w:szCs w:val="24"/>
          <w:lang w:val="en-US"/>
        </w:rPr>
        <w:t xml:space="preserve">$sum_of_digits </w:t>
      </w:r>
      <w:r w:rsidRPr="003C7DB9">
        <w:rPr>
          <w:b/>
          <w:noProof/>
          <w:color w:val="FF0000"/>
          <w:sz w:val="24"/>
          <w:szCs w:val="24"/>
          <w:lang w:val="en-US"/>
        </w:rPr>
        <w:t>+</w:t>
      </w:r>
      <w:r w:rsidRPr="003C7DB9">
        <w:rPr>
          <w:b/>
          <w:noProof/>
          <w:color w:val="000000" w:themeColor="text1"/>
          <w:sz w:val="24"/>
          <w:szCs w:val="24"/>
          <w:lang w:val="en-US"/>
        </w:rPr>
        <w:t xml:space="preserve"> $sum_of_digits</w:t>
      </w:r>
      <w:r w:rsidRPr="003C7DB9">
        <w:rPr>
          <w:b/>
          <w:noProof/>
          <w:color w:val="FF0000"/>
          <w:sz w:val="24"/>
          <w:szCs w:val="24"/>
          <w:lang w:val="en-US"/>
        </w:rPr>
        <w:t>)</w:t>
      </w:r>
      <w:r w:rsidRPr="003C7DB9">
        <w:rPr>
          <w:b/>
          <w:noProof/>
          <w:color w:val="000000" w:themeColor="text1"/>
          <w:sz w:val="24"/>
          <w:szCs w:val="24"/>
          <w:lang w:val="en-US"/>
        </w:rPr>
        <w:t>;</w:t>
      </w:r>
    </w:p>
    <w:p w:rsidR="006F3C2B" w:rsidRPr="001062D9" w:rsidRDefault="00B447EC" w:rsidP="00B447EC">
      <w:pPr>
        <w:pStyle w:val="a3"/>
        <w:rPr>
          <w:b/>
          <w:noProof/>
          <w:color w:val="000000" w:themeColor="text1"/>
          <w:sz w:val="24"/>
          <w:szCs w:val="24"/>
        </w:rPr>
      </w:pPr>
      <w:r w:rsidRPr="003C7DB9">
        <w:rPr>
          <w:b/>
          <w:noProof/>
          <w:color w:val="000000" w:themeColor="text1"/>
          <w:sz w:val="24"/>
          <w:szCs w:val="24"/>
          <w:lang w:val="en-US"/>
        </w:rPr>
        <w:t xml:space="preserve">                </w:t>
      </w:r>
      <w:r w:rsidRPr="001062D9">
        <w:rPr>
          <w:b/>
          <w:noProof/>
          <w:color w:val="000000" w:themeColor="text1"/>
          <w:sz w:val="24"/>
          <w:szCs w:val="24"/>
        </w:rPr>
        <w:t>}</w:t>
      </w:r>
    </w:p>
    <w:p w:rsidR="00A76746" w:rsidRPr="001062D9" w:rsidRDefault="00E83097" w:rsidP="000C2A9E">
      <w:pPr>
        <w:pStyle w:val="a3"/>
        <w:rPr>
          <w:b/>
          <w:noProof/>
          <w:color w:val="000000" w:themeColor="text1"/>
          <w:sz w:val="24"/>
          <w:szCs w:val="24"/>
        </w:rPr>
      </w:pPr>
      <w:r w:rsidRPr="001062D9">
        <w:rPr>
          <w:b/>
          <w:noProof/>
          <w:color w:val="000000" w:themeColor="text1"/>
          <w:sz w:val="24"/>
          <w:szCs w:val="24"/>
        </w:rPr>
        <w:t xml:space="preserve">Выведет: </w:t>
      </w:r>
    </w:p>
    <w:p w:rsidR="00557241" w:rsidRPr="001062D9" w:rsidRDefault="00E83097" w:rsidP="000C2A9E">
      <w:pPr>
        <w:pStyle w:val="a3"/>
        <w:rPr>
          <w:b/>
          <w:noProof/>
          <w:color w:val="000000" w:themeColor="text1"/>
          <w:sz w:val="24"/>
          <w:szCs w:val="24"/>
        </w:rPr>
      </w:pPr>
      <w:r w:rsidRPr="001062D9">
        <w:rPr>
          <w:noProof/>
          <w:color w:val="000000"/>
          <w:sz w:val="27"/>
          <w:szCs w:val="27"/>
          <w:shd w:val="clear" w:color="auto" w:fill="808080"/>
        </w:rPr>
        <w:t>Сума чисел:10</w:t>
      </w:r>
      <w:r w:rsidRPr="001062D9">
        <w:rPr>
          <w:noProof/>
          <w:color w:val="000000"/>
          <w:sz w:val="27"/>
          <w:szCs w:val="27"/>
        </w:rPr>
        <w:br/>
      </w:r>
      <w:r w:rsidRPr="001062D9">
        <w:rPr>
          <w:noProof/>
          <w:color w:val="000000"/>
          <w:sz w:val="27"/>
          <w:szCs w:val="27"/>
          <w:shd w:val="clear" w:color="auto" w:fill="808080"/>
        </w:rPr>
        <w:t>Сума чисел:12</w:t>
      </w:r>
      <w:r w:rsidRPr="001062D9">
        <w:rPr>
          <w:noProof/>
          <w:color w:val="000000"/>
          <w:sz w:val="27"/>
          <w:szCs w:val="27"/>
        </w:rPr>
        <w:br/>
      </w:r>
      <w:r w:rsidRPr="001062D9">
        <w:rPr>
          <w:noProof/>
          <w:color w:val="000000"/>
          <w:sz w:val="27"/>
          <w:szCs w:val="27"/>
          <w:shd w:val="clear" w:color="auto" w:fill="808080"/>
        </w:rPr>
        <w:t>Сума чисел:14</w:t>
      </w:r>
      <w:r w:rsidRPr="001062D9">
        <w:rPr>
          <w:noProof/>
          <w:color w:val="000000"/>
          <w:sz w:val="27"/>
          <w:szCs w:val="27"/>
        </w:rPr>
        <w:br/>
      </w:r>
      <w:r w:rsidRPr="001062D9">
        <w:rPr>
          <w:noProof/>
          <w:color w:val="000000"/>
          <w:sz w:val="27"/>
          <w:szCs w:val="27"/>
          <w:shd w:val="clear" w:color="auto" w:fill="808080"/>
        </w:rPr>
        <w:lastRenderedPageBreak/>
        <w:t>Сума чисел:16</w:t>
      </w:r>
      <w:r w:rsidRPr="001062D9">
        <w:rPr>
          <w:noProof/>
          <w:color w:val="000000"/>
          <w:sz w:val="27"/>
          <w:szCs w:val="27"/>
        </w:rPr>
        <w:br/>
      </w:r>
      <w:r w:rsidRPr="001062D9">
        <w:rPr>
          <w:noProof/>
          <w:color w:val="000000"/>
          <w:sz w:val="27"/>
          <w:szCs w:val="27"/>
          <w:shd w:val="clear" w:color="auto" w:fill="808080"/>
        </w:rPr>
        <w:t>Сума чисел:18</w:t>
      </w:r>
      <w:r w:rsidRPr="001062D9">
        <w:rPr>
          <w:noProof/>
          <w:color w:val="000000"/>
          <w:sz w:val="27"/>
          <w:szCs w:val="27"/>
        </w:rPr>
        <w:br/>
      </w:r>
      <w:r w:rsidRPr="001062D9">
        <w:rPr>
          <w:noProof/>
          <w:color w:val="000000"/>
          <w:sz w:val="27"/>
          <w:szCs w:val="27"/>
          <w:shd w:val="clear" w:color="auto" w:fill="808080"/>
        </w:rPr>
        <w:t>Сума чисел:20</w:t>
      </w:r>
    </w:p>
    <w:p w:rsidR="0006133E" w:rsidRPr="001062D9" w:rsidRDefault="006F3C2B" w:rsidP="006F3C2B">
      <w:pPr>
        <w:ind w:left="360"/>
        <w:rPr>
          <w:b/>
          <w:noProof/>
          <w:color w:val="000000" w:themeColor="text1"/>
          <w:sz w:val="24"/>
          <w:szCs w:val="24"/>
        </w:rPr>
      </w:pPr>
      <w:r w:rsidRPr="001062D9">
        <w:rPr>
          <w:b/>
          <w:noProof/>
          <w:color w:val="FF0000"/>
          <w:sz w:val="24"/>
          <w:szCs w:val="24"/>
        </w:rPr>
        <w:t xml:space="preserve">3.3) </w:t>
      </w:r>
      <w:r w:rsidR="0006133E" w:rsidRPr="003C7DB9">
        <w:rPr>
          <w:b/>
          <w:noProof/>
          <w:color w:val="FF0000"/>
          <w:sz w:val="24"/>
          <w:szCs w:val="24"/>
          <w:lang w:val="en-US"/>
        </w:rPr>
        <w:t>Foreach</w:t>
      </w:r>
      <w:r w:rsidR="0006133E" w:rsidRPr="001062D9">
        <w:rPr>
          <w:b/>
          <w:noProof/>
          <w:color w:val="FF0000"/>
          <w:sz w:val="24"/>
          <w:szCs w:val="24"/>
        </w:rPr>
        <w:t xml:space="preserve"> </w:t>
      </w:r>
      <w:r w:rsidR="0006133E" w:rsidRPr="001062D9">
        <w:rPr>
          <w:noProof/>
          <w:color w:val="000000" w:themeColor="text1"/>
          <w:sz w:val="24"/>
          <w:szCs w:val="24"/>
        </w:rPr>
        <w:t>также необходим</w:t>
      </w:r>
      <w:r w:rsidR="0006133E" w:rsidRPr="001062D9">
        <w:rPr>
          <w:b/>
          <w:noProof/>
          <w:color w:val="000000" w:themeColor="text1"/>
          <w:sz w:val="24"/>
          <w:szCs w:val="24"/>
        </w:rPr>
        <w:t xml:space="preserve"> </w:t>
      </w:r>
      <w:r w:rsidR="0006133E" w:rsidRPr="001062D9">
        <w:rPr>
          <w:b/>
          <w:noProof/>
          <w:color w:val="FF0000"/>
          <w:sz w:val="24"/>
          <w:szCs w:val="24"/>
        </w:rPr>
        <w:t xml:space="preserve">для вывода </w:t>
      </w:r>
      <w:r w:rsidR="0006133E" w:rsidRPr="001062D9">
        <w:rPr>
          <w:noProof/>
          <w:color w:val="000000" w:themeColor="text1"/>
          <w:sz w:val="24"/>
          <w:szCs w:val="24"/>
        </w:rPr>
        <w:t>не только содержимого массива</w:t>
      </w:r>
      <w:r w:rsidR="003767B3" w:rsidRPr="001062D9">
        <w:rPr>
          <w:noProof/>
          <w:color w:val="000000" w:themeColor="text1"/>
          <w:sz w:val="24"/>
          <w:szCs w:val="24"/>
        </w:rPr>
        <w:t>(его элементов)</w:t>
      </w:r>
      <w:r w:rsidR="0006133E" w:rsidRPr="001062D9">
        <w:rPr>
          <w:noProof/>
          <w:color w:val="000000" w:themeColor="text1"/>
          <w:sz w:val="24"/>
          <w:szCs w:val="24"/>
        </w:rPr>
        <w:t>, но и самих</w:t>
      </w:r>
      <w:r w:rsidR="0006133E" w:rsidRPr="001062D9">
        <w:rPr>
          <w:b/>
          <w:noProof/>
          <w:color w:val="000000" w:themeColor="text1"/>
          <w:sz w:val="24"/>
          <w:szCs w:val="24"/>
        </w:rPr>
        <w:t xml:space="preserve"> </w:t>
      </w:r>
      <w:r w:rsidR="0006133E" w:rsidRPr="001062D9">
        <w:rPr>
          <w:b/>
          <w:noProof/>
          <w:color w:val="FF0000"/>
          <w:sz w:val="24"/>
          <w:szCs w:val="24"/>
        </w:rPr>
        <w:t>названий ключей(индексов) массива :</w:t>
      </w:r>
    </w:p>
    <w:p w:rsidR="0006133E" w:rsidRPr="001062D9" w:rsidRDefault="0006133E" w:rsidP="0006133E">
      <w:pPr>
        <w:pStyle w:val="a3"/>
        <w:rPr>
          <w:noProof/>
          <w:color w:val="000000" w:themeColor="text1"/>
          <w:sz w:val="24"/>
          <w:szCs w:val="24"/>
        </w:rPr>
      </w:pPr>
      <w:r w:rsidRPr="001062D9">
        <w:rPr>
          <w:noProof/>
          <w:color w:val="000000" w:themeColor="text1"/>
          <w:sz w:val="24"/>
          <w:szCs w:val="24"/>
        </w:rPr>
        <w:t xml:space="preserve">Осуществляется благодаря конструкции </w:t>
      </w:r>
    </w:p>
    <w:p w:rsidR="0006133E" w:rsidRPr="001062D9" w:rsidRDefault="0006133E" w:rsidP="0006133E">
      <w:pPr>
        <w:pStyle w:val="a3"/>
        <w:rPr>
          <w:b/>
          <w:noProof/>
          <w:color w:val="000000" w:themeColor="text1"/>
          <w:sz w:val="24"/>
          <w:szCs w:val="24"/>
        </w:rPr>
      </w:pPr>
      <w:r w:rsidRPr="001062D9">
        <w:rPr>
          <w:b/>
          <w:noProof/>
          <w:color w:val="000000" w:themeColor="text1"/>
          <w:sz w:val="24"/>
          <w:szCs w:val="24"/>
        </w:rPr>
        <w:t>$</w:t>
      </w:r>
      <w:r w:rsidRPr="003C7DB9">
        <w:rPr>
          <w:b/>
          <w:noProof/>
          <w:color w:val="000000" w:themeColor="text1"/>
          <w:sz w:val="24"/>
          <w:szCs w:val="24"/>
          <w:lang w:val="en-US"/>
        </w:rPr>
        <w:t>bus</w:t>
      </w:r>
      <w:r w:rsidRPr="001062D9">
        <w:rPr>
          <w:b/>
          <w:noProof/>
          <w:color w:val="000000" w:themeColor="text1"/>
          <w:sz w:val="24"/>
          <w:szCs w:val="24"/>
        </w:rPr>
        <w:t>_</w:t>
      </w:r>
      <w:r w:rsidRPr="003C7DB9">
        <w:rPr>
          <w:b/>
          <w:noProof/>
          <w:color w:val="000000" w:themeColor="text1"/>
          <w:sz w:val="24"/>
          <w:szCs w:val="24"/>
          <w:lang w:val="en-US"/>
        </w:rPr>
        <w:t>Bogdan</w:t>
      </w:r>
      <w:r w:rsidRPr="001062D9">
        <w:rPr>
          <w:b/>
          <w:noProof/>
          <w:color w:val="000000" w:themeColor="text1"/>
          <w:sz w:val="24"/>
          <w:szCs w:val="24"/>
        </w:rPr>
        <w:t xml:space="preserve"> = </w:t>
      </w:r>
      <w:r w:rsidRPr="003C7DB9">
        <w:rPr>
          <w:b/>
          <w:noProof/>
          <w:color w:val="000000" w:themeColor="text1"/>
          <w:sz w:val="24"/>
          <w:szCs w:val="24"/>
          <w:lang w:val="en-US"/>
        </w:rPr>
        <w:t>array</w:t>
      </w:r>
      <w:r w:rsidRPr="001062D9">
        <w:rPr>
          <w:b/>
          <w:noProof/>
          <w:color w:val="000000" w:themeColor="text1"/>
          <w:sz w:val="24"/>
          <w:szCs w:val="24"/>
        </w:rPr>
        <w:t xml:space="preserve"> (</w:t>
      </w:r>
    </w:p>
    <w:p w:rsidR="0006133E" w:rsidRPr="003C7DB9" w:rsidRDefault="0006133E" w:rsidP="0006133E">
      <w:pPr>
        <w:pStyle w:val="a3"/>
        <w:rPr>
          <w:b/>
          <w:noProof/>
          <w:color w:val="000000" w:themeColor="text1"/>
          <w:sz w:val="24"/>
          <w:szCs w:val="24"/>
          <w:lang w:val="en-US"/>
        </w:rPr>
      </w:pPr>
      <w:r w:rsidRPr="001062D9">
        <w:rPr>
          <w:b/>
          <w:noProof/>
          <w:color w:val="000000" w:themeColor="text1"/>
          <w:sz w:val="24"/>
          <w:szCs w:val="24"/>
        </w:rPr>
        <w:t xml:space="preserve">                   </w:t>
      </w:r>
      <w:r w:rsidRPr="003C7DB9">
        <w:rPr>
          <w:b/>
          <w:noProof/>
          <w:color w:val="000000" w:themeColor="text1"/>
          <w:sz w:val="24"/>
          <w:szCs w:val="24"/>
          <w:lang w:val="en-US"/>
        </w:rPr>
        <w:t>'Type of engine:' =&gt; 'diesel (Euro-5)',</w:t>
      </w:r>
    </w:p>
    <w:p w:rsidR="0006133E" w:rsidRPr="003C7DB9" w:rsidRDefault="0006133E" w:rsidP="0006133E">
      <w:pPr>
        <w:pStyle w:val="a3"/>
        <w:rPr>
          <w:b/>
          <w:noProof/>
          <w:color w:val="000000" w:themeColor="text1"/>
          <w:sz w:val="24"/>
          <w:szCs w:val="24"/>
          <w:lang w:val="en-US"/>
        </w:rPr>
      </w:pPr>
      <w:r w:rsidRPr="003C7DB9">
        <w:rPr>
          <w:b/>
          <w:noProof/>
          <w:color w:val="000000" w:themeColor="text1"/>
          <w:sz w:val="24"/>
          <w:szCs w:val="24"/>
          <w:lang w:val="en-US"/>
        </w:rPr>
        <w:t xml:space="preserve">                   'Transmission type:' =&gt; 'automatic',</w:t>
      </w:r>
    </w:p>
    <w:p w:rsidR="0006133E" w:rsidRPr="003C7DB9" w:rsidRDefault="0006133E" w:rsidP="0006133E">
      <w:pPr>
        <w:pStyle w:val="a3"/>
        <w:rPr>
          <w:b/>
          <w:noProof/>
          <w:color w:val="000000" w:themeColor="text1"/>
          <w:sz w:val="24"/>
          <w:szCs w:val="24"/>
          <w:lang w:val="en-US"/>
        </w:rPr>
      </w:pPr>
      <w:r w:rsidRPr="003C7DB9">
        <w:rPr>
          <w:b/>
          <w:noProof/>
          <w:color w:val="000000" w:themeColor="text1"/>
          <w:sz w:val="24"/>
          <w:szCs w:val="24"/>
          <w:lang w:val="en-US"/>
        </w:rPr>
        <w:t xml:space="preserve">                   'Max speed at full load, km / h:' =&gt; 60,</w:t>
      </w:r>
    </w:p>
    <w:p w:rsidR="0006133E" w:rsidRPr="003C7DB9" w:rsidRDefault="0006133E" w:rsidP="0006133E">
      <w:pPr>
        <w:pStyle w:val="a3"/>
        <w:rPr>
          <w:b/>
          <w:noProof/>
          <w:color w:val="000000" w:themeColor="text1"/>
          <w:sz w:val="24"/>
          <w:szCs w:val="24"/>
          <w:lang w:val="en-US"/>
        </w:rPr>
      </w:pPr>
      <w:r w:rsidRPr="003C7DB9">
        <w:rPr>
          <w:b/>
          <w:noProof/>
          <w:color w:val="000000" w:themeColor="text1"/>
          <w:sz w:val="24"/>
          <w:szCs w:val="24"/>
          <w:lang w:val="en-US"/>
        </w:rPr>
        <w:t xml:space="preserve">                   'Type of floor:' =&gt; 'low-floor',</w:t>
      </w:r>
    </w:p>
    <w:p w:rsidR="0006133E" w:rsidRPr="003C7DB9" w:rsidRDefault="0006133E" w:rsidP="0006133E">
      <w:pPr>
        <w:pStyle w:val="a3"/>
        <w:rPr>
          <w:b/>
          <w:noProof/>
          <w:color w:val="000000" w:themeColor="text1"/>
          <w:sz w:val="24"/>
          <w:szCs w:val="24"/>
          <w:lang w:val="en-US"/>
        </w:rPr>
      </w:pPr>
      <w:r w:rsidRPr="003C7DB9">
        <w:rPr>
          <w:b/>
          <w:noProof/>
          <w:color w:val="000000" w:themeColor="text1"/>
          <w:sz w:val="24"/>
          <w:szCs w:val="24"/>
          <w:lang w:val="en-US"/>
        </w:rPr>
        <w:t xml:space="preserve">                   'Air conditioner availability:' =&gt; true,</w:t>
      </w:r>
    </w:p>
    <w:p w:rsidR="00405234" w:rsidRPr="003C7DB9" w:rsidRDefault="00405234" w:rsidP="003767B3">
      <w:pPr>
        <w:pStyle w:val="a3"/>
        <w:rPr>
          <w:b/>
          <w:noProof/>
          <w:color w:val="FF0000"/>
          <w:sz w:val="24"/>
          <w:szCs w:val="24"/>
          <w:lang w:val="en-US"/>
        </w:rPr>
      </w:pPr>
    </w:p>
    <w:p w:rsidR="003767B3" w:rsidRPr="003C7DB9" w:rsidRDefault="003767B3" w:rsidP="003767B3">
      <w:pPr>
        <w:pStyle w:val="a3"/>
        <w:rPr>
          <w:b/>
          <w:noProof/>
          <w:color w:val="000000" w:themeColor="text1"/>
          <w:sz w:val="24"/>
          <w:szCs w:val="24"/>
          <w:lang w:val="en-US"/>
        </w:rPr>
      </w:pPr>
      <w:r w:rsidRPr="003C7DB9">
        <w:rPr>
          <w:b/>
          <w:noProof/>
          <w:color w:val="FF0000"/>
          <w:sz w:val="24"/>
          <w:szCs w:val="24"/>
          <w:lang w:val="en-US"/>
        </w:rPr>
        <w:t>foreach</w:t>
      </w:r>
      <w:r w:rsidRPr="003C7DB9">
        <w:rPr>
          <w:b/>
          <w:noProof/>
          <w:color w:val="000000" w:themeColor="text1"/>
          <w:sz w:val="24"/>
          <w:szCs w:val="24"/>
          <w:lang w:val="en-US"/>
        </w:rPr>
        <w:t xml:space="preserve">($bus_Bogdan </w:t>
      </w:r>
      <w:r w:rsidRPr="003C7DB9">
        <w:rPr>
          <w:b/>
          <w:noProof/>
          <w:color w:val="FF0000"/>
          <w:sz w:val="24"/>
          <w:szCs w:val="24"/>
          <w:lang w:val="en-US"/>
        </w:rPr>
        <w:t>as</w:t>
      </w:r>
      <w:r w:rsidRPr="003C7DB9">
        <w:rPr>
          <w:b/>
          <w:noProof/>
          <w:color w:val="000000" w:themeColor="text1"/>
          <w:sz w:val="24"/>
          <w:szCs w:val="24"/>
          <w:lang w:val="en-US"/>
        </w:rPr>
        <w:t xml:space="preserve"> $key </w:t>
      </w:r>
      <w:r w:rsidRPr="003C7DB9">
        <w:rPr>
          <w:b/>
          <w:noProof/>
          <w:color w:val="FF0000"/>
          <w:sz w:val="24"/>
          <w:szCs w:val="24"/>
          <w:lang w:val="en-US"/>
        </w:rPr>
        <w:t>=&gt;</w:t>
      </w:r>
      <w:r w:rsidRPr="003C7DB9">
        <w:rPr>
          <w:b/>
          <w:noProof/>
          <w:color w:val="000000" w:themeColor="text1"/>
          <w:sz w:val="24"/>
          <w:szCs w:val="24"/>
          <w:lang w:val="en-US"/>
        </w:rPr>
        <w:t xml:space="preserve"> $full_content_array){</w:t>
      </w:r>
    </w:p>
    <w:p w:rsidR="003767B3" w:rsidRPr="003C7DB9" w:rsidRDefault="003767B3" w:rsidP="003767B3">
      <w:pPr>
        <w:pStyle w:val="a3"/>
        <w:rPr>
          <w:b/>
          <w:noProof/>
          <w:color w:val="000000" w:themeColor="text1"/>
          <w:sz w:val="24"/>
          <w:szCs w:val="24"/>
          <w:lang w:val="en-US"/>
        </w:rPr>
      </w:pPr>
      <w:r w:rsidRPr="003C7DB9">
        <w:rPr>
          <w:b/>
          <w:noProof/>
          <w:color w:val="000000" w:themeColor="text1"/>
          <w:sz w:val="24"/>
          <w:szCs w:val="24"/>
          <w:lang w:val="en-US"/>
        </w:rPr>
        <w:t xml:space="preserve">                   echo '&lt;br&gt;'. $key . ' '. $full_content_array;</w:t>
      </w:r>
    </w:p>
    <w:p w:rsidR="0006133E" w:rsidRPr="003C7DB9" w:rsidRDefault="003767B3" w:rsidP="003767B3">
      <w:pPr>
        <w:pStyle w:val="a3"/>
        <w:rPr>
          <w:b/>
          <w:noProof/>
          <w:color w:val="000000" w:themeColor="text1"/>
          <w:sz w:val="24"/>
          <w:szCs w:val="24"/>
          <w:lang w:val="en-US"/>
        </w:rPr>
      </w:pPr>
      <w:r w:rsidRPr="003C7DB9">
        <w:rPr>
          <w:b/>
          <w:noProof/>
          <w:color w:val="000000" w:themeColor="text1"/>
          <w:sz w:val="24"/>
          <w:szCs w:val="24"/>
          <w:lang w:val="en-US"/>
        </w:rPr>
        <w:t xml:space="preserve">                    }</w:t>
      </w:r>
    </w:p>
    <w:p w:rsidR="0006133E" w:rsidRPr="003C7DB9" w:rsidRDefault="0006133E" w:rsidP="003767B3">
      <w:pPr>
        <w:pStyle w:val="a3"/>
        <w:rPr>
          <w:noProof/>
          <w:color w:val="000000" w:themeColor="text1"/>
          <w:sz w:val="24"/>
          <w:szCs w:val="24"/>
          <w:lang w:val="en-US"/>
        </w:rPr>
      </w:pPr>
      <w:r w:rsidRPr="003C7DB9">
        <w:rPr>
          <w:noProof/>
          <w:color w:val="000000" w:themeColor="text1"/>
          <w:sz w:val="24"/>
          <w:szCs w:val="24"/>
          <w:lang w:val="en-US"/>
        </w:rPr>
        <w:t>Выведет:</w:t>
      </w:r>
    </w:p>
    <w:p w:rsidR="000C2A9E" w:rsidRPr="003C7DB9" w:rsidRDefault="003767B3" w:rsidP="000C2A9E">
      <w:pPr>
        <w:rPr>
          <w:noProof/>
          <w:color w:val="F5F5F5"/>
          <w:sz w:val="27"/>
          <w:szCs w:val="27"/>
          <w:shd w:val="clear" w:color="auto" w:fill="808080"/>
          <w:lang w:val="en-US"/>
        </w:rPr>
      </w:pPr>
      <w:r w:rsidRPr="003C7DB9">
        <w:rPr>
          <w:noProof/>
          <w:color w:val="F5F5F5"/>
          <w:sz w:val="27"/>
          <w:szCs w:val="27"/>
          <w:shd w:val="clear" w:color="auto" w:fill="808080"/>
          <w:lang w:val="en-US"/>
        </w:rPr>
        <w:t>Type of engine: diesel (Euro-5)</w:t>
      </w:r>
      <w:r w:rsidRPr="003C7DB9">
        <w:rPr>
          <w:noProof/>
          <w:color w:val="F5F5F5"/>
          <w:sz w:val="27"/>
          <w:szCs w:val="27"/>
          <w:lang w:val="en-US"/>
        </w:rPr>
        <w:br/>
      </w:r>
      <w:r w:rsidRPr="003C7DB9">
        <w:rPr>
          <w:noProof/>
          <w:color w:val="F5F5F5"/>
          <w:sz w:val="27"/>
          <w:szCs w:val="27"/>
          <w:shd w:val="clear" w:color="auto" w:fill="808080"/>
          <w:lang w:val="en-US"/>
        </w:rPr>
        <w:t>Transmission type: automatic</w:t>
      </w:r>
      <w:r w:rsidRPr="003C7DB9">
        <w:rPr>
          <w:noProof/>
          <w:color w:val="F5F5F5"/>
          <w:sz w:val="27"/>
          <w:szCs w:val="27"/>
          <w:lang w:val="en-US"/>
        </w:rPr>
        <w:br/>
      </w:r>
      <w:r w:rsidRPr="003C7DB9">
        <w:rPr>
          <w:noProof/>
          <w:color w:val="F5F5F5"/>
          <w:sz w:val="27"/>
          <w:szCs w:val="27"/>
          <w:shd w:val="clear" w:color="auto" w:fill="808080"/>
          <w:lang w:val="en-US"/>
        </w:rPr>
        <w:t>Max speed at full load, km / h: 60</w:t>
      </w:r>
      <w:r w:rsidRPr="003C7DB9">
        <w:rPr>
          <w:noProof/>
          <w:color w:val="F5F5F5"/>
          <w:sz w:val="27"/>
          <w:szCs w:val="27"/>
          <w:lang w:val="en-US"/>
        </w:rPr>
        <w:br/>
      </w:r>
      <w:r w:rsidRPr="003C7DB9">
        <w:rPr>
          <w:noProof/>
          <w:color w:val="F5F5F5"/>
          <w:sz w:val="27"/>
          <w:szCs w:val="27"/>
          <w:shd w:val="clear" w:color="auto" w:fill="808080"/>
          <w:lang w:val="en-US"/>
        </w:rPr>
        <w:t>Type of floor: low-floor</w:t>
      </w:r>
      <w:r w:rsidRPr="003C7DB9">
        <w:rPr>
          <w:noProof/>
          <w:color w:val="F5F5F5"/>
          <w:sz w:val="27"/>
          <w:szCs w:val="27"/>
          <w:lang w:val="en-US"/>
        </w:rPr>
        <w:br/>
      </w:r>
      <w:r w:rsidRPr="003C7DB9">
        <w:rPr>
          <w:noProof/>
          <w:color w:val="F5F5F5"/>
          <w:sz w:val="27"/>
          <w:szCs w:val="27"/>
          <w:shd w:val="clear" w:color="auto" w:fill="808080"/>
          <w:lang w:val="en-US"/>
        </w:rPr>
        <w:t>Air conditioner availability: 1</w:t>
      </w:r>
    </w:p>
    <w:p w:rsidR="00E83097" w:rsidRPr="003C7DB9" w:rsidRDefault="00E83097" w:rsidP="000C2A9E">
      <w:pPr>
        <w:rPr>
          <w:noProof/>
          <w:color w:val="F5F5F5"/>
          <w:sz w:val="27"/>
          <w:szCs w:val="27"/>
          <w:shd w:val="clear" w:color="auto" w:fill="808080"/>
          <w:lang w:val="en-US"/>
        </w:rPr>
      </w:pPr>
    </w:p>
    <w:p w:rsidR="006F3C2B" w:rsidRPr="003C7DB9" w:rsidRDefault="006F3C2B" w:rsidP="000C2A9E">
      <w:pPr>
        <w:rPr>
          <w:noProof/>
          <w:color w:val="F5F5F5"/>
          <w:sz w:val="27"/>
          <w:szCs w:val="27"/>
          <w:shd w:val="clear" w:color="auto" w:fill="808080"/>
          <w:lang w:val="en-US"/>
        </w:rPr>
      </w:pPr>
    </w:p>
    <w:p w:rsidR="0083295E" w:rsidRPr="001062D9" w:rsidRDefault="006F3C2B" w:rsidP="006F3C2B">
      <w:pPr>
        <w:ind w:left="360"/>
        <w:rPr>
          <w:b/>
          <w:noProof/>
          <w:color w:val="FF0000"/>
          <w:sz w:val="24"/>
          <w:szCs w:val="24"/>
        </w:rPr>
      </w:pPr>
      <w:r w:rsidRPr="001062D9">
        <w:rPr>
          <w:b/>
          <w:noProof/>
          <w:color w:val="FF0000"/>
          <w:sz w:val="24"/>
          <w:szCs w:val="24"/>
        </w:rPr>
        <w:t xml:space="preserve">3.4) </w:t>
      </w:r>
      <w:r w:rsidR="009B1AE9" w:rsidRPr="001062D9">
        <w:rPr>
          <w:b/>
          <w:noProof/>
          <w:color w:val="FF0000"/>
          <w:sz w:val="24"/>
          <w:szCs w:val="24"/>
        </w:rPr>
        <w:t xml:space="preserve">А для того, </w:t>
      </w:r>
      <w:r w:rsidR="00557241" w:rsidRPr="001062D9">
        <w:rPr>
          <w:b/>
          <w:noProof/>
          <w:color w:val="FF0000"/>
          <w:sz w:val="24"/>
          <w:szCs w:val="24"/>
        </w:rPr>
        <w:t xml:space="preserve">чтобы вывести содержание </w:t>
      </w:r>
      <w:r w:rsidR="0070532E" w:rsidRPr="001062D9">
        <w:rPr>
          <w:b/>
          <w:noProof/>
          <w:color w:val="FF0000"/>
          <w:sz w:val="24"/>
          <w:szCs w:val="24"/>
        </w:rPr>
        <w:t>многомерного массива использует</w:t>
      </w:r>
      <w:r w:rsidR="00F71D93" w:rsidRPr="001062D9">
        <w:rPr>
          <w:b/>
          <w:noProof/>
          <w:color w:val="FF0000"/>
          <w:sz w:val="24"/>
          <w:szCs w:val="24"/>
        </w:rPr>
        <w:t>ся вот такая</w:t>
      </w:r>
      <w:r w:rsidR="00557241" w:rsidRPr="001062D9">
        <w:rPr>
          <w:b/>
          <w:noProof/>
          <w:color w:val="FF0000"/>
          <w:sz w:val="24"/>
          <w:szCs w:val="24"/>
        </w:rPr>
        <w:t xml:space="preserve"> конструкция</w:t>
      </w:r>
      <w:r w:rsidR="00F71D93" w:rsidRPr="001062D9">
        <w:rPr>
          <w:b/>
          <w:noProof/>
          <w:color w:val="FF0000"/>
          <w:sz w:val="24"/>
          <w:szCs w:val="24"/>
        </w:rPr>
        <w:t xml:space="preserve"> с использованием функций </w:t>
      </w:r>
      <w:r w:rsidR="00F71D93" w:rsidRPr="003C7DB9">
        <w:rPr>
          <w:b/>
          <w:noProof/>
          <w:color w:val="FF0000"/>
          <w:sz w:val="24"/>
          <w:szCs w:val="24"/>
          <w:lang w:val="en-US"/>
        </w:rPr>
        <w:t>print</w:t>
      </w:r>
      <w:r w:rsidR="00F71D93" w:rsidRPr="001062D9">
        <w:rPr>
          <w:b/>
          <w:noProof/>
          <w:color w:val="FF0000"/>
          <w:sz w:val="24"/>
          <w:szCs w:val="24"/>
        </w:rPr>
        <w:t>_</w:t>
      </w:r>
      <w:r w:rsidR="00F71D93" w:rsidRPr="003C7DB9">
        <w:rPr>
          <w:b/>
          <w:noProof/>
          <w:color w:val="FF0000"/>
          <w:sz w:val="24"/>
          <w:szCs w:val="24"/>
          <w:lang w:val="en-US"/>
        </w:rPr>
        <w:t>r</w:t>
      </w:r>
      <w:r w:rsidR="00F71D93" w:rsidRPr="001062D9">
        <w:rPr>
          <w:b/>
          <w:noProof/>
          <w:color w:val="FF0000"/>
          <w:sz w:val="24"/>
          <w:szCs w:val="24"/>
        </w:rPr>
        <w:t xml:space="preserve"> и </w:t>
      </w:r>
      <w:r w:rsidR="00B27DD9" w:rsidRPr="003C7DB9">
        <w:rPr>
          <w:b/>
          <w:noProof/>
          <w:color w:val="FF0000"/>
          <w:sz w:val="24"/>
          <w:szCs w:val="24"/>
          <w:lang w:val="en-US"/>
        </w:rPr>
        <w:t>var</w:t>
      </w:r>
      <w:r w:rsidR="00F71D93" w:rsidRPr="001062D9">
        <w:rPr>
          <w:b/>
          <w:noProof/>
          <w:color w:val="FF0000"/>
          <w:sz w:val="24"/>
          <w:szCs w:val="24"/>
        </w:rPr>
        <w:t>_</w:t>
      </w:r>
      <w:r w:rsidR="00F71D93" w:rsidRPr="003C7DB9">
        <w:rPr>
          <w:b/>
          <w:noProof/>
          <w:color w:val="FF0000"/>
          <w:sz w:val="24"/>
          <w:szCs w:val="24"/>
          <w:lang w:val="en-US"/>
        </w:rPr>
        <w:t>dump</w:t>
      </w:r>
      <w:r w:rsidR="00557241" w:rsidRPr="001062D9">
        <w:rPr>
          <w:b/>
          <w:noProof/>
          <w:color w:val="FF0000"/>
          <w:sz w:val="24"/>
          <w:szCs w:val="24"/>
        </w:rPr>
        <w:t>:</w:t>
      </w:r>
      <w:r w:rsidR="007C796A" w:rsidRPr="001062D9">
        <w:rPr>
          <w:b/>
          <w:noProof/>
          <w:color w:val="FF0000"/>
          <w:sz w:val="24"/>
          <w:szCs w:val="24"/>
        </w:rPr>
        <w:t xml:space="preserve"> </w:t>
      </w:r>
    </w:p>
    <w:p w:rsidR="009B1AE9" w:rsidRPr="001062D9" w:rsidRDefault="009B1AE9" w:rsidP="009B1AE9">
      <w:pPr>
        <w:pStyle w:val="a3"/>
        <w:rPr>
          <w:b/>
          <w:noProof/>
          <w:color w:val="000000" w:themeColor="text1"/>
          <w:sz w:val="24"/>
          <w:szCs w:val="24"/>
        </w:rPr>
      </w:pPr>
    </w:p>
    <w:p w:rsidR="009B1AE9" w:rsidRPr="003C7DB9" w:rsidRDefault="009B1AE9" w:rsidP="009B1AE9">
      <w:pPr>
        <w:pStyle w:val="a3"/>
        <w:numPr>
          <w:ilvl w:val="0"/>
          <w:numId w:val="15"/>
        </w:numPr>
        <w:rPr>
          <w:b/>
          <w:noProof/>
          <w:color w:val="000000" w:themeColor="text1"/>
          <w:sz w:val="24"/>
          <w:szCs w:val="24"/>
          <w:lang w:val="en-US"/>
        </w:rPr>
      </w:pPr>
      <w:r w:rsidRPr="003C7DB9">
        <w:rPr>
          <w:b/>
          <w:noProof/>
          <w:color w:val="000000" w:themeColor="text1"/>
          <w:sz w:val="24"/>
          <w:szCs w:val="24"/>
          <w:lang w:val="en-US"/>
        </w:rPr>
        <w:t>echo '&lt;pre&gt;';</w:t>
      </w:r>
    </w:p>
    <w:p w:rsidR="009B1AE9" w:rsidRPr="003C7DB9" w:rsidRDefault="009B1AE9" w:rsidP="009B1AE9">
      <w:pPr>
        <w:pStyle w:val="a3"/>
        <w:rPr>
          <w:b/>
          <w:noProof/>
          <w:color w:val="000000" w:themeColor="text1"/>
          <w:sz w:val="24"/>
          <w:szCs w:val="24"/>
          <w:lang w:val="en-US"/>
        </w:rPr>
      </w:pPr>
      <w:r w:rsidRPr="003C7DB9">
        <w:rPr>
          <w:b/>
          <w:noProof/>
          <w:color w:val="000000" w:themeColor="text1"/>
          <w:sz w:val="24"/>
          <w:szCs w:val="24"/>
          <w:lang w:val="en-US"/>
        </w:rPr>
        <w:t xml:space="preserve">               </w:t>
      </w:r>
      <w:r w:rsidRPr="003C7DB9">
        <w:rPr>
          <w:b/>
          <w:noProof/>
          <w:color w:val="FF0000"/>
          <w:sz w:val="24"/>
          <w:szCs w:val="24"/>
          <w:lang w:val="en-US"/>
        </w:rPr>
        <w:t>print_r</w:t>
      </w:r>
      <w:r w:rsidR="009D0200" w:rsidRPr="003C7DB9">
        <w:rPr>
          <w:b/>
          <w:noProof/>
          <w:color w:val="000000" w:themeColor="text1"/>
          <w:sz w:val="24"/>
          <w:szCs w:val="24"/>
          <w:lang w:val="en-US"/>
        </w:rPr>
        <w:t>($bus_details</w:t>
      </w:r>
      <w:r w:rsidRPr="003C7DB9">
        <w:rPr>
          <w:b/>
          <w:noProof/>
          <w:color w:val="000000" w:themeColor="text1"/>
          <w:sz w:val="24"/>
          <w:szCs w:val="24"/>
          <w:lang w:val="en-US"/>
        </w:rPr>
        <w:t>);</w:t>
      </w:r>
      <w:r w:rsidR="00F71D93" w:rsidRPr="003C7DB9">
        <w:rPr>
          <w:b/>
          <w:noProof/>
          <w:color w:val="000000" w:themeColor="text1"/>
          <w:sz w:val="24"/>
          <w:szCs w:val="24"/>
          <w:lang w:val="en-US"/>
        </w:rPr>
        <w:t xml:space="preserve"> </w:t>
      </w:r>
    </w:p>
    <w:p w:rsidR="009B1AE9" w:rsidRPr="003C7DB9" w:rsidRDefault="009B1AE9" w:rsidP="009B1AE9">
      <w:pPr>
        <w:pStyle w:val="a3"/>
        <w:rPr>
          <w:b/>
          <w:noProof/>
          <w:color w:val="000000" w:themeColor="text1"/>
          <w:sz w:val="24"/>
          <w:szCs w:val="24"/>
          <w:lang w:val="en-US"/>
        </w:rPr>
      </w:pPr>
      <w:r w:rsidRPr="003C7DB9">
        <w:rPr>
          <w:b/>
          <w:noProof/>
          <w:color w:val="000000" w:themeColor="text1"/>
          <w:sz w:val="24"/>
          <w:szCs w:val="24"/>
          <w:lang w:val="en-US"/>
        </w:rPr>
        <w:t xml:space="preserve">               echo '&lt;/pre&gt;';</w:t>
      </w:r>
    </w:p>
    <w:p w:rsidR="009B1AE9" w:rsidRPr="001062D9" w:rsidRDefault="00B27DD9" w:rsidP="009B1AE9">
      <w:pPr>
        <w:pStyle w:val="a3"/>
        <w:rPr>
          <w:b/>
          <w:noProof/>
          <w:color w:val="000000" w:themeColor="text1"/>
          <w:sz w:val="24"/>
          <w:szCs w:val="24"/>
        </w:rPr>
      </w:pPr>
      <w:r w:rsidRPr="001062D9">
        <w:rPr>
          <w:noProof/>
          <w:color w:val="000000" w:themeColor="text1"/>
          <w:sz w:val="24"/>
          <w:szCs w:val="24"/>
        </w:rPr>
        <w:t xml:space="preserve">С помощью функции </w:t>
      </w:r>
      <w:r w:rsidRPr="003C7DB9">
        <w:rPr>
          <w:b/>
          <w:noProof/>
          <w:color w:val="FF0000"/>
          <w:sz w:val="24"/>
          <w:szCs w:val="24"/>
          <w:lang w:val="en-US"/>
        </w:rPr>
        <w:t>print</w:t>
      </w:r>
      <w:r w:rsidRPr="001062D9">
        <w:rPr>
          <w:b/>
          <w:noProof/>
          <w:color w:val="FF0000"/>
          <w:sz w:val="24"/>
          <w:szCs w:val="24"/>
        </w:rPr>
        <w:t>_</w:t>
      </w:r>
      <w:r w:rsidRPr="003C7DB9">
        <w:rPr>
          <w:b/>
          <w:noProof/>
          <w:color w:val="FF0000"/>
          <w:sz w:val="24"/>
          <w:szCs w:val="24"/>
          <w:lang w:val="en-US"/>
        </w:rPr>
        <w:t>r</w:t>
      </w:r>
      <w:r w:rsidRPr="001062D9">
        <w:rPr>
          <w:noProof/>
          <w:color w:val="FF0000"/>
          <w:sz w:val="24"/>
          <w:szCs w:val="24"/>
        </w:rPr>
        <w:t xml:space="preserve"> </w:t>
      </w:r>
      <w:r w:rsidRPr="001062D9">
        <w:rPr>
          <w:noProof/>
          <w:color w:val="000000" w:themeColor="text1"/>
          <w:sz w:val="24"/>
          <w:szCs w:val="24"/>
        </w:rPr>
        <w:t xml:space="preserve">на экран выведем </w:t>
      </w:r>
      <w:r w:rsidR="009B1AE9" w:rsidRPr="001062D9">
        <w:rPr>
          <w:noProof/>
          <w:color w:val="000000" w:themeColor="text1"/>
          <w:sz w:val="24"/>
          <w:szCs w:val="24"/>
        </w:rPr>
        <w:t xml:space="preserve">полное содержание </w:t>
      </w:r>
      <w:r w:rsidR="00F71D93" w:rsidRPr="001062D9">
        <w:rPr>
          <w:noProof/>
          <w:color w:val="000000" w:themeColor="text1"/>
          <w:sz w:val="24"/>
          <w:szCs w:val="24"/>
        </w:rPr>
        <w:t>многомерного массива</w:t>
      </w:r>
      <w:r w:rsidR="00F71D93" w:rsidRPr="001062D9">
        <w:rPr>
          <w:b/>
          <w:noProof/>
          <w:color w:val="000000" w:themeColor="text1"/>
          <w:sz w:val="24"/>
          <w:szCs w:val="24"/>
        </w:rPr>
        <w:t xml:space="preserve"> </w:t>
      </w:r>
      <w:r w:rsidR="00F71D93" w:rsidRPr="001062D9">
        <w:rPr>
          <w:b/>
          <w:noProof/>
          <w:color w:val="FF0000"/>
          <w:sz w:val="24"/>
          <w:szCs w:val="24"/>
        </w:rPr>
        <w:t xml:space="preserve">с </w:t>
      </w:r>
      <w:r w:rsidR="009B1AE9" w:rsidRPr="001062D9">
        <w:rPr>
          <w:b/>
          <w:noProof/>
          <w:color w:val="FF0000"/>
          <w:sz w:val="24"/>
          <w:szCs w:val="24"/>
        </w:rPr>
        <w:t xml:space="preserve"> их ключами</w:t>
      </w:r>
      <w:r w:rsidR="00F71D93" w:rsidRPr="001062D9">
        <w:rPr>
          <w:b/>
          <w:noProof/>
          <w:color w:val="FF0000"/>
          <w:sz w:val="24"/>
          <w:szCs w:val="24"/>
        </w:rPr>
        <w:t xml:space="preserve"> и значениями</w:t>
      </w:r>
      <w:r w:rsidR="009B1AE9" w:rsidRPr="001062D9">
        <w:rPr>
          <w:b/>
          <w:noProof/>
          <w:color w:val="000000" w:themeColor="text1"/>
          <w:sz w:val="24"/>
          <w:szCs w:val="24"/>
        </w:rPr>
        <w:t>:</w:t>
      </w:r>
    </w:p>
    <w:p w:rsidR="003D4B04" w:rsidRPr="003C7DB9" w:rsidRDefault="003D4B04" w:rsidP="003D4B04">
      <w:pPr>
        <w:pStyle w:val="HTML"/>
        <w:rPr>
          <w:noProof/>
          <w:color w:val="000000"/>
          <w:lang w:val="en-US"/>
        </w:rPr>
      </w:pPr>
      <w:r w:rsidRPr="003C7DB9">
        <w:rPr>
          <w:noProof/>
          <w:color w:val="000000"/>
          <w:lang w:val="en-US"/>
        </w:rPr>
        <w:t>Array</w:t>
      </w:r>
    </w:p>
    <w:p w:rsidR="003D4B04" w:rsidRPr="003C7DB9" w:rsidRDefault="003D4B04" w:rsidP="003D4B04">
      <w:pPr>
        <w:pStyle w:val="HTML"/>
        <w:rPr>
          <w:noProof/>
          <w:color w:val="000000"/>
          <w:lang w:val="en-US"/>
        </w:rPr>
      </w:pPr>
      <w:r w:rsidRPr="003C7DB9">
        <w:rPr>
          <w:noProof/>
          <w:color w:val="000000"/>
          <w:lang w:val="en-US"/>
        </w:rPr>
        <w:t>(</w:t>
      </w:r>
    </w:p>
    <w:p w:rsidR="003D4B04" w:rsidRPr="003C7DB9" w:rsidRDefault="003D4B04" w:rsidP="003D4B04">
      <w:pPr>
        <w:pStyle w:val="HTML"/>
        <w:rPr>
          <w:noProof/>
          <w:color w:val="000000"/>
          <w:lang w:val="en-US"/>
        </w:rPr>
      </w:pPr>
      <w:r w:rsidRPr="003C7DB9">
        <w:rPr>
          <w:noProof/>
          <w:color w:val="000000"/>
          <w:lang w:val="en-US"/>
        </w:rPr>
        <w:t xml:space="preserve">    [Capacity, persons:] =&gt; Array</w:t>
      </w:r>
    </w:p>
    <w:p w:rsidR="003D4B04" w:rsidRPr="003C7DB9" w:rsidRDefault="003D4B04" w:rsidP="003D4B04">
      <w:pPr>
        <w:pStyle w:val="HTML"/>
        <w:rPr>
          <w:noProof/>
          <w:color w:val="000000"/>
          <w:lang w:val="en-US"/>
        </w:rPr>
      </w:pPr>
      <w:r w:rsidRPr="003C7DB9">
        <w:rPr>
          <w:noProof/>
          <w:color w:val="000000"/>
          <w:lang w:val="en-US"/>
        </w:rPr>
        <w:t xml:space="preserve">        (</w:t>
      </w:r>
    </w:p>
    <w:p w:rsidR="003D4B04" w:rsidRPr="003C7DB9" w:rsidRDefault="003D4B04" w:rsidP="003D4B04">
      <w:pPr>
        <w:pStyle w:val="HTML"/>
        <w:rPr>
          <w:noProof/>
          <w:color w:val="000000"/>
          <w:lang w:val="en-US"/>
        </w:rPr>
      </w:pPr>
      <w:r w:rsidRPr="003C7DB9">
        <w:rPr>
          <w:noProof/>
          <w:color w:val="000000"/>
          <w:lang w:val="en-US"/>
        </w:rPr>
        <w:t xml:space="preserve">            [Seats:] =&gt; 30</w:t>
      </w:r>
    </w:p>
    <w:p w:rsidR="003D4B04" w:rsidRPr="003C7DB9" w:rsidRDefault="003D4B04" w:rsidP="003D4B04">
      <w:pPr>
        <w:pStyle w:val="HTML"/>
        <w:rPr>
          <w:noProof/>
          <w:color w:val="000000"/>
          <w:lang w:val="en-US"/>
        </w:rPr>
      </w:pPr>
      <w:r w:rsidRPr="003C7DB9">
        <w:rPr>
          <w:noProof/>
          <w:color w:val="000000"/>
          <w:lang w:val="en-US"/>
        </w:rPr>
        <w:t xml:space="preserve">            [Full capacity:] =&gt; 106</w:t>
      </w:r>
    </w:p>
    <w:p w:rsidR="003D4B04" w:rsidRPr="003C7DB9" w:rsidRDefault="003D4B04" w:rsidP="003D4B04">
      <w:pPr>
        <w:pStyle w:val="HTML"/>
        <w:rPr>
          <w:noProof/>
          <w:color w:val="000000"/>
          <w:lang w:val="en-US"/>
        </w:rPr>
      </w:pPr>
      <w:r w:rsidRPr="003C7DB9">
        <w:rPr>
          <w:noProof/>
          <w:color w:val="000000"/>
          <w:lang w:val="en-US"/>
        </w:rPr>
        <w:t xml:space="preserve">        )</w:t>
      </w:r>
    </w:p>
    <w:p w:rsidR="003D4B04" w:rsidRPr="003C7DB9" w:rsidRDefault="003D4B04" w:rsidP="003D4B04">
      <w:pPr>
        <w:pStyle w:val="HTML"/>
        <w:rPr>
          <w:noProof/>
          <w:color w:val="000000"/>
          <w:lang w:val="en-US"/>
        </w:rPr>
      </w:pPr>
    </w:p>
    <w:p w:rsidR="003D4B04" w:rsidRPr="003C7DB9" w:rsidRDefault="003D4B04" w:rsidP="003D4B04">
      <w:pPr>
        <w:pStyle w:val="HTML"/>
        <w:rPr>
          <w:noProof/>
          <w:color w:val="000000"/>
          <w:lang w:val="en-US"/>
        </w:rPr>
      </w:pPr>
      <w:r w:rsidRPr="003C7DB9">
        <w:rPr>
          <w:noProof/>
          <w:color w:val="000000"/>
          <w:lang w:val="en-US"/>
        </w:rPr>
        <w:t xml:space="preserve">    [Dimensions:] =&gt; Array</w:t>
      </w:r>
    </w:p>
    <w:p w:rsidR="003D4B04" w:rsidRPr="003C7DB9" w:rsidRDefault="003D4B04" w:rsidP="003D4B04">
      <w:pPr>
        <w:pStyle w:val="HTML"/>
        <w:rPr>
          <w:noProof/>
          <w:color w:val="000000"/>
          <w:lang w:val="en-US"/>
        </w:rPr>
      </w:pPr>
      <w:r w:rsidRPr="003C7DB9">
        <w:rPr>
          <w:noProof/>
          <w:color w:val="000000"/>
          <w:lang w:val="en-US"/>
        </w:rPr>
        <w:t xml:space="preserve">        (</w:t>
      </w:r>
    </w:p>
    <w:p w:rsidR="003D4B04" w:rsidRPr="003C7DB9" w:rsidRDefault="003D4B04" w:rsidP="003D4B04">
      <w:pPr>
        <w:pStyle w:val="HTML"/>
        <w:rPr>
          <w:noProof/>
          <w:color w:val="000000"/>
          <w:lang w:val="en-US"/>
        </w:rPr>
      </w:pPr>
      <w:r w:rsidRPr="003C7DB9">
        <w:rPr>
          <w:noProof/>
          <w:color w:val="000000"/>
          <w:lang w:val="en-US"/>
        </w:rPr>
        <w:lastRenderedPageBreak/>
        <w:t xml:space="preserve">            [Length,] =&gt; mm11960</w:t>
      </w:r>
    </w:p>
    <w:p w:rsidR="003D4B04" w:rsidRPr="003C7DB9" w:rsidRDefault="003D4B04" w:rsidP="003D4B04">
      <w:pPr>
        <w:pStyle w:val="HTML"/>
        <w:rPr>
          <w:noProof/>
          <w:color w:val="000000"/>
          <w:lang w:val="en-US"/>
        </w:rPr>
      </w:pPr>
      <w:r w:rsidRPr="003C7DB9">
        <w:rPr>
          <w:noProof/>
          <w:color w:val="000000"/>
          <w:lang w:val="en-US"/>
        </w:rPr>
        <w:t xml:space="preserve">            [Width,] =&gt; mm2550</w:t>
      </w:r>
    </w:p>
    <w:p w:rsidR="003D4B04" w:rsidRPr="003C7DB9" w:rsidRDefault="003D4B04" w:rsidP="003D4B04">
      <w:pPr>
        <w:pStyle w:val="HTML"/>
        <w:rPr>
          <w:noProof/>
          <w:color w:val="000000"/>
          <w:lang w:val="en-US"/>
        </w:rPr>
      </w:pPr>
      <w:r w:rsidRPr="003C7DB9">
        <w:rPr>
          <w:noProof/>
          <w:color w:val="000000"/>
          <w:lang w:val="en-US"/>
        </w:rPr>
        <w:t xml:space="preserve">            [Height,] =&gt; mm3140-3200</w:t>
      </w:r>
    </w:p>
    <w:p w:rsidR="003D4B04" w:rsidRPr="003C7DB9" w:rsidRDefault="003D4B04" w:rsidP="003D4B04">
      <w:pPr>
        <w:pStyle w:val="HTML"/>
        <w:rPr>
          <w:noProof/>
          <w:color w:val="000000"/>
          <w:lang w:val="en-US"/>
        </w:rPr>
      </w:pPr>
      <w:r w:rsidRPr="003C7DB9">
        <w:rPr>
          <w:noProof/>
          <w:color w:val="000000"/>
          <w:lang w:val="en-US"/>
        </w:rPr>
        <w:t xml:space="preserve">            [Wheel base,] =&gt; mm5860</w:t>
      </w:r>
    </w:p>
    <w:p w:rsidR="003D4B04" w:rsidRPr="003C7DB9" w:rsidRDefault="003D4B04" w:rsidP="003D4B04">
      <w:pPr>
        <w:pStyle w:val="HTML"/>
        <w:rPr>
          <w:noProof/>
          <w:color w:val="000000"/>
          <w:lang w:val="en-US"/>
        </w:rPr>
      </w:pPr>
      <w:r w:rsidRPr="003C7DB9">
        <w:rPr>
          <w:noProof/>
          <w:color w:val="000000"/>
          <w:lang w:val="en-US"/>
        </w:rPr>
        <w:t xml:space="preserve">        )</w:t>
      </w:r>
    </w:p>
    <w:p w:rsidR="003D4B04" w:rsidRPr="003C7DB9" w:rsidRDefault="003D4B04" w:rsidP="003D4B04">
      <w:pPr>
        <w:pStyle w:val="HTML"/>
        <w:rPr>
          <w:noProof/>
          <w:color w:val="000000"/>
          <w:lang w:val="en-US"/>
        </w:rPr>
      </w:pPr>
    </w:p>
    <w:p w:rsidR="003D4B04" w:rsidRPr="003C7DB9" w:rsidRDefault="003D4B04" w:rsidP="003D4B04">
      <w:pPr>
        <w:pStyle w:val="HTML"/>
        <w:rPr>
          <w:noProof/>
          <w:color w:val="000000"/>
          <w:lang w:val="en-US"/>
        </w:rPr>
      </w:pPr>
      <w:r w:rsidRPr="003C7DB9">
        <w:rPr>
          <w:noProof/>
          <w:color w:val="000000"/>
          <w:lang w:val="en-US"/>
        </w:rPr>
        <w:t>)</w:t>
      </w:r>
    </w:p>
    <w:p w:rsidR="009B1AE9" w:rsidRPr="003C7DB9" w:rsidRDefault="009B1AE9" w:rsidP="009B1AE9">
      <w:pPr>
        <w:pStyle w:val="a3"/>
        <w:rPr>
          <w:b/>
          <w:noProof/>
          <w:color w:val="000000" w:themeColor="text1"/>
          <w:sz w:val="24"/>
          <w:szCs w:val="24"/>
          <w:lang w:val="en-US"/>
        </w:rPr>
      </w:pPr>
    </w:p>
    <w:p w:rsidR="003D4B04" w:rsidRPr="003C7DB9" w:rsidRDefault="003D4B04" w:rsidP="009B1AE9">
      <w:pPr>
        <w:pStyle w:val="a3"/>
        <w:rPr>
          <w:b/>
          <w:noProof/>
          <w:color w:val="000000" w:themeColor="text1"/>
          <w:sz w:val="24"/>
          <w:szCs w:val="24"/>
          <w:lang w:val="en-US"/>
        </w:rPr>
      </w:pPr>
    </w:p>
    <w:p w:rsidR="009D0200" w:rsidRPr="003C7DB9" w:rsidRDefault="009D0200" w:rsidP="009D0200">
      <w:pPr>
        <w:pStyle w:val="a3"/>
        <w:numPr>
          <w:ilvl w:val="0"/>
          <w:numId w:val="15"/>
        </w:numPr>
        <w:rPr>
          <w:b/>
          <w:noProof/>
          <w:color w:val="000000" w:themeColor="text1"/>
          <w:sz w:val="24"/>
          <w:szCs w:val="24"/>
          <w:lang w:val="en-US"/>
        </w:rPr>
      </w:pPr>
      <w:r w:rsidRPr="003C7DB9">
        <w:rPr>
          <w:b/>
          <w:noProof/>
          <w:color w:val="000000" w:themeColor="text1"/>
          <w:sz w:val="24"/>
          <w:szCs w:val="24"/>
          <w:lang w:val="en-US"/>
        </w:rPr>
        <w:t xml:space="preserve"> echo '&lt;pre&gt;';</w:t>
      </w:r>
    </w:p>
    <w:p w:rsidR="009D0200" w:rsidRPr="003C7DB9" w:rsidRDefault="009D0200" w:rsidP="009D0200">
      <w:pPr>
        <w:pStyle w:val="a3"/>
        <w:ind w:left="1080"/>
        <w:rPr>
          <w:b/>
          <w:noProof/>
          <w:color w:val="000000" w:themeColor="text1"/>
          <w:sz w:val="24"/>
          <w:szCs w:val="24"/>
          <w:lang w:val="en-US"/>
        </w:rPr>
      </w:pPr>
      <w:r w:rsidRPr="003C7DB9">
        <w:rPr>
          <w:b/>
          <w:noProof/>
          <w:color w:val="FF0000"/>
          <w:sz w:val="24"/>
          <w:szCs w:val="24"/>
          <w:lang w:val="en-US"/>
        </w:rPr>
        <w:t xml:space="preserve">               var_dump</w:t>
      </w:r>
      <w:r w:rsidRPr="003C7DB9">
        <w:rPr>
          <w:b/>
          <w:noProof/>
          <w:color w:val="000000" w:themeColor="text1"/>
          <w:sz w:val="24"/>
          <w:szCs w:val="24"/>
          <w:lang w:val="en-US"/>
        </w:rPr>
        <w:t>($bus_details);</w:t>
      </w:r>
    </w:p>
    <w:p w:rsidR="009B1AE9" w:rsidRPr="003C7DB9" w:rsidRDefault="009D0200" w:rsidP="009D0200">
      <w:pPr>
        <w:pStyle w:val="a3"/>
        <w:ind w:left="1080"/>
        <w:rPr>
          <w:b/>
          <w:noProof/>
          <w:color w:val="000000" w:themeColor="text1"/>
          <w:sz w:val="24"/>
          <w:szCs w:val="24"/>
          <w:lang w:val="en-US"/>
        </w:rPr>
      </w:pPr>
      <w:r w:rsidRPr="003C7DB9">
        <w:rPr>
          <w:b/>
          <w:noProof/>
          <w:color w:val="000000" w:themeColor="text1"/>
          <w:sz w:val="24"/>
          <w:szCs w:val="24"/>
          <w:lang w:val="en-US"/>
        </w:rPr>
        <w:t xml:space="preserve">               echo '&lt;/pre&gt;';</w:t>
      </w:r>
    </w:p>
    <w:p w:rsidR="009D0200" w:rsidRPr="003C7DB9" w:rsidRDefault="009D0200" w:rsidP="009D0200">
      <w:pPr>
        <w:pStyle w:val="HTML"/>
        <w:rPr>
          <w:noProof/>
          <w:color w:val="000000"/>
          <w:lang w:val="en-US"/>
        </w:rPr>
      </w:pPr>
      <w:r w:rsidRPr="003C7DB9">
        <w:rPr>
          <w:noProof/>
          <w:color w:val="000000"/>
          <w:lang w:val="en-US"/>
        </w:rPr>
        <w:t>array(2) {</w:t>
      </w:r>
    </w:p>
    <w:p w:rsidR="009D0200" w:rsidRPr="003C7DB9" w:rsidRDefault="009D0200" w:rsidP="009D0200">
      <w:pPr>
        <w:pStyle w:val="HTML"/>
        <w:rPr>
          <w:noProof/>
          <w:color w:val="000000"/>
          <w:lang w:val="en-US"/>
        </w:rPr>
      </w:pPr>
      <w:r w:rsidRPr="003C7DB9">
        <w:rPr>
          <w:noProof/>
          <w:color w:val="000000"/>
          <w:lang w:val="en-US"/>
        </w:rPr>
        <w:t xml:space="preserve">  ["Capacity, persons:"]=&gt;</w:t>
      </w:r>
    </w:p>
    <w:p w:rsidR="009D0200" w:rsidRPr="003C7DB9" w:rsidRDefault="009D0200" w:rsidP="009D0200">
      <w:pPr>
        <w:pStyle w:val="HTML"/>
        <w:rPr>
          <w:noProof/>
          <w:color w:val="000000"/>
          <w:lang w:val="en-US"/>
        </w:rPr>
      </w:pPr>
      <w:r w:rsidRPr="003C7DB9">
        <w:rPr>
          <w:noProof/>
          <w:color w:val="000000"/>
          <w:lang w:val="en-US"/>
        </w:rPr>
        <w:t xml:space="preserve">  array(2) {</w:t>
      </w:r>
    </w:p>
    <w:p w:rsidR="009D0200" w:rsidRPr="003C7DB9" w:rsidRDefault="009D0200" w:rsidP="009D0200">
      <w:pPr>
        <w:pStyle w:val="HTML"/>
        <w:rPr>
          <w:noProof/>
          <w:color w:val="000000"/>
          <w:lang w:val="en-US"/>
        </w:rPr>
      </w:pPr>
      <w:r w:rsidRPr="003C7DB9">
        <w:rPr>
          <w:noProof/>
          <w:color w:val="000000"/>
          <w:lang w:val="en-US"/>
        </w:rPr>
        <w:t xml:space="preserve">    ["Seats:"]=&gt;</w:t>
      </w:r>
    </w:p>
    <w:p w:rsidR="009D0200" w:rsidRPr="003C7DB9" w:rsidRDefault="009D0200" w:rsidP="009D0200">
      <w:pPr>
        <w:pStyle w:val="HTML"/>
        <w:rPr>
          <w:noProof/>
          <w:color w:val="000000"/>
          <w:lang w:val="en-US"/>
        </w:rPr>
      </w:pPr>
      <w:r w:rsidRPr="003C7DB9">
        <w:rPr>
          <w:noProof/>
          <w:color w:val="000000"/>
          <w:lang w:val="en-US"/>
        </w:rPr>
        <w:t xml:space="preserve">    int(30)</w:t>
      </w:r>
    </w:p>
    <w:p w:rsidR="009D0200" w:rsidRPr="003C7DB9" w:rsidRDefault="009D0200" w:rsidP="009D0200">
      <w:pPr>
        <w:pStyle w:val="HTML"/>
        <w:rPr>
          <w:noProof/>
          <w:color w:val="000000"/>
          <w:lang w:val="en-US"/>
        </w:rPr>
      </w:pPr>
      <w:r w:rsidRPr="003C7DB9">
        <w:rPr>
          <w:noProof/>
          <w:color w:val="000000"/>
          <w:lang w:val="en-US"/>
        </w:rPr>
        <w:t xml:space="preserve">    ["Full capacity:"]=&gt;</w:t>
      </w:r>
    </w:p>
    <w:p w:rsidR="009D0200" w:rsidRPr="003C7DB9" w:rsidRDefault="009D0200" w:rsidP="009D0200">
      <w:pPr>
        <w:pStyle w:val="HTML"/>
        <w:rPr>
          <w:noProof/>
          <w:color w:val="000000"/>
          <w:lang w:val="en-US"/>
        </w:rPr>
      </w:pPr>
      <w:r w:rsidRPr="003C7DB9">
        <w:rPr>
          <w:noProof/>
          <w:color w:val="000000"/>
          <w:lang w:val="en-US"/>
        </w:rPr>
        <w:t xml:space="preserve">    int(106)</w:t>
      </w:r>
    </w:p>
    <w:p w:rsidR="009D0200" w:rsidRPr="003C7DB9" w:rsidRDefault="009D0200" w:rsidP="009D0200">
      <w:pPr>
        <w:pStyle w:val="HTML"/>
        <w:rPr>
          <w:noProof/>
          <w:color w:val="000000"/>
          <w:lang w:val="en-US"/>
        </w:rPr>
      </w:pPr>
      <w:r w:rsidRPr="003C7DB9">
        <w:rPr>
          <w:noProof/>
          <w:color w:val="000000"/>
          <w:lang w:val="en-US"/>
        </w:rPr>
        <w:t xml:space="preserve">  }</w:t>
      </w:r>
    </w:p>
    <w:p w:rsidR="009D0200" w:rsidRPr="003C7DB9" w:rsidRDefault="009D0200" w:rsidP="009D0200">
      <w:pPr>
        <w:pStyle w:val="HTML"/>
        <w:rPr>
          <w:noProof/>
          <w:color w:val="000000"/>
          <w:lang w:val="en-US"/>
        </w:rPr>
      </w:pPr>
      <w:r w:rsidRPr="003C7DB9">
        <w:rPr>
          <w:noProof/>
          <w:color w:val="000000"/>
          <w:lang w:val="en-US"/>
        </w:rPr>
        <w:t xml:space="preserve">  ["Dimensions:"]=&gt;</w:t>
      </w:r>
    </w:p>
    <w:p w:rsidR="009D0200" w:rsidRPr="003C7DB9" w:rsidRDefault="009D0200" w:rsidP="009D0200">
      <w:pPr>
        <w:pStyle w:val="HTML"/>
        <w:rPr>
          <w:noProof/>
          <w:color w:val="000000"/>
          <w:lang w:val="en-US"/>
        </w:rPr>
      </w:pPr>
      <w:r w:rsidRPr="003C7DB9">
        <w:rPr>
          <w:noProof/>
          <w:color w:val="000000"/>
          <w:lang w:val="en-US"/>
        </w:rPr>
        <w:t xml:space="preserve">  array(4) {</w:t>
      </w:r>
    </w:p>
    <w:p w:rsidR="009D0200" w:rsidRPr="003C7DB9" w:rsidRDefault="009D0200" w:rsidP="009D0200">
      <w:pPr>
        <w:pStyle w:val="HTML"/>
        <w:rPr>
          <w:noProof/>
          <w:color w:val="000000"/>
          <w:lang w:val="en-US"/>
        </w:rPr>
      </w:pPr>
      <w:r w:rsidRPr="003C7DB9">
        <w:rPr>
          <w:noProof/>
          <w:color w:val="000000"/>
          <w:lang w:val="en-US"/>
        </w:rPr>
        <w:t xml:space="preserve">    ["Length,"]=&gt;</w:t>
      </w:r>
    </w:p>
    <w:p w:rsidR="009D0200" w:rsidRPr="003C7DB9" w:rsidRDefault="009D0200" w:rsidP="009D0200">
      <w:pPr>
        <w:pStyle w:val="HTML"/>
        <w:rPr>
          <w:noProof/>
          <w:color w:val="000000"/>
          <w:lang w:val="en-US"/>
        </w:rPr>
      </w:pPr>
      <w:r w:rsidRPr="003C7DB9">
        <w:rPr>
          <w:noProof/>
          <w:color w:val="000000"/>
          <w:lang w:val="en-US"/>
        </w:rPr>
        <w:t xml:space="preserve">    string(7) "mm11960"</w:t>
      </w:r>
    </w:p>
    <w:p w:rsidR="009D0200" w:rsidRPr="003C7DB9" w:rsidRDefault="009D0200" w:rsidP="009D0200">
      <w:pPr>
        <w:pStyle w:val="HTML"/>
        <w:rPr>
          <w:noProof/>
          <w:color w:val="000000"/>
          <w:lang w:val="en-US"/>
        </w:rPr>
      </w:pPr>
      <w:r w:rsidRPr="003C7DB9">
        <w:rPr>
          <w:noProof/>
          <w:color w:val="000000"/>
          <w:lang w:val="en-US"/>
        </w:rPr>
        <w:t xml:space="preserve">    ["Width,"]=&gt;</w:t>
      </w:r>
    </w:p>
    <w:p w:rsidR="009D0200" w:rsidRPr="003C7DB9" w:rsidRDefault="009D0200" w:rsidP="009D0200">
      <w:pPr>
        <w:pStyle w:val="HTML"/>
        <w:rPr>
          <w:noProof/>
          <w:color w:val="000000"/>
          <w:lang w:val="en-US"/>
        </w:rPr>
      </w:pPr>
      <w:r w:rsidRPr="003C7DB9">
        <w:rPr>
          <w:noProof/>
          <w:color w:val="000000"/>
          <w:lang w:val="en-US"/>
        </w:rPr>
        <w:t xml:space="preserve">    string(6) "mm2550"</w:t>
      </w:r>
    </w:p>
    <w:p w:rsidR="009D0200" w:rsidRPr="003C7DB9" w:rsidRDefault="009D0200" w:rsidP="009D0200">
      <w:pPr>
        <w:pStyle w:val="HTML"/>
        <w:rPr>
          <w:noProof/>
          <w:color w:val="000000"/>
          <w:lang w:val="en-US"/>
        </w:rPr>
      </w:pPr>
      <w:r w:rsidRPr="003C7DB9">
        <w:rPr>
          <w:noProof/>
          <w:color w:val="000000"/>
          <w:lang w:val="en-US"/>
        </w:rPr>
        <w:t xml:space="preserve">    ["Height,"]=&gt;</w:t>
      </w:r>
    </w:p>
    <w:p w:rsidR="009D0200" w:rsidRPr="003C7DB9" w:rsidRDefault="009D0200" w:rsidP="009D0200">
      <w:pPr>
        <w:pStyle w:val="HTML"/>
        <w:rPr>
          <w:noProof/>
          <w:color w:val="000000"/>
          <w:lang w:val="en-US"/>
        </w:rPr>
      </w:pPr>
      <w:r w:rsidRPr="003C7DB9">
        <w:rPr>
          <w:noProof/>
          <w:color w:val="000000"/>
          <w:lang w:val="en-US"/>
        </w:rPr>
        <w:t xml:space="preserve">    string(11) "mm3140-3200"</w:t>
      </w:r>
    </w:p>
    <w:p w:rsidR="009D0200" w:rsidRPr="003C7DB9" w:rsidRDefault="009D0200" w:rsidP="009D0200">
      <w:pPr>
        <w:pStyle w:val="HTML"/>
        <w:rPr>
          <w:noProof/>
          <w:color w:val="000000"/>
          <w:lang w:val="en-US"/>
        </w:rPr>
      </w:pPr>
      <w:r w:rsidRPr="003C7DB9">
        <w:rPr>
          <w:noProof/>
          <w:color w:val="000000"/>
          <w:lang w:val="en-US"/>
        </w:rPr>
        <w:t xml:space="preserve">    ["Wheel base,"]=&gt;</w:t>
      </w:r>
    </w:p>
    <w:p w:rsidR="009D0200" w:rsidRPr="003C7DB9" w:rsidRDefault="009D0200" w:rsidP="009D0200">
      <w:pPr>
        <w:pStyle w:val="HTML"/>
        <w:rPr>
          <w:noProof/>
          <w:color w:val="000000"/>
          <w:lang w:val="en-US"/>
        </w:rPr>
      </w:pPr>
      <w:r w:rsidRPr="003C7DB9">
        <w:rPr>
          <w:noProof/>
          <w:color w:val="000000"/>
          <w:lang w:val="en-US"/>
        </w:rPr>
        <w:t xml:space="preserve">    string(6) "mm5860"</w:t>
      </w:r>
    </w:p>
    <w:p w:rsidR="009D0200" w:rsidRPr="003C7DB9" w:rsidRDefault="009D0200" w:rsidP="009D0200">
      <w:pPr>
        <w:pStyle w:val="HTML"/>
        <w:rPr>
          <w:noProof/>
          <w:color w:val="000000"/>
          <w:lang w:val="en-US"/>
        </w:rPr>
      </w:pPr>
      <w:r w:rsidRPr="003C7DB9">
        <w:rPr>
          <w:noProof/>
          <w:color w:val="000000"/>
          <w:lang w:val="en-US"/>
        </w:rPr>
        <w:t xml:space="preserve">  }</w:t>
      </w:r>
    </w:p>
    <w:p w:rsidR="00406171" w:rsidRPr="003C7DB9" w:rsidRDefault="009D0200" w:rsidP="00406171">
      <w:pPr>
        <w:pStyle w:val="HTML"/>
        <w:rPr>
          <w:noProof/>
          <w:color w:val="000000"/>
          <w:lang w:val="en-US"/>
        </w:rPr>
      </w:pPr>
      <w:r w:rsidRPr="003C7DB9">
        <w:rPr>
          <w:noProof/>
          <w:color w:val="000000"/>
          <w:lang w:val="en-US"/>
        </w:rPr>
        <w:t>}</w:t>
      </w:r>
    </w:p>
    <w:p w:rsidR="00145377" w:rsidRPr="003C7DB9" w:rsidRDefault="00145377" w:rsidP="00406171">
      <w:pPr>
        <w:pStyle w:val="HTML"/>
        <w:rPr>
          <w:noProof/>
          <w:color w:val="000000"/>
          <w:lang w:val="en-US"/>
        </w:rPr>
      </w:pPr>
    </w:p>
    <w:p w:rsidR="00406171" w:rsidRPr="003C7DB9" w:rsidRDefault="00145377" w:rsidP="00145377">
      <w:pPr>
        <w:pStyle w:val="HTML"/>
        <w:numPr>
          <w:ilvl w:val="0"/>
          <w:numId w:val="10"/>
        </w:numPr>
        <w:rPr>
          <w:rFonts w:asciiTheme="minorHAnsi" w:hAnsiTheme="minorHAnsi" w:cstheme="minorHAnsi"/>
          <w:noProof/>
          <w:color w:val="FF0000"/>
          <w:sz w:val="28"/>
          <w:szCs w:val="28"/>
          <w:lang w:val="en-US"/>
        </w:rPr>
      </w:pPr>
      <w:r w:rsidRPr="003C7DB9">
        <w:rPr>
          <w:rFonts w:asciiTheme="minorHAnsi" w:hAnsiTheme="minorHAnsi" w:cstheme="minorHAnsi"/>
          <w:b/>
          <w:noProof/>
          <w:color w:val="FF0000"/>
          <w:sz w:val="28"/>
          <w:szCs w:val="28"/>
          <w:lang w:val="en-US"/>
        </w:rPr>
        <w:t xml:space="preserve">цикл </w:t>
      </w:r>
      <w:r w:rsidR="00CC7DCE" w:rsidRPr="003C7DB9">
        <w:rPr>
          <w:rFonts w:asciiTheme="minorHAnsi" w:hAnsiTheme="minorHAnsi" w:cstheme="minorHAnsi"/>
          <w:b/>
          <w:noProof/>
          <w:color w:val="FF0000"/>
          <w:sz w:val="28"/>
          <w:szCs w:val="28"/>
          <w:lang w:val="en-US"/>
        </w:rPr>
        <w:t>do-while</w:t>
      </w:r>
    </w:p>
    <w:p w:rsidR="00CC7DCE" w:rsidRPr="003C7DB9" w:rsidRDefault="00CC7DCE" w:rsidP="00CC7DCE">
      <w:pPr>
        <w:pStyle w:val="HTML"/>
        <w:ind w:left="720"/>
        <w:rPr>
          <w:rFonts w:asciiTheme="minorHAnsi" w:hAnsiTheme="minorHAnsi" w:cstheme="minorHAnsi"/>
          <w:noProof/>
          <w:color w:val="FF0000"/>
          <w:sz w:val="28"/>
          <w:szCs w:val="28"/>
          <w:lang w:val="en-US"/>
        </w:rPr>
      </w:pPr>
    </w:p>
    <w:p w:rsidR="00CC7DCE" w:rsidRPr="001062D9" w:rsidRDefault="00CC7DCE" w:rsidP="00CC7DCE">
      <w:pPr>
        <w:shd w:val="clear" w:color="auto" w:fill="F2F2F2"/>
        <w:spacing w:before="100" w:beforeAutospacing="1" w:after="100" w:afterAutospacing="1" w:line="240" w:lineRule="auto"/>
        <w:rPr>
          <w:rFonts w:ascii="Helvetica" w:eastAsia="Times New Roman" w:hAnsi="Helvetica" w:cs="Helvetica"/>
          <w:noProof/>
          <w:color w:val="333333"/>
          <w:sz w:val="24"/>
          <w:szCs w:val="24"/>
          <w:lang w:eastAsia="ru-RU"/>
        </w:rPr>
      </w:pPr>
      <w:r w:rsidRPr="001062D9">
        <w:rPr>
          <w:rFonts w:ascii="Helvetica" w:eastAsia="Times New Roman" w:hAnsi="Helvetica" w:cs="Helvetica"/>
          <w:noProof/>
          <w:color w:val="333333"/>
          <w:sz w:val="24"/>
          <w:szCs w:val="24"/>
          <w:lang w:eastAsia="ru-RU"/>
        </w:rPr>
        <w:t>Есть только один вариант синтаксиса цикла</w:t>
      </w:r>
      <w:r w:rsidRPr="003C7DB9">
        <w:rPr>
          <w:rFonts w:ascii="Helvetica" w:eastAsia="Times New Roman" w:hAnsi="Helvetica" w:cs="Helvetica"/>
          <w:noProof/>
          <w:color w:val="333333"/>
          <w:sz w:val="24"/>
          <w:szCs w:val="24"/>
          <w:lang w:val="en-US" w:eastAsia="ru-RU"/>
        </w:rPr>
        <w:t> </w:t>
      </w:r>
      <w:r w:rsidRPr="003C7DB9">
        <w:rPr>
          <w:rFonts w:ascii="Helvetica" w:eastAsia="Times New Roman" w:hAnsi="Helvetica" w:cs="Helvetica"/>
          <w:i/>
          <w:iCs/>
          <w:noProof/>
          <w:color w:val="333333"/>
          <w:sz w:val="24"/>
          <w:szCs w:val="24"/>
          <w:lang w:val="en-US" w:eastAsia="ru-RU"/>
        </w:rPr>
        <w:t>do</w:t>
      </w:r>
      <w:r w:rsidRPr="001062D9">
        <w:rPr>
          <w:rFonts w:ascii="Helvetica" w:eastAsia="Times New Roman" w:hAnsi="Helvetica" w:cs="Helvetica"/>
          <w:i/>
          <w:iCs/>
          <w:noProof/>
          <w:color w:val="333333"/>
          <w:sz w:val="24"/>
          <w:szCs w:val="24"/>
          <w:lang w:eastAsia="ru-RU"/>
        </w:rPr>
        <w:t>-</w:t>
      </w:r>
      <w:r w:rsidRPr="003C7DB9">
        <w:rPr>
          <w:rFonts w:ascii="Helvetica" w:eastAsia="Times New Roman" w:hAnsi="Helvetica" w:cs="Helvetica"/>
          <w:i/>
          <w:iCs/>
          <w:noProof/>
          <w:color w:val="333333"/>
          <w:sz w:val="24"/>
          <w:szCs w:val="24"/>
          <w:lang w:val="en-US" w:eastAsia="ru-RU"/>
        </w:rPr>
        <w:t>while</w:t>
      </w:r>
      <w:r w:rsidRPr="001062D9">
        <w:rPr>
          <w:rFonts w:ascii="Helvetica" w:eastAsia="Times New Roman" w:hAnsi="Helvetica" w:cs="Helvetica"/>
          <w:noProof/>
          <w:color w:val="333333"/>
          <w:sz w:val="24"/>
          <w:szCs w:val="24"/>
          <w:lang w:eastAsia="ru-RU"/>
        </w:rPr>
        <w:t>:</w:t>
      </w:r>
    </w:p>
    <w:p w:rsidR="00CC7DCE" w:rsidRPr="003C7DB9" w:rsidRDefault="00CC7DCE" w:rsidP="00CC7DCE">
      <w:pPr>
        <w:shd w:val="clear" w:color="auto" w:fill="FFFFFF"/>
        <w:spacing w:after="0" w:line="240" w:lineRule="auto"/>
        <w:rPr>
          <w:rFonts w:ascii="Helvetica" w:eastAsia="Times New Roman" w:hAnsi="Helvetica" w:cs="Helvetica"/>
          <w:noProof/>
          <w:color w:val="333333"/>
          <w:sz w:val="24"/>
          <w:szCs w:val="24"/>
          <w:lang w:val="en-US" w:eastAsia="ru-RU"/>
        </w:rPr>
      </w:pPr>
      <w:r w:rsidRPr="003C7DB9">
        <w:rPr>
          <w:rFonts w:ascii="Courier New" w:eastAsia="Times New Roman" w:hAnsi="Courier New" w:cs="Courier New"/>
          <w:noProof/>
          <w:color w:val="0000BB"/>
          <w:sz w:val="20"/>
          <w:szCs w:val="20"/>
          <w:lang w:val="en-US" w:eastAsia="ru-RU"/>
        </w:rPr>
        <w:t>&lt;?php</w:t>
      </w:r>
      <w:r w:rsidRPr="003C7DB9">
        <w:rPr>
          <w:rFonts w:ascii="Courier New" w:eastAsia="Times New Roman" w:hAnsi="Courier New" w:cs="Courier New"/>
          <w:noProof/>
          <w:color w:val="0000BB"/>
          <w:sz w:val="20"/>
          <w:szCs w:val="20"/>
          <w:lang w:val="en-US" w:eastAsia="ru-RU"/>
        </w:rPr>
        <w:br/>
        <w:t>$i </w:t>
      </w:r>
      <w:r w:rsidRPr="003C7DB9">
        <w:rPr>
          <w:rFonts w:ascii="Courier New" w:eastAsia="Times New Roman" w:hAnsi="Courier New" w:cs="Courier New"/>
          <w:noProof/>
          <w:color w:val="007700"/>
          <w:sz w:val="20"/>
          <w:szCs w:val="20"/>
          <w:lang w:val="en-US" w:eastAsia="ru-RU"/>
        </w:rPr>
        <w:t>= </w:t>
      </w:r>
      <w:r w:rsidRPr="003C7DB9">
        <w:rPr>
          <w:rFonts w:ascii="Courier New" w:eastAsia="Times New Roman" w:hAnsi="Courier New" w:cs="Courier New"/>
          <w:noProof/>
          <w:color w:val="0000BB"/>
          <w:sz w:val="20"/>
          <w:szCs w:val="20"/>
          <w:lang w:val="en-US" w:eastAsia="ru-RU"/>
        </w:rPr>
        <w:t>0</w:t>
      </w:r>
      <w:r w:rsidRPr="003C7DB9">
        <w:rPr>
          <w:rFonts w:ascii="Courier New" w:eastAsia="Times New Roman" w:hAnsi="Courier New" w:cs="Courier New"/>
          <w:noProof/>
          <w:color w:val="007700"/>
          <w:sz w:val="20"/>
          <w:szCs w:val="20"/>
          <w:lang w:val="en-US" w:eastAsia="ru-RU"/>
        </w:rPr>
        <w:t>;</w:t>
      </w:r>
      <w:r w:rsidRPr="003C7DB9">
        <w:rPr>
          <w:rFonts w:ascii="Courier New" w:eastAsia="Times New Roman" w:hAnsi="Courier New" w:cs="Courier New"/>
          <w:noProof/>
          <w:color w:val="007700"/>
          <w:sz w:val="20"/>
          <w:szCs w:val="20"/>
          <w:lang w:val="en-US" w:eastAsia="ru-RU"/>
        </w:rPr>
        <w:br/>
        <w:t>do {</w:t>
      </w:r>
      <w:r w:rsidRPr="003C7DB9">
        <w:rPr>
          <w:rFonts w:ascii="Courier New" w:eastAsia="Times New Roman" w:hAnsi="Courier New" w:cs="Courier New"/>
          <w:noProof/>
          <w:color w:val="007700"/>
          <w:sz w:val="20"/>
          <w:szCs w:val="20"/>
          <w:lang w:val="en-US" w:eastAsia="ru-RU"/>
        </w:rPr>
        <w:br/>
        <w:t>    echo </w:t>
      </w:r>
      <w:r w:rsidRPr="003C7DB9">
        <w:rPr>
          <w:rFonts w:ascii="Courier New" w:eastAsia="Times New Roman" w:hAnsi="Courier New" w:cs="Courier New"/>
          <w:noProof/>
          <w:color w:val="0000BB"/>
          <w:sz w:val="20"/>
          <w:szCs w:val="20"/>
          <w:lang w:val="en-US" w:eastAsia="ru-RU"/>
        </w:rPr>
        <w:t>$i</w:t>
      </w:r>
      <w:r w:rsidRPr="003C7DB9">
        <w:rPr>
          <w:rFonts w:ascii="Courier New" w:eastAsia="Times New Roman" w:hAnsi="Courier New" w:cs="Courier New"/>
          <w:noProof/>
          <w:color w:val="007700"/>
          <w:sz w:val="20"/>
          <w:szCs w:val="20"/>
          <w:lang w:val="en-US" w:eastAsia="ru-RU"/>
        </w:rPr>
        <w:t>;</w:t>
      </w:r>
      <w:r w:rsidRPr="003C7DB9">
        <w:rPr>
          <w:rFonts w:ascii="Courier New" w:eastAsia="Times New Roman" w:hAnsi="Courier New" w:cs="Courier New"/>
          <w:noProof/>
          <w:color w:val="007700"/>
          <w:sz w:val="20"/>
          <w:szCs w:val="20"/>
          <w:lang w:val="en-US" w:eastAsia="ru-RU"/>
        </w:rPr>
        <w:br/>
        <w:t>} while (</w:t>
      </w:r>
      <w:r w:rsidRPr="003C7DB9">
        <w:rPr>
          <w:rFonts w:ascii="Courier New" w:eastAsia="Times New Roman" w:hAnsi="Courier New" w:cs="Courier New"/>
          <w:noProof/>
          <w:color w:val="0000BB"/>
          <w:sz w:val="20"/>
          <w:szCs w:val="20"/>
          <w:lang w:val="en-US" w:eastAsia="ru-RU"/>
        </w:rPr>
        <w:t>$i </w:t>
      </w:r>
      <w:r w:rsidRPr="003C7DB9">
        <w:rPr>
          <w:rFonts w:ascii="Courier New" w:eastAsia="Times New Roman" w:hAnsi="Courier New" w:cs="Courier New"/>
          <w:noProof/>
          <w:color w:val="007700"/>
          <w:sz w:val="20"/>
          <w:szCs w:val="20"/>
          <w:lang w:val="en-US" w:eastAsia="ru-RU"/>
        </w:rPr>
        <w:t>&gt; </w:t>
      </w:r>
      <w:r w:rsidRPr="003C7DB9">
        <w:rPr>
          <w:rFonts w:ascii="Courier New" w:eastAsia="Times New Roman" w:hAnsi="Courier New" w:cs="Courier New"/>
          <w:noProof/>
          <w:color w:val="0000BB"/>
          <w:sz w:val="20"/>
          <w:szCs w:val="20"/>
          <w:lang w:val="en-US" w:eastAsia="ru-RU"/>
        </w:rPr>
        <w:t>0</w:t>
      </w:r>
      <w:r w:rsidRPr="003C7DB9">
        <w:rPr>
          <w:rFonts w:ascii="Courier New" w:eastAsia="Times New Roman" w:hAnsi="Courier New" w:cs="Courier New"/>
          <w:noProof/>
          <w:color w:val="007700"/>
          <w:sz w:val="20"/>
          <w:szCs w:val="20"/>
          <w:lang w:val="en-US" w:eastAsia="ru-RU"/>
        </w:rPr>
        <w:t>);</w:t>
      </w:r>
      <w:r w:rsidRPr="003C7DB9">
        <w:rPr>
          <w:rFonts w:ascii="Courier New" w:eastAsia="Times New Roman" w:hAnsi="Courier New" w:cs="Courier New"/>
          <w:noProof/>
          <w:color w:val="007700"/>
          <w:sz w:val="20"/>
          <w:szCs w:val="20"/>
          <w:lang w:val="en-US" w:eastAsia="ru-RU"/>
        </w:rPr>
        <w:br/>
      </w:r>
      <w:r w:rsidRPr="003C7DB9">
        <w:rPr>
          <w:rFonts w:ascii="Courier New" w:eastAsia="Times New Roman" w:hAnsi="Courier New" w:cs="Courier New"/>
          <w:noProof/>
          <w:color w:val="0000BB"/>
          <w:sz w:val="20"/>
          <w:szCs w:val="20"/>
          <w:lang w:val="en-US" w:eastAsia="ru-RU"/>
        </w:rPr>
        <w:t>?&gt;</w:t>
      </w:r>
    </w:p>
    <w:p w:rsidR="00CC7DCE" w:rsidRPr="001062D9" w:rsidRDefault="00CC7DCE" w:rsidP="00CC7DCE">
      <w:pPr>
        <w:pStyle w:val="HTML"/>
        <w:ind w:left="720"/>
        <w:rPr>
          <w:rFonts w:asciiTheme="minorHAnsi" w:hAnsiTheme="minorHAnsi" w:cstheme="minorHAnsi"/>
          <w:noProof/>
          <w:color w:val="FF0000"/>
          <w:sz w:val="28"/>
          <w:szCs w:val="28"/>
        </w:rPr>
      </w:pPr>
      <w:r w:rsidRPr="001062D9">
        <w:rPr>
          <w:rFonts w:ascii="Helvetica" w:hAnsi="Helvetica" w:cs="Helvetica"/>
          <w:noProof/>
          <w:color w:val="333333"/>
          <w:shd w:val="clear" w:color="auto" w:fill="F2F2F2"/>
        </w:rPr>
        <w:t>В примере цикл будет выполнен ровно один раз, так как после первой итерации, когда проверяется истинность выражения, она будет вычислена как</w:t>
      </w:r>
      <w:r w:rsidRPr="003C7DB9">
        <w:rPr>
          <w:rFonts w:ascii="Helvetica" w:hAnsi="Helvetica" w:cs="Helvetica"/>
          <w:noProof/>
          <w:color w:val="333333"/>
          <w:shd w:val="clear" w:color="auto" w:fill="F2F2F2"/>
          <w:lang w:val="en-US"/>
        </w:rPr>
        <w:t> </w:t>
      </w:r>
      <w:r w:rsidRPr="003C7DB9">
        <w:rPr>
          <w:rStyle w:val="HTML2"/>
          <w:noProof/>
          <w:color w:val="333333"/>
          <w:shd w:val="clear" w:color="auto" w:fill="F2F2F2"/>
          <w:lang w:val="en-US"/>
        </w:rPr>
        <w:t>FALSE</w:t>
      </w:r>
      <w:r w:rsidRPr="003C7DB9">
        <w:rPr>
          <w:rFonts w:ascii="Helvetica" w:hAnsi="Helvetica" w:cs="Helvetica"/>
          <w:noProof/>
          <w:color w:val="333333"/>
          <w:shd w:val="clear" w:color="auto" w:fill="F2F2F2"/>
          <w:lang w:val="en-US"/>
        </w:rPr>
        <w:t> </w:t>
      </w:r>
      <w:r w:rsidRPr="001062D9">
        <w:rPr>
          <w:rFonts w:ascii="Helvetica" w:hAnsi="Helvetica" w:cs="Helvetica"/>
          <w:noProof/>
          <w:color w:val="333333"/>
          <w:shd w:val="clear" w:color="auto" w:fill="F2F2F2"/>
        </w:rPr>
        <w:t>(</w:t>
      </w:r>
      <w:r w:rsidRPr="001062D9">
        <w:rPr>
          <w:rStyle w:val="HTML1"/>
          <w:noProof/>
          <w:color w:val="333333"/>
          <w:sz w:val="21"/>
          <w:szCs w:val="21"/>
          <w:shd w:val="clear" w:color="auto" w:fill="E6E6E6"/>
        </w:rPr>
        <w:t>$</w:t>
      </w:r>
      <w:r w:rsidRPr="003C7DB9">
        <w:rPr>
          <w:rStyle w:val="HTML1"/>
          <w:noProof/>
          <w:color w:val="333333"/>
          <w:sz w:val="21"/>
          <w:szCs w:val="21"/>
          <w:shd w:val="clear" w:color="auto" w:fill="E6E6E6"/>
          <w:lang w:val="en-US"/>
        </w:rPr>
        <w:t>i</w:t>
      </w:r>
      <w:r w:rsidRPr="003C7DB9">
        <w:rPr>
          <w:rFonts w:ascii="Helvetica" w:hAnsi="Helvetica" w:cs="Helvetica"/>
          <w:noProof/>
          <w:color w:val="333333"/>
          <w:shd w:val="clear" w:color="auto" w:fill="F2F2F2"/>
          <w:lang w:val="en-US"/>
        </w:rPr>
        <w:t> </w:t>
      </w:r>
      <w:r w:rsidRPr="001062D9">
        <w:rPr>
          <w:rFonts w:ascii="Helvetica" w:hAnsi="Helvetica" w:cs="Helvetica"/>
          <w:noProof/>
          <w:color w:val="333333"/>
          <w:shd w:val="clear" w:color="auto" w:fill="F2F2F2"/>
        </w:rPr>
        <w:t>не больше 0) и выполнение цикла прекратится.</w:t>
      </w:r>
    </w:p>
    <w:p w:rsidR="00145377" w:rsidRPr="001062D9" w:rsidRDefault="00145377" w:rsidP="00145377">
      <w:pPr>
        <w:pStyle w:val="HTML"/>
        <w:ind w:left="720"/>
        <w:rPr>
          <w:rFonts w:asciiTheme="minorHAnsi" w:hAnsiTheme="minorHAnsi" w:cstheme="minorHAnsi"/>
          <w:noProof/>
          <w:color w:val="FF0000"/>
          <w:sz w:val="28"/>
          <w:szCs w:val="28"/>
        </w:rPr>
      </w:pPr>
    </w:p>
    <w:p w:rsidR="00145377" w:rsidRPr="003C7DB9" w:rsidRDefault="00145377" w:rsidP="00145377">
      <w:pPr>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noProof/>
          <w:color w:val="FFFFFF"/>
          <w:sz w:val="20"/>
          <w:szCs w:val="20"/>
          <w:lang w:val="en-US" w:eastAsia="ru-RU"/>
        </w:rPr>
      </w:pPr>
      <w:r w:rsidRPr="003C7DB9">
        <w:rPr>
          <w:rFonts w:ascii="Courier New" w:eastAsia="Times New Roman" w:hAnsi="Courier New" w:cs="Courier New"/>
          <w:noProof/>
          <w:color w:val="FF80E1"/>
          <w:sz w:val="20"/>
          <w:szCs w:val="20"/>
          <w:lang w:val="en-US" w:eastAsia="ru-RU"/>
        </w:rPr>
        <w:t xml:space="preserve">$a </w:t>
      </w:r>
      <w:r w:rsidRPr="003C7DB9">
        <w:rPr>
          <w:rFonts w:ascii="Courier New" w:eastAsia="Times New Roman" w:hAnsi="Courier New" w:cs="Courier New"/>
          <w:noProof/>
          <w:color w:val="FF9D00"/>
          <w:sz w:val="20"/>
          <w:szCs w:val="20"/>
          <w:lang w:val="en-US" w:eastAsia="ru-RU"/>
        </w:rPr>
        <w:t xml:space="preserve">= </w:t>
      </w:r>
      <w:r w:rsidRPr="003C7DB9">
        <w:rPr>
          <w:rFonts w:ascii="Courier New" w:eastAsia="Times New Roman" w:hAnsi="Courier New" w:cs="Courier New"/>
          <w:noProof/>
          <w:color w:val="FF628C"/>
          <w:sz w:val="20"/>
          <w:szCs w:val="20"/>
          <w:lang w:val="en-US" w:eastAsia="ru-RU"/>
        </w:rPr>
        <w:t>111</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E1EFFF"/>
          <w:sz w:val="20"/>
          <w:szCs w:val="20"/>
          <w:lang w:val="en-US" w:eastAsia="ru-RU"/>
        </w:rPr>
        <w:br/>
      </w:r>
      <w:r w:rsidRPr="003C7DB9">
        <w:rPr>
          <w:rFonts w:ascii="Courier New" w:eastAsia="Times New Roman" w:hAnsi="Courier New" w:cs="Courier New"/>
          <w:noProof/>
          <w:color w:val="E1EFFF"/>
          <w:sz w:val="20"/>
          <w:szCs w:val="20"/>
          <w:lang w:val="en-US" w:eastAsia="ru-RU"/>
        </w:rPr>
        <w:br/>
      </w:r>
      <w:r w:rsidRPr="003C7DB9">
        <w:rPr>
          <w:rFonts w:ascii="Courier New" w:eastAsia="Times New Roman" w:hAnsi="Courier New" w:cs="Courier New"/>
          <w:noProof/>
          <w:color w:val="FF9D00"/>
          <w:sz w:val="20"/>
          <w:szCs w:val="20"/>
          <w:lang w:val="en-US" w:eastAsia="ru-RU"/>
        </w:rPr>
        <w:t>do</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E1EFFF"/>
          <w:sz w:val="20"/>
          <w:szCs w:val="20"/>
          <w:lang w:val="en-US" w:eastAsia="ru-RU"/>
        </w:rPr>
        <w:br/>
      </w:r>
      <w:r w:rsidRPr="003C7DB9">
        <w:rPr>
          <w:rFonts w:ascii="Courier New" w:eastAsia="Times New Roman" w:hAnsi="Courier New" w:cs="Courier New"/>
          <w:noProof/>
          <w:color w:val="FF9D00"/>
          <w:sz w:val="20"/>
          <w:szCs w:val="20"/>
          <w:lang w:val="en-US" w:eastAsia="ru-RU"/>
        </w:rPr>
        <w:t xml:space="preserve">echo </w:t>
      </w:r>
      <w:r w:rsidRPr="003C7DB9">
        <w:rPr>
          <w:rFonts w:ascii="Courier New" w:eastAsia="Times New Roman" w:hAnsi="Courier New" w:cs="Courier New"/>
          <w:noProof/>
          <w:color w:val="FF80E1"/>
          <w:sz w:val="20"/>
          <w:szCs w:val="20"/>
          <w:lang w:val="en-US" w:eastAsia="ru-RU"/>
        </w:rPr>
        <w:t xml:space="preserve">$a </w:t>
      </w:r>
      <w:r w:rsidRPr="003C7DB9">
        <w:rPr>
          <w:rFonts w:ascii="Courier New" w:eastAsia="Times New Roman" w:hAnsi="Courier New" w:cs="Courier New"/>
          <w:noProof/>
          <w:color w:val="FF9D00"/>
          <w:sz w:val="20"/>
          <w:szCs w:val="20"/>
          <w:lang w:val="en-US" w:eastAsia="ru-RU"/>
        </w:rPr>
        <w:t xml:space="preserve">. </w:t>
      </w:r>
      <w:r w:rsidRPr="003C7DB9">
        <w:rPr>
          <w:rFonts w:ascii="Courier New" w:eastAsia="Times New Roman" w:hAnsi="Courier New" w:cs="Courier New"/>
          <w:noProof/>
          <w:color w:val="3AD900"/>
          <w:sz w:val="20"/>
          <w:szCs w:val="20"/>
          <w:lang w:val="en-US" w:eastAsia="ru-RU"/>
        </w:rPr>
        <w:t>"&lt;br&gt;"</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E1EFFF"/>
          <w:sz w:val="20"/>
          <w:szCs w:val="20"/>
          <w:lang w:val="en-US" w:eastAsia="ru-RU"/>
        </w:rPr>
        <w:br/>
      </w:r>
      <w:r w:rsidRPr="003C7DB9">
        <w:rPr>
          <w:rFonts w:ascii="Courier New" w:eastAsia="Times New Roman" w:hAnsi="Courier New" w:cs="Courier New"/>
          <w:noProof/>
          <w:color w:val="FF80E1"/>
          <w:sz w:val="20"/>
          <w:szCs w:val="20"/>
          <w:lang w:val="en-US" w:eastAsia="ru-RU"/>
        </w:rPr>
        <w:t>$a</w:t>
      </w:r>
      <w:r w:rsidRPr="003C7DB9">
        <w:rPr>
          <w:rFonts w:ascii="Courier New" w:eastAsia="Times New Roman" w:hAnsi="Courier New" w:cs="Courier New"/>
          <w:noProof/>
          <w:color w:val="FF9D00"/>
          <w:sz w:val="20"/>
          <w:szCs w:val="20"/>
          <w:lang w:val="en-US" w:eastAsia="ru-RU"/>
        </w:rPr>
        <w:t>++</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E1EFFF"/>
          <w:sz w:val="20"/>
          <w:szCs w:val="20"/>
          <w:lang w:val="en-US" w:eastAsia="ru-RU"/>
        </w:rPr>
        <w:br/>
      </w:r>
      <w:r w:rsidRPr="003C7DB9">
        <w:rPr>
          <w:rFonts w:ascii="Courier New" w:eastAsia="Times New Roman" w:hAnsi="Courier New" w:cs="Courier New"/>
          <w:noProof/>
          <w:color w:val="E1EFFF"/>
          <w:sz w:val="20"/>
          <w:szCs w:val="20"/>
          <w:lang w:val="en-US" w:eastAsia="ru-RU"/>
        </w:rPr>
        <w:br/>
        <w:t>}</w:t>
      </w:r>
      <w:r w:rsidRPr="003C7DB9">
        <w:rPr>
          <w:rFonts w:ascii="Courier New" w:eastAsia="Times New Roman" w:hAnsi="Courier New" w:cs="Courier New"/>
          <w:noProof/>
          <w:color w:val="E1EFFF"/>
          <w:sz w:val="20"/>
          <w:szCs w:val="20"/>
          <w:lang w:val="en-US" w:eastAsia="ru-RU"/>
        </w:rPr>
        <w:br/>
      </w:r>
      <w:r w:rsidRPr="003C7DB9">
        <w:rPr>
          <w:rFonts w:ascii="Courier New" w:eastAsia="Times New Roman" w:hAnsi="Courier New" w:cs="Courier New"/>
          <w:noProof/>
          <w:color w:val="FF9D00"/>
          <w:sz w:val="20"/>
          <w:szCs w:val="20"/>
          <w:lang w:val="en-US" w:eastAsia="ru-RU"/>
        </w:rPr>
        <w:t>while</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FF80E1"/>
          <w:sz w:val="20"/>
          <w:szCs w:val="20"/>
          <w:lang w:val="en-US" w:eastAsia="ru-RU"/>
        </w:rPr>
        <w:t xml:space="preserve">$a </w:t>
      </w:r>
      <w:r w:rsidRPr="003C7DB9">
        <w:rPr>
          <w:rFonts w:ascii="Courier New" w:eastAsia="Times New Roman" w:hAnsi="Courier New" w:cs="Courier New"/>
          <w:noProof/>
          <w:color w:val="FF9D00"/>
          <w:sz w:val="20"/>
          <w:szCs w:val="20"/>
          <w:lang w:val="en-US" w:eastAsia="ru-RU"/>
        </w:rPr>
        <w:t xml:space="preserve">&lt; </w:t>
      </w:r>
      <w:r w:rsidRPr="003C7DB9">
        <w:rPr>
          <w:rFonts w:ascii="Courier New" w:eastAsia="Times New Roman" w:hAnsi="Courier New" w:cs="Courier New"/>
          <w:noProof/>
          <w:color w:val="FF628C"/>
          <w:sz w:val="20"/>
          <w:szCs w:val="20"/>
          <w:lang w:val="en-US" w:eastAsia="ru-RU"/>
        </w:rPr>
        <w:t>10</w:t>
      </w:r>
      <w:r w:rsidRPr="003C7DB9">
        <w:rPr>
          <w:rFonts w:ascii="Courier New" w:eastAsia="Times New Roman" w:hAnsi="Courier New" w:cs="Courier New"/>
          <w:noProof/>
          <w:color w:val="E1EFFF"/>
          <w:sz w:val="20"/>
          <w:szCs w:val="20"/>
          <w:lang w:val="en-US" w:eastAsia="ru-RU"/>
        </w:rPr>
        <w:t>)</w:t>
      </w:r>
    </w:p>
    <w:p w:rsidR="00145377" w:rsidRPr="003C7DB9" w:rsidRDefault="00145377" w:rsidP="00145377">
      <w:pPr>
        <w:pStyle w:val="HTML"/>
        <w:ind w:left="720"/>
        <w:rPr>
          <w:rFonts w:asciiTheme="minorHAnsi" w:hAnsiTheme="minorHAnsi" w:cstheme="minorHAnsi"/>
          <w:noProof/>
          <w:sz w:val="24"/>
          <w:szCs w:val="24"/>
          <w:lang w:val="en-US"/>
        </w:rPr>
      </w:pPr>
    </w:p>
    <w:p w:rsidR="00145377" w:rsidRPr="001062D9" w:rsidRDefault="00145377" w:rsidP="00145377">
      <w:pPr>
        <w:pStyle w:val="HTML"/>
        <w:ind w:left="720"/>
        <w:rPr>
          <w:rFonts w:asciiTheme="minorHAnsi" w:hAnsiTheme="minorHAnsi" w:cstheme="minorHAnsi"/>
          <w:noProof/>
          <w:sz w:val="24"/>
          <w:szCs w:val="24"/>
        </w:rPr>
      </w:pPr>
      <w:r w:rsidRPr="001062D9">
        <w:rPr>
          <w:rFonts w:asciiTheme="minorHAnsi" w:hAnsiTheme="minorHAnsi" w:cstheme="minorHAnsi"/>
          <w:noProof/>
          <w:sz w:val="24"/>
          <w:szCs w:val="24"/>
        </w:rPr>
        <w:t>Выведет: 111</w:t>
      </w:r>
    </w:p>
    <w:p w:rsidR="00145377" w:rsidRPr="001062D9" w:rsidRDefault="00145377" w:rsidP="00145377">
      <w:pPr>
        <w:pStyle w:val="HTML"/>
        <w:ind w:left="720"/>
        <w:rPr>
          <w:rFonts w:asciiTheme="minorHAnsi" w:hAnsiTheme="minorHAnsi" w:cstheme="minorHAnsi"/>
          <w:noProof/>
          <w:sz w:val="24"/>
          <w:szCs w:val="24"/>
        </w:rPr>
      </w:pPr>
      <w:r w:rsidRPr="001062D9">
        <w:rPr>
          <w:rFonts w:asciiTheme="minorHAnsi" w:hAnsiTheme="minorHAnsi" w:cstheme="minorHAnsi"/>
          <w:noProof/>
          <w:sz w:val="24"/>
          <w:szCs w:val="24"/>
        </w:rPr>
        <w:lastRenderedPageBreak/>
        <w:t xml:space="preserve">так, как код на первой итерации будет выполнен </w:t>
      </w:r>
      <w:r w:rsidRPr="001062D9">
        <w:rPr>
          <w:rFonts w:asciiTheme="minorHAnsi" w:hAnsiTheme="minorHAnsi" w:cstheme="minorHAnsi"/>
          <w:b/>
          <w:noProof/>
          <w:sz w:val="24"/>
          <w:szCs w:val="24"/>
        </w:rPr>
        <w:t>ВСЕГДА</w:t>
      </w:r>
      <w:r w:rsidRPr="001062D9">
        <w:rPr>
          <w:rFonts w:asciiTheme="minorHAnsi" w:hAnsiTheme="minorHAnsi" w:cstheme="minorHAnsi"/>
          <w:noProof/>
          <w:sz w:val="24"/>
          <w:szCs w:val="24"/>
        </w:rPr>
        <w:t xml:space="preserve"> независимо от условия. Тоесть единственное отличие от цикла </w:t>
      </w:r>
      <w:r w:rsidRPr="003C7DB9">
        <w:rPr>
          <w:rFonts w:asciiTheme="minorHAnsi" w:hAnsiTheme="minorHAnsi" w:cstheme="minorHAnsi"/>
          <w:noProof/>
          <w:sz w:val="24"/>
          <w:szCs w:val="24"/>
          <w:lang w:val="en-US"/>
        </w:rPr>
        <w:t>while</w:t>
      </w:r>
      <w:r w:rsidRPr="001062D9">
        <w:rPr>
          <w:rFonts w:asciiTheme="minorHAnsi" w:hAnsiTheme="minorHAnsi" w:cstheme="minorHAnsi"/>
          <w:noProof/>
          <w:sz w:val="24"/>
          <w:szCs w:val="24"/>
        </w:rPr>
        <w:t xml:space="preserve"> заключается в том, что сначала выполняется код, а уже потом компилятор читает условие.</w:t>
      </w:r>
    </w:p>
    <w:p w:rsidR="00145377" w:rsidRPr="003C7DB9" w:rsidRDefault="00145377" w:rsidP="00145377">
      <w:pPr>
        <w:pStyle w:val="HTML"/>
        <w:ind w:left="720"/>
        <w:rPr>
          <w:rFonts w:asciiTheme="minorHAnsi" w:hAnsiTheme="minorHAnsi" w:cstheme="minorHAnsi"/>
          <w:noProof/>
          <w:sz w:val="24"/>
          <w:szCs w:val="24"/>
          <w:lang w:val="en-US"/>
        </w:rPr>
      </w:pPr>
      <w:r w:rsidRPr="003C7DB9">
        <w:rPr>
          <w:rFonts w:asciiTheme="minorHAnsi" w:hAnsiTheme="minorHAnsi" w:cstheme="minorHAnsi"/>
          <w:noProof/>
          <w:sz w:val="24"/>
          <w:szCs w:val="24"/>
          <w:lang w:val="en-US"/>
        </w:rPr>
        <w:t>Еще пример:</w:t>
      </w:r>
    </w:p>
    <w:p w:rsidR="00145377" w:rsidRPr="003C7DB9" w:rsidRDefault="00145377" w:rsidP="00145377">
      <w:pPr>
        <w:pStyle w:val="HTML"/>
        <w:ind w:left="720"/>
        <w:rPr>
          <w:rFonts w:asciiTheme="minorHAnsi" w:hAnsiTheme="minorHAnsi" w:cstheme="minorHAnsi"/>
          <w:noProof/>
          <w:sz w:val="24"/>
          <w:szCs w:val="24"/>
          <w:lang w:val="en-US"/>
        </w:rPr>
      </w:pPr>
    </w:p>
    <w:p w:rsidR="00145377" w:rsidRPr="003C7DB9" w:rsidRDefault="00145377" w:rsidP="00145377">
      <w:pPr>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E1EFFF"/>
          <w:sz w:val="20"/>
          <w:szCs w:val="20"/>
          <w:lang w:val="en-US" w:eastAsia="ru-RU"/>
        </w:rPr>
      </w:pPr>
      <w:r w:rsidRPr="003C7DB9">
        <w:rPr>
          <w:rFonts w:ascii="Courier New" w:eastAsia="Times New Roman" w:hAnsi="Courier New" w:cs="Courier New"/>
          <w:noProof/>
          <w:color w:val="FF80E1"/>
          <w:sz w:val="20"/>
          <w:szCs w:val="20"/>
          <w:lang w:val="en-US" w:eastAsia="ru-RU"/>
        </w:rPr>
        <w:t xml:space="preserve">$a </w:t>
      </w:r>
      <w:r w:rsidRPr="003C7DB9">
        <w:rPr>
          <w:rFonts w:ascii="Courier New" w:eastAsia="Times New Roman" w:hAnsi="Courier New" w:cs="Courier New"/>
          <w:noProof/>
          <w:color w:val="FF9D00"/>
          <w:sz w:val="20"/>
          <w:szCs w:val="20"/>
          <w:lang w:val="en-US" w:eastAsia="ru-RU"/>
        </w:rPr>
        <w:t xml:space="preserve">= </w:t>
      </w:r>
      <w:r w:rsidRPr="003C7DB9">
        <w:rPr>
          <w:rFonts w:ascii="Courier New" w:eastAsia="Times New Roman" w:hAnsi="Courier New" w:cs="Courier New"/>
          <w:noProof/>
          <w:color w:val="FF628C"/>
          <w:sz w:val="20"/>
          <w:szCs w:val="20"/>
          <w:lang w:val="en-US" w:eastAsia="ru-RU"/>
        </w:rPr>
        <w:t>1</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E1EFFF"/>
          <w:sz w:val="20"/>
          <w:szCs w:val="20"/>
          <w:lang w:val="en-US" w:eastAsia="ru-RU"/>
        </w:rPr>
        <w:br/>
      </w:r>
      <w:r w:rsidRPr="003C7DB9">
        <w:rPr>
          <w:rFonts w:ascii="Courier New" w:eastAsia="Times New Roman" w:hAnsi="Courier New" w:cs="Courier New"/>
          <w:noProof/>
          <w:color w:val="E1EFFF"/>
          <w:sz w:val="20"/>
          <w:szCs w:val="20"/>
          <w:lang w:val="en-US" w:eastAsia="ru-RU"/>
        </w:rPr>
        <w:br/>
      </w:r>
      <w:r w:rsidRPr="003C7DB9">
        <w:rPr>
          <w:rFonts w:ascii="Courier New" w:eastAsia="Times New Roman" w:hAnsi="Courier New" w:cs="Courier New"/>
          <w:noProof/>
          <w:color w:val="FF9D00"/>
          <w:sz w:val="20"/>
          <w:szCs w:val="20"/>
          <w:lang w:val="en-US" w:eastAsia="ru-RU"/>
        </w:rPr>
        <w:t>do</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E1EFFF"/>
          <w:sz w:val="20"/>
          <w:szCs w:val="20"/>
          <w:lang w:val="en-US" w:eastAsia="ru-RU"/>
        </w:rPr>
        <w:br/>
      </w:r>
      <w:r w:rsidRPr="003C7DB9">
        <w:rPr>
          <w:rFonts w:ascii="Courier New" w:eastAsia="Times New Roman" w:hAnsi="Courier New" w:cs="Courier New"/>
          <w:noProof/>
          <w:color w:val="FF9D00"/>
          <w:sz w:val="20"/>
          <w:szCs w:val="20"/>
          <w:lang w:val="en-US" w:eastAsia="ru-RU"/>
        </w:rPr>
        <w:t xml:space="preserve">echo </w:t>
      </w:r>
      <w:r w:rsidRPr="003C7DB9">
        <w:rPr>
          <w:rFonts w:ascii="Courier New" w:eastAsia="Times New Roman" w:hAnsi="Courier New" w:cs="Courier New"/>
          <w:noProof/>
          <w:color w:val="FF80E1"/>
          <w:sz w:val="20"/>
          <w:szCs w:val="20"/>
          <w:lang w:val="en-US" w:eastAsia="ru-RU"/>
        </w:rPr>
        <w:t xml:space="preserve">$a </w:t>
      </w:r>
      <w:r w:rsidRPr="003C7DB9">
        <w:rPr>
          <w:rFonts w:ascii="Courier New" w:eastAsia="Times New Roman" w:hAnsi="Courier New" w:cs="Courier New"/>
          <w:noProof/>
          <w:color w:val="FF9D00"/>
          <w:sz w:val="20"/>
          <w:szCs w:val="20"/>
          <w:lang w:val="en-US" w:eastAsia="ru-RU"/>
        </w:rPr>
        <w:t xml:space="preserve">. </w:t>
      </w:r>
      <w:r w:rsidRPr="003C7DB9">
        <w:rPr>
          <w:rFonts w:ascii="Courier New" w:eastAsia="Times New Roman" w:hAnsi="Courier New" w:cs="Courier New"/>
          <w:noProof/>
          <w:color w:val="3AD900"/>
          <w:sz w:val="20"/>
          <w:szCs w:val="20"/>
          <w:lang w:val="en-US" w:eastAsia="ru-RU"/>
        </w:rPr>
        <w:t>"&lt;br&gt;"</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E1EFFF"/>
          <w:sz w:val="20"/>
          <w:szCs w:val="20"/>
          <w:lang w:val="en-US" w:eastAsia="ru-RU"/>
        </w:rPr>
        <w:br/>
      </w:r>
      <w:r w:rsidRPr="003C7DB9">
        <w:rPr>
          <w:rFonts w:ascii="Courier New" w:eastAsia="Times New Roman" w:hAnsi="Courier New" w:cs="Courier New"/>
          <w:noProof/>
          <w:color w:val="FF80E1"/>
          <w:sz w:val="20"/>
          <w:szCs w:val="20"/>
          <w:lang w:val="en-US" w:eastAsia="ru-RU"/>
        </w:rPr>
        <w:t>$a</w:t>
      </w:r>
      <w:r w:rsidRPr="003C7DB9">
        <w:rPr>
          <w:rFonts w:ascii="Courier New" w:eastAsia="Times New Roman" w:hAnsi="Courier New" w:cs="Courier New"/>
          <w:noProof/>
          <w:color w:val="FF9D00"/>
          <w:sz w:val="20"/>
          <w:szCs w:val="20"/>
          <w:lang w:val="en-US" w:eastAsia="ru-RU"/>
        </w:rPr>
        <w:t>++</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E1EFFF"/>
          <w:sz w:val="20"/>
          <w:szCs w:val="20"/>
          <w:lang w:val="en-US" w:eastAsia="ru-RU"/>
        </w:rPr>
        <w:br/>
      </w:r>
      <w:r w:rsidRPr="003C7DB9">
        <w:rPr>
          <w:rFonts w:ascii="Courier New" w:eastAsia="Times New Roman" w:hAnsi="Courier New" w:cs="Courier New"/>
          <w:noProof/>
          <w:color w:val="E1EFFF"/>
          <w:sz w:val="20"/>
          <w:szCs w:val="20"/>
          <w:lang w:val="en-US" w:eastAsia="ru-RU"/>
        </w:rPr>
        <w:br/>
        <w:t>}</w:t>
      </w:r>
    </w:p>
    <w:p w:rsidR="00145377" w:rsidRPr="003C7DB9" w:rsidRDefault="00145377" w:rsidP="00145377">
      <w:pPr>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FFFFFF"/>
          <w:sz w:val="20"/>
          <w:szCs w:val="20"/>
          <w:lang w:val="en-US" w:eastAsia="ru-RU"/>
        </w:rPr>
      </w:pPr>
      <w:r w:rsidRPr="003C7DB9">
        <w:rPr>
          <w:rFonts w:ascii="Courier New" w:eastAsia="Times New Roman" w:hAnsi="Courier New" w:cs="Courier New"/>
          <w:noProof/>
          <w:color w:val="E1EFFF"/>
          <w:sz w:val="20"/>
          <w:szCs w:val="20"/>
          <w:lang w:val="en-US" w:eastAsia="ru-RU"/>
        </w:rPr>
        <w:br/>
      </w:r>
      <w:r w:rsidRPr="003C7DB9">
        <w:rPr>
          <w:rFonts w:ascii="Courier New" w:eastAsia="Times New Roman" w:hAnsi="Courier New" w:cs="Courier New"/>
          <w:noProof/>
          <w:color w:val="FF9D00"/>
          <w:sz w:val="20"/>
          <w:szCs w:val="20"/>
          <w:lang w:val="en-US" w:eastAsia="ru-RU"/>
        </w:rPr>
        <w:t>while</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FF80E1"/>
          <w:sz w:val="20"/>
          <w:szCs w:val="20"/>
          <w:lang w:val="en-US" w:eastAsia="ru-RU"/>
        </w:rPr>
        <w:t xml:space="preserve">$a </w:t>
      </w:r>
      <w:r w:rsidRPr="003C7DB9">
        <w:rPr>
          <w:rFonts w:ascii="Courier New" w:eastAsia="Times New Roman" w:hAnsi="Courier New" w:cs="Courier New"/>
          <w:noProof/>
          <w:color w:val="FF9D00"/>
          <w:sz w:val="20"/>
          <w:szCs w:val="20"/>
          <w:lang w:val="en-US" w:eastAsia="ru-RU"/>
        </w:rPr>
        <w:t xml:space="preserve">&lt;= </w:t>
      </w:r>
      <w:r w:rsidRPr="003C7DB9">
        <w:rPr>
          <w:rFonts w:ascii="Courier New" w:eastAsia="Times New Roman" w:hAnsi="Courier New" w:cs="Courier New"/>
          <w:noProof/>
          <w:color w:val="FF628C"/>
          <w:sz w:val="20"/>
          <w:szCs w:val="20"/>
          <w:lang w:val="en-US" w:eastAsia="ru-RU"/>
        </w:rPr>
        <w:t>10</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E1EFFF"/>
          <w:sz w:val="20"/>
          <w:szCs w:val="20"/>
          <w:lang w:val="en-US" w:eastAsia="ru-RU"/>
        </w:rPr>
        <w:br/>
        <w:t xml:space="preserve">    </w:t>
      </w:r>
      <w:r w:rsidRPr="003C7DB9">
        <w:rPr>
          <w:rFonts w:ascii="Courier New" w:eastAsia="Times New Roman" w:hAnsi="Courier New" w:cs="Courier New"/>
          <w:noProof/>
          <w:color w:val="FF9D00"/>
          <w:sz w:val="20"/>
          <w:szCs w:val="20"/>
          <w:lang w:val="en-US" w:eastAsia="ru-RU"/>
        </w:rPr>
        <w:t>?&gt;</w:t>
      </w:r>
    </w:p>
    <w:p w:rsidR="00145377" w:rsidRPr="003C7DB9" w:rsidRDefault="00145377" w:rsidP="00145377">
      <w:pPr>
        <w:pStyle w:val="HTML"/>
        <w:ind w:left="720"/>
        <w:rPr>
          <w:rFonts w:asciiTheme="minorHAnsi" w:hAnsiTheme="minorHAnsi" w:cstheme="minorHAnsi"/>
          <w:noProof/>
          <w:sz w:val="24"/>
          <w:szCs w:val="24"/>
          <w:lang w:val="en-US"/>
        </w:rPr>
      </w:pPr>
    </w:p>
    <w:p w:rsidR="00145377" w:rsidRPr="003C7DB9" w:rsidRDefault="00145377" w:rsidP="00145377">
      <w:pPr>
        <w:pStyle w:val="HTML"/>
        <w:ind w:left="720"/>
        <w:rPr>
          <w:rFonts w:asciiTheme="minorHAnsi" w:hAnsiTheme="minorHAnsi" w:cstheme="minorHAnsi"/>
          <w:noProof/>
          <w:sz w:val="24"/>
          <w:szCs w:val="24"/>
          <w:lang w:val="en-US"/>
        </w:rPr>
      </w:pPr>
      <w:r w:rsidRPr="003C7DB9">
        <w:rPr>
          <w:rFonts w:asciiTheme="minorHAnsi" w:hAnsiTheme="minorHAnsi" w:cstheme="minorHAnsi"/>
          <w:noProof/>
          <w:sz w:val="24"/>
          <w:szCs w:val="24"/>
          <w:lang w:val="en-US"/>
        </w:rPr>
        <w:t>Выведет:</w:t>
      </w:r>
    </w:p>
    <w:p w:rsidR="00145377" w:rsidRPr="003C7DB9" w:rsidRDefault="00145377" w:rsidP="00145377">
      <w:pPr>
        <w:pStyle w:val="HTML"/>
        <w:ind w:left="720"/>
        <w:rPr>
          <w:rFonts w:asciiTheme="minorHAnsi" w:hAnsiTheme="minorHAnsi" w:cstheme="minorHAnsi"/>
          <w:noProof/>
          <w:sz w:val="24"/>
          <w:szCs w:val="24"/>
          <w:lang w:val="en-US"/>
        </w:rPr>
      </w:pPr>
      <w:r w:rsidRPr="003C7DB9">
        <w:rPr>
          <w:rFonts w:asciiTheme="minorHAnsi" w:hAnsiTheme="minorHAnsi" w:cstheme="minorHAnsi"/>
          <w:noProof/>
          <w:sz w:val="24"/>
          <w:szCs w:val="24"/>
        </w:rPr>
        <w:drawing>
          <wp:inline distT="0" distB="0" distL="0" distR="0" wp14:anchorId="0A39CCC7" wp14:editId="6671B326">
            <wp:extent cx="1866900" cy="1885950"/>
            <wp:effectExtent l="0" t="0" r="0" b="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103">
                      <a:extLst>
                        <a:ext uri="{28A0092B-C50C-407E-A947-70E740481C1C}">
                          <a14:useLocalDpi xmlns:a14="http://schemas.microsoft.com/office/drawing/2010/main" val="0"/>
                        </a:ext>
                      </a:extLst>
                    </a:blip>
                    <a:stretch>
                      <a:fillRect/>
                    </a:stretch>
                  </pic:blipFill>
                  <pic:spPr>
                    <a:xfrm>
                      <a:off x="0" y="0"/>
                      <a:ext cx="1866900" cy="1885950"/>
                    </a:xfrm>
                    <a:prstGeom prst="rect">
                      <a:avLst/>
                    </a:prstGeom>
                  </pic:spPr>
                </pic:pic>
              </a:graphicData>
            </a:graphic>
          </wp:inline>
        </w:drawing>
      </w:r>
    </w:p>
    <w:p w:rsidR="00FD55D8" w:rsidRPr="001062D9" w:rsidRDefault="00406171" w:rsidP="00406171">
      <w:pPr>
        <w:pStyle w:val="HTML"/>
        <w:rPr>
          <w:rFonts w:ascii="Arial Black" w:hAnsi="Arial Black" w:cstheme="minorHAnsi"/>
          <w:b/>
          <w:noProof/>
          <w:color w:val="FF0000"/>
          <w:sz w:val="36"/>
          <w:szCs w:val="36"/>
        </w:rPr>
      </w:pPr>
      <w:r w:rsidRPr="001062D9">
        <w:rPr>
          <w:rFonts w:ascii="Arial Black" w:hAnsi="Arial Black" w:cstheme="minorHAnsi"/>
          <w:b/>
          <w:noProof/>
          <w:color w:val="FF0000"/>
          <w:sz w:val="36"/>
          <w:szCs w:val="36"/>
        </w:rPr>
        <w:t>Вывести данные из массива и завести в новый массив обратно:</w:t>
      </w:r>
    </w:p>
    <w:p w:rsidR="00FD55D8" w:rsidRPr="001062D9" w:rsidRDefault="00FD55D8" w:rsidP="00406171">
      <w:pPr>
        <w:pStyle w:val="HTML"/>
        <w:rPr>
          <w:rFonts w:asciiTheme="minorHAnsi" w:hAnsiTheme="minorHAnsi" w:cstheme="minorHAnsi"/>
          <w:b/>
          <w:noProof/>
          <w:color w:val="E36C0A" w:themeColor="accent6" w:themeShade="BF"/>
          <w:sz w:val="28"/>
          <w:szCs w:val="28"/>
        </w:rPr>
      </w:pPr>
    </w:p>
    <w:p w:rsidR="00FD55D8" w:rsidRPr="001062D9" w:rsidRDefault="00FD55D8" w:rsidP="00406171">
      <w:pPr>
        <w:pStyle w:val="HTML"/>
        <w:rPr>
          <w:rFonts w:asciiTheme="minorHAnsi" w:hAnsiTheme="minorHAnsi" w:cstheme="minorHAnsi"/>
          <w:b/>
          <w:noProof/>
          <w:color w:val="E36C0A" w:themeColor="accent6" w:themeShade="BF"/>
          <w:sz w:val="28"/>
          <w:szCs w:val="28"/>
        </w:rPr>
      </w:pPr>
      <w:r w:rsidRPr="001062D9">
        <w:rPr>
          <w:rFonts w:asciiTheme="minorHAnsi" w:hAnsiTheme="minorHAnsi" w:cstheme="minorHAnsi"/>
          <w:b/>
          <w:noProof/>
          <w:color w:val="E36C0A" w:themeColor="accent6" w:themeShade="BF"/>
          <w:sz w:val="28"/>
          <w:szCs w:val="28"/>
        </w:rPr>
        <w:t>В случае, когда работаем с одномерным массивом</w:t>
      </w:r>
    </w:p>
    <w:p w:rsidR="00FD55D8" w:rsidRPr="001062D9" w:rsidRDefault="00FD55D8" w:rsidP="00406171">
      <w:pPr>
        <w:pStyle w:val="HTML"/>
        <w:rPr>
          <w:rFonts w:asciiTheme="minorHAnsi" w:hAnsiTheme="minorHAnsi" w:cstheme="minorHAnsi"/>
          <w:b/>
          <w:noProof/>
          <w:color w:val="E36C0A" w:themeColor="accent6" w:themeShade="BF"/>
          <w:sz w:val="24"/>
          <w:szCs w:val="24"/>
        </w:rPr>
      </w:pPr>
    </w:p>
    <w:p w:rsidR="009906EF" w:rsidRPr="001062D9" w:rsidRDefault="009906EF" w:rsidP="009906EF">
      <w:pPr>
        <w:rPr>
          <w:noProof/>
          <w:color w:val="000000" w:themeColor="text1"/>
          <w:sz w:val="24"/>
          <w:szCs w:val="24"/>
        </w:rPr>
      </w:pPr>
      <w:r w:rsidRPr="001062D9">
        <w:rPr>
          <w:noProof/>
          <w:color w:val="000000" w:themeColor="text1"/>
          <w:sz w:val="24"/>
          <w:szCs w:val="24"/>
        </w:rPr>
        <w:t>если тебя устраивает что при каждом вызове $</w:t>
      </w:r>
      <w:r w:rsidRPr="003C7DB9">
        <w:rPr>
          <w:noProof/>
          <w:color w:val="000000" w:themeColor="text1"/>
          <w:sz w:val="24"/>
          <w:szCs w:val="24"/>
          <w:lang w:val="en-US"/>
        </w:rPr>
        <w:t>statistic</w:t>
      </w:r>
      <w:r w:rsidRPr="001062D9">
        <w:rPr>
          <w:noProof/>
          <w:color w:val="000000" w:themeColor="text1"/>
          <w:sz w:val="24"/>
          <w:szCs w:val="24"/>
        </w:rPr>
        <w:t xml:space="preserve"> [ ] = $</w:t>
      </w:r>
      <w:r w:rsidRPr="003C7DB9">
        <w:rPr>
          <w:noProof/>
          <w:color w:val="000000" w:themeColor="text1"/>
          <w:sz w:val="24"/>
          <w:szCs w:val="24"/>
          <w:lang w:val="en-US"/>
        </w:rPr>
        <w:t>megaSuperMAssiv</w:t>
      </w:r>
      <w:r w:rsidRPr="001062D9">
        <w:rPr>
          <w:noProof/>
          <w:color w:val="000000" w:themeColor="text1"/>
          <w:sz w:val="24"/>
          <w:szCs w:val="24"/>
        </w:rPr>
        <w:t>; ключ $</w:t>
      </w:r>
      <w:r w:rsidRPr="003C7DB9">
        <w:rPr>
          <w:noProof/>
          <w:color w:val="000000" w:themeColor="text1"/>
          <w:sz w:val="24"/>
          <w:szCs w:val="24"/>
          <w:lang w:val="en-US"/>
        </w:rPr>
        <w:t>var</w:t>
      </w:r>
      <w:r w:rsidRPr="001062D9">
        <w:rPr>
          <w:noProof/>
          <w:color w:val="000000" w:themeColor="text1"/>
          <w:sz w:val="24"/>
          <w:szCs w:val="24"/>
        </w:rPr>
        <w:t xml:space="preserve"> будет идти от 0 до .... с шагом 1, то можно индекс не писать внутри [ ].  </w:t>
      </w:r>
    </w:p>
    <w:p w:rsidR="00FD55D8" w:rsidRPr="001062D9" w:rsidRDefault="00FD55D8" w:rsidP="00406171">
      <w:pPr>
        <w:pStyle w:val="HTML"/>
        <w:rPr>
          <w:rFonts w:asciiTheme="minorHAnsi" w:hAnsiTheme="minorHAnsi" w:cstheme="minorHAnsi"/>
          <w:b/>
          <w:noProof/>
          <w:color w:val="E36C0A" w:themeColor="accent6" w:themeShade="BF"/>
          <w:sz w:val="24"/>
          <w:szCs w:val="24"/>
        </w:rPr>
      </w:pPr>
    </w:p>
    <w:p w:rsidR="00FD55D8" w:rsidRPr="001062D9" w:rsidRDefault="00FD55D8" w:rsidP="00406171">
      <w:pPr>
        <w:pStyle w:val="HTML"/>
        <w:rPr>
          <w:rFonts w:asciiTheme="minorHAnsi" w:hAnsiTheme="minorHAnsi" w:cstheme="minorHAnsi"/>
          <w:b/>
          <w:noProof/>
          <w:color w:val="E36C0A" w:themeColor="accent6" w:themeShade="BF"/>
          <w:sz w:val="24"/>
          <w:szCs w:val="24"/>
        </w:rPr>
      </w:pPr>
    </w:p>
    <w:p w:rsidR="00FD55D8" w:rsidRPr="001062D9" w:rsidRDefault="00FD55D8" w:rsidP="00406171">
      <w:pPr>
        <w:pStyle w:val="HTML"/>
        <w:rPr>
          <w:rFonts w:asciiTheme="minorHAnsi" w:hAnsiTheme="minorHAnsi" w:cstheme="minorHAnsi"/>
          <w:b/>
          <w:noProof/>
          <w:color w:val="E36C0A" w:themeColor="accent6" w:themeShade="BF"/>
          <w:sz w:val="24"/>
          <w:szCs w:val="24"/>
        </w:rPr>
      </w:pPr>
    </w:p>
    <w:p w:rsidR="00FD55D8" w:rsidRPr="001062D9" w:rsidRDefault="00FD55D8" w:rsidP="00406171">
      <w:pPr>
        <w:pStyle w:val="HTML"/>
        <w:rPr>
          <w:rFonts w:asciiTheme="minorHAnsi" w:hAnsiTheme="minorHAnsi" w:cstheme="minorHAnsi"/>
          <w:b/>
          <w:noProof/>
          <w:color w:val="E36C0A" w:themeColor="accent6" w:themeShade="BF"/>
          <w:sz w:val="24"/>
          <w:szCs w:val="24"/>
        </w:rPr>
      </w:pPr>
    </w:p>
    <w:p w:rsidR="00FD55D8" w:rsidRPr="001062D9" w:rsidRDefault="00FD55D8" w:rsidP="00406171">
      <w:pPr>
        <w:pStyle w:val="HTML"/>
        <w:rPr>
          <w:rFonts w:asciiTheme="minorHAnsi" w:hAnsiTheme="minorHAnsi" w:cstheme="minorHAnsi"/>
          <w:b/>
          <w:noProof/>
          <w:color w:val="E36C0A" w:themeColor="accent6" w:themeShade="BF"/>
          <w:sz w:val="24"/>
          <w:szCs w:val="24"/>
        </w:rPr>
      </w:pPr>
    </w:p>
    <w:p w:rsidR="00FD55D8" w:rsidRPr="001062D9" w:rsidRDefault="00FD55D8" w:rsidP="00406171">
      <w:pPr>
        <w:pStyle w:val="HTML"/>
        <w:rPr>
          <w:rFonts w:asciiTheme="minorHAnsi" w:hAnsiTheme="minorHAnsi" w:cstheme="minorHAnsi"/>
          <w:b/>
          <w:noProof/>
          <w:color w:val="E36C0A" w:themeColor="accent6" w:themeShade="BF"/>
          <w:sz w:val="36"/>
          <w:szCs w:val="36"/>
        </w:rPr>
      </w:pPr>
    </w:p>
    <w:p w:rsidR="00406171" w:rsidRPr="001062D9" w:rsidRDefault="00406171" w:rsidP="00406171">
      <w:pPr>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
          <w:iCs/>
          <w:noProof/>
          <w:color w:val="0088FF"/>
          <w:sz w:val="20"/>
          <w:szCs w:val="20"/>
          <w:lang w:eastAsia="ru-RU"/>
        </w:rPr>
      </w:pPr>
      <w:r w:rsidRPr="001062D9">
        <w:rPr>
          <w:rFonts w:ascii="Courier New" w:eastAsia="Times New Roman" w:hAnsi="Courier New" w:cs="Courier New"/>
          <w:i/>
          <w:iCs/>
          <w:noProof/>
          <w:color w:val="0088FF"/>
          <w:sz w:val="20"/>
          <w:szCs w:val="20"/>
          <w:lang w:eastAsia="ru-RU"/>
        </w:rPr>
        <w:t>//исключаем из массива</w:t>
      </w:r>
      <w:r w:rsidR="00FD55D8" w:rsidRPr="001062D9">
        <w:rPr>
          <w:rFonts w:ascii="Courier New" w:eastAsia="Times New Roman" w:hAnsi="Courier New" w:cs="Courier New"/>
          <w:i/>
          <w:iCs/>
          <w:noProof/>
          <w:color w:val="0088FF"/>
          <w:sz w:val="20"/>
          <w:szCs w:val="20"/>
          <w:lang w:eastAsia="ru-RU"/>
        </w:rPr>
        <w:t xml:space="preserve"> $</w:t>
      </w:r>
      <w:r w:rsidR="00FD55D8" w:rsidRPr="003C7DB9">
        <w:rPr>
          <w:rFonts w:ascii="Courier New" w:eastAsia="Times New Roman" w:hAnsi="Courier New" w:cs="Courier New"/>
          <w:i/>
          <w:iCs/>
          <w:noProof/>
          <w:color w:val="0088FF"/>
          <w:sz w:val="20"/>
          <w:szCs w:val="20"/>
          <w:lang w:val="en-US" w:eastAsia="ru-RU"/>
        </w:rPr>
        <w:t>arr</w:t>
      </w:r>
      <w:r w:rsidR="00FD55D8" w:rsidRPr="001062D9">
        <w:rPr>
          <w:rFonts w:ascii="Courier New" w:eastAsia="Times New Roman" w:hAnsi="Courier New" w:cs="Courier New"/>
          <w:i/>
          <w:iCs/>
          <w:noProof/>
          <w:color w:val="0088FF"/>
          <w:sz w:val="20"/>
          <w:szCs w:val="20"/>
          <w:lang w:eastAsia="ru-RU"/>
        </w:rPr>
        <w:t>_1000_</w:t>
      </w:r>
      <w:r w:rsidR="00FD55D8" w:rsidRPr="003C7DB9">
        <w:rPr>
          <w:rFonts w:ascii="Courier New" w:eastAsia="Times New Roman" w:hAnsi="Courier New" w:cs="Courier New"/>
          <w:i/>
          <w:iCs/>
          <w:noProof/>
          <w:color w:val="0088FF"/>
          <w:sz w:val="20"/>
          <w:szCs w:val="20"/>
          <w:lang w:val="en-US" w:eastAsia="ru-RU"/>
        </w:rPr>
        <w:t>it</w:t>
      </w:r>
      <w:r w:rsidRPr="001062D9">
        <w:rPr>
          <w:rFonts w:ascii="Courier New" w:eastAsia="Times New Roman" w:hAnsi="Courier New" w:cs="Courier New"/>
          <w:i/>
          <w:iCs/>
          <w:noProof/>
          <w:color w:val="0088FF"/>
          <w:sz w:val="20"/>
          <w:szCs w:val="20"/>
          <w:lang w:eastAsia="ru-RU"/>
        </w:rPr>
        <w:t xml:space="preserve"> рандомных шаров строки 12, 30, 45</w:t>
      </w:r>
    </w:p>
    <w:p w:rsidR="00FD55D8" w:rsidRPr="003C7DB9" w:rsidRDefault="00406171" w:rsidP="00FD55D8">
      <w:pPr>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E1EFFF"/>
          <w:sz w:val="20"/>
          <w:szCs w:val="20"/>
          <w:lang w:val="en-US" w:eastAsia="ru-RU"/>
        </w:rPr>
      </w:pPr>
      <w:r w:rsidRPr="001062D9">
        <w:rPr>
          <w:rFonts w:ascii="Courier New" w:eastAsia="Times New Roman" w:hAnsi="Courier New" w:cs="Courier New"/>
          <w:i/>
          <w:iCs/>
          <w:noProof/>
          <w:color w:val="0088FF"/>
          <w:sz w:val="20"/>
          <w:szCs w:val="20"/>
          <w:lang w:val="en-US" w:eastAsia="ru-RU"/>
        </w:rPr>
        <w:br/>
      </w:r>
      <w:r w:rsidRPr="003C7DB9">
        <w:rPr>
          <w:rFonts w:ascii="Courier New" w:eastAsia="Times New Roman" w:hAnsi="Courier New" w:cs="Courier New"/>
          <w:noProof/>
          <w:color w:val="FF80E1"/>
          <w:sz w:val="20"/>
          <w:szCs w:val="20"/>
          <w:lang w:val="en-US" w:eastAsia="ru-RU"/>
        </w:rPr>
        <w:t xml:space="preserve">$statistic </w:t>
      </w:r>
      <w:r w:rsidRPr="003C7DB9">
        <w:rPr>
          <w:rFonts w:ascii="Courier New" w:eastAsia="Times New Roman" w:hAnsi="Courier New" w:cs="Courier New"/>
          <w:noProof/>
          <w:color w:val="FF9D00"/>
          <w:sz w:val="20"/>
          <w:szCs w:val="20"/>
          <w:lang w:val="en-US" w:eastAsia="ru-RU"/>
        </w:rPr>
        <w:t>= array</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E1EFFF"/>
          <w:sz w:val="20"/>
          <w:szCs w:val="20"/>
          <w:lang w:val="en-US" w:eastAsia="ru-RU"/>
        </w:rPr>
        <w:br/>
        <w:t xml:space="preserve">    </w:t>
      </w:r>
      <w:r w:rsidRPr="003C7DB9">
        <w:rPr>
          <w:rFonts w:ascii="Courier New" w:eastAsia="Times New Roman" w:hAnsi="Courier New" w:cs="Courier New"/>
          <w:noProof/>
          <w:color w:val="FF9D00"/>
          <w:sz w:val="20"/>
          <w:szCs w:val="20"/>
          <w:lang w:val="en-US" w:eastAsia="ru-RU"/>
        </w:rPr>
        <w:t xml:space="preserve">foreach </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FF80E1"/>
          <w:sz w:val="20"/>
          <w:szCs w:val="20"/>
          <w:lang w:val="en-US" w:eastAsia="ru-RU"/>
        </w:rPr>
        <w:t xml:space="preserve">$arr_1000_it </w:t>
      </w:r>
      <w:r w:rsidRPr="003C7DB9">
        <w:rPr>
          <w:rFonts w:ascii="Courier New" w:eastAsia="Times New Roman" w:hAnsi="Courier New" w:cs="Courier New"/>
          <w:noProof/>
          <w:color w:val="FF9D00"/>
          <w:sz w:val="20"/>
          <w:szCs w:val="20"/>
          <w:lang w:val="en-US" w:eastAsia="ru-RU"/>
        </w:rPr>
        <w:t xml:space="preserve">as </w:t>
      </w:r>
      <w:r w:rsidRPr="003C7DB9">
        <w:rPr>
          <w:rFonts w:ascii="Courier New" w:eastAsia="Times New Roman" w:hAnsi="Courier New" w:cs="Courier New"/>
          <w:noProof/>
          <w:color w:val="FF80E1"/>
          <w:sz w:val="20"/>
          <w:szCs w:val="20"/>
          <w:lang w:val="en-US" w:eastAsia="ru-RU"/>
        </w:rPr>
        <w:t xml:space="preserve">$stringOfTheFile </w:t>
      </w:r>
      <w:r w:rsidRPr="003C7DB9">
        <w:rPr>
          <w:rFonts w:ascii="Courier New" w:eastAsia="Times New Roman" w:hAnsi="Courier New" w:cs="Courier New"/>
          <w:noProof/>
          <w:color w:val="FF9D00"/>
          <w:sz w:val="20"/>
          <w:szCs w:val="20"/>
          <w:lang w:val="en-US" w:eastAsia="ru-RU"/>
        </w:rPr>
        <w:t xml:space="preserve">=&gt; </w:t>
      </w:r>
      <w:r w:rsidRPr="003C7DB9">
        <w:rPr>
          <w:rFonts w:ascii="Courier New" w:eastAsia="Times New Roman" w:hAnsi="Courier New" w:cs="Courier New"/>
          <w:noProof/>
          <w:color w:val="FF80E1"/>
          <w:sz w:val="20"/>
          <w:szCs w:val="20"/>
          <w:lang w:val="en-US" w:eastAsia="ru-RU"/>
        </w:rPr>
        <w:t>$valueBalls</w:t>
      </w:r>
      <w:r w:rsidRPr="003C7DB9">
        <w:rPr>
          <w:rFonts w:ascii="Courier New" w:eastAsia="Times New Roman" w:hAnsi="Courier New" w:cs="Courier New"/>
          <w:noProof/>
          <w:color w:val="E1EFFF"/>
          <w:sz w:val="20"/>
          <w:szCs w:val="20"/>
          <w:lang w:val="en-US" w:eastAsia="ru-RU"/>
        </w:rPr>
        <w:t>) {</w:t>
      </w:r>
      <w:r w:rsidRPr="003C7DB9">
        <w:rPr>
          <w:rFonts w:ascii="Courier New" w:eastAsia="Times New Roman" w:hAnsi="Courier New" w:cs="Courier New"/>
          <w:i/>
          <w:iCs/>
          <w:noProof/>
          <w:color w:val="0088FF"/>
          <w:sz w:val="20"/>
          <w:szCs w:val="20"/>
          <w:lang w:val="en-US" w:eastAsia="ru-RU"/>
        </w:rPr>
        <w:t>// где, $arr_1000_it - массив, $stringOfTheFile - номер строки и</w:t>
      </w:r>
      <w:r w:rsidRPr="003C7DB9">
        <w:rPr>
          <w:rFonts w:ascii="Courier New" w:eastAsia="Times New Roman" w:hAnsi="Courier New" w:cs="Courier New"/>
          <w:i/>
          <w:iCs/>
          <w:noProof/>
          <w:color w:val="0088FF"/>
          <w:sz w:val="20"/>
          <w:szCs w:val="20"/>
          <w:lang w:val="en-US" w:eastAsia="ru-RU"/>
        </w:rPr>
        <w:br/>
        <w:t xml:space="preserve">        // $valueBalls - сама строка с 6 числами</w:t>
      </w:r>
      <w:r w:rsidRPr="003C7DB9">
        <w:rPr>
          <w:rFonts w:ascii="Courier New" w:eastAsia="Times New Roman" w:hAnsi="Courier New" w:cs="Courier New"/>
          <w:i/>
          <w:iCs/>
          <w:noProof/>
          <w:color w:val="0088FF"/>
          <w:sz w:val="20"/>
          <w:szCs w:val="20"/>
          <w:lang w:val="en-US" w:eastAsia="ru-RU"/>
        </w:rPr>
        <w:br/>
      </w:r>
      <w:r w:rsidRPr="003C7DB9">
        <w:rPr>
          <w:rFonts w:ascii="Courier New" w:eastAsia="Times New Roman" w:hAnsi="Courier New" w:cs="Courier New"/>
          <w:i/>
          <w:iCs/>
          <w:noProof/>
          <w:color w:val="0088FF"/>
          <w:sz w:val="20"/>
          <w:szCs w:val="20"/>
          <w:lang w:val="en-US" w:eastAsia="ru-RU"/>
        </w:rPr>
        <w:br/>
        <w:t xml:space="preserve">        </w:t>
      </w:r>
      <w:r w:rsidRPr="003C7DB9">
        <w:rPr>
          <w:rFonts w:ascii="Courier New" w:eastAsia="Times New Roman" w:hAnsi="Courier New" w:cs="Courier New"/>
          <w:noProof/>
          <w:color w:val="FF9D00"/>
          <w:sz w:val="20"/>
          <w:szCs w:val="20"/>
          <w:lang w:val="en-US" w:eastAsia="ru-RU"/>
        </w:rPr>
        <w:t xml:space="preserve">if </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FF80E1"/>
          <w:sz w:val="20"/>
          <w:szCs w:val="20"/>
          <w:lang w:val="en-US" w:eastAsia="ru-RU"/>
        </w:rPr>
        <w:t xml:space="preserve">$stringOfTheFile </w:t>
      </w:r>
      <w:r w:rsidRPr="003C7DB9">
        <w:rPr>
          <w:rFonts w:ascii="Courier New" w:eastAsia="Times New Roman" w:hAnsi="Courier New" w:cs="Courier New"/>
          <w:noProof/>
          <w:color w:val="FF9D00"/>
          <w:sz w:val="20"/>
          <w:szCs w:val="20"/>
          <w:lang w:val="en-US" w:eastAsia="ru-RU"/>
        </w:rPr>
        <w:t xml:space="preserve">!== </w:t>
      </w:r>
      <w:r w:rsidRPr="003C7DB9">
        <w:rPr>
          <w:rFonts w:ascii="Courier New" w:eastAsia="Times New Roman" w:hAnsi="Courier New" w:cs="Courier New"/>
          <w:noProof/>
          <w:color w:val="FF628C"/>
          <w:sz w:val="20"/>
          <w:szCs w:val="20"/>
          <w:lang w:val="en-US" w:eastAsia="ru-RU"/>
        </w:rPr>
        <w:t xml:space="preserve">12 </w:t>
      </w:r>
      <w:r w:rsidRPr="003C7DB9">
        <w:rPr>
          <w:rFonts w:ascii="Courier New" w:eastAsia="Times New Roman" w:hAnsi="Courier New" w:cs="Courier New"/>
          <w:noProof/>
          <w:color w:val="FF9D00"/>
          <w:sz w:val="20"/>
          <w:szCs w:val="20"/>
          <w:lang w:val="en-US" w:eastAsia="ru-RU"/>
        </w:rPr>
        <w:t xml:space="preserve">|| </w:t>
      </w:r>
      <w:r w:rsidRPr="003C7DB9">
        <w:rPr>
          <w:rFonts w:ascii="Courier New" w:eastAsia="Times New Roman" w:hAnsi="Courier New" w:cs="Courier New"/>
          <w:noProof/>
          <w:color w:val="FF80E1"/>
          <w:sz w:val="20"/>
          <w:szCs w:val="20"/>
          <w:lang w:val="en-US" w:eastAsia="ru-RU"/>
        </w:rPr>
        <w:t xml:space="preserve">$stringOfTheFile </w:t>
      </w:r>
      <w:r w:rsidRPr="003C7DB9">
        <w:rPr>
          <w:rFonts w:ascii="Courier New" w:eastAsia="Times New Roman" w:hAnsi="Courier New" w:cs="Courier New"/>
          <w:noProof/>
          <w:color w:val="FF9D00"/>
          <w:sz w:val="20"/>
          <w:szCs w:val="20"/>
          <w:lang w:val="en-US" w:eastAsia="ru-RU"/>
        </w:rPr>
        <w:t xml:space="preserve">!== </w:t>
      </w:r>
      <w:r w:rsidRPr="003C7DB9">
        <w:rPr>
          <w:rFonts w:ascii="Courier New" w:eastAsia="Times New Roman" w:hAnsi="Courier New" w:cs="Courier New"/>
          <w:noProof/>
          <w:color w:val="FF628C"/>
          <w:sz w:val="20"/>
          <w:szCs w:val="20"/>
          <w:lang w:val="en-US" w:eastAsia="ru-RU"/>
        </w:rPr>
        <w:t xml:space="preserve">30 </w:t>
      </w:r>
      <w:r w:rsidRPr="003C7DB9">
        <w:rPr>
          <w:rFonts w:ascii="Courier New" w:eastAsia="Times New Roman" w:hAnsi="Courier New" w:cs="Courier New"/>
          <w:noProof/>
          <w:color w:val="FF9D00"/>
          <w:sz w:val="20"/>
          <w:szCs w:val="20"/>
          <w:lang w:val="en-US" w:eastAsia="ru-RU"/>
        </w:rPr>
        <w:t>||</w:t>
      </w:r>
      <w:r w:rsidRPr="003C7DB9">
        <w:rPr>
          <w:rFonts w:ascii="Courier New" w:eastAsia="Times New Roman" w:hAnsi="Courier New" w:cs="Courier New"/>
          <w:noProof/>
          <w:color w:val="FF9D00"/>
          <w:sz w:val="20"/>
          <w:szCs w:val="20"/>
          <w:lang w:val="en-US" w:eastAsia="ru-RU"/>
        </w:rPr>
        <w:br/>
        <w:t xml:space="preserve">            </w:t>
      </w:r>
      <w:r w:rsidRPr="003C7DB9">
        <w:rPr>
          <w:rFonts w:ascii="Courier New" w:eastAsia="Times New Roman" w:hAnsi="Courier New" w:cs="Courier New"/>
          <w:noProof/>
          <w:color w:val="FF80E1"/>
          <w:sz w:val="20"/>
          <w:szCs w:val="20"/>
          <w:lang w:val="en-US" w:eastAsia="ru-RU"/>
        </w:rPr>
        <w:t xml:space="preserve">$stringOfTheFile </w:t>
      </w:r>
      <w:r w:rsidRPr="003C7DB9">
        <w:rPr>
          <w:rFonts w:ascii="Courier New" w:eastAsia="Times New Roman" w:hAnsi="Courier New" w:cs="Courier New"/>
          <w:noProof/>
          <w:color w:val="FF9D00"/>
          <w:sz w:val="20"/>
          <w:szCs w:val="20"/>
          <w:lang w:val="en-US" w:eastAsia="ru-RU"/>
        </w:rPr>
        <w:t xml:space="preserve">!== </w:t>
      </w:r>
      <w:r w:rsidRPr="003C7DB9">
        <w:rPr>
          <w:rFonts w:ascii="Courier New" w:eastAsia="Times New Roman" w:hAnsi="Courier New" w:cs="Courier New"/>
          <w:noProof/>
          <w:color w:val="FF628C"/>
          <w:sz w:val="20"/>
          <w:szCs w:val="20"/>
          <w:lang w:val="en-US" w:eastAsia="ru-RU"/>
        </w:rPr>
        <w:t>45</w:t>
      </w:r>
      <w:r w:rsidRPr="003C7DB9">
        <w:rPr>
          <w:rFonts w:ascii="Courier New" w:eastAsia="Times New Roman" w:hAnsi="Courier New" w:cs="Courier New"/>
          <w:noProof/>
          <w:color w:val="E1EFFF"/>
          <w:sz w:val="20"/>
          <w:szCs w:val="20"/>
          <w:lang w:val="en-US" w:eastAsia="ru-RU"/>
        </w:rPr>
        <w:t>) {</w:t>
      </w:r>
      <w:r w:rsidRPr="003C7DB9">
        <w:rPr>
          <w:rFonts w:ascii="Courier New" w:eastAsia="Times New Roman" w:hAnsi="Courier New" w:cs="Courier New"/>
          <w:noProof/>
          <w:color w:val="E1EFFF"/>
          <w:sz w:val="20"/>
          <w:szCs w:val="20"/>
          <w:lang w:val="en-US" w:eastAsia="ru-RU"/>
        </w:rPr>
        <w:br/>
        <w:t xml:space="preserve">            </w:t>
      </w:r>
      <w:r w:rsidRPr="003C7DB9">
        <w:rPr>
          <w:rFonts w:ascii="Courier New" w:eastAsia="Times New Roman" w:hAnsi="Courier New" w:cs="Courier New"/>
          <w:noProof/>
          <w:color w:val="FF9D00"/>
          <w:sz w:val="20"/>
          <w:szCs w:val="20"/>
          <w:lang w:val="en-US" w:eastAsia="ru-RU"/>
        </w:rPr>
        <w:t xml:space="preserve">foreach </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FF80E1"/>
          <w:sz w:val="20"/>
          <w:szCs w:val="20"/>
          <w:lang w:val="en-US" w:eastAsia="ru-RU"/>
        </w:rPr>
        <w:t xml:space="preserve">$valueBalls </w:t>
      </w:r>
      <w:r w:rsidRPr="003C7DB9">
        <w:rPr>
          <w:rFonts w:ascii="Courier New" w:eastAsia="Times New Roman" w:hAnsi="Courier New" w:cs="Courier New"/>
          <w:noProof/>
          <w:color w:val="FF9D00"/>
          <w:sz w:val="20"/>
          <w:szCs w:val="20"/>
          <w:lang w:val="en-US" w:eastAsia="ru-RU"/>
        </w:rPr>
        <w:t xml:space="preserve">as </w:t>
      </w:r>
      <w:r w:rsidRPr="003C7DB9">
        <w:rPr>
          <w:rFonts w:ascii="Courier New" w:eastAsia="Times New Roman" w:hAnsi="Courier New" w:cs="Courier New"/>
          <w:noProof/>
          <w:color w:val="FF80E1"/>
          <w:sz w:val="20"/>
          <w:szCs w:val="20"/>
          <w:lang w:val="en-US" w:eastAsia="ru-RU"/>
        </w:rPr>
        <w:t>$digit</w:t>
      </w:r>
      <w:r w:rsidRPr="003C7DB9">
        <w:rPr>
          <w:rFonts w:ascii="Courier New" w:eastAsia="Times New Roman" w:hAnsi="Courier New" w:cs="Courier New"/>
          <w:noProof/>
          <w:color w:val="E1EFFF"/>
          <w:sz w:val="20"/>
          <w:szCs w:val="20"/>
          <w:lang w:val="en-US" w:eastAsia="ru-RU"/>
        </w:rPr>
        <w:t>) {</w:t>
      </w:r>
      <w:r w:rsidRPr="003C7DB9">
        <w:rPr>
          <w:rFonts w:ascii="Courier New" w:eastAsia="Times New Roman" w:hAnsi="Courier New" w:cs="Courier New"/>
          <w:noProof/>
          <w:color w:val="E1EFFF"/>
          <w:sz w:val="20"/>
          <w:szCs w:val="20"/>
          <w:lang w:val="en-US" w:eastAsia="ru-RU"/>
        </w:rPr>
        <w:br/>
        <w:t xml:space="preserve">                </w:t>
      </w:r>
      <w:r w:rsidRPr="003C7DB9">
        <w:rPr>
          <w:rFonts w:ascii="Courier New" w:eastAsia="Times New Roman" w:hAnsi="Courier New" w:cs="Courier New"/>
          <w:noProof/>
          <w:color w:val="FF80E1"/>
          <w:sz w:val="20"/>
          <w:szCs w:val="20"/>
          <w:lang w:val="en-US" w:eastAsia="ru-RU"/>
        </w:rPr>
        <w:t>$statistic</w:t>
      </w:r>
      <w:r w:rsidRPr="003C7DB9">
        <w:rPr>
          <w:rFonts w:ascii="Courier New" w:eastAsia="Times New Roman" w:hAnsi="Courier New" w:cs="Courier New"/>
          <w:noProof/>
          <w:color w:val="E1EFFF"/>
          <w:sz w:val="20"/>
          <w:szCs w:val="20"/>
          <w:lang w:val="en-US" w:eastAsia="ru-RU"/>
        </w:rPr>
        <w:t xml:space="preserve">[] </w:t>
      </w:r>
      <w:r w:rsidRPr="003C7DB9">
        <w:rPr>
          <w:rFonts w:ascii="Courier New" w:eastAsia="Times New Roman" w:hAnsi="Courier New" w:cs="Courier New"/>
          <w:noProof/>
          <w:color w:val="FF9D00"/>
          <w:sz w:val="20"/>
          <w:szCs w:val="20"/>
          <w:lang w:val="en-US" w:eastAsia="ru-RU"/>
        </w:rPr>
        <w:t xml:space="preserve">= </w:t>
      </w:r>
      <w:r w:rsidRPr="003C7DB9">
        <w:rPr>
          <w:rFonts w:ascii="Courier New" w:eastAsia="Times New Roman" w:hAnsi="Courier New" w:cs="Courier New"/>
          <w:noProof/>
          <w:color w:val="FF80E1"/>
          <w:sz w:val="20"/>
          <w:szCs w:val="20"/>
          <w:lang w:val="en-US" w:eastAsia="ru-RU"/>
        </w:rPr>
        <w:t>$digit</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E1EFFF"/>
          <w:sz w:val="20"/>
          <w:szCs w:val="20"/>
          <w:lang w:val="en-US" w:eastAsia="ru-RU"/>
        </w:rPr>
        <w:br/>
        <w:t xml:space="preserve">            }</w:t>
      </w:r>
      <w:r w:rsidRPr="003C7DB9">
        <w:rPr>
          <w:rFonts w:ascii="Courier New" w:eastAsia="Times New Roman" w:hAnsi="Courier New" w:cs="Courier New"/>
          <w:noProof/>
          <w:color w:val="E1EFFF"/>
          <w:sz w:val="20"/>
          <w:szCs w:val="20"/>
          <w:lang w:val="en-US" w:eastAsia="ru-RU"/>
        </w:rPr>
        <w:br/>
      </w:r>
      <w:r w:rsidRPr="003C7DB9">
        <w:rPr>
          <w:rFonts w:ascii="Courier New" w:eastAsia="Times New Roman" w:hAnsi="Courier New" w:cs="Courier New"/>
          <w:noProof/>
          <w:color w:val="E1EFFF"/>
          <w:sz w:val="20"/>
          <w:szCs w:val="20"/>
          <w:lang w:val="en-US" w:eastAsia="ru-RU"/>
        </w:rPr>
        <w:lastRenderedPageBreak/>
        <w:t xml:space="preserve">        }</w:t>
      </w:r>
      <w:r w:rsidRPr="003C7DB9">
        <w:rPr>
          <w:rFonts w:ascii="Courier New" w:eastAsia="Times New Roman" w:hAnsi="Courier New" w:cs="Courier New"/>
          <w:noProof/>
          <w:color w:val="E1EFFF"/>
          <w:sz w:val="20"/>
          <w:szCs w:val="20"/>
          <w:lang w:val="en-US" w:eastAsia="ru-RU"/>
        </w:rPr>
        <w:br/>
        <w:t xml:space="preserve">    }</w:t>
      </w:r>
    </w:p>
    <w:p w:rsidR="00FD55D8" w:rsidRPr="003C7DB9" w:rsidRDefault="00FD55D8" w:rsidP="00406171">
      <w:pPr>
        <w:rPr>
          <w:noProof/>
          <w:color w:val="000000" w:themeColor="text1"/>
          <w:sz w:val="24"/>
          <w:szCs w:val="24"/>
          <w:lang w:val="en-US"/>
        </w:rPr>
      </w:pPr>
    </w:p>
    <w:p w:rsidR="009906EF" w:rsidRPr="001062D9" w:rsidRDefault="009906EF" w:rsidP="009906EF">
      <w:pPr>
        <w:pStyle w:val="HTML"/>
        <w:rPr>
          <w:rFonts w:asciiTheme="minorHAnsi" w:hAnsiTheme="minorHAnsi" w:cstheme="minorHAnsi"/>
          <w:b/>
          <w:noProof/>
          <w:color w:val="E36C0A" w:themeColor="accent6" w:themeShade="BF"/>
          <w:sz w:val="28"/>
          <w:szCs w:val="28"/>
        </w:rPr>
      </w:pPr>
      <w:r w:rsidRPr="001062D9">
        <w:rPr>
          <w:rFonts w:asciiTheme="minorHAnsi" w:hAnsiTheme="minorHAnsi" w:cstheme="minorHAnsi"/>
          <w:b/>
          <w:noProof/>
          <w:color w:val="E36C0A" w:themeColor="accent6" w:themeShade="BF"/>
          <w:sz w:val="28"/>
          <w:szCs w:val="28"/>
        </w:rPr>
        <w:t>В случае, когда работаем с многомерным массивом</w:t>
      </w:r>
    </w:p>
    <w:p w:rsidR="00406171" w:rsidRPr="003C7DB9" w:rsidRDefault="009906EF" w:rsidP="00406171">
      <w:pPr>
        <w:rPr>
          <w:noProof/>
          <w:color w:val="000000" w:themeColor="text1"/>
          <w:sz w:val="24"/>
          <w:szCs w:val="24"/>
          <w:lang w:val="en-US"/>
        </w:rPr>
      </w:pPr>
      <w:r w:rsidRPr="003C7DB9">
        <w:rPr>
          <w:noProof/>
          <w:color w:val="000000" w:themeColor="text1"/>
          <w:sz w:val="24"/>
          <w:szCs w:val="24"/>
          <w:lang w:val="en-US"/>
        </w:rPr>
        <w:t>Н</w:t>
      </w:r>
      <w:r w:rsidR="00406171" w:rsidRPr="003C7DB9">
        <w:rPr>
          <w:noProof/>
          <w:color w:val="000000" w:themeColor="text1"/>
          <w:sz w:val="24"/>
          <w:szCs w:val="24"/>
          <w:lang w:val="en-US"/>
        </w:rPr>
        <w:t>апример</w:t>
      </w:r>
      <w:r w:rsidR="00FD55D8" w:rsidRPr="003C7DB9">
        <w:rPr>
          <w:noProof/>
          <w:color w:val="000000" w:themeColor="text1"/>
          <w:sz w:val="24"/>
          <w:szCs w:val="24"/>
          <w:lang w:val="en-US"/>
        </w:rPr>
        <w:t>:</w:t>
      </w:r>
    </w:p>
    <w:p w:rsidR="00406171" w:rsidRPr="003C7DB9" w:rsidRDefault="00406171" w:rsidP="00406171">
      <w:pPr>
        <w:rPr>
          <w:b/>
          <w:noProof/>
          <w:color w:val="000000" w:themeColor="text1"/>
          <w:sz w:val="24"/>
          <w:szCs w:val="24"/>
          <w:lang w:val="en-US"/>
        </w:rPr>
      </w:pPr>
      <w:r w:rsidRPr="003C7DB9">
        <w:rPr>
          <w:b/>
          <w:noProof/>
          <w:color w:val="000000" w:themeColor="text1"/>
          <w:sz w:val="24"/>
          <w:szCs w:val="24"/>
          <w:lang w:val="en-US"/>
        </w:rPr>
        <w:t>foreach( $f AS $k1 =&gt; $g ){</w:t>
      </w:r>
    </w:p>
    <w:p w:rsidR="00406171" w:rsidRPr="003C7DB9" w:rsidRDefault="00406171" w:rsidP="00406171">
      <w:pPr>
        <w:rPr>
          <w:b/>
          <w:noProof/>
          <w:color w:val="000000" w:themeColor="text1"/>
          <w:sz w:val="24"/>
          <w:szCs w:val="24"/>
          <w:lang w:val="en-US"/>
        </w:rPr>
      </w:pPr>
      <w:r w:rsidRPr="003C7DB9">
        <w:rPr>
          <w:b/>
          <w:noProof/>
          <w:color w:val="000000" w:themeColor="text1"/>
          <w:sz w:val="24"/>
          <w:szCs w:val="24"/>
          <w:lang w:val="en-US"/>
        </w:rPr>
        <w:t>foreach (  $ g  AS $k2 =&gt; $c){</w:t>
      </w:r>
    </w:p>
    <w:p w:rsidR="00406171" w:rsidRPr="003C7DB9" w:rsidRDefault="00406171" w:rsidP="00406171">
      <w:pPr>
        <w:rPr>
          <w:b/>
          <w:noProof/>
          <w:color w:val="000000" w:themeColor="text1"/>
          <w:sz w:val="24"/>
          <w:szCs w:val="24"/>
          <w:lang w:val="en-US"/>
        </w:rPr>
      </w:pPr>
      <w:r w:rsidRPr="003C7DB9">
        <w:rPr>
          <w:b/>
          <w:noProof/>
          <w:color w:val="000000" w:themeColor="text1"/>
          <w:sz w:val="24"/>
          <w:szCs w:val="24"/>
          <w:lang w:val="en-US"/>
        </w:rPr>
        <w:t xml:space="preserve">foreach ( $c AS $k3 =&gt; $hui ){ </w:t>
      </w:r>
    </w:p>
    <w:p w:rsidR="00406171" w:rsidRPr="003C7DB9" w:rsidRDefault="00406171" w:rsidP="00406171">
      <w:pPr>
        <w:rPr>
          <w:b/>
          <w:noProof/>
          <w:color w:val="000000" w:themeColor="text1"/>
          <w:sz w:val="24"/>
          <w:szCs w:val="24"/>
          <w:lang w:val="en-US"/>
        </w:rPr>
      </w:pPr>
      <w:r w:rsidRPr="003C7DB9">
        <w:rPr>
          <w:b/>
          <w:noProof/>
          <w:color w:val="000000" w:themeColor="text1"/>
          <w:sz w:val="24"/>
          <w:szCs w:val="24"/>
          <w:lang w:val="en-US"/>
        </w:rPr>
        <w:t xml:space="preserve">          $var[$k1][$k2][$k3] = $huil;</w:t>
      </w:r>
    </w:p>
    <w:p w:rsidR="00406171" w:rsidRPr="001062D9" w:rsidRDefault="00406171" w:rsidP="00406171">
      <w:pPr>
        <w:rPr>
          <w:b/>
          <w:noProof/>
          <w:color w:val="000000" w:themeColor="text1"/>
          <w:sz w:val="24"/>
          <w:szCs w:val="24"/>
        </w:rPr>
      </w:pPr>
      <w:r w:rsidRPr="001062D9">
        <w:rPr>
          <w:b/>
          <w:noProof/>
          <w:color w:val="000000" w:themeColor="text1"/>
          <w:sz w:val="24"/>
          <w:szCs w:val="24"/>
        </w:rPr>
        <w:t xml:space="preserve">}}}  </w:t>
      </w:r>
    </w:p>
    <w:p w:rsidR="00406171" w:rsidRPr="001062D9" w:rsidRDefault="00406171" w:rsidP="00406171">
      <w:pPr>
        <w:rPr>
          <w:noProof/>
          <w:color w:val="000000" w:themeColor="text1"/>
          <w:sz w:val="24"/>
          <w:szCs w:val="24"/>
        </w:rPr>
      </w:pPr>
      <w:r w:rsidRPr="001062D9">
        <w:rPr>
          <w:noProof/>
          <w:color w:val="000000" w:themeColor="text1"/>
          <w:sz w:val="24"/>
          <w:szCs w:val="24"/>
        </w:rPr>
        <w:t>то здесь если ты не напишешь ключи</w:t>
      </w:r>
      <w:r w:rsidR="00FD55D8" w:rsidRPr="001062D9">
        <w:rPr>
          <w:noProof/>
          <w:color w:val="000000" w:themeColor="text1"/>
          <w:sz w:val="24"/>
          <w:szCs w:val="24"/>
        </w:rPr>
        <w:t>, то</w:t>
      </w:r>
      <w:r w:rsidRPr="001062D9">
        <w:rPr>
          <w:noProof/>
          <w:color w:val="000000" w:themeColor="text1"/>
          <w:sz w:val="24"/>
          <w:szCs w:val="24"/>
        </w:rPr>
        <w:t xml:space="preserve"> выйдет</w:t>
      </w:r>
      <w:r w:rsidR="00FD55D8" w:rsidRPr="001062D9">
        <w:rPr>
          <w:noProof/>
          <w:color w:val="000000" w:themeColor="text1"/>
          <w:sz w:val="24"/>
          <w:szCs w:val="24"/>
        </w:rPr>
        <w:t>,</w:t>
      </w:r>
      <w:r w:rsidRPr="001062D9">
        <w:rPr>
          <w:noProof/>
          <w:color w:val="000000" w:themeColor="text1"/>
          <w:sz w:val="24"/>
          <w:szCs w:val="24"/>
        </w:rPr>
        <w:t xml:space="preserve"> что каждый раз у тебя каждый ключ увеличивается на один </w:t>
      </w:r>
    </w:p>
    <w:p w:rsidR="00406171" w:rsidRPr="001062D9" w:rsidRDefault="009906EF" w:rsidP="00406171">
      <w:pPr>
        <w:rPr>
          <w:noProof/>
          <w:color w:val="000000" w:themeColor="text1"/>
          <w:sz w:val="24"/>
          <w:szCs w:val="24"/>
        </w:rPr>
      </w:pPr>
      <w:r w:rsidRPr="001062D9">
        <w:rPr>
          <w:noProof/>
          <w:color w:val="000000" w:themeColor="text1"/>
          <w:sz w:val="24"/>
          <w:szCs w:val="24"/>
        </w:rPr>
        <w:t>Е</w:t>
      </w:r>
      <w:r w:rsidR="00406171" w:rsidRPr="001062D9">
        <w:rPr>
          <w:noProof/>
          <w:color w:val="000000" w:themeColor="text1"/>
          <w:sz w:val="24"/>
          <w:szCs w:val="24"/>
        </w:rPr>
        <w:t>сли идет два три цикла...и каждый цикл отвечает за свой ключ в многомерном массиве</w:t>
      </w:r>
      <w:r w:rsidR="00FD55D8" w:rsidRPr="001062D9">
        <w:rPr>
          <w:noProof/>
          <w:color w:val="000000" w:themeColor="text1"/>
          <w:sz w:val="24"/>
          <w:szCs w:val="24"/>
        </w:rPr>
        <w:t xml:space="preserve">, </w:t>
      </w:r>
      <w:r w:rsidR="00406171" w:rsidRPr="001062D9">
        <w:rPr>
          <w:noProof/>
          <w:color w:val="000000" w:themeColor="text1"/>
          <w:sz w:val="24"/>
          <w:szCs w:val="24"/>
        </w:rPr>
        <w:t>если в многомерном массиве ключ не указать во время обхода в цикле то у тебя всегда будут элементы [0][0][0], [1][1][1], [2][2][2]а не например [0][1][1], [0][1][2], [0][1][3]</w:t>
      </w:r>
    </w:p>
    <w:p w:rsidR="00406171" w:rsidRPr="001062D9" w:rsidRDefault="00406171" w:rsidP="00DD518E">
      <w:pPr>
        <w:rPr>
          <w:noProof/>
          <w:color w:val="000000" w:themeColor="text1"/>
          <w:sz w:val="24"/>
          <w:szCs w:val="24"/>
        </w:rPr>
      </w:pPr>
    </w:p>
    <w:p w:rsidR="009D0200" w:rsidRPr="001062D9" w:rsidRDefault="00F71D93" w:rsidP="00DD518E">
      <w:pPr>
        <w:rPr>
          <w:b/>
          <w:noProof/>
          <w:color w:val="FF0000"/>
          <w:sz w:val="24"/>
          <w:szCs w:val="24"/>
        </w:rPr>
      </w:pPr>
      <w:r w:rsidRPr="003C7DB9">
        <w:rPr>
          <w:noProof/>
          <w:color w:val="000000" w:themeColor="text1"/>
          <w:sz w:val="24"/>
          <w:szCs w:val="24"/>
          <w:lang w:val="en-US"/>
        </w:rPr>
        <w:t>C</w:t>
      </w:r>
      <w:r w:rsidRPr="001062D9">
        <w:rPr>
          <w:noProof/>
          <w:color w:val="000000" w:themeColor="text1"/>
          <w:sz w:val="24"/>
          <w:szCs w:val="24"/>
        </w:rPr>
        <w:t xml:space="preserve"> помощью</w:t>
      </w:r>
      <w:r w:rsidRPr="001062D9">
        <w:rPr>
          <w:b/>
          <w:noProof/>
          <w:color w:val="000000" w:themeColor="text1"/>
          <w:sz w:val="24"/>
          <w:szCs w:val="24"/>
        </w:rPr>
        <w:t xml:space="preserve"> </w:t>
      </w:r>
      <w:r w:rsidRPr="001062D9">
        <w:rPr>
          <w:b/>
          <w:noProof/>
          <w:color w:val="FF0000"/>
          <w:sz w:val="24"/>
          <w:szCs w:val="24"/>
        </w:rPr>
        <w:t xml:space="preserve">функции </w:t>
      </w:r>
      <w:r w:rsidRPr="003C7DB9">
        <w:rPr>
          <w:b/>
          <w:noProof/>
          <w:color w:val="FF0000"/>
          <w:sz w:val="24"/>
          <w:szCs w:val="24"/>
          <w:lang w:val="en-US"/>
        </w:rPr>
        <w:t>var</w:t>
      </w:r>
      <w:r w:rsidRPr="001062D9">
        <w:rPr>
          <w:b/>
          <w:noProof/>
          <w:color w:val="FF0000"/>
          <w:sz w:val="24"/>
          <w:szCs w:val="24"/>
        </w:rPr>
        <w:t>_</w:t>
      </w:r>
      <w:r w:rsidRPr="003C7DB9">
        <w:rPr>
          <w:b/>
          <w:noProof/>
          <w:color w:val="FF0000"/>
          <w:sz w:val="24"/>
          <w:szCs w:val="24"/>
          <w:lang w:val="en-US"/>
        </w:rPr>
        <w:t>dump</w:t>
      </w:r>
      <w:r w:rsidR="003D4B04" w:rsidRPr="001062D9">
        <w:rPr>
          <w:noProof/>
          <w:color w:val="FF0000"/>
          <w:sz w:val="24"/>
          <w:szCs w:val="24"/>
        </w:rPr>
        <w:t xml:space="preserve"> </w:t>
      </w:r>
      <w:r w:rsidR="003D4B04" w:rsidRPr="001062D9">
        <w:rPr>
          <w:noProof/>
          <w:color w:val="000000" w:themeColor="text1"/>
          <w:sz w:val="24"/>
          <w:szCs w:val="24"/>
        </w:rPr>
        <w:t>выводятся</w:t>
      </w:r>
      <w:r w:rsidRPr="001062D9">
        <w:rPr>
          <w:noProof/>
          <w:color w:val="000000" w:themeColor="text1"/>
          <w:sz w:val="24"/>
          <w:szCs w:val="24"/>
        </w:rPr>
        <w:t xml:space="preserve"> не только </w:t>
      </w:r>
      <w:r w:rsidRPr="001062D9">
        <w:rPr>
          <w:b/>
          <w:noProof/>
          <w:color w:val="FF0000"/>
          <w:sz w:val="24"/>
          <w:szCs w:val="24"/>
        </w:rPr>
        <w:t>ключи и значения</w:t>
      </w:r>
      <w:r w:rsidRPr="001062D9">
        <w:rPr>
          <w:noProof/>
          <w:color w:val="FF0000"/>
          <w:sz w:val="24"/>
          <w:szCs w:val="24"/>
        </w:rPr>
        <w:t xml:space="preserve"> </w:t>
      </w:r>
      <w:r w:rsidRPr="001062D9">
        <w:rPr>
          <w:noProof/>
          <w:color w:val="000000" w:themeColor="text1"/>
          <w:sz w:val="24"/>
          <w:szCs w:val="24"/>
        </w:rPr>
        <w:t>многомерного массива, но и</w:t>
      </w:r>
      <w:r w:rsidRPr="001062D9">
        <w:rPr>
          <w:b/>
          <w:noProof/>
          <w:color w:val="FF0000"/>
          <w:sz w:val="24"/>
          <w:szCs w:val="24"/>
        </w:rPr>
        <w:t xml:space="preserve"> тип данных в виде: </w:t>
      </w:r>
      <w:r w:rsidRPr="003C7DB9">
        <w:rPr>
          <w:b/>
          <w:noProof/>
          <w:color w:val="FF0000"/>
          <w:sz w:val="24"/>
          <w:szCs w:val="24"/>
          <w:lang w:val="en-US"/>
        </w:rPr>
        <w:t>int</w:t>
      </w:r>
      <w:r w:rsidRPr="001062D9">
        <w:rPr>
          <w:b/>
          <w:noProof/>
          <w:color w:val="FF0000"/>
          <w:sz w:val="24"/>
          <w:szCs w:val="24"/>
        </w:rPr>
        <w:t xml:space="preserve">, </w:t>
      </w:r>
      <w:r w:rsidRPr="003C7DB9">
        <w:rPr>
          <w:b/>
          <w:noProof/>
          <w:color w:val="FF0000"/>
          <w:sz w:val="24"/>
          <w:szCs w:val="24"/>
          <w:lang w:val="en-US"/>
        </w:rPr>
        <w:t>string</w:t>
      </w:r>
      <w:r w:rsidRPr="001062D9">
        <w:rPr>
          <w:b/>
          <w:noProof/>
          <w:color w:val="FF0000"/>
          <w:sz w:val="24"/>
          <w:szCs w:val="24"/>
        </w:rPr>
        <w:t xml:space="preserve">, </w:t>
      </w:r>
      <w:r w:rsidRPr="003C7DB9">
        <w:rPr>
          <w:b/>
          <w:noProof/>
          <w:color w:val="FF0000"/>
          <w:sz w:val="24"/>
          <w:szCs w:val="24"/>
          <w:lang w:val="en-US"/>
        </w:rPr>
        <w:t>bool</w:t>
      </w:r>
    </w:p>
    <w:p w:rsidR="000C2A9E" w:rsidRPr="001062D9" w:rsidRDefault="000C2A9E" w:rsidP="000D6A86">
      <w:pPr>
        <w:rPr>
          <w:noProof/>
          <w:sz w:val="24"/>
          <w:szCs w:val="24"/>
        </w:rPr>
      </w:pPr>
    </w:p>
    <w:p w:rsidR="00B1089E" w:rsidRPr="001062D9" w:rsidRDefault="00B1089E" w:rsidP="00B1089E">
      <w:pPr>
        <w:rPr>
          <w:rFonts w:ascii="Arial Black" w:hAnsi="Arial Black" w:cstheme="minorHAnsi"/>
          <w:b/>
          <w:noProof/>
          <w:color w:val="FF0000"/>
          <w:sz w:val="36"/>
          <w:szCs w:val="36"/>
          <w:u w:val="single"/>
        </w:rPr>
      </w:pPr>
    </w:p>
    <w:p w:rsidR="002B1ECC" w:rsidRPr="001062D9" w:rsidRDefault="00B1089E" w:rsidP="00B1089E">
      <w:pPr>
        <w:rPr>
          <w:rFonts w:ascii="Arial Black" w:hAnsi="Arial Black" w:cstheme="minorHAnsi"/>
          <w:b/>
          <w:noProof/>
          <w:color w:val="FF0000"/>
          <w:sz w:val="36"/>
          <w:szCs w:val="36"/>
          <w:u w:val="single"/>
        </w:rPr>
      </w:pPr>
      <w:r w:rsidRPr="001062D9">
        <w:rPr>
          <w:rFonts w:ascii="Arial Black" w:hAnsi="Arial Black" w:cstheme="minorHAnsi"/>
          <w:b/>
          <w:noProof/>
          <w:color w:val="FF0000"/>
          <w:sz w:val="36"/>
          <w:szCs w:val="36"/>
          <w:u w:val="single"/>
        </w:rPr>
        <w:t>Функции</w:t>
      </w:r>
    </w:p>
    <w:p w:rsidR="00E8762C" w:rsidRPr="001062D9" w:rsidRDefault="00E8762C" w:rsidP="00B1089E">
      <w:pPr>
        <w:rPr>
          <w:noProof/>
          <w:color w:val="000000" w:themeColor="text1"/>
          <w:sz w:val="24"/>
          <w:szCs w:val="24"/>
        </w:rPr>
      </w:pPr>
      <w:r w:rsidRPr="001062D9">
        <w:rPr>
          <w:noProof/>
          <w:color w:val="000000" w:themeColor="text1"/>
          <w:sz w:val="24"/>
          <w:szCs w:val="24"/>
        </w:rPr>
        <w:t>-используются, чтобы избавиться от дублирования кода.</w:t>
      </w:r>
    </w:p>
    <w:p w:rsidR="00B1089E" w:rsidRPr="001062D9" w:rsidRDefault="002B1ECC" w:rsidP="00B1089E">
      <w:pPr>
        <w:rPr>
          <w:noProof/>
          <w:color w:val="000000" w:themeColor="text1"/>
          <w:sz w:val="24"/>
          <w:szCs w:val="24"/>
        </w:rPr>
      </w:pPr>
      <w:r w:rsidRPr="001062D9">
        <w:rPr>
          <w:noProof/>
          <w:color w:val="000000" w:themeColor="text1"/>
          <w:sz w:val="24"/>
          <w:szCs w:val="24"/>
        </w:rPr>
        <w:t xml:space="preserve">Нужны, чтобы блок кода(циклы, массивы, переменные, данные и тд), который в них содержится, использовать в любой другой части остального кода. </w:t>
      </w:r>
      <w:r w:rsidR="00B1089E" w:rsidRPr="001062D9">
        <w:rPr>
          <w:noProof/>
          <w:color w:val="000000" w:themeColor="text1"/>
          <w:sz w:val="24"/>
          <w:szCs w:val="24"/>
        </w:rPr>
        <w:t xml:space="preserve">Функция в </w:t>
      </w:r>
      <w:r w:rsidR="00B1089E" w:rsidRPr="003C7DB9">
        <w:rPr>
          <w:noProof/>
          <w:color w:val="000000" w:themeColor="text1"/>
          <w:sz w:val="24"/>
          <w:szCs w:val="24"/>
          <w:lang w:val="en-US"/>
        </w:rPr>
        <w:t>PHP</w:t>
      </w:r>
      <w:r w:rsidR="00B1089E" w:rsidRPr="001062D9">
        <w:rPr>
          <w:noProof/>
          <w:color w:val="000000" w:themeColor="text1"/>
          <w:sz w:val="24"/>
          <w:szCs w:val="24"/>
        </w:rPr>
        <w:t xml:space="preserve"> состоит из </w:t>
      </w:r>
      <w:r w:rsidR="00B1089E" w:rsidRPr="001062D9">
        <w:rPr>
          <w:b/>
          <w:noProof/>
          <w:color w:val="000000" w:themeColor="text1"/>
          <w:sz w:val="24"/>
          <w:szCs w:val="24"/>
        </w:rPr>
        <w:t>блока кода</w:t>
      </w:r>
      <w:r w:rsidR="00B1089E" w:rsidRPr="001062D9">
        <w:rPr>
          <w:noProof/>
          <w:color w:val="000000" w:themeColor="text1"/>
          <w:sz w:val="24"/>
          <w:szCs w:val="24"/>
        </w:rPr>
        <w:t xml:space="preserve">, которому мы сами задаем </w:t>
      </w:r>
      <w:r w:rsidR="00B1089E" w:rsidRPr="001062D9">
        <w:rPr>
          <w:b/>
          <w:noProof/>
          <w:color w:val="5F497A" w:themeColor="accent4" w:themeShade="BF"/>
          <w:sz w:val="24"/>
          <w:szCs w:val="24"/>
        </w:rPr>
        <w:t>имя</w:t>
      </w:r>
      <w:r w:rsidR="00B1089E" w:rsidRPr="001062D9">
        <w:rPr>
          <w:noProof/>
          <w:color w:val="000000" w:themeColor="text1"/>
          <w:sz w:val="24"/>
          <w:szCs w:val="24"/>
        </w:rPr>
        <w:t xml:space="preserve">. </w:t>
      </w:r>
    </w:p>
    <w:p w:rsidR="00B1089E" w:rsidRPr="003C7DB9" w:rsidRDefault="00B1089E" w:rsidP="00B1089E">
      <w:pPr>
        <w:rPr>
          <w:noProof/>
          <w:color w:val="000000" w:themeColor="text1"/>
          <w:sz w:val="24"/>
          <w:szCs w:val="24"/>
          <w:lang w:val="en-US"/>
        </w:rPr>
      </w:pPr>
      <w:r w:rsidRPr="003C7DB9">
        <w:rPr>
          <w:noProof/>
          <w:color w:val="000000" w:themeColor="text1"/>
          <w:sz w:val="24"/>
          <w:szCs w:val="24"/>
          <w:lang w:val="en-US"/>
        </w:rPr>
        <w:t>Например:</w:t>
      </w:r>
    </w:p>
    <w:p w:rsidR="0085243C" w:rsidRPr="003C7DB9" w:rsidRDefault="0085243C" w:rsidP="00583F12">
      <w:pPr>
        <w:ind w:left="360"/>
        <w:rPr>
          <w:b/>
          <w:noProof/>
          <w:color w:val="000000" w:themeColor="text1"/>
          <w:sz w:val="24"/>
          <w:szCs w:val="24"/>
          <w:lang w:val="en-US"/>
        </w:rPr>
      </w:pPr>
      <w:r w:rsidRPr="003C7DB9">
        <w:rPr>
          <w:b/>
          <w:noProof/>
          <w:color w:val="E36C0A" w:themeColor="accent6" w:themeShade="BF"/>
          <w:sz w:val="24"/>
          <w:szCs w:val="24"/>
          <w:lang w:val="en-US"/>
        </w:rPr>
        <w:t>function</w:t>
      </w:r>
      <w:r w:rsidRPr="003C7DB9">
        <w:rPr>
          <w:b/>
          <w:noProof/>
          <w:color w:val="000000" w:themeColor="text1"/>
          <w:sz w:val="24"/>
          <w:szCs w:val="24"/>
          <w:lang w:val="en-US"/>
        </w:rPr>
        <w:t xml:space="preserve"> </w:t>
      </w:r>
      <w:r w:rsidRPr="003C7DB9">
        <w:rPr>
          <w:b/>
          <w:noProof/>
          <w:color w:val="5F497A" w:themeColor="accent4" w:themeShade="BF"/>
          <w:sz w:val="24"/>
          <w:szCs w:val="24"/>
          <w:lang w:val="en-US"/>
        </w:rPr>
        <w:t>get_bigger_digit</w:t>
      </w:r>
      <w:r w:rsidRPr="003C7DB9">
        <w:rPr>
          <w:b/>
          <w:noProof/>
          <w:color w:val="000000" w:themeColor="text1"/>
          <w:sz w:val="24"/>
          <w:szCs w:val="24"/>
          <w:lang w:val="en-US"/>
        </w:rPr>
        <w:t>($a, $b)</w:t>
      </w:r>
      <w:r w:rsidRPr="003C7DB9">
        <w:rPr>
          <w:b/>
          <w:noProof/>
          <w:color w:val="5F497A" w:themeColor="accent4" w:themeShade="BF"/>
          <w:sz w:val="24"/>
          <w:szCs w:val="24"/>
          <w:lang w:val="en-US"/>
        </w:rPr>
        <w:t>{</w:t>
      </w:r>
    </w:p>
    <w:p w:rsidR="0085243C" w:rsidRPr="003C7DB9" w:rsidRDefault="0085243C" w:rsidP="0085243C">
      <w:pPr>
        <w:rPr>
          <w:b/>
          <w:noProof/>
          <w:color w:val="000000" w:themeColor="text1"/>
          <w:sz w:val="24"/>
          <w:szCs w:val="24"/>
          <w:lang w:val="en-US"/>
        </w:rPr>
      </w:pPr>
      <w:r w:rsidRPr="003C7DB9">
        <w:rPr>
          <w:b/>
          <w:noProof/>
          <w:color w:val="000000" w:themeColor="text1"/>
          <w:sz w:val="24"/>
          <w:szCs w:val="24"/>
          <w:lang w:val="en-US"/>
        </w:rPr>
        <w:t xml:space="preserve">              if ($a&gt;$b){</w:t>
      </w:r>
    </w:p>
    <w:p w:rsidR="0085243C" w:rsidRPr="003C7DB9" w:rsidRDefault="0085243C" w:rsidP="0085243C">
      <w:pPr>
        <w:rPr>
          <w:b/>
          <w:noProof/>
          <w:color w:val="000000" w:themeColor="text1"/>
          <w:sz w:val="24"/>
          <w:szCs w:val="24"/>
          <w:lang w:val="en-US"/>
        </w:rPr>
      </w:pPr>
      <w:r w:rsidRPr="003C7DB9">
        <w:rPr>
          <w:b/>
          <w:noProof/>
          <w:color w:val="000000" w:themeColor="text1"/>
          <w:sz w:val="24"/>
          <w:szCs w:val="24"/>
          <w:lang w:val="en-US"/>
        </w:rPr>
        <w:t xml:space="preserve">                  echo '&lt;br&gt;'.$a;</w:t>
      </w:r>
    </w:p>
    <w:p w:rsidR="0085243C" w:rsidRPr="003C7DB9" w:rsidRDefault="0085243C" w:rsidP="0085243C">
      <w:pPr>
        <w:rPr>
          <w:b/>
          <w:noProof/>
          <w:color w:val="000000" w:themeColor="text1"/>
          <w:sz w:val="24"/>
          <w:szCs w:val="24"/>
          <w:lang w:val="en-US"/>
        </w:rPr>
      </w:pPr>
      <w:r w:rsidRPr="003C7DB9">
        <w:rPr>
          <w:b/>
          <w:noProof/>
          <w:color w:val="000000" w:themeColor="text1"/>
          <w:sz w:val="24"/>
          <w:szCs w:val="24"/>
          <w:lang w:val="en-US"/>
        </w:rPr>
        <w:t xml:space="preserve">          }else</w:t>
      </w:r>
    </w:p>
    <w:p w:rsidR="0085243C" w:rsidRPr="003C7DB9" w:rsidRDefault="0085243C" w:rsidP="0085243C">
      <w:pPr>
        <w:rPr>
          <w:b/>
          <w:noProof/>
          <w:color w:val="000000" w:themeColor="text1"/>
          <w:sz w:val="24"/>
          <w:szCs w:val="24"/>
          <w:lang w:val="en-US"/>
        </w:rPr>
      </w:pPr>
      <w:r w:rsidRPr="003C7DB9">
        <w:rPr>
          <w:b/>
          <w:noProof/>
          <w:color w:val="000000" w:themeColor="text1"/>
          <w:sz w:val="24"/>
          <w:szCs w:val="24"/>
          <w:lang w:val="en-US"/>
        </w:rPr>
        <w:t xml:space="preserve">              {</w:t>
      </w:r>
    </w:p>
    <w:p w:rsidR="0085243C" w:rsidRPr="003C7DB9" w:rsidRDefault="0085243C" w:rsidP="0085243C">
      <w:pPr>
        <w:rPr>
          <w:b/>
          <w:noProof/>
          <w:color w:val="000000" w:themeColor="text1"/>
          <w:sz w:val="24"/>
          <w:szCs w:val="24"/>
          <w:lang w:val="en-US"/>
        </w:rPr>
      </w:pPr>
      <w:r w:rsidRPr="003C7DB9">
        <w:rPr>
          <w:b/>
          <w:noProof/>
          <w:color w:val="000000" w:themeColor="text1"/>
          <w:sz w:val="24"/>
          <w:szCs w:val="24"/>
          <w:lang w:val="en-US"/>
        </w:rPr>
        <w:lastRenderedPageBreak/>
        <w:t xml:space="preserve">              echo '&lt;br&gt;'.$b;</w:t>
      </w:r>
    </w:p>
    <w:p w:rsidR="0085243C" w:rsidRPr="003C7DB9" w:rsidRDefault="0085243C" w:rsidP="0085243C">
      <w:pPr>
        <w:rPr>
          <w:b/>
          <w:noProof/>
          <w:color w:val="000000" w:themeColor="text1"/>
          <w:sz w:val="24"/>
          <w:szCs w:val="24"/>
          <w:lang w:val="en-US"/>
        </w:rPr>
      </w:pPr>
      <w:r w:rsidRPr="003C7DB9">
        <w:rPr>
          <w:b/>
          <w:noProof/>
          <w:color w:val="000000" w:themeColor="text1"/>
          <w:sz w:val="24"/>
          <w:szCs w:val="24"/>
          <w:lang w:val="en-US"/>
        </w:rPr>
        <w:t xml:space="preserve">            }      </w:t>
      </w:r>
    </w:p>
    <w:p w:rsidR="0085243C" w:rsidRPr="003C7DB9" w:rsidRDefault="0085243C" w:rsidP="0085243C">
      <w:pPr>
        <w:rPr>
          <w:b/>
          <w:noProof/>
          <w:color w:val="5F497A" w:themeColor="accent4" w:themeShade="BF"/>
          <w:sz w:val="24"/>
          <w:szCs w:val="24"/>
          <w:lang w:val="en-US"/>
        </w:rPr>
      </w:pPr>
      <w:r w:rsidRPr="003C7DB9">
        <w:rPr>
          <w:b/>
          <w:noProof/>
          <w:color w:val="5F497A" w:themeColor="accent4" w:themeShade="BF"/>
          <w:sz w:val="24"/>
          <w:szCs w:val="24"/>
          <w:lang w:val="en-US"/>
        </w:rPr>
        <w:t xml:space="preserve">          }  </w:t>
      </w:r>
    </w:p>
    <w:p w:rsidR="00AD1BA4" w:rsidRPr="003C7DB9" w:rsidRDefault="0085243C" w:rsidP="0085243C">
      <w:pPr>
        <w:rPr>
          <w:b/>
          <w:noProof/>
          <w:color w:val="000000" w:themeColor="text1"/>
          <w:sz w:val="24"/>
          <w:szCs w:val="24"/>
          <w:lang w:val="en-US"/>
        </w:rPr>
      </w:pPr>
      <w:r w:rsidRPr="003C7DB9">
        <w:rPr>
          <w:b/>
          <w:noProof/>
          <w:color w:val="5F497A" w:themeColor="accent4" w:themeShade="BF"/>
          <w:sz w:val="24"/>
          <w:szCs w:val="24"/>
          <w:lang w:val="en-US"/>
        </w:rPr>
        <w:t xml:space="preserve">          get_bigger_digit</w:t>
      </w:r>
      <w:r w:rsidR="00C521A9" w:rsidRPr="003C7DB9">
        <w:rPr>
          <w:b/>
          <w:noProof/>
          <w:color w:val="5F497A" w:themeColor="accent4" w:themeShade="BF"/>
          <w:sz w:val="24"/>
          <w:szCs w:val="24"/>
          <w:lang w:val="en-US"/>
        </w:rPr>
        <w:t xml:space="preserve"> </w:t>
      </w:r>
      <w:r w:rsidRPr="003C7DB9">
        <w:rPr>
          <w:b/>
          <w:noProof/>
          <w:color w:val="000000" w:themeColor="text1"/>
          <w:sz w:val="24"/>
          <w:szCs w:val="24"/>
          <w:lang w:val="en-US"/>
        </w:rPr>
        <w:t xml:space="preserve">(68, 113); </w:t>
      </w:r>
    </w:p>
    <w:p w:rsidR="00AD1BA4" w:rsidRPr="003C7DB9" w:rsidRDefault="00AD1BA4" w:rsidP="00AD1BA4">
      <w:pPr>
        <w:rPr>
          <w:rFonts w:ascii="Arial Black" w:hAnsi="Arial Black" w:cstheme="minorHAnsi"/>
          <w:b/>
          <w:noProof/>
          <w:color w:val="FF0000"/>
          <w:sz w:val="36"/>
          <w:szCs w:val="36"/>
          <w:u w:val="single"/>
          <w:lang w:val="en-US"/>
        </w:rPr>
      </w:pPr>
      <w:r w:rsidRPr="003C7DB9">
        <w:rPr>
          <w:b/>
          <w:noProof/>
          <w:color w:val="5F497A" w:themeColor="accent4" w:themeShade="BF"/>
          <w:sz w:val="24"/>
          <w:szCs w:val="24"/>
          <w:lang w:val="en-US"/>
        </w:rPr>
        <w:t xml:space="preserve">          get_bigger_digit </w:t>
      </w:r>
      <w:r w:rsidR="00280936" w:rsidRPr="003C7DB9">
        <w:rPr>
          <w:b/>
          <w:noProof/>
          <w:color w:val="000000" w:themeColor="text1"/>
          <w:sz w:val="24"/>
          <w:szCs w:val="24"/>
          <w:lang w:val="en-US"/>
        </w:rPr>
        <w:t>(75, 100</w:t>
      </w:r>
      <w:r w:rsidRPr="003C7DB9">
        <w:rPr>
          <w:b/>
          <w:noProof/>
          <w:color w:val="000000" w:themeColor="text1"/>
          <w:sz w:val="24"/>
          <w:szCs w:val="24"/>
          <w:lang w:val="en-US"/>
        </w:rPr>
        <w:t xml:space="preserve">);   </w:t>
      </w:r>
    </w:p>
    <w:p w:rsidR="00AD1BA4" w:rsidRPr="001062D9" w:rsidRDefault="00AD1BA4" w:rsidP="00AD1BA4">
      <w:pPr>
        <w:rPr>
          <w:rFonts w:ascii="Arial Black" w:hAnsi="Arial Black" w:cstheme="minorHAnsi"/>
          <w:b/>
          <w:noProof/>
          <w:color w:val="FF0000"/>
          <w:sz w:val="36"/>
          <w:szCs w:val="36"/>
          <w:u w:val="single"/>
        </w:rPr>
      </w:pPr>
      <w:r w:rsidRPr="003C7DB9">
        <w:rPr>
          <w:b/>
          <w:noProof/>
          <w:color w:val="5F497A" w:themeColor="accent4" w:themeShade="BF"/>
          <w:sz w:val="24"/>
          <w:szCs w:val="24"/>
          <w:lang w:val="en-US"/>
        </w:rPr>
        <w:t xml:space="preserve">          get</w:t>
      </w:r>
      <w:r w:rsidRPr="001062D9">
        <w:rPr>
          <w:b/>
          <w:noProof/>
          <w:color w:val="5F497A" w:themeColor="accent4" w:themeShade="BF"/>
          <w:sz w:val="24"/>
          <w:szCs w:val="24"/>
        </w:rPr>
        <w:t>_</w:t>
      </w:r>
      <w:r w:rsidRPr="003C7DB9">
        <w:rPr>
          <w:b/>
          <w:noProof/>
          <w:color w:val="5F497A" w:themeColor="accent4" w:themeShade="BF"/>
          <w:sz w:val="24"/>
          <w:szCs w:val="24"/>
          <w:lang w:val="en-US"/>
        </w:rPr>
        <w:t>bigger</w:t>
      </w:r>
      <w:r w:rsidRPr="001062D9">
        <w:rPr>
          <w:b/>
          <w:noProof/>
          <w:color w:val="5F497A" w:themeColor="accent4" w:themeShade="BF"/>
          <w:sz w:val="24"/>
          <w:szCs w:val="24"/>
        </w:rPr>
        <w:t>_</w:t>
      </w:r>
      <w:r w:rsidRPr="003C7DB9">
        <w:rPr>
          <w:b/>
          <w:noProof/>
          <w:color w:val="5F497A" w:themeColor="accent4" w:themeShade="BF"/>
          <w:sz w:val="24"/>
          <w:szCs w:val="24"/>
          <w:lang w:val="en-US"/>
        </w:rPr>
        <w:t>digit</w:t>
      </w:r>
      <w:r w:rsidRPr="001062D9">
        <w:rPr>
          <w:b/>
          <w:noProof/>
          <w:color w:val="5F497A" w:themeColor="accent4" w:themeShade="BF"/>
          <w:sz w:val="24"/>
          <w:szCs w:val="24"/>
        </w:rPr>
        <w:t xml:space="preserve"> </w:t>
      </w:r>
      <w:r w:rsidR="00280936" w:rsidRPr="001062D9">
        <w:rPr>
          <w:b/>
          <w:noProof/>
          <w:color w:val="000000" w:themeColor="text1"/>
          <w:sz w:val="24"/>
          <w:szCs w:val="24"/>
        </w:rPr>
        <w:t>(186</w:t>
      </w:r>
      <w:r w:rsidRPr="001062D9">
        <w:rPr>
          <w:b/>
          <w:noProof/>
          <w:color w:val="000000" w:themeColor="text1"/>
          <w:sz w:val="24"/>
          <w:szCs w:val="24"/>
        </w:rPr>
        <w:t xml:space="preserve">, 113);   </w:t>
      </w:r>
    </w:p>
    <w:p w:rsidR="0085243C" w:rsidRPr="001062D9" w:rsidRDefault="0085243C" w:rsidP="0085243C">
      <w:pPr>
        <w:rPr>
          <w:noProof/>
          <w:color w:val="000000" w:themeColor="text1"/>
          <w:sz w:val="24"/>
          <w:szCs w:val="24"/>
        </w:rPr>
      </w:pPr>
      <w:r w:rsidRPr="001062D9">
        <w:rPr>
          <w:noProof/>
          <w:color w:val="000000" w:themeColor="text1"/>
          <w:sz w:val="24"/>
          <w:szCs w:val="24"/>
        </w:rPr>
        <w:t xml:space="preserve">          где,</w:t>
      </w:r>
      <w:r w:rsidRPr="001062D9">
        <w:rPr>
          <w:b/>
          <w:noProof/>
          <w:color w:val="000000" w:themeColor="text1"/>
          <w:sz w:val="24"/>
          <w:szCs w:val="24"/>
        </w:rPr>
        <w:t xml:space="preserve"> </w:t>
      </w:r>
      <w:r w:rsidRPr="003C7DB9">
        <w:rPr>
          <w:b/>
          <w:noProof/>
          <w:color w:val="5F497A" w:themeColor="accent4" w:themeShade="BF"/>
          <w:sz w:val="24"/>
          <w:szCs w:val="24"/>
          <w:lang w:val="en-US"/>
        </w:rPr>
        <w:t>get</w:t>
      </w:r>
      <w:r w:rsidRPr="001062D9">
        <w:rPr>
          <w:b/>
          <w:noProof/>
          <w:color w:val="5F497A" w:themeColor="accent4" w:themeShade="BF"/>
          <w:sz w:val="24"/>
          <w:szCs w:val="24"/>
        </w:rPr>
        <w:t>_</w:t>
      </w:r>
      <w:r w:rsidRPr="003C7DB9">
        <w:rPr>
          <w:b/>
          <w:noProof/>
          <w:color w:val="5F497A" w:themeColor="accent4" w:themeShade="BF"/>
          <w:sz w:val="24"/>
          <w:szCs w:val="24"/>
          <w:lang w:val="en-US"/>
        </w:rPr>
        <w:t>bigger</w:t>
      </w:r>
      <w:r w:rsidRPr="001062D9">
        <w:rPr>
          <w:b/>
          <w:noProof/>
          <w:color w:val="5F497A" w:themeColor="accent4" w:themeShade="BF"/>
          <w:sz w:val="24"/>
          <w:szCs w:val="24"/>
        </w:rPr>
        <w:t>_</w:t>
      </w:r>
      <w:r w:rsidRPr="003C7DB9">
        <w:rPr>
          <w:b/>
          <w:noProof/>
          <w:color w:val="5F497A" w:themeColor="accent4" w:themeShade="BF"/>
          <w:sz w:val="24"/>
          <w:szCs w:val="24"/>
          <w:lang w:val="en-US"/>
        </w:rPr>
        <w:t>digit</w:t>
      </w:r>
      <w:r w:rsidRPr="001062D9">
        <w:rPr>
          <w:b/>
          <w:noProof/>
          <w:color w:val="5F497A" w:themeColor="accent4" w:themeShade="BF"/>
          <w:sz w:val="24"/>
          <w:szCs w:val="24"/>
        </w:rPr>
        <w:t xml:space="preserve"> –</w:t>
      </w:r>
      <w:r w:rsidR="002A4EAC" w:rsidRPr="001062D9">
        <w:rPr>
          <w:b/>
          <w:noProof/>
          <w:color w:val="5F497A" w:themeColor="accent4" w:themeShade="BF"/>
          <w:sz w:val="24"/>
          <w:szCs w:val="24"/>
        </w:rPr>
        <w:t xml:space="preserve"> придуманое нами</w:t>
      </w:r>
      <w:r w:rsidRPr="001062D9">
        <w:rPr>
          <w:b/>
          <w:noProof/>
          <w:color w:val="5F497A" w:themeColor="accent4" w:themeShade="BF"/>
          <w:sz w:val="24"/>
          <w:szCs w:val="24"/>
        </w:rPr>
        <w:t xml:space="preserve"> имя функции</w:t>
      </w:r>
      <w:r w:rsidRPr="001062D9">
        <w:rPr>
          <w:noProof/>
          <w:color w:val="000000" w:themeColor="text1"/>
          <w:sz w:val="24"/>
          <w:szCs w:val="24"/>
        </w:rPr>
        <w:t>,</w:t>
      </w:r>
      <w:r w:rsidR="00AD1BA4" w:rsidRPr="001062D9">
        <w:rPr>
          <w:noProof/>
          <w:color w:val="000000" w:themeColor="text1"/>
          <w:sz w:val="24"/>
          <w:szCs w:val="24"/>
        </w:rPr>
        <w:t xml:space="preserve"> в которую записываются определенные аргументы</w:t>
      </w:r>
      <w:r w:rsidR="0095078E" w:rsidRPr="001062D9">
        <w:rPr>
          <w:noProof/>
          <w:color w:val="000000" w:themeColor="text1"/>
          <w:sz w:val="24"/>
          <w:szCs w:val="24"/>
        </w:rPr>
        <w:t xml:space="preserve"> </w:t>
      </w:r>
      <w:r w:rsidR="0095078E" w:rsidRPr="001062D9">
        <w:rPr>
          <w:b/>
          <w:noProof/>
          <w:color w:val="000000" w:themeColor="text1"/>
          <w:sz w:val="24"/>
          <w:szCs w:val="24"/>
        </w:rPr>
        <w:t>($</w:t>
      </w:r>
      <w:r w:rsidR="0095078E" w:rsidRPr="003C7DB9">
        <w:rPr>
          <w:b/>
          <w:noProof/>
          <w:color w:val="000000" w:themeColor="text1"/>
          <w:sz w:val="24"/>
          <w:szCs w:val="24"/>
          <w:lang w:val="en-US"/>
        </w:rPr>
        <w:t>a</w:t>
      </w:r>
      <w:r w:rsidR="0095078E" w:rsidRPr="001062D9">
        <w:rPr>
          <w:b/>
          <w:noProof/>
          <w:color w:val="000000" w:themeColor="text1"/>
          <w:sz w:val="24"/>
          <w:szCs w:val="24"/>
        </w:rPr>
        <w:t>, $</w:t>
      </w:r>
      <w:r w:rsidR="0095078E" w:rsidRPr="003C7DB9">
        <w:rPr>
          <w:b/>
          <w:noProof/>
          <w:color w:val="000000" w:themeColor="text1"/>
          <w:sz w:val="24"/>
          <w:szCs w:val="24"/>
          <w:lang w:val="en-US"/>
        </w:rPr>
        <w:t>b</w:t>
      </w:r>
      <w:r w:rsidR="0095078E" w:rsidRPr="001062D9">
        <w:rPr>
          <w:noProof/>
          <w:color w:val="000000" w:themeColor="text1"/>
          <w:sz w:val="24"/>
          <w:szCs w:val="24"/>
        </w:rPr>
        <w:t xml:space="preserve">), а им, в свою очередь, потом просто привязываються любые значения </w:t>
      </w:r>
      <w:r w:rsidR="00AD1BA4" w:rsidRPr="001062D9">
        <w:rPr>
          <w:b/>
          <w:noProof/>
          <w:color w:val="000000" w:themeColor="text1"/>
          <w:sz w:val="24"/>
          <w:szCs w:val="24"/>
        </w:rPr>
        <w:t>(68, 113)</w:t>
      </w:r>
      <w:r w:rsidR="0095078E" w:rsidRPr="001062D9">
        <w:rPr>
          <w:b/>
          <w:noProof/>
          <w:color w:val="000000" w:themeColor="text1"/>
          <w:sz w:val="24"/>
          <w:szCs w:val="24"/>
        </w:rPr>
        <w:t>, (75, 100) или (186, 113)</w:t>
      </w:r>
      <w:r w:rsidR="00793360" w:rsidRPr="001062D9">
        <w:rPr>
          <w:noProof/>
          <w:color w:val="000000" w:themeColor="text1"/>
          <w:sz w:val="24"/>
          <w:szCs w:val="24"/>
        </w:rPr>
        <w:t>. В</w:t>
      </w:r>
      <w:r w:rsidR="002A4EAC" w:rsidRPr="001062D9">
        <w:rPr>
          <w:noProof/>
          <w:color w:val="000000" w:themeColor="text1"/>
          <w:sz w:val="24"/>
          <w:szCs w:val="24"/>
        </w:rPr>
        <w:t>се что в скобках</w:t>
      </w:r>
      <w:r w:rsidR="002A4EAC" w:rsidRPr="001062D9">
        <w:rPr>
          <w:b/>
          <w:noProof/>
          <w:color w:val="000000" w:themeColor="text1"/>
          <w:sz w:val="24"/>
          <w:szCs w:val="24"/>
        </w:rPr>
        <w:t xml:space="preserve"> </w:t>
      </w:r>
      <w:r w:rsidR="002A4EAC" w:rsidRPr="001062D9">
        <w:rPr>
          <w:b/>
          <w:noProof/>
          <w:color w:val="5F497A" w:themeColor="accent4" w:themeShade="BF"/>
          <w:sz w:val="24"/>
          <w:szCs w:val="24"/>
        </w:rPr>
        <w:t>{}</w:t>
      </w:r>
      <w:r w:rsidR="002A4EAC" w:rsidRPr="001062D9">
        <w:rPr>
          <w:b/>
          <w:noProof/>
          <w:color w:val="000000" w:themeColor="text1"/>
          <w:sz w:val="24"/>
          <w:szCs w:val="24"/>
        </w:rPr>
        <w:t xml:space="preserve"> </w:t>
      </w:r>
      <w:r w:rsidR="002A4EAC" w:rsidRPr="001062D9">
        <w:rPr>
          <w:noProof/>
          <w:color w:val="000000" w:themeColor="text1"/>
          <w:sz w:val="24"/>
          <w:szCs w:val="24"/>
        </w:rPr>
        <w:t xml:space="preserve">– блок кода, а словом </w:t>
      </w:r>
      <w:r w:rsidR="002A4EAC" w:rsidRPr="003C7DB9">
        <w:rPr>
          <w:b/>
          <w:noProof/>
          <w:color w:val="E36C0A" w:themeColor="accent6" w:themeShade="BF"/>
          <w:sz w:val="24"/>
          <w:szCs w:val="24"/>
          <w:lang w:val="en-US"/>
        </w:rPr>
        <w:t>function</w:t>
      </w:r>
      <w:r w:rsidR="002A4EAC" w:rsidRPr="001062D9">
        <w:rPr>
          <w:noProof/>
          <w:color w:val="000000" w:themeColor="text1"/>
          <w:sz w:val="24"/>
          <w:szCs w:val="24"/>
        </w:rPr>
        <w:t xml:space="preserve"> – мы просто объявляем все, что идет после</w:t>
      </w:r>
      <w:r w:rsidR="002A4EAC" w:rsidRPr="001062D9">
        <w:rPr>
          <w:b/>
          <w:noProof/>
          <w:color w:val="000000" w:themeColor="text1"/>
          <w:sz w:val="24"/>
          <w:szCs w:val="24"/>
        </w:rPr>
        <w:t xml:space="preserve"> </w:t>
      </w:r>
      <w:r w:rsidR="00793360" w:rsidRPr="001062D9">
        <w:rPr>
          <w:noProof/>
          <w:color w:val="000000" w:themeColor="text1"/>
          <w:sz w:val="24"/>
          <w:szCs w:val="24"/>
        </w:rPr>
        <w:t>нее -</w:t>
      </w:r>
      <w:r w:rsidR="00793360" w:rsidRPr="001062D9">
        <w:rPr>
          <w:b/>
          <w:noProof/>
          <w:color w:val="000000" w:themeColor="text1"/>
          <w:sz w:val="24"/>
          <w:szCs w:val="24"/>
        </w:rPr>
        <w:t xml:space="preserve"> </w:t>
      </w:r>
      <w:r w:rsidR="002A4EAC" w:rsidRPr="001062D9">
        <w:rPr>
          <w:b/>
          <w:noProof/>
          <w:color w:val="E36C0A" w:themeColor="accent6" w:themeShade="BF"/>
          <w:sz w:val="24"/>
          <w:szCs w:val="24"/>
        </w:rPr>
        <w:t>функцией.</w:t>
      </w:r>
      <w:r w:rsidR="00C521A9" w:rsidRPr="001062D9">
        <w:rPr>
          <w:b/>
          <w:noProof/>
          <w:color w:val="E36C0A" w:themeColor="accent6" w:themeShade="BF"/>
          <w:sz w:val="24"/>
          <w:szCs w:val="24"/>
        </w:rPr>
        <w:t xml:space="preserve"> </w:t>
      </w:r>
      <w:r w:rsidR="00C521A9" w:rsidRPr="001062D9">
        <w:rPr>
          <w:noProof/>
          <w:color w:val="000000" w:themeColor="text1"/>
          <w:sz w:val="24"/>
          <w:szCs w:val="24"/>
        </w:rPr>
        <w:t xml:space="preserve">В конце конструкции мы должны вызвать </w:t>
      </w:r>
      <w:r w:rsidR="001E2831" w:rsidRPr="001062D9">
        <w:rPr>
          <w:b/>
          <w:noProof/>
          <w:color w:val="7030A0"/>
          <w:sz w:val="24"/>
          <w:szCs w:val="24"/>
        </w:rPr>
        <w:t>имя</w:t>
      </w:r>
      <w:r w:rsidR="00C521A9" w:rsidRPr="001062D9">
        <w:rPr>
          <w:b/>
          <w:noProof/>
          <w:color w:val="000000" w:themeColor="text1"/>
          <w:sz w:val="24"/>
          <w:szCs w:val="24"/>
        </w:rPr>
        <w:t xml:space="preserve"> </w:t>
      </w:r>
      <w:r w:rsidR="00C521A9" w:rsidRPr="001062D9">
        <w:rPr>
          <w:noProof/>
          <w:color w:val="000000" w:themeColor="text1"/>
          <w:sz w:val="24"/>
          <w:szCs w:val="24"/>
        </w:rPr>
        <w:t xml:space="preserve">функции еще </w:t>
      </w:r>
      <w:r w:rsidR="0065698F" w:rsidRPr="001062D9">
        <w:rPr>
          <w:noProof/>
          <w:color w:val="000000" w:themeColor="text1"/>
          <w:sz w:val="24"/>
          <w:szCs w:val="24"/>
        </w:rPr>
        <w:t>столько раз, сколько нам нужно для</w:t>
      </w:r>
      <w:r w:rsidR="00C521A9" w:rsidRPr="001062D9">
        <w:rPr>
          <w:noProof/>
          <w:color w:val="000000" w:themeColor="text1"/>
          <w:sz w:val="24"/>
          <w:szCs w:val="24"/>
        </w:rPr>
        <w:t xml:space="preserve"> </w:t>
      </w:r>
      <w:r w:rsidR="0065698F" w:rsidRPr="001062D9">
        <w:rPr>
          <w:noProof/>
          <w:color w:val="000000" w:themeColor="text1"/>
          <w:sz w:val="24"/>
          <w:szCs w:val="24"/>
        </w:rPr>
        <w:t>вывода значений</w:t>
      </w:r>
      <w:r w:rsidR="00C521A9" w:rsidRPr="001062D9">
        <w:rPr>
          <w:noProof/>
          <w:color w:val="000000" w:themeColor="text1"/>
          <w:sz w:val="24"/>
          <w:szCs w:val="24"/>
        </w:rPr>
        <w:t xml:space="preserve"> на экран.</w:t>
      </w:r>
      <w:r w:rsidR="002A4EAC" w:rsidRPr="001062D9">
        <w:rPr>
          <w:noProof/>
          <w:color w:val="000000" w:themeColor="text1"/>
          <w:sz w:val="24"/>
          <w:szCs w:val="24"/>
        </w:rPr>
        <w:t xml:space="preserve"> </w:t>
      </w:r>
    </w:p>
    <w:p w:rsidR="00AD1BA4" w:rsidRPr="001062D9" w:rsidRDefault="001E2831" w:rsidP="0085243C">
      <w:pPr>
        <w:rPr>
          <w:noProof/>
          <w:color w:val="000000" w:themeColor="text1"/>
          <w:sz w:val="24"/>
          <w:szCs w:val="24"/>
        </w:rPr>
      </w:pPr>
      <w:r w:rsidRPr="001062D9">
        <w:rPr>
          <w:noProof/>
          <w:color w:val="000000" w:themeColor="text1"/>
          <w:sz w:val="24"/>
          <w:szCs w:val="24"/>
        </w:rPr>
        <w:t>На экран выведет</w:t>
      </w:r>
      <w:r w:rsidR="00AD1BA4" w:rsidRPr="001062D9">
        <w:rPr>
          <w:noProof/>
          <w:color w:val="000000" w:themeColor="text1"/>
          <w:sz w:val="24"/>
          <w:szCs w:val="24"/>
        </w:rPr>
        <w:t>:</w:t>
      </w:r>
      <w:r w:rsidRPr="001062D9">
        <w:rPr>
          <w:noProof/>
          <w:color w:val="000000" w:themeColor="text1"/>
          <w:sz w:val="24"/>
          <w:szCs w:val="24"/>
        </w:rPr>
        <w:t xml:space="preserve"> </w:t>
      </w:r>
      <w:r w:rsidR="00AD1BA4" w:rsidRPr="001062D9">
        <w:rPr>
          <w:noProof/>
          <w:color w:val="000000" w:themeColor="text1"/>
          <w:sz w:val="24"/>
          <w:szCs w:val="24"/>
        </w:rPr>
        <w:t xml:space="preserve"> </w:t>
      </w:r>
    </w:p>
    <w:p w:rsidR="00280936" w:rsidRPr="001062D9" w:rsidRDefault="00280936" w:rsidP="0085243C">
      <w:pPr>
        <w:rPr>
          <w:noProof/>
          <w:color w:val="000000"/>
          <w:sz w:val="27"/>
          <w:szCs w:val="27"/>
          <w:shd w:val="clear" w:color="auto" w:fill="808080"/>
        </w:rPr>
      </w:pPr>
      <w:r w:rsidRPr="001062D9">
        <w:rPr>
          <w:noProof/>
          <w:color w:val="000000"/>
          <w:sz w:val="27"/>
          <w:szCs w:val="27"/>
          <w:shd w:val="clear" w:color="auto" w:fill="808080"/>
        </w:rPr>
        <w:t>113</w:t>
      </w:r>
      <w:r w:rsidRPr="001062D9">
        <w:rPr>
          <w:noProof/>
          <w:color w:val="000000"/>
          <w:sz w:val="27"/>
          <w:szCs w:val="27"/>
        </w:rPr>
        <w:br/>
      </w:r>
      <w:r w:rsidRPr="001062D9">
        <w:rPr>
          <w:noProof/>
          <w:color w:val="000000"/>
          <w:sz w:val="27"/>
          <w:szCs w:val="27"/>
          <w:shd w:val="clear" w:color="auto" w:fill="808080"/>
        </w:rPr>
        <w:t>120</w:t>
      </w:r>
      <w:r w:rsidRPr="001062D9">
        <w:rPr>
          <w:noProof/>
          <w:color w:val="000000"/>
          <w:sz w:val="27"/>
          <w:szCs w:val="27"/>
        </w:rPr>
        <w:br/>
      </w:r>
      <w:r w:rsidRPr="001062D9">
        <w:rPr>
          <w:noProof/>
          <w:color w:val="000000"/>
          <w:sz w:val="27"/>
          <w:szCs w:val="27"/>
          <w:shd w:val="clear" w:color="auto" w:fill="808080"/>
        </w:rPr>
        <w:t>186</w:t>
      </w:r>
    </w:p>
    <w:p w:rsidR="00C521A9" w:rsidRPr="001062D9" w:rsidRDefault="00C521A9" w:rsidP="0085243C">
      <w:pPr>
        <w:rPr>
          <w:noProof/>
          <w:color w:val="000000" w:themeColor="text1"/>
          <w:sz w:val="24"/>
          <w:szCs w:val="24"/>
        </w:rPr>
      </w:pPr>
      <w:r w:rsidRPr="001062D9">
        <w:rPr>
          <w:noProof/>
          <w:color w:val="000000" w:themeColor="text1"/>
          <w:sz w:val="24"/>
          <w:szCs w:val="24"/>
        </w:rPr>
        <w:t>Это аналог конструкции</w:t>
      </w:r>
      <w:r w:rsidRPr="001062D9">
        <w:rPr>
          <w:b/>
          <w:noProof/>
          <w:color w:val="000000" w:themeColor="text1"/>
          <w:sz w:val="24"/>
          <w:szCs w:val="24"/>
        </w:rPr>
        <w:t xml:space="preserve"> </w:t>
      </w:r>
      <w:r w:rsidRPr="003C7DB9">
        <w:rPr>
          <w:b/>
          <w:noProof/>
          <w:color w:val="E36C0A" w:themeColor="accent6" w:themeShade="BF"/>
          <w:sz w:val="24"/>
          <w:szCs w:val="24"/>
          <w:lang w:val="en-US"/>
        </w:rPr>
        <w:t>if</w:t>
      </w:r>
      <w:r w:rsidRPr="001062D9">
        <w:rPr>
          <w:b/>
          <w:noProof/>
          <w:color w:val="E36C0A" w:themeColor="accent6" w:themeShade="BF"/>
          <w:sz w:val="24"/>
          <w:szCs w:val="24"/>
        </w:rPr>
        <w:t xml:space="preserve"> </w:t>
      </w:r>
      <w:r w:rsidRPr="003C7DB9">
        <w:rPr>
          <w:b/>
          <w:noProof/>
          <w:color w:val="E36C0A" w:themeColor="accent6" w:themeShade="BF"/>
          <w:sz w:val="24"/>
          <w:szCs w:val="24"/>
          <w:lang w:val="en-US"/>
        </w:rPr>
        <w:t>else</w:t>
      </w:r>
      <w:r w:rsidRPr="001062D9">
        <w:rPr>
          <w:b/>
          <w:noProof/>
          <w:color w:val="E36C0A" w:themeColor="accent6" w:themeShade="BF"/>
          <w:sz w:val="24"/>
          <w:szCs w:val="24"/>
        </w:rPr>
        <w:t xml:space="preserve"> </w:t>
      </w:r>
      <w:r w:rsidRPr="001062D9">
        <w:rPr>
          <w:noProof/>
          <w:color w:val="000000" w:themeColor="text1"/>
          <w:sz w:val="24"/>
          <w:szCs w:val="24"/>
        </w:rPr>
        <w:t>или</w:t>
      </w:r>
      <w:r w:rsidRPr="001062D9">
        <w:rPr>
          <w:b/>
          <w:noProof/>
          <w:color w:val="000000" w:themeColor="text1"/>
          <w:sz w:val="24"/>
          <w:szCs w:val="24"/>
        </w:rPr>
        <w:t xml:space="preserve"> </w:t>
      </w:r>
      <w:r w:rsidR="003C1B05" w:rsidRPr="003C7DB9">
        <w:rPr>
          <w:b/>
          <w:noProof/>
          <w:color w:val="E36C0A" w:themeColor="accent6" w:themeShade="BF"/>
          <w:sz w:val="24"/>
          <w:szCs w:val="24"/>
          <w:lang w:val="en-US"/>
        </w:rPr>
        <w:t>if</w:t>
      </w:r>
      <w:r w:rsidR="00280936" w:rsidRPr="001062D9">
        <w:rPr>
          <w:noProof/>
          <w:color w:val="000000" w:themeColor="text1"/>
          <w:sz w:val="24"/>
          <w:szCs w:val="24"/>
        </w:rPr>
        <w:t xml:space="preserve">, но главное </w:t>
      </w:r>
      <w:r w:rsidR="00280936" w:rsidRPr="001062D9">
        <w:rPr>
          <w:b/>
          <w:noProof/>
          <w:color w:val="E36C0A" w:themeColor="accent6" w:themeShade="BF"/>
          <w:sz w:val="24"/>
          <w:szCs w:val="24"/>
        </w:rPr>
        <w:t>отличие состоит в том</w:t>
      </w:r>
      <w:r w:rsidR="00280936" w:rsidRPr="001062D9">
        <w:rPr>
          <w:noProof/>
          <w:color w:val="000000" w:themeColor="text1"/>
          <w:sz w:val="24"/>
          <w:szCs w:val="24"/>
        </w:rPr>
        <w:t xml:space="preserve">, что используя </w:t>
      </w:r>
      <w:r w:rsidR="00280936" w:rsidRPr="001062D9">
        <w:rPr>
          <w:b/>
          <w:noProof/>
          <w:color w:val="E36C0A" w:themeColor="accent6" w:themeShade="BF"/>
          <w:sz w:val="24"/>
          <w:szCs w:val="24"/>
        </w:rPr>
        <w:t>лишь операторы условия</w:t>
      </w:r>
      <w:r w:rsidR="00280936" w:rsidRPr="001062D9">
        <w:rPr>
          <w:noProof/>
          <w:color w:val="000000" w:themeColor="text1"/>
          <w:sz w:val="24"/>
          <w:szCs w:val="24"/>
        </w:rPr>
        <w:t xml:space="preserve">, нам бы </w:t>
      </w:r>
      <w:r w:rsidR="00280936" w:rsidRPr="001062D9">
        <w:rPr>
          <w:b/>
          <w:noProof/>
          <w:color w:val="E36C0A" w:themeColor="accent6" w:themeShade="BF"/>
          <w:sz w:val="24"/>
          <w:szCs w:val="24"/>
        </w:rPr>
        <w:t>пришлось прописывать код и переменные со значениями трижды</w:t>
      </w:r>
      <w:r w:rsidR="00280936" w:rsidRPr="001062D9">
        <w:rPr>
          <w:noProof/>
          <w:color w:val="000000" w:themeColor="text1"/>
          <w:sz w:val="24"/>
          <w:szCs w:val="24"/>
        </w:rPr>
        <w:t>:</w:t>
      </w:r>
    </w:p>
    <w:p w:rsidR="003C1B05" w:rsidRPr="003C7DB9" w:rsidRDefault="001D691A" w:rsidP="003C1B05">
      <w:pPr>
        <w:rPr>
          <w:b/>
          <w:noProof/>
          <w:color w:val="000000" w:themeColor="text1"/>
          <w:sz w:val="24"/>
          <w:szCs w:val="24"/>
          <w:lang w:val="en-US"/>
        </w:rPr>
      </w:pPr>
      <w:r w:rsidRPr="003C7DB9">
        <w:rPr>
          <w:b/>
          <w:noProof/>
          <w:color w:val="E36C0A" w:themeColor="accent6" w:themeShade="BF"/>
          <w:sz w:val="24"/>
          <w:szCs w:val="24"/>
          <w:lang w:val="en-US"/>
        </w:rPr>
        <w:t>$a1</w:t>
      </w:r>
      <w:r w:rsidR="003C1B05" w:rsidRPr="003C7DB9">
        <w:rPr>
          <w:b/>
          <w:noProof/>
          <w:color w:val="E36C0A" w:themeColor="accent6" w:themeShade="BF"/>
          <w:sz w:val="24"/>
          <w:szCs w:val="24"/>
          <w:lang w:val="en-US"/>
        </w:rPr>
        <w:t xml:space="preserve"> </w:t>
      </w:r>
      <w:r w:rsidR="00280936" w:rsidRPr="003C7DB9">
        <w:rPr>
          <w:b/>
          <w:noProof/>
          <w:color w:val="000000" w:themeColor="text1"/>
          <w:sz w:val="24"/>
          <w:szCs w:val="24"/>
          <w:lang w:val="en-US"/>
        </w:rPr>
        <w:t>= 68</w:t>
      </w:r>
      <w:r w:rsidR="003C1B05" w:rsidRPr="003C7DB9">
        <w:rPr>
          <w:b/>
          <w:noProof/>
          <w:color w:val="000000" w:themeColor="text1"/>
          <w:sz w:val="24"/>
          <w:szCs w:val="24"/>
          <w:lang w:val="en-US"/>
        </w:rPr>
        <w:t>;</w:t>
      </w:r>
    </w:p>
    <w:p w:rsidR="003C1B05" w:rsidRPr="003C7DB9" w:rsidRDefault="001D691A" w:rsidP="003C1B05">
      <w:pPr>
        <w:rPr>
          <w:b/>
          <w:noProof/>
          <w:color w:val="000000" w:themeColor="text1"/>
          <w:sz w:val="24"/>
          <w:szCs w:val="24"/>
          <w:lang w:val="en-US"/>
        </w:rPr>
      </w:pPr>
      <w:r w:rsidRPr="003C7DB9">
        <w:rPr>
          <w:b/>
          <w:noProof/>
          <w:color w:val="E36C0A" w:themeColor="accent6" w:themeShade="BF"/>
          <w:sz w:val="24"/>
          <w:szCs w:val="24"/>
          <w:lang w:val="en-US"/>
        </w:rPr>
        <w:t>$b1</w:t>
      </w:r>
      <w:r w:rsidR="003C1B05" w:rsidRPr="003C7DB9">
        <w:rPr>
          <w:b/>
          <w:noProof/>
          <w:color w:val="E36C0A" w:themeColor="accent6" w:themeShade="BF"/>
          <w:sz w:val="24"/>
          <w:szCs w:val="24"/>
          <w:lang w:val="en-US"/>
        </w:rPr>
        <w:t xml:space="preserve"> </w:t>
      </w:r>
      <w:r w:rsidR="00280936" w:rsidRPr="003C7DB9">
        <w:rPr>
          <w:b/>
          <w:noProof/>
          <w:color w:val="000000" w:themeColor="text1"/>
          <w:sz w:val="24"/>
          <w:szCs w:val="24"/>
          <w:lang w:val="en-US"/>
        </w:rPr>
        <w:t>= 113</w:t>
      </w:r>
      <w:r w:rsidR="003C1B05" w:rsidRPr="003C7DB9">
        <w:rPr>
          <w:b/>
          <w:noProof/>
          <w:color w:val="000000" w:themeColor="text1"/>
          <w:sz w:val="24"/>
          <w:szCs w:val="24"/>
          <w:lang w:val="en-US"/>
        </w:rPr>
        <w:t>;</w:t>
      </w:r>
    </w:p>
    <w:p w:rsidR="003C1B05" w:rsidRPr="003C7DB9" w:rsidRDefault="003C1B05" w:rsidP="003C1B05">
      <w:pPr>
        <w:rPr>
          <w:b/>
          <w:noProof/>
          <w:color w:val="000000" w:themeColor="text1"/>
          <w:sz w:val="24"/>
          <w:szCs w:val="24"/>
          <w:lang w:val="en-US"/>
        </w:rPr>
      </w:pPr>
      <w:r w:rsidRPr="003C7DB9">
        <w:rPr>
          <w:b/>
          <w:noProof/>
          <w:color w:val="000000" w:themeColor="text1"/>
          <w:sz w:val="24"/>
          <w:szCs w:val="24"/>
          <w:lang w:val="en-US"/>
        </w:rPr>
        <w:t xml:space="preserve">          if (</w:t>
      </w:r>
      <w:r w:rsidR="002E6DC1" w:rsidRPr="003C7DB9">
        <w:rPr>
          <w:b/>
          <w:noProof/>
          <w:color w:val="000000" w:themeColor="text1"/>
          <w:sz w:val="24"/>
          <w:szCs w:val="24"/>
          <w:lang w:val="en-US"/>
        </w:rPr>
        <w:t>$</w:t>
      </w:r>
      <w:r w:rsidRPr="003C7DB9">
        <w:rPr>
          <w:b/>
          <w:noProof/>
          <w:color w:val="000000" w:themeColor="text1"/>
          <w:sz w:val="24"/>
          <w:szCs w:val="24"/>
          <w:lang w:val="en-US"/>
        </w:rPr>
        <w:t>a</w:t>
      </w:r>
      <w:r w:rsidR="001D691A" w:rsidRPr="003C7DB9">
        <w:rPr>
          <w:b/>
          <w:noProof/>
          <w:color w:val="000000" w:themeColor="text1"/>
          <w:sz w:val="24"/>
          <w:szCs w:val="24"/>
          <w:lang w:val="en-US"/>
        </w:rPr>
        <w:t>1</w:t>
      </w:r>
      <w:r w:rsidRPr="003C7DB9">
        <w:rPr>
          <w:b/>
          <w:noProof/>
          <w:color w:val="000000" w:themeColor="text1"/>
          <w:sz w:val="24"/>
          <w:szCs w:val="24"/>
          <w:lang w:val="en-US"/>
        </w:rPr>
        <w:t>&gt;</w:t>
      </w:r>
      <w:r w:rsidR="002E6DC1" w:rsidRPr="003C7DB9">
        <w:rPr>
          <w:b/>
          <w:noProof/>
          <w:color w:val="000000" w:themeColor="text1"/>
          <w:sz w:val="24"/>
          <w:szCs w:val="24"/>
          <w:lang w:val="en-US"/>
        </w:rPr>
        <w:t>$</w:t>
      </w:r>
      <w:r w:rsidRPr="003C7DB9">
        <w:rPr>
          <w:b/>
          <w:noProof/>
          <w:color w:val="000000" w:themeColor="text1"/>
          <w:sz w:val="24"/>
          <w:szCs w:val="24"/>
          <w:lang w:val="en-US"/>
        </w:rPr>
        <w:t>b</w:t>
      </w:r>
      <w:r w:rsidR="001D691A" w:rsidRPr="003C7DB9">
        <w:rPr>
          <w:b/>
          <w:noProof/>
          <w:color w:val="000000" w:themeColor="text1"/>
          <w:sz w:val="24"/>
          <w:szCs w:val="24"/>
          <w:lang w:val="en-US"/>
        </w:rPr>
        <w:t>1</w:t>
      </w:r>
      <w:r w:rsidRPr="003C7DB9">
        <w:rPr>
          <w:b/>
          <w:noProof/>
          <w:color w:val="000000" w:themeColor="text1"/>
          <w:sz w:val="24"/>
          <w:szCs w:val="24"/>
          <w:lang w:val="en-US"/>
        </w:rPr>
        <w:t>){</w:t>
      </w:r>
    </w:p>
    <w:p w:rsidR="003C1B05" w:rsidRPr="003C7DB9" w:rsidRDefault="001D691A" w:rsidP="003C1B05">
      <w:pPr>
        <w:rPr>
          <w:b/>
          <w:noProof/>
          <w:color w:val="000000" w:themeColor="text1"/>
          <w:sz w:val="24"/>
          <w:szCs w:val="24"/>
          <w:lang w:val="en-US"/>
        </w:rPr>
      </w:pPr>
      <w:r w:rsidRPr="003C7DB9">
        <w:rPr>
          <w:b/>
          <w:noProof/>
          <w:color w:val="000000" w:themeColor="text1"/>
          <w:sz w:val="24"/>
          <w:szCs w:val="24"/>
          <w:lang w:val="en-US"/>
        </w:rPr>
        <w:t xml:space="preserve">              echo'&lt;br&gt;' . $a1</w:t>
      </w:r>
      <w:r w:rsidR="003C1B05" w:rsidRPr="003C7DB9">
        <w:rPr>
          <w:b/>
          <w:noProof/>
          <w:color w:val="000000" w:themeColor="text1"/>
          <w:sz w:val="24"/>
          <w:szCs w:val="24"/>
          <w:lang w:val="en-US"/>
        </w:rPr>
        <w:t>;</w:t>
      </w:r>
    </w:p>
    <w:p w:rsidR="003C1B05" w:rsidRPr="003C7DB9" w:rsidRDefault="003C1B05" w:rsidP="003C1B05">
      <w:pPr>
        <w:rPr>
          <w:b/>
          <w:noProof/>
          <w:color w:val="000000" w:themeColor="text1"/>
          <w:sz w:val="24"/>
          <w:szCs w:val="24"/>
          <w:lang w:val="en-US"/>
        </w:rPr>
      </w:pPr>
      <w:r w:rsidRPr="003C7DB9">
        <w:rPr>
          <w:b/>
          <w:noProof/>
          <w:color w:val="000000" w:themeColor="text1"/>
          <w:sz w:val="24"/>
          <w:szCs w:val="24"/>
          <w:lang w:val="en-US"/>
        </w:rPr>
        <w:t xml:space="preserve">          }else{</w:t>
      </w:r>
    </w:p>
    <w:p w:rsidR="003C1B05" w:rsidRPr="003C7DB9" w:rsidRDefault="003C1B05" w:rsidP="003C1B05">
      <w:pPr>
        <w:rPr>
          <w:b/>
          <w:noProof/>
          <w:color w:val="000000" w:themeColor="text1"/>
          <w:sz w:val="24"/>
          <w:szCs w:val="24"/>
          <w:lang w:val="en-US"/>
        </w:rPr>
      </w:pPr>
      <w:r w:rsidRPr="003C7DB9">
        <w:rPr>
          <w:b/>
          <w:noProof/>
          <w:color w:val="000000" w:themeColor="text1"/>
          <w:sz w:val="24"/>
          <w:szCs w:val="24"/>
          <w:lang w:val="en-US"/>
        </w:rPr>
        <w:t xml:space="preserve">              echo '&lt;br&gt;' . $b</w:t>
      </w:r>
      <w:r w:rsidR="001D691A" w:rsidRPr="003C7DB9">
        <w:rPr>
          <w:b/>
          <w:noProof/>
          <w:color w:val="000000" w:themeColor="text1"/>
          <w:sz w:val="24"/>
          <w:szCs w:val="24"/>
          <w:lang w:val="en-US"/>
        </w:rPr>
        <w:t>1</w:t>
      </w:r>
      <w:r w:rsidRPr="003C7DB9">
        <w:rPr>
          <w:b/>
          <w:noProof/>
          <w:color w:val="000000" w:themeColor="text1"/>
          <w:sz w:val="24"/>
          <w:szCs w:val="24"/>
          <w:lang w:val="en-US"/>
        </w:rPr>
        <w:t>;</w:t>
      </w:r>
    </w:p>
    <w:p w:rsidR="003C1B05" w:rsidRPr="003C7DB9" w:rsidRDefault="003C1B05" w:rsidP="003C1B05">
      <w:pPr>
        <w:rPr>
          <w:b/>
          <w:noProof/>
          <w:color w:val="000000" w:themeColor="text1"/>
          <w:sz w:val="24"/>
          <w:szCs w:val="24"/>
          <w:lang w:val="en-US"/>
        </w:rPr>
      </w:pPr>
      <w:r w:rsidRPr="003C7DB9">
        <w:rPr>
          <w:b/>
          <w:noProof/>
          <w:color w:val="000000" w:themeColor="text1"/>
          <w:sz w:val="24"/>
          <w:szCs w:val="24"/>
          <w:lang w:val="en-US"/>
        </w:rPr>
        <w:t xml:space="preserve">          }</w:t>
      </w:r>
    </w:p>
    <w:p w:rsidR="00280936" w:rsidRPr="003C7DB9" w:rsidRDefault="00280936" w:rsidP="003C1B05">
      <w:pPr>
        <w:rPr>
          <w:b/>
          <w:noProof/>
          <w:color w:val="000000" w:themeColor="text1"/>
          <w:sz w:val="24"/>
          <w:szCs w:val="24"/>
          <w:lang w:val="en-US"/>
        </w:rPr>
      </w:pPr>
    </w:p>
    <w:p w:rsidR="00280936" w:rsidRPr="003C7DB9" w:rsidRDefault="00280936" w:rsidP="00280936">
      <w:pPr>
        <w:rPr>
          <w:b/>
          <w:noProof/>
          <w:color w:val="000000" w:themeColor="text1"/>
          <w:sz w:val="24"/>
          <w:szCs w:val="24"/>
          <w:lang w:val="en-US"/>
        </w:rPr>
      </w:pPr>
      <w:r w:rsidRPr="003C7DB9">
        <w:rPr>
          <w:b/>
          <w:noProof/>
          <w:color w:val="E36C0A" w:themeColor="accent6" w:themeShade="BF"/>
          <w:sz w:val="24"/>
          <w:szCs w:val="24"/>
          <w:lang w:val="en-US"/>
        </w:rPr>
        <w:t xml:space="preserve">$a2 </w:t>
      </w:r>
      <w:r w:rsidRPr="003C7DB9">
        <w:rPr>
          <w:b/>
          <w:noProof/>
          <w:color w:val="000000" w:themeColor="text1"/>
          <w:sz w:val="24"/>
          <w:szCs w:val="24"/>
          <w:lang w:val="en-US"/>
        </w:rPr>
        <w:t>= 75;</w:t>
      </w:r>
    </w:p>
    <w:p w:rsidR="00280936" w:rsidRPr="003C7DB9" w:rsidRDefault="00280936" w:rsidP="00280936">
      <w:pPr>
        <w:rPr>
          <w:b/>
          <w:noProof/>
          <w:color w:val="000000" w:themeColor="text1"/>
          <w:sz w:val="24"/>
          <w:szCs w:val="24"/>
          <w:lang w:val="en-US"/>
        </w:rPr>
      </w:pPr>
      <w:r w:rsidRPr="003C7DB9">
        <w:rPr>
          <w:b/>
          <w:noProof/>
          <w:color w:val="E36C0A" w:themeColor="accent6" w:themeShade="BF"/>
          <w:sz w:val="24"/>
          <w:szCs w:val="24"/>
          <w:lang w:val="en-US"/>
        </w:rPr>
        <w:t xml:space="preserve">$b2 </w:t>
      </w:r>
      <w:r w:rsidRPr="003C7DB9">
        <w:rPr>
          <w:b/>
          <w:noProof/>
          <w:color w:val="000000" w:themeColor="text1"/>
          <w:sz w:val="24"/>
          <w:szCs w:val="24"/>
          <w:lang w:val="en-US"/>
        </w:rPr>
        <w:t>= 100;</w:t>
      </w:r>
    </w:p>
    <w:p w:rsidR="00280936" w:rsidRPr="003C7DB9" w:rsidRDefault="00280936" w:rsidP="00280936">
      <w:pPr>
        <w:rPr>
          <w:b/>
          <w:noProof/>
          <w:color w:val="000000" w:themeColor="text1"/>
          <w:sz w:val="24"/>
          <w:szCs w:val="24"/>
          <w:lang w:val="en-US"/>
        </w:rPr>
      </w:pPr>
      <w:r w:rsidRPr="003C7DB9">
        <w:rPr>
          <w:b/>
          <w:noProof/>
          <w:color w:val="000000" w:themeColor="text1"/>
          <w:sz w:val="24"/>
          <w:szCs w:val="24"/>
          <w:lang w:val="en-US"/>
        </w:rPr>
        <w:t xml:space="preserve">          if (</w:t>
      </w:r>
      <w:r w:rsidR="002E6DC1" w:rsidRPr="003C7DB9">
        <w:rPr>
          <w:b/>
          <w:noProof/>
          <w:color w:val="000000" w:themeColor="text1"/>
          <w:sz w:val="24"/>
          <w:szCs w:val="24"/>
          <w:lang w:val="en-US"/>
        </w:rPr>
        <w:t>$</w:t>
      </w:r>
      <w:r w:rsidRPr="003C7DB9">
        <w:rPr>
          <w:b/>
          <w:noProof/>
          <w:color w:val="000000" w:themeColor="text1"/>
          <w:sz w:val="24"/>
          <w:szCs w:val="24"/>
          <w:lang w:val="en-US"/>
        </w:rPr>
        <w:t>a&gt;</w:t>
      </w:r>
      <w:r w:rsidR="002E6DC1" w:rsidRPr="003C7DB9">
        <w:rPr>
          <w:b/>
          <w:noProof/>
          <w:color w:val="000000" w:themeColor="text1"/>
          <w:sz w:val="24"/>
          <w:szCs w:val="24"/>
          <w:lang w:val="en-US"/>
        </w:rPr>
        <w:t>$</w:t>
      </w:r>
      <w:r w:rsidRPr="003C7DB9">
        <w:rPr>
          <w:b/>
          <w:noProof/>
          <w:color w:val="000000" w:themeColor="text1"/>
          <w:sz w:val="24"/>
          <w:szCs w:val="24"/>
          <w:lang w:val="en-US"/>
        </w:rPr>
        <w:t>b){</w:t>
      </w:r>
    </w:p>
    <w:p w:rsidR="00280936" w:rsidRPr="003C7DB9" w:rsidRDefault="001D691A" w:rsidP="00280936">
      <w:pPr>
        <w:rPr>
          <w:b/>
          <w:noProof/>
          <w:color w:val="000000" w:themeColor="text1"/>
          <w:sz w:val="24"/>
          <w:szCs w:val="24"/>
          <w:lang w:val="en-US"/>
        </w:rPr>
      </w:pPr>
      <w:r w:rsidRPr="003C7DB9">
        <w:rPr>
          <w:b/>
          <w:noProof/>
          <w:color w:val="000000" w:themeColor="text1"/>
          <w:sz w:val="24"/>
          <w:szCs w:val="24"/>
          <w:lang w:val="en-US"/>
        </w:rPr>
        <w:t xml:space="preserve">              echo'&lt;br&gt;' . $a2</w:t>
      </w:r>
      <w:r w:rsidR="00280936" w:rsidRPr="003C7DB9">
        <w:rPr>
          <w:b/>
          <w:noProof/>
          <w:color w:val="000000" w:themeColor="text1"/>
          <w:sz w:val="24"/>
          <w:szCs w:val="24"/>
          <w:lang w:val="en-US"/>
        </w:rPr>
        <w:t>;</w:t>
      </w:r>
    </w:p>
    <w:p w:rsidR="00280936" w:rsidRPr="003C7DB9" w:rsidRDefault="00280936" w:rsidP="00280936">
      <w:pPr>
        <w:rPr>
          <w:b/>
          <w:noProof/>
          <w:color w:val="000000" w:themeColor="text1"/>
          <w:sz w:val="24"/>
          <w:szCs w:val="24"/>
          <w:lang w:val="en-US"/>
        </w:rPr>
      </w:pPr>
      <w:r w:rsidRPr="003C7DB9">
        <w:rPr>
          <w:b/>
          <w:noProof/>
          <w:color w:val="000000" w:themeColor="text1"/>
          <w:sz w:val="24"/>
          <w:szCs w:val="24"/>
          <w:lang w:val="en-US"/>
        </w:rPr>
        <w:t xml:space="preserve">          }else{</w:t>
      </w:r>
    </w:p>
    <w:p w:rsidR="00280936" w:rsidRPr="003C7DB9" w:rsidRDefault="00280936" w:rsidP="00280936">
      <w:pPr>
        <w:rPr>
          <w:b/>
          <w:noProof/>
          <w:color w:val="000000" w:themeColor="text1"/>
          <w:sz w:val="24"/>
          <w:szCs w:val="24"/>
          <w:lang w:val="en-US"/>
        </w:rPr>
      </w:pPr>
      <w:r w:rsidRPr="003C7DB9">
        <w:rPr>
          <w:b/>
          <w:noProof/>
          <w:color w:val="000000" w:themeColor="text1"/>
          <w:sz w:val="24"/>
          <w:szCs w:val="24"/>
          <w:lang w:val="en-US"/>
        </w:rPr>
        <w:t xml:space="preserve">              echo '&lt;br&gt;' . $b2;</w:t>
      </w:r>
    </w:p>
    <w:p w:rsidR="00280936" w:rsidRPr="003C7DB9" w:rsidRDefault="00280936" w:rsidP="00280936">
      <w:pPr>
        <w:rPr>
          <w:b/>
          <w:noProof/>
          <w:color w:val="000000" w:themeColor="text1"/>
          <w:sz w:val="24"/>
          <w:szCs w:val="24"/>
          <w:lang w:val="en-US"/>
        </w:rPr>
      </w:pPr>
      <w:r w:rsidRPr="003C7DB9">
        <w:rPr>
          <w:b/>
          <w:noProof/>
          <w:color w:val="000000" w:themeColor="text1"/>
          <w:sz w:val="24"/>
          <w:szCs w:val="24"/>
          <w:lang w:val="en-US"/>
        </w:rPr>
        <w:lastRenderedPageBreak/>
        <w:t xml:space="preserve">          }</w:t>
      </w:r>
    </w:p>
    <w:p w:rsidR="00280936" w:rsidRPr="003C7DB9" w:rsidRDefault="00280936" w:rsidP="003C1B05">
      <w:pPr>
        <w:rPr>
          <w:b/>
          <w:noProof/>
          <w:color w:val="000000" w:themeColor="text1"/>
          <w:sz w:val="24"/>
          <w:szCs w:val="24"/>
          <w:lang w:val="en-US"/>
        </w:rPr>
      </w:pPr>
    </w:p>
    <w:p w:rsidR="00280936" w:rsidRPr="003C7DB9" w:rsidRDefault="001D691A" w:rsidP="00280936">
      <w:pPr>
        <w:rPr>
          <w:b/>
          <w:noProof/>
          <w:color w:val="000000" w:themeColor="text1"/>
          <w:sz w:val="24"/>
          <w:szCs w:val="24"/>
          <w:lang w:val="en-US"/>
        </w:rPr>
      </w:pPr>
      <w:r w:rsidRPr="003C7DB9">
        <w:rPr>
          <w:b/>
          <w:noProof/>
          <w:color w:val="E36C0A" w:themeColor="accent6" w:themeShade="BF"/>
          <w:sz w:val="24"/>
          <w:szCs w:val="24"/>
          <w:lang w:val="en-US"/>
        </w:rPr>
        <w:t>$a3</w:t>
      </w:r>
      <w:r w:rsidR="00280936" w:rsidRPr="003C7DB9">
        <w:rPr>
          <w:b/>
          <w:noProof/>
          <w:color w:val="E36C0A" w:themeColor="accent6" w:themeShade="BF"/>
          <w:sz w:val="24"/>
          <w:szCs w:val="24"/>
          <w:lang w:val="en-US"/>
        </w:rPr>
        <w:t xml:space="preserve"> </w:t>
      </w:r>
      <w:r w:rsidR="00280936" w:rsidRPr="003C7DB9">
        <w:rPr>
          <w:b/>
          <w:noProof/>
          <w:color w:val="000000" w:themeColor="text1"/>
          <w:sz w:val="24"/>
          <w:szCs w:val="24"/>
          <w:lang w:val="en-US"/>
        </w:rPr>
        <w:t>= 186;</w:t>
      </w:r>
    </w:p>
    <w:p w:rsidR="00280936" w:rsidRPr="003C7DB9" w:rsidRDefault="001D691A" w:rsidP="00280936">
      <w:pPr>
        <w:rPr>
          <w:b/>
          <w:noProof/>
          <w:color w:val="000000" w:themeColor="text1"/>
          <w:sz w:val="24"/>
          <w:szCs w:val="24"/>
          <w:lang w:val="en-US"/>
        </w:rPr>
      </w:pPr>
      <w:r w:rsidRPr="003C7DB9">
        <w:rPr>
          <w:b/>
          <w:noProof/>
          <w:color w:val="E36C0A" w:themeColor="accent6" w:themeShade="BF"/>
          <w:sz w:val="24"/>
          <w:szCs w:val="24"/>
          <w:lang w:val="en-US"/>
        </w:rPr>
        <w:t>$b3</w:t>
      </w:r>
      <w:r w:rsidR="00280936" w:rsidRPr="003C7DB9">
        <w:rPr>
          <w:b/>
          <w:noProof/>
          <w:color w:val="E36C0A" w:themeColor="accent6" w:themeShade="BF"/>
          <w:sz w:val="24"/>
          <w:szCs w:val="24"/>
          <w:lang w:val="en-US"/>
        </w:rPr>
        <w:t xml:space="preserve"> </w:t>
      </w:r>
      <w:r w:rsidR="00280936" w:rsidRPr="003C7DB9">
        <w:rPr>
          <w:b/>
          <w:noProof/>
          <w:color w:val="000000" w:themeColor="text1"/>
          <w:sz w:val="24"/>
          <w:szCs w:val="24"/>
          <w:lang w:val="en-US"/>
        </w:rPr>
        <w:t>= 113;</w:t>
      </w:r>
    </w:p>
    <w:p w:rsidR="00280936" w:rsidRPr="003C7DB9" w:rsidRDefault="00280936" w:rsidP="00280936">
      <w:pPr>
        <w:rPr>
          <w:b/>
          <w:noProof/>
          <w:color w:val="000000" w:themeColor="text1"/>
          <w:sz w:val="24"/>
          <w:szCs w:val="24"/>
          <w:lang w:val="en-US"/>
        </w:rPr>
      </w:pPr>
      <w:r w:rsidRPr="003C7DB9">
        <w:rPr>
          <w:b/>
          <w:noProof/>
          <w:color w:val="000000" w:themeColor="text1"/>
          <w:sz w:val="24"/>
          <w:szCs w:val="24"/>
          <w:lang w:val="en-US"/>
        </w:rPr>
        <w:t xml:space="preserve">          if (</w:t>
      </w:r>
      <w:r w:rsidR="002E6DC1" w:rsidRPr="003C7DB9">
        <w:rPr>
          <w:b/>
          <w:noProof/>
          <w:color w:val="000000" w:themeColor="text1"/>
          <w:sz w:val="24"/>
          <w:szCs w:val="24"/>
          <w:lang w:val="en-US"/>
        </w:rPr>
        <w:t>$</w:t>
      </w:r>
      <w:r w:rsidRPr="003C7DB9">
        <w:rPr>
          <w:b/>
          <w:noProof/>
          <w:color w:val="000000" w:themeColor="text1"/>
          <w:sz w:val="24"/>
          <w:szCs w:val="24"/>
          <w:lang w:val="en-US"/>
        </w:rPr>
        <w:t>a&gt;</w:t>
      </w:r>
      <w:r w:rsidR="002E6DC1" w:rsidRPr="003C7DB9">
        <w:rPr>
          <w:b/>
          <w:noProof/>
          <w:color w:val="000000" w:themeColor="text1"/>
          <w:sz w:val="24"/>
          <w:szCs w:val="24"/>
          <w:lang w:val="en-US"/>
        </w:rPr>
        <w:t>$</w:t>
      </w:r>
      <w:r w:rsidRPr="003C7DB9">
        <w:rPr>
          <w:b/>
          <w:noProof/>
          <w:color w:val="000000" w:themeColor="text1"/>
          <w:sz w:val="24"/>
          <w:szCs w:val="24"/>
          <w:lang w:val="en-US"/>
        </w:rPr>
        <w:t>b){</w:t>
      </w:r>
    </w:p>
    <w:p w:rsidR="00280936" w:rsidRPr="003C7DB9" w:rsidRDefault="001D691A" w:rsidP="00280936">
      <w:pPr>
        <w:rPr>
          <w:b/>
          <w:noProof/>
          <w:color w:val="000000" w:themeColor="text1"/>
          <w:sz w:val="24"/>
          <w:szCs w:val="24"/>
          <w:lang w:val="en-US"/>
        </w:rPr>
      </w:pPr>
      <w:r w:rsidRPr="003C7DB9">
        <w:rPr>
          <w:b/>
          <w:noProof/>
          <w:color w:val="000000" w:themeColor="text1"/>
          <w:sz w:val="24"/>
          <w:szCs w:val="24"/>
          <w:lang w:val="en-US"/>
        </w:rPr>
        <w:t xml:space="preserve">              echo'&lt;br&gt;' . $a3</w:t>
      </w:r>
      <w:r w:rsidR="00280936" w:rsidRPr="003C7DB9">
        <w:rPr>
          <w:b/>
          <w:noProof/>
          <w:color w:val="000000" w:themeColor="text1"/>
          <w:sz w:val="24"/>
          <w:szCs w:val="24"/>
          <w:lang w:val="en-US"/>
        </w:rPr>
        <w:t>;</w:t>
      </w:r>
    </w:p>
    <w:p w:rsidR="00280936" w:rsidRPr="003C7DB9" w:rsidRDefault="00280936" w:rsidP="00280936">
      <w:pPr>
        <w:rPr>
          <w:b/>
          <w:noProof/>
          <w:color w:val="000000" w:themeColor="text1"/>
          <w:sz w:val="24"/>
          <w:szCs w:val="24"/>
          <w:lang w:val="en-US"/>
        </w:rPr>
      </w:pPr>
      <w:r w:rsidRPr="003C7DB9">
        <w:rPr>
          <w:b/>
          <w:noProof/>
          <w:color w:val="000000" w:themeColor="text1"/>
          <w:sz w:val="24"/>
          <w:szCs w:val="24"/>
          <w:lang w:val="en-US"/>
        </w:rPr>
        <w:t xml:space="preserve">          }else{</w:t>
      </w:r>
    </w:p>
    <w:p w:rsidR="00280936" w:rsidRPr="001062D9" w:rsidRDefault="00280936" w:rsidP="00280936">
      <w:pPr>
        <w:rPr>
          <w:b/>
          <w:noProof/>
          <w:color w:val="000000" w:themeColor="text1"/>
          <w:sz w:val="24"/>
          <w:szCs w:val="24"/>
        </w:rPr>
      </w:pPr>
      <w:r w:rsidRPr="003C7DB9">
        <w:rPr>
          <w:b/>
          <w:noProof/>
          <w:color w:val="000000" w:themeColor="text1"/>
          <w:sz w:val="24"/>
          <w:szCs w:val="24"/>
          <w:lang w:val="en-US"/>
        </w:rPr>
        <w:t xml:space="preserve">              echo '&lt;br&gt;' . </w:t>
      </w:r>
      <w:r w:rsidRPr="001062D9">
        <w:rPr>
          <w:b/>
          <w:noProof/>
          <w:color w:val="000000" w:themeColor="text1"/>
          <w:sz w:val="24"/>
          <w:szCs w:val="24"/>
        </w:rPr>
        <w:t>$</w:t>
      </w:r>
      <w:r w:rsidRPr="003C7DB9">
        <w:rPr>
          <w:b/>
          <w:noProof/>
          <w:color w:val="000000" w:themeColor="text1"/>
          <w:sz w:val="24"/>
          <w:szCs w:val="24"/>
          <w:lang w:val="en-US"/>
        </w:rPr>
        <w:t>b</w:t>
      </w:r>
      <w:r w:rsidR="001D691A" w:rsidRPr="001062D9">
        <w:rPr>
          <w:b/>
          <w:noProof/>
          <w:color w:val="000000" w:themeColor="text1"/>
          <w:sz w:val="24"/>
          <w:szCs w:val="24"/>
        </w:rPr>
        <w:t>3</w:t>
      </w:r>
      <w:r w:rsidRPr="001062D9">
        <w:rPr>
          <w:b/>
          <w:noProof/>
          <w:color w:val="000000" w:themeColor="text1"/>
          <w:sz w:val="24"/>
          <w:szCs w:val="24"/>
        </w:rPr>
        <w:t>;</w:t>
      </w:r>
    </w:p>
    <w:p w:rsidR="00280936" w:rsidRPr="001062D9" w:rsidRDefault="00280936" w:rsidP="00280936">
      <w:pPr>
        <w:rPr>
          <w:b/>
          <w:noProof/>
          <w:color w:val="000000" w:themeColor="text1"/>
          <w:sz w:val="24"/>
          <w:szCs w:val="24"/>
        </w:rPr>
      </w:pPr>
      <w:r w:rsidRPr="001062D9">
        <w:rPr>
          <w:b/>
          <w:noProof/>
          <w:color w:val="000000" w:themeColor="text1"/>
          <w:sz w:val="24"/>
          <w:szCs w:val="24"/>
        </w:rPr>
        <w:t xml:space="preserve">          }</w:t>
      </w:r>
    </w:p>
    <w:p w:rsidR="0095078E" w:rsidRPr="001062D9" w:rsidRDefault="001D691A" w:rsidP="003C1B05">
      <w:pPr>
        <w:rPr>
          <w:b/>
          <w:noProof/>
          <w:color w:val="000000" w:themeColor="text1"/>
          <w:sz w:val="24"/>
          <w:szCs w:val="24"/>
        </w:rPr>
      </w:pPr>
      <w:r w:rsidRPr="001062D9">
        <w:rPr>
          <w:b/>
          <w:noProof/>
          <w:color w:val="000000" w:themeColor="text1"/>
          <w:sz w:val="24"/>
          <w:szCs w:val="24"/>
        </w:rPr>
        <w:t>И выведет тоже самое:</w:t>
      </w:r>
    </w:p>
    <w:p w:rsidR="00280936" w:rsidRPr="001062D9" w:rsidRDefault="0095078E" w:rsidP="003C1B05">
      <w:pPr>
        <w:rPr>
          <w:b/>
          <w:noProof/>
          <w:color w:val="000000" w:themeColor="text1"/>
          <w:sz w:val="24"/>
          <w:szCs w:val="24"/>
        </w:rPr>
      </w:pPr>
      <w:r w:rsidRPr="001062D9">
        <w:rPr>
          <w:noProof/>
          <w:color w:val="000000"/>
          <w:sz w:val="27"/>
          <w:szCs w:val="27"/>
          <w:shd w:val="clear" w:color="auto" w:fill="808080"/>
        </w:rPr>
        <w:t>113</w:t>
      </w:r>
      <w:r w:rsidRPr="001062D9">
        <w:rPr>
          <w:noProof/>
          <w:color w:val="000000"/>
          <w:sz w:val="27"/>
          <w:szCs w:val="27"/>
        </w:rPr>
        <w:br/>
      </w:r>
      <w:r w:rsidRPr="001062D9">
        <w:rPr>
          <w:noProof/>
          <w:color w:val="000000"/>
          <w:sz w:val="27"/>
          <w:szCs w:val="27"/>
          <w:shd w:val="clear" w:color="auto" w:fill="808080"/>
        </w:rPr>
        <w:t>120</w:t>
      </w:r>
      <w:r w:rsidRPr="001062D9">
        <w:rPr>
          <w:noProof/>
          <w:color w:val="000000"/>
          <w:sz w:val="27"/>
          <w:szCs w:val="27"/>
        </w:rPr>
        <w:br/>
      </w:r>
      <w:r w:rsidRPr="001062D9">
        <w:rPr>
          <w:noProof/>
          <w:color w:val="000000"/>
          <w:sz w:val="27"/>
          <w:szCs w:val="27"/>
          <w:shd w:val="clear" w:color="auto" w:fill="808080"/>
        </w:rPr>
        <w:t>186</w:t>
      </w:r>
      <w:r w:rsidR="001D691A" w:rsidRPr="001062D9">
        <w:rPr>
          <w:b/>
          <w:noProof/>
          <w:color w:val="000000" w:themeColor="text1"/>
          <w:sz w:val="24"/>
          <w:szCs w:val="24"/>
        </w:rPr>
        <w:br/>
      </w:r>
    </w:p>
    <w:p w:rsidR="003C1B05" w:rsidRPr="001062D9" w:rsidRDefault="003C1B05" w:rsidP="003C1B05">
      <w:pPr>
        <w:rPr>
          <w:b/>
          <w:noProof/>
          <w:color w:val="E36C0A" w:themeColor="accent6" w:themeShade="BF"/>
          <w:sz w:val="24"/>
          <w:szCs w:val="24"/>
        </w:rPr>
      </w:pPr>
      <w:r w:rsidRPr="001062D9">
        <w:rPr>
          <w:noProof/>
          <w:color w:val="000000" w:themeColor="text1"/>
          <w:sz w:val="24"/>
          <w:szCs w:val="24"/>
        </w:rPr>
        <w:t>Более простой пример использовании</w:t>
      </w:r>
      <w:r w:rsidRPr="001062D9">
        <w:rPr>
          <w:b/>
          <w:noProof/>
          <w:color w:val="000000" w:themeColor="text1"/>
          <w:sz w:val="24"/>
          <w:szCs w:val="24"/>
        </w:rPr>
        <w:t xml:space="preserve"> </w:t>
      </w:r>
      <w:r w:rsidRPr="001062D9">
        <w:rPr>
          <w:b/>
          <w:noProof/>
          <w:color w:val="E36C0A" w:themeColor="accent6" w:themeShade="BF"/>
          <w:sz w:val="24"/>
          <w:szCs w:val="24"/>
        </w:rPr>
        <w:t>функции:</w:t>
      </w:r>
    </w:p>
    <w:p w:rsidR="001E2831" w:rsidRPr="003C7DB9" w:rsidRDefault="001E2831" w:rsidP="00A93CC7">
      <w:pPr>
        <w:pStyle w:val="a3"/>
        <w:numPr>
          <w:ilvl w:val="0"/>
          <w:numId w:val="16"/>
        </w:numPr>
        <w:rPr>
          <w:b/>
          <w:noProof/>
          <w:color w:val="000000" w:themeColor="text1"/>
          <w:sz w:val="24"/>
          <w:szCs w:val="24"/>
          <w:lang w:val="en-US"/>
        </w:rPr>
      </w:pPr>
      <w:r w:rsidRPr="003C7DB9">
        <w:rPr>
          <w:b/>
          <w:noProof/>
          <w:color w:val="E36C0A" w:themeColor="accent6" w:themeShade="BF"/>
          <w:sz w:val="24"/>
          <w:szCs w:val="24"/>
          <w:lang w:val="en-US"/>
        </w:rPr>
        <w:t>function</w:t>
      </w:r>
      <w:r w:rsidRPr="003C7DB9">
        <w:rPr>
          <w:b/>
          <w:noProof/>
          <w:color w:val="000000" w:themeColor="text1"/>
          <w:sz w:val="24"/>
          <w:szCs w:val="24"/>
          <w:lang w:val="en-US"/>
        </w:rPr>
        <w:t xml:space="preserve"> </w:t>
      </w:r>
      <w:r w:rsidRPr="003C7DB9">
        <w:rPr>
          <w:b/>
          <w:noProof/>
          <w:color w:val="7030A0"/>
          <w:sz w:val="24"/>
          <w:szCs w:val="24"/>
          <w:lang w:val="en-US"/>
        </w:rPr>
        <w:t>new_buses</w:t>
      </w:r>
      <w:r w:rsidRPr="003C7DB9">
        <w:rPr>
          <w:b/>
          <w:noProof/>
          <w:color w:val="000000" w:themeColor="text1"/>
          <w:sz w:val="24"/>
          <w:szCs w:val="24"/>
          <w:lang w:val="en-US"/>
        </w:rPr>
        <w:t>(){</w:t>
      </w:r>
    </w:p>
    <w:p w:rsidR="001E2831" w:rsidRPr="001062D9" w:rsidRDefault="001E2831" w:rsidP="001E2831">
      <w:pPr>
        <w:rPr>
          <w:b/>
          <w:noProof/>
          <w:color w:val="000000" w:themeColor="text1"/>
          <w:sz w:val="24"/>
          <w:szCs w:val="24"/>
        </w:rPr>
      </w:pPr>
      <w:r w:rsidRPr="001062D9">
        <w:rPr>
          <w:b/>
          <w:noProof/>
          <w:color w:val="000000" w:themeColor="text1"/>
          <w:sz w:val="24"/>
          <w:szCs w:val="24"/>
        </w:rPr>
        <w:t xml:space="preserve">              </w:t>
      </w:r>
      <w:r w:rsidRPr="003C7DB9">
        <w:rPr>
          <w:b/>
          <w:noProof/>
          <w:color w:val="000000" w:themeColor="text1"/>
          <w:sz w:val="24"/>
          <w:szCs w:val="24"/>
          <w:lang w:val="en-US"/>
        </w:rPr>
        <w:t>echo</w:t>
      </w:r>
      <w:r w:rsidRPr="001062D9">
        <w:rPr>
          <w:b/>
          <w:noProof/>
          <w:color w:val="000000" w:themeColor="text1"/>
          <w:sz w:val="24"/>
          <w:szCs w:val="24"/>
        </w:rPr>
        <w:t xml:space="preserve"> '&lt;</w:t>
      </w:r>
      <w:r w:rsidRPr="003C7DB9">
        <w:rPr>
          <w:b/>
          <w:noProof/>
          <w:color w:val="000000" w:themeColor="text1"/>
          <w:sz w:val="24"/>
          <w:szCs w:val="24"/>
          <w:lang w:val="en-US"/>
        </w:rPr>
        <w:t>br</w:t>
      </w:r>
      <w:r w:rsidRPr="001062D9">
        <w:rPr>
          <w:b/>
          <w:noProof/>
          <w:color w:val="000000" w:themeColor="text1"/>
          <w:sz w:val="24"/>
          <w:szCs w:val="24"/>
        </w:rPr>
        <w:t>&gt; Сумчанам сучасні автобуси 100+';</w:t>
      </w:r>
    </w:p>
    <w:p w:rsidR="001E2831" w:rsidRPr="003C7DB9" w:rsidRDefault="001E2831" w:rsidP="001E2831">
      <w:pPr>
        <w:rPr>
          <w:b/>
          <w:noProof/>
          <w:color w:val="000000" w:themeColor="text1"/>
          <w:sz w:val="24"/>
          <w:szCs w:val="24"/>
          <w:lang w:val="en-US"/>
        </w:rPr>
      </w:pPr>
      <w:r w:rsidRPr="001062D9">
        <w:rPr>
          <w:b/>
          <w:noProof/>
          <w:color w:val="000000" w:themeColor="text1"/>
          <w:sz w:val="24"/>
          <w:szCs w:val="24"/>
        </w:rPr>
        <w:t xml:space="preserve">          </w:t>
      </w:r>
      <w:r w:rsidRPr="003C7DB9">
        <w:rPr>
          <w:b/>
          <w:noProof/>
          <w:color w:val="000000" w:themeColor="text1"/>
          <w:sz w:val="24"/>
          <w:szCs w:val="24"/>
          <w:lang w:val="en-US"/>
        </w:rPr>
        <w:t>}</w:t>
      </w:r>
    </w:p>
    <w:p w:rsidR="003C1B05" w:rsidRPr="003C7DB9" w:rsidRDefault="001E2831" w:rsidP="001E2831">
      <w:pPr>
        <w:rPr>
          <w:b/>
          <w:noProof/>
          <w:color w:val="000000" w:themeColor="text1"/>
          <w:sz w:val="24"/>
          <w:szCs w:val="24"/>
          <w:lang w:val="en-US"/>
        </w:rPr>
      </w:pPr>
      <w:r w:rsidRPr="003C7DB9">
        <w:rPr>
          <w:b/>
          <w:noProof/>
          <w:color w:val="7030A0"/>
          <w:sz w:val="24"/>
          <w:szCs w:val="24"/>
          <w:lang w:val="en-US"/>
        </w:rPr>
        <w:t xml:space="preserve">          new_buses </w:t>
      </w:r>
      <w:r w:rsidRPr="003C7DB9">
        <w:rPr>
          <w:b/>
          <w:noProof/>
          <w:color w:val="000000" w:themeColor="text1"/>
          <w:sz w:val="24"/>
          <w:szCs w:val="24"/>
          <w:lang w:val="en-US"/>
        </w:rPr>
        <w:t>();</w:t>
      </w:r>
    </w:p>
    <w:p w:rsidR="001E2831" w:rsidRPr="003C7DB9" w:rsidRDefault="001E2831" w:rsidP="001E2831">
      <w:pPr>
        <w:rPr>
          <w:b/>
          <w:noProof/>
          <w:color w:val="000000" w:themeColor="text1"/>
          <w:sz w:val="24"/>
          <w:szCs w:val="24"/>
          <w:lang w:val="en-US"/>
        </w:rPr>
      </w:pPr>
      <w:r w:rsidRPr="003C7DB9">
        <w:rPr>
          <w:b/>
          <w:noProof/>
          <w:color w:val="7030A0"/>
          <w:sz w:val="24"/>
          <w:szCs w:val="24"/>
          <w:lang w:val="en-US"/>
        </w:rPr>
        <w:t xml:space="preserve">          new_buses </w:t>
      </w:r>
      <w:r w:rsidRPr="003C7DB9">
        <w:rPr>
          <w:b/>
          <w:noProof/>
          <w:color w:val="000000" w:themeColor="text1"/>
          <w:sz w:val="24"/>
          <w:szCs w:val="24"/>
          <w:lang w:val="en-US"/>
        </w:rPr>
        <w:t>();</w:t>
      </w:r>
    </w:p>
    <w:p w:rsidR="001E2831" w:rsidRPr="003C7DB9" w:rsidRDefault="001E2831" w:rsidP="001E2831">
      <w:pPr>
        <w:rPr>
          <w:b/>
          <w:noProof/>
          <w:color w:val="000000" w:themeColor="text1"/>
          <w:sz w:val="24"/>
          <w:szCs w:val="24"/>
          <w:lang w:val="en-US"/>
        </w:rPr>
      </w:pPr>
      <w:r w:rsidRPr="003C7DB9">
        <w:rPr>
          <w:b/>
          <w:noProof/>
          <w:color w:val="7030A0"/>
          <w:sz w:val="24"/>
          <w:szCs w:val="24"/>
          <w:lang w:val="en-US"/>
        </w:rPr>
        <w:t xml:space="preserve">          new_buses </w:t>
      </w:r>
      <w:r w:rsidRPr="003C7DB9">
        <w:rPr>
          <w:b/>
          <w:noProof/>
          <w:color w:val="000000" w:themeColor="text1"/>
          <w:sz w:val="24"/>
          <w:szCs w:val="24"/>
          <w:lang w:val="en-US"/>
        </w:rPr>
        <w:t>();</w:t>
      </w:r>
    </w:p>
    <w:p w:rsidR="001E2831" w:rsidRPr="001062D9" w:rsidRDefault="001E2831" w:rsidP="001E2831">
      <w:pPr>
        <w:rPr>
          <w:b/>
          <w:noProof/>
          <w:color w:val="000000" w:themeColor="text1"/>
          <w:sz w:val="24"/>
          <w:szCs w:val="24"/>
        </w:rPr>
      </w:pPr>
      <w:r w:rsidRPr="001062D9">
        <w:rPr>
          <w:b/>
          <w:noProof/>
          <w:color w:val="000000" w:themeColor="text1"/>
          <w:sz w:val="24"/>
          <w:szCs w:val="24"/>
        </w:rPr>
        <w:t xml:space="preserve">Выведет: </w:t>
      </w:r>
    </w:p>
    <w:p w:rsidR="0026541D" w:rsidRPr="001062D9" w:rsidRDefault="001E2831" w:rsidP="001E2831">
      <w:pPr>
        <w:rPr>
          <w:noProof/>
          <w:color w:val="000000"/>
          <w:sz w:val="27"/>
          <w:szCs w:val="27"/>
          <w:shd w:val="clear" w:color="auto" w:fill="808080"/>
        </w:rPr>
      </w:pPr>
      <w:r w:rsidRPr="001062D9">
        <w:rPr>
          <w:noProof/>
          <w:color w:val="000000"/>
          <w:sz w:val="27"/>
          <w:szCs w:val="27"/>
          <w:shd w:val="clear" w:color="auto" w:fill="808080"/>
        </w:rPr>
        <w:t>Сумчанам сучасні автобуси 100+</w:t>
      </w:r>
      <w:r w:rsidRPr="001062D9">
        <w:rPr>
          <w:noProof/>
          <w:color w:val="000000"/>
          <w:sz w:val="27"/>
          <w:szCs w:val="27"/>
        </w:rPr>
        <w:br/>
      </w:r>
      <w:r w:rsidRPr="001062D9">
        <w:rPr>
          <w:noProof/>
          <w:color w:val="000000"/>
          <w:sz w:val="27"/>
          <w:szCs w:val="27"/>
          <w:shd w:val="clear" w:color="auto" w:fill="808080"/>
        </w:rPr>
        <w:t>Сумчанам сучасні автобуси 100+</w:t>
      </w:r>
      <w:r w:rsidRPr="001062D9">
        <w:rPr>
          <w:noProof/>
          <w:color w:val="000000"/>
          <w:sz w:val="27"/>
          <w:szCs w:val="27"/>
        </w:rPr>
        <w:br/>
      </w:r>
      <w:r w:rsidRPr="001062D9">
        <w:rPr>
          <w:noProof/>
          <w:color w:val="000000"/>
          <w:sz w:val="27"/>
          <w:szCs w:val="27"/>
          <w:shd w:val="clear" w:color="auto" w:fill="808080"/>
        </w:rPr>
        <w:t>Сумчанам сучасні автобуси 100+</w:t>
      </w:r>
    </w:p>
    <w:p w:rsidR="0026541D" w:rsidRPr="001062D9" w:rsidRDefault="0026541D" w:rsidP="0085243C">
      <w:pPr>
        <w:rPr>
          <w:noProof/>
          <w:color w:val="000000" w:themeColor="text1"/>
          <w:sz w:val="24"/>
          <w:szCs w:val="24"/>
        </w:rPr>
      </w:pPr>
    </w:p>
    <w:p w:rsidR="0026541D" w:rsidRPr="001062D9" w:rsidRDefault="0026541D" w:rsidP="0085243C">
      <w:pPr>
        <w:rPr>
          <w:noProof/>
          <w:color w:val="000000" w:themeColor="text1"/>
          <w:sz w:val="24"/>
          <w:szCs w:val="24"/>
        </w:rPr>
      </w:pPr>
    </w:p>
    <w:p w:rsidR="00A93CC7" w:rsidRPr="001062D9" w:rsidRDefault="0026541D" w:rsidP="0026541D">
      <w:pPr>
        <w:rPr>
          <w:noProof/>
          <w:color w:val="000000" w:themeColor="text1"/>
          <w:sz w:val="24"/>
          <w:szCs w:val="24"/>
        </w:rPr>
      </w:pPr>
      <w:r w:rsidRPr="001062D9">
        <w:rPr>
          <w:noProof/>
          <w:color w:val="000000" w:themeColor="text1"/>
          <w:sz w:val="24"/>
          <w:szCs w:val="24"/>
        </w:rPr>
        <w:t xml:space="preserve">Аналогом </w:t>
      </w:r>
      <w:r w:rsidRPr="001062D9">
        <w:rPr>
          <w:b/>
          <w:noProof/>
          <w:color w:val="E36C0A" w:themeColor="accent6" w:themeShade="BF"/>
          <w:sz w:val="24"/>
          <w:szCs w:val="24"/>
        </w:rPr>
        <w:t>функции</w:t>
      </w:r>
      <w:r w:rsidRPr="001062D9">
        <w:rPr>
          <w:noProof/>
          <w:color w:val="000000" w:themeColor="text1"/>
          <w:sz w:val="24"/>
          <w:szCs w:val="24"/>
        </w:rPr>
        <w:t xml:space="preserve"> также могут быть </w:t>
      </w:r>
      <w:r w:rsidR="00564745" w:rsidRPr="001062D9">
        <w:rPr>
          <w:b/>
          <w:noProof/>
          <w:color w:val="E36C0A" w:themeColor="accent6" w:themeShade="BF"/>
          <w:sz w:val="24"/>
          <w:szCs w:val="24"/>
        </w:rPr>
        <w:t>цикли</w:t>
      </w:r>
      <w:r w:rsidRPr="001062D9">
        <w:rPr>
          <w:b/>
          <w:noProof/>
          <w:color w:val="E36C0A" w:themeColor="accent6" w:themeShade="BF"/>
          <w:sz w:val="24"/>
          <w:szCs w:val="24"/>
        </w:rPr>
        <w:t xml:space="preserve"> </w:t>
      </w:r>
      <w:r w:rsidRPr="003C7DB9">
        <w:rPr>
          <w:b/>
          <w:noProof/>
          <w:color w:val="E36C0A" w:themeColor="accent6" w:themeShade="BF"/>
          <w:sz w:val="24"/>
          <w:szCs w:val="24"/>
          <w:lang w:val="en-US"/>
        </w:rPr>
        <w:t>for</w:t>
      </w:r>
      <w:r w:rsidRPr="001062D9">
        <w:rPr>
          <w:b/>
          <w:noProof/>
          <w:color w:val="E36C0A" w:themeColor="accent6" w:themeShade="BF"/>
          <w:sz w:val="24"/>
          <w:szCs w:val="24"/>
        </w:rPr>
        <w:t xml:space="preserve"> или </w:t>
      </w:r>
      <w:r w:rsidRPr="003C7DB9">
        <w:rPr>
          <w:b/>
          <w:noProof/>
          <w:color w:val="E36C0A" w:themeColor="accent6" w:themeShade="BF"/>
          <w:sz w:val="24"/>
          <w:szCs w:val="24"/>
          <w:lang w:val="en-US"/>
        </w:rPr>
        <w:t>while</w:t>
      </w:r>
      <w:r w:rsidR="00A93CC7" w:rsidRPr="001062D9">
        <w:rPr>
          <w:noProof/>
          <w:color w:val="000000" w:themeColor="text1"/>
          <w:sz w:val="24"/>
          <w:szCs w:val="24"/>
        </w:rPr>
        <w:t xml:space="preserve">, но главное отличие заключается в том, что </w:t>
      </w:r>
      <w:r w:rsidR="00A93CC7" w:rsidRPr="003C7DB9">
        <w:rPr>
          <w:b/>
          <w:noProof/>
          <w:color w:val="7030A0"/>
          <w:sz w:val="24"/>
          <w:szCs w:val="24"/>
          <w:lang w:val="en-US"/>
        </w:rPr>
        <w:t>echo</w:t>
      </w:r>
      <w:r w:rsidR="00A93CC7" w:rsidRPr="001062D9">
        <w:rPr>
          <w:noProof/>
          <w:color w:val="000000" w:themeColor="text1"/>
          <w:sz w:val="24"/>
          <w:szCs w:val="24"/>
        </w:rPr>
        <w:t xml:space="preserve"> выведет строку на экран </w:t>
      </w:r>
      <w:r w:rsidR="0069780E" w:rsidRPr="001062D9">
        <w:rPr>
          <w:b/>
          <w:noProof/>
          <w:color w:val="7030A0"/>
          <w:sz w:val="24"/>
          <w:szCs w:val="24"/>
        </w:rPr>
        <w:t>разово лишь в са</w:t>
      </w:r>
      <w:r w:rsidR="00A93CC7" w:rsidRPr="001062D9">
        <w:rPr>
          <w:b/>
          <w:noProof/>
          <w:color w:val="7030A0"/>
          <w:sz w:val="24"/>
          <w:szCs w:val="24"/>
        </w:rPr>
        <w:t>мом блоке кода</w:t>
      </w:r>
      <w:r w:rsidR="00A93CC7" w:rsidRPr="001062D9">
        <w:rPr>
          <w:noProof/>
          <w:color w:val="7030A0"/>
          <w:sz w:val="24"/>
          <w:szCs w:val="24"/>
        </w:rPr>
        <w:t xml:space="preserve"> </w:t>
      </w:r>
      <w:r w:rsidR="00A93CC7" w:rsidRPr="003C7DB9">
        <w:rPr>
          <w:b/>
          <w:noProof/>
          <w:color w:val="E36C0A" w:themeColor="accent6" w:themeShade="BF"/>
          <w:sz w:val="24"/>
          <w:szCs w:val="24"/>
          <w:lang w:val="en-US"/>
        </w:rPr>
        <w:t>for</w:t>
      </w:r>
      <w:r w:rsidR="00564745" w:rsidRPr="001062D9">
        <w:rPr>
          <w:noProof/>
          <w:color w:val="000000" w:themeColor="text1"/>
          <w:sz w:val="24"/>
          <w:szCs w:val="24"/>
        </w:rPr>
        <w:t>.  А вот</w:t>
      </w:r>
      <w:r w:rsidR="00A93CC7" w:rsidRPr="001062D9">
        <w:rPr>
          <w:noProof/>
          <w:color w:val="000000" w:themeColor="text1"/>
          <w:sz w:val="24"/>
          <w:szCs w:val="24"/>
        </w:rPr>
        <w:t xml:space="preserve"> </w:t>
      </w:r>
      <w:r w:rsidR="00A93CC7" w:rsidRPr="001062D9">
        <w:rPr>
          <w:b/>
          <w:noProof/>
          <w:color w:val="7030A0"/>
          <w:sz w:val="24"/>
          <w:szCs w:val="24"/>
        </w:rPr>
        <w:t>имя функции</w:t>
      </w:r>
      <w:r w:rsidR="00A93CC7" w:rsidRPr="001062D9">
        <w:rPr>
          <w:noProof/>
          <w:color w:val="7030A0"/>
          <w:sz w:val="24"/>
          <w:szCs w:val="24"/>
        </w:rPr>
        <w:t xml:space="preserve"> </w:t>
      </w:r>
      <w:r w:rsidR="00A93CC7" w:rsidRPr="003C7DB9">
        <w:rPr>
          <w:b/>
          <w:noProof/>
          <w:color w:val="7030A0"/>
          <w:sz w:val="24"/>
          <w:szCs w:val="24"/>
          <w:lang w:val="en-US"/>
        </w:rPr>
        <w:t>new</w:t>
      </w:r>
      <w:r w:rsidR="00A93CC7" w:rsidRPr="001062D9">
        <w:rPr>
          <w:b/>
          <w:noProof/>
          <w:color w:val="7030A0"/>
          <w:sz w:val="24"/>
          <w:szCs w:val="24"/>
        </w:rPr>
        <w:t>_</w:t>
      </w:r>
      <w:r w:rsidR="00A93CC7" w:rsidRPr="003C7DB9">
        <w:rPr>
          <w:b/>
          <w:noProof/>
          <w:color w:val="7030A0"/>
          <w:sz w:val="24"/>
          <w:szCs w:val="24"/>
          <w:lang w:val="en-US"/>
        </w:rPr>
        <w:t>buses</w:t>
      </w:r>
      <w:r w:rsidR="00A93CC7" w:rsidRPr="001062D9">
        <w:rPr>
          <w:b/>
          <w:noProof/>
          <w:color w:val="7030A0"/>
          <w:sz w:val="24"/>
          <w:szCs w:val="24"/>
        </w:rPr>
        <w:t xml:space="preserve"> </w:t>
      </w:r>
      <w:r w:rsidR="00A93CC7" w:rsidRPr="001062D9">
        <w:rPr>
          <w:noProof/>
          <w:sz w:val="24"/>
          <w:szCs w:val="24"/>
        </w:rPr>
        <w:t xml:space="preserve">мы можем прописать </w:t>
      </w:r>
      <w:r w:rsidR="00A93CC7" w:rsidRPr="001062D9">
        <w:rPr>
          <w:b/>
          <w:noProof/>
          <w:color w:val="7030A0"/>
          <w:sz w:val="24"/>
          <w:szCs w:val="24"/>
        </w:rPr>
        <w:t>где захотим</w:t>
      </w:r>
      <w:r w:rsidR="00564745" w:rsidRPr="001062D9">
        <w:rPr>
          <w:b/>
          <w:noProof/>
          <w:color w:val="7030A0"/>
          <w:sz w:val="24"/>
          <w:szCs w:val="24"/>
        </w:rPr>
        <w:t>,</w:t>
      </w:r>
      <w:r w:rsidR="00A93CC7" w:rsidRPr="001062D9">
        <w:rPr>
          <w:noProof/>
          <w:color w:val="7030A0"/>
          <w:sz w:val="24"/>
          <w:szCs w:val="24"/>
        </w:rPr>
        <w:t xml:space="preserve"> </w:t>
      </w:r>
      <w:r w:rsidR="00564745" w:rsidRPr="001062D9">
        <w:rPr>
          <w:noProof/>
          <w:sz w:val="24"/>
          <w:szCs w:val="24"/>
        </w:rPr>
        <w:t>и также</w:t>
      </w:r>
      <w:r w:rsidR="00A93CC7" w:rsidRPr="001062D9">
        <w:rPr>
          <w:noProof/>
          <w:sz w:val="24"/>
          <w:szCs w:val="24"/>
        </w:rPr>
        <w:t xml:space="preserve"> </w:t>
      </w:r>
      <w:r w:rsidR="00564745" w:rsidRPr="001062D9">
        <w:rPr>
          <w:noProof/>
          <w:sz w:val="24"/>
          <w:szCs w:val="24"/>
        </w:rPr>
        <w:t xml:space="preserve">можем </w:t>
      </w:r>
      <w:r w:rsidR="00A93CC7" w:rsidRPr="001062D9">
        <w:rPr>
          <w:noProof/>
          <w:sz w:val="24"/>
          <w:szCs w:val="24"/>
        </w:rPr>
        <w:t xml:space="preserve">вывести строку в любой момент </w:t>
      </w:r>
      <w:r w:rsidR="00A93CC7" w:rsidRPr="001062D9">
        <w:rPr>
          <w:b/>
          <w:noProof/>
          <w:color w:val="7030A0"/>
          <w:sz w:val="24"/>
          <w:szCs w:val="24"/>
        </w:rPr>
        <w:t>без прописывания самой функции и его блока</w:t>
      </w:r>
      <w:r w:rsidR="00A93CC7" w:rsidRPr="001062D9">
        <w:rPr>
          <w:noProof/>
          <w:color w:val="7030A0"/>
          <w:sz w:val="24"/>
          <w:szCs w:val="24"/>
        </w:rPr>
        <w:t xml:space="preserve"> </w:t>
      </w:r>
      <w:r w:rsidR="00A93CC7" w:rsidRPr="001062D9">
        <w:rPr>
          <w:noProof/>
          <w:sz w:val="24"/>
          <w:szCs w:val="24"/>
        </w:rPr>
        <w:t>кода еще раз.</w:t>
      </w:r>
    </w:p>
    <w:p w:rsidR="0026541D" w:rsidRPr="001062D9" w:rsidRDefault="0026541D" w:rsidP="0026541D">
      <w:pPr>
        <w:rPr>
          <w:noProof/>
          <w:color w:val="000000" w:themeColor="text1"/>
          <w:sz w:val="24"/>
          <w:szCs w:val="24"/>
        </w:rPr>
      </w:pPr>
      <w:r w:rsidRPr="003C7DB9">
        <w:rPr>
          <w:b/>
          <w:noProof/>
          <w:color w:val="E36C0A" w:themeColor="accent6" w:themeShade="BF"/>
          <w:sz w:val="24"/>
          <w:szCs w:val="24"/>
          <w:lang w:val="en-US"/>
        </w:rPr>
        <w:lastRenderedPageBreak/>
        <w:t>for</w:t>
      </w:r>
      <w:r w:rsidRPr="001062D9">
        <w:rPr>
          <w:noProof/>
          <w:color w:val="000000" w:themeColor="text1"/>
          <w:sz w:val="24"/>
          <w:szCs w:val="24"/>
        </w:rPr>
        <w:t xml:space="preserve"> ($</w:t>
      </w:r>
      <w:r w:rsidRPr="003C7DB9">
        <w:rPr>
          <w:noProof/>
          <w:color w:val="000000" w:themeColor="text1"/>
          <w:sz w:val="24"/>
          <w:szCs w:val="24"/>
          <w:lang w:val="en-US"/>
        </w:rPr>
        <w:t>q</w:t>
      </w:r>
      <w:r w:rsidRPr="001062D9">
        <w:rPr>
          <w:noProof/>
          <w:color w:val="000000" w:themeColor="text1"/>
          <w:sz w:val="24"/>
          <w:szCs w:val="24"/>
        </w:rPr>
        <w:t>=1; $</w:t>
      </w:r>
      <w:r w:rsidRPr="003C7DB9">
        <w:rPr>
          <w:noProof/>
          <w:color w:val="000000" w:themeColor="text1"/>
          <w:sz w:val="24"/>
          <w:szCs w:val="24"/>
          <w:lang w:val="en-US"/>
        </w:rPr>
        <w:t>q</w:t>
      </w:r>
      <w:r w:rsidRPr="001062D9">
        <w:rPr>
          <w:noProof/>
          <w:color w:val="000000" w:themeColor="text1"/>
          <w:sz w:val="24"/>
          <w:szCs w:val="24"/>
        </w:rPr>
        <w:t>&lt;4; $</w:t>
      </w:r>
      <w:r w:rsidRPr="003C7DB9">
        <w:rPr>
          <w:noProof/>
          <w:color w:val="000000" w:themeColor="text1"/>
          <w:sz w:val="24"/>
          <w:szCs w:val="24"/>
          <w:lang w:val="en-US"/>
        </w:rPr>
        <w:t>q</w:t>
      </w:r>
      <w:r w:rsidRPr="001062D9">
        <w:rPr>
          <w:noProof/>
          <w:color w:val="000000" w:themeColor="text1"/>
          <w:sz w:val="24"/>
          <w:szCs w:val="24"/>
        </w:rPr>
        <w:t>++){</w:t>
      </w:r>
    </w:p>
    <w:p w:rsidR="0026541D" w:rsidRPr="001062D9" w:rsidRDefault="0026541D" w:rsidP="0026541D">
      <w:pPr>
        <w:rPr>
          <w:noProof/>
          <w:color w:val="000000" w:themeColor="text1"/>
          <w:sz w:val="24"/>
          <w:szCs w:val="24"/>
        </w:rPr>
      </w:pPr>
      <w:r w:rsidRPr="001062D9">
        <w:rPr>
          <w:noProof/>
          <w:color w:val="000000" w:themeColor="text1"/>
          <w:sz w:val="24"/>
          <w:szCs w:val="24"/>
        </w:rPr>
        <w:t xml:space="preserve">              </w:t>
      </w:r>
      <w:r w:rsidRPr="003C7DB9">
        <w:rPr>
          <w:noProof/>
          <w:color w:val="000000" w:themeColor="text1"/>
          <w:sz w:val="24"/>
          <w:szCs w:val="24"/>
          <w:lang w:val="en-US"/>
        </w:rPr>
        <w:t>echo</w:t>
      </w:r>
      <w:r w:rsidRPr="001062D9">
        <w:rPr>
          <w:noProof/>
          <w:color w:val="000000" w:themeColor="text1"/>
          <w:sz w:val="24"/>
          <w:szCs w:val="24"/>
        </w:rPr>
        <w:t xml:space="preserve"> '&lt;</w:t>
      </w:r>
      <w:r w:rsidRPr="003C7DB9">
        <w:rPr>
          <w:noProof/>
          <w:color w:val="000000" w:themeColor="text1"/>
          <w:sz w:val="24"/>
          <w:szCs w:val="24"/>
          <w:lang w:val="en-US"/>
        </w:rPr>
        <w:t>br</w:t>
      </w:r>
      <w:r w:rsidRPr="001062D9">
        <w:rPr>
          <w:noProof/>
          <w:color w:val="000000" w:themeColor="text1"/>
          <w:sz w:val="24"/>
          <w:szCs w:val="24"/>
        </w:rPr>
        <w:t>&gt; Сумчанам сучасні автобуси 100+';</w:t>
      </w:r>
    </w:p>
    <w:p w:rsidR="0026541D" w:rsidRPr="001062D9" w:rsidRDefault="0026541D" w:rsidP="0026541D">
      <w:pPr>
        <w:rPr>
          <w:noProof/>
          <w:color w:val="000000" w:themeColor="text1"/>
          <w:sz w:val="24"/>
          <w:szCs w:val="24"/>
        </w:rPr>
      </w:pPr>
      <w:r w:rsidRPr="001062D9">
        <w:rPr>
          <w:noProof/>
          <w:color w:val="000000" w:themeColor="text1"/>
          <w:sz w:val="24"/>
          <w:szCs w:val="24"/>
        </w:rPr>
        <w:t xml:space="preserve">          }</w:t>
      </w:r>
    </w:p>
    <w:p w:rsidR="0026541D" w:rsidRPr="001062D9" w:rsidRDefault="0026541D" w:rsidP="0026541D">
      <w:pPr>
        <w:rPr>
          <w:noProof/>
          <w:color w:val="000000" w:themeColor="text1"/>
          <w:sz w:val="24"/>
          <w:szCs w:val="24"/>
        </w:rPr>
      </w:pPr>
      <w:r w:rsidRPr="001062D9">
        <w:rPr>
          <w:noProof/>
          <w:color w:val="000000" w:themeColor="text1"/>
          <w:sz w:val="24"/>
          <w:szCs w:val="24"/>
        </w:rPr>
        <w:t>выведет тоже самое:</w:t>
      </w:r>
    </w:p>
    <w:p w:rsidR="0026541D" w:rsidRPr="001062D9" w:rsidRDefault="0026541D" w:rsidP="0026541D">
      <w:pPr>
        <w:rPr>
          <w:noProof/>
          <w:color w:val="000000" w:themeColor="text1"/>
          <w:sz w:val="24"/>
          <w:szCs w:val="24"/>
        </w:rPr>
      </w:pPr>
      <w:r w:rsidRPr="001062D9">
        <w:rPr>
          <w:noProof/>
          <w:color w:val="000000"/>
          <w:sz w:val="27"/>
          <w:szCs w:val="27"/>
          <w:shd w:val="clear" w:color="auto" w:fill="808080"/>
        </w:rPr>
        <w:t>Сумчанам сучасні автобуси 100+</w:t>
      </w:r>
      <w:r w:rsidRPr="001062D9">
        <w:rPr>
          <w:noProof/>
          <w:color w:val="000000"/>
          <w:sz w:val="27"/>
          <w:szCs w:val="27"/>
        </w:rPr>
        <w:br/>
      </w:r>
      <w:r w:rsidRPr="001062D9">
        <w:rPr>
          <w:noProof/>
          <w:color w:val="000000"/>
          <w:sz w:val="27"/>
          <w:szCs w:val="27"/>
          <w:shd w:val="clear" w:color="auto" w:fill="808080"/>
        </w:rPr>
        <w:t>Сумчанам сучасні автобуси 100+</w:t>
      </w:r>
      <w:r w:rsidRPr="001062D9">
        <w:rPr>
          <w:noProof/>
          <w:color w:val="000000"/>
          <w:sz w:val="27"/>
          <w:szCs w:val="27"/>
        </w:rPr>
        <w:br/>
      </w:r>
      <w:r w:rsidRPr="001062D9">
        <w:rPr>
          <w:noProof/>
          <w:color w:val="000000"/>
          <w:sz w:val="27"/>
          <w:szCs w:val="27"/>
          <w:shd w:val="clear" w:color="auto" w:fill="808080"/>
        </w:rPr>
        <w:t>Сумчанам сучасні автобуси 100+</w:t>
      </w:r>
    </w:p>
    <w:p w:rsidR="0026541D" w:rsidRPr="001062D9" w:rsidRDefault="0026541D" w:rsidP="0085243C">
      <w:pPr>
        <w:rPr>
          <w:noProof/>
          <w:color w:val="000000" w:themeColor="text1"/>
          <w:sz w:val="24"/>
          <w:szCs w:val="24"/>
        </w:rPr>
      </w:pPr>
    </w:p>
    <w:p w:rsidR="00A93CC7" w:rsidRPr="001062D9" w:rsidRDefault="001E2831" w:rsidP="0085243C">
      <w:pPr>
        <w:rPr>
          <w:b/>
          <w:noProof/>
          <w:color w:val="E36C0A" w:themeColor="accent6" w:themeShade="BF"/>
          <w:sz w:val="24"/>
          <w:szCs w:val="24"/>
        </w:rPr>
      </w:pPr>
      <w:r w:rsidRPr="001062D9">
        <w:rPr>
          <w:noProof/>
          <w:color w:val="000000" w:themeColor="text1"/>
          <w:sz w:val="24"/>
          <w:szCs w:val="24"/>
        </w:rPr>
        <w:t>Главная</w:t>
      </w:r>
      <w:r w:rsidRPr="001062D9">
        <w:rPr>
          <w:b/>
          <w:noProof/>
          <w:color w:val="000000" w:themeColor="text1"/>
          <w:sz w:val="24"/>
          <w:szCs w:val="24"/>
        </w:rPr>
        <w:t xml:space="preserve"> </w:t>
      </w:r>
      <w:r w:rsidRPr="001062D9">
        <w:rPr>
          <w:b/>
          <w:noProof/>
          <w:color w:val="E36C0A" w:themeColor="accent6" w:themeShade="BF"/>
          <w:sz w:val="24"/>
          <w:szCs w:val="24"/>
        </w:rPr>
        <w:t>цель</w:t>
      </w:r>
      <w:r w:rsidRPr="001062D9">
        <w:rPr>
          <w:b/>
          <w:noProof/>
          <w:color w:val="000000" w:themeColor="text1"/>
          <w:sz w:val="24"/>
          <w:szCs w:val="24"/>
        </w:rPr>
        <w:t xml:space="preserve"> </w:t>
      </w:r>
      <w:r w:rsidRPr="001062D9">
        <w:rPr>
          <w:b/>
          <w:noProof/>
          <w:color w:val="E36C0A" w:themeColor="accent6" w:themeShade="BF"/>
          <w:sz w:val="24"/>
          <w:szCs w:val="24"/>
        </w:rPr>
        <w:t>функции</w:t>
      </w:r>
      <w:r w:rsidRPr="001062D9">
        <w:rPr>
          <w:b/>
          <w:noProof/>
          <w:color w:val="000000" w:themeColor="text1"/>
          <w:sz w:val="24"/>
          <w:szCs w:val="24"/>
        </w:rPr>
        <w:t xml:space="preserve"> </w:t>
      </w:r>
      <w:r w:rsidRPr="001062D9">
        <w:rPr>
          <w:noProof/>
          <w:color w:val="000000" w:themeColor="text1"/>
          <w:sz w:val="24"/>
          <w:szCs w:val="24"/>
        </w:rPr>
        <w:t>привязывать блоки кода и</w:t>
      </w:r>
      <w:r w:rsidRPr="001062D9">
        <w:rPr>
          <w:b/>
          <w:noProof/>
          <w:color w:val="000000" w:themeColor="text1"/>
          <w:sz w:val="24"/>
          <w:szCs w:val="24"/>
        </w:rPr>
        <w:t xml:space="preserve"> </w:t>
      </w:r>
      <w:r w:rsidRPr="001062D9">
        <w:rPr>
          <w:b/>
          <w:noProof/>
          <w:color w:val="E36C0A" w:themeColor="accent6" w:themeShade="BF"/>
          <w:sz w:val="24"/>
          <w:szCs w:val="24"/>
        </w:rPr>
        <w:t xml:space="preserve">вызывать их заданное нами количество раз </w:t>
      </w:r>
      <w:r w:rsidR="001D691A" w:rsidRPr="001062D9">
        <w:rPr>
          <w:noProof/>
          <w:color w:val="000000" w:themeColor="text1"/>
          <w:sz w:val="24"/>
          <w:szCs w:val="24"/>
        </w:rPr>
        <w:t>в любых частях кода, а не прописывать большое к</w:t>
      </w:r>
      <w:r w:rsidR="001326F2" w:rsidRPr="001062D9">
        <w:rPr>
          <w:noProof/>
          <w:color w:val="000000" w:themeColor="text1"/>
          <w:sz w:val="24"/>
          <w:szCs w:val="24"/>
        </w:rPr>
        <w:t>оличество повторений конструкций</w:t>
      </w:r>
      <w:r w:rsidR="001D691A" w:rsidRPr="001062D9">
        <w:rPr>
          <w:noProof/>
          <w:color w:val="000000" w:themeColor="text1"/>
          <w:sz w:val="24"/>
          <w:szCs w:val="24"/>
        </w:rPr>
        <w:t xml:space="preserve"> </w:t>
      </w:r>
      <w:r w:rsidR="001D691A" w:rsidRPr="003C7DB9">
        <w:rPr>
          <w:b/>
          <w:noProof/>
          <w:color w:val="E36C0A" w:themeColor="accent6" w:themeShade="BF"/>
          <w:sz w:val="24"/>
          <w:szCs w:val="24"/>
          <w:lang w:val="en-US"/>
        </w:rPr>
        <w:t>if</w:t>
      </w:r>
      <w:r w:rsidR="001D691A" w:rsidRPr="001062D9">
        <w:rPr>
          <w:noProof/>
          <w:color w:val="000000" w:themeColor="text1"/>
          <w:sz w:val="24"/>
          <w:szCs w:val="24"/>
        </w:rPr>
        <w:t xml:space="preserve"> или </w:t>
      </w:r>
      <w:r w:rsidR="001D691A" w:rsidRPr="003C7DB9">
        <w:rPr>
          <w:b/>
          <w:noProof/>
          <w:color w:val="E36C0A" w:themeColor="accent6" w:themeShade="BF"/>
          <w:sz w:val="24"/>
          <w:szCs w:val="24"/>
          <w:lang w:val="en-US"/>
        </w:rPr>
        <w:t>if</w:t>
      </w:r>
      <w:r w:rsidR="001D691A" w:rsidRPr="001062D9">
        <w:rPr>
          <w:b/>
          <w:noProof/>
          <w:color w:val="E36C0A" w:themeColor="accent6" w:themeShade="BF"/>
          <w:sz w:val="24"/>
          <w:szCs w:val="24"/>
        </w:rPr>
        <w:t xml:space="preserve"> </w:t>
      </w:r>
      <w:r w:rsidR="001D691A" w:rsidRPr="003C7DB9">
        <w:rPr>
          <w:b/>
          <w:noProof/>
          <w:color w:val="E36C0A" w:themeColor="accent6" w:themeShade="BF"/>
          <w:sz w:val="24"/>
          <w:szCs w:val="24"/>
          <w:lang w:val="en-US"/>
        </w:rPr>
        <w:t>else</w:t>
      </w:r>
      <w:r w:rsidR="00564745" w:rsidRPr="001062D9">
        <w:rPr>
          <w:b/>
          <w:noProof/>
          <w:color w:val="E36C0A" w:themeColor="accent6" w:themeShade="BF"/>
          <w:sz w:val="24"/>
          <w:szCs w:val="24"/>
        </w:rPr>
        <w:t>.</w:t>
      </w:r>
    </w:p>
    <w:p w:rsidR="005A6D9C" w:rsidRPr="001062D9" w:rsidRDefault="00DA47FD" w:rsidP="005A6D9C">
      <w:pPr>
        <w:rPr>
          <w:noProof/>
          <w:color w:val="000000" w:themeColor="text1"/>
          <w:sz w:val="24"/>
          <w:szCs w:val="24"/>
        </w:rPr>
      </w:pPr>
      <w:r w:rsidRPr="001062D9">
        <w:rPr>
          <w:noProof/>
          <w:color w:val="000000" w:themeColor="text1"/>
          <w:sz w:val="24"/>
          <w:szCs w:val="24"/>
        </w:rPr>
        <w:t>Л</w:t>
      </w:r>
      <w:r w:rsidR="005A6D9C" w:rsidRPr="001062D9">
        <w:rPr>
          <w:noProof/>
          <w:color w:val="000000" w:themeColor="text1"/>
          <w:sz w:val="24"/>
          <w:szCs w:val="24"/>
        </w:rPr>
        <w:t>учше в 10</w:t>
      </w:r>
      <w:r w:rsidRPr="001062D9">
        <w:rPr>
          <w:noProof/>
          <w:color w:val="000000" w:themeColor="text1"/>
          <w:sz w:val="24"/>
          <w:szCs w:val="24"/>
        </w:rPr>
        <w:t>-ти</w:t>
      </w:r>
      <w:r w:rsidR="005A6D9C" w:rsidRPr="001062D9">
        <w:rPr>
          <w:noProof/>
          <w:color w:val="000000" w:themeColor="text1"/>
          <w:sz w:val="24"/>
          <w:szCs w:val="24"/>
        </w:rPr>
        <w:t xml:space="preserve"> разных мес</w:t>
      </w:r>
      <w:r w:rsidRPr="001062D9">
        <w:rPr>
          <w:noProof/>
          <w:color w:val="000000" w:themeColor="text1"/>
          <w:sz w:val="24"/>
          <w:szCs w:val="24"/>
        </w:rPr>
        <w:t xml:space="preserve">тах написать </w:t>
      </w:r>
      <w:r w:rsidRPr="003C7DB9">
        <w:rPr>
          <w:b/>
          <w:noProof/>
          <w:color w:val="7030A0"/>
          <w:sz w:val="24"/>
          <w:szCs w:val="24"/>
          <w:lang w:val="en-US"/>
        </w:rPr>
        <w:t>get</w:t>
      </w:r>
      <w:r w:rsidRPr="001062D9">
        <w:rPr>
          <w:b/>
          <w:noProof/>
          <w:color w:val="7030A0"/>
          <w:sz w:val="24"/>
          <w:szCs w:val="24"/>
        </w:rPr>
        <w:t>_</w:t>
      </w:r>
      <w:r w:rsidRPr="003C7DB9">
        <w:rPr>
          <w:b/>
          <w:noProof/>
          <w:color w:val="7030A0"/>
          <w:sz w:val="24"/>
          <w:szCs w:val="24"/>
          <w:lang w:val="en-US"/>
        </w:rPr>
        <w:t>bigger</w:t>
      </w:r>
      <w:r w:rsidRPr="001062D9">
        <w:rPr>
          <w:b/>
          <w:noProof/>
          <w:color w:val="7030A0"/>
          <w:sz w:val="24"/>
          <w:szCs w:val="24"/>
        </w:rPr>
        <w:t>_</w:t>
      </w:r>
      <w:r w:rsidRPr="003C7DB9">
        <w:rPr>
          <w:b/>
          <w:noProof/>
          <w:color w:val="7030A0"/>
          <w:sz w:val="24"/>
          <w:szCs w:val="24"/>
          <w:lang w:val="en-US"/>
        </w:rPr>
        <w:t>digit</w:t>
      </w:r>
      <w:r w:rsidRPr="001062D9">
        <w:rPr>
          <w:b/>
          <w:noProof/>
          <w:color w:val="7030A0"/>
          <w:sz w:val="24"/>
          <w:szCs w:val="24"/>
        </w:rPr>
        <w:t>();</w:t>
      </w:r>
      <w:r w:rsidRPr="001062D9">
        <w:rPr>
          <w:noProof/>
          <w:color w:val="000000" w:themeColor="text1"/>
          <w:sz w:val="24"/>
          <w:szCs w:val="24"/>
        </w:rPr>
        <w:t>, чем в 10-ть разных мест</w:t>
      </w:r>
      <w:r w:rsidR="005A6D9C" w:rsidRPr="001062D9">
        <w:rPr>
          <w:noProof/>
          <w:color w:val="000000" w:themeColor="text1"/>
          <w:sz w:val="24"/>
          <w:szCs w:val="24"/>
        </w:rPr>
        <w:t xml:space="preserve"> копировать одни и те</w:t>
      </w:r>
      <w:r w:rsidR="003B2E18" w:rsidRPr="001062D9">
        <w:rPr>
          <w:noProof/>
          <w:color w:val="000000" w:themeColor="text1"/>
          <w:sz w:val="24"/>
          <w:szCs w:val="24"/>
        </w:rPr>
        <w:t xml:space="preserve"> же огромные коды</w:t>
      </w:r>
      <w:r w:rsidRPr="001062D9">
        <w:rPr>
          <w:noProof/>
          <w:color w:val="000000" w:themeColor="text1"/>
          <w:sz w:val="24"/>
          <w:szCs w:val="24"/>
        </w:rPr>
        <w:t>.</w:t>
      </w:r>
    </w:p>
    <w:p w:rsidR="005A6D9C" w:rsidRPr="001062D9" w:rsidRDefault="00DA47FD" w:rsidP="005A6D9C">
      <w:pPr>
        <w:rPr>
          <w:noProof/>
          <w:color w:val="000000" w:themeColor="text1"/>
          <w:sz w:val="24"/>
          <w:szCs w:val="24"/>
        </w:rPr>
      </w:pPr>
      <w:r w:rsidRPr="001062D9">
        <w:rPr>
          <w:noProof/>
          <w:color w:val="000000" w:themeColor="text1"/>
          <w:sz w:val="24"/>
          <w:szCs w:val="24"/>
        </w:rPr>
        <w:t>Другими словами,</w:t>
      </w:r>
      <w:r w:rsidR="00DA15CC" w:rsidRPr="001062D9">
        <w:rPr>
          <w:noProof/>
          <w:color w:val="000000" w:themeColor="text1"/>
          <w:sz w:val="24"/>
          <w:szCs w:val="24"/>
        </w:rPr>
        <w:t xml:space="preserve"> сравнивая </w:t>
      </w:r>
      <w:r w:rsidR="005A6D9C" w:rsidRPr="001062D9">
        <w:rPr>
          <w:noProof/>
          <w:color w:val="000000" w:themeColor="text1"/>
          <w:sz w:val="24"/>
          <w:szCs w:val="24"/>
        </w:rPr>
        <w:t>цикл</w:t>
      </w:r>
      <w:r w:rsidR="00DA15CC" w:rsidRPr="001062D9">
        <w:rPr>
          <w:noProof/>
          <w:color w:val="000000" w:themeColor="text1"/>
          <w:sz w:val="24"/>
          <w:szCs w:val="24"/>
        </w:rPr>
        <w:t xml:space="preserve"> и функцию</w:t>
      </w:r>
      <w:r w:rsidR="005A6D9C" w:rsidRPr="001062D9">
        <w:rPr>
          <w:noProof/>
          <w:color w:val="000000" w:themeColor="text1"/>
          <w:sz w:val="24"/>
          <w:szCs w:val="24"/>
        </w:rPr>
        <w:t xml:space="preserve"> ты сравнивашь картошку с гаражем</w:t>
      </w:r>
      <w:r w:rsidRPr="001062D9">
        <w:rPr>
          <w:noProof/>
          <w:color w:val="000000" w:themeColor="text1"/>
          <w:sz w:val="24"/>
          <w:szCs w:val="24"/>
        </w:rPr>
        <w:t xml:space="preserve"> -</w:t>
      </w:r>
    </w:p>
    <w:p w:rsidR="005A6D9C" w:rsidRPr="001062D9" w:rsidRDefault="005A6D9C" w:rsidP="005A6D9C">
      <w:pPr>
        <w:rPr>
          <w:noProof/>
          <w:color w:val="000000" w:themeColor="text1"/>
          <w:sz w:val="24"/>
          <w:szCs w:val="24"/>
        </w:rPr>
      </w:pPr>
      <w:r w:rsidRPr="001062D9">
        <w:rPr>
          <w:noProof/>
          <w:color w:val="000000" w:themeColor="text1"/>
          <w:sz w:val="24"/>
          <w:szCs w:val="24"/>
        </w:rPr>
        <w:t>картошка</w:t>
      </w:r>
      <w:r w:rsidR="00DA15CC" w:rsidRPr="001062D9">
        <w:rPr>
          <w:noProof/>
          <w:color w:val="000000" w:themeColor="text1"/>
          <w:sz w:val="24"/>
          <w:szCs w:val="24"/>
        </w:rPr>
        <w:t xml:space="preserve"> может находиться в гараже</w:t>
      </w:r>
      <w:r w:rsidRPr="001062D9">
        <w:rPr>
          <w:noProof/>
          <w:color w:val="000000" w:themeColor="text1"/>
          <w:sz w:val="24"/>
          <w:szCs w:val="24"/>
        </w:rPr>
        <w:t>, как и цикл быть в функции, но сама картошка не есть гаражём</w:t>
      </w:r>
    </w:p>
    <w:p w:rsidR="00BE0E49" w:rsidRPr="003C7DB9" w:rsidRDefault="00BE0E49" w:rsidP="00152DC4">
      <w:pPr>
        <w:pStyle w:val="a3"/>
        <w:numPr>
          <w:ilvl w:val="0"/>
          <w:numId w:val="16"/>
        </w:numPr>
        <w:rPr>
          <w:rFonts w:ascii="Arial Black" w:hAnsi="Arial Black"/>
          <w:b/>
          <w:noProof/>
          <w:color w:val="FF0000"/>
          <w:sz w:val="32"/>
          <w:szCs w:val="32"/>
          <w:lang w:val="en-US"/>
        </w:rPr>
      </w:pPr>
      <w:r w:rsidRPr="003C7DB9">
        <w:rPr>
          <w:rFonts w:ascii="Arial Black" w:hAnsi="Arial Black"/>
          <w:b/>
          <w:noProof/>
          <w:color w:val="FF0000"/>
          <w:sz w:val="32"/>
          <w:szCs w:val="32"/>
          <w:lang w:val="en-US"/>
        </w:rPr>
        <w:t>Функция return</w:t>
      </w:r>
    </w:p>
    <w:p w:rsidR="00516654" w:rsidRPr="001062D9" w:rsidRDefault="0090658D" w:rsidP="00B25AAA">
      <w:pPr>
        <w:pStyle w:val="a3"/>
        <w:numPr>
          <w:ilvl w:val="1"/>
          <w:numId w:val="17"/>
        </w:numPr>
        <w:rPr>
          <w:noProof/>
          <w:sz w:val="24"/>
          <w:szCs w:val="24"/>
        </w:rPr>
      </w:pPr>
      <w:r w:rsidRPr="001062D9">
        <w:rPr>
          <w:noProof/>
          <w:sz w:val="24"/>
          <w:szCs w:val="24"/>
        </w:rPr>
        <w:t xml:space="preserve">Функция может </w:t>
      </w:r>
      <w:r w:rsidRPr="001062D9">
        <w:rPr>
          <w:b/>
          <w:noProof/>
          <w:color w:val="E36C0A" w:themeColor="accent6" w:themeShade="BF"/>
          <w:sz w:val="24"/>
          <w:szCs w:val="24"/>
        </w:rPr>
        <w:t>не только выводить</w:t>
      </w:r>
      <w:r w:rsidRPr="001062D9">
        <w:rPr>
          <w:noProof/>
          <w:sz w:val="24"/>
          <w:szCs w:val="24"/>
        </w:rPr>
        <w:t xml:space="preserve"> переменные на экран, но и </w:t>
      </w:r>
      <w:r w:rsidRPr="001062D9">
        <w:rPr>
          <w:b/>
          <w:noProof/>
          <w:color w:val="E36C0A" w:themeColor="accent6" w:themeShade="BF"/>
          <w:sz w:val="24"/>
          <w:szCs w:val="24"/>
        </w:rPr>
        <w:t xml:space="preserve">возвращать </w:t>
      </w:r>
      <w:r w:rsidRPr="001062D9">
        <w:rPr>
          <w:noProof/>
          <w:sz w:val="24"/>
          <w:szCs w:val="24"/>
        </w:rPr>
        <w:t>собственное значение.</w:t>
      </w:r>
      <w:r w:rsidR="00672DB2" w:rsidRPr="001062D9">
        <w:rPr>
          <w:noProof/>
          <w:sz w:val="24"/>
          <w:szCs w:val="24"/>
        </w:rPr>
        <w:t xml:space="preserve"> ФУНКЦИЯ - это "обертка" кода который нужно часто выполнять или "обертка" большого куска кода или просто обертка кода по желания программиста. Функция на вход получила данные, и вернула что-т</w:t>
      </w:r>
      <w:r w:rsidR="005F1264" w:rsidRPr="001062D9">
        <w:rPr>
          <w:noProof/>
          <w:sz w:val="24"/>
          <w:szCs w:val="24"/>
        </w:rPr>
        <w:t>о. То что она вернула (</w:t>
      </w:r>
      <w:r w:rsidR="005F1264" w:rsidRPr="003C7DB9">
        <w:rPr>
          <w:noProof/>
          <w:sz w:val="24"/>
          <w:szCs w:val="24"/>
          <w:lang w:val="en-US"/>
        </w:rPr>
        <w:t>return</w:t>
      </w:r>
      <w:r w:rsidR="005F1264" w:rsidRPr="001062D9">
        <w:rPr>
          <w:noProof/>
          <w:sz w:val="24"/>
          <w:szCs w:val="24"/>
        </w:rPr>
        <w:t xml:space="preserve"> $</w:t>
      </w:r>
      <w:r w:rsidR="005F1264" w:rsidRPr="003C7DB9">
        <w:rPr>
          <w:noProof/>
          <w:sz w:val="24"/>
          <w:szCs w:val="24"/>
          <w:lang w:val="en-US"/>
        </w:rPr>
        <w:t>summa</w:t>
      </w:r>
      <w:r w:rsidR="00B25AAA" w:rsidRPr="001062D9">
        <w:rPr>
          <w:noProof/>
          <w:sz w:val="24"/>
          <w:szCs w:val="24"/>
        </w:rPr>
        <w:t xml:space="preserve">; ) пишется, когда мы вызываем функцию </w:t>
      </w:r>
      <w:r w:rsidR="00B25AAA" w:rsidRPr="003C7DB9">
        <w:rPr>
          <w:noProof/>
          <w:sz w:val="24"/>
          <w:szCs w:val="24"/>
          <w:lang w:val="en-US"/>
        </w:rPr>
        <w:t>sum</w:t>
      </w:r>
      <w:r w:rsidR="00B25AAA" w:rsidRPr="001062D9">
        <w:rPr>
          <w:noProof/>
          <w:sz w:val="24"/>
          <w:szCs w:val="24"/>
        </w:rPr>
        <w:t xml:space="preserve"> </w:t>
      </w:r>
      <w:r w:rsidR="00B25AAA" w:rsidRPr="003C7DB9">
        <w:rPr>
          <w:noProof/>
          <w:sz w:val="24"/>
          <w:szCs w:val="24"/>
          <w:lang w:val="en-US"/>
        </w:rPr>
        <w:t>balls</w:t>
      </w:r>
      <w:r w:rsidR="00672DB2" w:rsidRPr="001062D9">
        <w:rPr>
          <w:noProof/>
          <w:sz w:val="24"/>
          <w:szCs w:val="24"/>
        </w:rPr>
        <w:t>.</w:t>
      </w:r>
      <w:r w:rsidR="00516654" w:rsidRPr="001062D9">
        <w:rPr>
          <w:noProof/>
          <w:sz w:val="24"/>
          <w:szCs w:val="24"/>
        </w:rPr>
        <w:t xml:space="preserve"> Функцию просто можно заюзать</w:t>
      </w:r>
      <w:r w:rsidR="00152DC4" w:rsidRPr="001062D9">
        <w:rPr>
          <w:noProof/>
          <w:sz w:val="24"/>
          <w:szCs w:val="24"/>
        </w:rPr>
        <w:t xml:space="preserve"> в любом мес</w:t>
      </w:r>
      <w:r w:rsidR="00516654" w:rsidRPr="001062D9">
        <w:rPr>
          <w:noProof/>
          <w:sz w:val="24"/>
          <w:szCs w:val="24"/>
        </w:rPr>
        <w:t>те, где  мы захотим с разными входящими данными $</w:t>
      </w:r>
      <w:r w:rsidR="00516654" w:rsidRPr="003C7DB9">
        <w:rPr>
          <w:noProof/>
          <w:sz w:val="24"/>
          <w:szCs w:val="24"/>
          <w:lang w:val="en-US"/>
        </w:rPr>
        <w:t>num</w:t>
      </w:r>
      <w:r w:rsidR="00516654" w:rsidRPr="001062D9">
        <w:rPr>
          <w:noProof/>
          <w:sz w:val="24"/>
          <w:szCs w:val="24"/>
        </w:rPr>
        <w:t>_</w:t>
      </w:r>
      <w:r w:rsidR="00516654" w:rsidRPr="003C7DB9">
        <w:rPr>
          <w:noProof/>
          <w:sz w:val="24"/>
          <w:szCs w:val="24"/>
          <w:lang w:val="en-US"/>
        </w:rPr>
        <w:t>of</w:t>
      </w:r>
      <w:r w:rsidR="00516654" w:rsidRPr="001062D9">
        <w:rPr>
          <w:noProof/>
          <w:sz w:val="24"/>
          <w:szCs w:val="24"/>
        </w:rPr>
        <w:t>_</w:t>
      </w:r>
      <w:r w:rsidR="00516654" w:rsidRPr="003C7DB9">
        <w:rPr>
          <w:noProof/>
          <w:sz w:val="24"/>
          <w:szCs w:val="24"/>
          <w:lang w:val="en-US"/>
        </w:rPr>
        <w:t>balls</w:t>
      </w:r>
      <w:r w:rsidR="00516654" w:rsidRPr="001062D9">
        <w:rPr>
          <w:noProof/>
          <w:sz w:val="24"/>
          <w:szCs w:val="24"/>
        </w:rPr>
        <w:t xml:space="preserve">. </w:t>
      </w:r>
    </w:p>
    <w:p w:rsidR="00CA135D" w:rsidRPr="001062D9" w:rsidRDefault="00CA135D" w:rsidP="00516654">
      <w:pPr>
        <w:pStyle w:val="a3"/>
        <w:ind w:left="1440"/>
        <w:rPr>
          <w:b/>
          <w:noProof/>
          <w:color w:val="E36C0A" w:themeColor="accent6" w:themeShade="BF"/>
          <w:sz w:val="24"/>
          <w:szCs w:val="24"/>
        </w:rPr>
      </w:pPr>
    </w:p>
    <w:p w:rsidR="00516654" w:rsidRPr="001062D9" w:rsidRDefault="00516654" w:rsidP="00516654">
      <w:pPr>
        <w:pStyle w:val="a3"/>
        <w:ind w:left="1440"/>
        <w:rPr>
          <w:b/>
          <w:noProof/>
          <w:sz w:val="24"/>
          <w:szCs w:val="24"/>
        </w:rPr>
      </w:pPr>
      <w:r w:rsidRPr="001062D9">
        <w:rPr>
          <w:b/>
          <w:noProof/>
          <w:color w:val="E36C0A" w:themeColor="accent6" w:themeShade="BF"/>
          <w:sz w:val="24"/>
          <w:szCs w:val="24"/>
        </w:rPr>
        <w:t>Конструкция</w:t>
      </w:r>
      <w:r w:rsidR="00CA135D" w:rsidRPr="001062D9">
        <w:rPr>
          <w:b/>
          <w:noProof/>
          <w:color w:val="E36C0A" w:themeColor="accent6" w:themeShade="BF"/>
          <w:sz w:val="24"/>
          <w:szCs w:val="24"/>
        </w:rPr>
        <w:t xml:space="preserve"> работы</w:t>
      </w:r>
      <w:r w:rsidRPr="001062D9">
        <w:rPr>
          <w:b/>
          <w:noProof/>
          <w:color w:val="E36C0A" w:themeColor="accent6" w:themeShade="BF"/>
          <w:sz w:val="24"/>
          <w:szCs w:val="24"/>
        </w:rPr>
        <w:t xml:space="preserve"> функции: </w:t>
      </w:r>
    </w:p>
    <w:p w:rsidR="00516654" w:rsidRPr="001062D9" w:rsidRDefault="00516654" w:rsidP="00516654">
      <w:pPr>
        <w:pStyle w:val="a3"/>
        <w:ind w:left="1440"/>
        <w:rPr>
          <w:noProof/>
          <w:sz w:val="24"/>
          <w:szCs w:val="24"/>
        </w:rPr>
      </w:pPr>
      <w:r w:rsidRPr="001062D9">
        <w:rPr>
          <w:noProof/>
          <w:sz w:val="24"/>
          <w:szCs w:val="24"/>
        </w:rPr>
        <w:t xml:space="preserve">- данные для входа </w:t>
      </w:r>
      <w:r w:rsidR="005F1264" w:rsidRPr="001062D9">
        <w:rPr>
          <w:noProof/>
          <w:sz w:val="24"/>
          <w:szCs w:val="24"/>
        </w:rPr>
        <w:t>(</w:t>
      </w:r>
      <w:r w:rsidR="00C86522" w:rsidRPr="001062D9">
        <w:rPr>
          <w:noProof/>
          <w:sz w:val="24"/>
          <w:szCs w:val="24"/>
        </w:rPr>
        <w:t xml:space="preserve">создаем </w:t>
      </w:r>
      <w:r w:rsidR="005F1264" w:rsidRPr="001062D9">
        <w:rPr>
          <w:noProof/>
          <w:sz w:val="24"/>
          <w:szCs w:val="24"/>
        </w:rPr>
        <w:t>входящий параметр $</w:t>
      </w:r>
      <w:r w:rsidR="005F1264" w:rsidRPr="003C7DB9">
        <w:rPr>
          <w:noProof/>
          <w:sz w:val="24"/>
          <w:szCs w:val="24"/>
          <w:lang w:val="en-US"/>
        </w:rPr>
        <w:t>num</w:t>
      </w:r>
      <w:r w:rsidR="005F1264" w:rsidRPr="001062D9">
        <w:rPr>
          <w:noProof/>
          <w:sz w:val="24"/>
          <w:szCs w:val="24"/>
        </w:rPr>
        <w:t>_</w:t>
      </w:r>
      <w:r w:rsidR="005F1264" w:rsidRPr="003C7DB9">
        <w:rPr>
          <w:noProof/>
          <w:sz w:val="24"/>
          <w:szCs w:val="24"/>
          <w:lang w:val="en-US"/>
        </w:rPr>
        <w:t>of</w:t>
      </w:r>
      <w:r w:rsidR="005F1264" w:rsidRPr="001062D9">
        <w:rPr>
          <w:noProof/>
          <w:sz w:val="24"/>
          <w:szCs w:val="24"/>
        </w:rPr>
        <w:t>_</w:t>
      </w:r>
      <w:r w:rsidR="005F1264" w:rsidRPr="003C7DB9">
        <w:rPr>
          <w:noProof/>
          <w:sz w:val="24"/>
          <w:szCs w:val="24"/>
          <w:lang w:val="en-US"/>
        </w:rPr>
        <w:t>balls</w:t>
      </w:r>
      <w:r w:rsidR="00CA135D" w:rsidRPr="001062D9">
        <w:rPr>
          <w:noProof/>
          <w:sz w:val="24"/>
          <w:szCs w:val="24"/>
        </w:rPr>
        <w:t xml:space="preserve">, которому будут переданы значения при вызове функции </w:t>
      </w:r>
      <w:r w:rsidR="005F1264" w:rsidRPr="001062D9">
        <w:rPr>
          <w:noProof/>
          <w:sz w:val="24"/>
          <w:szCs w:val="24"/>
        </w:rPr>
        <w:t>)</w:t>
      </w:r>
    </w:p>
    <w:p w:rsidR="00564745" w:rsidRPr="001062D9" w:rsidRDefault="00516654" w:rsidP="00516654">
      <w:pPr>
        <w:pStyle w:val="a3"/>
        <w:ind w:left="1440"/>
        <w:rPr>
          <w:noProof/>
          <w:sz w:val="24"/>
          <w:szCs w:val="24"/>
        </w:rPr>
      </w:pPr>
      <w:r w:rsidRPr="001062D9">
        <w:rPr>
          <w:noProof/>
          <w:sz w:val="24"/>
          <w:szCs w:val="24"/>
        </w:rPr>
        <w:t xml:space="preserve">- </w:t>
      </w:r>
      <w:r w:rsidR="00CA135D" w:rsidRPr="001062D9">
        <w:rPr>
          <w:noProof/>
          <w:sz w:val="24"/>
          <w:szCs w:val="24"/>
        </w:rPr>
        <w:t xml:space="preserve">после </w:t>
      </w:r>
      <w:r w:rsidR="00CA135D" w:rsidRPr="003C7DB9">
        <w:rPr>
          <w:noProof/>
          <w:sz w:val="24"/>
          <w:szCs w:val="24"/>
          <w:lang w:val="en-US"/>
        </w:rPr>
        <w:t>return</w:t>
      </w:r>
      <w:r w:rsidR="00CA135D" w:rsidRPr="001062D9">
        <w:rPr>
          <w:noProof/>
          <w:sz w:val="24"/>
          <w:szCs w:val="24"/>
        </w:rPr>
        <w:t xml:space="preserve"> функция возвращает, что ей передали внутри блока кода</w:t>
      </w:r>
    </w:p>
    <w:p w:rsidR="00CA135D" w:rsidRPr="001062D9" w:rsidRDefault="00CA135D" w:rsidP="00516654">
      <w:pPr>
        <w:pStyle w:val="a3"/>
        <w:ind w:left="1440"/>
        <w:rPr>
          <w:noProof/>
          <w:sz w:val="24"/>
          <w:szCs w:val="24"/>
        </w:rPr>
      </w:pPr>
      <w:r w:rsidRPr="001062D9">
        <w:rPr>
          <w:noProof/>
          <w:sz w:val="24"/>
          <w:szCs w:val="24"/>
        </w:rPr>
        <w:t>- вызываем функцию</w:t>
      </w:r>
      <w:r w:rsidR="003E5289" w:rsidRPr="001062D9">
        <w:rPr>
          <w:noProof/>
          <w:sz w:val="24"/>
          <w:szCs w:val="24"/>
        </w:rPr>
        <w:t>, чтобы увидеть что она вернула</w:t>
      </w:r>
    </w:p>
    <w:p w:rsidR="00672DB2" w:rsidRPr="001062D9" w:rsidRDefault="00672DB2" w:rsidP="00672DB2">
      <w:pPr>
        <w:pStyle w:val="a3"/>
        <w:ind w:left="1440"/>
        <w:rPr>
          <w:noProof/>
          <w:sz w:val="24"/>
          <w:szCs w:val="24"/>
        </w:rPr>
      </w:pPr>
    </w:p>
    <w:p w:rsidR="00326A98" w:rsidRPr="003C7DB9" w:rsidRDefault="00326A98" w:rsidP="00326A98">
      <w:pPr>
        <w:pStyle w:val="a3"/>
        <w:ind w:left="1440"/>
        <w:rPr>
          <w:noProof/>
          <w:sz w:val="24"/>
          <w:szCs w:val="24"/>
          <w:lang w:val="en-US"/>
        </w:rPr>
      </w:pPr>
      <w:r w:rsidRPr="003C7DB9">
        <w:rPr>
          <w:noProof/>
          <w:sz w:val="24"/>
          <w:szCs w:val="24"/>
          <w:lang w:val="en-US"/>
        </w:rPr>
        <w:t>Пример 1:</w:t>
      </w:r>
    </w:p>
    <w:p w:rsidR="00B25AAA" w:rsidRPr="003C7DB9" w:rsidRDefault="00B25AAA" w:rsidP="00326A98">
      <w:pPr>
        <w:pStyle w:val="a3"/>
        <w:ind w:left="1440"/>
        <w:rPr>
          <w:b/>
          <w:noProof/>
          <w:color w:val="E36C0A" w:themeColor="accent6" w:themeShade="BF"/>
          <w:sz w:val="24"/>
          <w:szCs w:val="24"/>
          <w:lang w:val="en-US"/>
        </w:rPr>
      </w:pPr>
    </w:p>
    <w:p w:rsidR="00326A98" w:rsidRPr="003C7DB9" w:rsidRDefault="00326A98" w:rsidP="00326A98">
      <w:pPr>
        <w:pStyle w:val="a3"/>
        <w:ind w:left="1440"/>
        <w:rPr>
          <w:b/>
          <w:noProof/>
          <w:sz w:val="24"/>
          <w:szCs w:val="24"/>
          <w:lang w:val="en-US"/>
        </w:rPr>
      </w:pPr>
      <w:r w:rsidRPr="003C7DB9">
        <w:rPr>
          <w:b/>
          <w:noProof/>
          <w:color w:val="E36C0A" w:themeColor="accent6" w:themeShade="BF"/>
          <w:sz w:val="24"/>
          <w:szCs w:val="24"/>
          <w:lang w:val="en-US"/>
        </w:rPr>
        <w:t>function</w:t>
      </w:r>
      <w:r w:rsidRPr="003C7DB9">
        <w:rPr>
          <w:b/>
          <w:noProof/>
          <w:sz w:val="24"/>
          <w:szCs w:val="24"/>
          <w:lang w:val="en-US"/>
        </w:rPr>
        <w:t xml:space="preserve"> </w:t>
      </w:r>
      <w:r w:rsidRPr="003C7DB9">
        <w:rPr>
          <w:b/>
          <w:noProof/>
          <w:color w:val="7030A0"/>
          <w:sz w:val="24"/>
          <w:szCs w:val="24"/>
          <w:lang w:val="en-US"/>
        </w:rPr>
        <w:t>sum_balls</w:t>
      </w:r>
      <w:r w:rsidRPr="003C7DB9">
        <w:rPr>
          <w:b/>
          <w:noProof/>
          <w:sz w:val="24"/>
          <w:szCs w:val="24"/>
          <w:lang w:val="en-US"/>
        </w:rPr>
        <w:t>($num_of_balls){</w:t>
      </w:r>
    </w:p>
    <w:p w:rsidR="00326A98" w:rsidRPr="003C7DB9" w:rsidRDefault="00326A98" w:rsidP="00326A98">
      <w:pPr>
        <w:pStyle w:val="a3"/>
        <w:ind w:left="1440"/>
        <w:rPr>
          <w:b/>
          <w:noProof/>
          <w:sz w:val="24"/>
          <w:szCs w:val="24"/>
          <w:lang w:val="en-US"/>
        </w:rPr>
      </w:pPr>
      <w:r w:rsidRPr="003C7DB9">
        <w:rPr>
          <w:b/>
          <w:noProof/>
          <w:sz w:val="24"/>
          <w:szCs w:val="24"/>
          <w:lang w:val="en-US"/>
        </w:rPr>
        <w:t xml:space="preserve">       $summa = array_sum($num_of_balls);</w:t>
      </w:r>
    </w:p>
    <w:p w:rsidR="00326A98" w:rsidRPr="003C7DB9" w:rsidRDefault="00326A98" w:rsidP="00326A98">
      <w:pPr>
        <w:pStyle w:val="a3"/>
        <w:ind w:left="1440"/>
        <w:rPr>
          <w:b/>
          <w:noProof/>
          <w:sz w:val="24"/>
          <w:szCs w:val="24"/>
          <w:lang w:val="en-US"/>
        </w:rPr>
      </w:pPr>
      <w:r w:rsidRPr="003C7DB9">
        <w:rPr>
          <w:b/>
          <w:noProof/>
          <w:sz w:val="24"/>
          <w:szCs w:val="24"/>
          <w:lang w:val="en-US"/>
        </w:rPr>
        <w:t xml:space="preserve">        </w:t>
      </w:r>
      <w:r w:rsidRPr="003C7DB9">
        <w:rPr>
          <w:b/>
          <w:noProof/>
          <w:color w:val="FF0000"/>
          <w:sz w:val="24"/>
          <w:szCs w:val="24"/>
          <w:lang w:val="en-US"/>
        </w:rPr>
        <w:t>return</w:t>
      </w:r>
      <w:r w:rsidRPr="003C7DB9">
        <w:rPr>
          <w:b/>
          <w:noProof/>
          <w:sz w:val="24"/>
          <w:szCs w:val="24"/>
          <w:lang w:val="en-US"/>
        </w:rPr>
        <w:t xml:space="preserve"> $summa;</w:t>
      </w:r>
    </w:p>
    <w:p w:rsidR="00326A98" w:rsidRPr="003C7DB9" w:rsidRDefault="00326A98" w:rsidP="00326A98">
      <w:pPr>
        <w:pStyle w:val="a3"/>
        <w:ind w:left="1440"/>
        <w:rPr>
          <w:b/>
          <w:noProof/>
          <w:sz w:val="24"/>
          <w:szCs w:val="24"/>
          <w:lang w:val="en-US"/>
        </w:rPr>
      </w:pPr>
      <w:r w:rsidRPr="003C7DB9">
        <w:rPr>
          <w:b/>
          <w:noProof/>
          <w:sz w:val="24"/>
          <w:szCs w:val="24"/>
          <w:lang w:val="en-US"/>
        </w:rPr>
        <w:t xml:space="preserve">       }</w:t>
      </w:r>
    </w:p>
    <w:p w:rsidR="00326A98" w:rsidRPr="003C7DB9" w:rsidRDefault="00326A98" w:rsidP="00326A98">
      <w:pPr>
        <w:pStyle w:val="a3"/>
        <w:ind w:left="1440"/>
        <w:rPr>
          <w:b/>
          <w:noProof/>
          <w:sz w:val="24"/>
          <w:szCs w:val="24"/>
          <w:lang w:val="en-US"/>
        </w:rPr>
      </w:pPr>
      <w:r w:rsidRPr="003C7DB9">
        <w:rPr>
          <w:b/>
          <w:noProof/>
          <w:sz w:val="24"/>
          <w:szCs w:val="24"/>
          <w:lang w:val="en-US"/>
        </w:rPr>
        <w:t>$b = array(2,4,10);</w:t>
      </w:r>
    </w:p>
    <w:p w:rsidR="00326A98" w:rsidRPr="003C7DB9" w:rsidRDefault="00326A98" w:rsidP="00326A98">
      <w:pPr>
        <w:pStyle w:val="a3"/>
        <w:ind w:left="1440"/>
        <w:rPr>
          <w:b/>
          <w:noProof/>
          <w:sz w:val="24"/>
          <w:szCs w:val="24"/>
          <w:lang w:val="en-US"/>
        </w:rPr>
      </w:pPr>
      <w:r w:rsidRPr="003C7DB9">
        <w:rPr>
          <w:b/>
          <w:noProof/>
          <w:sz w:val="24"/>
          <w:szCs w:val="24"/>
          <w:lang w:val="en-US"/>
        </w:rPr>
        <w:t>echo sum_balls($b);</w:t>
      </w:r>
    </w:p>
    <w:p w:rsidR="00326A98" w:rsidRPr="003C7DB9" w:rsidRDefault="00326A98" w:rsidP="00326A98">
      <w:pPr>
        <w:pStyle w:val="a3"/>
        <w:ind w:left="1440"/>
        <w:rPr>
          <w:noProof/>
          <w:sz w:val="24"/>
          <w:szCs w:val="24"/>
          <w:lang w:val="en-US"/>
        </w:rPr>
      </w:pPr>
    </w:p>
    <w:p w:rsidR="00326A98" w:rsidRPr="001062D9" w:rsidRDefault="00326A98" w:rsidP="00326A98">
      <w:pPr>
        <w:pStyle w:val="a3"/>
        <w:ind w:left="1440"/>
        <w:rPr>
          <w:noProof/>
          <w:sz w:val="24"/>
          <w:szCs w:val="24"/>
        </w:rPr>
      </w:pPr>
      <w:r w:rsidRPr="001062D9">
        <w:rPr>
          <w:noProof/>
          <w:sz w:val="24"/>
          <w:szCs w:val="24"/>
        </w:rPr>
        <w:lastRenderedPageBreak/>
        <w:t>Выведет: 16</w:t>
      </w:r>
    </w:p>
    <w:p w:rsidR="00326A98" w:rsidRPr="001062D9" w:rsidRDefault="00326A98" w:rsidP="00326A98">
      <w:pPr>
        <w:pStyle w:val="a3"/>
        <w:ind w:left="1440"/>
        <w:rPr>
          <w:noProof/>
          <w:sz w:val="24"/>
          <w:szCs w:val="24"/>
        </w:rPr>
      </w:pPr>
    </w:p>
    <w:p w:rsidR="00326A98" w:rsidRPr="001062D9" w:rsidRDefault="00326A98" w:rsidP="00326A98">
      <w:pPr>
        <w:pStyle w:val="a3"/>
        <w:ind w:left="1440"/>
        <w:rPr>
          <w:b/>
          <w:noProof/>
          <w:color w:val="FF0000"/>
          <w:sz w:val="24"/>
          <w:szCs w:val="24"/>
        </w:rPr>
      </w:pPr>
      <w:r w:rsidRPr="001062D9">
        <w:rPr>
          <w:b/>
          <w:noProof/>
          <w:color w:val="FF0000"/>
          <w:sz w:val="24"/>
          <w:szCs w:val="24"/>
        </w:rPr>
        <w:t>Объяснение кода:</w:t>
      </w:r>
    </w:p>
    <w:p w:rsidR="00326A98" w:rsidRPr="001062D9" w:rsidRDefault="00326A98" w:rsidP="003A382A">
      <w:pPr>
        <w:pStyle w:val="a3"/>
        <w:ind w:left="1440"/>
        <w:rPr>
          <w:b/>
          <w:noProof/>
          <w:color w:val="000000" w:themeColor="text1"/>
          <w:sz w:val="24"/>
          <w:szCs w:val="24"/>
        </w:rPr>
      </w:pPr>
      <w:r w:rsidRPr="001062D9">
        <w:rPr>
          <w:noProof/>
          <w:sz w:val="24"/>
          <w:szCs w:val="24"/>
        </w:rPr>
        <w:t xml:space="preserve">Объявляем функцию </w:t>
      </w:r>
      <w:r w:rsidRPr="003C7DB9">
        <w:rPr>
          <w:b/>
          <w:noProof/>
          <w:color w:val="E36C0A" w:themeColor="accent6" w:themeShade="BF"/>
          <w:sz w:val="24"/>
          <w:szCs w:val="24"/>
          <w:lang w:val="en-US"/>
        </w:rPr>
        <w:t>function</w:t>
      </w:r>
      <w:r w:rsidRPr="001062D9">
        <w:rPr>
          <w:noProof/>
          <w:sz w:val="24"/>
          <w:szCs w:val="24"/>
        </w:rPr>
        <w:t xml:space="preserve"> под названием </w:t>
      </w:r>
      <w:r w:rsidRPr="003C7DB9">
        <w:rPr>
          <w:b/>
          <w:noProof/>
          <w:color w:val="7030A0"/>
          <w:sz w:val="24"/>
          <w:szCs w:val="24"/>
          <w:lang w:val="en-US"/>
        </w:rPr>
        <w:t>sum</w:t>
      </w:r>
      <w:r w:rsidRPr="001062D9">
        <w:rPr>
          <w:b/>
          <w:noProof/>
          <w:color w:val="7030A0"/>
          <w:sz w:val="24"/>
          <w:szCs w:val="24"/>
        </w:rPr>
        <w:t>_</w:t>
      </w:r>
      <w:r w:rsidRPr="003C7DB9">
        <w:rPr>
          <w:b/>
          <w:noProof/>
          <w:color w:val="7030A0"/>
          <w:sz w:val="24"/>
          <w:szCs w:val="24"/>
          <w:lang w:val="en-US"/>
        </w:rPr>
        <w:t>balls</w:t>
      </w:r>
      <w:r w:rsidRPr="001062D9">
        <w:rPr>
          <w:b/>
          <w:noProof/>
          <w:color w:val="7030A0"/>
          <w:sz w:val="24"/>
          <w:szCs w:val="24"/>
        </w:rPr>
        <w:t xml:space="preserve"> </w:t>
      </w:r>
      <w:r w:rsidRPr="001062D9">
        <w:rPr>
          <w:b/>
          <w:noProof/>
          <w:color w:val="000000" w:themeColor="text1"/>
          <w:sz w:val="24"/>
          <w:szCs w:val="24"/>
        </w:rPr>
        <w:t>(</w:t>
      </w:r>
      <w:r w:rsidRPr="001062D9">
        <w:rPr>
          <w:noProof/>
          <w:color w:val="000000" w:themeColor="text1"/>
          <w:sz w:val="24"/>
          <w:szCs w:val="24"/>
        </w:rPr>
        <w:t>внутри пишем переменную</w:t>
      </w:r>
      <w:r w:rsidR="00D5505A" w:rsidRPr="001062D9">
        <w:rPr>
          <w:noProof/>
          <w:color w:val="000000" w:themeColor="text1"/>
          <w:sz w:val="24"/>
          <w:szCs w:val="24"/>
        </w:rPr>
        <w:t xml:space="preserve"> функции</w:t>
      </w:r>
      <w:r w:rsidRPr="001062D9">
        <w:rPr>
          <w:b/>
          <w:noProof/>
          <w:color w:val="000000" w:themeColor="text1"/>
          <w:sz w:val="24"/>
          <w:szCs w:val="24"/>
        </w:rPr>
        <w:t xml:space="preserve"> $</w:t>
      </w:r>
      <w:r w:rsidRPr="003C7DB9">
        <w:rPr>
          <w:b/>
          <w:noProof/>
          <w:color w:val="000000" w:themeColor="text1"/>
          <w:sz w:val="24"/>
          <w:szCs w:val="24"/>
          <w:lang w:val="en-US"/>
        </w:rPr>
        <w:t>num</w:t>
      </w:r>
      <w:r w:rsidRPr="001062D9">
        <w:rPr>
          <w:b/>
          <w:noProof/>
          <w:color w:val="000000" w:themeColor="text1"/>
          <w:sz w:val="24"/>
          <w:szCs w:val="24"/>
        </w:rPr>
        <w:t>_</w:t>
      </w:r>
      <w:r w:rsidR="00010711" w:rsidRPr="003C7DB9">
        <w:rPr>
          <w:b/>
          <w:noProof/>
          <w:color w:val="000000" w:themeColor="text1"/>
          <w:sz w:val="24"/>
          <w:szCs w:val="24"/>
          <w:lang w:val="en-US"/>
        </w:rPr>
        <w:t>of</w:t>
      </w:r>
      <w:r w:rsidR="00010711" w:rsidRPr="001062D9">
        <w:rPr>
          <w:b/>
          <w:noProof/>
          <w:color w:val="000000" w:themeColor="text1"/>
          <w:sz w:val="24"/>
          <w:szCs w:val="24"/>
        </w:rPr>
        <w:t>_</w:t>
      </w:r>
      <w:r w:rsidRPr="003C7DB9">
        <w:rPr>
          <w:b/>
          <w:noProof/>
          <w:color w:val="000000" w:themeColor="text1"/>
          <w:sz w:val="24"/>
          <w:szCs w:val="24"/>
          <w:lang w:val="en-US"/>
        </w:rPr>
        <w:t>balls</w:t>
      </w:r>
      <w:r w:rsidR="00FD3516" w:rsidRPr="001062D9">
        <w:rPr>
          <w:noProof/>
          <w:color w:val="000000" w:themeColor="text1"/>
          <w:sz w:val="24"/>
          <w:szCs w:val="24"/>
        </w:rPr>
        <w:t>, к</w:t>
      </w:r>
      <w:r w:rsidR="00010711" w:rsidRPr="001062D9">
        <w:rPr>
          <w:noProof/>
          <w:color w:val="000000" w:themeColor="text1"/>
          <w:sz w:val="24"/>
          <w:szCs w:val="24"/>
        </w:rPr>
        <w:t>оторая являет</w:t>
      </w:r>
      <w:r w:rsidR="00FD3516" w:rsidRPr="001062D9">
        <w:rPr>
          <w:noProof/>
          <w:color w:val="000000" w:themeColor="text1"/>
          <w:sz w:val="24"/>
          <w:szCs w:val="24"/>
        </w:rPr>
        <w:t>ся входящим параметром</w:t>
      </w:r>
      <w:r w:rsidR="003A382A" w:rsidRPr="001062D9">
        <w:rPr>
          <w:noProof/>
          <w:color w:val="000000" w:themeColor="text1"/>
          <w:sz w:val="24"/>
          <w:szCs w:val="24"/>
        </w:rPr>
        <w:t>. Т</w:t>
      </w:r>
      <w:r w:rsidR="00672DB2" w:rsidRPr="001062D9">
        <w:rPr>
          <w:noProof/>
          <w:color w:val="000000" w:themeColor="text1"/>
          <w:sz w:val="24"/>
          <w:szCs w:val="24"/>
        </w:rPr>
        <w:t>оесть</w:t>
      </w:r>
      <w:r w:rsidR="00B25AAA" w:rsidRPr="001062D9">
        <w:rPr>
          <w:noProof/>
          <w:color w:val="000000" w:themeColor="text1"/>
          <w:sz w:val="24"/>
          <w:szCs w:val="24"/>
        </w:rPr>
        <w:t>,</w:t>
      </w:r>
      <w:r w:rsidR="00672DB2" w:rsidRPr="001062D9">
        <w:rPr>
          <w:noProof/>
          <w:color w:val="000000" w:themeColor="text1"/>
          <w:sz w:val="24"/>
          <w:szCs w:val="24"/>
        </w:rPr>
        <w:t xml:space="preserve"> при д</w:t>
      </w:r>
      <w:r w:rsidR="00C625AC" w:rsidRPr="001062D9">
        <w:rPr>
          <w:noProof/>
          <w:color w:val="000000" w:themeColor="text1"/>
          <w:sz w:val="24"/>
          <w:szCs w:val="24"/>
        </w:rPr>
        <w:t xml:space="preserve">ебаге после </w:t>
      </w:r>
      <w:r w:rsidR="003A382A" w:rsidRPr="001062D9">
        <w:rPr>
          <w:noProof/>
          <w:color w:val="000000" w:themeColor="text1"/>
          <w:sz w:val="24"/>
          <w:szCs w:val="24"/>
        </w:rPr>
        <w:t>вызова</w:t>
      </w:r>
      <w:r w:rsidR="00C625AC" w:rsidRPr="001062D9">
        <w:rPr>
          <w:noProof/>
          <w:color w:val="000000" w:themeColor="text1"/>
          <w:sz w:val="24"/>
          <w:szCs w:val="24"/>
        </w:rPr>
        <w:t xml:space="preserve"> функции</w:t>
      </w:r>
      <w:r w:rsidR="00B25AAA" w:rsidRPr="001062D9">
        <w:rPr>
          <w:noProof/>
          <w:color w:val="000000" w:themeColor="text1"/>
          <w:sz w:val="24"/>
          <w:szCs w:val="24"/>
        </w:rPr>
        <w:t xml:space="preserve"> </w:t>
      </w:r>
      <w:r w:rsidR="00B25AAA" w:rsidRPr="003C7DB9">
        <w:rPr>
          <w:noProof/>
          <w:color w:val="000000" w:themeColor="text1"/>
          <w:sz w:val="24"/>
          <w:szCs w:val="24"/>
          <w:lang w:val="en-US"/>
        </w:rPr>
        <w:t>sum</w:t>
      </w:r>
      <w:r w:rsidR="00B25AAA" w:rsidRPr="001062D9">
        <w:rPr>
          <w:noProof/>
          <w:color w:val="000000" w:themeColor="text1"/>
          <w:sz w:val="24"/>
          <w:szCs w:val="24"/>
        </w:rPr>
        <w:t>_</w:t>
      </w:r>
      <w:r w:rsidR="00B25AAA" w:rsidRPr="003C7DB9">
        <w:rPr>
          <w:noProof/>
          <w:color w:val="000000" w:themeColor="text1"/>
          <w:sz w:val="24"/>
          <w:szCs w:val="24"/>
          <w:lang w:val="en-US"/>
        </w:rPr>
        <w:t>balls</w:t>
      </w:r>
      <w:r w:rsidR="00C625AC" w:rsidRPr="001062D9">
        <w:rPr>
          <w:noProof/>
          <w:color w:val="000000" w:themeColor="text1"/>
          <w:sz w:val="24"/>
          <w:szCs w:val="24"/>
        </w:rPr>
        <w:t>,</w:t>
      </w:r>
      <w:r w:rsidR="003A382A" w:rsidRPr="001062D9">
        <w:rPr>
          <w:noProof/>
          <w:color w:val="000000" w:themeColor="text1"/>
          <w:sz w:val="24"/>
          <w:szCs w:val="24"/>
        </w:rPr>
        <w:t xml:space="preserve"> </w:t>
      </w:r>
      <w:r w:rsidR="00B25AAA" w:rsidRPr="001062D9">
        <w:rPr>
          <w:noProof/>
          <w:color w:val="000000" w:themeColor="text1"/>
          <w:sz w:val="24"/>
          <w:szCs w:val="24"/>
        </w:rPr>
        <w:t>входящий параметр</w:t>
      </w:r>
      <w:r w:rsidR="00672DB2" w:rsidRPr="001062D9">
        <w:rPr>
          <w:noProof/>
          <w:color w:val="000000" w:themeColor="text1"/>
          <w:sz w:val="24"/>
          <w:szCs w:val="24"/>
        </w:rPr>
        <w:t xml:space="preserve"> $</w:t>
      </w:r>
      <w:r w:rsidR="00672DB2" w:rsidRPr="003C7DB9">
        <w:rPr>
          <w:noProof/>
          <w:color w:val="000000" w:themeColor="text1"/>
          <w:sz w:val="24"/>
          <w:szCs w:val="24"/>
          <w:lang w:val="en-US"/>
        </w:rPr>
        <w:t>num</w:t>
      </w:r>
      <w:r w:rsidR="00672DB2" w:rsidRPr="001062D9">
        <w:rPr>
          <w:noProof/>
          <w:color w:val="000000" w:themeColor="text1"/>
          <w:sz w:val="24"/>
          <w:szCs w:val="24"/>
        </w:rPr>
        <w:t>_</w:t>
      </w:r>
      <w:r w:rsidR="00672DB2" w:rsidRPr="003C7DB9">
        <w:rPr>
          <w:noProof/>
          <w:color w:val="000000" w:themeColor="text1"/>
          <w:sz w:val="24"/>
          <w:szCs w:val="24"/>
          <w:lang w:val="en-US"/>
        </w:rPr>
        <w:t>balls</w:t>
      </w:r>
      <w:r w:rsidR="00672DB2" w:rsidRPr="001062D9">
        <w:rPr>
          <w:noProof/>
          <w:color w:val="000000" w:themeColor="text1"/>
          <w:sz w:val="24"/>
          <w:szCs w:val="24"/>
        </w:rPr>
        <w:t xml:space="preserve"> </w:t>
      </w:r>
      <w:r w:rsidR="00C625AC" w:rsidRPr="001062D9">
        <w:rPr>
          <w:noProof/>
          <w:color w:val="000000" w:themeColor="text1"/>
          <w:sz w:val="24"/>
          <w:szCs w:val="24"/>
        </w:rPr>
        <w:t>будет иметь</w:t>
      </w:r>
      <w:r w:rsidR="003A382A" w:rsidRPr="001062D9">
        <w:rPr>
          <w:noProof/>
          <w:color w:val="000000" w:themeColor="text1"/>
          <w:sz w:val="24"/>
          <w:szCs w:val="24"/>
        </w:rPr>
        <w:t xml:space="preserve"> значение</w:t>
      </w:r>
      <w:r w:rsidR="00B25AAA" w:rsidRPr="001062D9">
        <w:rPr>
          <w:noProof/>
          <w:color w:val="000000" w:themeColor="text1"/>
          <w:sz w:val="24"/>
          <w:szCs w:val="24"/>
        </w:rPr>
        <w:t xml:space="preserve"> </w:t>
      </w:r>
      <w:r w:rsidR="00C625AC" w:rsidRPr="001062D9">
        <w:rPr>
          <w:noProof/>
          <w:color w:val="000000" w:themeColor="text1"/>
          <w:sz w:val="24"/>
          <w:szCs w:val="24"/>
        </w:rPr>
        <w:t>равное тому, которое</w:t>
      </w:r>
      <w:r w:rsidR="003A382A" w:rsidRPr="001062D9">
        <w:rPr>
          <w:noProof/>
          <w:color w:val="000000" w:themeColor="text1"/>
          <w:sz w:val="24"/>
          <w:szCs w:val="24"/>
        </w:rPr>
        <w:t xml:space="preserve"> м</w:t>
      </w:r>
      <w:r w:rsidR="00672DB2" w:rsidRPr="001062D9">
        <w:rPr>
          <w:noProof/>
          <w:color w:val="000000" w:themeColor="text1"/>
          <w:sz w:val="24"/>
          <w:szCs w:val="24"/>
        </w:rPr>
        <w:t>ы передал</w:t>
      </w:r>
      <w:r w:rsidR="003A382A" w:rsidRPr="001062D9">
        <w:rPr>
          <w:noProof/>
          <w:color w:val="000000" w:themeColor="text1"/>
          <w:sz w:val="24"/>
          <w:szCs w:val="24"/>
        </w:rPr>
        <w:t>и</w:t>
      </w:r>
      <w:r w:rsidR="00B25AAA" w:rsidRPr="001062D9">
        <w:rPr>
          <w:noProof/>
          <w:color w:val="000000" w:themeColor="text1"/>
          <w:sz w:val="24"/>
          <w:szCs w:val="24"/>
        </w:rPr>
        <w:t xml:space="preserve"> при вызове функции </w:t>
      </w:r>
      <w:r w:rsidR="00B25AAA" w:rsidRPr="003C7DB9">
        <w:rPr>
          <w:noProof/>
          <w:color w:val="000000" w:themeColor="text1"/>
          <w:sz w:val="24"/>
          <w:szCs w:val="24"/>
          <w:lang w:val="en-US"/>
        </w:rPr>
        <w:t>sum</w:t>
      </w:r>
      <w:r w:rsidR="00B25AAA" w:rsidRPr="001062D9">
        <w:rPr>
          <w:noProof/>
          <w:color w:val="000000" w:themeColor="text1"/>
          <w:sz w:val="24"/>
          <w:szCs w:val="24"/>
        </w:rPr>
        <w:t>_</w:t>
      </w:r>
      <w:r w:rsidR="00B25AAA" w:rsidRPr="003C7DB9">
        <w:rPr>
          <w:noProof/>
          <w:color w:val="000000" w:themeColor="text1"/>
          <w:sz w:val="24"/>
          <w:szCs w:val="24"/>
          <w:lang w:val="en-US"/>
        </w:rPr>
        <w:t>balls</w:t>
      </w:r>
      <w:r w:rsidR="00B25AAA" w:rsidRPr="001062D9">
        <w:rPr>
          <w:noProof/>
          <w:color w:val="000000" w:themeColor="text1"/>
          <w:sz w:val="24"/>
          <w:szCs w:val="24"/>
        </w:rPr>
        <w:t>( $</w:t>
      </w:r>
      <w:r w:rsidR="00B25AAA" w:rsidRPr="003C7DB9">
        <w:rPr>
          <w:noProof/>
          <w:color w:val="000000" w:themeColor="text1"/>
          <w:sz w:val="24"/>
          <w:szCs w:val="24"/>
          <w:lang w:val="en-US"/>
        </w:rPr>
        <w:t>b</w:t>
      </w:r>
      <w:r w:rsidR="00672DB2" w:rsidRPr="001062D9">
        <w:rPr>
          <w:noProof/>
          <w:color w:val="000000" w:themeColor="text1"/>
          <w:sz w:val="24"/>
          <w:szCs w:val="24"/>
        </w:rPr>
        <w:t xml:space="preserve"> )</w:t>
      </w:r>
      <w:r w:rsidRPr="001062D9">
        <w:rPr>
          <w:b/>
          <w:noProof/>
          <w:color w:val="000000" w:themeColor="text1"/>
          <w:sz w:val="24"/>
          <w:szCs w:val="24"/>
        </w:rPr>
        <w:t>){</w:t>
      </w:r>
    </w:p>
    <w:p w:rsidR="003A382A" w:rsidRPr="001062D9" w:rsidRDefault="00326A98" w:rsidP="00326A98">
      <w:pPr>
        <w:pStyle w:val="a3"/>
        <w:ind w:left="1440"/>
        <w:rPr>
          <w:noProof/>
          <w:color w:val="000000" w:themeColor="text1"/>
          <w:sz w:val="24"/>
          <w:szCs w:val="24"/>
        </w:rPr>
      </w:pPr>
      <w:r w:rsidRPr="001062D9">
        <w:rPr>
          <w:noProof/>
          <w:color w:val="000000" w:themeColor="text1"/>
          <w:sz w:val="24"/>
          <w:szCs w:val="24"/>
        </w:rPr>
        <w:t>Пишем, ч</w:t>
      </w:r>
      <w:r w:rsidR="00010711" w:rsidRPr="001062D9">
        <w:rPr>
          <w:noProof/>
          <w:color w:val="000000" w:themeColor="text1"/>
          <w:sz w:val="24"/>
          <w:szCs w:val="24"/>
        </w:rPr>
        <w:t>то конкретно мы будем с переменной</w:t>
      </w:r>
      <w:r w:rsidRPr="001062D9">
        <w:rPr>
          <w:noProof/>
          <w:color w:val="000000" w:themeColor="text1"/>
          <w:sz w:val="24"/>
          <w:szCs w:val="24"/>
        </w:rPr>
        <w:t xml:space="preserve"> делать </w:t>
      </w:r>
    </w:p>
    <w:p w:rsidR="00326A98" w:rsidRPr="003C7DB9" w:rsidRDefault="00326A98" w:rsidP="00326A98">
      <w:pPr>
        <w:pStyle w:val="a3"/>
        <w:ind w:left="1440"/>
        <w:rPr>
          <w:noProof/>
          <w:color w:val="000000" w:themeColor="text1"/>
          <w:sz w:val="24"/>
          <w:szCs w:val="24"/>
          <w:lang w:val="en-US"/>
        </w:rPr>
      </w:pPr>
      <w:r w:rsidRPr="003C7DB9">
        <w:rPr>
          <w:b/>
          <w:noProof/>
          <w:sz w:val="24"/>
          <w:szCs w:val="24"/>
          <w:lang w:val="en-US"/>
        </w:rPr>
        <w:t>$summa = array_sum($num_of_balls);</w:t>
      </w:r>
      <w:r w:rsidRPr="003C7DB9">
        <w:rPr>
          <w:noProof/>
          <w:color w:val="000000" w:themeColor="text1"/>
          <w:sz w:val="24"/>
          <w:szCs w:val="24"/>
          <w:lang w:val="en-US"/>
        </w:rPr>
        <w:t xml:space="preserve"> </w:t>
      </w:r>
    </w:p>
    <w:p w:rsidR="00326A98" w:rsidRPr="001062D9" w:rsidRDefault="0060173A" w:rsidP="00326A98">
      <w:pPr>
        <w:pStyle w:val="a3"/>
        <w:ind w:left="1440"/>
        <w:rPr>
          <w:noProof/>
          <w:color w:val="000000" w:themeColor="text1"/>
          <w:sz w:val="24"/>
          <w:szCs w:val="24"/>
        </w:rPr>
      </w:pPr>
      <w:r w:rsidRPr="001062D9">
        <w:rPr>
          <w:noProof/>
          <w:sz w:val="24"/>
          <w:szCs w:val="24"/>
        </w:rPr>
        <w:t xml:space="preserve">После команды </w:t>
      </w:r>
      <w:r w:rsidRPr="003C7DB9">
        <w:rPr>
          <w:noProof/>
          <w:sz w:val="24"/>
          <w:szCs w:val="24"/>
          <w:lang w:val="en-US"/>
        </w:rPr>
        <w:t>return</w:t>
      </w:r>
      <w:r w:rsidR="003A382A" w:rsidRPr="001062D9">
        <w:rPr>
          <w:noProof/>
          <w:color w:val="000000" w:themeColor="text1"/>
          <w:sz w:val="24"/>
          <w:szCs w:val="24"/>
        </w:rPr>
        <w:t xml:space="preserve"> функция возвращает</w:t>
      </w:r>
      <w:r w:rsidR="006D604D" w:rsidRPr="001062D9">
        <w:rPr>
          <w:noProof/>
          <w:color w:val="000000" w:themeColor="text1"/>
          <w:sz w:val="24"/>
          <w:szCs w:val="24"/>
        </w:rPr>
        <w:t xml:space="preserve"> то, что мы в ней насчитали</w:t>
      </w:r>
      <w:r w:rsidR="00460B4D" w:rsidRPr="001062D9">
        <w:rPr>
          <w:noProof/>
          <w:color w:val="000000" w:themeColor="text1"/>
          <w:sz w:val="24"/>
          <w:szCs w:val="24"/>
        </w:rPr>
        <w:t xml:space="preserve">. </w:t>
      </w:r>
      <w:r w:rsidR="003A382A" w:rsidRPr="001062D9">
        <w:rPr>
          <w:noProof/>
          <w:color w:val="000000" w:themeColor="text1"/>
          <w:sz w:val="24"/>
          <w:szCs w:val="24"/>
        </w:rPr>
        <w:t>Это значение будет зависить от входящего параметра $</w:t>
      </w:r>
      <w:r w:rsidR="003A382A" w:rsidRPr="003C7DB9">
        <w:rPr>
          <w:noProof/>
          <w:color w:val="000000" w:themeColor="text1"/>
          <w:sz w:val="24"/>
          <w:szCs w:val="24"/>
          <w:lang w:val="en-US"/>
        </w:rPr>
        <w:t>num</w:t>
      </w:r>
      <w:r w:rsidR="003A382A" w:rsidRPr="001062D9">
        <w:rPr>
          <w:noProof/>
          <w:color w:val="000000" w:themeColor="text1"/>
          <w:sz w:val="24"/>
          <w:szCs w:val="24"/>
        </w:rPr>
        <w:t>_</w:t>
      </w:r>
      <w:r w:rsidR="003A382A" w:rsidRPr="003C7DB9">
        <w:rPr>
          <w:noProof/>
          <w:color w:val="000000" w:themeColor="text1"/>
          <w:sz w:val="24"/>
          <w:szCs w:val="24"/>
          <w:lang w:val="en-US"/>
        </w:rPr>
        <w:t>of</w:t>
      </w:r>
      <w:r w:rsidR="003A382A" w:rsidRPr="001062D9">
        <w:rPr>
          <w:noProof/>
          <w:color w:val="000000" w:themeColor="text1"/>
          <w:sz w:val="24"/>
          <w:szCs w:val="24"/>
        </w:rPr>
        <w:t>_</w:t>
      </w:r>
      <w:r w:rsidR="003A382A" w:rsidRPr="003C7DB9">
        <w:rPr>
          <w:noProof/>
          <w:color w:val="000000" w:themeColor="text1"/>
          <w:sz w:val="24"/>
          <w:szCs w:val="24"/>
          <w:lang w:val="en-US"/>
        </w:rPr>
        <w:t>balls</w:t>
      </w:r>
      <w:r w:rsidR="006D604D" w:rsidRPr="001062D9">
        <w:rPr>
          <w:noProof/>
          <w:color w:val="000000" w:themeColor="text1"/>
          <w:sz w:val="24"/>
          <w:szCs w:val="24"/>
        </w:rPr>
        <w:br/>
      </w:r>
      <w:r w:rsidR="006D604D" w:rsidRPr="003C7DB9">
        <w:rPr>
          <w:b/>
          <w:noProof/>
          <w:color w:val="FF0000"/>
          <w:sz w:val="24"/>
          <w:szCs w:val="24"/>
          <w:lang w:val="en-US"/>
        </w:rPr>
        <w:t>return</w:t>
      </w:r>
      <w:r w:rsidR="006D604D" w:rsidRPr="001062D9">
        <w:rPr>
          <w:b/>
          <w:noProof/>
          <w:sz w:val="24"/>
          <w:szCs w:val="24"/>
        </w:rPr>
        <w:t xml:space="preserve"> $</w:t>
      </w:r>
      <w:r w:rsidR="006D604D" w:rsidRPr="003C7DB9">
        <w:rPr>
          <w:b/>
          <w:noProof/>
          <w:sz w:val="24"/>
          <w:szCs w:val="24"/>
          <w:lang w:val="en-US"/>
        </w:rPr>
        <w:t>summa</w:t>
      </w:r>
      <w:r w:rsidR="006D604D" w:rsidRPr="001062D9">
        <w:rPr>
          <w:b/>
          <w:noProof/>
          <w:sz w:val="24"/>
          <w:szCs w:val="24"/>
        </w:rPr>
        <w:t>;</w:t>
      </w:r>
    </w:p>
    <w:p w:rsidR="00326A98" w:rsidRPr="001062D9" w:rsidRDefault="00326A98" w:rsidP="00326A98">
      <w:pPr>
        <w:pStyle w:val="a3"/>
        <w:ind w:left="1440"/>
        <w:rPr>
          <w:b/>
          <w:noProof/>
          <w:color w:val="000000" w:themeColor="text1"/>
          <w:sz w:val="24"/>
          <w:szCs w:val="24"/>
        </w:rPr>
      </w:pPr>
      <w:r w:rsidRPr="001062D9">
        <w:rPr>
          <w:b/>
          <w:noProof/>
          <w:color w:val="000000" w:themeColor="text1"/>
          <w:sz w:val="24"/>
          <w:szCs w:val="24"/>
        </w:rPr>
        <w:t>}</w:t>
      </w:r>
    </w:p>
    <w:p w:rsidR="0011698A" w:rsidRPr="001062D9" w:rsidRDefault="0011698A" w:rsidP="00326A98">
      <w:pPr>
        <w:pStyle w:val="a3"/>
        <w:ind w:left="1440"/>
        <w:rPr>
          <w:b/>
          <w:noProof/>
          <w:color w:val="000000" w:themeColor="text1"/>
          <w:sz w:val="24"/>
          <w:szCs w:val="24"/>
        </w:rPr>
      </w:pPr>
    </w:p>
    <w:p w:rsidR="0011698A" w:rsidRPr="001062D9" w:rsidRDefault="0011698A" w:rsidP="00326A98">
      <w:pPr>
        <w:pStyle w:val="a3"/>
        <w:ind w:left="1440"/>
        <w:rPr>
          <w:noProof/>
          <w:color w:val="000000" w:themeColor="text1"/>
          <w:sz w:val="24"/>
          <w:szCs w:val="24"/>
        </w:rPr>
      </w:pPr>
      <w:r w:rsidRPr="001062D9">
        <w:rPr>
          <w:noProof/>
          <w:color w:val="000000" w:themeColor="text1"/>
          <w:sz w:val="24"/>
          <w:szCs w:val="24"/>
        </w:rPr>
        <w:t xml:space="preserve">В нашу функцию вкладываем значения массива, </w:t>
      </w:r>
      <w:r w:rsidR="00B25AAA" w:rsidRPr="001062D9">
        <w:rPr>
          <w:noProof/>
          <w:color w:val="000000" w:themeColor="text1"/>
          <w:sz w:val="24"/>
          <w:szCs w:val="24"/>
        </w:rPr>
        <w:t>сумма которых</w:t>
      </w:r>
      <w:r w:rsidRPr="001062D9">
        <w:rPr>
          <w:noProof/>
          <w:color w:val="000000" w:themeColor="text1"/>
          <w:sz w:val="24"/>
          <w:szCs w:val="24"/>
        </w:rPr>
        <w:t xml:space="preserve"> б</w:t>
      </w:r>
      <w:r w:rsidR="00B25AAA" w:rsidRPr="001062D9">
        <w:rPr>
          <w:noProof/>
          <w:color w:val="000000" w:themeColor="text1"/>
          <w:sz w:val="24"/>
          <w:szCs w:val="24"/>
        </w:rPr>
        <w:t>удет посчитана</w:t>
      </w:r>
      <w:r w:rsidRPr="001062D9">
        <w:rPr>
          <w:noProof/>
          <w:color w:val="000000" w:themeColor="text1"/>
          <w:sz w:val="24"/>
          <w:szCs w:val="24"/>
        </w:rPr>
        <w:t xml:space="preserve"> кодом, который вложен у нее внутри. </w:t>
      </w:r>
      <w:r w:rsidR="00672DB2" w:rsidRPr="001062D9">
        <w:rPr>
          <w:noProof/>
          <w:color w:val="000000" w:themeColor="text1"/>
          <w:sz w:val="24"/>
          <w:szCs w:val="24"/>
        </w:rPr>
        <w:t xml:space="preserve"> </w:t>
      </w:r>
      <w:r w:rsidR="00672DB2" w:rsidRPr="003C7DB9">
        <w:rPr>
          <w:noProof/>
          <w:color w:val="000000" w:themeColor="text1"/>
          <w:sz w:val="24"/>
          <w:szCs w:val="24"/>
          <w:lang w:val="en-US"/>
        </w:rPr>
        <w:t>$num_balls - это входящий па</w:t>
      </w:r>
      <w:r w:rsidR="003A382A" w:rsidRPr="003C7DB9">
        <w:rPr>
          <w:noProof/>
          <w:color w:val="000000" w:themeColor="text1"/>
          <w:sz w:val="24"/>
          <w:szCs w:val="24"/>
          <w:lang w:val="en-US"/>
        </w:rPr>
        <w:t>раметр ( переменная ) фу</w:t>
      </w:r>
      <w:r w:rsidR="00192BE9" w:rsidRPr="003C7DB9">
        <w:rPr>
          <w:noProof/>
          <w:color w:val="000000" w:themeColor="text1"/>
          <w:sz w:val="24"/>
          <w:szCs w:val="24"/>
          <w:lang w:val="en-US"/>
        </w:rPr>
        <w:t xml:space="preserve">нкции. </w:t>
      </w:r>
      <w:r w:rsidR="00192BE9" w:rsidRPr="001062D9">
        <w:rPr>
          <w:noProof/>
          <w:color w:val="000000" w:themeColor="text1"/>
          <w:sz w:val="24"/>
          <w:szCs w:val="24"/>
        </w:rPr>
        <w:t>В функцию запихиваем</w:t>
      </w:r>
      <w:r w:rsidR="00672DB2" w:rsidRPr="001062D9">
        <w:rPr>
          <w:noProof/>
          <w:color w:val="000000" w:themeColor="text1"/>
          <w:sz w:val="24"/>
          <w:szCs w:val="24"/>
        </w:rPr>
        <w:t xml:space="preserve"> св</w:t>
      </w:r>
      <w:r w:rsidR="003A382A" w:rsidRPr="001062D9">
        <w:rPr>
          <w:noProof/>
          <w:color w:val="000000" w:themeColor="text1"/>
          <w:sz w:val="24"/>
          <w:szCs w:val="24"/>
        </w:rPr>
        <w:t>ой массив неявно когда вызываем</w:t>
      </w:r>
      <w:r w:rsidR="00672DB2" w:rsidRPr="001062D9">
        <w:rPr>
          <w:noProof/>
          <w:color w:val="000000" w:themeColor="text1"/>
          <w:sz w:val="24"/>
          <w:szCs w:val="24"/>
        </w:rPr>
        <w:t xml:space="preserve"> функцию </w:t>
      </w:r>
      <w:r w:rsidR="00672DB2" w:rsidRPr="003C7DB9">
        <w:rPr>
          <w:b/>
          <w:noProof/>
          <w:color w:val="7030A0"/>
          <w:sz w:val="24"/>
          <w:szCs w:val="24"/>
          <w:lang w:val="en-US"/>
        </w:rPr>
        <w:t>sum</w:t>
      </w:r>
      <w:r w:rsidR="00672DB2" w:rsidRPr="001062D9">
        <w:rPr>
          <w:b/>
          <w:noProof/>
          <w:color w:val="7030A0"/>
          <w:sz w:val="24"/>
          <w:szCs w:val="24"/>
        </w:rPr>
        <w:t>_</w:t>
      </w:r>
      <w:r w:rsidR="00672DB2" w:rsidRPr="003C7DB9">
        <w:rPr>
          <w:b/>
          <w:noProof/>
          <w:color w:val="7030A0"/>
          <w:sz w:val="24"/>
          <w:szCs w:val="24"/>
          <w:lang w:val="en-US"/>
        </w:rPr>
        <w:t>balls</w:t>
      </w:r>
      <w:r w:rsidR="00672DB2" w:rsidRPr="001062D9">
        <w:rPr>
          <w:noProof/>
          <w:sz w:val="24"/>
          <w:szCs w:val="24"/>
        </w:rPr>
        <w:t>( $</w:t>
      </w:r>
      <w:r w:rsidR="00672DB2" w:rsidRPr="003C7DB9">
        <w:rPr>
          <w:noProof/>
          <w:sz w:val="24"/>
          <w:szCs w:val="24"/>
          <w:lang w:val="en-US"/>
        </w:rPr>
        <w:t>b</w:t>
      </w:r>
      <w:r w:rsidR="00672DB2" w:rsidRPr="001062D9">
        <w:rPr>
          <w:noProof/>
          <w:sz w:val="24"/>
          <w:szCs w:val="24"/>
        </w:rPr>
        <w:t xml:space="preserve"> );</w:t>
      </w:r>
    </w:p>
    <w:p w:rsidR="0011698A" w:rsidRPr="001062D9" w:rsidRDefault="0011698A" w:rsidP="00326A98">
      <w:pPr>
        <w:pStyle w:val="a3"/>
        <w:ind w:left="1440"/>
        <w:rPr>
          <w:noProof/>
          <w:color w:val="000000" w:themeColor="text1"/>
          <w:sz w:val="24"/>
          <w:szCs w:val="24"/>
        </w:rPr>
      </w:pPr>
    </w:p>
    <w:p w:rsidR="0011698A" w:rsidRPr="003C7DB9" w:rsidRDefault="0011698A" w:rsidP="0011698A">
      <w:pPr>
        <w:pStyle w:val="a3"/>
        <w:ind w:left="1440"/>
        <w:rPr>
          <w:b/>
          <w:noProof/>
          <w:sz w:val="24"/>
          <w:szCs w:val="24"/>
          <w:lang w:val="en-US"/>
        </w:rPr>
      </w:pPr>
      <w:r w:rsidRPr="003C7DB9">
        <w:rPr>
          <w:b/>
          <w:noProof/>
          <w:sz w:val="24"/>
          <w:szCs w:val="24"/>
          <w:lang w:val="en-US"/>
        </w:rPr>
        <w:t>$b = array(2,4,10);</w:t>
      </w:r>
    </w:p>
    <w:p w:rsidR="00326A98" w:rsidRPr="003C7DB9" w:rsidRDefault="0011698A" w:rsidP="00192BE9">
      <w:pPr>
        <w:pStyle w:val="a3"/>
        <w:ind w:left="1440"/>
        <w:rPr>
          <w:b/>
          <w:noProof/>
          <w:sz w:val="24"/>
          <w:szCs w:val="24"/>
          <w:lang w:val="en-US"/>
        </w:rPr>
      </w:pPr>
      <w:r w:rsidRPr="003C7DB9">
        <w:rPr>
          <w:b/>
          <w:noProof/>
          <w:sz w:val="24"/>
          <w:szCs w:val="24"/>
          <w:lang w:val="en-US"/>
        </w:rPr>
        <w:t xml:space="preserve">echo </w:t>
      </w:r>
      <w:r w:rsidRPr="003C7DB9">
        <w:rPr>
          <w:b/>
          <w:noProof/>
          <w:color w:val="7030A0"/>
          <w:sz w:val="24"/>
          <w:szCs w:val="24"/>
          <w:lang w:val="en-US"/>
        </w:rPr>
        <w:t>sum_balls</w:t>
      </w:r>
      <w:r w:rsidRPr="003C7DB9">
        <w:rPr>
          <w:b/>
          <w:noProof/>
          <w:sz w:val="24"/>
          <w:szCs w:val="24"/>
          <w:lang w:val="en-US"/>
        </w:rPr>
        <w:t>($b);</w:t>
      </w:r>
    </w:p>
    <w:p w:rsidR="00192BE9" w:rsidRPr="003C7DB9" w:rsidRDefault="00192BE9" w:rsidP="00192BE9">
      <w:pPr>
        <w:pStyle w:val="a3"/>
        <w:ind w:left="1440"/>
        <w:rPr>
          <w:b/>
          <w:noProof/>
          <w:sz w:val="24"/>
          <w:szCs w:val="24"/>
          <w:lang w:val="en-US"/>
        </w:rPr>
      </w:pPr>
    </w:p>
    <w:p w:rsidR="00326A98" w:rsidRPr="003C7DB9" w:rsidRDefault="00326A98" w:rsidP="00326A98">
      <w:pPr>
        <w:pStyle w:val="a3"/>
        <w:ind w:left="1440"/>
        <w:rPr>
          <w:b/>
          <w:noProof/>
          <w:color w:val="00B050"/>
          <w:sz w:val="24"/>
          <w:szCs w:val="24"/>
          <w:lang w:val="en-US"/>
        </w:rPr>
      </w:pPr>
      <w:r w:rsidRPr="003C7DB9">
        <w:rPr>
          <w:b/>
          <w:noProof/>
          <w:color w:val="00B050"/>
          <w:sz w:val="24"/>
          <w:szCs w:val="24"/>
          <w:lang w:val="en-US"/>
        </w:rPr>
        <w:t>Пример 2:</w:t>
      </w:r>
    </w:p>
    <w:p w:rsidR="0091600D" w:rsidRPr="003C7DB9" w:rsidRDefault="0091600D" w:rsidP="0091600D">
      <w:pPr>
        <w:pStyle w:val="a3"/>
        <w:rPr>
          <w:b/>
          <w:noProof/>
          <w:color w:val="000000" w:themeColor="text1"/>
          <w:sz w:val="24"/>
          <w:szCs w:val="24"/>
          <w:lang w:val="en-US"/>
        </w:rPr>
      </w:pPr>
      <w:r w:rsidRPr="003C7DB9">
        <w:rPr>
          <w:b/>
          <w:noProof/>
          <w:color w:val="E36C0A" w:themeColor="accent6" w:themeShade="BF"/>
          <w:sz w:val="24"/>
          <w:szCs w:val="24"/>
          <w:lang w:val="en-US"/>
        </w:rPr>
        <w:t xml:space="preserve">function </w:t>
      </w:r>
      <w:r w:rsidRPr="003C7DB9">
        <w:rPr>
          <w:b/>
          <w:noProof/>
          <w:color w:val="7030A0"/>
          <w:sz w:val="24"/>
          <w:szCs w:val="24"/>
          <w:lang w:val="en-US"/>
        </w:rPr>
        <w:t>what_means_return</w:t>
      </w:r>
      <w:r w:rsidRPr="003C7DB9">
        <w:rPr>
          <w:b/>
          <w:noProof/>
          <w:color w:val="000000" w:themeColor="text1"/>
          <w:sz w:val="24"/>
          <w:szCs w:val="24"/>
          <w:lang w:val="en-US"/>
        </w:rPr>
        <w:t>($a4,$b4){</w:t>
      </w:r>
    </w:p>
    <w:p w:rsidR="0091600D" w:rsidRPr="003C7DB9" w:rsidRDefault="0091600D" w:rsidP="0091600D">
      <w:pPr>
        <w:pStyle w:val="a3"/>
        <w:rPr>
          <w:b/>
          <w:noProof/>
          <w:color w:val="000000" w:themeColor="text1"/>
          <w:sz w:val="24"/>
          <w:szCs w:val="24"/>
          <w:lang w:val="en-US"/>
        </w:rPr>
      </w:pPr>
      <w:r w:rsidRPr="003C7DB9">
        <w:rPr>
          <w:b/>
          <w:noProof/>
          <w:color w:val="000000" w:themeColor="text1"/>
          <w:sz w:val="24"/>
          <w:szCs w:val="24"/>
          <w:lang w:val="en-US"/>
        </w:rPr>
        <w:t xml:space="preserve">              if ($a4&gt;$b4){</w:t>
      </w:r>
    </w:p>
    <w:p w:rsidR="0091600D" w:rsidRPr="003C7DB9" w:rsidRDefault="0091600D" w:rsidP="0091600D">
      <w:pPr>
        <w:pStyle w:val="a3"/>
        <w:rPr>
          <w:b/>
          <w:noProof/>
          <w:color w:val="000000" w:themeColor="text1"/>
          <w:sz w:val="24"/>
          <w:szCs w:val="24"/>
          <w:lang w:val="en-US"/>
        </w:rPr>
      </w:pPr>
      <w:r w:rsidRPr="003C7DB9">
        <w:rPr>
          <w:b/>
          <w:noProof/>
          <w:color w:val="000000" w:themeColor="text1"/>
          <w:sz w:val="24"/>
          <w:szCs w:val="24"/>
          <w:lang w:val="en-US"/>
        </w:rPr>
        <w:t xml:space="preserve">                  return $a4;</w:t>
      </w:r>
    </w:p>
    <w:p w:rsidR="0091600D" w:rsidRPr="003C7DB9" w:rsidRDefault="0091600D" w:rsidP="0091600D">
      <w:pPr>
        <w:pStyle w:val="a3"/>
        <w:rPr>
          <w:b/>
          <w:noProof/>
          <w:color w:val="000000" w:themeColor="text1"/>
          <w:sz w:val="24"/>
          <w:szCs w:val="24"/>
          <w:lang w:val="en-US"/>
        </w:rPr>
      </w:pPr>
      <w:r w:rsidRPr="003C7DB9">
        <w:rPr>
          <w:b/>
          <w:noProof/>
          <w:color w:val="000000" w:themeColor="text1"/>
          <w:sz w:val="24"/>
          <w:szCs w:val="24"/>
          <w:lang w:val="en-US"/>
        </w:rPr>
        <w:t xml:space="preserve">              }else{</w:t>
      </w:r>
    </w:p>
    <w:p w:rsidR="0091600D" w:rsidRPr="003C7DB9" w:rsidRDefault="0091600D" w:rsidP="0091600D">
      <w:pPr>
        <w:pStyle w:val="a3"/>
        <w:rPr>
          <w:b/>
          <w:noProof/>
          <w:color w:val="000000" w:themeColor="text1"/>
          <w:sz w:val="24"/>
          <w:szCs w:val="24"/>
          <w:lang w:val="en-US"/>
        </w:rPr>
      </w:pPr>
      <w:r w:rsidRPr="003C7DB9">
        <w:rPr>
          <w:b/>
          <w:noProof/>
          <w:color w:val="000000" w:themeColor="text1"/>
          <w:sz w:val="24"/>
          <w:szCs w:val="24"/>
          <w:lang w:val="en-US"/>
        </w:rPr>
        <w:t xml:space="preserve">                  return $b4;</w:t>
      </w:r>
    </w:p>
    <w:p w:rsidR="0091600D" w:rsidRPr="003C7DB9" w:rsidRDefault="0091600D" w:rsidP="0091600D">
      <w:pPr>
        <w:pStyle w:val="a3"/>
        <w:rPr>
          <w:b/>
          <w:noProof/>
          <w:color w:val="000000" w:themeColor="text1"/>
          <w:sz w:val="24"/>
          <w:szCs w:val="24"/>
          <w:lang w:val="en-US"/>
        </w:rPr>
      </w:pPr>
      <w:r w:rsidRPr="003C7DB9">
        <w:rPr>
          <w:b/>
          <w:noProof/>
          <w:color w:val="000000" w:themeColor="text1"/>
          <w:sz w:val="24"/>
          <w:szCs w:val="24"/>
          <w:lang w:val="en-US"/>
        </w:rPr>
        <w:t xml:space="preserve">              }              </w:t>
      </w:r>
    </w:p>
    <w:p w:rsidR="0091600D" w:rsidRPr="003C7DB9" w:rsidRDefault="0091600D" w:rsidP="0091600D">
      <w:pPr>
        <w:pStyle w:val="a3"/>
        <w:rPr>
          <w:b/>
          <w:noProof/>
          <w:color w:val="000000" w:themeColor="text1"/>
          <w:sz w:val="24"/>
          <w:szCs w:val="24"/>
          <w:lang w:val="en-US"/>
        </w:rPr>
      </w:pPr>
      <w:r w:rsidRPr="003C7DB9">
        <w:rPr>
          <w:b/>
          <w:noProof/>
          <w:color w:val="000000" w:themeColor="text1"/>
          <w:sz w:val="24"/>
          <w:szCs w:val="24"/>
          <w:lang w:val="en-US"/>
        </w:rPr>
        <w:t xml:space="preserve">          }</w:t>
      </w:r>
    </w:p>
    <w:p w:rsidR="0091600D" w:rsidRPr="003C7DB9" w:rsidRDefault="0091600D" w:rsidP="0091600D">
      <w:pPr>
        <w:pStyle w:val="a3"/>
        <w:rPr>
          <w:b/>
          <w:noProof/>
          <w:color w:val="000000" w:themeColor="text1"/>
          <w:sz w:val="24"/>
          <w:szCs w:val="24"/>
          <w:lang w:val="en-US"/>
        </w:rPr>
      </w:pPr>
      <w:r w:rsidRPr="003C7DB9">
        <w:rPr>
          <w:b/>
          <w:noProof/>
          <w:color w:val="000000" w:themeColor="text1"/>
          <w:sz w:val="24"/>
          <w:szCs w:val="24"/>
          <w:lang w:val="en-US"/>
        </w:rPr>
        <w:t xml:space="preserve">          </w:t>
      </w:r>
      <w:r w:rsidRPr="003C7DB9">
        <w:rPr>
          <w:b/>
          <w:noProof/>
          <w:color w:val="E36C0A" w:themeColor="accent6" w:themeShade="BF"/>
          <w:sz w:val="24"/>
          <w:szCs w:val="24"/>
          <w:lang w:val="en-US"/>
        </w:rPr>
        <w:t xml:space="preserve">$what_means_return </w:t>
      </w:r>
      <w:r w:rsidRPr="003C7DB9">
        <w:rPr>
          <w:b/>
          <w:noProof/>
          <w:color w:val="000000" w:themeColor="text1"/>
          <w:sz w:val="24"/>
          <w:szCs w:val="24"/>
          <w:lang w:val="en-US"/>
        </w:rPr>
        <w:t xml:space="preserve">= </w:t>
      </w:r>
      <w:r w:rsidRPr="003C7DB9">
        <w:rPr>
          <w:b/>
          <w:noProof/>
          <w:color w:val="7030A0"/>
          <w:sz w:val="24"/>
          <w:szCs w:val="24"/>
          <w:lang w:val="en-US"/>
        </w:rPr>
        <w:t>what_means_return</w:t>
      </w:r>
      <w:r w:rsidRPr="003C7DB9">
        <w:rPr>
          <w:b/>
          <w:noProof/>
          <w:color w:val="000000" w:themeColor="text1"/>
          <w:sz w:val="24"/>
          <w:szCs w:val="24"/>
          <w:lang w:val="en-US"/>
        </w:rPr>
        <w:t>(68,113);</w:t>
      </w:r>
    </w:p>
    <w:p w:rsidR="00DA47FD" w:rsidRPr="003C7DB9" w:rsidRDefault="0091600D" w:rsidP="0091600D">
      <w:pPr>
        <w:pStyle w:val="a3"/>
        <w:rPr>
          <w:b/>
          <w:noProof/>
          <w:color w:val="000000" w:themeColor="text1"/>
          <w:sz w:val="24"/>
          <w:szCs w:val="24"/>
          <w:lang w:val="en-US"/>
        </w:rPr>
      </w:pPr>
      <w:r w:rsidRPr="003C7DB9">
        <w:rPr>
          <w:b/>
          <w:noProof/>
          <w:color w:val="000000" w:themeColor="text1"/>
          <w:sz w:val="24"/>
          <w:szCs w:val="24"/>
          <w:lang w:val="en-US"/>
        </w:rPr>
        <w:t xml:space="preserve">          echo '&lt;br&gt;' . </w:t>
      </w:r>
      <w:r w:rsidRPr="003C7DB9">
        <w:rPr>
          <w:b/>
          <w:noProof/>
          <w:color w:val="E36C0A" w:themeColor="accent6" w:themeShade="BF"/>
          <w:sz w:val="24"/>
          <w:szCs w:val="24"/>
          <w:lang w:val="en-US"/>
        </w:rPr>
        <w:t>$what_means_return</w:t>
      </w:r>
      <w:r w:rsidRPr="003C7DB9">
        <w:rPr>
          <w:b/>
          <w:noProof/>
          <w:color w:val="000000" w:themeColor="text1"/>
          <w:sz w:val="24"/>
          <w:szCs w:val="24"/>
          <w:lang w:val="en-US"/>
        </w:rPr>
        <w:t>;</w:t>
      </w:r>
    </w:p>
    <w:p w:rsidR="00E52F65" w:rsidRPr="003C7DB9" w:rsidRDefault="00E52F65" w:rsidP="0091600D">
      <w:pPr>
        <w:pStyle w:val="a3"/>
        <w:rPr>
          <w:b/>
          <w:noProof/>
          <w:color w:val="000000" w:themeColor="text1"/>
          <w:sz w:val="24"/>
          <w:szCs w:val="24"/>
          <w:lang w:val="en-US"/>
        </w:rPr>
      </w:pPr>
      <w:r w:rsidRPr="003C7DB9">
        <w:rPr>
          <w:b/>
          <w:noProof/>
          <w:color w:val="000000" w:themeColor="text1"/>
          <w:sz w:val="24"/>
          <w:szCs w:val="24"/>
          <w:lang w:val="en-US"/>
        </w:rPr>
        <w:t>Выведет: 113</w:t>
      </w:r>
    </w:p>
    <w:p w:rsidR="00D441BA" w:rsidRPr="003C7DB9" w:rsidRDefault="00D441BA" w:rsidP="0091600D">
      <w:pPr>
        <w:pStyle w:val="a3"/>
        <w:rPr>
          <w:b/>
          <w:noProof/>
          <w:color w:val="00B050"/>
          <w:sz w:val="24"/>
          <w:szCs w:val="24"/>
          <w:lang w:val="en-US"/>
        </w:rPr>
      </w:pPr>
    </w:p>
    <w:p w:rsidR="00D441BA" w:rsidRPr="003C7DB9" w:rsidRDefault="00D441BA" w:rsidP="0091600D">
      <w:pPr>
        <w:pStyle w:val="a3"/>
        <w:rPr>
          <w:b/>
          <w:noProof/>
          <w:color w:val="00B050"/>
          <w:sz w:val="24"/>
          <w:szCs w:val="24"/>
          <w:lang w:val="en-US"/>
        </w:rPr>
      </w:pPr>
      <w:r w:rsidRPr="003C7DB9">
        <w:rPr>
          <w:b/>
          <w:noProof/>
          <w:color w:val="00B050"/>
          <w:sz w:val="24"/>
          <w:szCs w:val="24"/>
          <w:lang w:val="en-US"/>
        </w:rPr>
        <w:t>Пример 3:</w:t>
      </w:r>
    </w:p>
    <w:p w:rsidR="00D441BA" w:rsidRPr="003C7DB9" w:rsidRDefault="00D441BA" w:rsidP="00D441BA">
      <w:pPr>
        <w:pStyle w:val="a3"/>
        <w:rPr>
          <w:b/>
          <w:noProof/>
          <w:color w:val="000000" w:themeColor="text1"/>
          <w:sz w:val="24"/>
          <w:szCs w:val="24"/>
          <w:lang w:val="en-US"/>
        </w:rPr>
      </w:pPr>
      <w:r w:rsidRPr="003C7DB9">
        <w:rPr>
          <w:b/>
          <w:noProof/>
          <w:color w:val="E36C0A" w:themeColor="accent6" w:themeShade="BF"/>
          <w:sz w:val="24"/>
          <w:szCs w:val="24"/>
          <w:lang w:val="en-US"/>
        </w:rPr>
        <w:t xml:space="preserve">function </w:t>
      </w:r>
      <w:r w:rsidRPr="003C7DB9">
        <w:rPr>
          <w:b/>
          <w:noProof/>
          <w:color w:val="7030A0"/>
          <w:sz w:val="24"/>
          <w:szCs w:val="24"/>
          <w:lang w:val="en-US"/>
        </w:rPr>
        <w:t>what_means_return</w:t>
      </w:r>
      <w:r w:rsidRPr="003C7DB9">
        <w:rPr>
          <w:b/>
          <w:noProof/>
          <w:color w:val="000000" w:themeColor="text1"/>
          <w:sz w:val="24"/>
          <w:szCs w:val="24"/>
          <w:lang w:val="en-US"/>
        </w:rPr>
        <w:t>($a4,$b4){</w:t>
      </w:r>
    </w:p>
    <w:p w:rsidR="00D441BA" w:rsidRPr="003C7DB9" w:rsidRDefault="00D441BA" w:rsidP="00D441BA">
      <w:pPr>
        <w:pStyle w:val="a3"/>
        <w:rPr>
          <w:b/>
          <w:noProof/>
          <w:color w:val="000000" w:themeColor="text1"/>
          <w:sz w:val="24"/>
          <w:szCs w:val="24"/>
          <w:lang w:val="en-US"/>
        </w:rPr>
      </w:pPr>
      <w:r w:rsidRPr="003C7DB9">
        <w:rPr>
          <w:b/>
          <w:noProof/>
          <w:color w:val="000000" w:themeColor="text1"/>
          <w:sz w:val="24"/>
          <w:szCs w:val="24"/>
          <w:lang w:val="en-US"/>
        </w:rPr>
        <w:t xml:space="preserve">    if ($a4&gt;$b4){</w:t>
      </w:r>
    </w:p>
    <w:p w:rsidR="00D441BA" w:rsidRPr="003C7DB9" w:rsidRDefault="00D441BA" w:rsidP="00D441BA">
      <w:pPr>
        <w:pStyle w:val="a3"/>
        <w:rPr>
          <w:b/>
          <w:noProof/>
          <w:color w:val="000000" w:themeColor="text1"/>
          <w:sz w:val="24"/>
          <w:szCs w:val="24"/>
          <w:lang w:val="en-US"/>
        </w:rPr>
      </w:pPr>
      <w:r w:rsidRPr="003C7DB9">
        <w:rPr>
          <w:b/>
          <w:noProof/>
          <w:color w:val="000000" w:themeColor="text1"/>
          <w:sz w:val="24"/>
          <w:szCs w:val="24"/>
          <w:lang w:val="en-US"/>
        </w:rPr>
        <w:t xml:space="preserve">        return $a4;</w:t>
      </w:r>
    </w:p>
    <w:p w:rsidR="00D441BA" w:rsidRPr="003C7DB9" w:rsidRDefault="00D441BA" w:rsidP="00D441BA">
      <w:pPr>
        <w:pStyle w:val="a3"/>
        <w:rPr>
          <w:b/>
          <w:noProof/>
          <w:color w:val="000000" w:themeColor="text1"/>
          <w:sz w:val="24"/>
          <w:szCs w:val="24"/>
          <w:lang w:val="en-US"/>
        </w:rPr>
      </w:pPr>
      <w:r w:rsidRPr="003C7DB9">
        <w:rPr>
          <w:b/>
          <w:noProof/>
          <w:color w:val="000000" w:themeColor="text1"/>
          <w:sz w:val="24"/>
          <w:szCs w:val="24"/>
          <w:lang w:val="en-US"/>
        </w:rPr>
        <w:t xml:space="preserve">    }else{</w:t>
      </w:r>
    </w:p>
    <w:p w:rsidR="00D441BA" w:rsidRPr="003C7DB9" w:rsidRDefault="00D441BA" w:rsidP="00D441BA">
      <w:pPr>
        <w:pStyle w:val="a3"/>
        <w:rPr>
          <w:b/>
          <w:noProof/>
          <w:color w:val="000000" w:themeColor="text1"/>
          <w:sz w:val="24"/>
          <w:szCs w:val="24"/>
          <w:lang w:val="en-US"/>
        </w:rPr>
      </w:pPr>
      <w:r w:rsidRPr="003C7DB9">
        <w:rPr>
          <w:b/>
          <w:noProof/>
          <w:color w:val="000000" w:themeColor="text1"/>
          <w:sz w:val="24"/>
          <w:szCs w:val="24"/>
          <w:lang w:val="en-US"/>
        </w:rPr>
        <w:t xml:space="preserve">        return $b4;</w:t>
      </w:r>
    </w:p>
    <w:p w:rsidR="00D441BA" w:rsidRPr="003C7DB9" w:rsidRDefault="00D441BA" w:rsidP="00D441BA">
      <w:pPr>
        <w:pStyle w:val="a3"/>
        <w:rPr>
          <w:b/>
          <w:noProof/>
          <w:color w:val="000000" w:themeColor="text1"/>
          <w:sz w:val="24"/>
          <w:szCs w:val="24"/>
          <w:lang w:val="en-US"/>
        </w:rPr>
      </w:pPr>
      <w:r w:rsidRPr="003C7DB9">
        <w:rPr>
          <w:b/>
          <w:noProof/>
          <w:color w:val="000000" w:themeColor="text1"/>
          <w:sz w:val="24"/>
          <w:szCs w:val="24"/>
          <w:lang w:val="en-US"/>
        </w:rPr>
        <w:t xml:space="preserve">    }</w:t>
      </w:r>
    </w:p>
    <w:p w:rsidR="00D441BA" w:rsidRPr="003C7DB9" w:rsidRDefault="00D441BA" w:rsidP="00D441BA">
      <w:pPr>
        <w:pStyle w:val="a3"/>
        <w:rPr>
          <w:b/>
          <w:noProof/>
          <w:color w:val="000000" w:themeColor="text1"/>
          <w:sz w:val="24"/>
          <w:szCs w:val="24"/>
          <w:lang w:val="en-US"/>
        </w:rPr>
      </w:pPr>
      <w:r w:rsidRPr="003C7DB9">
        <w:rPr>
          <w:b/>
          <w:noProof/>
          <w:color w:val="000000" w:themeColor="text1"/>
          <w:sz w:val="24"/>
          <w:szCs w:val="24"/>
          <w:lang w:val="en-US"/>
        </w:rPr>
        <w:t>}</w:t>
      </w:r>
    </w:p>
    <w:p w:rsidR="00D441BA" w:rsidRPr="003C7DB9" w:rsidRDefault="00D441BA" w:rsidP="00D441BA">
      <w:pPr>
        <w:pStyle w:val="a3"/>
        <w:rPr>
          <w:b/>
          <w:noProof/>
          <w:color w:val="000000" w:themeColor="text1"/>
          <w:sz w:val="24"/>
          <w:szCs w:val="24"/>
          <w:lang w:val="en-US"/>
        </w:rPr>
      </w:pPr>
    </w:p>
    <w:p w:rsidR="00D441BA" w:rsidRPr="003C7DB9" w:rsidRDefault="00D441BA" w:rsidP="00D441BA">
      <w:pPr>
        <w:pStyle w:val="a3"/>
        <w:rPr>
          <w:b/>
          <w:noProof/>
          <w:color w:val="000000" w:themeColor="text1"/>
          <w:sz w:val="24"/>
          <w:szCs w:val="24"/>
          <w:lang w:val="en-US"/>
        </w:rPr>
      </w:pPr>
      <w:r w:rsidRPr="003C7DB9">
        <w:rPr>
          <w:b/>
          <w:noProof/>
          <w:color w:val="000000" w:themeColor="text1"/>
          <w:sz w:val="24"/>
          <w:szCs w:val="24"/>
          <w:lang w:val="en-US"/>
        </w:rPr>
        <w:t>$d = 10;</w:t>
      </w:r>
    </w:p>
    <w:p w:rsidR="00D441BA" w:rsidRPr="003C7DB9" w:rsidRDefault="00D441BA" w:rsidP="00D441BA">
      <w:pPr>
        <w:pStyle w:val="a3"/>
        <w:rPr>
          <w:b/>
          <w:noProof/>
          <w:color w:val="000000" w:themeColor="text1"/>
          <w:sz w:val="24"/>
          <w:szCs w:val="24"/>
          <w:lang w:val="en-US"/>
        </w:rPr>
      </w:pPr>
      <w:r w:rsidRPr="003C7DB9">
        <w:rPr>
          <w:b/>
          <w:noProof/>
          <w:color w:val="000000" w:themeColor="text1"/>
          <w:sz w:val="24"/>
          <w:szCs w:val="24"/>
          <w:lang w:val="en-US"/>
        </w:rPr>
        <w:t>$f = 4;</w:t>
      </w:r>
    </w:p>
    <w:p w:rsidR="00D441BA" w:rsidRPr="003C7DB9" w:rsidRDefault="00D441BA" w:rsidP="00D441BA">
      <w:pPr>
        <w:pStyle w:val="a3"/>
        <w:rPr>
          <w:b/>
          <w:noProof/>
          <w:color w:val="000000" w:themeColor="text1"/>
          <w:sz w:val="24"/>
          <w:szCs w:val="24"/>
          <w:lang w:val="en-US"/>
        </w:rPr>
      </w:pPr>
      <w:r w:rsidRPr="003C7DB9">
        <w:rPr>
          <w:b/>
          <w:noProof/>
          <w:color w:val="E36C0A" w:themeColor="accent6" w:themeShade="BF"/>
          <w:sz w:val="24"/>
          <w:szCs w:val="24"/>
          <w:lang w:val="en-US"/>
        </w:rPr>
        <w:lastRenderedPageBreak/>
        <w:t>$what_means_return</w:t>
      </w:r>
      <w:r w:rsidRPr="003C7DB9">
        <w:rPr>
          <w:b/>
          <w:noProof/>
          <w:color w:val="000000" w:themeColor="text1"/>
          <w:sz w:val="24"/>
          <w:szCs w:val="24"/>
          <w:lang w:val="en-US"/>
        </w:rPr>
        <w:t xml:space="preserve"> = </w:t>
      </w:r>
      <w:r w:rsidRPr="003C7DB9">
        <w:rPr>
          <w:b/>
          <w:noProof/>
          <w:color w:val="7030A0"/>
          <w:sz w:val="24"/>
          <w:szCs w:val="24"/>
          <w:lang w:val="en-US"/>
        </w:rPr>
        <w:t>what_means_return</w:t>
      </w:r>
      <w:r w:rsidRPr="003C7DB9">
        <w:rPr>
          <w:b/>
          <w:noProof/>
          <w:color w:val="000000" w:themeColor="text1"/>
          <w:sz w:val="24"/>
          <w:szCs w:val="24"/>
          <w:lang w:val="en-US"/>
        </w:rPr>
        <w:t>($d, $f);</w:t>
      </w:r>
    </w:p>
    <w:p w:rsidR="00D441BA" w:rsidRPr="003C7DB9" w:rsidRDefault="00D441BA" w:rsidP="00D441BA">
      <w:pPr>
        <w:pStyle w:val="a3"/>
        <w:rPr>
          <w:b/>
          <w:noProof/>
          <w:color w:val="000000" w:themeColor="text1"/>
          <w:sz w:val="24"/>
          <w:szCs w:val="24"/>
          <w:lang w:val="en-US"/>
        </w:rPr>
      </w:pPr>
      <w:r w:rsidRPr="003C7DB9">
        <w:rPr>
          <w:b/>
          <w:noProof/>
          <w:color w:val="000000" w:themeColor="text1"/>
          <w:sz w:val="24"/>
          <w:szCs w:val="24"/>
          <w:lang w:val="en-US"/>
        </w:rPr>
        <w:t xml:space="preserve">echo '&lt;br&gt;' . </w:t>
      </w:r>
      <w:r w:rsidRPr="003C7DB9">
        <w:rPr>
          <w:b/>
          <w:noProof/>
          <w:color w:val="E36C0A" w:themeColor="accent6" w:themeShade="BF"/>
          <w:sz w:val="24"/>
          <w:szCs w:val="24"/>
          <w:lang w:val="en-US"/>
        </w:rPr>
        <w:t>$what_means_return</w:t>
      </w:r>
      <w:r w:rsidRPr="003C7DB9">
        <w:rPr>
          <w:b/>
          <w:noProof/>
          <w:color w:val="000000" w:themeColor="text1"/>
          <w:sz w:val="24"/>
          <w:szCs w:val="24"/>
          <w:lang w:val="en-US"/>
        </w:rPr>
        <w:t>;</w:t>
      </w:r>
    </w:p>
    <w:p w:rsidR="0069780E" w:rsidRPr="001062D9" w:rsidRDefault="001E2831" w:rsidP="0085243C">
      <w:pPr>
        <w:rPr>
          <w:b/>
          <w:noProof/>
          <w:color w:val="7030A0"/>
          <w:sz w:val="24"/>
          <w:szCs w:val="24"/>
        </w:rPr>
      </w:pPr>
      <w:r w:rsidRPr="003C7DB9">
        <w:rPr>
          <w:noProof/>
          <w:color w:val="E36C0A" w:themeColor="accent6" w:themeShade="BF"/>
          <w:sz w:val="24"/>
          <w:szCs w:val="24"/>
          <w:lang w:val="en-US"/>
        </w:rPr>
        <w:t xml:space="preserve"> </w:t>
      </w:r>
      <w:r w:rsidR="00733F54" w:rsidRPr="001062D9">
        <w:rPr>
          <w:b/>
          <w:noProof/>
          <w:color w:val="E36C0A" w:themeColor="accent6" w:themeShade="BF"/>
          <w:sz w:val="24"/>
          <w:szCs w:val="24"/>
        </w:rPr>
        <w:t>Функция</w:t>
      </w:r>
      <w:r w:rsidR="00733F54" w:rsidRPr="001062D9">
        <w:rPr>
          <w:noProof/>
          <w:color w:val="000000" w:themeColor="text1"/>
          <w:sz w:val="24"/>
          <w:szCs w:val="24"/>
        </w:rPr>
        <w:t xml:space="preserve"> </w:t>
      </w:r>
      <w:r w:rsidR="00733F54" w:rsidRPr="001062D9">
        <w:rPr>
          <w:b/>
          <w:noProof/>
          <w:color w:val="E36C0A" w:themeColor="accent6" w:themeShade="BF"/>
          <w:sz w:val="24"/>
          <w:szCs w:val="24"/>
        </w:rPr>
        <w:t>может</w:t>
      </w:r>
      <w:r w:rsidR="00733F54" w:rsidRPr="001062D9">
        <w:rPr>
          <w:noProof/>
          <w:color w:val="000000" w:themeColor="text1"/>
          <w:sz w:val="24"/>
          <w:szCs w:val="24"/>
        </w:rPr>
        <w:t xml:space="preserve"> не только </w:t>
      </w:r>
      <w:r w:rsidR="00733F54" w:rsidRPr="001062D9">
        <w:rPr>
          <w:b/>
          <w:noProof/>
          <w:color w:val="7030A0"/>
          <w:sz w:val="24"/>
          <w:szCs w:val="24"/>
        </w:rPr>
        <w:t>выводить</w:t>
      </w:r>
      <w:r w:rsidR="00733F54" w:rsidRPr="001062D9">
        <w:rPr>
          <w:noProof/>
          <w:color w:val="000000" w:themeColor="text1"/>
          <w:sz w:val="24"/>
          <w:szCs w:val="24"/>
        </w:rPr>
        <w:t xml:space="preserve"> свои значения </w:t>
      </w:r>
      <w:r w:rsidR="007714B1" w:rsidRPr="001062D9">
        <w:rPr>
          <w:noProof/>
          <w:color w:val="000000" w:themeColor="text1"/>
          <w:sz w:val="24"/>
          <w:szCs w:val="24"/>
        </w:rPr>
        <w:t xml:space="preserve">на экран </w:t>
      </w:r>
      <w:r w:rsidR="00733F54" w:rsidRPr="001062D9">
        <w:rPr>
          <w:noProof/>
          <w:color w:val="000000" w:themeColor="text1"/>
          <w:sz w:val="24"/>
          <w:szCs w:val="24"/>
        </w:rPr>
        <w:t>с помощью команды</w:t>
      </w:r>
      <w:r w:rsidR="00B132A2" w:rsidRPr="001062D9">
        <w:rPr>
          <w:noProof/>
          <w:color w:val="000000" w:themeColor="text1"/>
          <w:sz w:val="24"/>
          <w:szCs w:val="24"/>
        </w:rPr>
        <w:t xml:space="preserve"> </w:t>
      </w:r>
      <w:r w:rsidR="00B132A2" w:rsidRPr="003C7DB9">
        <w:rPr>
          <w:b/>
          <w:noProof/>
          <w:color w:val="7030A0"/>
          <w:sz w:val="24"/>
          <w:szCs w:val="24"/>
          <w:lang w:val="en-US"/>
        </w:rPr>
        <w:t>echo</w:t>
      </w:r>
      <w:r w:rsidR="007714B1" w:rsidRPr="001062D9">
        <w:rPr>
          <w:noProof/>
          <w:color w:val="000000" w:themeColor="text1"/>
          <w:sz w:val="24"/>
          <w:szCs w:val="24"/>
        </w:rPr>
        <w:t xml:space="preserve"> в </w:t>
      </w:r>
      <w:r w:rsidR="00B132A2" w:rsidRPr="001062D9">
        <w:rPr>
          <w:noProof/>
          <w:color w:val="000000" w:themeColor="text1"/>
          <w:sz w:val="24"/>
          <w:szCs w:val="24"/>
        </w:rPr>
        <w:t>брау</w:t>
      </w:r>
      <w:r w:rsidR="007714B1" w:rsidRPr="001062D9">
        <w:rPr>
          <w:noProof/>
          <w:color w:val="000000" w:themeColor="text1"/>
          <w:sz w:val="24"/>
          <w:szCs w:val="24"/>
        </w:rPr>
        <w:t>зере, но и может</w:t>
      </w:r>
      <w:r w:rsidR="00B132A2" w:rsidRPr="001062D9">
        <w:rPr>
          <w:noProof/>
          <w:color w:val="000000" w:themeColor="text1"/>
          <w:sz w:val="24"/>
          <w:szCs w:val="24"/>
        </w:rPr>
        <w:t xml:space="preserve"> </w:t>
      </w:r>
      <w:r w:rsidR="007714B1" w:rsidRPr="001062D9">
        <w:rPr>
          <w:b/>
          <w:noProof/>
          <w:color w:val="7030A0"/>
          <w:sz w:val="24"/>
          <w:szCs w:val="24"/>
        </w:rPr>
        <w:t>возвращать</w:t>
      </w:r>
      <w:r w:rsidR="007714B1" w:rsidRPr="001062D9">
        <w:rPr>
          <w:noProof/>
          <w:color w:val="000000" w:themeColor="text1"/>
          <w:sz w:val="24"/>
          <w:szCs w:val="24"/>
        </w:rPr>
        <w:t xml:space="preserve"> значения с помощью</w:t>
      </w:r>
      <w:r w:rsidR="00B132A2" w:rsidRPr="001062D9">
        <w:rPr>
          <w:noProof/>
          <w:color w:val="000000" w:themeColor="text1"/>
          <w:sz w:val="24"/>
          <w:szCs w:val="24"/>
        </w:rPr>
        <w:t xml:space="preserve"> </w:t>
      </w:r>
      <w:r w:rsidR="007714B1" w:rsidRPr="001062D9">
        <w:rPr>
          <w:noProof/>
          <w:color w:val="000000" w:themeColor="text1"/>
          <w:sz w:val="24"/>
          <w:szCs w:val="24"/>
        </w:rPr>
        <w:t>команды</w:t>
      </w:r>
      <w:r w:rsidR="00B132A2" w:rsidRPr="001062D9">
        <w:rPr>
          <w:b/>
          <w:noProof/>
          <w:color w:val="7030A0"/>
          <w:sz w:val="24"/>
          <w:szCs w:val="24"/>
        </w:rPr>
        <w:t xml:space="preserve"> </w:t>
      </w:r>
      <w:r w:rsidR="00B132A2" w:rsidRPr="003C7DB9">
        <w:rPr>
          <w:b/>
          <w:noProof/>
          <w:color w:val="7030A0"/>
          <w:sz w:val="24"/>
          <w:szCs w:val="24"/>
          <w:lang w:val="en-US"/>
        </w:rPr>
        <w:t>return</w:t>
      </w:r>
      <w:r w:rsidR="00B132A2" w:rsidRPr="001062D9">
        <w:rPr>
          <w:noProof/>
          <w:color w:val="7030A0"/>
          <w:sz w:val="24"/>
          <w:szCs w:val="24"/>
        </w:rPr>
        <w:t xml:space="preserve"> </w:t>
      </w:r>
      <w:r w:rsidR="00B132A2" w:rsidRPr="001062D9">
        <w:rPr>
          <w:noProof/>
          <w:color w:val="000000" w:themeColor="text1"/>
          <w:sz w:val="24"/>
          <w:szCs w:val="24"/>
        </w:rPr>
        <w:t xml:space="preserve">. Тоесть, должна быть связка </w:t>
      </w:r>
      <w:r w:rsidR="00B35B3E" w:rsidRPr="001062D9">
        <w:rPr>
          <w:noProof/>
          <w:color w:val="000000" w:themeColor="text1"/>
          <w:sz w:val="24"/>
          <w:szCs w:val="24"/>
        </w:rPr>
        <w:t xml:space="preserve">               </w:t>
      </w:r>
      <w:r w:rsidR="00B132A2" w:rsidRPr="003C7DB9">
        <w:rPr>
          <w:b/>
          <w:noProof/>
          <w:color w:val="7030A0"/>
          <w:sz w:val="24"/>
          <w:szCs w:val="24"/>
          <w:lang w:val="en-US"/>
        </w:rPr>
        <w:t>echo</w:t>
      </w:r>
      <w:r w:rsidR="00B132A2" w:rsidRPr="001062D9">
        <w:rPr>
          <w:b/>
          <w:noProof/>
          <w:color w:val="7030A0"/>
          <w:sz w:val="24"/>
          <w:szCs w:val="24"/>
        </w:rPr>
        <w:t xml:space="preserve"> + </w:t>
      </w:r>
      <w:r w:rsidR="00B132A2" w:rsidRPr="003C7DB9">
        <w:rPr>
          <w:b/>
          <w:noProof/>
          <w:color w:val="7030A0"/>
          <w:sz w:val="24"/>
          <w:szCs w:val="24"/>
          <w:lang w:val="en-US"/>
        </w:rPr>
        <w:t>return</w:t>
      </w:r>
      <w:r w:rsidR="007714B1" w:rsidRPr="001062D9">
        <w:rPr>
          <w:noProof/>
          <w:color w:val="000000" w:themeColor="text1"/>
          <w:sz w:val="24"/>
          <w:szCs w:val="24"/>
        </w:rPr>
        <w:t xml:space="preserve">, где команда </w:t>
      </w:r>
      <w:r w:rsidR="007714B1" w:rsidRPr="003C7DB9">
        <w:rPr>
          <w:b/>
          <w:noProof/>
          <w:color w:val="7030A0"/>
          <w:sz w:val="24"/>
          <w:szCs w:val="24"/>
          <w:lang w:val="en-US"/>
        </w:rPr>
        <w:t>echo</w:t>
      </w:r>
      <w:r w:rsidR="007714B1" w:rsidRPr="001062D9">
        <w:rPr>
          <w:noProof/>
          <w:color w:val="000000" w:themeColor="text1"/>
          <w:sz w:val="24"/>
          <w:szCs w:val="24"/>
        </w:rPr>
        <w:t xml:space="preserve"> отвечает за </w:t>
      </w:r>
      <w:r w:rsidR="007714B1" w:rsidRPr="001062D9">
        <w:rPr>
          <w:b/>
          <w:noProof/>
          <w:color w:val="E36C0A" w:themeColor="accent6" w:themeShade="BF"/>
          <w:sz w:val="24"/>
          <w:szCs w:val="24"/>
        </w:rPr>
        <w:t>вывод</w:t>
      </w:r>
      <w:r w:rsidR="007714B1" w:rsidRPr="001062D9">
        <w:rPr>
          <w:noProof/>
          <w:color w:val="000000" w:themeColor="text1"/>
          <w:sz w:val="24"/>
          <w:szCs w:val="24"/>
        </w:rPr>
        <w:t xml:space="preserve"> на экран </w:t>
      </w:r>
      <w:r w:rsidR="002D0FE4" w:rsidRPr="001062D9">
        <w:rPr>
          <w:noProof/>
          <w:color w:val="000000" w:themeColor="text1"/>
          <w:sz w:val="24"/>
          <w:szCs w:val="24"/>
        </w:rPr>
        <w:t xml:space="preserve">значений, </w:t>
      </w:r>
      <w:r w:rsidR="002D0FE4" w:rsidRPr="001062D9">
        <w:rPr>
          <w:b/>
          <w:noProof/>
          <w:color w:val="E36C0A" w:themeColor="accent6" w:themeShade="BF"/>
          <w:sz w:val="24"/>
          <w:szCs w:val="24"/>
        </w:rPr>
        <w:t>возвращенных</w:t>
      </w:r>
      <w:r w:rsidR="007714B1" w:rsidRPr="001062D9">
        <w:rPr>
          <w:noProof/>
          <w:color w:val="000000" w:themeColor="text1"/>
          <w:sz w:val="24"/>
          <w:szCs w:val="24"/>
        </w:rPr>
        <w:t xml:space="preserve"> командой </w:t>
      </w:r>
      <w:r w:rsidR="007714B1" w:rsidRPr="003C7DB9">
        <w:rPr>
          <w:b/>
          <w:noProof/>
          <w:color w:val="7030A0"/>
          <w:sz w:val="24"/>
          <w:szCs w:val="24"/>
          <w:lang w:val="en-US"/>
        </w:rPr>
        <w:t>return</w:t>
      </w:r>
      <w:r w:rsidR="000A0F4B" w:rsidRPr="001062D9">
        <w:rPr>
          <w:b/>
          <w:noProof/>
          <w:color w:val="7030A0"/>
          <w:sz w:val="24"/>
          <w:szCs w:val="24"/>
        </w:rPr>
        <w:t xml:space="preserve"> </w:t>
      </w:r>
      <w:r w:rsidR="000A0F4B" w:rsidRPr="001062D9">
        <w:rPr>
          <w:noProof/>
          <w:color w:val="000000" w:themeColor="text1"/>
          <w:sz w:val="24"/>
          <w:szCs w:val="24"/>
        </w:rPr>
        <w:t>от кода</w:t>
      </w:r>
      <w:r w:rsidR="007714B1" w:rsidRPr="001062D9">
        <w:rPr>
          <w:noProof/>
          <w:color w:val="7030A0"/>
          <w:sz w:val="24"/>
          <w:szCs w:val="24"/>
        </w:rPr>
        <w:t>.</w:t>
      </w:r>
    </w:p>
    <w:p w:rsidR="00BE0E49" w:rsidRPr="001062D9" w:rsidRDefault="0069780E" w:rsidP="0085243C">
      <w:pPr>
        <w:rPr>
          <w:noProof/>
          <w:color w:val="000000" w:themeColor="text1"/>
          <w:sz w:val="24"/>
          <w:szCs w:val="24"/>
        </w:rPr>
      </w:pPr>
      <w:r w:rsidRPr="001062D9">
        <w:rPr>
          <w:noProof/>
          <w:color w:val="000000" w:themeColor="text1"/>
          <w:sz w:val="24"/>
          <w:szCs w:val="24"/>
        </w:rPr>
        <w:t xml:space="preserve">Конструкция с использованием </w:t>
      </w:r>
      <w:r w:rsidRPr="003C7DB9">
        <w:rPr>
          <w:b/>
          <w:noProof/>
          <w:color w:val="E36C0A" w:themeColor="accent6" w:themeShade="BF"/>
          <w:sz w:val="24"/>
          <w:szCs w:val="24"/>
          <w:lang w:val="en-US"/>
        </w:rPr>
        <w:t>return</w:t>
      </w:r>
      <w:r w:rsidRPr="001062D9">
        <w:rPr>
          <w:noProof/>
          <w:color w:val="000000" w:themeColor="text1"/>
          <w:sz w:val="24"/>
          <w:szCs w:val="24"/>
        </w:rPr>
        <w:t xml:space="preserve"> удобна тем, что переменную </w:t>
      </w:r>
      <w:r w:rsidRPr="001062D9">
        <w:rPr>
          <w:b/>
          <w:noProof/>
          <w:color w:val="E36C0A" w:themeColor="accent6" w:themeShade="BF"/>
          <w:sz w:val="24"/>
          <w:szCs w:val="24"/>
        </w:rPr>
        <w:t>$</w:t>
      </w:r>
      <w:r w:rsidRPr="003C7DB9">
        <w:rPr>
          <w:b/>
          <w:noProof/>
          <w:color w:val="E36C0A" w:themeColor="accent6" w:themeShade="BF"/>
          <w:sz w:val="24"/>
          <w:szCs w:val="24"/>
          <w:lang w:val="en-US"/>
        </w:rPr>
        <w:t>what</w:t>
      </w:r>
      <w:r w:rsidRPr="001062D9">
        <w:rPr>
          <w:b/>
          <w:noProof/>
          <w:color w:val="E36C0A" w:themeColor="accent6" w:themeShade="BF"/>
          <w:sz w:val="24"/>
          <w:szCs w:val="24"/>
        </w:rPr>
        <w:t>_</w:t>
      </w:r>
      <w:r w:rsidRPr="003C7DB9">
        <w:rPr>
          <w:b/>
          <w:noProof/>
          <w:color w:val="E36C0A" w:themeColor="accent6" w:themeShade="BF"/>
          <w:sz w:val="24"/>
          <w:szCs w:val="24"/>
          <w:lang w:val="en-US"/>
        </w:rPr>
        <w:t>means</w:t>
      </w:r>
      <w:r w:rsidRPr="001062D9">
        <w:rPr>
          <w:b/>
          <w:noProof/>
          <w:color w:val="E36C0A" w:themeColor="accent6" w:themeShade="BF"/>
          <w:sz w:val="24"/>
          <w:szCs w:val="24"/>
        </w:rPr>
        <w:t>_</w:t>
      </w:r>
      <w:r w:rsidRPr="003C7DB9">
        <w:rPr>
          <w:b/>
          <w:noProof/>
          <w:color w:val="E36C0A" w:themeColor="accent6" w:themeShade="BF"/>
          <w:sz w:val="24"/>
          <w:szCs w:val="24"/>
          <w:lang w:val="en-US"/>
        </w:rPr>
        <w:t>return</w:t>
      </w:r>
      <w:r w:rsidRPr="001062D9">
        <w:rPr>
          <w:b/>
          <w:noProof/>
          <w:color w:val="E36C0A" w:themeColor="accent6" w:themeShade="BF"/>
          <w:sz w:val="24"/>
          <w:szCs w:val="24"/>
        </w:rPr>
        <w:t xml:space="preserve">; </w:t>
      </w:r>
      <w:r w:rsidRPr="001062D9">
        <w:rPr>
          <w:noProof/>
          <w:color w:val="000000" w:themeColor="text1"/>
          <w:sz w:val="24"/>
          <w:szCs w:val="24"/>
        </w:rPr>
        <w:t xml:space="preserve">мы можем использовать в </w:t>
      </w:r>
      <w:r w:rsidR="005A77F0" w:rsidRPr="001062D9">
        <w:rPr>
          <w:noProof/>
          <w:color w:val="000000" w:themeColor="text1"/>
          <w:sz w:val="24"/>
          <w:szCs w:val="24"/>
        </w:rPr>
        <w:t>любой части кода.</w:t>
      </w:r>
    </w:p>
    <w:p w:rsidR="008D643D" w:rsidRPr="001062D9" w:rsidRDefault="008D643D" w:rsidP="008D643D">
      <w:pPr>
        <w:pStyle w:val="a3"/>
        <w:numPr>
          <w:ilvl w:val="1"/>
          <w:numId w:val="17"/>
        </w:numPr>
        <w:rPr>
          <w:noProof/>
          <w:sz w:val="24"/>
          <w:szCs w:val="24"/>
        </w:rPr>
      </w:pPr>
      <w:r w:rsidRPr="001062D9">
        <w:rPr>
          <w:noProof/>
          <w:sz w:val="24"/>
          <w:szCs w:val="24"/>
        </w:rPr>
        <w:t xml:space="preserve">Также </w:t>
      </w:r>
      <w:r w:rsidRPr="003C7DB9">
        <w:rPr>
          <w:b/>
          <w:noProof/>
          <w:color w:val="E36C0A" w:themeColor="accent6" w:themeShade="BF"/>
          <w:sz w:val="24"/>
          <w:szCs w:val="24"/>
          <w:lang w:val="en-US"/>
        </w:rPr>
        <w:t>return</w:t>
      </w:r>
      <w:r w:rsidRPr="001062D9">
        <w:rPr>
          <w:noProof/>
          <w:sz w:val="24"/>
          <w:szCs w:val="24"/>
        </w:rPr>
        <w:t xml:space="preserve"> останавливает выполнение кода после себя</w:t>
      </w:r>
    </w:p>
    <w:p w:rsidR="008D643D" w:rsidRPr="001062D9" w:rsidRDefault="008D643D" w:rsidP="008D643D">
      <w:pPr>
        <w:pStyle w:val="a3"/>
        <w:rPr>
          <w:b/>
          <w:noProof/>
          <w:color w:val="000000" w:themeColor="text1"/>
          <w:sz w:val="24"/>
          <w:szCs w:val="24"/>
        </w:rPr>
      </w:pPr>
    </w:p>
    <w:p w:rsidR="008D643D" w:rsidRPr="001062D9" w:rsidRDefault="008D643D" w:rsidP="008D643D">
      <w:pPr>
        <w:pStyle w:val="a3"/>
        <w:rPr>
          <w:b/>
          <w:noProof/>
          <w:color w:val="000000" w:themeColor="text1"/>
          <w:sz w:val="24"/>
          <w:szCs w:val="24"/>
        </w:rPr>
      </w:pPr>
      <w:r w:rsidRPr="003C7DB9">
        <w:rPr>
          <w:b/>
          <w:noProof/>
          <w:color w:val="E36C0A" w:themeColor="accent6" w:themeShade="BF"/>
          <w:sz w:val="24"/>
          <w:szCs w:val="24"/>
          <w:lang w:val="en-US"/>
        </w:rPr>
        <w:t>function</w:t>
      </w:r>
      <w:r w:rsidRPr="001062D9">
        <w:rPr>
          <w:b/>
          <w:noProof/>
          <w:color w:val="000000" w:themeColor="text1"/>
          <w:sz w:val="24"/>
          <w:szCs w:val="24"/>
        </w:rPr>
        <w:t xml:space="preserve"> </w:t>
      </w:r>
      <w:r w:rsidRPr="003C7DB9">
        <w:rPr>
          <w:b/>
          <w:noProof/>
          <w:color w:val="000000" w:themeColor="text1"/>
          <w:sz w:val="24"/>
          <w:szCs w:val="24"/>
          <w:lang w:val="en-US"/>
        </w:rPr>
        <w:t>return</w:t>
      </w:r>
      <w:r w:rsidRPr="001062D9">
        <w:rPr>
          <w:b/>
          <w:noProof/>
          <w:color w:val="000000" w:themeColor="text1"/>
          <w:sz w:val="24"/>
          <w:szCs w:val="24"/>
        </w:rPr>
        <w:t>_</w:t>
      </w:r>
      <w:r w:rsidRPr="003C7DB9">
        <w:rPr>
          <w:b/>
          <w:noProof/>
          <w:color w:val="000000" w:themeColor="text1"/>
          <w:sz w:val="24"/>
          <w:szCs w:val="24"/>
          <w:lang w:val="en-US"/>
        </w:rPr>
        <w:t>stop</w:t>
      </w:r>
      <w:r w:rsidRPr="001062D9">
        <w:rPr>
          <w:b/>
          <w:noProof/>
          <w:color w:val="000000" w:themeColor="text1"/>
          <w:sz w:val="24"/>
          <w:szCs w:val="24"/>
        </w:rPr>
        <w:t>_</w:t>
      </w:r>
      <w:r w:rsidRPr="003C7DB9">
        <w:rPr>
          <w:b/>
          <w:noProof/>
          <w:color w:val="000000" w:themeColor="text1"/>
          <w:sz w:val="24"/>
          <w:szCs w:val="24"/>
          <w:lang w:val="en-US"/>
        </w:rPr>
        <w:t>code</w:t>
      </w:r>
      <w:r w:rsidRPr="001062D9">
        <w:rPr>
          <w:b/>
          <w:noProof/>
          <w:color w:val="000000" w:themeColor="text1"/>
          <w:sz w:val="24"/>
          <w:szCs w:val="24"/>
        </w:rPr>
        <w:t>(){</w:t>
      </w:r>
    </w:p>
    <w:p w:rsidR="008D643D" w:rsidRPr="001062D9" w:rsidRDefault="008D643D" w:rsidP="008D643D">
      <w:pPr>
        <w:pStyle w:val="a3"/>
        <w:rPr>
          <w:b/>
          <w:noProof/>
          <w:color w:val="000000" w:themeColor="text1"/>
          <w:sz w:val="24"/>
          <w:szCs w:val="24"/>
        </w:rPr>
      </w:pPr>
      <w:r w:rsidRPr="001062D9">
        <w:rPr>
          <w:b/>
          <w:noProof/>
          <w:color w:val="000000" w:themeColor="text1"/>
          <w:sz w:val="24"/>
          <w:szCs w:val="24"/>
        </w:rPr>
        <w:t xml:space="preserve">    </w:t>
      </w:r>
    </w:p>
    <w:p w:rsidR="008D643D" w:rsidRPr="001062D9" w:rsidRDefault="008D643D" w:rsidP="008D643D">
      <w:pPr>
        <w:pStyle w:val="a3"/>
        <w:rPr>
          <w:b/>
          <w:noProof/>
          <w:color w:val="000000" w:themeColor="text1"/>
          <w:sz w:val="24"/>
          <w:szCs w:val="24"/>
        </w:rPr>
      </w:pPr>
      <w:r w:rsidRPr="001062D9">
        <w:rPr>
          <w:b/>
          <w:noProof/>
          <w:color w:val="000000" w:themeColor="text1"/>
          <w:sz w:val="24"/>
          <w:szCs w:val="24"/>
        </w:rPr>
        <w:t xml:space="preserve">    </w:t>
      </w:r>
      <w:r w:rsidRPr="003C7DB9">
        <w:rPr>
          <w:b/>
          <w:noProof/>
          <w:color w:val="000000" w:themeColor="text1"/>
          <w:sz w:val="24"/>
          <w:szCs w:val="24"/>
          <w:lang w:val="en-US"/>
        </w:rPr>
        <w:t>echo</w:t>
      </w:r>
      <w:r w:rsidRPr="001062D9">
        <w:rPr>
          <w:b/>
          <w:noProof/>
          <w:color w:val="000000" w:themeColor="text1"/>
          <w:sz w:val="24"/>
          <w:szCs w:val="24"/>
        </w:rPr>
        <w:t xml:space="preserve"> 'Нам нужны большие автобусы';</w:t>
      </w:r>
    </w:p>
    <w:p w:rsidR="008D643D" w:rsidRPr="001062D9" w:rsidRDefault="008D643D" w:rsidP="008D643D">
      <w:pPr>
        <w:pStyle w:val="a3"/>
        <w:rPr>
          <w:b/>
          <w:noProof/>
          <w:color w:val="000000" w:themeColor="text1"/>
          <w:sz w:val="24"/>
          <w:szCs w:val="24"/>
        </w:rPr>
      </w:pPr>
      <w:r w:rsidRPr="001062D9">
        <w:rPr>
          <w:b/>
          <w:noProof/>
          <w:color w:val="000000" w:themeColor="text1"/>
          <w:sz w:val="24"/>
          <w:szCs w:val="24"/>
        </w:rPr>
        <w:t xml:space="preserve">     </w:t>
      </w:r>
      <w:r w:rsidRPr="003C7DB9">
        <w:rPr>
          <w:b/>
          <w:noProof/>
          <w:color w:val="E36C0A" w:themeColor="accent6" w:themeShade="BF"/>
          <w:sz w:val="24"/>
          <w:szCs w:val="24"/>
          <w:lang w:val="en-US"/>
        </w:rPr>
        <w:t>return</w:t>
      </w:r>
      <w:r w:rsidRPr="001062D9">
        <w:rPr>
          <w:b/>
          <w:noProof/>
          <w:color w:val="E36C0A" w:themeColor="accent6" w:themeShade="BF"/>
          <w:sz w:val="24"/>
          <w:szCs w:val="24"/>
        </w:rPr>
        <w:t>;</w:t>
      </w:r>
    </w:p>
    <w:p w:rsidR="008D643D" w:rsidRPr="001062D9" w:rsidRDefault="008D643D" w:rsidP="008D643D">
      <w:pPr>
        <w:pStyle w:val="a3"/>
        <w:rPr>
          <w:b/>
          <w:noProof/>
          <w:color w:val="000000" w:themeColor="text1"/>
          <w:sz w:val="24"/>
          <w:szCs w:val="24"/>
        </w:rPr>
      </w:pPr>
      <w:r w:rsidRPr="001062D9">
        <w:rPr>
          <w:b/>
          <w:noProof/>
          <w:color w:val="000000" w:themeColor="text1"/>
          <w:sz w:val="24"/>
          <w:szCs w:val="24"/>
        </w:rPr>
        <w:t xml:space="preserve">     </w:t>
      </w:r>
      <w:r w:rsidRPr="003C7DB9">
        <w:rPr>
          <w:b/>
          <w:noProof/>
          <w:color w:val="000000" w:themeColor="text1"/>
          <w:sz w:val="24"/>
          <w:szCs w:val="24"/>
          <w:lang w:val="en-US"/>
        </w:rPr>
        <w:t>echo</w:t>
      </w:r>
      <w:r w:rsidRPr="001062D9">
        <w:rPr>
          <w:b/>
          <w:noProof/>
          <w:color w:val="000000" w:themeColor="text1"/>
          <w:sz w:val="24"/>
          <w:szCs w:val="24"/>
        </w:rPr>
        <w:t xml:space="preserve"> 'А маршрутчики пошли в жопу';</w:t>
      </w:r>
    </w:p>
    <w:p w:rsidR="008D643D" w:rsidRPr="001062D9" w:rsidRDefault="008D643D" w:rsidP="008D643D">
      <w:pPr>
        <w:pStyle w:val="a3"/>
        <w:rPr>
          <w:b/>
          <w:noProof/>
          <w:color w:val="000000" w:themeColor="text1"/>
          <w:sz w:val="24"/>
          <w:szCs w:val="24"/>
        </w:rPr>
      </w:pPr>
      <w:r w:rsidRPr="001062D9">
        <w:rPr>
          <w:b/>
          <w:noProof/>
          <w:color w:val="000000" w:themeColor="text1"/>
          <w:sz w:val="24"/>
          <w:szCs w:val="24"/>
        </w:rPr>
        <w:t xml:space="preserve">     </w:t>
      </w:r>
    </w:p>
    <w:p w:rsidR="008D643D" w:rsidRPr="001062D9" w:rsidRDefault="008D643D" w:rsidP="008D643D">
      <w:pPr>
        <w:pStyle w:val="a3"/>
        <w:rPr>
          <w:b/>
          <w:noProof/>
          <w:color w:val="000000" w:themeColor="text1"/>
          <w:sz w:val="24"/>
          <w:szCs w:val="24"/>
        </w:rPr>
      </w:pPr>
      <w:r w:rsidRPr="001062D9">
        <w:rPr>
          <w:b/>
          <w:noProof/>
          <w:color w:val="000000" w:themeColor="text1"/>
          <w:sz w:val="24"/>
          <w:szCs w:val="24"/>
        </w:rPr>
        <w:t>}</w:t>
      </w:r>
    </w:p>
    <w:p w:rsidR="008D643D" w:rsidRPr="001062D9" w:rsidRDefault="008D643D" w:rsidP="008D643D">
      <w:pPr>
        <w:pStyle w:val="a3"/>
        <w:rPr>
          <w:b/>
          <w:noProof/>
          <w:color w:val="000000" w:themeColor="text1"/>
          <w:sz w:val="24"/>
          <w:szCs w:val="24"/>
        </w:rPr>
      </w:pPr>
      <w:r w:rsidRPr="003C7DB9">
        <w:rPr>
          <w:b/>
          <w:noProof/>
          <w:color w:val="000000" w:themeColor="text1"/>
          <w:sz w:val="24"/>
          <w:szCs w:val="24"/>
          <w:lang w:val="en-US"/>
        </w:rPr>
        <w:t>return</w:t>
      </w:r>
      <w:r w:rsidRPr="001062D9">
        <w:rPr>
          <w:b/>
          <w:noProof/>
          <w:color w:val="000000" w:themeColor="text1"/>
          <w:sz w:val="24"/>
          <w:szCs w:val="24"/>
        </w:rPr>
        <w:t>_</w:t>
      </w:r>
      <w:r w:rsidRPr="003C7DB9">
        <w:rPr>
          <w:b/>
          <w:noProof/>
          <w:color w:val="000000" w:themeColor="text1"/>
          <w:sz w:val="24"/>
          <w:szCs w:val="24"/>
          <w:lang w:val="en-US"/>
        </w:rPr>
        <w:t>stop</w:t>
      </w:r>
      <w:r w:rsidRPr="001062D9">
        <w:rPr>
          <w:b/>
          <w:noProof/>
          <w:color w:val="000000" w:themeColor="text1"/>
          <w:sz w:val="24"/>
          <w:szCs w:val="24"/>
        </w:rPr>
        <w:t>_</w:t>
      </w:r>
      <w:r w:rsidRPr="003C7DB9">
        <w:rPr>
          <w:b/>
          <w:noProof/>
          <w:color w:val="000000" w:themeColor="text1"/>
          <w:sz w:val="24"/>
          <w:szCs w:val="24"/>
          <w:lang w:val="en-US"/>
        </w:rPr>
        <w:t>code</w:t>
      </w:r>
      <w:r w:rsidRPr="001062D9">
        <w:rPr>
          <w:b/>
          <w:noProof/>
          <w:color w:val="000000" w:themeColor="text1"/>
          <w:sz w:val="24"/>
          <w:szCs w:val="24"/>
        </w:rPr>
        <w:t>();</w:t>
      </w:r>
    </w:p>
    <w:p w:rsidR="00EF5764" w:rsidRPr="001062D9" w:rsidRDefault="00EF5764" w:rsidP="008D643D">
      <w:pPr>
        <w:pStyle w:val="a3"/>
        <w:rPr>
          <w:b/>
          <w:noProof/>
          <w:color w:val="000000" w:themeColor="text1"/>
          <w:sz w:val="24"/>
          <w:szCs w:val="24"/>
        </w:rPr>
      </w:pPr>
    </w:p>
    <w:p w:rsidR="00EF5764" w:rsidRPr="001062D9" w:rsidRDefault="00EF5764" w:rsidP="008D643D">
      <w:pPr>
        <w:pStyle w:val="a3"/>
        <w:rPr>
          <w:noProof/>
          <w:color w:val="000000" w:themeColor="text1"/>
          <w:sz w:val="24"/>
          <w:szCs w:val="24"/>
        </w:rPr>
      </w:pPr>
      <w:r w:rsidRPr="001062D9">
        <w:rPr>
          <w:b/>
          <w:noProof/>
          <w:color w:val="000000" w:themeColor="text1"/>
          <w:sz w:val="24"/>
          <w:szCs w:val="24"/>
        </w:rPr>
        <w:t xml:space="preserve">Выведет: Нам нужны большие автобусы </w:t>
      </w:r>
      <w:r w:rsidRPr="001062D9">
        <w:rPr>
          <w:noProof/>
          <w:color w:val="000000" w:themeColor="text1"/>
          <w:sz w:val="24"/>
          <w:szCs w:val="24"/>
        </w:rPr>
        <w:t xml:space="preserve">– так как после </w:t>
      </w:r>
      <w:r w:rsidRPr="003C7DB9">
        <w:rPr>
          <w:b/>
          <w:noProof/>
          <w:color w:val="E36C0A" w:themeColor="accent6" w:themeShade="BF"/>
          <w:sz w:val="24"/>
          <w:szCs w:val="24"/>
          <w:lang w:val="en-US"/>
        </w:rPr>
        <w:t>return</w:t>
      </w:r>
      <w:r w:rsidRPr="001062D9">
        <w:rPr>
          <w:noProof/>
          <w:color w:val="000000" w:themeColor="text1"/>
          <w:sz w:val="24"/>
          <w:szCs w:val="24"/>
        </w:rPr>
        <w:t xml:space="preserve"> выполнение кода останавливаеться</w:t>
      </w:r>
      <w:r w:rsidR="00671633" w:rsidRPr="001062D9">
        <w:rPr>
          <w:noProof/>
          <w:color w:val="000000" w:themeColor="text1"/>
          <w:sz w:val="24"/>
          <w:szCs w:val="24"/>
        </w:rPr>
        <w:t xml:space="preserve"> и код не выполнется.</w:t>
      </w:r>
    </w:p>
    <w:p w:rsidR="00583F12" w:rsidRPr="001062D9" w:rsidRDefault="00583F12" w:rsidP="008D643D">
      <w:pPr>
        <w:pStyle w:val="a3"/>
        <w:rPr>
          <w:noProof/>
          <w:color w:val="000000" w:themeColor="text1"/>
          <w:sz w:val="24"/>
          <w:szCs w:val="24"/>
        </w:rPr>
      </w:pPr>
    </w:p>
    <w:p w:rsidR="00583F12" w:rsidRPr="001062D9" w:rsidRDefault="00583F12" w:rsidP="00583F12">
      <w:pPr>
        <w:rPr>
          <w:rFonts w:ascii="Arial Black" w:hAnsi="Arial Black"/>
          <w:b/>
          <w:noProof/>
          <w:color w:val="FF0000"/>
          <w:sz w:val="32"/>
          <w:szCs w:val="32"/>
        </w:rPr>
      </w:pPr>
      <w:r w:rsidRPr="001062D9">
        <w:rPr>
          <w:rFonts w:ascii="Arial Black" w:hAnsi="Arial Black"/>
          <w:b/>
          <w:noProof/>
          <w:color w:val="FF0000"/>
          <w:sz w:val="32"/>
          <w:szCs w:val="32"/>
        </w:rPr>
        <w:t>3) Встроенные функции</w:t>
      </w:r>
    </w:p>
    <w:p w:rsidR="00583F12" w:rsidRPr="001062D9" w:rsidRDefault="00592AAA" w:rsidP="00583F12">
      <w:pPr>
        <w:rPr>
          <w:rFonts w:cstheme="minorHAnsi"/>
          <w:b/>
          <w:noProof/>
          <w:color w:val="000000" w:themeColor="text1"/>
          <w:sz w:val="24"/>
          <w:szCs w:val="24"/>
        </w:rPr>
      </w:pPr>
      <w:r w:rsidRPr="001062D9">
        <w:rPr>
          <w:rFonts w:cstheme="minorHAnsi"/>
          <w:b/>
          <w:noProof/>
          <w:color w:val="000000" w:themeColor="text1"/>
          <w:sz w:val="24"/>
          <w:szCs w:val="24"/>
        </w:rPr>
        <w:t xml:space="preserve">- </w:t>
      </w:r>
      <w:r w:rsidR="00BA46D6" w:rsidRPr="001062D9">
        <w:rPr>
          <w:rFonts w:cstheme="minorHAnsi"/>
          <w:b/>
          <w:noProof/>
          <w:color w:val="000000" w:themeColor="text1"/>
          <w:sz w:val="24"/>
          <w:szCs w:val="24"/>
        </w:rPr>
        <w:t xml:space="preserve">функции с уже </w:t>
      </w:r>
      <w:r w:rsidR="009B776F" w:rsidRPr="001062D9">
        <w:rPr>
          <w:rFonts w:cstheme="minorHAnsi"/>
          <w:b/>
          <w:noProof/>
          <w:color w:val="000000" w:themeColor="text1"/>
          <w:sz w:val="24"/>
          <w:szCs w:val="24"/>
        </w:rPr>
        <w:t>готовым кодом, которые возвращают</w:t>
      </w:r>
      <w:r w:rsidR="00BA46D6" w:rsidRPr="001062D9">
        <w:rPr>
          <w:rFonts w:cstheme="minorHAnsi"/>
          <w:b/>
          <w:noProof/>
          <w:color w:val="000000" w:themeColor="text1"/>
          <w:sz w:val="24"/>
          <w:szCs w:val="24"/>
        </w:rPr>
        <w:t xml:space="preserve"> опре</w:t>
      </w:r>
      <w:r w:rsidRPr="001062D9">
        <w:rPr>
          <w:rFonts w:cstheme="minorHAnsi"/>
          <w:b/>
          <w:noProof/>
          <w:color w:val="000000" w:themeColor="text1"/>
          <w:sz w:val="24"/>
          <w:szCs w:val="24"/>
        </w:rPr>
        <w:t>д</w:t>
      </w:r>
      <w:r w:rsidR="00BA46D6" w:rsidRPr="001062D9">
        <w:rPr>
          <w:rFonts w:cstheme="minorHAnsi"/>
          <w:b/>
          <w:noProof/>
          <w:color w:val="000000" w:themeColor="text1"/>
          <w:sz w:val="24"/>
          <w:szCs w:val="24"/>
        </w:rPr>
        <w:t>еленные параметры</w:t>
      </w:r>
    </w:p>
    <w:p w:rsidR="00443B6F" w:rsidRPr="001062D9" w:rsidRDefault="003E16E0" w:rsidP="00443B6F">
      <w:pPr>
        <w:pStyle w:val="a8"/>
        <w:shd w:val="clear" w:color="auto" w:fill="F7F7F7"/>
        <w:spacing w:line="255" w:lineRule="atLeast"/>
        <w:rPr>
          <w:rFonts w:ascii="Verdana" w:hAnsi="Verdana"/>
          <w:noProof/>
          <w:color w:val="000000"/>
          <w:sz w:val="18"/>
          <w:szCs w:val="18"/>
        </w:rPr>
      </w:pPr>
      <w:r w:rsidRPr="001062D9">
        <w:rPr>
          <w:rFonts w:cstheme="minorHAnsi"/>
          <w:b/>
          <w:noProof/>
          <w:color w:val="000000" w:themeColor="text1"/>
        </w:rPr>
        <w:t xml:space="preserve">3.1) </w:t>
      </w:r>
      <w:r w:rsidRPr="003C7DB9">
        <w:rPr>
          <w:rFonts w:asciiTheme="minorHAnsi" w:hAnsiTheme="minorHAnsi" w:cstheme="minorHAnsi"/>
          <w:b/>
          <w:noProof/>
          <w:color w:val="E36C0A" w:themeColor="accent6" w:themeShade="BF"/>
          <w:lang w:val="en-US"/>
        </w:rPr>
        <w:t>abs</w:t>
      </w:r>
      <w:r w:rsidR="00592AAA" w:rsidRPr="001062D9">
        <w:rPr>
          <w:rFonts w:asciiTheme="minorHAnsi" w:hAnsiTheme="minorHAnsi" w:cstheme="minorHAnsi"/>
          <w:b/>
          <w:noProof/>
          <w:color w:val="E36C0A" w:themeColor="accent6" w:themeShade="BF"/>
        </w:rPr>
        <w:t>:</w:t>
      </w:r>
      <w:r w:rsidRPr="001062D9">
        <w:rPr>
          <w:rFonts w:cstheme="minorHAnsi"/>
          <w:b/>
          <w:noProof/>
          <w:color w:val="000000" w:themeColor="text1"/>
        </w:rPr>
        <w:t xml:space="preserve"> </w:t>
      </w:r>
      <w:r w:rsidR="00443B6F" w:rsidRPr="001062D9">
        <w:rPr>
          <w:rFonts w:ascii="Verdana" w:hAnsi="Verdana"/>
          <w:noProof/>
          <w:color w:val="000000"/>
          <w:sz w:val="18"/>
          <w:szCs w:val="18"/>
        </w:rPr>
        <w:t>Возвращает абсолютное значение</w:t>
      </w:r>
      <w:r w:rsidR="00443B6F" w:rsidRPr="003C7DB9">
        <w:rPr>
          <w:rFonts w:ascii="Verdana" w:hAnsi="Verdana"/>
          <w:noProof/>
          <w:color w:val="000000"/>
          <w:sz w:val="18"/>
          <w:szCs w:val="18"/>
          <w:lang w:val="en-US"/>
        </w:rPr>
        <w:t> </w:t>
      </w:r>
      <w:r w:rsidR="00443B6F" w:rsidRPr="003C7DB9">
        <w:rPr>
          <w:rStyle w:val="HTML1"/>
          <w:rFonts w:ascii="Verdana" w:hAnsi="Verdana"/>
          <w:noProof/>
          <w:color w:val="000000"/>
          <w:sz w:val="18"/>
          <w:szCs w:val="18"/>
          <w:lang w:val="en-US"/>
        </w:rPr>
        <w:t>number</w:t>
      </w:r>
      <w:r w:rsidR="00443B6F" w:rsidRPr="001062D9">
        <w:rPr>
          <w:rFonts w:ascii="Verdana" w:hAnsi="Verdana"/>
          <w:noProof/>
          <w:color w:val="000000"/>
          <w:sz w:val="18"/>
          <w:szCs w:val="18"/>
        </w:rPr>
        <w:t>. Если</w:t>
      </w:r>
      <w:r w:rsidR="00443B6F" w:rsidRPr="003C7DB9">
        <w:rPr>
          <w:rFonts w:ascii="Verdana" w:hAnsi="Verdana"/>
          <w:noProof/>
          <w:color w:val="000000"/>
          <w:sz w:val="18"/>
          <w:szCs w:val="18"/>
          <w:lang w:val="en-US"/>
        </w:rPr>
        <w:t> </w:t>
      </w:r>
      <w:r w:rsidR="00443B6F" w:rsidRPr="003C7DB9">
        <w:rPr>
          <w:rStyle w:val="HTML1"/>
          <w:rFonts w:ascii="Verdana" w:hAnsi="Verdana"/>
          <w:noProof/>
          <w:color w:val="000000"/>
          <w:sz w:val="18"/>
          <w:szCs w:val="18"/>
          <w:lang w:val="en-US"/>
        </w:rPr>
        <w:t>number</w:t>
      </w:r>
      <w:r w:rsidR="00443B6F" w:rsidRPr="003C7DB9">
        <w:rPr>
          <w:rFonts w:ascii="Verdana" w:hAnsi="Verdana"/>
          <w:noProof/>
          <w:color w:val="000000"/>
          <w:sz w:val="18"/>
          <w:szCs w:val="18"/>
          <w:lang w:val="en-US"/>
        </w:rPr>
        <w:t> </w:t>
      </w:r>
      <w:r w:rsidR="00443B6F" w:rsidRPr="001062D9">
        <w:rPr>
          <w:rFonts w:ascii="Verdana" w:hAnsi="Verdana"/>
          <w:noProof/>
          <w:color w:val="000000"/>
          <w:sz w:val="18"/>
          <w:szCs w:val="18"/>
        </w:rPr>
        <w:t>имеет тип</w:t>
      </w:r>
      <w:r w:rsidR="00443B6F" w:rsidRPr="003C7DB9">
        <w:rPr>
          <w:rFonts w:ascii="Verdana" w:hAnsi="Verdana"/>
          <w:noProof/>
          <w:color w:val="000000"/>
          <w:sz w:val="18"/>
          <w:szCs w:val="18"/>
          <w:lang w:val="en-US"/>
        </w:rPr>
        <w:t> </w:t>
      </w:r>
      <w:hyperlink r:id="rId104" w:history="1">
        <w:r w:rsidR="00443B6F" w:rsidRPr="003C7DB9">
          <w:rPr>
            <w:rStyle w:val="a9"/>
            <w:rFonts w:ascii="Verdana" w:hAnsi="Verdana"/>
            <w:b/>
            <w:bCs/>
            <w:noProof/>
            <w:color w:val="003399"/>
            <w:sz w:val="18"/>
            <w:szCs w:val="18"/>
            <w:lang w:val="en-US"/>
          </w:rPr>
          <w:t>float</w:t>
        </w:r>
      </w:hyperlink>
      <w:r w:rsidR="00443B6F" w:rsidRPr="001062D9">
        <w:rPr>
          <w:rFonts w:ascii="Verdana" w:hAnsi="Verdana"/>
          <w:noProof/>
          <w:color w:val="000000"/>
          <w:sz w:val="18"/>
          <w:szCs w:val="18"/>
        </w:rPr>
        <w:t>, возвращаемое значение также будет иметь тип</w:t>
      </w:r>
      <w:r w:rsidR="00443B6F" w:rsidRPr="003C7DB9">
        <w:rPr>
          <w:rFonts w:ascii="Verdana" w:hAnsi="Verdana"/>
          <w:noProof/>
          <w:color w:val="000000"/>
          <w:sz w:val="18"/>
          <w:szCs w:val="18"/>
          <w:lang w:val="en-US"/>
        </w:rPr>
        <w:t> </w:t>
      </w:r>
      <w:hyperlink r:id="rId105" w:history="1">
        <w:r w:rsidR="00443B6F" w:rsidRPr="003C7DB9">
          <w:rPr>
            <w:rStyle w:val="a9"/>
            <w:rFonts w:ascii="Verdana" w:hAnsi="Verdana"/>
            <w:b/>
            <w:bCs/>
            <w:noProof/>
            <w:color w:val="003399"/>
            <w:sz w:val="18"/>
            <w:szCs w:val="18"/>
            <w:lang w:val="en-US"/>
          </w:rPr>
          <w:t>float</w:t>
        </w:r>
      </w:hyperlink>
      <w:r w:rsidR="00443B6F" w:rsidRPr="001062D9">
        <w:rPr>
          <w:rFonts w:ascii="Verdana" w:hAnsi="Verdana"/>
          <w:noProof/>
          <w:color w:val="000000"/>
          <w:sz w:val="18"/>
          <w:szCs w:val="18"/>
        </w:rPr>
        <w:t>, иначе -</w:t>
      </w:r>
      <w:r w:rsidR="00443B6F" w:rsidRPr="003C7DB9">
        <w:rPr>
          <w:rFonts w:ascii="Verdana" w:hAnsi="Verdana"/>
          <w:noProof/>
          <w:color w:val="000000"/>
          <w:sz w:val="18"/>
          <w:szCs w:val="18"/>
          <w:lang w:val="en-US"/>
        </w:rPr>
        <w:t> </w:t>
      </w:r>
      <w:hyperlink r:id="rId106" w:history="1">
        <w:r w:rsidR="00443B6F" w:rsidRPr="003C7DB9">
          <w:rPr>
            <w:rStyle w:val="a9"/>
            <w:rFonts w:ascii="Verdana" w:hAnsi="Verdana"/>
            <w:b/>
            <w:bCs/>
            <w:noProof/>
            <w:color w:val="003399"/>
            <w:sz w:val="18"/>
            <w:szCs w:val="18"/>
            <w:lang w:val="en-US"/>
          </w:rPr>
          <w:t>integer</w:t>
        </w:r>
      </w:hyperlink>
      <w:r w:rsidR="00443B6F" w:rsidRPr="001062D9">
        <w:rPr>
          <w:rFonts w:ascii="Verdana" w:hAnsi="Verdana"/>
          <w:noProof/>
          <w:color w:val="000000"/>
          <w:sz w:val="18"/>
          <w:szCs w:val="18"/>
        </w:rPr>
        <w:t>.</w:t>
      </w:r>
    </w:p>
    <w:tbl>
      <w:tblPr>
        <w:tblW w:w="5000" w:type="pct"/>
        <w:tblCellSpacing w:w="0" w:type="dxa"/>
        <w:shd w:val="clear" w:color="auto" w:fill="F7F7F7"/>
        <w:tblCellMar>
          <w:left w:w="0" w:type="dxa"/>
          <w:right w:w="0" w:type="dxa"/>
        </w:tblCellMar>
        <w:tblLook w:val="04A0" w:firstRow="1" w:lastRow="0" w:firstColumn="1" w:lastColumn="0" w:noHBand="0" w:noVBand="1"/>
      </w:tblPr>
      <w:tblGrid>
        <w:gridCol w:w="10466"/>
      </w:tblGrid>
      <w:tr w:rsidR="00443B6F" w:rsidRPr="001062D9" w:rsidTr="00443B6F">
        <w:trPr>
          <w:tblCellSpacing w:w="0" w:type="dxa"/>
        </w:trPr>
        <w:tc>
          <w:tcPr>
            <w:tcW w:w="0" w:type="auto"/>
            <w:shd w:val="clear" w:color="auto" w:fill="F7F7F7"/>
            <w:vAlign w:val="center"/>
            <w:hideMark/>
          </w:tcPr>
          <w:p w:rsidR="00443B6F" w:rsidRPr="001062D9" w:rsidRDefault="00443B6F" w:rsidP="00443B6F">
            <w:pPr>
              <w:spacing w:line="255" w:lineRule="atLeast"/>
              <w:rPr>
                <w:rFonts w:ascii="Verdana" w:hAnsi="Verdana"/>
                <w:noProof/>
                <w:sz w:val="18"/>
                <w:szCs w:val="18"/>
              </w:rPr>
            </w:pPr>
          </w:p>
          <w:p w:rsidR="00443B6F" w:rsidRPr="003C7DB9" w:rsidRDefault="00443B6F" w:rsidP="00443B6F">
            <w:pPr>
              <w:pStyle w:val="a8"/>
              <w:spacing w:line="255" w:lineRule="atLeast"/>
              <w:rPr>
                <w:rFonts w:ascii="Verdana" w:hAnsi="Verdana" w:cs="Arial"/>
                <w:noProof/>
                <w:sz w:val="18"/>
                <w:szCs w:val="18"/>
                <w:lang w:val="en-US"/>
              </w:rPr>
            </w:pPr>
            <w:bookmarkStart w:id="8" w:name="AEN72608"/>
            <w:bookmarkEnd w:id="8"/>
            <w:r w:rsidRPr="003C7DB9">
              <w:rPr>
                <w:rFonts w:ascii="Verdana" w:hAnsi="Verdana" w:cs="Arial"/>
                <w:b/>
                <w:bCs/>
                <w:noProof/>
                <w:sz w:val="18"/>
                <w:szCs w:val="18"/>
                <w:lang w:val="en-US"/>
              </w:rPr>
              <w:t>Пример 1. Пример</w:t>
            </w:r>
          </w:p>
          <w:tbl>
            <w:tblPr>
              <w:tblW w:w="0" w:type="auto"/>
              <w:tblCellSpacing w:w="15" w:type="dxa"/>
              <w:tblInd w:w="75" w:type="dxa"/>
              <w:tblBorders>
                <w:top w:val="single" w:sz="6" w:space="0" w:color="000066"/>
                <w:left w:val="single" w:sz="6" w:space="0" w:color="000066"/>
                <w:bottom w:val="single" w:sz="6" w:space="0" w:color="000066"/>
                <w:right w:val="single" w:sz="6" w:space="0" w:color="000066"/>
              </w:tblBorders>
              <w:shd w:val="clear" w:color="auto" w:fill="E6F3F9"/>
              <w:tblCellMar>
                <w:top w:w="75" w:type="dxa"/>
                <w:left w:w="135" w:type="dxa"/>
                <w:bottom w:w="75" w:type="dxa"/>
                <w:right w:w="75" w:type="dxa"/>
              </w:tblCellMar>
              <w:tblLook w:val="04A0" w:firstRow="1" w:lastRow="0" w:firstColumn="1" w:lastColumn="0" w:noHBand="0" w:noVBand="1"/>
            </w:tblPr>
            <w:tblGrid>
              <w:gridCol w:w="5941"/>
            </w:tblGrid>
            <w:tr w:rsidR="00443B6F" w:rsidRPr="001062D9" w:rsidTr="00443B6F">
              <w:trPr>
                <w:tblCellSpacing w:w="15" w:type="dxa"/>
              </w:trPr>
              <w:tc>
                <w:tcPr>
                  <w:tcW w:w="0" w:type="auto"/>
                  <w:shd w:val="clear" w:color="auto" w:fill="E6F3F9"/>
                  <w:vAlign w:val="center"/>
                  <w:hideMark/>
                </w:tcPr>
                <w:p w:rsidR="00443B6F" w:rsidRPr="003C7DB9" w:rsidRDefault="00443B6F">
                  <w:pPr>
                    <w:spacing w:before="75" w:after="75"/>
                    <w:rPr>
                      <w:noProof/>
                      <w:sz w:val="20"/>
                      <w:szCs w:val="20"/>
                      <w:lang w:val="en-US"/>
                    </w:rPr>
                  </w:pPr>
                  <w:r w:rsidRPr="003C7DB9">
                    <w:rPr>
                      <w:rStyle w:val="HTML2"/>
                      <w:rFonts w:eastAsiaTheme="minorHAnsi"/>
                      <w:noProof/>
                      <w:color w:val="0000BB"/>
                      <w:lang w:val="en-US"/>
                    </w:rPr>
                    <w:t>&lt;?php </w:t>
                  </w:r>
                  <w:r w:rsidRPr="003C7DB9">
                    <w:rPr>
                      <w:rFonts w:ascii="Courier New" w:hAnsi="Courier New" w:cs="Courier New"/>
                      <w:noProof/>
                      <w:color w:val="0000BB"/>
                      <w:sz w:val="20"/>
                      <w:szCs w:val="20"/>
                      <w:lang w:val="en-US"/>
                    </w:rPr>
                    <w:br/>
                  </w:r>
                  <w:r w:rsidRPr="003C7DB9">
                    <w:rPr>
                      <w:rStyle w:val="HTML2"/>
                      <w:rFonts w:eastAsiaTheme="minorHAnsi"/>
                      <w:noProof/>
                      <w:color w:val="0000BB"/>
                      <w:lang w:val="en-US"/>
                    </w:rPr>
                    <w:t>$abs </w:t>
                  </w:r>
                  <w:r w:rsidRPr="003C7DB9">
                    <w:rPr>
                      <w:rStyle w:val="HTML2"/>
                      <w:rFonts w:eastAsiaTheme="minorHAnsi"/>
                      <w:noProof/>
                      <w:color w:val="007700"/>
                      <w:lang w:val="en-US"/>
                    </w:rPr>
                    <w:t>= </w:t>
                  </w:r>
                  <w:r w:rsidRPr="003C7DB9">
                    <w:rPr>
                      <w:rStyle w:val="HTML2"/>
                      <w:rFonts w:eastAsiaTheme="minorHAnsi"/>
                      <w:noProof/>
                      <w:color w:val="0000BB"/>
                      <w:lang w:val="en-US"/>
                    </w:rPr>
                    <w:t>abs</w:t>
                  </w:r>
                  <w:r w:rsidRPr="003C7DB9">
                    <w:rPr>
                      <w:rStyle w:val="HTML2"/>
                      <w:rFonts w:eastAsiaTheme="minorHAnsi"/>
                      <w:noProof/>
                      <w:color w:val="007700"/>
                      <w:lang w:val="en-US"/>
                    </w:rPr>
                    <w:t>(-</w:t>
                  </w:r>
                  <w:r w:rsidRPr="003C7DB9">
                    <w:rPr>
                      <w:rStyle w:val="HTML2"/>
                      <w:rFonts w:eastAsiaTheme="minorHAnsi"/>
                      <w:noProof/>
                      <w:color w:val="0000BB"/>
                      <w:lang w:val="en-US"/>
                    </w:rPr>
                    <w:t>4.2</w:t>
                  </w:r>
                  <w:r w:rsidRPr="003C7DB9">
                    <w:rPr>
                      <w:rStyle w:val="HTML2"/>
                      <w:rFonts w:eastAsiaTheme="minorHAnsi"/>
                      <w:noProof/>
                      <w:color w:val="007700"/>
                      <w:lang w:val="en-US"/>
                    </w:rPr>
                    <w:t>); </w:t>
                  </w:r>
                  <w:r w:rsidRPr="003C7DB9">
                    <w:rPr>
                      <w:rStyle w:val="HTML2"/>
                      <w:rFonts w:eastAsiaTheme="minorHAnsi"/>
                      <w:noProof/>
                      <w:color w:val="FF8000"/>
                      <w:lang w:val="en-US"/>
                    </w:rPr>
                    <w:t>// $abs = 4.2; (double/float)</w:t>
                  </w:r>
                  <w:r w:rsidRPr="003C7DB9">
                    <w:rPr>
                      <w:rFonts w:ascii="Courier New" w:hAnsi="Courier New" w:cs="Courier New"/>
                      <w:noProof/>
                      <w:color w:val="FF8000"/>
                      <w:sz w:val="20"/>
                      <w:szCs w:val="20"/>
                      <w:lang w:val="en-US"/>
                    </w:rPr>
                    <w:br/>
                  </w:r>
                  <w:r w:rsidRPr="003C7DB9">
                    <w:rPr>
                      <w:rStyle w:val="HTML2"/>
                      <w:rFonts w:eastAsiaTheme="minorHAnsi"/>
                      <w:noProof/>
                      <w:color w:val="0000BB"/>
                      <w:lang w:val="en-US"/>
                    </w:rPr>
                    <w:t>$abs2 </w:t>
                  </w:r>
                  <w:r w:rsidRPr="003C7DB9">
                    <w:rPr>
                      <w:rStyle w:val="HTML2"/>
                      <w:rFonts w:eastAsiaTheme="minorHAnsi"/>
                      <w:noProof/>
                      <w:color w:val="007700"/>
                      <w:lang w:val="en-US"/>
                    </w:rPr>
                    <w:t>= </w:t>
                  </w:r>
                  <w:r w:rsidRPr="003C7DB9">
                    <w:rPr>
                      <w:rStyle w:val="HTML2"/>
                      <w:rFonts w:eastAsiaTheme="minorHAnsi"/>
                      <w:noProof/>
                      <w:color w:val="0000BB"/>
                      <w:lang w:val="en-US"/>
                    </w:rPr>
                    <w:t>abs</w:t>
                  </w:r>
                  <w:r w:rsidRPr="003C7DB9">
                    <w:rPr>
                      <w:rStyle w:val="HTML2"/>
                      <w:rFonts w:eastAsiaTheme="minorHAnsi"/>
                      <w:noProof/>
                      <w:color w:val="007700"/>
                      <w:lang w:val="en-US"/>
                    </w:rPr>
                    <w:t>(</w:t>
                  </w:r>
                  <w:r w:rsidRPr="003C7DB9">
                    <w:rPr>
                      <w:rStyle w:val="HTML2"/>
                      <w:rFonts w:eastAsiaTheme="minorHAnsi"/>
                      <w:noProof/>
                      <w:color w:val="0000BB"/>
                      <w:lang w:val="en-US"/>
                    </w:rPr>
                    <w:t>5</w:t>
                  </w:r>
                  <w:r w:rsidRPr="003C7DB9">
                    <w:rPr>
                      <w:rStyle w:val="HTML2"/>
                      <w:rFonts w:eastAsiaTheme="minorHAnsi"/>
                      <w:noProof/>
                      <w:color w:val="007700"/>
                      <w:lang w:val="en-US"/>
                    </w:rPr>
                    <w:t>);   </w:t>
                  </w:r>
                  <w:r w:rsidRPr="003C7DB9">
                    <w:rPr>
                      <w:rStyle w:val="HTML2"/>
                      <w:rFonts w:eastAsiaTheme="minorHAnsi"/>
                      <w:noProof/>
                      <w:color w:val="FF8000"/>
                      <w:lang w:val="en-US"/>
                    </w:rPr>
                    <w:t>// $abs2 = 5; (integer)</w:t>
                  </w:r>
                  <w:r w:rsidRPr="003C7DB9">
                    <w:rPr>
                      <w:rFonts w:ascii="Courier New" w:hAnsi="Courier New" w:cs="Courier New"/>
                      <w:noProof/>
                      <w:color w:val="FF8000"/>
                      <w:sz w:val="20"/>
                      <w:szCs w:val="20"/>
                      <w:lang w:val="en-US"/>
                    </w:rPr>
                    <w:br/>
                  </w:r>
                  <w:r w:rsidRPr="003C7DB9">
                    <w:rPr>
                      <w:rStyle w:val="HTML2"/>
                      <w:rFonts w:eastAsiaTheme="minorHAnsi"/>
                      <w:noProof/>
                      <w:color w:val="0000BB"/>
                      <w:lang w:val="en-US"/>
                    </w:rPr>
                    <w:t>$abs3 </w:t>
                  </w:r>
                  <w:r w:rsidRPr="003C7DB9">
                    <w:rPr>
                      <w:rStyle w:val="HTML2"/>
                      <w:rFonts w:eastAsiaTheme="minorHAnsi"/>
                      <w:noProof/>
                      <w:color w:val="007700"/>
                      <w:lang w:val="en-US"/>
                    </w:rPr>
                    <w:t>= </w:t>
                  </w:r>
                  <w:r w:rsidRPr="003C7DB9">
                    <w:rPr>
                      <w:rStyle w:val="HTML2"/>
                      <w:rFonts w:eastAsiaTheme="minorHAnsi"/>
                      <w:noProof/>
                      <w:color w:val="0000BB"/>
                      <w:lang w:val="en-US"/>
                    </w:rPr>
                    <w:t>abs</w:t>
                  </w:r>
                  <w:r w:rsidRPr="003C7DB9">
                    <w:rPr>
                      <w:rStyle w:val="HTML2"/>
                      <w:rFonts w:eastAsiaTheme="minorHAnsi"/>
                      <w:noProof/>
                      <w:color w:val="007700"/>
                      <w:lang w:val="en-US"/>
                    </w:rPr>
                    <w:t>(-</w:t>
                  </w:r>
                  <w:r w:rsidRPr="003C7DB9">
                    <w:rPr>
                      <w:rStyle w:val="HTML2"/>
                      <w:rFonts w:eastAsiaTheme="minorHAnsi"/>
                      <w:noProof/>
                      <w:color w:val="0000BB"/>
                      <w:lang w:val="en-US"/>
                    </w:rPr>
                    <w:t>5</w:t>
                  </w:r>
                  <w:r w:rsidRPr="003C7DB9">
                    <w:rPr>
                      <w:rStyle w:val="HTML2"/>
                      <w:rFonts w:eastAsiaTheme="minorHAnsi"/>
                      <w:noProof/>
                      <w:color w:val="007700"/>
                      <w:lang w:val="en-US"/>
                    </w:rPr>
                    <w:t>);  </w:t>
                  </w:r>
                  <w:r w:rsidRPr="003C7DB9">
                    <w:rPr>
                      <w:rStyle w:val="HTML2"/>
                      <w:rFonts w:eastAsiaTheme="minorHAnsi"/>
                      <w:noProof/>
                      <w:color w:val="FF8000"/>
                      <w:lang w:val="en-US"/>
                    </w:rPr>
                    <w:t>// $abs3 = 5; (integer)</w:t>
                  </w:r>
                  <w:r w:rsidRPr="003C7DB9">
                    <w:rPr>
                      <w:rFonts w:ascii="Courier New" w:hAnsi="Courier New" w:cs="Courier New"/>
                      <w:noProof/>
                      <w:color w:val="FF8000"/>
                      <w:sz w:val="20"/>
                      <w:szCs w:val="20"/>
                      <w:lang w:val="en-US"/>
                    </w:rPr>
                    <w:br/>
                  </w:r>
                  <w:r w:rsidRPr="003C7DB9">
                    <w:rPr>
                      <w:rStyle w:val="HTML2"/>
                      <w:rFonts w:eastAsiaTheme="minorHAnsi"/>
                      <w:noProof/>
                      <w:color w:val="0000BB"/>
                      <w:lang w:val="en-US"/>
                    </w:rPr>
                    <w:t>?&gt;</w:t>
                  </w:r>
                </w:p>
              </w:tc>
            </w:tr>
          </w:tbl>
          <w:p w:rsidR="00443B6F" w:rsidRPr="003C7DB9" w:rsidRDefault="00443B6F">
            <w:pPr>
              <w:spacing w:line="255" w:lineRule="atLeast"/>
              <w:rPr>
                <w:rFonts w:ascii="Arial" w:hAnsi="Arial" w:cs="Arial"/>
                <w:noProof/>
                <w:sz w:val="18"/>
                <w:szCs w:val="18"/>
                <w:lang w:val="en-US"/>
              </w:rPr>
            </w:pPr>
          </w:p>
        </w:tc>
      </w:tr>
    </w:tbl>
    <w:p w:rsidR="00BA46D6" w:rsidRPr="003C7DB9" w:rsidRDefault="00BA46D6" w:rsidP="00583F12">
      <w:pPr>
        <w:rPr>
          <w:noProof/>
          <w:color w:val="000000" w:themeColor="text1"/>
          <w:sz w:val="24"/>
          <w:szCs w:val="24"/>
          <w:lang w:val="en-US"/>
        </w:rPr>
      </w:pPr>
    </w:p>
    <w:p w:rsidR="00A82694" w:rsidRPr="001062D9" w:rsidRDefault="00592AAA" w:rsidP="00583F12">
      <w:pPr>
        <w:rPr>
          <w:noProof/>
          <w:color w:val="000000" w:themeColor="text1"/>
          <w:sz w:val="24"/>
          <w:szCs w:val="24"/>
        </w:rPr>
      </w:pPr>
      <w:r w:rsidRPr="001062D9">
        <w:rPr>
          <w:b/>
          <w:noProof/>
          <w:color w:val="000000" w:themeColor="text1"/>
          <w:sz w:val="24"/>
          <w:szCs w:val="24"/>
        </w:rPr>
        <w:t>3.2)</w:t>
      </w:r>
      <w:r w:rsidRPr="001062D9">
        <w:rPr>
          <w:noProof/>
          <w:color w:val="000000" w:themeColor="text1"/>
          <w:sz w:val="24"/>
          <w:szCs w:val="24"/>
        </w:rPr>
        <w:t xml:space="preserve"> </w:t>
      </w:r>
      <w:r w:rsidRPr="003C7DB9">
        <w:rPr>
          <w:b/>
          <w:noProof/>
          <w:color w:val="E36C0A" w:themeColor="accent6" w:themeShade="BF"/>
          <w:sz w:val="24"/>
          <w:szCs w:val="24"/>
          <w:lang w:val="en-US"/>
        </w:rPr>
        <w:t>round</w:t>
      </w:r>
      <w:r w:rsidRPr="001062D9">
        <w:rPr>
          <w:b/>
          <w:noProof/>
          <w:color w:val="E36C0A" w:themeColor="accent6" w:themeShade="BF"/>
          <w:sz w:val="24"/>
          <w:szCs w:val="24"/>
        </w:rPr>
        <w:t xml:space="preserve">: </w:t>
      </w:r>
      <w:r w:rsidRPr="001062D9">
        <w:rPr>
          <w:noProof/>
          <w:color w:val="000000" w:themeColor="text1"/>
          <w:sz w:val="24"/>
          <w:szCs w:val="24"/>
        </w:rPr>
        <w:t xml:space="preserve">округляет в сторону меньшего числа, если число после запятой меньше 5, и </w:t>
      </w:r>
      <w:r w:rsidR="003F4B1A" w:rsidRPr="001062D9">
        <w:rPr>
          <w:noProof/>
          <w:color w:val="000000" w:themeColor="text1"/>
          <w:sz w:val="24"/>
          <w:szCs w:val="24"/>
        </w:rPr>
        <w:t>в сторону большего – если соответственно больше 5</w:t>
      </w:r>
      <w:r w:rsidR="00A82694" w:rsidRPr="001062D9">
        <w:rPr>
          <w:noProof/>
          <w:color w:val="000000" w:themeColor="text1"/>
          <w:sz w:val="24"/>
          <w:szCs w:val="24"/>
        </w:rPr>
        <w:t xml:space="preserve"> или равно.</w:t>
      </w:r>
    </w:p>
    <w:p w:rsidR="003F4B1A" w:rsidRPr="001062D9" w:rsidRDefault="003F4B1A" w:rsidP="003F4B1A">
      <w:pPr>
        <w:shd w:val="clear" w:color="auto" w:fill="F7F7F7"/>
        <w:spacing w:after="0" w:line="255" w:lineRule="atLeast"/>
        <w:rPr>
          <w:rFonts w:ascii="Verdana" w:eastAsia="Times New Roman" w:hAnsi="Verdana" w:cs="Times New Roman"/>
          <w:noProof/>
          <w:color w:val="000000"/>
          <w:sz w:val="18"/>
          <w:szCs w:val="18"/>
          <w:lang w:eastAsia="ru-RU"/>
        </w:rPr>
      </w:pPr>
      <w:r w:rsidRPr="003C7DB9">
        <w:rPr>
          <w:rFonts w:ascii="Verdana" w:eastAsia="Times New Roman" w:hAnsi="Verdana" w:cs="Times New Roman"/>
          <w:b/>
          <w:noProof/>
          <w:color w:val="E36C0A" w:themeColor="accent6" w:themeShade="BF"/>
          <w:sz w:val="18"/>
          <w:szCs w:val="18"/>
          <w:lang w:val="en-US" w:eastAsia="ru-RU"/>
        </w:rPr>
        <w:t>round</w:t>
      </w:r>
      <w:r w:rsidRPr="003C7DB9">
        <w:rPr>
          <w:rFonts w:ascii="Verdana" w:eastAsia="Times New Roman" w:hAnsi="Verdana" w:cs="Times New Roman"/>
          <w:noProof/>
          <w:color w:val="000000"/>
          <w:sz w:val="18"/>
          <w:szCs w:val="18"/>
          <w:lang w:val="en-US" w:eastAsia="ru-RU"/>
        </w:rPr>
        <w:t> </w:t>
      </w:r>
      <w:r w:rsidRPr="001062D9">
        <w:rPr>
          <w:rFonts w:ascii="Verdana" w:eastAsia="Times New Roman" w:hAnsi="Verdana" w:cs="Times New Roman"/>
          <w:noProof/>
          <w:color w:val="000000"/>
          <w:sz w:val="18"/>
          <w:szCs w:val="18"/>
          <w:lang w:eastAsia="ru-RU"/>
        </w:rPr>
        <w:t>--</w:t>
      </w:r>
      <w:r w:rsidRPr="003C7DB9">
        <w:rPr>
          <w:rFonts w:ascii="Verdana" w:eastAsia="Times New Roman" w:hAnsi="Verdana" w:cs="Times New Roman"/>
          <w:noProof/>
          <w:color w:val="000000"/>
          <w:sz w:val="18"/>
          <w:szCs w:val="18"/>
          <w:lang w:val="en-US" w:eastAsia="ru-RU"/>
        </w:rPr>
        <w:t> </w:t>
      </w:r>
      <w:r w:rsidRPr="001062D9">
        <w:rPr>
          <w:rFonts w:ascii="Verdana" w:eastAsia="Times New Roman" w:hAnsi="Verdana" w:cs="Times New Roman"/>
          <w:noProof/>
          <w:color w:val="000000"/>
          <w:sz w:val="18"/>
          <w:szCs w:val="18"/>
          <w:lang w:eastAsia="ru-RU"/>
        </w:rPr>
        <w:t xml:space="preserve">Округляет число типа </w:t>
      </w:r>
      <w:r w:rsidRPr="003C7DB9">
        <w:rPr>
          <w:rFonts w:ascii="Verdana" w:eastAsia="Times New Roman" w:hAnsi="Verdana" w:cs="Times New Roman"/>
          <w:noProof/>
          <w:color w:val="000000"/>
          <w:sz w:val="18"/>
          <w:szCs w:val="18"/>
          <w:lang w:val="en-US" w:eastAsia="ru-RU"/>
        </w:rPr>
        <w:t>float</w:t>
      </w:r>
    </w:p>
    <w:p w:rsidR="006A598D" w:rsidRPr="001062D9" w:rsidRDefault="006A598D" w:rsidP="003F4B1A">
      <w:pPr>
        <w:shd w:val="clear" w:color="auto" w:fill="F7F7F7"/>
        <w:spacing w:before="100" w:beforeAutospacing="1" w:after="100" w:afterAutospacing="1" w:line="255" w:lineRule="atLeast"/>
        <w:outlineLvl w:val="1"/>
        <w:rPr>
          <w:rFonts w:ascii="Arial" w:eastAsia="Times New Roman" w:hAnsi="Arial" w:cs="Arial"/>
          <w:b/>
          <w:bCs/>
          <w:noProof/>
          <w:color w:val="0000FF"/>
          <w:sz w:val="21"/>
          <w:szCs w:val="21"/>
          <w:lang w:eastAsia="ru-RU"/>
        </w:rPr>
      </w:pPr>
      <w:bookmarkStart w:id="9" w:name="AEN73633"/>
      <w:bookmarkEnd w:id="9"/>
    </w:p>
    <w:p w:rsidR="00C92963" w:rsidRPr="001062D9" w:rsidRDefault="00C92963" w:rsidP="003F4B1A">
      <w:pPr>
        <w:shd w:val="clear" w:color="auto" w:fill="F7F7F7"/>
        <w:spacing w:before="100" w:beforeAutospacing="1" w:after="100" w:afterAutospacing="1" w:line="255" w:lineRule="atLeast"/>
        <w:outlineLvl w:val="1"/>
        <w:rPr>
          <w:rFonts w:ascii="Arial" w:eastAsia="Times New Roman" w:hAnsi="Arial" w:cs="Arial"/>
          <w:b/>
          <w:bCs/>
          <w:noProof/>
          <w:color w:val="0000FF"/>
          <w:sz w:val="21"/>
          <w:szCs w:val="21"/>
          <w:lang w:eastAsia="ru-RU"/>
        </w:rPr>
      </w:pPr>
    </w:p>
    <w:p w:rsidR="00C92963" w:rsidRPr="001062D9" w:rsidRDefault="00C92963" w:rsidP="003F4B1A">
      <w:pPr>
        <w:shd w:val="clear" w:color="auto" w:fill="F7F7F7"/>
        <w:spacing w:before="100" w:beforeAutospacing="1" w:after="100" w:afterAutospacing="1" w:line="255" w:lineRule="atLeast"/>
        <w:outlineLvl w:val="1"/>
        <w:rPr>
          <w:rFonts w:ascii="Arial" w:eastAsia="Times New Roman" w:hAnsi="Arial" w:cs="Arial"/>
          <w:b/>
          <w:bCs/>
          <w:noProof/>
          <w:color w:val="0000FF"/>
          <w:sz w:val="21"/>
          <w:szCs w:val="21"/>
          <w:lang w:eastAsia="ru-RU"/>
        </w:rPr>
      </w:pPr>
    </w:p>
    <w:p w:rsidR="00C92963" w:rsidRPr="001062D9" w:rsidRDefault="00C92963" w:rsidP="003F4B1A">
      <w:pPr>
        <w:shd w:val="clear" w:color="auto" w:fill="F7F7F7"/>
        <w:spacing w:before="100" w:beforeAutospacing="1" w:after="100" w:afterAutospacing="1" w:line="255" w:lineRule="atLeast"/>
        <w:outlineLvl w:val="1"/>
        <w:rPr>
          <w:rFonts w:ascii="Arial" w:eastAsia="Times New Roman" w:hAnsi="Arial" w:cs="Arial"/>
          <w:b/>
          <w:bCs/>
          <w:noProof/>
          <w:color w:val="0000FF"/>
          <w:sz w:val="21"/>
          <w:szCs w:val="21"/>
          <w:lang w:eastAsia="ru-RU"/>
        </w:rPr>
      </w:pPr>
    </w:p>
    <w:p w:rsidR="003F4B1A" w:rsidRPr="001062D9" w:rsidRDefault="003F4B1A" w:rsidP="003F4B1A">
      <w:pPr>
        <w:shd w:val="clear" w:color="auto" w:fill="F7F7F7"/>
        <w:spacing w:before="100" w:beforeAutospacing="1" w:after="100" w:afterAutospacing="1" w:line="255" w:lineRule="atLeast"/>
        <w:outlineLvl w:val="1"/>
        <w:rPr>
          <w:rFonts w:ascii="Arial" w:eastAsia="Times New Roman" w:hAnsi="Arial" w:cs="Arial"/>
          <w:b/>
          <w:bCs/>
          <w:noProof/>
          <w:color w:val="0000FF"/>
          <w:sz w:val="21"/>
          <w:szCs w:val="21"/>
          <w:lang w:eastAsia="ru-RU"/>
        </w:rPr>
      </w:pPr>
      <w:r w:rsidRPr="001062D9">
        <w:rPr>
          <w:rFonts w:ascii="Arial" w:eastAsia="Times New Roman" w:hAnsi="Arial" w:cs="Arial"/>
          <w:b/>
          <w:bCs/>
          <w:noProof/>
          <w:color w:val="0000FF"/>
          <w:sz w:val="21"/>
          <w:szCs w:val="21"/>
          <w:lang w:eastAsia="ru-RU"/>
        </w:rPr>
        <w:t>Описание</w:t>
      </w:r>
    </w:p>
    <w:p w:rsidR="003F4B1A" w:rsidRPr="003C7DB9" w:rsidRDefault="003F4B1A" w:rsidP="003F4B1A">
      <w:pPr>
        <w:shd w:val="clear" w:color="auto" w:fill="F7F7F7"/>
        <w:spacing w:after="240" w:line="255" w:lineRule="atLeast"/>
        <w:rPr>
          <w:rFonts w:ascii="Verdana" w:eastAsia="Times New Roman" w:hAnsi="Verdana" w:cs="Times New Roman"/>
          <w:noProof/>
          <w:color w:val="000000"/>
          <w:sz w:val="18"/>
          <w:szCs w:val="18"/>
          <w:lang w:val="en-US" w:eastAsia="ru-RU"/>
        </w:rPr>
      </w:pPr>
      <w:r w:rsidRPr="003C7DB9">
        <w:rPr>
          <w:rFonts w:ascii="Verdana" w:eastAsia="Times New Roman" w:hAnsi="Verdana" w:cs="Times New Roman"/>
          <w:noProof/>
          <w:color w:val="000000"/>
          <w:sz w:val="18"/>
          <w:szCs w:val="18"/>
          <w:lang w:val="en-US" w:eastAsia="ru-RU"/>
        </w:rPr>
        <w:t>float </w:t>
      </w:r>
      <w:r w:rsidRPr="003C7DB9">
        <w:rPr>
          <w:rFonts w:ascii="Verdana" w:eastAsia="Times New Roman" w:hAnsi="Verdana" w:cs="Times New Roman"/>
          <w:b/>
          <w:bCs/>
          <w:noProof/>
          <w:color w:val="000000"/>
          <w:sz w:val="18"/>
          <w:szCs w:val="18"/>
          <w:lang w:val="en-US" w:eastAsia="ru-RU"/>
        </w:rPr>
        <w:t>round</w:t>
      </w:r>
      <w:r w:rsidRPr="003C7DB9">
        <w:rPr>
          <w:rFonts w:ascii="Verdana" w:eastAsia="Times New Roman" w:hAnsi="Verdana" w:cs="Times New Roman"/>
          <w:noProof/>
          <w:color w:val="000000"/>
          <w:sz w:val="18"/>
          <w:szCs w:val="18"/>
          <w:lang w:val="en-US" w:eastAsia="ru-RU"/>
        </w:rPr>
        <w:t> ( float val [, int precision] )</w:t>
      </w:r>
    </w:p>
    <w:p w:rsidR="003F4B1A" w:rsidRPr="003C7DB9" w:rsidRDefault="003F4B1A" w:rsidP="003F4B1A">
      <w:pPr>
        <w:shd w:val="clear" w:color="auto" w:fill="F7F7F7"/>
        <w:spacing w:before="100" w:beforeAutospacing="1" w:after="100" w:afterAutospacing="1" w:line="255" w:lineRule="atLeast"/>
        <w:rPr>
          <w:rFonts w:ascii="Verdana" w:eastAsia="Times New Roman" w:hAnsi="Verdana" w:cs="Times New Roman"/>
          <w:noProof/>
          <w:color w:val="000000"/>
          <w:sz w:val="18"/>
          <w:szCs w:val="18"/>
          <w:lang w:val="en-US" w:eastAsia="ru-RU"/>
        </w:rPr>
      </w:pPr>
      <w:r w:rsidRPr="001062D9">
        <w:rPr>
          <w:rFonts w:ascii="Verdana" w:eastAsia="Times New Roman" w:hAnsi="Verdana" w:cs="Times New Roman"/>
          <w:noProof/>
          <w:color w:val="000000"/>
          <w:sz w:val="18"/>
          <w:szCs w:val="18"/>
          <w:lang w:eastAsia="ru-RU"/>
        </w:rPr>
        <w:t>Возвращает округлённое значение</w:t>
      </w:r>
      <w:r w:rsidRPr="003C7DB9">
        <w:rPr>
          <w:rFonts w:ascii="Verdana" w:eastAsia="Times New Roman" w:hAnsi="Verdana" w:cs="Times New Roman"/>
          <w:noProof/>
          <w:color w:val="000000"/>
          <w:sz w:val="18"/>
          <w:szCs w:val="18"/>
          <w:lang w:val="en-US" w:eastAsia="ru-RU"/>
        </w:rPr>
        <w:t> </w:t>
      </w:r>
      <w:r w:rsidRPr="003C7DB9">
        <w:rPr>
          <w:rFonts w:ascii="Verdana" w:eastAsia="Times New Roman" w:hAnsi="Verdana" w:cs="Times New Roman"/>
          <w:i/>
          <w:iCs/>
          <w:noProof/>
          <w:color w:val="000000"/>
          <w:sz w:val="18"/>
          <w:szCs w:val="18"/>
          <w:lang w:val="en-US" w:eastAsia="ru-RU"/>
        </w:rPr>
        <w:t>val</w:t>
      </w:r>
      <w:r w:rsidRPr="003C7DB9">
        <w:rPr>
          <w:rFonts w:ascii="Verdana" w:eastAsia="Times New Roman" w:hAnsi="Verdana" w:cs="Times New Roman"/>
          <w:noProof/>
          <w:color w:val="000000"/>
          <w:sz w:val="18"/>
          <w:szCs w:val="18"/>
          <w:lang w:val="en-US" w:eastAsia="ru-RU"/>
        </w:rPr>
        <w:t> </w:t>
      </w:r>
      <w:r w:rsidRPr="001062D9">
        <w:rPr>
          <w:rFonts w:ascii="Verdana" w:eastAsia="Times New Roman" w:hAnsi="Verdana" w:cs="Times New Roman"/>
          <w:noProof/>
          <w:color w:val="000000"/>
          <w:sz w:val="18"/>
          <w:szCs w:val="18"/>
          <w:lang w:eastAsia="ru-RU"/>
        </w:rPr>
        <w:t>с указанной точностью</w:t>
      </w:r>
      <w:r w:rsidRPr="003C7DB9">
        <w:rPr>
          <w:rFonts w:ascii="Verdana" w:eastAsia="Times New Roman" w:hAnsi="Verdana" w:cs="Times New Roman"/>
          <w:noProof/>
          <w:color w:val="000000"/>
          <w:sz w:val="18"/>
          <w:szCs w:val="18"/>
          <w:lang w:val="en-US" w:eastAsia="ru-RU"/>
        </w:rPr>
        <w:t> </w:t>
      </w:r>
      <w:r w:rsidRPr="003C7DB9">
        <w:rPr>
          <w:rFonts w:ascii="Verdana" w:eastAsia="Times New Roman" w:hAnsi="Verdana" w:cs="Times New Roman"/>
          <w:i/>
          <w:iCs/>
          <w:noProof/>
          <w:color w:val="000000"/>
          <w:sz w:val="18"/>
          <w:szCs w:val="18"/>
          <w:lang w:val="en-US" w:eastAsia="ru-RU"/>
        </w:rPr>
        <w:t>precision</w:t>
      </w:r>
      <w:r w:rsidRPr="003C7DB9">
        <w:rPr>
          <w:rFonts w:ascii="Verdana" w:eastAsia="Times New Roman" w:hAnsi="Verdana" w:cs="Times New Roman"/>
          <w:noProof/>
          <w:color w:val="000000"/>
          <w:sz w:val="18"/>
          <w:szCs w:val="18"/>
          <w:lang w:val="en-US" w:eastAsia="ru-RU"/>
        </w:rPr>
        <w:t> </w:t>
      </w:r>
      <w:r w:rsidRPr="001062D9">
        <w:rPr>
          <w:rFonts w:ascii="Verdana" w:eastAsia="Times New Roman" w:hAnsi="Verdana" w:cs="Times New Roman"/>
          <w:noProof/>
          <w:color w:val="000000"/>
          <w:sz w:val="18"/>
          <w:szCs w:val="18"/>
          <w:lang w:eastAsia="ru-RU"/>
        </w:rPr>
        <w:t xml:space="preserve">(количество цифр после запятой). </w:t>
      </w:r>
      <w:r w:rsidRPr="003C7DB9">
        <w:rPr>
          <w:rFonts w:ascii="Verdana" w:eastAsia="Times New Roman" w:hAnsi="Verdana" w:cs="Times New Roman"/>
          <w:noProof/>
          <w:color w:val="000000"/>
          <w:sz w:val="18"/>
          <w:szCs w:val="18"/>
          <w:lang w:val="en-US" w:eastAsia="ru-RU"/>
        </w:rPr>
        <w:t>Последняя может быть отрицательной или нулём (по умолчанию).</w:t>
      </w:r>
    </w:p>
    <w:tbl>
      <w:tblPr>
        <w:tblW w:w="5000" w:type="pct"/>
        <w:tblCellSpacing w:w="0" w:type="dxa"/>
        <w:tblCellMar>
          <w:left w:w="0" w:type="dxa"/>
          <w:right w:w="0" w:type="dxa"/>
        </w:tblCellMar>
        <w:tblLook w:val="04A0" w:firstRow="1" w:lastRow="0" w:firstColumn="1" w:lastColumn="0" w:noHBand="0" w:noVBand="1"/>
      </w:tblPr>
      <w:tblGrid>
        <w:gridCol w:w="10466"/>
      </w:tblGrid>
      <w:tr w:rsidR="003F4B1A" w:rsidRPr="001062D9" w:rsidTr="003F4B1A">
        <w:trPr>
          <w:tblCellSpacing w:w="0" w:type="dxa"/>
        </w:trPr>
        <w:tc>
          <w:tcPr>
            <w:tcW w:w="0" w:type="auto"/>
            <w:vAlign w:val="center"/>
            <w:hideMark/>
          </w:tcPr>
          <w:p w:rsidR="003F4B1A" w:rsidRPr="003C7DB9" w:rsidRDefault="003F4B1A" w:rsidP="003F4B1A">
            <w:pPr>
              <w:spacing w:after="0" w:line="255" w:lineRule="atLeast"/>
              <w:rPr>
                <w:rFonts w:ascii="Verdana" w:eastAsia="Times New Roman" w:hAnsi="Verdana" w:cs="Times New Roman"/>
                <w:noProof/>
                <w:sz w:val="18"/>
                <w:szCs w:val="18"/>
                <w:lang w:val="en-US" w:eastAsia="ru-RU"/>
              </w:rPr>
            </w:pPr>
          </w:p>
          <w:p w:rsidR="003F4B1A" w:rsidRPr="003C7DB9" w:rsidRDefault="003F4B1A" w:rsidP="003F4B1A">
            <w:pPr>
              <w:spacing w:before="100" w:beforeAutospacing="1" w:after="100" w:afterAutospacing="1" w:line="255" w:lineRule="atLeast"/>
              <w:rPr>
                <w:rFonts w:ascii="Verdana" w:eastAsia="Times New Roman" w:hAnsi="Verdana" w:cs="Arial"/>
                <w:noProof/>
                <w:sz w:val="18"/>
                <w:szCs w:val="18"/>
                <w:lang w:val="en-US" w:eastAsia="ru-RU"/>
              </w:rPr>
            </w:pPr>
            <w:bookmarkStart w:id="10" w:name="AEN73648"/>
            <w:bookmarkEnd w:id="10"/>
            <w:r w:rsidRPr="003C7DB9">
              <w:rPr>
                <w:rFonts w:ascii="Verdana" w:eastAsia="Times New Roman" w:hAnsi="Verdana" w:cs="Arial"/>
                <w:b/>
                <w:bCs/>
                <w:noProof/>
                <w:sz w:val="18"/>
                <w:szCs w:val="18"/>
                <w:lang w:val="en-US" w:eastAsia="ru-RU"/>
              </w:rPr>
              <w:t>Пример 1. Примеры функции round()</w:t>
            </w:r>
          </w:p>
          <w:tbl>
            <w:tblPr>
              <w:tblW w:w="0" w:type="auto"/>
              <w:tblCellSpacing w:w="15" w:type="dxa"/>
              <w:tblInd w:w="75" w:type="dxa"/>
              <w:tblBorders>
                <w:top w:val="single" w:sz="6" w:space="0" w:color="000066"/>
                <w:left w:val="single" w:sz="6" w:space="0" w:color="000066"/>
                <w:bottom w:val="single" w:sz="6" w:space="0" w:color="000066"/>
                <w:right w:val="single" w:sz="6" w:space="0" w:color="000066"/>
              </w:tblBorders>
              <w:shd w:val="clear" w:color="auto" w:fill="E6F3F9"/>
              <w:tblCellMar>
                <w:top w:w="75" w:type="dxa"/>
                <w:left w:w="135" w:type="dxa"/>
                <w:bottom w:w="75" w:type="dxa"/>
                <w:right w:w="75" w:type="dxa"/>
              </w:tblCellMar>
              <w:tblLook w:val="04A0" w:firstRow="1" w:lastRow="0" w:firstColumn="1" w:lastColumn="0" w:noHBand="0" w:noVBand="1"/>
            </w:tblPr>
            <w:tblGrid>
              <w:gridCol w:w="4501"/>
            </w:tblGrid>
            <w:tr w:rsidR="003F4B1A" w:rsidRPr="001062D9" w:rsidTr="003F4B1A">
              <w:trPr>
                <w:tblCellSpacing w:w="15" w:type="dxa"/>
              </w:trPr>
              <w:tc>
                <w:tcPr>
                  <w:tcW w:w="0" w:type="auto"/>
                  <w:shd w:val="clear" w:color="auto" w:fill="E6F3F9"/>
                  <w:vAlign w:val="center"/>
                  <w:hideMark/>
                </w:tcPr>
                <w:p w:rsidR="003F4B1A" w:rsidRPr="003C7DB9" w:rsidRDefault="003F4B1A" w:rsidP="003F4B1A">
                  <w:pPr>
                    <w:spacing w:before="75" w:after="75" w:line="240" w:lineRule="auto"/>
                    <w:rPr>
                      <w:rFonts w:ascii="Times New Roman" w:eastAsia="Times New Roman" w:hAnsi="Times New Roman" w:cs="Times New Roman"/>
                      <w:noProof/>
                      <w:sz w:val="20"/>
                      <w:szCs w:val="20"/>
                      <w:lang w:val="en-US" w:eastAsia="ru-RU"/>
                    </w:rPr>
                  </w:pPr>
                  <w:r w:rsidRPr="003C7DB9">
                    <w:rPr>
                      <w:rFonts w:ascii="Courier New" w:eastAsia="Times New Roman" w:hAnsi="Courier New" w:cs="Courier New"/>
                      <w:noProof/>
                      <w:color w:val="0000BB"/>
                      <w:sz w:val="20"/>
                      <w:szCs w:val="20"/>
                      <w:lang w:val="en-US" w:eastAsia="ru-RU"/>
                    </w:rPr>
                    <w:t>&lt;?php</w:t>
                  </w:r>
                  <w:r w:rsidRPr="003C7DB9">
                    <w:rPr>
                      <w:rFonts w:ascii="Courier New" w:eastAsia="Times New Roman" w:hAnsi="Courier New" w:cs="Courier New"/>
                      <w:noProof/>
                      <w:color w:val="0000BB"/>
                      <w:sz w:val="20"/>
                      <w:szCs w:val="20"/>
                      <w:lang w:val="en-US" w:eastAsia="ru-RU"/>
                    </w:rPr>
                    <w:br/>
                  </w:r>
                  <w:r w:rsidRPr="003C7DB9">
                    <w:rPr>
                      <w:rFonts w:ascii="Courier New" w:eastAsia="Times New Roman" w:hAnsi="Courier New" w:cs="Courier New"/>
                      <w:noProof/>
                      <w:color w:val="007700"/>
                      <w:sz w:val="20"/>
                      <w:szCs w:val="20"/>
                      <w:lang w:val="en-US" w:eastAsia="ru-RU"/>
                    </w:rPr>
                    <w:t>echo </w:t>
                  </w:r>
                  <w:r w:rsidRPr="003C7DB9">
                    <w:rPr>
                      <w:rFonts w:ascii="Courier New" w:eastAsia="Times New Roman" w:hAnsi="Courier New" w:cs="Courier New"/>
                      <w:noProof/>
                      <w:color w:val="0000BB"/>
                      <w:sz w:val="20"/>
                      <w:szCs w:val="20"/>
                      <w:lang w:val="en-US" w:eastAsia="ru-RU"/>
                    </w:rPr>
                    <w:t>round</w:t>
                  </w:r>
                  <w:r w:rsidRPr="003C7DB9">
                    <w:rPr>
                      <w:rFonts w:ascii="Courier New" w:eastAsia="Times New Roman" w:hAnsi="Courier New" w:cs="Courier New"/>
                      <w:noProof/>
                      <w:color w:val="007700"/>
                      <w:sz w:val="20"/>
                      <w:szCs w:val="20"/>
                      <w:lang w:val="en-US" w:eastAsia="ru-RU"/>
                    </w:rPr>
                    <w:t>(</w:t>
                  </w:r>
                  <w:r w:rsidRPr="003C7DB9">
                    <w:rPr>
                      <w:rFonts w:ascii="Courier New" w:eastAsia="Times New Roman" w:hAnsi="Courier New" w:cs="Courier New"/>
                      <w:noProof/>
                      <w:color w:val="0000BB"/>
                      <w:sz w:val="20"/>
                      <w:szCs w:val="20"/>
                      <w:lang w:val="en-US" w:eastAsia="ru-RU"/>
                    </w:rPr>
                    <w:t>3.4</w:t>
                  </w:r>
                  <w:r w:rsidRPr="003C7DB9">
                    <w:rPr>
                      <w:rFonts w:ascii="Courier New" w:eastAsia="Times New Roman" w:hAnsi="Courier New" w:cs="Courier New"/>
                      <w:noProof/>
                      <w:color w:val="007700"/>
                      <w:sz w:val="20"/>
                      <w:szCs w:val="20"/>
                      <w:lang w:val="en-US" w:eastAsia="ru-RU"/>
                    </w:rPr>
                    <w:t>);         </w:t>
                  </w:r>
                  <w:r w:rsidRPr="003C7DB9">
                    <w:rPr>
                      <w:rFonts w:ascii="Courier New" w:eastAsia="Times New Roman" w:hAnsi="Courier New" w:cs="Courier New"/>
                      <w:noProof/>
                      <w:color w:val="FF8000"/>
                      <w:sz w:val="20"/>
                      <w:szCs w:val="20"/>
                      <w:lang w:val="en-US" w:eastAsia="ru-RU"/>
                    </w:rPr>
                    <w:t>// 3</w:t>
                  </w:r>
                  <w:r w:rsidRPr="003C7DB9">
                    <w:rPr>
                      <w:rFonts w:ascii="Courier New" w:eastAsia="Times New Roman" w:hAnsi="Courier New" w:cs="Courier New"/>
                      <w:noProof/>
                      <w:color w:val="FF8000"/>
                      <w:sz w:val="20"/>
                      <w:szCs w:val="20"/>
                      <w:lang w:val="en-US" w:eastAsia="ru-RU"/>
                    </w:rPr>
                    <w:br/>
                  </w:r>
                  <w:r w:rsidRPr="003C7DB9">
                    <w:rPr>
                      <w:rFonts w:ascii="Courier New" w:eastAsia="Times New Roman" w:hAnsi="Courier New" w:cs="Courier New"/>
                      <w:noProof/>
                      <w:color w:val="007700"/>
                      <w:sz w:val="20"/>
                      <w:szCs w:val="20"/>
                      <w:lang w:val="en-US" w:eastAsia="ru-RU"/>
                    </w:rPr>
                    <w:t>echo </w:t>
                  </w:r>
                  <w:r w:rsidRPr="003C7DB9">
                    <w:rPr>
                      <w:rFonts w:ascii="Courier New" w:eastAsia="Times New Roman" w:hAnsi="Courier New" w:cs="Courier New"/>
                      <w:noProof/>
                      <w:color w:val="0000BB"/>
                      <w:sz w:val="20"/>
                      <w:szCs w:val="20"/>
                      <w:lang w:val="en-US" w:eastAsia="ru-RU"/>
                    </w:rPr>
                    <w:t>round</w:t>
                  </w:r>
                  <w:r w:rsidRPr="003C7DB9">
                    <w:rPr>
                      <w:rFonts w:ascii="Courier New" w:eastAsia="Times New Roman" w:hAnsi="Courier New" w:cs="Courier New"/>
                      <w:noProof/>
                      <w:color w:val="007700"/>
                      <w:sz w:val="20"/>
                      <w:szCs w:val="20"/>
                      <w:lang w:val="en-US" w:eastAsia="ru-RU"/>
                    </w:rPr>
                    <w:t>(</w:t>
                  </w:r>
                  <w:r w:rsidRPr="003C7DB9">
                    <w:rPr>
                      <w:rFonts w:ascii="Courier New" w:eastAsia="Times New Roman" w:hAnsi="Courier New" w:cs="Courier New"/>
                      <w:noProof/>
                      <w:color w:val="0000BB"/>
                      <w:sz w:val="20"/>
                      <w:szCs w:val="20"/>
                      <w:lang w:val="en-US" w:eastAsia="ru-RU"/>
                    </w:rPr>
                    <w:t>3.5</w:t>
                  </w:r>
                  <w:r w:rsidRPr="003C7DB9">
                    <w:rPr>
                      <w:rFonts w:ascii="Courier New" w:eastAsia="Times New Roman" w:hAnsi="Courier New" w:cs="Courier New"/>
                      <w:noProof/>
                      <w:color w:val="007700"/>
                      <w:sz w:val="20"/>
                      <w:szCs w:val="20"/>
                      <w:lang w:val="en-US" w:eastAsia="ru-RU"/>
                    </w:rPr>
                    <w:t>);         </w:t>
                  </w:r>
                  <w:r w:rsidRPr="003C7DB9">
                    <w:rPr>
                      <w:rFonts w:ascii="Courier New" w:eastAsia="Times New Roman" w:hAnsi="Courier New" w:cs="Courier New"/>
                      <w:noProof/>
                      <w:color w:val="FF8000"/>
                      <w:sz w:val="20"/>
                      <w:szCs w:val="20"/>
                      <w:lang w:val="en-US" w:eastAsia="ru-RU"/>
                    </w:rPr>
                    <w:t>// 4</w:t>
                  </w:r>
                  <w:r w:rsidRPr="003C7DB9">
                    <w:rPr>
                      <w:rFonts w:ascii="Courier New" w:eastAsia="Times New Roman" w:hAnsi="Courier New" w:cs="Courier New"/>
                      <w:noProof/>
                      <w:color w:val="FF8000"/>
                      <w:sz w:val="20"/>
                      <w:szCs w:val="20"/>
                      <w:lang w:val="en-US" w:eastAsia="ru-RU"/>
                    </w:rPr>
                    <w:br/>
                  </w:r>
                  <w:r w:rsidRPr="003C7DB9">
                    <w:rPr>
                      <w:rFonts w:ascii="Courier New" w:eastAsia="Times New Roman" w:hAnsi="Courier New" w:cs="Courier New"/>
                      <w:noProof/>
                      <w:color w:val="007700"/>
                      <w:sz w:val="20"/>
                      <w:szCs w:val="20"/>
                      <w:lang w:val="en-US" w:eastAsia="ru-RU"/>
                    </w:rPr>
                    <w:t>echo </w:t>
                  </w:r>
                  <w:r w:rsidRPr="003C7DB9">
                    <w:rPr>
                      <w:rFonts w:ascii="Courier New" w:eastAsia="Times New Roman" w:hAnsi="Courier New" w:cs="Courier New"/>
                      <w:noProof/>
                      <w:color w:val="0000BB"/>
                      <w:sz w:val="20"/>
                      <w:szCs w:val="20"/>
                      <w:lang w:val="en-US" w:eastAsia="ru-RU"/>
                    </w:rPr>
                    <w:t>round</w:t>
                  </w:r>
                  <w:r w:rsidRPr="003C7DB9">
                    <w:rPr>
                      <w:rFonts w:ascii="Courier New" w:eastAsia="Times New Roman" w:hAnsi="Courier New" w:cs="Courier New"/>
                      <w:noProof/>
                      <w:color w:val="007700"/>
                      <w:sz w:val="20"/>
                      <w:szCs w:val="20"/>
                      <w:lang w:val="en-US" w:eastAsia="ru-RU"/>
                    </w:rPr>
                    <w:t>(</w:t>
                  </w:r>
                  <w:r w:rsidRPr="003C7DB9">
                    <w:rPr>
                      <w:rFonts w:ascii="Courier New" w:eastAsia="Times New Roman" w:hAnsi="Courier New" w:cs="Courier New"/>
                      <w:noProof/>
                      <w:color w:val="0000BB"/>
                      <w:sz w:val="20"/>
                      <w:szCs w:val="20"/>
                      <w:lang w:val="en-US" w:eastAsia="ru-RU"/>
                    </w:rPr>
                    <w:t>3.6</w:t>
                  </w:r>
                  <w:r w:rsidRPr="003C7DB9">
                    <w:rPr>
                      <w:rFonts w:ascii="Courier New" w:eastAsia="Times New Roman" w:hAnsi="Courier New" w:cs="Courier New"/>
                      <w:noProof/>
                      <w:color w:val="007700"/>
                      <w:sz w:val="20"/>
                      <w:szCs w:val="20"/>
                      <w:lang w:val="en-US" w:eastAsia="ru-RU"/>
                    </w:rPr>
                    <w:t>);         </w:t>
                  </w:r>
                  <w:r w:rsidRPr="003C7DB9">
                    <w:rPr>
                      <w:rFonts w:ascii="Courier New" w:eastAsia="Times New Roman" w:hAnsi="Courier New" w:cs="Courier New"/>
                      <w:noProof/>
                      <w:color w:val="FF8000"/>
                      <w:sz w:val="20"/>
                      <w:szCs w:val="20"/>
                      <w:lang w:val="en-US" w:eastAsia="ru-RU"/>
                    </w:rPr>
                    <w:t>// 4</w:t>
                  </w:r>
                  <w:r w:rsidRPr="003C7DB9">
                    <w:rPr>
                      <w:rFonts w:ascii="Courier New" w:eastAsia="Times New Roman" w:hAnsi="Courier New" w:cs="Courier New"/>
                      <w:noProof/>
                      <w:color w:val="FF8000"/>
                      <w:sz w:val="20"/>
                      <w:szCs w:val="20"/>
                      <w:lang w:val="en-US" w:eastAsia="ru-RU"/>
                    </w:rPr>
                    <w:br/>
                  </w:r>
                  <w:r w:rsidRPr="003C7DB9">
                    <w:rPr>
                      <w:rFonts w:ascii="Courier New" w:eastAsia="Times New Roman" w:hAnsi="Courier New" w:cs="Courier New"/>
                      <w:noProof/>
                      <w:color w:val="007700"/>
                      <w:sz w:val="20"/>
                      <w:szCs w:val="20"/>
                      <w:lang w:val="en-US" w:eastAsia="ru-RU"/>
                    </w:rPr>
                    <w:t>echo </w:t>
                  </w:r>
                  <w:r w:rsidRPr="003C7DB9">
                    <w:rPr>
                      <w:rFonts w:ascii="Courier New" w:eastAsia="Times New Roman" w:hAnsi="Courier New" w:cs="Courier New"/>
                      <w:noProof/>
                      <w:color w:val="0000BB"/>
                      <w:sz w:val="20"/>
                      <w:szCs w:val="20"/>
                      <w:lang w:val="en-US" w:eastAsia="ru-RU"/>
                    </w:rPr>
                    <w:t>round</w:t>
                  </w:r>
                  <w:r w:rsidRPr="003C7DB9">
                    <w:rPr>
                      <w:rFonts w:ascii="Courier New" w:eastAsia="Times New Roman" w:hAnsi="Courier New" w:cs="Courier New"/>
                      <w:noProof/>
                      <w:color w:val="007700"/>
                      <w:sz w:val="20"/>
                      <w:szCs w:val="20"/>
                      <w:lang w:val="en-US" w:eastAsia="ru-RU"/>
                    </w:rPr>
                    <w:t>(</w:t>
                  </w:r>
                  <w:r w:rsidRPr="003C7DB9">
                    <w:rPr>
                      <w:rFonts w:ascii="Courier New" w:eastAsia="Times New Roman" w:hAnsi="Courier New" w:cs="Courier New"/>
                      <w:noProof/>
                      <w:color w:val="0000BB"/>
                      <w:sz w:val="20"/>
                      <w:szCs w:val="20"/>
                      <w:lang w:val="en-US" w:eastAsia="ru-RU"/>
                    </w:rPr>
                    <w:t>3.6</w:t>
                  </w:r>
                  <w:r w:rsidRPr="003C7DB9">
                    <w:rPr>
                      <w:rFonts w:ascii="Courier New" w:eastAsia="Times New Roman" w:hAnsi="Courier New" w:cs="Courier New"/>
                      <w:noProof/>
                      <w:color w:val="007700"/>
                      <w:sz w:val="20"/>
                      <w:szCs w:val="20"/>
                      <w:lang w:val="en-US" w:eastAsia="ru-RU"/>
                    </w:rPr>
                    <w:t>, </w:t>
                  </w:r>
                  <w:r w:rsidRPr="003C7DB9">
                    <w:rPr>
                      <w:rFonts w:ascii="Courier New" w:eastAsia="Times New Roman" w:hAnsi="Courier New" w:cs="Courier New"/>
                      <w:noProof/>
                      <w:color w:val="0000BB"/>
                      <w:sz w:val="20"/>
                      <w:szCs w:val="20"/>
                      <w:lang w:val="en-US" w:eastAsia="ru-RU"/>
                    </w:rPr>
                    <w:t>0</w:t>
                  </w:r>
                  <w:r w:rsidRPr="003C7DB9">
                    <w:rPr>
                      <w:rFonts w:ascii="Courier New" w:eastAsia="Times New Roman" w:hAnsi="Courier New" w:cs="Courier New"/>
                      <w:noProof/>
                      <w:color w:val="007700"/>
                      <w:sz w:val="20"/>
                      <w:szCs w:val="20"/>
                      <w:lang w:val="en-US" w:eastAsia="ru-RU"/>
                    </w:rPr>
                    <w:t>);      </w:t>
                  </w:r>
                  <w:r w:rsidRPr="003C7DB9">
                    <w:rPr>
                      <w:rFonts w:ascii="Courier New" w:eastAsia="Times New Roman" w:hAnsi="Courier New" w:cs="Courier New"/>
                      <w:noProof/>
                      <w:color w:val="FF8000"/>
                      <w:sz w:val="20"/>
                      <w:szCs w:val="20"/>
                      <w:lang w:val="en-US" w:eastAsia="ru-RU"/>
                    </w:rPr>
                    <w:t>// 4</w:t>
                  </w:r>
                  <w:r w:rsidRPr="003C7DB9">
                    <w:rPr>
                      <w:rFonts w:ascii="Courier New" w:eastAsia="Times New Roman" w:hAnsi="Courier New" w:cs="Courier New"/>
                      <w:noProof/>
                      <w:color w:val="FF8000"/>
                      <w:sz w:val="20"/>
                      <w:szCs w:val="20"/>
                      <w:lang w:val="en-US" w:eastAsia="ru-RU"/>
                    </w:rPr>
                    <w:br/>
                  </w:r>
                  <w:r w:rsidRPr="003C7DB9">
                    <w:rPr>
                      <w:rFonts w:ascii="Courier New" w:eastAsia="Times New Roman" w:hAnsi="Courier New" w:cs="Courier New"/>
                      <w:noProof/>
                      <w:color w:val="007700"/>
                      <w:sz w:val="20"/>
                      <w:szCs w:val="20"/>
                      <w:lang w:val="en-US" w:eastAsia="ru-RU"/>
                    </w:rPr>
                    <w:t>echo </w:t>
                  </w:r>
                  <w:r w:rsidRPr="003C7DB9">
                    <w:rPr>
                      <w:rFonts w:ascii="Courier New" w:eastAsia="Times New Roman" w:hAnsi="Courier New" w:cs="Courier New"/>
                      <w:noProof/>
                      <w:color w:val="0000BB"/>
                      <w:sz w:val="20"/>
                      <w:szCs w:val="20"/>
                      <w:lang w:val="en-US" w:eastAsia="ru-RU"/>
                    </w:rPr>
                    <w:t>round</w:t>
                  </w:r>
                  <w:r w:rsidRPr="003C7DB9">
                    <w:rPr>
                      <w:rFonts w:ascii="Courier New" w:eastAsia="Times New Roman" w:hAnsi="Courier New" w:cs="Courier New"/>
                      <w:noProof/>
                      <w:color w:val="007700"/>
                      <w:sz w:val="20"/>
                      <w:szCs w:val="20"/>
                      <w:lang w:val="en-US" w:eastAsia="ru-RU"/>
                    </w:rPr>
                    <w:t>(</w:t>
                  </w:r>
                  <w:r w:rsidRPr="003C7DB9">
                    <w:rPr>
                      <w:rFonts w:ascii="Courier New" w:eastAsia="Times New Roman" w:hAnsi="Courier New" w:cs="Courier New"/>
                      <w:noProof/>
                      <w:color w:val="0000BB"/>
                      <w:sz w:val="20"/>
                      <w:szCs w:val="20"/>
                      <w:lang w:val="en-US" w:eastAsia="ru-RU"/>
                    </w:rPr>
                    <w:t>1.95583</w:t>
                  </w:r>
                  <w:r w:rsidRPr="003C7DB9">
                    <w:rPr>
                      <w:rFonts w:ascii="Courier New" w:eastAsia="Times New Roman" w:hAnsi="Courier New" w:cs="Courier New"/>
                      <w:noProof/>
                      <w:color w:val="007700"/>
                      <w:sz w:val="20"/>
                      <w:szCs w:val="20"/>
                      <w:lang w:val="en-US" w:eastAsia="ru-RU"/>
                    </w:rPr>
                    <w:t>, </w:t>
                  </w:r>
                  <w:r w:rsidRPr="003C7DB9">
                    <w:rPr>
                      <w:rFonts w:ascii="Courier New" w:eastAsia="Times New Roman" w:hAnsi="Courier New" w:cs="Courier New"/>
                      <w:noProof/>
                      <w:color w:val="0000BB"/>
                      <w:sz w:val="20"/>
                      <w:szCs w:val="20"/>
                      <w:lang w:val="en-US" w:eastAsia="ru-RU"/>
                    </w:rPr>
                    <w:t>2</w:t>
                  </w:r>
                  <w:r w:rsidRPr="003C7DB9">
                    <w:rPr>
                      <w:rFonts w:ascii="Courier New" w:eastAsia="Times New Roman" w:hAnsi="Courier New" w:cs="Courier New"/>
                      <w:noProof/>
                      <w:color w:val="007700"/>
                      <w:sz w:val="20"/>
                      <w:szCs w:val="20"/>
                      <w:lang w:val="en-US" w:eastAsia="ru-RU"/>
                    </w:rPr>
                    <w:t>);  </w:t>
                  </w:r>
                  <w:r w:rsidRPr="003C7DB9">
                    <w:rPr>
                      <w:rFonts w:ascii="Courier New" w:eastAsia="Times New Roman" w:hAnsi="Courier New" w:cs="Courier New"/>
                      <w:noProof/>
                      <w:color w:val="FF8000"/>
                      <w:sz w:val="20"/>
                      <w:szCs w:val="20"/>
                      <w:lang w:val="en-US" w:eastAsia="ru-RU"/>
                    </w:rPr>
                    <w:t>// 1.96</w:t>
                  </w:r>
                  <w:r w:rsidRPr="003C7DB9">
                    <w:rPr>
                      <w:rFonts w:ascii="Courier New" w:eastAsia="Times New Roman" w:hAnsi="Courier New" w:cs="Courier New"/>
                      <w:noProof/>
                      <w:color w:val="FF8000"/>
                      <w:sz w:val="20"/>
                      <w:szCs w:val="20"/>
                      <w:lang w:val="en-US" w:eastAsia="ru-RU"/>
                    </w:rPr>
                    <w:br/>
                  </w:r>
                  <w:r w:rsidRPr="003C7DB9">
                    <w:rPr>
                      <w:rFonts w:ascii="Courier New" w:eastAsia="Times New Roman" w:hAnsi="Courier New" w:cs="Courier New"/>
                      <w:noProof/>
                      <w:color w:val="007700"/>
                      <w:sz w:val="20"/>
                      <w:szCs w:val="20"/>
                      <w:lang w:val="en-US" w:eastAsia="ru-RU"/>
                    </w:rPr>
                    <w:t>echo </w:t>
                  </w:r>
                  <w:r w:rsidRPr="003C7DB9">
                    <w:rPr>
                      <w:rFonts w:ascii="Courier New" w:eastAsia="Times New Roman" w:hAnsi="Courier New" w:cs="Courier New"/>
                      <w:noProof/>
                      <w:color w:val="0000BB"/>
                      <w:sz w:val="20"/>
                      <w:szCs w:val="20"/>
                      <w:lang w:val="en-US" w:eastAsia="ru-RU"/>
                    </w:rPr>
                    <w:t>round</w:t>
                  </w:r>
                  <w:r w:rsidRPr="003C7DB9">
                    <w:rPr>
                      <w:rFonts w:ascii="Courier New" w:eastAsia="Times New Roman" w:hAnsi="Courier New" w:cs="Courier New"/>
                      <w:noProof/>
                      <w:color w:val="007700"/>
                      <w:sz w:val="20"/>
                      <w:szCs w:val="20"/>
                      <w:lang w:val="en-US" w:eastAsia="ru-RU"/>
                    </w:rPr>
                    <w:t>(</w:t>
                  </w:r>
                  <w:r w:rsidRPr="003C7DB9">
                    <w:rPr>
                      <w:rFonts w:ascii="Courier New" w:eastAsia="Times New Roman" w:hAnsi="Courier New" w:cs="Courier New"/>
                      <w:noProof/>
                      <w:color w:val="0000BB"/>
                      <w:sz w:val="20"/>
                      <w:szCs w:val="20"/>
                      <w:lang w:val="en-US" w:eastAsia="ru-RU"/>
                    </w:rPr>
                    <w:t>1241757</w:t>
                  </w:r>
                  <w:r w:rsidRPr="003C7DB9">
                    <w:rPr>
                      <w:rFonts w:ascii="Courier New" w:eastAsia="Times New Roman" w:hAnsi="Courier New" w:cs="Courier New"/>
                      <w:noProof/>
                      <w:color w:val="007700"/>
                      <w:sz w:val="20"/>
                      <w:szCs w:val="20"/>
                      <w:lang w:val="en-US" w:eastAsia="ru-RU"/>
                    </w:rPr>
                    <w:t>, -</w:t>
                  </w:r>
                  <w:r w:rsidRPr="003C7DB9">
                    <w:rPr>
                      <w:rFonts w:ascii="Courier New" w:eastAsia="Times New Roman" w:hAnsi="Courier New" w:cs="Courier New"/>
                      <w:noProof/>
                      <w:color w:val="0000BB"/>
                      <w:sz w:val="20"/>
                      <w:szCs w:val="20"/>
                      <w:lang w:val="en-US" w:eastAsia="ru-RU"/>
                    </w:rPr>
                    <w:t>3</w:t>
                  </w:r>
                  <w:r w:rsidRPr="003C7DB9">
                    <w:rPr>
                      <w:rFonts w:ascii="Courier New" w:eastAsia="Times New Roman" w:hAnsi="Courier New" w:cs="Courier New"/>
                      <w:noProof/>
                      <w:color w:val="007700"/>
                      <w:sz w:val="20"/>
                      <w:szCs w:val="20"/>
                      <w:lang w:val="en-US" w:eastAsia="ru-RU"/>
                    </w:rPr>
                    <w:t>); </w:t>
                  </w:r>
                  <w:r w:rsidRPr="003C7DB9">
                    <w:rPr>
                      <w:rFonts w:ascii="Courier New" w:eastAsia="Times New Roman" w:hAnsi="Courier New" w:cs="Courier New"/>
                      <w:noProof/>
                      <w:color w:val="FF8000"/>
                      <w:sz w:val="20"/>
                      <w:szCs w:val="20"/>
                      <w:lang w:val="en-US" w:eastAsia="ru-RU"/>
                    </w:rPr>
                    <w:t>// 1242000</w:t>
                  </w:r>
                  <w:r w:rsidRPr="003C7DB9">
                    <w:rPr>
                      <w:rFonts w:ascii="Courier New" w:eastAsia="Times New Roman" w:hAnsi="Courier New" w:cs="Courier New"/>
                      <w:noProof/>
                      <w:color w:val="FF8000"/>
                      <w:sz w:val="20"/>
                      <w:szCs w:val="20"/>
                      <w:lang w:val="en-US" w:eastAsia="ru-RU"/>
                    </w:rPr>
                    <w:br/>
                  </w:r>
                  <w:r w:rsidRPr="003C7DB9">
                    <w:rPr>
                      <w:rFonts w:ascii="Courier New" w:eastAsia="Times New Roman" w:hAnsi="Courier New" w:cs="Courier New"/>
                      <w:noProof/>
                      <w:color w:val="007700"/>
                      <w:sz w:val="20"/>
                      <w:szCs w:val="20"/>
                      <w:lang w:val="en-US" w:eastAsia="ru-RU"/>
                    </w:rPr>
                    <w:t>echo </w:t>
                  </w:r>
                  <w:r w:rsidRPr="003C7DB9">
                    <w:rPr>
                      <w:rFonts w:ascii="Courier New" w:eastAsia="Times New Roman" w:hAnsi="Courier New" w:cs="Courier New"/>
                      <w:noProof/>
                      <w:color w:val="0000BB"/>
                      <w:sz w:val="20"/>
                      <w:szCs w:val="20"/>
                      <w:lang w:val="en-US" w:eastAsia="ru-RU"/>
                    </w:rPr>
                    <w:t>round</w:t>
                  </w:r>
                  <w:r w:rsidRPr="003C7DB9">
                    <w:rPr>
                      <w:rFonts w:ascii="Courier New" w:eastAsia="Times New Roman" w:hAnsi="Courier New" w:cs="Courier New"/>
                      <w:noProof/>
                      <w:color w:val="007700"/>
                      <w:sz w:val="20"/>
                      <w:szCs w:val="20"/>
                      <w:lang w:val="en-US" w:eastAsia="ru-RU"/>
                    </w:rPr>
                    <w:t>(</w:t>
                  </w:r>
                  <w:r w:rsidRPr="003C7DB9">
                    <w:rPr>
                      <w:rFonts w:ascii="Courier New" w:eastAsia="Times New Roman" w:hAnsi="Courier New" w:cs="Courier New"/>
                      <w:noProof/>
                      <w:color w:val="0000BB"/>
                      <w:sz w:val="20"/>
                      <w:szCs w:val="20"/>
                      <w:lang w:val="en-US" w:eastAsia="ru-RU"/>
                    </w:rPr>
                    <w:t>5.045</w:t>
                  </w:r>
                  <w:r w:rsidRPr="003C7DB9">
                    <w:rPr>
                      <w:rFonts w:ascii="Courier New" w:eastAsia="Times New Roman" w:hAnsi="Courier New" w:cs="Courier New"/>
                      <w:noProof/>
                      <w:color w:val="007700"/>
                      <w:sz w:val="20"/>
                      <w:szCs w:val="20"/>
                      <w:lang w:val="en-US" w:eastAsia="ru-RU"/>
                    </w:rPr>
                    <w:t>, </w:t>
                  </w:r>
                  <w:r w:rsidRPr="003C7DB9">
                    <w:rPr>
                      <w:rFonts w:ascii="Courier New" w:eastAsia="Times New Roman" w:hAnsi="Courier New" w:cs="Courier New"/>
                      <w:noProof/>
                      <w:color w:val="0000BB"/>
                      <w:sz w:val="20"/>
                      <w:szCs w:val="20"/>
                      <w:lang w:val="en-US" w:eastAsia="ru-RU"/>
                    </w:rPr>
                    <w:t>2</w:t>
                  </w:r>
                  <w:r w:rsidRPr="003C7DB9">
                    <w:rPr>
                      <w:rFonts w:ascii="Courier New" w:eastAsia="Times New Roman" w:hAnsi="Courier New" w:cs="Courier New"/>
                      <w:noProof/>
                      <w:color w:val="007700"/>
                      <w:sz w:val="20"/>
                      <w:szCs w:val="20"/>
                      <w:lang w:val="en-US" w:eastAsia="ru-RU"/>
                    </w:rPr>
                    <w:t>);    </w:t>
                  </w:r>
                  <w:r w:rsidRPr="003C7DB9">
                    <w:rPr>
                      <w:rFonts w:ascii="Courier New" w:eastAsia="Times New Roman" w:hAnsi="Courier New" w:cs="Courier New"/>
                      <w:noProof/>
                      <w:color w:val="FF8000"/>
                      <w:sz w:val="20"/>
                      <w:szCs w:val="20"/>
                      <w:lang w:val="en-US" w:eastAsia="ru-RU"/>
                    </w:rPr>
                    <w:t>// 5.05</w:t>
                  </w:r>
                  <w:r w:rsidRPr="003C7DB9">
                    <w:rPr>
                      <w:rFonts w:ascii="Courier New" w:eastAsia="Times New Roman" w:hAnsi="Courier New" w:cs="Courier New"/>
                      <w:noProof/>
                      <w:color w:val="FF8000"/>
                      <w:sz w:val="20"/>
                      <w:szCs w:val="20"/>
                      <w:lang w:val="en-US" w:eastAsia="ru-RU"/>
                    </w:rPr>
                    <w:br/>
                  </w:r>
                  <w:r w:rsidRPr="003C7DB9">
                    <w:rPr>
                      <w:rFonts w:ascii="Courier New" w:eastAsia="Times New Roman" w:hAnsi="Courier New" w:cs="Courier New"/>
                      <w:noProof/>
                      <w:color w:val="007700"/>
                      <w:sz w:val="20"/>
                      <w:szCs w:val="20"/>
                      <w:lang w:val="en-US" w:eastAsia="ru-RU"/>
                    </w:rPr>
                    <w:t>echo </w:t>
                  </w:r>
                  <w:r w:rsidRPr="003C7DB9">
                    <w:rPr>
                      <w:rFonts w:ascii="Courier New" w:eastAsia="Times New Roman" w:hAnsi="Courier New" w:cs="Courier New"/>
                      <w:noProof/>
                      <w:color w:val="0000BB"/>
                      <w:sz w:val="20"/>
                      <w:szCs w:val="20"/>
                      <w:lang w:val="en-US" w:eastAsia="ru-RU"/>
                    </w:rPr>
                    <w:t>round</w:t>
                  </w:r>
                  <w:r w:rsidRPr="003C7DB9">
                    <w:rPr>
                      <w:rFonts w:ascii="Courier New" w:eastAsia="Times New Roman" w:hAnsi="Courier New" w:cs="Courier New"/>
                      <w:noProof/>
                      <w:color w:val="007700"/>
                      <w:sz w:val="20"/>
                      <w:szCs w:val="20"/>
                      <w:lang w:val="en-US" w:eastAsia="ru-RU"/>
                    </w:rPr>
                    <w:t>(</w:t>
                  </w:r>
                  <w:r w:rsidRPr="003C7DB9">
                    <w:rPr>
                      <w:rFonts w:ascii="Courier New" w:eastAsia="Times New Roman" w:hAnsi="Courier New" w:cs="Courier New"/>
                      <w:noProof/>
                      <w:color w:val="0000BB"/>
                      <w:sz w:val="20"/>
                      <w:szCs w:val="20"/>
                      <w:lang w:val="en-US" w:eastAsia="ru-RU"/>
                    </w:rPr>
                    <w:t>5.055</w:t>
                  </w:r>
                  <w:r w:rsidRPr="003C7DB9">
                    <w:rPr>
                      <w:rFonts w:ascii="Courier New" w:eastAsia="Times New Roman" w:hAnsi="Courier New" w:cs="Courier New"/>
                      <w:noProof/>
                      <w:color w:val="007700"/>
                      <w:sz w:val="20"/>
                      <w:szCs w:val="20"/>
                      <w:lang w:val="en-US" w:eastAsia="ru-RU"/>
                    </w:rPr>
                    <w:t>, </w:t>
                  </w:r>
                  <w:r w:rsidRPr="003C7DB9">
                    <w:rPr>
                      <w:rFonts w:ascii="Courier New" w:eastAsia="Times New Roman" w:hAnsi="Courier New" w:cs="Courier New"/>
                      <w:noProof/>
                      <w:color w:val="0000BB"/>
                      <w:sz w:val="20"/>
                      <w:szCs w:val="20"/>
                      <w:lang w:val="en-US" w:eastAsia="ru-RU"/>
                    </w:rPr>
                    <w:t>2</w:t>
                  </w:r>
                  <w:r w:rsidRPr="003C7DB9">
                    <w:rPr>
                      <w:rFonts w:ascii="Courier New" w:eastAsia="Times New Roman" w:hAnsi="Courier New" w:cs="Courier New"/>
                      <w:noProof/>
                      <w:color w:val="007700"/>
                      <w:sz w:val="20"/>
                      <w:szCs w:val="20"/>
                      <w:lang w:val="en-US" w:eastAsia="ru-RU"/>
                    </w:rPr>
                    <w:t>);    </w:t>
                  </w:r>
                  <w:r w:rsidRPr="003C7DB9">
                    <w:rPr>
                      <w:rFonts w:ascii="Courier New" w:eastAsia="Times New Roman" w:hAnsi="Courier New" w:cs="Courier New"/>
                      <w:noProof/>
                      <w:color w:val="FF8000"/>
                      <w:sz w:val="20"/>
                      <w:szCs w:val="20"/>
                      <w:lang w:val="en-US" w:eastAsia="ru-RU"/>
                    </w:rPr>
                    <w:t>// 5.06</w:t>
                  </w:r>
                  <w:r w:rsidRPr="003C7DB9">
                    <w:rPr>
                      <w:rFonts w:ascii="Courier New" w:eastAsia="Times New Roman" w:hAnsi="Courier New" w:cs="Courier New"/>
                      <w:noProof/>
                      <w:color w:val="FF8000"/>
                      <w:sz w:val="20"/>
                      <w:szCs w:val="20"/>
                      <w:lang w:val="en-US" w:eastAsia="ru-RU"/>
                    </w:rPr>
                    <w:br/>
                  </w:r>
                  <w:r w:rsidRPr="003C7DB9">
                    <w:rPr>
                      <w:rFonts w:ascii="Courier New" w:eastAsia="Times New Roman" w:hAnsi="Courier New" w:cs="Courier New"/>
                      <w:noProof/>
                      <w:color w:val="0000BB"/>
                      <w:sz w:val="20"/>
                      <w:szCs w:val="20"/>
                      <w:lang w:val="en-US" w:eastAsia="ru-RU"/>
                    </w:rPr>
                    <w:t>?&gt;</w:t>
                  </w:r>
                </w:p>
              </w:tc>
            </w:tr>
          </w:tbl>
          <w:p w:rsidR="003F4B1A" w:rsidRPr="003C7DB9" w:rsidRDefault="003F4B1A" w:rsidP="003F4B1A">
            <w:pPr>
              <w:spacing w:after="0" w:line="255" w:lineRule="atLeast"/>
              <w:rPr>
                <w:rFonts w:ascii="Arial" w:eastAsia="Times New Roman" w:hAnsi="Arial" w:cs="Arial"/>
                <w:noProof/>
                <w:sz w:val="18"/>
                <w:szCs w:val="18"/>
                <w:lang w:val="en-US" w:eastAsia="ru-RU"/>
              </w:rPr>
            </w:pPr>
          </w:p>
        </w:tc>
      </w:tr>
    </w:tbl>
    <w:p w:rsidR="003F4B1A" w:rsidRPr="003C7DB9" w:rsidRDefault="003F4B1A" w:rsidP="00583F12">
      <w:pPr>
        <w:rPr>
          <w:noProof/>
          <w:color w:val="000000" w:themeColor="text1"/>
          <w:sz w:val="24"/>
          <w:szCs w:val="24"/>
          <w:lang w:val="en-US"/>
        </w:rPr>
      </w:pPr>
    </w:p>
    <w:p w:rsidR="00A82694" w:rsidRPr="001062D9" w:rsidRDefault="00A82694" w:rsidP="00A82694">
      <w:pPr>
        <w:shd w:val="clear" w:color="auto" w:fill="F7F7F7"/>
        <w:spacing w:line="255" w:lineRule="atLeast"/>
        <w:rPr>
          <w:rFonts w:ascii="Verdana" w:hAnsi="Verdana"/>
          <w:noProof/>
          <w:color w:val="000000"/>
          <w:sz w:val="18"/>
          <w:szCs w:val="18"/>
        </w:rPr>
      </w:pPr>
      <w:r w:rsidRPr="001062D9">
        <w:rPr>
          <w:rFonts w:ascii="Verdana" w:hAnsi="Verdana"/>
          <w:b/>
          <w:noProof/>
          <w:color w:val="000000" w:themeColor="text1"/>
          <w:sz w:val="18"/>
          <w:szCs w:val="18"/>
        </w:rPr>
        <w:t>3.3)</w:t>
      </w:r>
      <w:r w:rsidRPr="001062D9">
        <w:rPr>
          <w:rFonts w:ascii="Verdana" w:hAnsi="Verdana"/>
          <w:noProof/>
          <w:color w:val="000000" w:themeColor="text1"/>
          <w:sz w:val="18"/>
          <w:szCs w:val="18"/>
        </w:rPr>
        <w:t xml:space="preserve"> </w:t>
      </w:r>
      <w:r w:rsidRPr="003C7DB9">
        <w:rPr>
          <w:rFonts w:ascii="Verdana" w:hAnsi="Verdana"/>
          <w:b/>
          <w:noProof/>
          <w:color w:val="E36C0A" w:themeColor="accent6" w:themeShade="BF"/>
          <w:sz w:val="18"/>
          <w:szCs w:val="18"/>
          <w:lang w:val="en-US"/>
        </w:rPr>
        <w:t>ceil </w:t>
      </w:r>
      <w:r w:rsidR="00DC728A" w:rsidRPr="001062D9">
        <w:rPr>
          <w:rFonts w:ascii="Verdana" w:hAnsi="Verdana"/>
          <w:noProof/>
          <w:color w:val="000000"/>
          <w:sz w:val="18"/>
          <w:szCs w:val="18"/>
        </w:rPr>
        <w:t>-</w:t>
      </w:r>
      <w:r w:rsidRPr="003C7DB9">
        <w:rPr>
          <w:rFonts w:ascii="Verdana" w:hAnsi="Verdana"/>
          <w:noProof/>
          <w:color w:val="000000"/>
          <w:sz w:val="18"/>
          <w:szCs w:val="18"/>
          <w:lang w:val="en-US"/>
        </w:rPr>
        <w:t> </w:t>
      </w:r>
      <w:r w:rsidRPr="001062D9">
        <w:rPr>
          <w:rFonts w:ascii="Verdana" w:hAnsi="Verdana"/>
          <w:noProof/>
          <w:color w:val="000000"/>
          <w:sz w:val="18"/>
          <w:szCs w:val="18"/>
        </w:rPr>
        <w:t>Округляет дробь в большую сторону</w:t>
      </w:r>
    </w:p>
    <w:p w:rsidR="006A598D" w:rsidRPr="001062D9" w:rsidRDefault="006A598D" w:rsidP="00A82694">
      <w:pPr>
        <w:pStyle w:val="2"/>
        <w:shd w:val="clear" w:color="auto" w:fill="F7F7F7"/>
        <w:spacing w:line="255" w:lineRule="atLeast"/>
        <w:rPr>
          <w:rFonts w:ascii="Arial" w:hAnsi="Arial" w:cs="Arial"/>
          <w:noProof/>
          <w:color w:val="0000FF"/>
          <w:sz w:val="21"/>
          <w:szCs w:val="21"/>
        </w:rPr>
      </w:pPr>
      <w:bookmarkStart w:id="11" w:name="AEN72833"/>
      <w:bookmarkEnd w:id="11"/>
    </w:p>
    <w:p w:rsidR="00A82694" w:rsidRPr="003C7DB9" w:rsidRDefault="00A82694" w:rsidP="00A82694">
      <w:pPr>
        <w:pStyle w:val="2"/>
        <w:shd w:val="clear" w:color="auto" w:fill="F7F7F7"/>
        <w:spacing w:line="255" w:lineRule="atLeast"/>
        <w:rPr>
          <w:rFonts w:ascii="Arial" w:hAnsi="Arial" w:cs="Arial"/>
          <w:noProof/>
          <w:color w:val="0000FF"/>
          <w:sz w:val="21"/>
          <w:szCs w:val="21"/>
          <w:lang w:val="en-US"/>
        </w:rPr>
      </w:pPr>
      <w:r w:rsidRPr="003C7DB9">
        <w:rPr>
          <w:rFonts w:ascii="Arial" w:hAnsi="Arial" w:cs="Arial"/>
          <w:noProof/>
          <w:color w:val="0000FF"/>
          <w:sz w:val="21"/>
          <w:szCs w:val="21"/>
          <w:lang w:val="en-US"/>
        </w:rPr>
        <w:t>Описание</w:t>
      </w:r>
    </w:p>
    <w:p w:rsidR="00A82694" w:rsidRPr="003C7DB9" w:rsidRDefault="00A82694" w:rsidP="00A82694">
      <w:pPr>
        <w:shd w:val="clear" w:color="auto" w:fill="F7F7F7"/>
        <w:spacing w:after="240" w:line="255" w:lineRule="atLeast"/>
        <w:rPr>
          <w:rFonts w:ascii="Verdana" w:hAnsi="Verdana" w:cs="Times New Roman"/>
          <w:noProof/>
          <w:color w:val="000000"/>
          <w:sz w:val="18"/>
          <w:szCs w:val="18"/>
          <w:lang w:val="en-US"/>
        </w:rPr>
      </w:pPr>
      <w:r w:rsidRPr="003C7DB9">
        <w:rPr>
          <w:rFonts w:ascii="Verdana" w:hAnsi="Verdana"/>
          <w:noProof/>
          <w:color w:val="000000"/>
          <w:sz w:val="18"/>
          <w:szCs w:val="18"/>
          <w:lang w:val="en-US"/>
        </w:rPr>
        <w:t>float </w:t>
      </w:r>
      <w:r w:rsidRPr="003C7DB9">
        <w:rPr>
          <w:rFonts w:ascii="Verdana" w:hAnsi="Verdana"/>
          <w:b/>
          <w:bCs/>
          <w:noProof/>
          <w:color w:val="000000"/>
          <w:sz w:val="18"/>
          <w:szCs w:val="18"/>
          <w:lang w:val="en-US"/>
        </w:rPr>
        <w:t>ceil</w:t>
      </w:r>
      <w:r w:rsidRPr="003C7DB9">
        <w:rPr>
          <w:rFonts w:ascii="Verdana" w:hAnsi="Verdana"/>
          <w:noProof/>
          <w:color w:val="000000"/>
          <w:sz w:val="18"/>
          <w:szCs w:val="18"/>
          <w:lang w:val="en-US"/>
        </w:rPr>
        <w:t> ( float value )</w:t>
      </w:r>
    </w:p>
    <w:p w:rsidR="00A82694" w:rsidRPr="001062D9" w:rsidRDefault="00A82694" w:rsidP="00A82694">
      <w:pPr>
        <w:pStyle w:val="a8"/>
        <w:shd w:val="clear" w:color="auto" w:fill="F7F7F7"/>
        <w:spacing w:line="255" w:lineRule="atLeast"/>
        <w:rPr>
          <w:rFonts w:ascii="Verdana" w:hAnsi="Verdana"/>
          <w:noProof/>
          <w:color w:val="000000"/>
          <w:sz w:val="18"/>
          <w:szCs w:val="18"/>
        </w:rPr>
      </w:pPr>
      <w:r w:rsidRPr="001062D9">
        <w:rPr>
          <w:rFonts w:ascii="Verdana" w:hAnsi="Verdana"/>
          <w:noProof/>
          <w:color w:val="000000"/>
          <w:sz w:val="18"/>
          <w:szCs w:val="18"/>
        </w:rPr>
        <w:t>Возвращает ближайшее большее целое от</w:t>
      </w:r>
      <w:r w:rsidRPr="003C7DB9">
        <w:rPr>
          <w:rFonts w:ascii="Verdana" w:hAnsi="Verdana"/>
          <w:noProof/>
          <w:color w:val="000000"/>
          <w:sz w:val="18"/>
          <w:szCs w:val="18"/>
          <w:lang w:val="en-US"/>
        </w:rPr>
        <w:t> </w:t>
      </w:r>
      <w:r w:rsidRPr="003C7DB9">
        <w:rPr>
          <w:rStyle w:val="HTML1"/>
          <w:rFonts w:ascii="Verdana" w:hAnsi="Verdana"/>
          <w:noProof/>
          <w:color w:val="000000"/>
          <w:sz w:val="18"/>
          <w:szCs w:val="18"/>
          <w:lang w:val="en-US"/>
        </w:rPr>
        <w:t>value</w:t>
      </w:r>
      <w:r w:rsidRPr="001062D9">
        <w:rPr>
          <w:rFonts w:ascii="Verdana" w:hAnsi="Verdana"/>
          <w:noProof/>
          <w:color w:val="000000"/>
          <w:sz w:val="18"/>
          <w:szCs w:val="18"/>
        </w:rPr>
        <w:t>. Тип возвращаемого значения остаётся</w:t>
      </w:r>
      <w:r w:rsidRPr="003C7DB9">
        <w:rPr>
          <w:rFonts w:ascii="Verdana" w:hAnsi="Verdana"/>
          <w:noProof/>
          <w:color w:val="000000"/>
          <w:sz w:val="18"/>
          <w:szCs w:val="18"/>
          <w:lang w:val="en-US"/>
        </w:rPr>
        <w:t> </w:t>
      </w:r>
      <w:hyperlink r:id="rId107" w:history="1">
        <w:r w:rsidRPr="003C7DB9">
          <w:rPr>
            <w:rStyle w:val="a9"/>
            <w:rFonts w:ascii="Verdana" w:hAnsi="Verdana"/>
            <w:b/>
            <w:bCs/>
            <w:noProof/>
            <w:color w:val="003399"/>
            <w:sz w:val="18"/>
            <w:szCs w:val="18"/>
            <w:lang w:val="en-US"/>
          </w:rPr>
          <w:t>float</w:t>
        </w:r>
      </w:hyperlink>
      <w:r w:rsidRPr="003C7DB9">
        <w:rPr>
          <w:rFonts w:ascii="Verdana" w:hAnsi="Verdana"/>
          <w:noProof/>
          <w:color w:val="000000"/>
          <w:sz w:val="18"/>
          <w:szCs w:val="18"/>
          <w:lang w:val="en-US"/>
        </w:rPr>
        <w:t> </w:t>
      </w:r>
      <w:r w:rsidRPr="001062D9">
        <w:rPr>
          <w:rFonts w:ascii="Verdana" w:hAnsi="Verdana"/>
          <w:noProof/>
          <w:color w:val="000000"/>
          <w:sz w:val="18"/>
          <w:szCs w:val="18"/>
        </w:rPr>
        <w:t>т.к. диапазон</w:t>
      </w:r>
      <w:r w:rsidRPr="003C7DB9">
        <w:rPr>
          <w:rFonts w:ascii="Verdana" w:hAnsi="Verdana"/>
          <w:noProof/>
          <w:color w:val="000000"/>
          <w:sz w:val="18"/>
          <w:szCs w:val="18"/>
          <w:lang w:val="en-US"/>
        </w:rPr>
        <w:t> </w:t>
      </w:r>
      <w:hyperlink r:id="rId108" w:history="1">
        <w:r w:rsidRPr="003C7DB9">
          <w:rPr>
            <w:rStyle w:val="a9"/>
            <w:rFonts w:ascii="Verdana" w:hAnsi="Verdana"/>
            <w:b/>
            <w:bCs/>
            <w:noProof/>
            <w:color w:val="003399"/>
            <w:sz w:val="18"/>
            <w:szCs w:val="18"/>
            <w:lang w:val="en-US"/>
          </w:rPr>
          <w:t>float</w:t>
        </w:r>
      </w:hyperlink>
      <w:r w:rsidRPr="003C7DB9">
        <w:rPr>
          <w:rFonts w:ascii="Verdana" w:hAnsi="Verdana"/>
          <w:noProof/>
          <w:color w:val="000000"/>
          <w:sz w:val="18"/>
          <w:szCs w:val="18"/>
          <w:lang w:val="en-US"/>
        </w:rPr>
        <w:t> </w:t>
      </w:r>
      <w:r w:rsidRPr="001062D9">
        <w:rPr>
          <w:rFonts w:ascii="Verdana" w:hAnsi="Verdana"/>
          <w:noProof/>
          <w:color w:val="000000"/>
          <w:sz w:val="18"/>
          <w:szCs w:val="18"/>
        </w:rPr>
        <w:t>больше</w:t>
      </w:r>
      <w:r w:rsidRPr="003C7DB9">
        <w:rPr>
          <w:rFonts w:ascii="Verdana" w:hAnsi="Verdana"/>
          <w:noProof/>
          <w:color w:val="000000"/>
          <w:sz w:val="18"/>
          <w:szCs w:val="18"/>
          <w:lang w:val="en-US"/>
        </w:rPr>
        <w:t> </w:t>
      </w:r>
      <w:hyperlink r:id="rId109" w:history="1">
        <w:r w:rsidRPr="003C7DB9">
          <w:rPr>
            <w:rStyle w:val="a9"/>
            <w:rFonts w:ascii="Verdana" w:hAnsi="Verdana"/>
            <w:b/>
            <w:bCs/>
            <w:noProof/>
            <w:color w:val="003399"/>
            <w:sz w:val="18"/>
            <w:szCs w:val="18"/>
            <w:lang w:val="en-US"/>
          </w:rPr>
          <w:t>integer</w:t>
        </w:r>
      </w:hyperlink>
      <w:r w:rsidRPr="001062D9">
        <w:rPr>
          <w:rFonts w:ascii="Verdana" w:hAnsi="Verdana"/>
          <w:noProof/>
          <w:color w:val="000000"/>
          <w:sz w:val="18"/>
          <w:szCs w:val="18"/>
        </w:rPr>
        <w:t>.</w:t>
      </w:r>
    </w:p>
    <w:tbl>
      <w:tblPr>
        <w:tblW w:w="5000" w:type="pct"/>
        <w:tblCellSpacing w:w="0" w:type="dxa"/>
        <w:tblCellMar>
          <w:left w:w="0" w:type="dxa"/>
          <w:right w:w="0" w:type="dxa"/>
        </w:tblCellMar>
        <w:tblLook w:val="04A0" w:firstRow="1" w:lastRow="0" w:firstColumn="1" w:lastColumn="0" w:noHBand="0" w:noVBand="1"/>
      </w:tblPr>
      <w:tblGrid>
        <w:gridCol w:w="10466"/>
      </w:tblGrid>
      <w:tr w:rsidR="00A82694" w:rsidRPr="001062D9" w:rsidTr="00A82694">
        <w:trPr>
          <w:tblCellSpacing w:w="0" w:type="dxa"/>
        </w:trPr>
        <w:tc>
          <w:tcPr>
            <w:tcW w:w="0" w:type="auto"/>
            <w:vAlign w:val="center"/>
            <w:hideMark/>
          </w:tcPr>
          <w:p w:rsidR="00A82694" w:rsidRPr="001062D9" w:rsidRDefault="00A82694" w:rsidP="00A82694">
            <w:pPr>
              <w:spacing w:line="255" w:lineRule="atLeast"/>
              <w:rPr>
                <w:rFonts w:ascii="Verdana" w:hAnsi="Verdana"/>
                <w:noProof/>
                <w:sz w:val="18"/>
                <w:szCs w:val="18"/>
              </w:rPr>
            </w:pPr>
          </w:p>
          <w:p w:rsidR="00A82694" w:rsidRPr="003C7DB9" w:rsidRDefault="00A82694" w:rsidP="00A82694">
            <w:pPr>
              <w:pStyle w:val="a8"/>
              <w:spacing w:line="255" w:lineRule="atLeast"/>
              <w:rPr>
                <w:rFonts w:ascii="Verdana" w:hAnsi="Verdana" w:cs="Arial"/>
                <w:noProof/>
                <w:sz w:val="18"/>
                <w:szCs w:val="18"/>
                <w:lang w:val="en-US"/>
              </w:rPr>
            </w:pPr>
            <w:bookmarkStart w:id="12" w:name="AEN72847"/>
            <w:bookmarkEnd w:id="12"/>
            <w:r w:rsidRPr="003C7DB9">
              <w:rPr>
                <w:rFonts w:ascii="Verdana" w:hAnsi="Verdana" w:cs="Arial"/>
                <w:b/>
                <w:bCs/>
                <w:noProof/>
                <w:sz w:val="18"/>
                <w:szCs w:val="18"/>
                <w:lang w:val="en-US"/>
              </w:rPr>
              <w:t>Пример 1. Пример функции ceil()</w:t>
            </w:r>
          </w:p>
          <w:tbl>
            <w:tblPr>
              <w:tblW w:w="0" w:type="auto"/>
              <w:tblCellSpacing w:w="15" w:type="dxa"/>
              <w:tblInd w:w="75" w:type="dxa"/>
              <w:tblBorders>
                <w:top w:val="single" w:sz="6" w:space="0" w:color="000066"/>
                <w:left w:val="single" w:sz="6" w:space="0" w:color="000066"/>
                <w:bottom w:val="single" w:sz="6" w:space="0" w:color="000066"/>
                <w:right w:val="single" w:sz="6" w:space="0" w:color="000066"/>
              </w:tblBorders>
              <w:shd w:val="clear" w:color="auto" w:fill="E6F3F9"/>
              <w:tblCellMar>
                <w:top w:w="75" w:type="dxa"/>
                <w:left w:w="135" w:type="dxa"/>
                <w:bottom w:w="75" w:type="dxa"/>
                <w:right w:w="75" w:type="dxa"/>
              </w:tblCellMar>
              <w:tblLook w:val="04A0" w:firstRow="1" w:lastRow="0" w:firstColumn="1" w:lastColumn="0" w:noHBand="0" w:noVBand="1"/>
            </w:tblPr>
            <w:tblGrid>
              <w:gridCol w:w="3181"/>
            </w:tblGrid>
            <w:tr w:rsidR="00A82694" w:rsidRPr="001062D9" w:rsidTr="00A82694">
              <w:trPr>
                <w:tblCellSpacing w:w="15" w:type="dxa"/>
              </w:trPr>
              <w:tc>
                <w:tcPr>
                  <w:tcW w:w="0" w:type="auto"/>
                  <w:shd w:val="clear" w:color="auto" w:fill="E6F3F9"/>
                  <w:vAlign w:val="center"/>
                  <w:hideMark/>
                </w:tcPr>
                <w:p w:rsidR="00A82694" w:rsidRPr="003C7DB9" w:rsidRDefault="00A82694">
                  <w:pPr>
                    <w:spacing w:before="75" w:after="75"/>
                    <w:rPr>
                      <w:noProof/>
                      <w:sz w:val="20"/>
                      <w:szCs w:val="20"/>
                      <w:lang w:val="en-US"/>
                    </w:rPr>
                  </w:pPr>
                  <w:r w:rsidRPr="003C7DB9">
                    <w:rPr>
                      <w:rStyle w:val="HTML2"/>
                      <w:rFonts w:eastAsiaTheme="minorHAnsi"/>
                      <w:noProof/>
                      <w:color w:val="0000BB"/>
                      <w:lang w:val="en-US"/>
                    </w:rPr>
                    <w:t>&lt;?php</w:t>
                  </w:r>
                  <w:r w:rsidRPr="003C7DB9">
                    <w:rPr>
                      <w:rFonts w:ascii="Courier New" w:hAnsi="Courier New" w:cs="Courier New"/>
                      <w:noProof/>
                      <w:color w:val="0000BB"/>
                      <w:sz w:val="20"/>
                      <w:szCs w:val="20"/>
                      <w:lang w:val="en-US"/>
                    </w:rPr>
                    <w:br/>
                  </w:r>
                  <w:r w:rsidRPr="003C7DB9">
                    <w:rPr>
                      <w:rStyle w:val="HTML2"/>
                      <w:rFonts w:eastAsiaTheme="minorHAnsi"/>
                      <w:noProof/>
                      <w:color w:val="007700"/>
                      <w:lang w:val="en-US"/>
                    </w:rPr>
                    <w:t>echo </w:t>
                  </w:r>
                  <w:r w:rsidRPr="003C7DB9">
                    <w:rPr>
                      <w:rStyle w:val="HTML2"/>
                      <w:rFonts w:eastAsiaTheme="minorHAnsi"/>
                      <w:noProof/>
                      <w:color w:val="0000BB"/>
                      <w:lang w:val="en-US"/>
                    </w:rPr>
                    <w:t>ceil</w:t>
                  </w:r>
                  <w:r w:rsidRPr="003C7DB9">
                    <w:rPr>
                      <w:rStyle w:val="HTML2"/>
                      <w:rFonts w:eastAsiaTheme="minorHAnsi"/>
                      <w:noProof/>
                      <w:color w:val="007700"/>
                      <w:lang w:val="en-US"/>
                    </w:rPr>
                    <w:t>(</w:t>
                  </w:r>
                  <w:r w:rsidRPr="003C7DB9">
                    <w:rPr>
                      <w:rStyle w:val="HTML2"/>
                      <w:rFonts w:eastAsiaTheme="minorHAnsi"/>
                      <w:noProof/>
                      <w:color w:val="0000BB"/>
                      <w:lang w:val="en-US"/>
                    </w:rPr>
                    <w:t>4.3</w:t>
                  </w:r>
                  <w:r w:rsidRPr="003C7DB9">
                    <w:rPr>
                      <w:rStyle w:val="HTML2"/>
                      <w:rFonts w:eastAsiaTheme="minorHAnsi"/>
                      <w:noProof/>
                      <w:color w:val="007700"/>
                      <w:lang w:val="en-US"/>
                    </w:rPr>
                    <w:t>);    </w:t>
                  </w:r>
                  <w:r w:rsidRPr="003C7DB9">
                    <w:rPr>
                      <w:rStyle w:val="HTML2"/>
                      <w:rFonts w:eastAsiaTheme="minorHAnsi"/>
                      <w:noProof/>
                      <w:color w:val="FF8000"/>
                      <w:lang w:val="en-US"/>
                    </w:rPr>
                    <w:t>// 5</w:t>
                  </w:r>
                  <w:r w:rsidRPr="003C7DB9">
                    <w:rPr>
                      <w:rFonts w:ascii="Courier New" w:hAnsi="Courier New" w:cs="Courier New"/>
                      <w:noProof/>
                      <w:color w:val="FF8000"/>
                      <w:sz w:val="20"/>
                      <w:szCs w:val="20"/>
                      <w:lang w:val="en-US"/>
                    </w:rPr>
                    <w:br/>
                  </w:r>
                  <w:r w:rsidRPr="003C7DB9">
                    <w:rPr>
                      <w:rStyle w:val="HTML2"/>
                      <w:rFonts w:eastAsiaTheme="minorHAnsi"/>
                      <w:noProof/>
                      <w:color w:val="007700"/>
                      <w:lang w:val="en-US"/>
                    </w:rPr>
                    <w:t>echo </w:t>
                  </w:r>
                  <w:r w:rsidRPr="003C7DB9">
                    <w:rPr>
                      <w:rStyle w:val="HTML2"/>
                      <w:rFonts w:eastAsiaTheme="minorHAnsi"/>
                      <w:noProof/>
                      <w:color w:val="0000BB"/>
                      <w:lang w:val="en-US"/>
                    </w:rPr>
                    <w:t>ceil</w:t>
                  </w:r>
                  <w:r w:rsidRPr="003C7DB9">
                    <w:rPr>
                      <w:rStyle w:val="HTML2"/>
                      <w:rFonts w:eastAsiaTheme="minorHAnsi"/>
                      <w:noProof/>
                      <w:color w:val="007700"/>
                      <w:lang w:val="en-US"/>
                    </w:rPr>
                    <w:t>(</w:t>
                  </w:r>
                  <w:r w:rsidRPr="003C7DB9">
                    <w:rPr>
                      <w:rStyle w:val="HTML2"/>
                      <w:rFonts w:eastAsiaTheme="minorHAnsi"/>
                      <w:noProof/>
                      <w:color w:val="0000BB"/>
                      <w:lang w:val="en-US"/>
                    </w:rPr>
                    <w:t>9.999</w:t>
                  </w:r>
                  <w:r w:rsidRPr="003C7DB9">
                    <w:rPr>
                      <w:rStyle w:val="HTML2"/>
                      <w:rFonts w:eastAsiaTheme="minorHAnsi"/>
                      <w:noProof/>
                      <w:color w:val="007700"/>
                      <w:lang w:val="en-US"/>
                    </w:rPr>
                    <w:t>);  </w:t>
                  </w:r>
                  <w:r w:rsidRPr="003C7DB9">
                    <w:rPr>
                      <w:rStyle w:val="HTML2"/>
                      <w:rFonts w:eastAsiaTheme="minorHAnsi"/>
                      <w:noProof/>
                      <w:color w:val="FF8000"/>
                      <w:lang w:val="en-US"/>
                    </w:rPr>
                    <w:t>// 10</w:t>
                  </w:r>
                  <w:r w:rsidRPr="003C7DB9">
                    <w:rPr>
                      <w:rFonts w:ascii="Courier New" w:hAnsi="Courier New" w:cs="Courier New"/>
                      <w:noProof/>
                      <w:color w:val="FF8000"/>
                      <w:sz w:val="20"/>
                      <w:szCs w:val="20"/>
                      <w:lang w:val="en-US"/>
                    </w:rPr>
                    <w:br/>
                  </w:r>
                  <w:r w:rsidRPr="003C7DB9">
                    <w:rPr>
                      <w:rStyle w:val="HTML2"/>
                      <w:rFonts w:eastAsiaTheme="minorHAnsi"/>
                      <w:noProof/>
                      <w:color w:val="007700"/>
                      <w:lang w:val="en-US"/>
                    </w:rPr>
                    <w:t>echo </w:t>
                  </w:r>
                  <w:r w:rsidRPr="003C7DB9">
                    <w:rPr>
                      <w:rStyle w:val="HTML2"/>
                      <w:rFonts w:eastAsiaTheme="minorHAnsi"/>
                      <w:noProof/>
                      <w:color w:val="0000BB"/>
                      <w:lang w:val="en-US"/>
                    </w:rPr>
                    <w:t>ceil</w:t>
                  </w:r>
                  <w:r w:rsidRPr="003C7DB9">
                    <w:rPr>
                      <w:rStyle w:val="HTML2"/>
                      <w:rFonts w:eastAsiaTheme="minorHAnsi"/>
                      <w:noProof/>
                      <w:color w:val="007700"/>
                      <w:lang w:val="en-US"/>
                    </w:rPr>
                    <w:t>(</w:t>
                  </w:r>
                  <w:r w:rsidRPr="003C7DB9">
                    <w:rPr>
                      <w:rStyle w:val="HTML2"/>
                      <w:rFonts w:eastAsiaTheme="minorHAnsi"/>
                      <w:noProof/>
                      <w:color w:val="0000BB"/>
                      <w:lang w:val="en-US"/>
                    </w:rPr>
                    <w:t>3.0</w:t>
                  </w:r>
                  <w:r w:rsidRPr="003C7DB9">
                    <w:rPr>
                      <w:rStyle w:val="HTML2"/>
                      <w:rFonts w:eastAsiaTheme="minorHAnsi"/>
                      <w:noProof/>
                      <w:color w:val="007700"/>
                      <w:lang w:val="en-US"/>
                    </w:rPr>
                    <w:t>);    </w:t>
                  </w:r>
                  <w:r w:rsidRPr="003C7DB9">
                    <w:rPr>
                      <w:rStyle w:val="HTML2"/>
                      <w:rFonts w:eastAsiaTheme="minorHAnsi"/>
                      <w:noProof/>
                      <w:color w:val="FF8000"/>
                      <w:lang w:val="en-US"/>
                    </w:rPr>
                    <w:t>// 3</w:t>
                  </w:r>
                  <w:r w:rsidRPr="003C7DB9">
                    <w:rPr>
                      <w:rFonts w:ascii="Courier New" w:hAnsi="Courier New" w:cs="Courier New"/>
                      <w:noProof/>
                      <w:color w:val="FF8000"/>
                      <w:sz w:val="20"/>
                      <w:szCs w:val="20"/>
                      <w:lang w:val="en-US"/>
                    </w:rPr>
                    <w:br/>
                  </w:r>
                  <w:r w:rsidRPr="003C7DB9">
                    <w:rPr>
                      <w:rStyle w:val="HTML2"/>
                      <w:rFonts w:eastAsiaTheme="minorHAnsi"/>
                      <w:noProof/>
                      <w:color w:val="0000BB"/>
                      <w:lang w:val="en-US"/>
                    </w:rPr>
                    <w:t>?&gt;</w:t>
                  </w:r>
                </w:p>
              </w:tc>
            </w:tr>
          </w:tbl>
          <w:p w:rsidR="00A82694" w:rsidRPr="003C7DB9" w:rsidRDefault="00A82694">
            <w:pPr>
              <w:spacing w:line="255" w:lineRule="atLeast"/>
              <w:rPr>
                <w:rFonts w:ascii="Arial" w:hAnsi="Arial" w:cs="Arial"/>
                <w:noProof/>
                <w:sz w:val="18"/>
                <w:szCs w:val="18"/>
                <w:lang w:val="en-US"/>
              </w:rPr>
            </w:pPr>
          </w:p>
        </w:tc>
      </w:tr>
    </w:tbl>
    <w:p w:rsidR="008D643D" w:rsidRPr="003C7DB9" w:rsidRDefault="008D643D" w:rsidP="0085243C">
      <w:pPr>
        <w:rPr>
          <w:noProof/>
          <w:color w:val="000000" w:themeColor="text1"/>
          <w:sz w:val="24"/>
          <w:szCs w:val="24"/>
          <w:lang w:val="en-US"/>
        </w:rPr>
      </w:pPr>
    </w:p>
    <w:p w:rsidR="00DC728A" w:rsidRPr="001062D9" w:rsidRDefault="00DC728A" w:rsidP="0085243C">
      <w:pPr>
        <w:rPr>
          <w:noProof/>
          <w:color w:val="000000" w:themeColor="text1"/>
          <w:sz w:val="24"/>
          <w:szCs w:val="24"/>
        </w:rPr>
      </w:pPr>
      <w:r w:rsidRPr="001062D9">
        <w:rPr>
          <w:b/>
          <w:noProof/>
          <w:color w:val="000000" w:themeColor="text1"/>
          <w:sz w:val="24"/>
          <w:szCs w:val="24"/>
        </w:rPr>
        <w:t>3.4)</w:t>
      </w:r>
      <w:r w:rsidRPr="001062D9">
        <w:rPr>
          <w:noProof/>
          <w:color w:val="000000" w:themeColor="text1"/>
          <w:sz w:val="24"/>
          <w:szCs w:val="24"/>
        </w:rPr>
        <w:t xml:space="preserve"> </w:t>
      </w:r>
      <w:r w:rsidRPr="003C7DB9">
        <w:rPr>
          <w:b/>
          <w:noProof/>
          <w:color w:val="E36C0A" w:themeColor="accent6" w:themeShade="BF"/>
          <w:sz w:val="24"/>
          <w:szCs w:val="24"/>
          <w:lang w:val="en-US"/>
        </w:rPr>
        <w:t>floor</w:t>
      </w:r>
      <w:r w:rsidRPr="001062D9">
        <w:rPr>
          <w:noProof/>
          <w:color w:val="000000" w:themeColor="text1"/>
          <w:sz w:val="24"/>
          <w:szCs w:val="24"/>
        </w:rPr>
        <w:t xml:space="preserve"> – округляет дробь в меньшую сторону</w:t>
      </w:r>
    </w:p>
    <w:p w:rsidR="00DC728A" w:rsidRPr="001062D9" w:rsidRDefault="00DC728A" w:rsidP="0085243C">
      <w:pPr>
        <w:rPr>
          <w:noProof/>
          <w:color w:val="000000" w:themeColor="text1"/>
          <w:sz w:val="24"/>
          <w:szCs w:val="24"/>
        </w:rPr>
      </w:pPr>
      <w:r w:rsidRPr="001062D9">
        <w:rPr>
          <w:b/>
          <w:noProof/>
          <w:color w:val="000000" w:themeColor="text1"/>
          <w:sz w:val="24"/>
          <w:szCs w:val="24"/>
        </w:rPr>
        <w:lastRenderedPageBreak/>
        <w:t xml:space="preserve">3.5) </w:t>
      </w:r>
      <w:r w:rsidRPr="003C7DB9">
        <w:rPr>
          <w:b/>
          <w:noProof/>
          <w:color w:val="E36C0A" w:themeColor="accent6" w:themeShade="BF"/>
          <w:sz w:val="24"/>
          <w:szCs w:val="24"/>
          <w:lang w:val="en-US"/>
        </w:rPr>
        <w:t>rand</w:t>
      </w:r>
      <w:r w:rsidRPr="001062D9">
        <w:rPr>
          <w:b/>
          <w:noProof/>
          <w:color w:val="000000" w:themeColor="text1"/>
          <w:sz w:val="24"/>
          <w:szCs w:val="24"/>
        </w:rPr>
        <w:t xml:space="preserve"> </w:t>
      </w:r>
      <w:r w:rsidRPr="001062D9">
        <w:rPr>
          <w:noProof/>
          <w:color w:val="000000" w:themeColor="text1"/>
          <w:sz w:val="24"/>
          <w:szCs w:val="24"/>
        </w:rPr>
        <w:t>–</w:t>
      </w:r>
      <w:r w:rsidRPr="001062D9">
        <w:rPr>
          <w:b/>
          <w:noProof/>
          <w:color w:val="000000" w:themeColor="text1"/>
          <w:sz w:val="24"/>
          <w:szCs w:val="24"/>
        </w:rPr>
        <w:t xml:space="preserve"> </w:t>
      </w:r>
      <w:r w:rsidRPr="001062D9">
        <w:rPr>
          <w:noProof/>
          <w:color w:val="000000" w:themeColor="text1"/>
          <w:sz w:val="24"/>
          <w:szCs w:val="24"/>
        </w:rPr>
        <w:t>функция генерирует случайное число в диапазоне от минимального и до максимального</w:t>
      </w:r>
    </w:p>
    <w:p w:rsidR="00DC728A" w:rsidRPr="001062D9" w:rsidRDefault="00DC728A" w:rsidP="00DC728A">
      <w:pPr>
        <w:shd w:val="clear" w:color="auto" w:fill="F7F7F7"/>
        <w:spacing w:before="100" w:beforeAutospacing="1" w:after="100" w:afterAutospacing="1" w:line="255" w:lineRule="atLeast"/>
        <w:rPr>
          <w:rFonts w:ascii="Verdana" w:eastAsia="Times New Roman" w:hAnsi="Verdana" w:cs="Times New Roman"/>
          <w:noProof/>
          <w:color w:val="000000"/>
          <w:sz w:val="18"/>
          <w:szCs w:val="18"/>
          <w:lang w:eastAsia="ru-RU"/>
        </w:rPr>
      </w:pPr>
      <w:r w:rsidRPr="001062D9">
        <w:rPr>
          <w:rFonts w:ascii="Verdana" w:eastAsia="Times New Roman" w:hAnsi="Verdana" w:cs="Times New Roman"/>
          <w:noProof/>
          <w:color w:val="000000"/>
          <w:sz w:val="18"/>
          <w:szCs w:val="18"/>
          <w:lang w:eastAsia="ru-RU"/>
        </w:rPr>
        <w:t>При вызове без параметров</w:t>
      </w:r>
      <w:r w:rsidRPr="003C7DB9">
        <w:rPr>
          <w:rFonts w:ascii="Verdana" w:eastAsia="Times New Roman" w:hAnsi="Verdana" w:cs="Times New Roman"/>
          <w:noProof/>
          <w:color w:val="000000"/>
          <w:sz w:val="18"/>
          <w:szCs w:val="18"/>
          <w:lang w:val="en-US" w:eastAsia="ru-RU"/>
        </w:rPr>
        <w:t> </w:t>
      </w:r>
      <w:r w:rsidRPr="003C7DB9">
        <w:rPr>
          <w:rFonts w:ascii="Verdana" w:eastAsia="Times New Roman" w:hAnsi="Verdana" w:cs="Times New Roman"/>
          <w:i/>
          <w:iCs/>
          <w:noProof/>
          <w:color w:val="000000"/>
          <w:sz w:val="18"/>
          <w:szCs w:val="18"/>
          <w:lang w:val="en-US" w:eastAsia="ru-RU"/>
        </w:rPr>
        <w:t>min</w:t>
      </w:r>
      <w:r w:rsidRPr="003C7DB9">
        <w:rPr>
          <w:rFonts w:ascii="Verdana" w:eastAsia="Times New Roman" w:hAnsi="Verdana" w:cs="Times New Roman"/>
          <w:noProof/>
          <w:color w:val="000000"/>
          <w:sz w:val="18"/>
          <w:szCs w:val="18"/>
          <w:lang w:val="en-US" w:eastAsia="ru-RU"/>
        </w:rPr>
        <w:t> </w:t>
      </w:r>
      <w:r w:rsidRPr="001062D9">
        <w:rPr>
          <w:rFonts w:ascii="Verdana" w:eastAsia="Times New Roman" w:hAnsi="Verdana" w:cs="Times New Roman"/>
          <w:noProof/>
          <w:color w:val="000000"/>
          <w:sz w:val="18"/>
          <w:szCs w:val="18"/>
          <w:lang w:eastAsia="ru-RU"/>
        </w:rPr>
        <w:t>и</w:t>
      </w:r>
      <w:r w:rsidRPr="003C7DB9">
        <w:rPr>
          <w:rFonts w:ascii="Verdana" w:eastAsia="Times New Roman" w:hAnsi="Verdana" w:cs="Times New Roman"/>
          <w:noProof/>
          <w:color w:val="000000"/>
          <w:sz w:val="18"/>
          <w:szCs w:val="18"/>
          <w:lang w:val="en-US" w:eastAsia="ru-RU"/>
        </w:rPr>
        <w:t> </w:t>
      </w:r>
      <w:r w:rsidRPr="003C7DB9">
        <w:rPr>
          <w:rFonts w:ascii="Verdana" w:eastAsia="Times New Roman" w:hAnsi="Verdana" w:cs="Times New Roman"/>
          <w:i/>
          <w:iCs/>
          <w:noProof/>
          <w:color w:val="000000"/>
          <w:sz w:val="18"/>
          <w:szCs w:val="18"/>
          <w:lang w:val="en-US" w:eastAsia="ru-RU"/>
        </w:rPr>
        <w:t>max</w:t>
      </w:r>
      <w:r w:rsidRPr="001062D9">
        <w:rPr>
          <w:rFonts w:ascii="Verdana" w:eastAsia="Times New Roman" w:hAnsi="Verdana" w:cs="Times New Roman"/>
          <w:noProof/>
          <w:color w:val="000000"/>
          <w:sz w:val="18"/>
          <w:szCs w:val="18"/>
          <w:lang w:eastAsia="ru-RU"/>
        </w:rPr>
        <w:t>, возвращает псевдослучайное целое в диапазоне от 0 до</w:t>
      </w:r>
      <w:r w:rsidRPr="003C7DB9">
        <w:rPr>
          <w:rFonts w:ascii="Verdana" w:eastAsia="Times New Roman" w:hAnsi="Verdana" w:cs="Times New Roman"/>
          <w:noProof/>
          <w:color w:val="000000"/>
          <w:sz w:val="18"/>
          <w:szCs w:val="18"/>
          <w:lang w:val="en-US" w:eastAsia="ru-RU"/>
        </w:rPr>
        <w:t> </w:t>
      </w:r>
      <w:r w:rsidRPr="003C7DB9">
        <w:rPr>
          <w:rFonts w:ascii="Courier New" w:eastAsia="Times New Roman" w:hAnsi="Courier New" w:cs="Courier New"/>
          <w:b/>
          <w:bCs/>
          <w:noProof/>
          <w:color w:val="000000"/>
          <w:sz w:val="20"/>
          <w:szCs w:val="20"/>
          <w:lang w:val="en-US" w:eastAsia="ru-RU"/>
        </w:rPr>
        <w:t>RAND</w:t>
      </w:r>
      <w:r w:rsidRPr="001062D9">
        <w:rPr>
          <w:rFonts w:ascii="Courier New" w:eastAsia="Times New Roman" w:hAnsi="Courier New" w:cs="Courier New"/>
          <w:b/>
          <w:bCs/>
          <w:noProof/>
          <w:color w:val="000000"/>
          <w:sz w:val="20"/>
          <w:szCs w:val="20"/>
          <w:lang w:eastAsia="ru-RU"/>
        </w:rPr>
        <w:t>_</w:t>
      </w:r>
      <w:r w:rsidRPr="003C7DB9">
        <w:rPr>
          <w:rFonts w:ascii="Courier New" w:eastAsia="Times New Roman" w:hAnsi="Courier New" w:cs="Courier New"/>
          <w:b/>
          <w:bCs/>
          <w:noProof/>
          <w:color w:val="000000"/>
          <w:sz w:val="20"/>
          <w:szCs w:val="20"/>
          <w:lang w:val="en-US" w:eastAsia="ru-RU"/>
        </w:rPr>
        <w:t>MAX</w:t>
      </w:r>
      <w:r w:rsidRPr="001062D9">
        <w:rPr>
          <w:rFonts w:ascii="Verdana" w:eastAsia="Times New Roman" w:hAnsi="Verdana" w:cs="Times New Roman"/>
          <w:noProof/>
          <w:color w:val="000000"/>
          <w:sz w:val="18"/>
          <w:szCs w:val="18"/>
          <w:lang w:eastAsia="ru-RU"/>
        </w:rPr>
        <w:t>. Например, если вам нужно случайное число между 5 и 15 (включительно), вызовите</w:t>
      </w:r>
      <w:r w:rsidRPr="003C7DB9">
        <w:rPr>
          <w:rFonts w:ascii="Verdana" w:eastAsia="Times New Roman" w:hAnsi="Verdana" w:cs="Times New Roman"/>
          <w:noProof/>
          <w:color w:val="000000"/>
          <w:sz w:val="18"/>
          <w:szCs w:val="18"/>
          <w:lang w:val="en-US" w:eastAsia="ru-RU"/>
        </w:rPr>
        <w:t> </w:t>
      </w:r>
      <w:r w:rsidRPr="003C7DB9">
        <w:rPr>
          <w:rFonts w:ascii="Verdana" w:eastAsia="Times New Roman" w:hAnsi="Verdana" w:cs="Times New Roman"/>
          <w:i/>
          <w:iCs/>
          <w:noProof/>
          <w:color w:val="000000"/>
          <w:sz w:val="18"/>
          <w:szCs w:val="18"/>
          <w:lang w:val="en-US" w:eastAsia="ru-RU"/>
        </w:rPr>
        <w:t>rand</w:t>
      </w:r>
      <w:r w:rsidRPr="001062D9">
        <w:rPr>
          <w:rFonts w:ascii="Verdana" w:eastAsia="Times New Roman" w:hAnsi="Verdana" w:cs="Times New Roman"/>
          <w:i/>
          <w:iCs/>
          <w:noProof/>
          <w:color w:val="000000"/>
          <w:sz w:val="18"/>
          <w:szCs w:val="18"/>
          <w:lang w:eastAsia="ru-RU"/>
        </w:rPr>
        <w:t xml:space="preserve"> (5, 15)</w:t>
      </w:r>
      <w:r w:rsidRPr="001062D9">
        <w:rPr>
          <w:rFonts w:ascii="Verdana" w:eastAsia="Times New Roman" w:hAnsi="Verdana" w:cs="Times New Roman"/>
          <w:noProof/>
          <w:color w:val="000000"/>
          <w:sz w:val="18"/>
          <w:szCs w:val="18"/>
          <w:lang w:eastAsia="ru-RU"/>
        </w:rPr>
        <w:t>.</w:t>
      </w:r>
    </w:p>
    <w:tbl>
      <w:tblPr>
        <w:tblW w:w="5000" w:type="pct"/>
        <w:tblCellSpacing w:w="0" w:type="dxa"/>
        <w:tblCellMar>
          <w:left w:w="0" w:type="dxa"/>
          <w:right w:w="0" w:type="dxa"/>
        </w:tblCellMar>
        <w:tblLook w:val="04A0" w:firstRow="1" w:lastRow="0" w:firstColumn="1" w:lastColumn="0" w:noHBand="0" w:noVBand="1"/>
      </w:tblPr>
      <w:tblGrid>
        <w:gridCol w:w="10466"/>
      </w:tblGrid>
      <w:tr w:rsidR="00DC728A" w:rsidRPr="003C7DB9" w:rsidTr="00DC728A">
        <w:trPr>
          <w:tblCellSpacing w:w="0" w:type="dxa"/>
        </w:trPr>
        <w:tc>
          <w:tcPr>
            <w:tcW w:w="0" w:type="auto"/>
            <w:vAlign w:val="center"/>
            <w:hideMark/>
          </w:tcPr>
          <w:p w:rsidR="00DC728A" w:rsidRPr="001062D9" w:rsidRDefault="00DC728A" w:rsidP="00DC728A">
            <w:pPr>
              <w:spacing w:after="0" w:line="255" w:lineRule="atLeast"/>
              <w:rPr>
                <w:rFonts w:ascii="Verdana" w:eastAsia="Times New Roman" w:hAnsi="Verdana" w:cs="Times New Roman"/>
                <w:noProof/>
                <w:sz w:val="18"/>
                <w:szCs w:val="18"/>
                <w:lang w:eastAsia="ru-RU"/>
              </w:rPr>
            </w:pPr>
          </w:p>
          <w:p w:rsidR="00DC728A" w:rsidRPr="003C7DB9" w:rsidRDefault="00DC728A" w:rsidP="00DC728A">
            <w:pPr>
              <w:spacing w:before="100" w:beforeAutospacing="1" w:after="100" w:afterAutospacing="1" w:line="255" w:lineRule="atLeast"/>
              <w:rPr>
                <w:rFonts w:ascii="Verdana" w:eastAsia="Times New Roman" w:hAnsi="Verdana" w:cs="Arial"/>
                <w:noProof/>
                <w:sz w:val="18"/>
                <w:szCs w:val="18"/>
                <w:lang w:val="en-US" w:eastAsia="ru-RU"/>
              </w:rPr>
            </w:pPr>
            <w:bookmarkStart w:id="13" w:name="AEN73606"/>
            <w:bookmarkEnd w:id="13"/>
            <w:r w:rsidRPr="003C7DB9">
              <w:rPr>
                <w:rFonts w:ascii="Verdana" w:eastAsia="Times New Roman" w:hAnsi="Verdana" w:cs="Arial"/>
                <w:b/>
                <w:bCs/>
                <w:noProof/>
                <w:sz w:val="18"/>
                <w:szCs w:val="18"/>
                <w:lang w:val="en-US" w:eastAsia="ru-RU"/>
              </w:rPr>
              <w:t>Пример 1. Пример</w:t>
            </w:r>
          </w:p>
          <w:tbl>
            <w:tblPr>
              <w:tblW w:w="0" w:type="auto"/>
              <w:tblCellSpacing w:w="15" w:type="dxa"/>
              <w:tblInd w:w="75" w:type="dxa"/>
              <w:tblBorders>
                <w:top w:val="single" w:sz="6" w:space="0" w:color="000066"/>
                <w:left w:val="single" w:sz="6" w:space="0" w:color="000066"/>
                <w:bottom w:val="single" w:sz="6" w:space="0" w:color="000066"/>
                <w:right w:val="single" w:sz="6" w:space="0" w:color="000066"/>
              </w:tblBorders>
              <w:shd w:val="clear" w:color="auto" w:fill="E6F3F9"/>
              <w:tblCellMar>
                <w:top w:w="75" w:type="dxa"/>
                <w:left w:w="135" w:type="dxa"/>
                <w:bottom w:w="75" w:type="dxa"/>
                <w:right w:w="75" w:type="dxa"/>
              </w:tblCellMar>
              <w:tblLook w:val="04A0" w:firstRow="1" w:lastRow="0" w:firstColumn="1" w:lastColumn="0" w:noHBand="0" w:noVBand="1"/>
            </w:tblPr>
            <w:tblGrid>
              <w:gridCol w:w="2581"/>
            </w:tblGrid>
            <w:tr w:rsidR="00DC728A" w:rsidRPr="003C7DB9" w:rsidTr="00DC728A">
              <w:trPr>
                <w:tblCellSpacing w:w="15" w:type="dxa"/>
              </w:trPr>
              <w:tc>
                <w:tcPr>
                  <w:tcW w:w="0" w:type="auto"/>
                  <w:shd w:val="clear" w:color="auto" w:fill="E6F3F9"/>
                  <w:vAlign w:val="center"/>
                  <w:hideMark/>
                </w:tcPr>
                <w:p w:rsidR="00DC728A" w:rsidRPr="001062D9" w:rsidRDefault="00DC728A" w:rsidP="00DC728A">
                  <w:pPr>
                    <w:spacing w:before="75" w:after="75" w:line="240" w:lineRule="auto"/>
                    <w:rPr>
                      <w:rFonts w:ascii="Times New Roman" w:eastAsia="Times New Roman" w:hAnsi="Times New Roman" w:cs="Times New Roman"/>
                      <w:noProof/>
                      <w:sz w:val="20"/>
                      <w:szCs w:val="20"/>
                      <w:lang w:eastAsia="ru-RU"/>
                    </w:rPr>
                  </w:pPr>
                  <w:r w:rsidRPr="003C7DB9">
                    <w:rPr>
                      <w:rFonts w:ascii="Courier New" w:eastAsia="Times New Roman" w:hAnsi="Courier New" w:cs="Courier New"/>
                      <w:noProof/>
                      <w:color w:val="0000BB"/>
                      <w:sz w:val="20"/>
                      <w:szCs w:val="20"/>
                      <w:lang w:val="en-US" w:eastAsia="ru-RU"/>
                    </w:rPr>
                    <w:t>&lt;?php</w:t>
                  </w:r>
                  <w:r w:rsidRPr="003C7DB9">
                    <w:rPr>
                      <w:rFonts w:ascii="Courier New" w:eastAsia="Times New Roman" w:hAnsi="Courier New" w:cs="Courier New"/>
                      <w:noProof/>
                      <w:color w:val="0000BB"/>
                      <w:sz w:val="20"/>
                      <w:szCs w:val="20"/>
                      <w:lang w:val="en-US" w:eastAsia="ru-RU"/>
                    </w:rPr>
                    <w:br/>
                  </w:r>
                  <w:r w:rsidRPr="003C7DB9">
                    <w:rPr>
                      <w:rFonts w:ascii="Courier New" w:eastAsia="Times New Roman" w:hAnsi="Courier New" w:cs="Courier New"/>
                      <w:noProof/>
                      <w:color w:val="007700"/>
                      <w:sz w:val="20"/>
                      <w:szCs w:val="20"/>
                      <w:lang w:val="en-US" w:eastAsia="ru-RU"/>
                    </w:rPr>
                    <w:t>echo </w:t>
                  </w:r>
                  <w:r w:rsidRPr="003C7DB9">
                    <w:rPr>
                      <w:rFonts w:ascii="Courier New" w:eastAsia="Times New Roman" w:hAnsi="Courier New" w:cs="Courier New"/>
                      <w:noProof/>
                      <w:color w:val="0000BB"/>
                      <w:sz w:val="20"/>
                      <w:szCs w:val="20"/>
                      <w:lang w:val="en-US" w:eastAsia="ru-RU"/>
                    </w:rPr>
                    <w:t>rand</w:t>
                  </w:r>
                  <w:r w:rsidRPr="003C7DB9">
                    <w:rPr>
                      <w:rFonts w:ascii="Courier New" w:eastAsia="Times New Roman" w:hAnsi="Courier New" w:cs="Courier New"/>
                      <w:noProof/>
                      <w:color w:val="007700"/>
                      <w:sz w:val="20"/>
                      <w:szCs w:val="20"/>
                      <w:lang w:val="en-US" w:eastAsia="ru-RU"/>
                    </w:rPr>
                    <w:t>() . </w:t>
                  </w:r>
                  <w:r w:rsidRPr="003C7DB9">
                    <w:rPr>
                      <w:rFonts w:ascii="Courier New" w:eastAsia="Times New Roman" w:hAnsi="Courier New" w:cs="Courier New"/>
                      <w:noProof/>
                      <w:color w:val="DD0000"/>
                      <w:sz w:val="20"/>
                      <w:szCs w:val="20"/>
                      <w:lang w:val="en-US" w:eastAsia="ru-RU"/>
                    </w:rPr>
                    <w:t>"\n"</w:t>
                  </w:r>
                  <w:r w:rsidRPr="003C7DB9">
                    <w:rPr>
                      <w:rFonts w:ascii="Courier New" w:eastAsia="Times New Roman" w:hAnsi="Courier New" w:cs="Courier New"/>
                      <w:noProof/>
                      <w:color w:val="007700"/>
                      <w:sz w:val="20"/>
                      <w:szCs w:val="20"/>
                      <w:lang w:val="en-US" w:eastAsia="ru-RU"/>
                    </w:rPr>
                    <w:t>;</w:t>
                  </w:r>
                  <w:r w:rsidRPr="003C7DB9">
                    <w:rPr>
                      <w:rFonts w:ascii="Courier New" w:eastAsia="Times New Roman" w:hAnsi="Courier New" w:cs="Courier New"/>
                      <w:noProof/>
                      <w:color w:val="007700"/>
                      <w:sz w:val="20"/>
                      <w:szCs w:val="20"/>
                      <w:lang w:val="en-US" w:eastAsia="ru-RU"/>
                    </w:rPr>
                    <w:br/>
                    <w:t>echo </w:t>
                  </w:r>
                  <w:r w:rsidRPr="003C7DB9">
                    <w:rPr>
                      <w:rFonts w:ascii="Courier New" w:eastAsia="Times New Roman" w:hAnsi="Courier New" w:cs="Courier New"/>
                      <w:noProof/>
                      <w:color w:val="0000BB"/>
                      <w:sz w:val="20"/>
                      <w:szCs w:val="20"/>
                      <w:lang w:val="en-US" w:eastAsia="ru-RU"/>
                    </w:rPr>
                    <w:t>rand</w:t>
                  </w:r>
                  <w:r w:rsidRPr="003C7DB9">
                    <w:rPr>
                      <w:rFonts w:ascii="Courier New" w:eastAsia="Times New Roman" w:hAnsi="Courier New" w:cs="Courier New"/>
                      <w:noProof/>
                      <w:color w:val="007700"/>
                      <w:sz w:val="20"/>
                      <w:szCs w:val="20"/>
                      <w:lang w:val="en-US" w:eastAsia="ru-RU"/>
                    </w:rPr>
                    <w:t>() . </w:t>
                  </w:r>
                  <w:r w:rsidRPr="001062D9">
                    <w:rPr>
                      <w:rFonts w:ascii="Courier New" w:eastAsia="Times New Roman" w:hAnsi="Courier New" w:cs="Courier New"/>
                      <w:noProof/>
                      <w:color w:val="DD0000"/>
                      <w:sz w:val="20"/>
                      <w:szCs w:val="20"/>
                      <w:lang w:eastAsia="ru-RU"/>
                    </w:rPr>
                    <w:t>"\</w:t>
                  </w:r>
                  <w:r w:rsidRPr="003C7DB9">
                    <w:rPr>
                      <w:rFonts w:ascii="Courier New" w:eastAsia="Times New Roman" w:hAnsi="Courier New" w:cs="Courier New"/>
                      <w:noProof/>
                      <w:color w:val="DD0000"/>
                      <w:sz w:val="20"/>
                      <w:szCs w:val="20"/>
                      <w:lang w:val="en-US" w:eastAsia="ru-RU"/>
                    </w:rPr>
                    <w:t>n</w:t>
                  </w:r>
                  <w:r w:rsidRPr="001062D9">
                    <w:rPr>
                      <w:rFonts w:ascii="Courier New" w:eastAsia="Times New Roman" w:hAnsi="Courier New" w:cs="Courier New"/>
                      <w:noProof/>
                      <w:color w:val="DD0000"/>
                      <w:sz w:val="20"/>
                      <w:szCs w:val="20"/>
                      <w:lang w:eastAsia="ru-RU"/>
                    </w:rPr>
                    <w:t>"</w:t>
                  </w:r>
                  <w:r w:rsidRPr="001062D9">
                    <w:rPr>
                      <w:rFonts w:ascii="Courier New" w:eastAsia="Times New Roman" w:hAnsi="Courier New" w:cs="Courier New"/>
                      <w:noProof/>
                      <w:color w:val="007700"/>
                      <w:sz w:val="20"/>
                      <w:szCs w:val="20"/>
                      <w:lang w:eastAsia="ru-RU"/>
                    </w:rPr>
                    <w:t>;</w:t>
                  </w:r>
                  <w:r w:rsidRPr="001062D9">
                    <w:rPr>
                      <w:rFonts w:ascii="Courier New" w:eastAsia="Times New Roman" w:hAnsi="Courier New" w:cs="Courier New"/>
                      <w:noProof/>
                      <w:color w:val="007700"/>
                      <w:sz w:val="20"/>
                      <w:szCs w:val="20"/>
                      <w:lang w:eastAsia="ru-RU"/>
                    </w:rPr>
                    <w:br/>
                  </w:r>
                  <w:r w:rsidRPr="001062D9">
                    <w:rPr>
                      <w:rFonts w:ascii="Courier New" w:eastAsia="Times New Roman" w:hAnsi="Courier New" w:cs="Courier New"/>
                      <w:noProof/>
                      <w:color w:val="007700"/>
                      <w:sz w:val="20"/>
                      <w:szCs w:val="20"/>
                      <w:lang w:eastAsia="ru-RU"/>
                    </w:rPr>
                    <w:br/>
                  </w:r>
                  <w:r w:rsidRPr="003C7DB9">
                    <w:rPr>
                      <w:rFonts w:ascii="Courier New" w:eastAsia="Times New Roman" w:hAnsi="Courier New" w:cs="Courier New"/>
                      <w:noProof/>
                      <w:color w:val="007700"/>
                      <w:sz w:val="20"/>
                      <w:szCs w:val="20"/>
                      <w:lang w:val="en-US" w:eastAsia="ru-RU"/>
                    </w:rPr>
                    <w:t>echo </w:t>
                  </w:r>
                  <w:r w:rsidRPr="003C7DB9">
                    <w:rPr>
                      <w:rFonts w:ascii="Courier New" w:eastAsia="Times New Roman" w:hAnsi="Courier New" w:cs="Courier New"/>
                      <w:noProof/>
                      <w:color w:val="0000BB"/>
                      <w:sz w:val="20"/>
                      <w:szCs w:val="20"/>
                      <w:lang w:val="en-US" w:eastAsia="ru-RU"/>
                    </w:rPr>
                    <w:t>rand</w:t>
                  </w:r>
                  <w:r w:rsidRPr="001062D9">
                    <w:rPr>
                      <w:rFonts w:ascii="Courier New" w:eastAsia="Times New Roman" w:hAnsi="Courier New" w:cs="Courier New"/>
                      <w:noProof/>
                      <w:color w:val="007700"/>
                      <w:sz w:val="20"/>
                      <w:szCs w:val="20"/>
                      <w:lang w:eastAsia="ru-RU"/>
                    </w:rPr>
                    <w:t>(</w:t>
                  </w:r>
                  <w:r w:rsidRPr="001062D9">
                    <w:rPr>
                      <w:rFonts w:ascii="Courier New" w:eastAsia="Times New Roman" w:hAnsi="Courier New" w:cs="Courier New"/>
                      <w:noProof/>
                      <w:color w:val="0000BB"/>
                      <w:sz w:val="20"/>
                      <w:szCs w:val="20"/>
                      <w:lang w:eastAsia="ru-RU"/>
                    </w:rPr>
                    <w:t>5</w:t>
                  </w:r>
                  <w:r w:rsidRPr="001062D9">
                    <w:rPr>
                      <w:rFonts w:ascii="Courier New" w:eastAsia="Times New Roman" w:hAnsi="Courier New" w:cs="Courier New"/>
                      <w:noProof/>
                      <w:color w:val="007700"/>
                      <w:sz w:val="20"/>
                      <w:szCs w:val="20"/>
                      <w:lang w:eastAsia="ru-RU"/>
                    </w:rPr>
                    <w:t>,</w:t>
                  </w:r>
                  <w:r w:rsidRPr="003C7DB9">
                    <w:rPr>
                      <w:rFonts w:ascii="Courier New" w:eastAsia="Times New Roman" w:hAnsi="Courier New" w:cs="Courier New"/>
                      <w:noProof/>
                      <w:color w:val="007700"/>
                      <w:sz w:val="20"/>
                      <w:szCs w:val="20"/>
                      <w:lang w:val="en-US" w:eastAsia="ru-RU"/>
                    </w:rPr>
                    <w:t> </w:t>
                  </w:r>
                  <w:r w:rsidRPr="001062D9">
                    <w:rPr>
                      <w:rFonts w:ascii="Courier New" w:eastAsia="Times New Roman" w:hAnsi="Courier New" w:cs="Courier New"/>
                      <w:noProof/>
                      <w:color w:val="0000BB"/>
                      <w:sz w:val="20"/>
                      <w:szCs w:val="20"/>
                      <w:lang w:eastAsia="ru-RU"/>
                    </w:rPr>
                    <w:t>15</w:t>
                  </w:r>
                  <w:r w:rsidRPr="001062D9">
                    <w:rPr>
                      <w:rFonts w:ascii="Courier New" w:eastAsia="Times New Roman" w:hAnsi="Courier New" w:cs="Courier New"/>
                      <w:noProof/>
                      <w:color w:val="007700"/>
                      <w:sz w:val="20"/>
                      <w:szCs w:val="20"/>
                      <w:lang w:eastAsia="ru-RU"/>
                    </w:rPr>
                    <w:t>);</w:t>
                  </w:r>
                  <w:r w:rsidRPr="001062D9">
                    <w:rPr>
                      <w:rFonts w:ascii="Courier New" w:eastAsia="Times New Roman" w:hAnsi="Courier New" w:cs="Courier New"/>
                      <w:noProof/>
                      <w:color w:val="007700"/>
                      <w:sz w:val="20"/>
                      <w:szCs w:val="20"/>
                      <w:lang w:eastAsia="ru-RU"/>
                    </w:rPr>
                    <w:br/>
                  </w:r>
                  <w:r w:rsidRPr="001062D9">
                    <w:rPr>
                      <w:rFonts w:ascii="Courier New" w:eastAsia="Times New Roman" w:hAnsi="Courier New" w:cs="Courier New"/>
                      <w:noProof/>
                      <w:color w:val="0000BB"/>
                      <w:sz w:val="20"/>
                      <w:szCs w:val="20"/>
                      <w:lang w:eastAsia="ru-RU"/>
                    </w:rPr>
                    <w:t>?&gt;</w:t>
                  </w:r>
                </w:p>
              </w:tc>
            </w:tr>
          </w:tbl>
          <w:p w:rsidR="00DC728A" w:rsidRPr="001062D9" w:rsidRDefault="00DC728A" w:rsidP="00DC728A">
            <w:pPr>
              <w:spacing w:before="100" w:beforeAutospacing="1" w:after="100" w:afterAutospacing="1" w:line="255" w:lineRule="atLeast"/>
              <w:rPr>
                <w:rFonts w:ascii="Verdana" w:eastAsia="Times New Roman" w:hAnsi="Verdana" w:cs="Arial"/>
                <w:noProof/>
                <w:sz w:val="18"/>
                <w:szCs w:val="18"/>
                <w:lang w:eastAsia="ru-RU"/>
              </w:rPr>
            </w:pPr>
            <w:r w:rsidRPr="001062D9">
              <w:rPr>
                <w:rFonts w:ascii="Verdana" w:eastAsia="Times New Roman" w:hAnsi="Verdana" w:cs="Arial"/>
                <w:noProof/>
                <w:sz w:val="18"/>
                <w:szCs w:val="18"/>
                <w:lang w:eastAsia="ru-RU"/>
              </w:rPr>
              <w:t>Пример выше выведет что-то наподобие этого:</w:t>
            </w:r>
          </w:p>
          <w:tbl>
            <w:tblPr>
              <w:tblW w:w="0" w:type="auto"/>
              <w:tblCellSpacing w:w="15" w:type="dxa"/>
              <w:tblInd w:w="75" w:type="dxa"/>
              <w:tblBorders>
                <w:top w:val="single" w:sz="6" w:space="0" w:color="000066"/>
                <w:left w:val="single" w:sz="6" w:space="0" w:color="000066"/>
                <w:bottom w:val="single" w:sz="6" w:space="0" w:color="000066"/>
                <w:right w:val="single" w:sz="6" w:space="0" w:color="000066"/>
              </w:tblBorders>
              <w:shd w:val="clear" w:color="auto" w:fill="E6F3F9"/>
              <w:tblCellMar>
                <w:top w:w="75" w:type="dxa"/>
                <w:left w:w="135" w:type="dxa"/>
                <w:bottom w:w="75" w:type="dxa"/>
                <w:right w:w="75" w:type="dxa"/>
              </w:tblCellMar>
              <w:tblLook w:val="04A0" w:firstRow="1" w:lastRow="0" w:firstColumn="1" w:lastColumn="0" w:noHBand="0" w:noVBand="1"/>
            </w:tblPr>
            <w:tblGrid>
              <w:gridCol w:w="901"/>
            </w:tblGrid>
            <w:tr w:rsidR="00DC728A" w:rsidRPr="003C7DB9" w:rsidTr="00DC728A">
              <w:trPr>
                <w:tblCellSpacing w:w="15" w:type="dxa"/>
              </w:trPr>
              <w:tc>
                <w:tcPr>
                  <w:tcW w:w="0" w:type="auto"/>
                  <w:shd w:val="clear" w:color="auto" w:fill="E6F3F9"/>
                  <w:vAlign w:val="center"/>
                  <w:hideMark/>
                </w:tcPr>
                <w:p w:rsidR="00DC728A" w:rsidRPr="003C7DB9" w:rsidRDefault="00DC728A" w:rsidP="00DC72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sz w:val="20"/>
                      <w:szCs w:val="20"/>
                      <w:lang w:val="en-US" w:eastAsia="ru-RU"/>
                    </w:rPr>
                  </w:pPr>
                  <w:r w:rsidRPr="003C7DB9">
                    <w:rPr>
                      <w:rFonts w:ascii="Courier New" w:eastAsia="Times New Roman" w:hAnsi="Courier New" w:cs="Courier New"/>
                      <w:noProof/>
                      <w:sz w:val="20"/>
                      <w:szCs w:val="20"/>
                      <w:lang w:val="en-US" w:eastAsia="ru-RU"/>
                    </w:rPr>
                    <w:t>7771</w:t>
                  </w:r>
                </w:p>
                <w:p w:rsidR="00DC728A" w:rsidRPr="003C7DB9" w:rsidRDefault="00DC728A" w:rsidP="00DC72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sz w:val="20"/>
                      <w:szCs w:val="20"/>
                      <w:lang w:val="en-US" w:eastAsia="ru-RU"/>
                    </w:rPr>
                  </w:pPr>
                </w:p>
                <w:p w:rsidR="00DC728A" w:rsidRPr="003C7DB9" w:rsidRDefault="00DC728A" w:rsidP="00DC72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sz w:val="20"/>
                      <w:szCs w:val="20"/>
                      <w:lang w:val="en-US" w:eastAsia="ru-RU"/>
                    </w:rPr>
                  </w:pPr>
                  <w:r w:rsidRPr="003C7DB9">
                    <w:rPr>
                      <w:rFonts w:ascii="Courier New" w:eastAsia="Times New Roman" w:hAnsi="Courier New" w:cs="Courier New"/>
                      <w:noProof/>
                      <w:sz w:val="20"/>
                      <w:szCs w:val="20"/>
                      <w:lang w:val="en-US" w:eastAsia="ru-RU"/>
                    </w:rPr>
                    <w:t>22264</w:t>
                  </w:r>
                </w:p>
                <w:p w:rsidR="00DC728A" w:rsidRPr="003C7DB9" w:rsidRDefault="00DC728A" w:rsidP="00DC72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sz w:val="20"/>
                      <w:szCs w:val="20"/>
                      <w:lang w:val="en-US" w:eastAsia="ru-RU"/>
                    </w:rPr>
                  </w:pPr>
                </w:p>
                <w:p w:rsidR="00DC728A" w:rsidRPr="003C7DB9" w:rsidRDefault="00DC728A" w:rsidP="00DC72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sz w:val="20"/>
                      <w:szCs w:val="20"/>
                      <w:lang w:val="en-US" w:eastAsia="ru-RU"/>
                    </w:rPr>
                  </w:pPr>
                  <w:r w:rsidRPr="003C7DB9">
                    <w:rPr>
                      <w:rFonts w:ascii="Courier New" w:eastAsia="Times New Roman" w:hAnsi="Courier New" w:cs="Courier New"/>
                      <w:noProof/>
                      <w:sz w:val="20"/>
                      <w:szCs w:val="20"/>
                      <w:lang w:val="en-US" w:eastAsia="ru-RU"/>
                    </w:rPr>
                    <w:t>11</w:t>
                  </w:r>
                </w:p>
              </w:tc>
            </w:tr>
          </w:tbl>
          <w:p w:rsidR="00DC728A" w:rsidRPr="003C7DB9" w:rsidRDefault="00DC728A" w:rsidP="00DC728A">
            <w:pPr>
              <w:spacing w:after="0" w:line="255" w:lineRule="atLeast"/>
              <w:rPr>
                <w:rFonts w:ascii="Arial" w:eastAsia="Times New Roman" w:hAnsi="Arial" w:cs="Arial"/>
                <w:noProof/>
                <w:sz w:val="18"/>
                <w:szCs w:val="18"/>
                <w:lang w:val="en-US" w:eastAsia="ru-RU"/>
              </w:rPr>
            </w:pPr>
          </w:p>
        </w:tc>
      </w:tr>
    </w:tbl>
    <w:p w:rsidR="00DC728A" w:rsidRPr="003C7DB9" w:rsidRDefault="00DC728A" w:rsidP="0085243C">
      <w:pPr>
        <w:rPr>
          <w:b/>
          <w:noProof/>
          <w:color w:val="000000" w:themeColor="text1"/>
          <w:sz w:val="24"/>
          <w:szCs w:val="24"/>
          <w:lang w:val="en-US"/>
        </w:rPr>
      </w:pPr>
    </w:p>
    <w:p w:rsidR="00556586" w:rsidRPr="003C7DB9" w:rsidRDefault="00556586" w:rsidP="00556586">
      <w:pPr>
        <w:shd w:val="clear" w:color="auto" w:fill="F7F7F7"/>
        <w:spacing w:after="0" w:line="255" w:lineRule="atLeast"/>
        <w:rPr>
          <w:rFonts w:ascii="Verdana" w:eastAsia="Times New Roman" w:hAnsi="Verdana" w:cs="Times New Roman"/>
          <w:noProof/>
          <w:color w:val="000000"/>
          <w:sz w:val="18"/>
          <w:szCs w:val="18"/>
          <w:lang w:val="en-US" w:eastAsia="ru-RU"/>
        </w:rPr>
      </w:pPr>
      <w:r w:rsidRPr="003C7DB9">
        <w:rPr>
          <w:rFonts w:ascii="Verdana" w:eastAsia="Times New Roman" w:hAnsi="Verdana" w:cs="Times New Roman"/>
          <w:b/>
          <w:noProof/>
          <w:color w:val="000000"/>
          <w:sz w:val="18"/>
          <w:szCs w:val="18"/>
          <w:lang w:val="en-US" w:eastAsia="ru-RU"/>
        </w:rPr>
        <w:t>3.6)</w:t>
      </w:r>
      <w:r w:rsidRPr="003C7DB9">
        <w:rPr>
          <w:rFonts w:ascii="Verdana" w:eastAsia="Times New Roman" w:hAnsi="Verdana" w:cs="Times New Roman"/>
          <w:noProof/>
          <w:color w:val="000000"/>
          <w:sz w:val="18"/>
          <w:szCs w:val="18"/>
          <w:lang w:val="en-US" w:eastAsia="ru-RU"/>
        </w:rPr>
        <w:t xml:space="preserve"> </w:t>
      </w:r>
      <w:r w:rsidRPr="003C7DB9">
        <w:rPr>
          <w:rFonts w:ascii="Verdana" w:eastAsia="Times New Roman" w:hAnsi="Verdana" w:cs="Times New Roman"/>
          <w:b/>
          <w:noProof/>
          <w:color w:val="E36C0A" w:themeColor="accent6" w:themeShade="BF"/>
          <w:sz w:val="18"/>
          <w:szCs w:val="18"/>
          <w:lang w:val="en-US" w:eastAsia="ru-RU"/>
        </w:rPr>
        <w:t>min</w:t>
      </w:r>
      <w:r w:rsidRPr="003C7DB9">
        <w:rPr>
          <w:rFonts w:ascii="Verdana" w:eastAsia="Times New Roman" w:hAnsi="Verdana" w:cs="Times New Roman"/>
          <w:noProof/>
          <w:color w:val="000000"/>
          <w:sz w:val="18"/>
          <w:szCs w:val="18"/>
          <w:lang w:val="en-US" w:eastAsia="ru-RU"/>
        </w:rPr>
        <w:t> -- Находит наименьшее значение</w:t>
      </w:r>
    </w:p>
    <w:p w:rsidR="00556586" w:rsidRPr="003C7DB9" w:rsidRDefault="00556586" w:rsidP="00556586">
      <w:pPr>
        <w:shd w:val="clear" w:color="auto" w:fill="F7F7F7"/>
        <w:spacing w:before="100" w:beforeAutospacing="1" w:after="100" w:afterAutospacing="1" w:line="255" w:lineRule="atLeast"/>
        <w:outlineLvl w:val="1"/>
        <w:rPr>
          <w:rFonts w:ascii="Arial" w:eastAsia="Times New Roman" w:hAnsi="Arial" w:cs="Arial"/>
          <w:b/>
          <w:bCs/>
          <w:noProof/>
          <w:color w:val="0000FF"/>
          <w:sz w:val="21"/>
          <w:szCs w:val="21"/>
          <w:lang w:val="en-US" w:eastAsia="ru-RU"/>
        </w:rPr>
      </w:pPr>
      <w:bookmarkStart w:id="14" w:name="AEN73353"/>
      <w:bookmarkEnd w:id="14"/>
      <w:r w:rsidRPr="003C7DB9">
        <w:rPr>
          <w:rFonts w:ascii="Arial" w:eastAsia="Times New Roman" w:hAnsi="Arial" w:cs="Arial"/>
          <w:b/>
          <w:bCs/>
          <w:noProof/>
          <w:color w:val="0000FF"/>
          <w:sz w:val="21"/>
          <w:szCs w:val="21"/>
          <w:lang w:val="en-US" w:eastAsia="ru-RU"/>
        </w:rPr>
        <w:t>Описание</w:t>
      </w:r>
    </w:p>
    <w:p w:rsidR="00556586" w:rsidRPr="003C7DB9" w:rsidRDefault="00556586" w:rsidP="00556586">
      <w:pPr>
        <w:shd w:val="clear" w:color="auto" w:fill="F7F7F7"/>
        <w:spacing w:after="240" w:line="255" w:lineRule="atLeast"/>
        <w:rPr>
          <w:rFonts w:ascii="Verdana" w:eastAsia="Times New Roman" w:hAnsi="Verdana" w:cs="Times New Roman"/>
          <w:noProof/>
          <w:color w:val="000000"/>
          <w:sz w:val="18"/>
          <w:szCs w:val="18"/>
          <w:lang w:val="en-US" w:eastAsia="ru-RU"/>
        </w:rPr>
      </w:pPr>
      <w:r w:rsidRPr="003C7DB9">
        <w:rPr>
          <w:rFonts w:ascii="Verdana" w:eastAsia="Times New Roman" w:hAnsi="Verdana" w:cs="Times New Roman"/>
          <w:noProof/>
          <w:color w:val="000000"/>
          <w:sz w:val="18"/>
          <w:szCs w:val="18"/>
          <w:lang w:val="en-US" w:eastAsia="ru-RU"/>
        </w:rPr>
        <w:t>mixed </w:t>
      </w:r>
      <w:r w:rsidRPr="003C7DB9">
        <w:rPr>
          <w:rFonts w:ascii="Verdana" w:eastAsia="Times New Roman" w:hAnsi="Verdana" w:cs="Times New Roman"/>
          <w:b/>
          <w:bCs/>
          <w:noProof/>
          <w:color w:val="000000"/>
          <w:sz w:val="18"/>
          <w:szCs w:val="18"/>
          <w:lang w:val="en-US" w:eastAsia="ru-RU"/>
        </w:rPr>
        <w:t>min</w:t>
      </w:r>
      <w:r w:rsidRPr="003C7DB9">
        <w:rPr>
          <w:rFonts w:ascii="Verdana" w:eastAsia="Times New Roman" w:hAnsi="Verdana" w:cs="Times New Roman"/>
          <w:noProof/>
          <w:color w:val="000000"/>
          <w:sz w:val="18"/>
          <w:szCs w:val="18"/>
          <w:lang w:val="en-US" w:eastAsia="ru-RU"/>
        </w:rPr>
        <w:t> ( number arg1, number arg2 [, number ...] )</w:t>
      </w:r>
      <w:r w:rsidRPr="003C7DB9">
        <w:rPr>
          <w:rFonts w:ascii="Verdana" w:eastAsia="Times New Roman" w:hAnsi="Verdana" w:cs="Times New Roman"/>
          <w:noProof/>
          <w:color w:val="000000"/>
          <w:sz w:val="18"/>
          <w:szCs w:val="18"/>
          <w:lang w:val="en-US" w:eastAsia="ru-RU"/>
        </w:rPr>
        <w:br/>
      </w:r>
      <w:r w:rsidRPr="003C7DB9">
        <w:rPr>
          <w:rFonts w:ascii="Verdana" w:eastAsia="Times New Roman" w:hAnsi="Verdana" w:cs="Times New Roman"/>
          <w:noProof/>
          <w:color w:val="000000"/>
          <w:sz w:val="18"/>
          <w:szCs w:val="18"/>
          <w:lang w:val="en-US" w:eastAsia="ru-RU"/>
        </w:rPr>
        <w:br/>
        <w:t>mixed </w:t>
      </w:r>
      <w:r w:rsidRPr="003C7DB9">
        <w:rPr>
          <w:rFonts w:ascii="Verdana" w:eastAsia="Times New Roman" w:hAnsi="Verdana" w:cs="Times New Roman"/>
          <w:b/>
          <w:bCs/>
          <w:noProof/>
          <w:color w:val="000000"/>
          <w:sz w:val="18"/>
          <w:szCs w:val="18"/>
          <w:lang w:val="en-US" w:eastAsia="ru-RU"/>
        </w:rPr>
        <w:t>min</w:t>
      </w:r>
      <w:r w:rsidRPr="003C7DB9">
        <w:rPr>
          <w:rFonts w:ascii="Verdana" w:eastAsia="Times New Roman" w:hAnsi="Verdana" w:cs="Times New Roman"/>
          <w:noProof/>
          <w:color w:val="000000"/>
          <w:sz w:val="18"/>
          <w:szCs w:val="18"/>
          <w:lang w:val="en-US" w:eastAsia="ru-RU"/>
        </w:rPr>
        <w:t> ( array numbers )</w:t>
      </w:r>
    </w:p>
    <w:p w:rsidR="00556586" w:rsidRPr="001062D9" w:rsidRDefault="00556586" w:rsidP="00556586">
      <w:pPr>
        <w:shd w:val="clear" w:color="auto" w:fill="F7F7F7"/>
        <w:spacing w:before="100" w:beforeAutospacing="1" w:after="100" w:afterAutospacing="1" w:line="255" w:lineRule="atLeast"/>
        <w:rPr>
          <w:rFonts w:ascii="Verdana" w:eastAsia="Times New Roman" w:hAnsi="Verdana" w:cs="Times New Roman"/>
          <w:noProof/>
          <w:color w:val="000000"/>
          <w:sz w:val="18"/>
          <w:szCs w:val="18"/>
          <w:lang w:eastAsia="ru-RU"/>
        </w:rPr>
      </w:pPr>
      <w:r w:rsidRPr="001062D9">
        <w:rPr>
          <w:rFonts w:ascii="Verdana" w:eastAsia="Times New Roman" w:hAnsi="Verdana" w:cs="Times New Roman"/>
          <w:noProof/>
          <w:color w:val="000000"/>
          <w:sz w:val="18"/>
          <w:szCs w:val="18"/>
          <w:lang w:eastAsia="ru-RU"/>
        </w:rPr>
        <w:t>Возвращает наименьшее из предложенных чисел.</w:t>
      </w:r>
    </w:p>
    <w:p w:rsidR="00556586" w:rsidRPr="001062D9" w:rsidRDefault="00556586" w:rsidP="00556586">
      <w:pPr>
        <w:shd w:val="clear" w:color="auto" w:fill="F7F7F7"/>
        <w:spacing w:before="100" w:beforeAutospacing="1" w:after="100" w:afterAutospacing="1" w:line="255" w:lineRule="atLeast"/>
        <w:rPr>
          <w:rFonts w:ascii="Verdana" w:eastAsia="Times New Roman" w:hAnsi="Verdana" w:cs="Times New Roman"/>
          <w:noProof/>
          <w:color w:val="000000"/>
          <w:sz w:val="18"/>
          <w:szCs w:val="18"/>
          <w:lang w:eastAsia="ru-RU"/>
        </w:rPr>
      </w:pPr>
      <w:r w:rsidRPr="001062D9">
        <w:rPr>
          <w:rFonts w:ascii="Verdana" w:eastAsia="Times New Roman" w:hAnsi="Verdana" w:cs="Times New Roman"/>
          <w:noProof/>
          <w:color w:val="000000"/>
          <w:sz w:val="18"/>
          <w:szCs w:val="18"/>
          <w:lang w:eastAsia="ru-RU"/>
        </w:rPr>
        <w:t>Если в качестве аргументов передан только один - массив чисел,</w:t>
      </w:r>
      <w:r w:rsidRPr="003C7DB9">
        <w:rPr>
          <w:rFonts w:ascii="Verdana" w:eastAsia="Times New Roman" w:hAnsi="Verdana" w:cs="Times New Roman"/>
          <w:noProof/>
          <w:color w:val="000000"/>
          <w:sz w:val="18"/>
          <w:szCs w:val="18"/>
          <w:lang w:val="en-US" w:eastAsia="ru-RU"/>
        </w:rPr>
        <w:t> </w:t>
      </w:r>
      <w:r w:rsidRPr="003C7DB9">
        <w:rPr>
          <w:rFonts w:ascii="Verdana" w:eastAsia="Times New Roman" w:hAnsi="Verdana" w:cs="Times New Roman"/>
          <w:b/>
          <w:bCs/>
          <w:noProof/>
          <w:color w:val="000000"/>
          <w:sz w:val="18"/>
          <w:szCs w:val="18"/>
          <w:lang w:val="en-US" w:eastAsia="ru-RU"/>
        </w:rPr>
        <w:t>min</w:t>
      </w:r>
      <w:r w:rsidRPr="001062D9">
        <w:rPr>
          <w:rFonts w:ascii="Verdana" w:eastAsia="Times New Roman" w:hAnsi="Verdana" w:cs="Times New Roman"/>
          <w:b/>
          <w:bCs/>
          <w:noProof/>
          <w:color w:val="000000"/>
          <w:sz w:val="18"/>
          <w:szCs w:val="18"/>
          <w:lang w:eastAsia="ru-RU"/>
        </w:rPr>
        <w:t>()</w:t>
      </w:r>
      <w:r w:rsidRPr="003C7DB9">
        <w:rPr>
          <w:rFonts w:ascii="Verdana" w:eastAsia="Times New Roman" w:hAnsi="Verdana" w:cs="Times New Roman"/>
          <w:noProof/>
          <w:color w:val="000000"/>
          <w:sz w:val="18"/>
          <w:szCs w:val="18"/>
          <w:lang w:val="en-US" w:eastAsia="ru-RU"/>
        </w:rPr>
        <w:t> </w:t>
      </w:r>
      <w:r w:rsidRPr="001062D9">
        <w:rPr>
          <w:rFonts w:ascii="Verdana" w:eastAsia="Times New Roman" w:hAnsi="Verdana" w:cs="Times New Roman"/>
          <w:noProof/>
          <w:color w:val="000000"/>
          <w:sz w:val="18"/>
          <w:szCs w:val="18"/>
          <w:lang w:eastAsia="ru-RU"/>
        </w:rPr>
        <w:t xml:space="preserve">возвращает наименьшее из них. Если первый аргумент - </w:t>
      </w:r>
      <w:r w:rsidRPr="003C7DB9">
        <w:rPr>
          <w:rFonts w:ascii="Verdana" w:eastAsia="Times New Roman" w:hAnsi="Verdana" w:cs="Times New Roman"/>
          <w:noProof/>
          <w:color w:val="000000"/>
          <w:sz w:val="18"/>
          <w:szCs w:val="18"/>
          <w:lang w:val="en-US" w:eastAsia="ru-RU"/>
        </w:rPr>
        <w:t>integer</w:t>
      </w:r>
      <w:r w:rsidRPr="001062D9">
        <w:rPr>
          <w:rFonts w:ascii="Verdana" w:eastAsia="Times New Roman" w:hAnsi="Verdana" w:cs="Times New Roman"/>
          <w:noProof/>
          <w:color w:val="000000"/>
          <w:sz w:val="18"/>
          <w:szCs w:val="18"/>
          <w:lang w:eastAsia="ru-RU"/>
        </w:rPr>
        <w:t xml:space="preserve"> или </w:t>
      </w:r>
      <w:r w:rsidRPr="003C7DB9">
        <w:rPr>
          <w:rFonts w:ascii="Verdana" w:eastAsia="Times New Roman" w:hAnsi="Verdana" w:cs="Times New Roman"/>
          <w:noProof/>
          <w:color w:val="000000"/>
          <w:sz w:val="18"/>
          <w:szCs w:val="18"/>
          <w:lang w:val="en-US" w:eastAsia="ru-RU"/>
        </w:rPr>
        <w:t>float</w:t>
      </w:r>
      <w:r w:rsidRPr="001062D9">
        <w:rPr>
          <w:rFonts w:ascii="Verdana" w:eastAsia="Times New Roman" w:hAnsi="Verdana" w:cs="Times New Roman"/>
          <w:noProof/>
          <w:color w:val="000000"/>
          <w:sz w:val="18"/>
          <w:szCs w:val="18"/>
          <w:lang w:eastAsia="ru-RU"/>
        </w:rPr>
        <w:t>, то обязательно должен быть хотя бы ещё один. В этом случае функция вернёт наименьшее из них. Можно сравнивать неограниченное количество чисел.</w:t>
      </w:r>
    </w:p>
    <w:p w:rsidR="00556586" w:rsidRPr="001062D9" w:rsidRDefault="00556586" w:rsidP="00556586">
      <w:pPr>
        <w:shd w:val="clear" w:color="auto" w:fill="F7F7F7"/>
        <w:spacing w:beforeAutospacing="1" w:after="100" w:afterAutospacing="1" w:line="255" w:lineRule="atLeast"/>
        <w:rPr>
          <w:rFonts w:ascii="Verdana" w:eastAsia="Times New Roman" w:hAnsi="Verdana" w:cs="Times New Roman"/>
          <w:noProof/>
          <w:color w:val="000000"/>
          <w:sz w:val="18"/>
          <w:szCs w:val="18"/>
          <w:lang w:eastAsia="ru-RU"/>
        </w:rPr>
      </w:pPr>
      <w:r w:rsidRPr="001062D9">
        <w:rPr>
          <w:rFonts w:ascii="Verdana" w:eastAsia="Times New Roman" w:hAnsi="Verdana" w:cs="Times New Roman"/>
          <w:b/>
          <w:bCs/>
          <w:noProof/>
          <w:color w:val="000000"/>
          <w:sz w:val="18"/>
          <w:szCs w:val="18"/>
          <w:lang w:eastAsia="ru-RU"/>
        </w:rPr>
        <w:t>Замечание:</w:t>
      </w:r>
      <w:r w:rsidRPr="003C7DB9">
        <w:rPr>
          <w:rFonts w:ascii="Verdana" w:eastAsia="Times New Roman" w:hAnsi="Verdana" w:cs="Times New Roman"/>
          <w:b/>
          <w:bCs/>
          <w:noProof/>
          <w:color w:val="000000"/>
          <w:sz w:val="18"/>
          <w:szCs w:val="18"/>
          <w:lang w:val="en-US" w:eastAsia="ru-RU"/>
        </w:rPr>
        <w:t> </w:t>
      </w:r>
      <w:r w:rsidRPr="003C7DB9">
        <w:rPr>
          <w:rFonts w:ascii="Verdana" w:eastAsia="Times New Roman" w:hAnsi="Verdana" w:cs="Times New Roman"/>
          <w:noProof/>
          <w:color w:val="000000"/>
          <w:sz w:val="18"/>
          <w:szCs w:val="18"/>
          <w:lang w:val="en-US" w:eastAsia="ru-RU"/>
        </w:rPr>
        <w:t>PHP</w:t>
      </w:r>
      <w:r w:rsidRPr="001062D9">
        <w:rPr>
          <w:rFonts w:ascii="Verdana" w:eastAsia="Times New Roman" w:hAnsi="Verdana" w:cs="Times New Roman"/>
          <w:noProof/>
          <w:color w:val="000000"/>
          <w:sz w:val="18"/>
          <w:szCs w:val="18"/>
          <w:lang w:eastAsia="ru-RU"/>
        </w:rPr>
        <w:t xml:space="preserve"> считает строку, которую не удалось преобразовать в число, как</w:t>
      </w:r>
      <w:r w:rsidRPr="003C7DB9">
        <w:rPr>
          <w:rFonts w:ascii="Verdana" w:eastAsia="Times New Roman" w:hAnsi="Verdana" w:cs="Times New Roman"/>
          <w:noProof/>
          <w:color w:val="000000"/>
          <w:sz w:val="18"/>
          <w:szCs w:val="18"/>
          <w:lang w:val="en-US" w:eastAsia="ru-RU"/>
        </w:rPr>
        <w:t> </w:t>
      </w:r>
      <w:r w:rsidRPr="001062D9">
        <w:rPr>
          <w:rFonts w:ascii="Verdana" w:eastAsia="Times New Roman" w:hAnsi="Verdana" w:cs="Times New Roman"/>
          <w:i/>
          <w:iCs/>
          <w:noProof/>
          <w:color w:val="000000"/>
          <w:sz w:val="18"/>
          <w:szCs w:val="18"/>
          <w:lang w:eastAsia="ru-RU"/>
        </w:rPr>
        <w:t>0</w:t>
      </w:r>
      <w:r w:rsidRPr="001062D9">
        <w:rPr>
          <w:rFonts w:ascii="Verdana" w:eastAsia="Times New Roman" w:hAnsi="Verdana" w:cs="Times New Roman"/>
          <w:noProof/>
          <w:color w:val="000000"/>
          <w:sz w:val="18"/>
          <w:szCs w:val="18"/>
          <w:lang w:eastAsia="ru-RU"/>
        </w:rPr>
        <w:t>, но вернёт саму строку, в случае, если все остальные числа положительные. Если указано несколько элементов, эквивалентных</w:t>
      </w:r>
      <w:r w:rsidRPr="003C7DB9">
        <w:rPr>
          <w:rFonts w:ascii="Verdana" w:eastAsia="Times New Roman" w:hAnsi="Verdana" w:cs="Times New Roman"/>
          <w:noProof/>
          <w:color w:val="000000"/>
          <w:sz w:val="18"/>
          <w:szCs w:val="18"/>
          <w:lang w:val="en-US" w:eastAsia="ru-RU"/>
        </w:rPr>
        <w:t> </w:t>
      </w:r>
      <w:r w:rsidRPr="001062D9">
        <w:rPr>
          <w:rFonts w:ascii="Verdana" w:eastAsia="Times New Roman" w:hAnsi="Verdana" w:cs="Times New Roman"/>
          <w:i/>
          <w:iCs/>
          <w:noProof/>
          <w:color w:val="000000"/>
          <w:sz w:val="18"/>
          <w:szCs w:val="18"/>
          <w:lang w:eastAsia="ru-RU"/>
        </w:rPr>
        <w:t>0</w:t>
      </w:r>
      <w:r w:rsidRPr="001062D9">
        <w:rPr>
          <w:rFonts w:ascii="Verdana" w:eastAsia="Times New Roman" w:hAnsi="Verdana" w:cs="Times New Roman"/>
          <w:noProof/>
          <w:color w:val="000000"/>
          <w:sz w:val="18"/>
          <w:szCs w:val="18"/>
          <w:lang w:eastAsia="ru-RU"/>
        </w:rPr>
        <w:t>,</w:t>
      </w:r>
      <w:r w:rsidRPr="003C7DB9">
        <w:rPr>
          <w:rFonts w:ascii="Verdana" w:eastAsia="Times New Roman" w:hAnsi="Verdana" w:cs="Times New Roman"/>
          <w:noProof/>
          <w:color w:val="000000"/>
          <w:sz w:val="18"/>
          <w:szCs w:val="18"/>
          <w:lang w:val="en-US" w:eastAsia="ru-RU"/>
        </w:rPr>
        <w:t> </w:t>
      </w:r>
      <w:r w:rsidRPr="003C7DB9">
        <w:rPr>
          <w:rFonts w:ascii="Verdana" w:eastAsia="Times New Roman" w:hAnsi="Verdana" w:cs="Times New Roman"/>
          <w:b/>
          <w:bCs/>
          <w:noProof/>
          <w:color w:val="000000"/>
          <w:sz w:val="18"/>
          <w:szCs w:val="18"/>
          <w:lang w:val="en-US" w:eastAsia="ru-RU"/>
        </w:rPr>
        <w:t>min</w:t>
      </w:r>
      <w:r w:rsidRPr="001062D9">
        <w:rPr>
          <w:rFonts w:ascii="Verdana" w:eastAsia="Times New Roman" w:hAnsi="Verdana" w:cs="Times New Roman"/>
          <w:b/>
          <w:bCs/>
          <w:noProof/>
          <w:color w:val="000000"/>
          <w:sz w:val="18"/>
          <w:szCs w:val="18"/>
          <w:lang w:eastAsia="ru-RU"/>
        </w:rPr>
        <w:t>()</w:t>
      </w:r>
      <w:r w:rsidRPr="003C7DB9">
        <w:rPr>
          <w:rFonts w:ascii="Verdana" w:eastAsia="Times New Roman" w:hAnsi="Verdana" w:cs="Times New Roman"/>
          <w:noProof/>
          <w:color w:val="000000"/>
          <w:sz w:val="18"/>
          <w:szCs w:val="18"/>
          <w:lang w:val="en-US" w:eastAsia="ru-RU"/>
        </w:rPr>
        <w:t> </w:t>
      </w:r>
      <w:r w:rsidRPr="001062D9">
        <w:rPr>
          <w:rFonts w:ascii="Verdana" w:eastAsia="Times New Roman" w:hAnsi="Verdana" w:cs="Times New Roman"/>
          <w:noProof/>
          <w:color w:val="000000"/>
          <w:sz w:val="18"/>
          <w:szCs w:val="18"/>
          <w:lang w:eastAsia="ru-RU"/>
        </w:rPr>
        <w:t>вернёт первый из них (самый левый).</w:t>
      </w:r>
    </w:p>
    <w:tbl>
      <w:tblPr>
        <w:tblW w:w="5000" w:type="pct"/>
        <w:tblCellSpacing w:w="0" w:type="dxa"/>
        <w:tblCellMar>
          <w:left w:w="0" w:type="dxa"/>
          <w:right w:w="0" w:type="dxa"/>
        </w:tblCellMar>
        <w:tblLook w:val="04A0" w:firstRow="1" w:lastRow="0" w:firstColumn="1" w:lastColumn="0" w:noHBand="0" w:noVBand="1"/>
      </w:tblPr>
      <w:tblGrid>
        <w:gridCol w:w="10466"/>
      </w:tblGrid>
      <w:tr w:rsidR="00556586" w:rsidRPr="001062D9" w:rsidTr="00556586">
        <w:trPr>
          <w:tblCellSpacing w:w="0" w:type="dxa"/>
        </w:trPr>
        <w:tc>
          <w:tcPr>
            <w:tcW w:w="0" w:type="auto"/>
            <w:vAlign w:val="center"/>
            <w:hideMark/>
          </w:tcPr>
          <w:p w:rsidR="00556586" w:rsidRPr="001062D9" w:rsidRDefault="00556586" w:rsidP="00556586">
            <w:pPr>
              <w:spacing w:after="0" w:line="255" w:lineRule="atLeast"/>
              <w:rPr>
                <w:rFonts w:ascii="Verdana" w:eastAsia="Times New Roman" w:hAnsi="Verdana" w:cs="Times New Roman"/>
                <w:noProof/>
                <w:sz w:val="18"/>
                <w:szCs w:val="18"/>
                <w:lang w:eastAsia="ru-RU"/>
              </w:rPr>
            </w:pPr>
          </w:p>
          <w:p w:rsidR="00556586" w:rsidRPr="003C7DB9" w:rsidRDefault="00556586" w:rsidP="00556586">
            <w:pPr>
              <w:spacing w:before="100" w:beforeAutospacing="1" w:after="100" w:afterAutospacing="1" w:line="255" w:lineRule="atLeast"/>
              <w:rPr>
                <w:rFonts w:ascii="Verdana" w:eastAsia="Times New Roman" w:hAnsi="Verdana" w:cs="Arial"/>
                <w:noProof/>
                <w:sz w:val="18"/>
                <w:szCs w:val="18"/>
                <w:lang w:val="en-US" w:eastAsia="ru-RU"/>
              </w:rPr>
            </w:pPr>
            <w:bookmarkStart w:id="15" w:name="AEN73382"/>
            <w:bookmarkEnd w:id="15"/>
            <w:r w:rsidRPr="003C7DB9">
              <w:rPr>
                <w:rFonts w:ascii="Verdana" w:eastAsia="Times New Roman" w:hAnsi="Verdana" w:cs="Arial"/>
                <w:b/>
                <w:bCs/>
                <w:noProof/>
                <w:sz w:val="18"/>
                <w:szCs w:val="18"/>
                <w:lang w:val="en-US" w:eastAsia="ru-RU"/>
              </w:rPr>
              <w:t>Пример 1. Примеры использования min()</w:t>
            </w:r>
          </w:p>
          <w:tbl>
            <w:tblPr>
              <w:tblW w:w="0" w:type="auto"/>
              <w:tblCellSpacing w:w="15" w:type="dxa"/>
              <w:tblInd w:w="75" w:type="dxa"/>
              <w:tblBorders>
                <w:top w:val="single" w:sz="6" w:space="0" w:color="000066"/>
                <w:left w:val="single" w:sz="6" w:space="0" w:color="000066"/>
                <w:bottom w:val="single" w:sz="6" w:space="0" w:color="000066"/>
                <w:right w:val="single" w:sz="6" w:space="0" w:color="000066"/>
              </w:tblBorders>
              <w:shd w:val="clear" w:color="auto" w:fill="E6F3F9"/>
              <w:tblCellMar>
                <w:top w:w="75" w:type="dxa"/>
                <w:left w:w="135" w:type="dxa"/>
                <w:bottom w:w="75" w:type="dxa"/>
                <w:right w:w="75" w:type="dxa"/>
              </w:tblCellMar>
              <w:tblLook w:val="04A0" w:firstRow="1" w:lastRow="0" w:firstColumn="1" w:lastColumn="0" w:noHBand="0" w:noVBand="1"/>
            </w:tblPr>
            <w:tblGrid>
              <w:gridCol w:w="7862"/>
            </w:tblGrid>
            <w:tr w:rsidR="00556586" w:rsidRPr="001062D9" w:rsidTr="00556586">
              <w:trPr>
                <w:tblCellSpacing w:w="15" w:type="dxa"/>
              </w:trPr>
              <w:tc>
                <w:tcPr>
                  <w:tcW w:w="0" w:type="auto"/>
                  <w:shd w:val="clear" w:color="auto" w:fill="E6F3F9"/>
                  <w:vAlign w:val="center"/>
                  <w:hideMark/>
                </w:tcPr>
                <w:p w:rsidR="00556586" w:rsidRPr="003C7DB9" w:rsidRDefault="00556586" w:rsidP="00556586">
                  <w:pPr>
                    <w:spacing w:before="75" w:after="75" w:line="240" w:lineRule="auto"/>
                    <w:rPr>
                      <w:rFonts w:ascii="Times New Roman" w:eastAsia="Times New Roman" w:hAnsi="Times New Roman" w:cs="Times New Roman"/>
                      <w:noProof/>
                      <w:sz w:val="20"/>
                      <w:szCs w:val="20"/>
                      <w:lang w:val="en-US" w:eastAsia="ru-RU"/>
                    </w:rPr>
                  </w:pPr>
                  <w:r w:rsidRPr="003C7DB9">
                    <w:rPr>
                      <w:rFonts w:ascii="Courier New" w:eastAsia="Times New Roman" w:hAnsi="Courier New" w:cs="Courier New"/>
                      <w:noProof/>
                      <w:color w:val="0000BB"/>
                      <w:sz w:val="20"/>
                      <w:szCs w:val="20"/>
                      <w:lang w:val="en-US" w:eastAsia="ru-RU"/>
                    </w:rPr>
                    <w:t>&lt;?php</w:t>
                  </w:r>
                  <w:r w:rsidRPr="003C7DB9">
                    <w:rPr>
                      <w:rFonts w:ascii="Courier New" w:eastAsia="Times New Roman" w:hAnsi="Courier New" w:cs="Courier New"/>
                      <w:noProof/>
                      <w:color w:val="0000BB"/>
                      <w:sz w:val="20"/>
                      <w:szCs w:val="20"/>
                      <w:lang w:val="en-US" w:eastAsia="ru-RU"/>
                    </w:rPr>
                    <w:br/>
                  </w:r>
                  <w:r w:rsidRPr="003C7DB9">
                    <w:rPr>
                      <w:rFonts w:ascii="Courier New" w:eastAsia="Times New Roman" w:hAnsi="Courier New" w:cs="Courier New"/>
                      <w:noProof/>
                      <w:color w:val="007700"/>
                      <w:sz w:val="20"/>
                      <w:szCs w:val="20"/>
                      <w:lang w:val="en-US" w:eastAsia="ru-RU"/>
                    </w:rPr>
                    <w:t>echo </w:t>
                  </w:r>
                  <w:r w:rsidRPr="003C7DB9">
                    <w:rPr>
                      <w:rFonts w:ascii="Courier New" w:eastAsia="Times New Roman" w:hAnsi="Courier New" w:cs="Courier New"/>
                      <w:noProof/>
                      <w:color w:val="0000BB"/>
                      <w:sz w:val="20"/>
                      <w:szCs w:val="20"/>
                      <w:lang w:val="en-US" w:eastAsia="ru-RU"/>
                    </w:rPr>
                    <w:t>min</w:t>
                  </w:r>
                  <w:r w:rsidRPr="003C7DB9">
                    <w:rPr>
                      <w:rFonts w:ascii="Courier New" w:eastAsia="Times New Roman" w:hAnsi="Courier New" w:cs="Courier New"/>
                      <w:noProof/>
                      <w:color w:val="007700"/>
                      <w:sz w:val="20"/>
                      <w:szCs w:val="20"/>
                      <w:lang w:val="en-US" w:eastAsia="ru-RU"/>
                    </w:rPr>
                    <w:t>(</w:t>
                  </w:r>
                  <w:r w:rsidRPr="003C7DB9">
                    <w:rPr>
                      <w:rFonts w:ascii="Courier New" w:eastAsia="Times New Roman" w:hAnsi="Courier New" w:cs="Courier New"/>
                      <w:noProof/>
                      <w:color w:val="0000BB"/>
                      <w:sz w:val="20"/>
                      <w:szCs w:val="20"/>
                      <w:lang w:val="en-US" w:eastAsia="ru-RU"/>
                    </w:rPr>
                    <w:t>2</w:t>
                  </w:r>
                  <w:r w:rsidRPr="003C7DB9">
                    <w:rPr>
                      <w:rFonts w:ascii="Courier New" w:eastAsia="Times New Roman" w:hAnsi="Courier New" w:cs="Courier New"/>
                      <w:noProof/>
                      <w:color w:val="007700"/>
                      <w:sz w:val="20"/>
                      <w:szCs w:val="20"/>
                      <w:lang w:val="en-US" w:eastAsia="ru-RU"/>
                    </w:rPr>
                    <w:t>, </w:t>
                  </w:r>
                  <w:r w:rsidRPr="003C7DB9">
                    <w:rPr>
                      <w:rFonts w:ascii="Courier New" w:eastAsia="Times New Roman" w:hAnsi="Courier New" w:cs="Courier New"/>
                      <w:noProof/>
                      <w:color w:val="0000BB"/>
                      <w:sz w:val="20"/>
                      <w:szCs w:val="20"/>
                      <w:lang w:val="en-US" w:eastAsia="ru-RU"/>
                    </w:rPr>
                    <w:t>3</w:t>
                  </w:r>
                  <w:r w:rsidRPr="003C7DB9">
                    <w:rPr>
                      <w:rFonts w:ascii="Courier New" w:eastAsia="Times New Roman" w:hAnsi="Courier New" w:cs="Courier New"/>
                      <w:noProof/>
                      <w:color w:val="007700"/>
                      <w:sz w:val="20"/>
                      <w:szCs w:val="20"/>
                      <w:lang w:val="en-US" w:eastAsia="ru-RU"/>
                    </w:rPr>
                    <w:t>, </w:t>
                  </w:r>
                  <w:r w:rsidRPr="003C7DB9">
                    <w:rPr>
                      <w:rFonts w:ascii="Courier New" w:eastAsia="Times New Roman" w:hAnsi="Courier New" w:cs="Courier New"/>
                      <w:noProof/>
                      <w:color w:val="0000BB"/>
                      <w:sz w:val="20"/>
                      <w:szCs w:val="20"/>
                      <w:lang w:val="en-US" w:eastAsia="ru-RU"/>
                    </w:rPr>
                    <w:t>1</w:t>
                  </w:r>
                  <w:r w:rsidRPr="003C7DB9">
                    <w:rPr>
                      <w:rFonts w:ascii="Courier New" w:eastAsia="Times New Roman" w:hAnsi="Courier New" w:cs="Courier New"/>
                      <w:noProof/>
                      <w:color w:val="007700"/>
                      <w:sz w:val="20"/>
                      <w:szCs w:val="20"/>
                      <w:lang w:val="en-US" w:eastAsia="ru-RU"/>
                    </w:rPr>
                    <w:t>, </w:t>
                  </w:r>
                  <w:r w:rsidRPr="003C7DB9">
                    <w:rPr>
                      <w:rFonts w:ascii="Courier New" w:eastAsia="Times New Roman" w:hAnsi="Courier New" w:cs="Courier New"/>
                      <w:noProof/>
                      <w:color w:val="0000BB"/>
                      <w:sz w:val="20"/>
                      <w:szCs w:val="20"/>
                      <w:lang w:val="en-US" w:eastAsia="ru-RU"/>
                    </w:rPr>
                    <w:t>6</w:t>
                  </w:r>
                  <w:r w:rsidRPr="003C7DB9">
                    <w:rPr>
                      <w:rFonts w:ascii="Courier New" w:eastAsia="Times New Roman" w:hAnsi="Courier New" w:cs="Courier New"/>
                      <w:noProof/>
                      <w:color w:val="007700"/>
                      <w:sz w:val="20"/>
                      <w:szCs w:val="20"/>
                      <w:lang w:val="en-US" w:eastAsia="ru-RU"/>
                    </w:rPr>
                    <w:t>, </w:t>
                  </w:r>
                  <w:r w:rsidRPr="003C7DB9">
                    <w:rPr>
                      <w:rFonts w:ascii="Courier New" w:eastAsia="Times New Roman" w:hAnsi="Courier New" w:cs="Courier New"/>
                      <w:noProof/>
                      <w:color w:val="0000BB"/>
                      <w:sz w:val="20"/>
                      <w:szCs w:val="20"/>
                      <w:lang w:val="en-US" w:eastAsia="ru-RU"/>
                    </w:rPr>
                    <w:t>7</w:t>
                  </w:r>
                  <w:r w:rsidRPr="003C7DB9">
                    <w:rPr>
                      <w:rFonts w:ascii="Courier New" w:eastAsia="Times New Roman" w:hAnsi="Courier New" w:cs="Courier New"/>
                      <w:noProof/>
                      <w:color w:val="007700"/>
                      <w:sz w:val="20"/>
                      <w:szCs w:val="20"/>
                      <w:lang w:val="en-US" w:eastAsia="ru-RU"/>
                    </w:rPr>
                    <w:t>);  </w:t>
                  </w:r>
                  <w:r w:rsidRPr="003C7DB9">
                    <w:rPr>
                      <w:rFonts w:ascii="Courier New" w:eastAsia="Times New Roman" w:hAnsi="Courier New" w:cs="Courier New"/>
                      <w:noProof/>
                      <w:color w:val="FF8000"/>
                      <w:sz w:val="20"/>
                      <w:szCs w:val="20"/>
                      <w:lang w:val="en-US" w:eastAsia="ru-RU"/>
                    </w:rPr>
                    <w:t>// 1</w:t>
                  </w:r>
                  <w:r w:rsidRPr="003C7DB9">
                    <w:rPr>
                      <w:rFonts w:ascii="Courier New" w:eastAsia="Times New Roman" w:hAnsi="Courier New" w:cs="Courier New"/>
                      <w:noProof/>
                      <w:color w:val="FF8000"/>
                      <w:sz w:val="20"/>
                      <w:szCs w:val="20"/>
                      <w:lang w:val="en-US" w:eastAsia="ru-RU"/>
                    </w:rPr>
                    <w:br/>
                  </w:r>
                  <w:r w:rsidRPr="003C7DB9">
                    <w:rPr>
                      <w:rFonts w:ascii="Courier New" w:eastAsia="Times New Roman" w:hAnsi="Courier New" w:cs="Courier New"/>
                      <w:noProof/>
                      <w:color w:val="007700"/>
                      <w:sz w:val="20"/>
                      <w:szCs w:val="20"/>
                      <w:lang w:val="en-US" w:eastAsia="ru-RU"/>
                    </w:rPr>
                    <w:t>echo </w:t>
                  </w:r>
                  <w:r w:rsidRPr="003C7DB9">
                    <w:rPr>
                      <w:rFonts w:ascii="Courier New" w:eastAsia="Times New Roman" w:hAnsi="Courier New" w:cs="Courier New"/>
                      <w:noProof/>
                      <w:color w:val="0000BB"/>
                      <w:sz w:val="20"/>
                      <w:szCs w:val="20"/>
                      <w:lang w:val="en-US" w:eastAsia="ru-RU"/>
                    </w:rPr>
                    <w:t>min</w:t>
                  </w:r>
                  <w:r w:rsidRPr="003C7DB9">
                    <w:rPr>
                      <w:rFonts w:ascii="Courier New" w:eastAsia="Times New Roman" w:hAnsi="Courier New" w:cs="Courier New"/>
                      <w:noProof/>
                      <w:color w:val="007700"/>
                      <w:sz w:val="20"/>
                      <w:szCs w:val="20"/>
                      <w:lang w:val="en-US" w:eastAsia="ru-RU"/>
                    </w:rPr>
                    <w:t>(array(</w:t>
                  </w:r>
                  <w:r w:rsidRPr="003C7DB9">
                    <w:rPr>
                      <w:rFonts w:ascii="Courier New" w:eastAsia="Times New Roman" w:hAnsi="Courier New" w:cs="Courier New"/>
                      <w:noProof/>
                      <w:color w:val="0000BB"/>
                      <w:sz w:val="20"/>
                      <w:szCs w:val="20"/>
                      <w:lang w:val="en-US" w:eastAsia="ru-RU"/>
                    </w:rPr>
                    <w:t>2</w:t>
                  </w:r>
                  <w:r w:rsidRPr="003C7DB9">
                    <w:rPr>
                      <w:rFonts w:ascii="Courier New" w:eastAsia="Times New Roman" w:hAnsi="Courier New" w:cs="Courier New"/>
                      <w:noProof/>
                      <w:color w:val="007700"/>
                      <w:sz w:val="20"/>
                      <w:szCs w:val="20"/>
                      <w:lang w:val="en-US" w:eastAsia="ru-RU"/>
                    </w:rPr>
                    <w:t>, </w:t>
                  </w:r>
                  <w:r w:rsidRPr="003C7DB9">
                    <w:rPr>
                      <w:rFonts w:ascii="Courier New" w:eastAsia="Times New Roman" w:hAnsi="Courier New" w:cs="Courier New"/>
                      <w:noProof/>
                      <w:color w:val="0000BB"/>
                      <w:sz w:val="20"/>
                      <w:szCs w:val="20"/>
                      <w:lang w:val="en-US" w:eastAsia="ru-RU"/>
                    </w:rPr>
                    <w:t>4</w:t>
                  </w:r>
                  <w:r w:rsidRPr="003C7DB9">
                    <w:rPr>
                      <w:rFonts w:ascii="Courier New" w:eastAsia="Times New Roman" w:hAnsi="Courier New" w:cs="Courier New"/>
                      <w:noProof/>
                      <w:color w:val="007700"/>
                      <w:sz w:val="20"/>
                      <w:szCs w:val="20"/>
                      <w:lang w:val="en-US" w:eastAsia="ru-RU"/>
                    </w:rPr>
                    <w:t>, </w:t>
                  </w:r>
                  <w:r w:rsidRPr="003C7DB9">
                    <w:rPr>
                      <w:rFonts w:ascii="Courier New" w:eastAsia="Times New Roman" w:hAnsi="Courier New" w:cs="Courier New"/>
                      <w:noProof/>
                      <w:color w:val="0000BB"/>
                      <w:sz w:val="20"/>
                      <w:szCs w:val="20"/>
                      <w:lang w:val="en-US" w:eastAsia="ru-RU"/>
                    </w:rPr>
                    <w:t>5</w:t>
                  </w:r>
                  <w:r w:rsidRPr="003C7DB9">
                    <w:rPr>
                      <w:rFonts w:ascii="Courier New" w:eastAsia="Times New Roman" w:hAnsi="Courier New" w:cs="Courier New"/>
                      <w:noProof/>
                      <w:color w:val="007700"/>
                      <w:sz w:val="20"/>
                      <w:szCs w:val="20"/>
                      <w:lang w:val="en-US" w:eastAsia="ru-RU"/>
                    </w:rPr>
                    <w:t>)); </w:t>
                  </w:r>
                  <w:r w:rsidRPr="003C7DB9">
                    <w:rPr>
                      <w:rFonts w:ascii="Courier New" w:eastAsia="Times New Roman" w:hAnsi="Courier New" w:cs="Courier New"/>
                      <w:noProof/>
                      <w:color w:val="FF8000"/>
                      <w:sz w:val="20"/>
                      <w:szCs w:val="20"/>
                      <w:lang w:val="en-US" w:eastAsia="ru-RU"/>
                    </w:rPr>
                    <w:t>// 2</w:t>
                  </w:r>
                  <w:r w:rsidRPr="003C7DB9">
                    <w:rPr>
                      <w:rFonts w:ascii="Courier New" w:eastAsia="Times New Roman" w:hAnsi="Courier New" w:cs="Courier New"/>
                      <w:noProof/>
                      <w:color w:val="FF8000"/>
                      <w:sz w:val="20"/>
                      <w:szCs w:val="20"/>
                      <w:lang w:val="en-US" w:eastAsia="ru-RU"/>
                    </w:rPr>
                    <w:br/>
                  </w:r>
                  <w:r w:rsidRPr="003C7DB9">
                    <w:rPr>
                      <w:rFonts w:ascii="Courier New" w:eastAsia="Times New Roman" w:hAnsi="Courier New" w:cs="Courier New"/>
                      <w:noProof/>
                      <w:color w:val="FF8000"/>
                      <w:sz w:val="20"/>
                      <w:szCs w:val="20"/>
                      <w:lang w:val="en-US" w:eastAsia="ru-RU"/>
                    </w:rPr>
                    <w:br/>
                  </w:r>
                  <w:r w:rsidRPr="003C7DB9">
                    <w:rPr>
                      <w:rFonts w:ascii="Courier New" w:eastAsia="Times New Roman" w:hAnsi="Courier New" w:cs="Courier New"/>
                      <w:noProof/>
                      <w:color w:val="007700"/>
                      <w:sz w:val="20"/>
                      <w:szCs w:val="20"/>
                      <w:lang w:val="en-US" w:eastAsia="ru-RU"/>
                    </w:rPr>
                    <w:t>echo </w:t>
                  </w:r>
                  <w:r w:rsidRPr="003C7DB9">
                    <w:rPr>
                      <w:rFonts w:ascii="Courier New" w:eastAsia="Times New Roman" w:hAnsi="Courier New" w:cs="Courier New"/>
                      <w:noProof/>
                      <w:color w:val="0000BB"/>
                      <w:sz w:val="20"/>
                      <w:szCs w:val="20"/>
                      <w:lang w:val="en-US" w:eastAsia="ru-RU"/>
                    </w:rPr>
                    <w:t>min</w:t>
                  </w:r>
                  <w:r w:rsidRPr="003C7DB9">
                    <w:rPr>
                      <w:rFonts w:ascii="Courier New" w:eastAsia="Times New Roman" w:hAnsi="Courier New" w:cs="Courier New"/>
                      <w:noProof/>
                      <w:color w:val="007700"/>
                      <w:sz w:val="20"/>
                      <w:szCs w:val="20"/>
                      <w:lang w:val="en-US" w:eastAsia="ru-RU"/>
                    </w:rPr>
                    <w:t>(</w:t>
                  </w:r>
                  <w:r w:rsidRPr="003C7DB9">
                    <w:rPr>
                      <w:rFonts w:ascii="Courier New" w:eastAsia="Times New Roman" w:hAnsi="Courier New" w:cs="Courier New"/>
                      <w:noProof/>
                      <w:color w:val="0000BB"/>
                      <w:sz w:val="20"/>
                      <w:szCs w:val="20"/>
                      <w:lang w:val="en-US" w:eastAsia="ru-RU"/>
                    </w:rPr>
                    <w:t>0</w:t>
                  </w:r>
                  <w:r w:rsidRPr="003C7DB9">
                    <w:rPr>
                      <w:rFonts w:ascii="Courier New" w:eastAsia="Times New Roman" w:hAnsi="Courier New" w:cs="Courier New"/>
                      <w:noProof/>
                      <w:color w:val="007700"/>
                      <w:sz w:val="20"/>
                      <w:szCs w:val="20"/>
                      <w:lang w:val="en-US" w:eastAsia="ru-RU"/>
                    </w:rPr>
                    <w:t>, </w:t>
                  </w:r>
                  <w:r w:rsidRPr="003C7DB9">
                    <w:rPr>
                      <w:rFonts w:ascii="Courier New" w:eastAsia="Times New Roman" w:hAnsi="Courier New" w:cs="Courier New"/>
                      <w:noProof/>
                      <w:color w:val="DD0000"/>
                      <w:sz w:val="20"/>
                      <w:szCs w:val="20"/>
                      <w:lang w:val="en-US" w:eastAsia="ru-RU"/>
                    </w:rPr>
                    <w:t>'hello'</w:t>
                  </w:r>
                  <w:r w:rsidRPr="003C7DB9">
                    <w:rPr>
                      <w:rFonts w:ascii="Courier New" w:eastAsia="Times New Roman" w:hAnsi="Courier New" w:cs="Courier New"/>
                      <w:noProof/>
                      <w:color w:val="007700"/>
                      <w:sz w:val="20"/>
                      <w:szCs w:val="20"/>
                      <w:lang w:val="en-US" w:eastAsia="ru-RU"/>
                    </w:rPr>
                    <w:t>);     </w:t>
                  </w:r>
                  <w:r w:rsidRPr="003C7DB9">
                    <w:rPr>
                      <w:rFonts w:ascii="Courier New" w:eastAsia="Times New Roman" w:hAnsi="Courier New" w:cs="Courier New"/>
                      <w:noProof/>
                      <w:color w:val="FF8000"/>
                      <w:sz w:val="20"/>
                      <w:szCs w:val="20"/>
                      <w:lang w:val="en-US" w:eastAsia="ru-RU"/>
                    </w:rPr>
                    <w:t>// 0</w:t>
                  </w:r>
                  <w:r w:rsidRPr="003C7DB9">
                    <w:rPr>
                      <w:rFonts w:ascii="Courier New" w:eastAsia="Times New Roman" w:hAnsi="Courier New" w:cs="Courier New"/>
                      <w:noProof/>
                      <w:color w:val="FF8000"/>
                      <w:sz w:val="20"/>
                      <w:szCs w:val="20"/>
                      <w:lang w:val="en-US" w:eastAsia="ru-RU"/>
                    </w:rPr>
                    <w:br/>
                  </w:r>
                  <w:r w:rsidRPr="003C7DB9">
                    <w:rPr>
                      <w:rFonts w:ascii="Courier New" w:eastAsia="Times New Roman" w:hAnsi="Courier New" w:cs="Courier New"/>
                      <w:noProof/>
                      <w:color w:val="007700"/>
                      <w:sz w:val="20"/>
                      <w:szCs w:val="20"/>
                      <w:lang w:val="en-US" w:eastAsia="ru-RU"/>
                    </w:rPr>
                    <w:t>echo </w:t>
                  </w:r>
                  <w:r w:rsidRPr="003C7DB9">
                    <w:rPr>
                      <w:rFonts w:ascii="Courier New" w:eastAsia="Times New Roman" w:hAnsi="Courier New" w:cs="Courier New"/>
                      <w:noProof/>
                      <w:color w:val="0000BB"/>
                      <w:sz w:val="20"/>
                      <w:szCs w:val="20"/>
                      <w:lang w:val="en-US" w:eastAsia="ru-RU"/>
                    </w:rPr>
                    <w:t>min</w:t>
                  </w:r>
                  <w:r w:rsidRPr="003C7DB9">
                    <w:rPr>
                      <w:rFonts w:ascii="Courier New" w:eastAsia="Times New Roman" w:hAnsi="Courier New" w:cs="Courier New"/>
                      <w:noProof/>
                      <w:color w:val="007700"/>
                      <w:sz w:val="20"/>
                      <w:szCs w:val="20"/>
                      <w:lang w:val="en-US" w:eastAsia="ru-RU"/>
                    </w:rPr>
                    <w:t>(</w:t>
                  </w:r>
                  <w:r w:rsidRPr="003C7DB9">
                    <w:rPr>
                      <w:rFonts w:ascii="Courier New" w:eastAsia="Times New Roman" w:hAnsi="Courier New" w:cs="Courier New"/>
                      <w:noProof/>
                      <w:color w:val="DD0000"/>
                      <w:sz w:val="20"/>
                      <w:szCs w:val="20"/>
                      <w:lang w:val="en-US" w:eastAsia="ru-RU"/>
                    </w:rPr>
                    <w:t>'hello'</w:t>
                  </w:r>
                  <w:r w:rsidRPr="003C7DB9">
                    <w:rPr>
                      <w:rFonts w:ascii="Courier New" w:eastAsia="Times New Roman" w:hAnsi="Courier New" w:cs="Courier New"/>
                      <w:noProof/>
                      <w:color w:val="007700"/>
                      <w:sz w:val="20"/>
                      <w:szCs w:val="20"/>
                      <w:lang w:val="en-US" w:eastAsia="ru-RU"/>
                    </w:rPr>
                    <w:t>, </w:t>
                  </w:r>
                  <w:r w:rsidRPr="003C7DB9">
                    <w:rPr>
                      <w:rFonts w:ascii="Courier New" w:eastAsia="Times New Roman" w:hAnsi="Courier New" w:cs="Courier New"/>
                      <w:noProof/>
                      <w:color w:val="0000BB"/>
                      <w:sz w:val="20"/>
                      <w:szCs w:val="20"/>
                      <w:lang w:val="en-US" w:eastAsia="ru-RU"/>
                    </w:rPr>
                    <w:t>0</w:t>
                  </w:r>
                  <w:r w:rsidRPr="003C7DB9">
                    <w:rPr>
                      <w:rFonts w:ascii="Courier New" w:eastAsia="Times New Roman" w:hAnsi="Courier New" w:cs="Courier New"/>
                      <w:noProof/>
                      <w:color w:val="007700"/>
                      <w:sz w:val="20"/>
                      <w:szCs w:val="20"/>
                      <w:lang w:val="en-US" w:eastAsia="ru-RU"/>
                    </w:rPr>
                    <w:t>);     </w:t>
                  </w:r>
                  <w:r w:rsidRPr="003C7DB9">
                    <w:rPr>
                      <w:rFonts w:ascii="Courier New" w:eastAsia="Times New Roman" w:hAnsi="Courier New" w:cs="Courier New"/>
                      <w:noProof/>
                      <w:color w:val="FF8000"/>
                      <w:sz w:val="20"/>
                      <w:szCs w:val="20"/>
                      <w:lang w:val="en-US" w:eastAsia="ru-RU"/>
                    </w:rPr>
                    <w:t>// hello</w:t>
                  </w:r>
                  <w:r w:rsidRPr="003C7DB9">
                    <w:rPr>
                      <w:rFonts w:ascii="Courier New" w:eastAsia="Times New Roman" w:hAnsi="Courier New" w:cs="Courier New"/>
                      <w:noProof/>
                      <w:color w:val="FF8000"/>
                      <w:sz w:val="20"/>
                      <w:szCs w:val="20"/>
                      <w:lang w:val="en-US" w:eastAsia="ru-RU"/>
                    </w:rPr>
                    <w:br/>
                  </w:r>
                  <w:r w:rsidRPr="003C7DB9">
                    <w:rPr>
                      <w:rFonts w:ascii="Courier New" w:eastAsia="Times New Roman" w:hAnsi="Courier New" w:cs="Courier New"/>
                      <w:noProof/>
                      <w:color w:val="007700"/>
                      <w:sz w:val="20"/>
                      <w:szCs w:val="20"/>
                      <w:lang w:val="en-US" w:eastAsia="ru-RU"/>
                    </w:rPr>
                    <w:t>echo </w:t>
                  </w:r>
                  <w:r w:rsidRPr="003C7DB9">
                    <w:rPr>
                      <w:rFonts w:ascii="Courier New" w:eastAsia="Times New Roman" w:hAnsi="Courier New" w:cs="Courier New"/>
                      <w:noProof/>
                      <w:color w:val="0000BB"/>
                      <w:sz w:val="20"/>
                      <w:szCs w:val="20"/>
                      <w:lang w:val="en-US" w:eastAsia="ru-RU"/>
                    </w:rPr>
                    <w:t>min</w:t>
                  </w:r>
                  <w:r w:rsidRPr="003C7DB9">
                    <w:rPr>
                      <w:rFonts w:ascii="Courier New" w:eastAsia="Times New Roman" w:hAnsi="Courier New" w:cs="Courier New"/>
                      <w:noProof/>
                      <w:color w:val="007700"/>
                      <w:sz w:val="20"/>
                      <w:szCs w:val="20"/>
                      <w:lang w:val="en-US" w:eastAsia="ru-RU"/>
                    </w:rPr>
                    <w:t>(</w:t>
                  </w:r>
                  <w:r w:rsidRPr="003C7DB9">
                    <w:rPr>
                      <w:rFonts w:ascii="Courier New" w:eastAsia="Times New Roman" w:hAnsi="Courier New" w:cs="Courier New"/>
                      <w:noProof/>
                      <w:color w:val="DD0000"/>
                      <w:sz w:val="20"/>
                      <w:szCs w:val="20"/>
                      <w:lang w:val="en-US" w:eastAsia="ru-RU"/>
                    </w:rPr>
                    <w:t>'hello'</w:t>
                  </w:r>
                  <w:r w:rsidRPr="003C7DB9">
                    <w:rPr>
                      <w:rFonts w:ascii="Courier New" w:eastAsia="Times New Roman" w:hAnsi="Courier New" w:cs="Courier New"/>
                      <w:noProof/>
                      <w:color w:val="007700"/>
                      <w:sz w:val="20"/>
                      <w:szCs w:val="20"/>
                      <w:lang w:val="en-US" w:eastAsia="ru-RU"/>
                    </w:rPr>
                    <w:t>, -</w:t>
                  </w:r>
                  <w:r w:rsidRPr="003C7DB9">
                    <w:rPr>
                      <w:rFonts w:ascii="Courier New" w:eastAsia="Times New Roman" w:hAnsi="Courier New" w:cs="Courier New"/>
                      <w:noProof/>
                      <w:color w:val="0000BB"/>
                      <w:sz w:val="20"/>
                      <w:szCs w:val="20"/>
                      <w:lang w:val="en-US" w:eastAsia="ru-RU"/>
                    </w:rPr>
                    <w:t>1</w:t>
                  </w:r>
                  <w:r w:rsidRPr="003C7DB9">
                    <w:rPr>
                      <w:rFonts w:ascii="Courier New" w:eastAsia="Times New Roman" w:hAnsi="Courier New" w:cs="Courier New"/>
                      <w:noProof/>
                      <w:color w:val="007700"/>
                      <w:sz w:val="20"/>
                      <w:szCs w:val="20"/>
                      <w:lang w:val="en-US" w:eastAsia="ru-RU"/>
                    </w:rPr>
                    <w:t>);    </w:t>
                  </w:r>
                  <w:r w:rsidRPr="003C7DB9">
                    <w:rPr>
                      <w:rFonts w:ascii="Courier New" w:eastAsia="Times New Roman" w:hAnsi="Courier New" w:cs="Courier New"/>
                      <w:noProof/>
                      <w:color w:val="FF8000"/>
                      <w:sz w:val="20"/>
                      <w:szCs w:val="20"/>
                      <w:lang w:val="en-US" w:eastAsia="ru-RU"/>
                    </w:rPr>
                    <w:t>// -1</w:t>
                  </w:r>
                  <w:r w:rsidRPr="003C7DB9">
                    <w:rPr>
                      <w:rFonts w:ascii="Courier New" w:eastAsia="Times New Roman" w:hAnsi="Courier New" w:cs="Courier New"/>
                      <w:noProof/>
                      <w:color w:val="FF8000"/>
                      <w:sz w:val="20"/>
                      <w:szCs w:val="20"/>
                      <w:lang w:val="en-US" w:eastAsia="ru-RU"/>
                    </w:rPr>
                    <w:br/>
                  </w:r>
                  <w:r w:rsidRPr="003C7DB9">
                    <w:rPr>
                      <w:rFonts w:ascii="Courier New" w:eastAsia="Times New Roman" w:hAnsi="Courier New" w:cs="Courier New"/>
                      <w:noProof/>
                      <w:color w:val="FF8000"/>
                      <w:sz w:val="20"/>
                      <w:szCs w:val="20"/>
                      <w:lang w:val="en-US" w:eastAsia="ru-RU"/>
                    </w:rPr>
                    <w:br/>
                    <w:t>// При указании нескольких массивов, они сравниваются полностью</w:t>
                  </w:r>
                  <w:r w:rsidRPr="003C7DB9">
                    <w:rPr>
                      <w:rFonts w:ascii="Courier New" w:eastAsia="Times New Roman" w:hAnsi="Courier New" w:cs="Courier New"/>
                      <w:noProof/>
                      <w:color w:val="FF8000"/>
                      <w:sz w:val="20"/>
                      <w:szCs w:val="20"/>
                      <w:lang w:val="en-US" w:eastAsia="ru-RU"/>
                    </w:rPr>
                    <w:br/>
                  </w:r>
                  <w:r w:rsidRPr="003C7DB9">
                    <w:rPr>
                      <w:rFonts w:ascii="Courier New" w:eastAsia="Times New Roman" w:hAnsi="Courier New" w:cs="Courier New"/>
                      <w:noProof/>
                      <w:color w:val="FF8000"/>
                      <w:sz w:val="20"/>
                      <w:szCs w:val="20"/>
                      <w:lang w:val="en-US" w:eastAsia="ru-RU"/>
                    </w:rPr>
                    <w:lastRenderedPageBreak/>
                    <w:t>// в нашем примере: 2 == 2, но 4 &lt; 5</w:t>
                  </w:r>
                  <w:r w:rsidRPr="003C7DB9">
                    <w:rPr>
                      <w:rFonts w:ascii="Courier New" w:eastAsia="Times New Roman" w:hAnsi="Courier New" w:cs="Courier New"/>
                      <w:noProof/>
                      <w:color w:val="FF8000"/>
                      <w:sz w:val="20"/>
                      <w:szCs w:val="20"/>
                      <w:lang w:val="en-US" w:eastAsia="ru-RU"/>
                    </w:rPr>
                    <w:br/>
                  </w:r>
                  <w:r w:rsidRPr="003C7DB9">
                    <w:rPr>
                      <w:rFonts w:ascii="Courier New" w:eastAsia="Times New Roman" w:hAnsi="Courier New" w:cs="Courier New"/>
                      <w:noProof/>
                      <w:color w:val="0000BB"/>
                      <w:sz w:val="20"/>
                      <w:szCs w:val="20"/>
                      <w:lang w:val="en-US" w:eastAsia="ru-RU"/>
                    </w:rPr>
                    <w:t>$val </w:t>
                  </w:r>
                  <w:r w:rsidRPr="003C7DB9">
                    <w:rPr>
                      <w:rFonts w:ascii="Courier New" w:eastAsia="Times New Roman" w:hAnsi="Courier New" w:cs="Courier New"/>
                      <w:noProof/>
                      <w:color w:val="007700"/>
                      <w:sz w:val="20"/>
                      <w:szCs w:val="20"/>
                      <w:lang w:val="en-US" w:eastAsia="ru-RU"/>
                    </w:rPr>
                    <w:t>= </w:t>
                  </w:r>
                  <w:r w:rsidRPr="003C7DB9">
                    <w:rPr>
                      <w:rFonts w:ascii="Courier New" w:eastAsia="Times New Roman" w:hAnsi="Courier New" w:cs="Courier New"/>
                      <w:noProof/>
                      <w:color w:val="0000BB"/>
                      <w:sz w:val="20"/>
                      <w:szCs w:val="20"/>
                      <w:lang w:val="en-US" w:eastAsia="ru-RU"/>
                    </w:rPr>
                    <w:t>min</w:t>
                  </w:r>
                  <w:r w:rsidRPr="003C7DB9">
                    <w:rPr>
                      <w:rFonts w:ascii="Courier New" w:eastAsia="Times New Roman" w:hAnsi="Courier New" w:cs="Courier New"/>
                      <w:noProof/>
                      <w:color w:val="007700"/>
                      <w:sz w:val="20"/>
                      <w:szCs w:val="20"/>
                      <w:lang w:val="en-US" w:eastAsia="ru-RU"/>
                    </w:rPr>
                    <w:t>(array(</w:t>
                  </w:r>
                  <w:r w:rsidRPr="003C7DB9">
                    <w:rPr>
                      <w:rFonts w:ascii="Courier New" w:eastAsia="Times New Roman" w:hAnsi="Courier New" w:cs="Courier New"/>
                      <w:noProof/>
                      <w:color w:val="0000BB"/>
                      <w:sz w:val="20"/>
                      <w:szCs w:val="20"/>
                      <w:lang w:val="en-US" w:eastAsia="ru-RU"/>
                    </w:rPr>
                    <w:t>2</w:t>
                  </w:r>
                  <w:r w:rsidRPr="003C7DB9">
                    <w:rPr>
                      <w:rFonts w:ascii="Courier New" w:eastAsia="Times New Roman" w:hAnsi="Courier New" w:cs="Courier New"/>
                      <w:noProof/>
                      <w:color w:val="007700"/>
                      <w:sz w:val="20"/>
                      <w:szCs w:val="20"/>
                      <w:lang w:val="en-US" w:eastAsia="ru-RU"/>
                    </w:rPr>
                    <w:t>, </w:t>
                  </w:r>
                  <w:r w:rsidRPr="003C7DB9">
                    <w:rPr>
                      <w:rFonts w:ascii="Courier New" w:eastAsia="Times New Roman" w:hAnsi="Courier New" w:cs="Courier New"/>
                      <w:noProof/>
                      <w:color w:val="0000BB"/>
                      <w:sz w:val="20"/>
                      <w:szCs w:val="20"/>
                      <w:lang w:val="en-US" w:eastAsia="ru-RU"/>
                    </w:rPr>
                    <w:t>4</w:t>
                  </w:r>
                  <w:r w:rsidRPr="003C7DB9">
                    <w:rPr>
                      <w:rFonts w:ascii="Courier New" w:eastAsia="Times New Roman" w:hAnsi="Courier New" w:cs="Courier New"/>
                      <w:noProof/>
                      <w:color w:val="007700"/>
                      <w:sz w:val="20"/>
                      <w:szCs w:val="20"/>
                      <w:lang w:val="en-US" w:eastAsia="ru-RU"/>
                    </w:rPr>
                    <w:t>, </w:t>
                  </w:r>
                  <w:r w:rsidRPr="003C7DB9">
                    <w:rPr>
                      <w:rFonts w:ascii="Courier New" w:eastAsia="Times New Roman" w:hAnsi="Courier New" w:cs="Courier New"/>
                      <w:noProof/>
                      <w:color w:val="0000BB"/>
                      <w:sz w:val="20"/>
                      <w:szCs w:val="20"/>
                      <w:lang w:val="en-US" w:eastAsia="ru-RU"/>
                    </w:rPr>
                    <w:t>8</w:t>
                  </w:r>
                  <w:r w:rsidRPr="003C7DB9">
                    <w:rPr>
                      <w:rFonts w:ascii="Courier New" w:eastAsia="Times New Roman" w:hAnsi="Courier New" w:cs="Courier New"/>
                      <w:noProof/>
                      <w:color w:val="007700"/>
                      <w:sz w:val="20"/>
                      <w:szCs w:val="20"/>
                      <w:lang w:val="en-US" w:eastAsia="ru-RU"/>
                    </w:rPr>
                    <w:t>), array(</w:t>
                  </w:r>
                  <w:r w:rsidRPr="003C7DB9">
                    <w:rPr>
                      <w:rFonts w:ascii="Courier New" w:eastAsia="Times New Roman" w:hAnsi="Courier New" w:cs="Courier New"/>
                      <w:noProof/>
                      <w:color w:val="0000BB"/>
                      <w:sz w:val="20"/>
                      <w:szCs w:val="20"/>
                      <w:lang w:val="en-US" w:eastAsia="ru-RU"/>
                    </w:rPr>
                    <w:t>2</w:t>
                  </w:r>
                  <w:r w:rsidRPr="003C7DB9">
                    <w:rPr>
                      <w:rFonts w:ascii="Courier New" w:eastAsia="Times New Roman" w:hAnsi="Courier New" w:cs="Courier New"/>
                      <w:noProof/>
                      <w:color w:val="007700"/>
                      <w:sz w:val="20"/>
                      <w:szCs w:val="20"/>
                      <w:lang w:val="en-US" w:eastAsia="ru-RU"/>
                    </w:rPr>
                    <w:t>, </w:t>
                  </w:r>
                  <w:r w:rsidRPr="003C7DB9">
                    <w:rPr>
                      <w:rFonts w:ascii="Courier New" w:eastAsia="Times New Roman" w:hAnsi="Courier New" w:cs="Courier New"/>
                      <w:noProof/>
                      <w:color w:val="0000BB"/>
                      <w:sz w:val="20"/>
                      <w:szCs w:val="20"/>
                      <w:lang w:val="en-US" w:eastAsia="ru-RU"/>
                    </w:rPr>
                    <w:t>5</w:t>
                  </w:r>
                  <w:r w:rsidRPr="003C7DB9">
                    <w:rPr>
                      <w:rFonts w:ascii="Courier New" w:eastAsia="Times New Roman" w:hAnsi="Courier New" w:cs="Courier New"/>
                      <w:noProof/>
                      <w:color w:val="007700"/>
                      <w:sz w:val="20"/>
                      <w:szCs w:val="20"/>
                      <w:lang w:val="en-US" w:eastAsia="ru-RU"/>
                    </w:rPr>
                    <w:t>, </w:t>
                  </w:r>
                  <w:r w:rsidRPr="003C7DB9">
                    <w:rPr>
                      <w:rFonts w:ascii="Courier New" w:eastAsia="Times New Roman" w:hAnsi="Courier New" w:cs="Courier New"/>
                      <w:noProof/>
                      <w:color w:val="0000BB"/>
                      <w:sz w:val="20"/>
                      <w:szCs w:val="20"/>
                      <w:lang w:val="en-US" w:eastAsia="ru-RU"/>
                    </w:rPr>
                    <w:t>1</w:t>
                  </w:r>
                  <w:r w:rsidRPr="003C7DB9">
                    <w:rPr>
                      <w:rFonts w:ascii="Courier New" w:eastAsia="Times New Roman" w:hAnsi="Courier New" w:cs="Courier New"/>
                      <w:noProof/>
                      <w:color w:val="007700"/>
                      <w:sz w:val="20"/>
                      <w:szCs w:val="20"/>
                      <w:lang w:val="en-US" w:eastAsia="ru-RU"/>
                    </w:rPr>
                    <w:t>)); </w:t>
                  </w:r>
                  <w:r w:rsidRPr="003C7DB9">
                    <w:rPr>
                      <w:rFonts w:ascii="Courier New" w:eastAsia="Times New Roman" w:hAnsi="Courier New" w:cs="Courier New"/>
                      <w:noProof/>
                      <w:color w:val="FF8000"/>
                      <w:sz w:val="20"/>
                      <w:szCs w:val="20"/>
                      <w:lang w:val="en-US" w:eastAsia="ru-RU"/>
                    </w:rPr>
                    <w:t>// array(2, 4, 8)</w:t>
                  </w:r>
                  <w:r w:rsidRPr="003C7DB9">
                    <w:rPr>
                      <w:rFonts w:ascii="Courier New" w:eastAsia="Times New Roman" w:hAnsi="Courier New" w:cs="Courier New"/>
                      <w:noProof/>
                      <w:color w:val="FF8000"/>
                      <w:sz w:val="20"/>
                      <w:szCs w:val="20"/>
                      <w:lang w:val="en-US" w:eastAsia="ru-RU"/>
                    </w:rPr>
                    <w:br/>
                  </w:r>
                  <w:r w:rsidRPr="003C7DB9">
                    <w:rPr>
                      <w:rFonts w:ascii="Courier New" w:eastAsia="Times New Roman" w:hAnsi="Courier New" w:cs="Courier New"/>
                      <w:noProof/>
                      <w:color w:val="FF8000"/>
                      <w:sz w:val="20"/>
                      <w:szCs w:val="20"/>
                      <w:lang w:val="en-US" w:eastAsia="ru-RU"/>
                    </w:rPr>
                    <w:br/>
                    <w:t>// При указании массива и отдельных чисел, </w:t>
                  </w:r>
                  <w:r w:rsidRPr="003C7DB9">
                    <w:rPr>
                      <w:rFonts w:ascii="Courier New" w:eastAsia="Times New Roman" w:hAnsi="Courier New" w:cs="Courier New"/>
                      <w:noProof/>
                      <w:color w:val="FF8000"/>
                      <w:sz w:val="20"/>
                      <w:szCs w:val="20"/>
                      <w:lang w:val="en-US" w:eastAsia="ru-RU"/>
                    </w:rPr>
                    <w:br/>
                    <w:t>// первый никогда не возвращается, т.к. считается самым большим</w:t>
                  </w:r>
                  <w:r w:rsidRPr="003C7DB9">
                    <w:rPr>
                      <w:rFonts w:ascii="Courier New" w:eastAsia="Times New Roman" w:hAnsi="Courier New" w:cs="Courier New"/>
                      <w:noProof/>
                      <w:color w:val="FF8000"/>
                      <w:sz w:val="20"/>
                      <w:szCs w:val="20"/>
                      <w:lang w:val="en-US" w:eastAsia="ru-RU"/>
                    </w:rPr>
                    <w:br/>
                  </w:r>
                  <w:r w:rsidRPr="003C7DB9">
                    <w:rPr>
                      <w:rFonts w:ascii="Courier New" w:eastAsia="Times New Roman" w:hAnsi="Courier New" w:cs="Courier New"/>
                      <w:noProof/>
                      <w:color w:val="0000BB"/>
                      <w:sz w:val="20"/>
                      <w:szCs w:val="20"/>
                      <w:lang w:val="en-US" w:eastAsia="ru-RU"/>
                    </w:rPr>
                    <w:t>$val </w:t>
                  </w:r>
                  <w:r w:rsidRPr="003C7DB9">
                    <w:rPr>
                      <w:rFonts w:ascii="Courier New" w:eastAsia="Times New Roman" w:hAnsi="Courier New" w:cs="Courier New"/>
                      <w:noProof/>
                      <w:color w:val="007700"/>
                      <w:sz w:val="20"/>
                      <w:szCs w:val="20"/>
                      <w:lang w:val="en-US" w:eastAsia="ru-RU"/>
                    </w:rPr>
                    <w:t>= </w:t>
                  </w:r>
                  <w:r w:rsidRPr="003C7DB9">
                    <w:rPr>
                      <w:rFonts w:ascii="Courier New" w:eastAsia="Times New Roman" w:hAnsi="Courier New" w:cs="Courier New"/>
                      <w:noProof/>
                      <w:color w:val="0000BB"/>
                      <w:sz w:val="20"/>
                      <w:szCs w:val="20"/>
                      <w:lang w:val="en-US" w:eastAsia="ru-RU"/>
                    </w:rPr>
                    <w:t>min</w:t>
                  </w:r>
                  <w:r w:rsidRPr="003C7DB9">
                    <w:rPr>
                      <w:rFonts w:ascii="Courier New" w:eastAsia="Times New Roman" w:hAnsi="Courier New" w:cs="Courier New"/>
                      <w:noProof/>
                      <w:color w:val="007700"/>
                      <w:sz w:val="20"/>
                      <w:szCs w:val="20"/>
                      <w:lang w:val="en-US" w:eastAsia="ru-RU"/>
                    </w:rPr>
                    <w:t>(</w:t>
                  </w:r>
                  <w:r w:rsidRPr="003C7DB9">
                    <w:rPr>
                      <w:rFonts w:ascii="Courier New" w:eastAsia="Times New Roman" w:hAnsi="Courier New" w:cs="Courier New"/>
                      <w:noProof/>
                      <w:color w:val="DD0000"/>
                      <w:sz w:val="20"/>
                      <w:szCs w:val="20"/>
                      <w:lang w:val="en-US" w:eastAsia="ru-RU"/>
                    </w:rPr>
                    <w:t>'string'</w:t>
                  </w:r>
                  <w:r w:rsidRPr="003C7DB9">
                    <w:rPr>
                      <w:rFonts w:ascii="Courier New" w:eastAsia="Times New Roman" w:hAnsi="Courier New" w:cs="Courier New"/>
                      <w:noProof/>
                      <w:color w:val="007700"/>
                      <w:sz w:val="20"/>
                      <w:szCs w:val="20"/>
                      <w:lang w:val="en-US" w:eastAsia="ru-RU"/>
                    </w:rPr>
                    <w:t>, array(</w:t>
                  </w:r>
                  <w:r w:rsidRPr="003C7DB9">
                    <w:rPr>
                      <w:rFonts w:ascii="Courier New" w:eastAsia="Times New Roman" w:hAnsi="Courier New" w:cs="Courier New"/>
                      <w:noProof/>
                      <w:color w:val="0000BB"/>
                      <w:sz w:val="20"/>
                      <w:szCs w:val="20"/>
                      <w:lang w:val="en-US" w:eastAsia="ru-RU"/>
                    </w:rPr>
                    <w:t>2</w:t>
                  </w:r>
                  <w:r w:rsidRPr="003C7DB9">
                    <w:rPr>
                      <w:rFonts w:ascii="Courier New" w:eastAsia="Times New Roman" w:hAnsi="Courier New" w:cs="Courier New"/>
                      <w:noProof/>
                      <w:color w:val="007700"/>
                      <w:sz w:val="20"/>
                      <w:szCs w:val="20"/>
                      <w:lang w:val="en-US" w:eastAsia="ru-RU"/>
                    </w:rPr>
                    <w:t>, </w:t>
                  </w:r>
                  <w:r w:rsidRPr="003C7DB9">
                    <w:rPr>
                      <w:rFonts w:ascii="Courier New" w:eastAsia="Times New Roman" w:hAnsi="Courier New" w:cs="Courier New"/>
                      <w:noProof/>
                      <w:color w:val="0000BB"/>
                      <w:sz w:val="20"/>
                      <w:szCs w:val="20"/>
                      <w:lang w:val="en-US" w:eastAsia="ru-RU"/>
                    </w:rPr>
                    <w:t>5</w:t>
                  </w:r>
                  <w:r w:rsidRPr="003C7DB9">
                    <w:rPr>
                      <w:rFonts w:ascii="Courier New" w:eastAsia="Times New Roman" w:hAnsi="Courier New" w:cs="Courier New"/>
                      <w:noProof/>
                      <w:color w:val="007700"/>
                      <w:sz w:val="20"/>
                      <w:szCs w:val="20"/>
                      <w:lang w:val="en-US" w:eastAsia="ru-RU"/>
                    </w:rPr>
                    <w:t>, </w:t>
                  </w:r>
                  <w:r w:rsidRPr="003C7DB9">
                    <w:rPr>
                      <w:rFonts w:ascii="Courier New" w:eastAsia="Times New Roman" w:hAnsi="Courier New" w:cs="Courier New"/>
                      <w:noProof/>
                      <w:color w:val="0000BB"/>
                      <w:sz w:val="20"/>
                      <w:szCs w:val="20"/>
                      <w:lang w:val="en-US" w:eastAsia="ru-RU"/>
                    </w:rPr>
                    <w:t>7</w:t>
                  </w:r>
                  <w:r w:rsidRPr="003C7DB9">
                    <w:rPr>
                      <w:rFonts w:ascii="Courier New" w:eastAsia="Times New Roman" w:hAnsi="Courier New" w:cs="Courier New"/>
                      <w:noProof/>
                      <w:color w:val="007700"/>
                      <w:sz w:val="20"/>
                      <w:szCs w:val="20"/>
                      <w:lang w:val="en-US" w:eastAsia="ru-RU"/>
                    </w:rPr>
                    <w:t>), </w:t>
                  </w:r>
                  <w:r w:rsidRPr="003C7DB9">
                    <w:rPr>
                      <w:rFonts w:ascii="Courier New" w:eastAsia="Times New Roman" w:hAnsi="Courier New" w:cs="Courier New"/>
                      <w:noProof/>
                      <w:color w:val="0000BB"/>
                      <w:sz w:val="20"/>
                      <w:szCs w:val="20"/>
                      <w:lang w:val="en-US" w:eastAsia="ru-RU"/>
                    </w:rPr>
                    <w:t>42</w:t>
                  </w:r>
                  <w:r w:rsidRPr="003C7DB9">
                    <w:rPr>
                      <w:rFonts w:ascii="Courier New" w:eastAsia="Times New Roman" w:hAnsi="Courier New" w:cs="Courier New"/>
                      <w:noProof/>
                      <w:color w:val="007700"/>
                      <w:sz w:val="20"/>
                      <w:szCs w:val="20"/>
                      <w:lang w:val="en-US" w:eastAsia="ru-RU"/>
                    </w:rPr>
                    <w:t>);   </w:t>
                  </w:r>
                  <w:r w:rsidRPr="003C7DB9">
                    <w:rPr>
                      <w:rFonts w:ascii="Courier New" w:eastAsia="Times New Roman" w:hAnsi="Courier New" w:cs="Courier New"/>
                      <w:noProof/>
                      <w:color w:val="FF8000"/>
                      <w:sz w:val="20"/>
                      <w:szCs w:val="20"/>
                      <w:lang w:val="en-US" w:eastAsia="ru-RU"/>
                    </w:rPr>
                    <w:t>// string</w:t>
                  </w:r>
                  <w:r w:rsidRPr="003C7DB9">
                    <w:rPr>
                      <w:rFonts w:ascii="Courier New" w:eastAsia="Times New Roman" w:hAnsi="Courier New" w:cs="Courier New"/>
                      <w:noProof/>
                      <w:color w:val="FF8000"/>
                      <w:sz w:val="20"/>
                      <w:szCs w:val="20"/>
                      <w:lang w:val="en-US" w:eastAsia="ru-RU"/>
                    </w:rPr>
                    <w:br/>
                  </w:r>
                  <w:r w:rsidRPr="003C7DB9">
                    <w:rPr>
                      <w:rFonts w:ascii="Courier New" w:eastAsia="Times New Roman" w:hAnsi="Courier New" w:cs="Courier New"/>
                      <w:noProof/>
                      <w:color w:val="0000BB"/>
                      <w:sz w:val="20"/>
                      <w:szCs w:val="20"/>
                      <w:lang w:val="en-US" w:eastAsia="ru-RU"/>
                    </w:rPr>
                    <w:t>?&gt;</w:t>
                  </w:r>
                </w:p>
              </w:tc>
            </w:tr>
          </w:tbl>
          <w:p w:rsidR="00556586" w:rsidRPr="003C7DB9" w:rsidRDefault="00556586" w:rsidP="00556586">
            <w:pPr>
              <w:spacing w:after="0" w:line="255" w:lineRule="atLeast"/>
              <w:rPr>
                <w:rFonts w:ascii="Arial" w:eastAsia="Times New Roman" w:hAnsi="Arial" w:cs="Arial"/>
                <w:noProof/>
                <w:sz w:val="18"/>
                <w:szCs w:val="18"/>
                <w:lang w:val="en-US" w:eastAsia="ru-RU"/>
              </w:rPr>
            </w:pPr>
          </w:p>
        </w:tc>
      </w:tr>
    </w:tbl>
    <w:p w:rsidR="00556586" w:rsidRPr="003C7DB9" w:rsidRDefault="00556586" w:rsidP="0085243C">
      <w:pPr>
        <w:rPr>
          <w:b/>
          <w:noProof/>
          <w:color w:val="000000" w:themeColor="text1"/>
          <w:sz w:val="24"/>
          <w:szCs w:val="24"/>
          <w:lang w:val="en-US"/>
        </w:rPr>
      </w:pPr>
    </w:p>
    <w:p w:rsidR="00556586" w:rsidRPr="001062D9" w:rsidRDefault="00556586" w:rsidP="0085243C">
      <w:pPr>
        <w:rPr>
          <w:rFonts w:ascii="Verdana" w:hAnsi="Verdana"/>
          <w:noProof/>
          <w:color w:val="000000"/>
          <w:sz w:val="18"/>
          <w:szCs w:val="18"/>
          <w:shd w:val="clear" w:color="auto" w:fill="F7F7F7"/>
        </w:rPr>
      </w:pPr>
      <w:r w:rsidRPr="001062D9">
        <w:rPr>
          <w:b/>
          <w:noProof/>
          <w:color w:val="000000" w:themeColor="text1"/>
          <w:sz w:val="24"/>
          <w:szCs w:val="24"/>
        </w:rPr>
        <w:t xml:space="preserve">3.7) </w:t>
      </w:r>
      <w:r w:rsidR="00796651" w:rsidRPr="003C7DB9">
        <w:rPr>
          <w:b/>
          <w:noProof/>
          <w:color w:val="E36C0A" w:themeColor="accent6" w:themeShade="BF"/>
          <w:sz w:val="24"/>
          <w:szCs w:val="24"/>
          <w:lang w:val="en-US"/>
        </w:rPr>
        <w:t>count</w:t>
      </w:r>
      <w:r w:rsidR="0003217A" w:rsidRPr="001062D9">
        <w:rPr>
          <w:b/>
          <w:noProof/>
          <w:color w:val="E36C0A" w:themeColor="accent6" w:themeShade="BF"/>
          <w:sz w:val="24"/>
          <w:szCs w:val="24"/>
        </w:rPr>
        <w:t xml:space="preserve"> -</w:t>
      </w:r>
      <w:r w:rsidR="0003217A" w:rsidRPr="001062D9">
        <w:rPr>
          <w:b/>
          <w:noProof/>
          <w:color w:val="000000" w:themeColor="text1"/>
          <w:sz w:val="24"/>
          <w:szCs w:val="24"/>
        </w:rPr>
        <w:t xml:space="preserve"> </w:t>
      </w:r>
      <w:r w:rsidR="0003217A" w:rsidRPr="001062D9">
        <w:rPr>
          <w:rFonts w:ascii="Verdana" w:hAnsi="Verdana"/>
          <w:noProof/>
          <w:color w:val="000000"/>
          <w:sz w:val="18"/>
          <w:szCs w:val="18"/>
          <w:shd w:val="clear" w:color="auto" w:fill="F7F7F7"/>
        </w:rPr>
        <w:t>посчитает количество элементов массива или количество свойств объекта</w:t>
      </w:r>
    </w:p>
    <w:p w:rsidR="009B776F" w:rsidRPr="003C7DB9" w:rsidRDefault="00031C04" w:rsidP="00031C04">
      <w:pPr>
        <w:rPr>
          <w:rFonts w:ascii="Verdana" w:hAnsi="Verdana"/>
          <w:noProof/>
          <w:color w:val="000000"/>
          <w:sz w:val="18"/>
          <w:szCs w:val="18"/>
          <w:shd w:val="clear" w:color="auto" w:fill="F7F7F7"/>
          <w:lang w:val="en-US"/>
        </w:rPr>
      </w:pPr>
      <w:r w:rsidRPr="003C7DB9">
        <w:rPr>
          <w:rFonts w:ascii="Verdana" w:hAnsi="Verdana"/>
          <w:noProof/>
          <w:color w:val="000000"/>
          <w:sz w:val="18"/>
          <w:szCs w:val="18"/>
          <w:shd w:val="clear" w:color="auto" w:fill="F7F7F7"/>
          <w:lang w:val="en-US"/>
        </w:rPr>
        <w:t xml:space="preserve">Например: </w:t>
      </w:r>
    </w:p>
    <w:p w:rsidR="00031C04" w:rsidRPr="003C7DB9" w:rsidRDefault="00031C04" w:rsidP="00031C04">
      <w:pPr>
        <w:rPr>
          <w:rFonts w:ascii="Verdana" w:hAnsi="Verdana"/>
          <w:b/>
          <w:noProof/>
          <w:color w:val="000000"/>
          <w:sz w:val="18"/>
          <w:szCs w:val="18"/>
          <w:shd w:val="clear" w:color="auto" w:fill="F7F7F7"/>
          <w:lang w:val="en-US"/>
        </w:rPr>
      </w:pPr>
      <w:r w:rsidRPr="003C7DB9">
        <w:rPr>
          <w:rFonts w:ascii="Verdana" w:hAnsi="Verdana"/>
          <w:b/>
          <w:noProof/>
          <w:color w:val="000000"/>
          <w:sz w:val="18"/>
          <w:szCs w:val="18"/>
          <w:shd w:val="clear" w:color="auto" w:fill="F7F7F7"/>
          <w:lang w:val="en-US"/>
        </w:rPr>
        <w:t>$a = array (2, 4, 89);</w:t>
      </w:r>
    </w:p>
    <w:p w:rsidR="00031C04" w:rsidRPr="003C7DB9" w:rsidRDefault="00031C04" w:rsidP="00031C04">
      <w:pPr>
        <w:rPr>
          <w:rFonts w:ascii="Verdana" w:hAnsi="Verdana"/>
          <w:b/>
          <w:noProof/>
          <w:color w:val="000000"/>
          <w:sz w:val="18"/>
          <w:szCs w:val="18"/>
          <w:shd w:val="clear" w:color="auto" w:fill="F7F7F7"/>
          <w:lang w:val="en-US"/>
        </w:rPr>
      </w:pPr>
      <w:r w:rsidRPr="003C7DB9">
        <w:rPr>
          <w:rFonts w:ascii="Verdana" w:hAnsi="Verdana"/>
          <w:b/>
          <w:noProof/>
          <w:color w:val="000000"/>
          <w:sz w:val="18"/>
          <w:szCs w:val="18"/>
          <w:shd w:val="clear" w:color="auto" w:fill="F7F7F7"/>
          <w:lang w:val="en-US"/>
        </w:rPr>
        <w:t>echo count ($a);</w:t>
      </w:r>
    </w:p>
    <w:p w:rsidR="00031C04" w:rsidRPr="003C7DB9" w:rsidRDefault="00031C04" w:rsidP="00031C04">
      <w:pPr>
        <w:rPr>
          <w:rFonts w:ascii="Verdana" w:hAnsi="Verdana"/>
          <w:noProof/>
          <w:color w:val="000000"/>
          <w:sz w:val="18"/>
          <w:szCs w:val="18"/>
          <w:shd w:val="clear" w:color="auto" w:fill="F7F7F7"/>
          <w:lang w:val="en-US"/>
        </w:rPr>
      </w:pPr>
      <w:r w:rsidRPr="003C7DB9">
        <w:rPr>
          <w:rFonts w:ascii="Verdana" w:hAnsi="Verdana"/>
          <w:noProof/>
          <w:color w:val="000000"/>
          <w:sz w:val="18"/>
          <w:szCs w:val="18"/>
          <w:shd w:val="clear" w:color="auto" w:fill="F7F7F7"/>
          <w:lang w:val="en-US"/>
        </w:rPr>
        <w:t xml:space="preserve">Выведет: </w:t>
      </w:r>
      <w:r w:rsidRPr="003C7DB9">
        <w:rPr>
          <w:rFonts w:ascii="Verdana" w:hAnsi="Verdana"/>
          <w:b/>
          <w:noProof/>
          <w:color w:val="000000"/>
          <w:sz w:val="18"/>
          <w:szCs w:val="18"/>
          <w:shd w:val="clear" w:color="auto" w:fill="F7F7F7"/>
          <w:lang w:val="en-US"/>
        </w:rPr>
        <w:t>3</w:t>
      </w:r>
    </w:p>
    <w:tbl>
      <w:tblPr>
        <w:tblW w:w="5000" w:type="pct"/>
        <w:tblCellSpacing w:w="0" w:type="dxa"/>
        <w:tblCellMar>
          <w:left w:w="0" w:type="dxa"/>
          <w:right w:w="0" w:type="dxa"/>
        </w:tblCellMar>
        <w:tblLook w:val="04A0" w:firstRow="1" w:lastRow="0" w:firstColumn="1" w:lastColumn="0" w:noHBand="0" w:noVBand="1"/>
      </w:tblPr>
      <w:tblGrid>
        <w:gridCol w:w="10466"/>
      </w:tblGrid>
      <w:tr w:rsidR="0003217A" w:rsidRPr="001062D9" w:rsidTr="0003217A">
        <w:trPr>
          <w:tblCellSpacing w:w="0" w:type="dxa"/>
        </w:trPr>
        <w:tc>
          <w:tcPr>
            <w:tcW w:w="0" w:type="auto"/>
            <w:vAlign w:val="center"/>
            <w:hideMark/>
          </w:tcPr>
          <w:p w:rsidR="0003217A" w:rsidRPr="003C7DB9" w:rsidRDefault="0003217A" w:rsidP="0003217A">
            <w:pPr>
              <w:spacing w:before="100" w:beforeAutospacing="1" w:after="100" w:afterAutospacing="1" w:line="255" w:lineRule="atLeast"/>
              <w:rPr>
                <w:rFonts w:ascii="Verdana" w:eastAsia="Times New Roman" w:hAnsi="Verdana" w:cs="Arial"/>
                <w:noProof/>
                <w:sz w:val="18"/>
                <w:szCs w:val="18"/>
                <w:lang w:val="en-US" w:eastAsia="ru-RU"/>
              </w:rPr>
            </w:pPr>
            <w:r w:rsidRPr="003C7DB9">
              <w:rPr>
                <w:rFonts w:ascii="Verdana" w:eastAsia="Times New Roman" w:hAnsi="Verdana" w:cs="Arial"/>
                <w:b/>
                <w:bCs/>
                <w:noProof/>
                <w:sz w:val="18"/>
                <w:szCs w:val="18"/>
                <w:lang w:val="en-US" w:eastAsia="ru-RU"/>
              </w:rPr>
              <w:t>Пример 1. Пример использования count()</w:t>
            </w:r>
          </w:p>
          <w:tbl>
            <w:tblPr>
              <w:tblW w:w="0" w:type="auto"/>
              <w:tblCellSpacing w:w="15" w:type="dxa"/>
              <w:tblInd w:w="75" w:type="dxa"/>
              <w:tblBorders>
                <w:top w:val="single" w:sz="6" w:space="0" w:color="000066"/>
                <w:left w:val="single" w:sz="6" w:space="0" w:color="000066"/>
                <w:bottom w:val="single" w:sz="6" w:space="0" w:color="000066"/>
                <w:right w:val="single" w:sz="6" w:space="0" w:color="000066"/>
              </w:tblBorders>
              <w:shd w:val="clear" w:color="auto" w:fill="E6F3F9"/>
              <w:tblCellMar>
                <w:top w:w="75" w:type="dxa"/>
                <w:left w:w="135" w:type="dxa"/>
                <w:bottom w:w="75" w:type="dxa"/>
                <w:right w:w="75" w:type="dxa"/>
              </w:tblCellMar>
              <w:tblLook w:val="04A0" w:firstRow="1" w:lastRow="0" w:firstColumn="1" w:lastColumn="0" w:noHBand="0" w:noVBand="1"/>
            </w:tblPr>
            <w:tblGrid>
              <w:gridCol w:w="3061"/>
            </w:tblGrid>
            <w:tr w:rsidR="0003217A" w:rsidRPr="001062D9" w:rsidTr="0003217A">
              <w:trPr>
                <w:tblCellSpacing w:w="15" w:type="dxa"/>
              </w:trPr>
              <w:tc>
                <w:tcPr>
                  <w:tcW w:w="0" w:type="auto"/>
                  <w:shd w:val="clear" w:color="auto" w:fill="E6F3F9"/>
                  <w:vAlign w:val="center"/>
                  <w:hideMark/>
                </w:tcPr>
                <w:p w:rsidR="0003217A" w:rsidRPr="003C7DB9" w:rsidRDefault="0003217A" w:rsidP="0003217A">
                  <w:pPr>
                    <w:spacing w:before="75" w:after="75" w:line="240" w:lineRule="auto"/>
                    <w:rPr>
                      <w:rFonts w:ascii="Times New Roman" w:eastAsia="Times New Roman" w:hAnsi="Times New Roman" w:cs="Times New Roman"/>
                      <w:noProof/>
                      <w:sz w:val="20"/>
                      <w:szCs w:val="20"/>
                      <w:lang w:val="en-US" w:eastAsia="ru-RU"/>
                    </w:rPr>
                  </w:pPr>
                  <w:r w:rsidRPr="003C7DB9">
                    <w:rPr>
                      <w:rFonts w:ascii="Courier New" w:eastAsia="Times New Roman" w:hAnsi="Courier New" w:cs="Courier New"/>
                      <w:noProof/>
                      <w:color w:val="0000BB"/>
                      <w:sz w:val="20"/>
                      <w:szCs w:val="20"/>
                      <w:lang w:val="en-US" w:eastAsia="ru-RU"/>
                    </w:rPr>
                    <w:t>&lt;?php</w:t>
                  </w:r>
                  <w:r w:rsidRPr="003C7DB9">
                    <w:rPr>
                      <w:rFonts w:ascii="Courier New" w:eastAsia="Times New Roman" w:hAnsi="Courier New" w:cs="Courier New"/>
                      <w:noProof/>
                      <w:color w:val="0000BB"/>
                      <w:sz w:val="20"/>
                      <w:szCs w:val="20"/>
                      <w:lang w:val="en-US" w:eastAsia="ru-RU"/>
                    </w:rPr>
                    <w:br/>
                    <w:t>$a</w:t>
                  </w:r>
                  <w:r w:rsidRPr="003C7DB9">
                    <w:rPr>
                      <w:rFonts w:ascii="Courier New" w:eastAsia="Times New Roman" w:hAnsi="Courier New" w:cs="Courier New"/>
                      <w:noProof/>
                      <w:color w:val="007700"/>
                      <w:sz w:val="20"/>
                      <w:szCs w:val="20"/>
                      <w:lang w:val="en-US" w:eastAsia="ru-RU"/>
                    </w:rPr>
                    <w:t>[</w:t>
                  </w:r>
                  <w:r w:rsidRPr="003C7DB9">
                    <w:rPr>
                      <w:rFonts w:ascii="Courier New" w:eastAsia="Times New Roman" w:hAnsi="Courier New" w:cs="Courier New"/>
                      <w:noProof/>
                      <w:color w:val="0000BB"/>
                      <w:sz w:val="20"/>
                      <w:szCs w:val="20"/>
                      <w:lang w:val="en-US" w:eastAsia="ru-RU"/>
                    </w:rPr>
                    <w:t>0</w:t>
                  </w:r>
                  <w:r w:rsidRPr="003C7DB9">
                    <w:rPr>
                      <w:rFonts w:ascii="Courier New" w:eastAsia="Times New Roman" w:hAnsi="Courier New" w:cs="Courier New"/>
                      <w:noProof/>
                      <w:color w:val="007700"/>
                      <w:sz w:val="20"/>
                      <w:szCs w:val="20"/>
                      <w:lang w:val="en-US" w:eastAsia="ru-RU"/>
                    </w:rPr>
                    <w:t>] = </w:t>
                  </w:r>
                  <w:r w:rsidRPr="003C7DB9">
                    <w:rPr>
                      <w:rFonts w:ascii="Courier New" w:eastAsia="Times New Roman" w:hAnsi="Courier New" w:cs="Courier New"/>
                      <w:noProof/>
                      <w:color w:val="0000BB"/>
                      <w:sz w:val="20"/>
                      <w:szCs w:val="20"/>
                      <w:lang w:val="en-US" w:eastAsia="ru-RU"/>
                    </w:rPr>
                    <w:t>1</w:t>
                  </w:r>
                  <w:r w:rsidRPr="003C7DB9">
                    <w:rPr>
                      <w:rFonts w:ascii="Courier New" w:eastAsia="Times New Roman" w:hAnsi="Courier New" w:cs="Courier New"/>
                      <w:noProof/>
                      <w:color w:val="007700"/>
                      <w:sz w:val="20"/>
                      <w:szCs w:val="20"/>
                      <w:lang w:val="en-US" w:eastAsia="ru-RU"/>
                    </w:rPr>
                    <w:t>;</w:t>
                  </w:r>
                  <w:r w:rsidRPr="003C7DB9">
                    <w:rPr>
                      <w:rFonts w:ascii="Courier New" w:eastAsia="Times New Roman" w:hAnsi="Courier New" w:cs="Courier New"/>
                      <w:noProof/>
                      <w:color w:val="007700"/>
                      <w:sz w:val="20"/>
                      <w:szCs w:val="20"/>
                      <w:lang w:val="en-US" w:eastAsia="ru-RU"/>
                    </w:rPr>
                    <w:br/>
                  </w:r>
                  <w:r w:rsidRPr="003C7DB9">
                    <w:rPr>
                      <w:rFonts w:ascii="Courier New" w:eastAsia="Times New Roman" w:hAnsi="Courier New" w:cs="Courier New"/>
                      <w:noProof/>
                      <w:color w:val="0000BB"/>
                      <w:sz w:val="20"/>
                      <w:szCs w:val="20"/>
                      <w:lang w:val="en-US" w:eastAsia="ru-RU"/>
                    </w:rPr>
                    <w:t>$a</w:t>
                  </w:r>
                  <w:r w:rsidRPr="003C7DB9">
                    <w:rPr>
                      <w:rFonts w:ascii="Courier New" w:eastAsia="Times New Roman" w:hAnsi="Courier New" w:cs="Courier New"/>
                      <w:noProof/>
                      <w:color w:val="007700"/>
                      <w:sz w:val="20"/>
                      <w:szCs w:val="20"/>
                      <w:lang w:val="en-US" w:eastAsia="ru-RU"/>
                    </w:rPr>
                    <w:t>[</w:t>
                  </w:r>
                  <w:r w:rsidRPr="003C7DB9">
                    <w:rPr>
                      <w:rFonts w:ascii="Courier New" w:eastAsia="Times New Roman" w:hAnsi="Courier New" w:cs="Courier New"/>
                      <w:noProof/>
                      <w:color w:val="0000BB"/>
                      <w:sz w:val="20"/>
                      <w:szCs w:val="20"/>
                      <w:lang w:val="en-US" w:eastAsia="ru-RU"/>
                    </w:rPr>
                    <w:t>1</w:t>
                  </w:r>
                  <w:r w:rsidRPr="003C7DB9">
                    <w:rPr>
                      <w:rFonts w:ascii="Courier New" w:eastAsia="Times New Roman" w:hAnsi="Courier New" w:cs="Courier New"/>
                      <w:noProof/>
                      <w:color w:val="007700"/>
                      <w:sz w:val="20"/>
                      <w:szCs w:val="20"/>
                      <w:lang w:val="en-US" w:eastAsia="ru-RU"/>
                    </w:rPr>
                    <w:t>] = </w:t>
                  </w:r>
                  <w:r w:rsidRPr="003C7DB9">
                    <w:rPr>
                      <w:rFonts w:ascii="Courier New" w:eastAsia="Times New Roman" w:hAnsi="Courier New" w:cs="Courier New"/>
                      <w:noProof/>
                      <w:color w:val="0000BB"/>
                      <w:sz w:val="20"/>
                      <w:szCs w:val="20"/>
                      <w:lang w:val="en-US" w:eastAsia="ru-RU"/>
                    </w:rPr>
                    <w:t>3</w:t>
                  </w:r>
                  <w:r w:rsidRPr="003C7DB9">
                    <w:rPr>
                      <w:rFonts w:ascii="Courier New" w:eastAsia="Times New Roman" w:hAnsi="Courier New" w:cs="Courier New"/>
                      <w:noProof/>
                      <w:color w:val="007700"/>
                      <w:sz w:val="20"/>
                      <w:szCs w:val="20"/>
                      <w:lang w:val="en-US" w:eastAsia="ru-RU"/>
                    </w:rPr>
                    <w:t>;</w:t>
                  </w:r>
                  <w:r w:rsidRPr="003C7DB9">
                    <w:rPr>
                      <w:rFonts w:ascii="Courier New" w:eastAsia="Times New Roman" w:hAnsi="Courier New" w:cs="Courier New"/>
                      <w:noProof/>
                      <w:color w:val="007700"/>
                      <w:sz w:val="20"/>
                      <w:szCs w:val="20"/>
                      <w:lang w:val="en-US" w:eastAsia="ru-RU"/>
                    </w:rPr>
                    <w:br/>
                  </w:r>
                  <w:r w:rsidRPr="003C7DB9">
                    <w:rPr>
                      <w:rFonts w:ascii="Courier New" w:eastAsia="Times New Roman" w:hAnsi="Courier New" w:cs="Courier New"/>
                      <w:noProof/>
                      <w:color w:val="0000BB"/>
                      <w:sz w:val="20"/>
                      <w:szCs w:val="20"/>
                      <w:lang w:val="en-US" w:eastAsia="ru-RU"/>
                    </w:rPr>
                    <w:t>$a</w:t>
                  </w:r>
                  <w:r w:rsidRPr="003C7DB9">
                    <w:rPr>
                      <w:rFonts w:ascii="Courier New" w:eastAsia="Times New Roman" w:hAnsi="Courier New" w:cs="Courier New"/>
                      <w:noProof/>
                      <w:color w:val="007700"/>
                      <w:sz w:val="20"/>
                      <w:szCs w:val="20"/>
                      <w:lang w:val="en-US" w:eastAsia="ru-RU"/>
                    </w:rPr>
                    <w:t>[</w:t>
                  </w:r>
                  <w:r w:rsidRPr="003C7DB9">
                    <w:rPr>
                      <w:rFonts w:ascii="Courier New" w:eastAsia="Times New Roman" w:hAnsi="Courier New" w:cs="Courier New"/>
                      <w:noProof/>
                      <w:color w:val="0000BB"/>
                      <w:sz w:val="20"/>
                      <w:szCs w:val="20"/>
                      <w:lang w:val="en-US" w:eastAsia="ru-RU"/>
                    </w:rPr>
                    <w:t>2</w:t>
                  </w:r>
                  <w:r w:rsidRPr="003C7DB9">
                    <w:rPr>
                      <w:rFonts w:ascii="Courier New" w:eastAsia="Times New Roman" w:hAnsi="Courier New" w:cs="Courier New"/>
                      <w:noProof/>
                      <w:color w:val="007700"/>
                      <w:sz w:val="20"/>
                      <w:szCs w:val="20"/>
                      <w:lang w:val="en-US" w:eastAsia="ru-RU"/>
                    </w:rPr>
                    <w:t>] = </w:t>
                  </w:r>
                  <w:r w:rsidRPr="003C7DB9">
                    <w:rPr>
                      <w:rFonts w:ascii="Courier New" w:eastAsia="Times New Roman" w:hAnsi="Courier New" w:cs="Courier New"/>
                      <w:noProof/>
                      <w:color w:val="0000BB"/>
                      <w:sz w:val="20"/>
                      <w:szCs w:val="20"/>
                      <w:lang w:val="en-US" w:eastAsia="ru-RU"/>
                    </w:rPr>
                    <w:t>5</w:t>
                  </w:r>
                  <w:r w:rsidRPr="003C7DB9">
                    <w:rPr>
                      <w:rFonts w:ascii="Courier New" w:eastAsia="Times New Roman" w:hAnsi="Courier New" w:cs="Courier New"/>
                      <w:noProof/>
                      <w:color w:val="007700"/>
                      <w:sz w:val="20"/>
                      <w:szCs w:val="20"/>
                      <w:lang w:val="en-US" w:eastAsia="ru-RU"/>
                    </w:rPr>
                    <w:t>;</w:t>
                  </w:r>
                  <w:r w:rsidRPr="003C7DB9">
                    <w:rPr>
                      <w:rFonts w:ascii="Courier New" w:eastAsia="Times New Roman" w:hAnsi="Courier New" w:cs="Courier New"/>
                      <w:noProof/>
                      <w:color w:val="007700"/>
                      <w:sz w:val="20"/>
                      <w:szCs w:val="20"/>
                      <w:lang w:val="en-US" w:eastAsia="ru-RU"/>
                    </w:rPr>
                    <w:br/>
                  </w:r>
                  <w:r w:rsidRPr="003C7DB9">
                    <w:rPr>
                      <w:rFonts w:ascii="Courier New" w:eastAsia="Times New Roman" w:hAnsi="Courier New" w:cs="Courier New"/>
                      <w:noProof/>
                      <w:color w:val="0000BB"/>
                      <w:sz w:val="20"/>
                      <w:szCs w:val="20"/>
                      <w:lang w:val="en-US" w:eastAsia="ru-RU"/>
                    </w:rPr>
                    <w:t>$result </w:t>
                  </w:r>
                  <w:r w:rsidRPr="003C7DB9">
                    <w:rPr>
                      <w:rFonts w:ascii="Courier New" w:eastAsia="Times New Roman" w:hAnsi="Courier New" w:cs="Courier New"/>
                      <w:noProof/>
                      <w:color w:val="007700"/>
                      <w:sz w:val="20"/>
                      <w:szCs w:val="20"/>
                      <w:lang w:val="en-US" w:eastAsia="ru-RU"/>
                    </w:rPr>
                    <w:t>= </w:t>
                  </w:r>
                  <w:r w:rsidRPr="003C7DB9">
                    <w:rPr>
                      <w:rFonts w:ascii="Courier New" w:eastAsia="Times New Roman" w:hAnsi="Courier New" w:cs="Courier New"/>
                      <w:noProof/>
                      <w:color w:val="0000BB"/>
                      <w:sz w:val="20"/>
                      <w:szCs w:val="20"/>
                      <w:lang w:val="en-US" w:eastAsia="ru-RU"/>
                    </w:rPr>
                    <w:t>count</w:t>
                  </w:r>
                  <w:r w:rsidRPr="003C7DB9">
                    <w:rPr>
                      <w:rFonts w:ascii="Courier New" w:eastAsia="Times New Roman" w:hAnsi="Courier New" w:cs="Courier New"/>
                      <w:noProof/>
                      <w:color w:val="007700"/>
                      <w:sz w:val="20"/>
                      <w:szCs w:val="20"/>
                      <w:lang w:val="en-US" w:eastAsia="ru-RU"/>
                    </w:rPr>
                    <w:t>(</w:t>
                  </w:r>
                  <w:r w:rsidRPr="003C7DB9">
                    <w:rPr>
                      <w:rFonts w:ascii="Courier New" w:eastAsia="Times New Roman" w:hAnsi="Courier New" w:cs="Courier New"/>
                      <w:noProof/>
                      <w:color w:val="0000BB"/>
                      <w:sz w:val="20"/>
                      <w:szCs w:val="20"/>
                      <w:lang w:val="en-US" w:eastAsia="ru-RU"/>
                    </w:rPr>
                    <w:t>$a</w:t>
                  </w:r>
                  <w:r w:rsidRPr="003C7DB9">
                    <w:rPr>
                      <w:rFonts w:ascii="Courier New" w:eastAsia="Times New Roman" w:hAnsi="Courier New" w:cs="Courier New"/>
                      <w:noProof/>
                      <w:color w:val="007700"/>
                      <w:sz w:val="20"/>
                      <w:szCs w:val="20"/>
                      <w:lang w:val="en-US" w:eastAsia="ru-RU"/>
                    </w:rPr>
                    <w:t>);</w:t>
                  </w:r>
                  <w:r w:rsidRPr="003C7DB9">
                    <w:rPr>
                      <w:rFonts w:ascii="Courier New" w:eastAsia="Times New Roman" w:hAnsi="Courier New" w:cs="Courier New"/>
                      <w:noProof/>
                      <w:color w:val="007700"/>
                      <w:sz w:val="20"/>
                      <w:szCs w:val="20"/>
                      <w:lang w:val="en-US" w:eastAsia="ru-RU"/>
                    </w:rPr>
                    <w:br/>
                  </w:r>
                  <w:r w:rsidRPr="003C7DB9">
                    <w:rPr>
                      <w:rFonts w:ascii="Courier New" w:eastAsia="Times New Roman" w:hAnsi="Courier New" w:cs="Courier New"/>
                      <w:noProof/>
                      <w:color w:val="FF8000"/>
                      <w:sz w:val="20"/>
                      <w:szCs w:val="20"/>
                      <w:lang w:val="en-US" w:eastAsia="ru-RU"/>
                    </w:rPr>
                    <w:t>// $result == 3</w:t>
                  </w:r>
                  <w:r w:rsidRPr="003C7DB9">
                    <w:rPr>
                      <w:rFonts w:ascii="Courier New" w:eastAsia="Times New Roman" w:hAnsi="Courier New" w:cs="Courier New"/>
                      <w:noProof/>
                      <w:color w:val="FF8000"/>
                      <w:sz w:val="20"/>
                      <w:szCs w:val="20"/>
                      <w:lang w:val="en-US" w:eastAsia="ru-RU"/>
                    </w:rPr>
                    <w:br/>
                  </w:r>
                  <w:r w:rsidRPr="003C7DB9">
                    <w:rPr>
                      <w:rFonts w:ascii="Courier New" w:eastAsia="Times New Roman" w:hAnsi="Courier New" w:cs="Courier New"/>
                      <w:noProof/>
                      <w:color w:val="FF8000"/>
                      <w:sz w:val="20"/>
                      <w:szCs w:val="20"/>
                      <w:lang w:val="en-US" w:eastAsia="ru-RU"/>
                    </w:rPr>
                    <w:br/>
                  </w:r>
                  <w:r w:rsidRPr="003C7DB9">
                    <w:rPr>
                      <w:rFonts w:ascii="Courier New" w:eastAsia="Times New Roman" w:hAnsi="Courier New" w:cs="Courier New"/>
                      <w:noProof/>
                      <w:color w:val="0000BB"/>
                      <w:sz w:val="20"/>
                      <w:szCs w:val="20"/>
                      <w:lang w:val="en-US" w:eastAsia="ru-RU"/>
                    </w:rPr>
                    <w:t>$b</w:t>
                  </w:r>
                  <w:r w:rsidRPr="003C7DB9">
                    <w:rPr>
                      <w:rFonts w:ascii="Courier New" w:eastAsia="Times New Roman" w:hAnsi="Courier New" w:cs="Courier New"/>
                      <w:noProof/>
                      <w:color w:val="007700"/>
                      <w:sz w:val="20"/>
                      <w:szCs w:val="20"/>
                      <w:lang w:val="en-US" w:eastAsia="ru-RU"/>
                    </w:rPr>
                    <w:t>[</w:t>
                  </w:r>
                  <w:r w:rsidRPr="003C7DB9">
                    <w:rPr>
                      <w:rFonts w:ascii="Courier New" w:eastAsia="Times New Roman" w:hAnsi="Courier New" w:cs="Courier New"/>
                      <w:noProof/>
                      <w:color w:val="0000BB"/>
                      <w:sz w:val="20"/>
                      <w:szCs w:val="20"/>
                      <w:lang w:val="en-US" w:eastAsia="ru-RU"/>
                    </w:rPr>
                    <w:t>0</w:t>
                  </w:r>
                  <w:r w:rsidRPr="003C7DB9">
                    <w:rPr>
                      <w:rFonts w:ascii="Courier New" w:eastAsia="Times New Roman" w:hAnsi="Courier New" w:cs="Courier New"/>
                      <w:noProof/>
                      <w:color w:val="007700"/>
                      <w:sz w:val="20"/>
                      <w:szCs w:val="20"/>
                      <w:lang w:val="en-US" w:eastAsia="ru-RU"/>
                    </w:rPr>
                    <w:t>]  = </w:t>
                  </w:r>
                  <w:r w:rsidRPr="003C7DB9">
                    <w:rPr>
                      <w:rFonts w:ascii="Courier New" w:eastAsia="Times New Roman" w:hAnsi="Courier New" w:cs="Courier New"/>
                      <w:noProof/>
                      <w:color w:val="0000BB"/>
                      <w:sz w:val="20"/>
                      <w:szCs w:val="20"/>
                      <w:lang w:val="en-US" w:eastAsia="ru-RU"/>
                    </w:rPr>
                    <w:t>7</w:t>
                  </w:r>
                  <w:r w:rsidRPr="003C7DB9">
                    <w:rPr>
                      <w:rFonts w:ascii="Courier New" w:eastAsia="Times New Roman" w:hAnsi="Courier New" w:cs="Courier New"/>
                      <w:noProof/>
                      <w:color w:val="007700"/>
                      <w:sz w:val="20"/>
                      <w:szCs w:val="20"/>
                      <w:lang w:val="en-US" w:eastAsia="ru-RU"/>
                    </w:rPr>
                    <w:t>;</w:t>
                  </w:r>
                  <w:r w:rsidRPr="003C7DB9">
                    <w:rPr>
                      <w:rFonts w:ascii="Courier New" w:eastAsia="Times New Roman" w:hAnsi="Courier New" w:cs="Courier New"/>
                      <w:noProof/>
                      <w:color w:val="007700"/>
                      <w:sz w:val="20"/>
                      <w:szCs w:val="20"/>
                      <w:lang w:val="en-US" w:eastAsia="ru-RU"/>
                    </w:rPr>
                    <w:br/>
                  </w:r>
                  <w:r w:rsidRPr="003C7DB9">
                    <w:rPr>
                      <w:rFonts w:ascii="Courier New" w:eastAsia="Times New Roman" w:hAnsi="Courier New" w:cs="Courier New"/>
                      <w:noProof/>
                      <w:color w:val="0000BB"/>
                      <w:sz w:val="20"/>
                      <w:szCs w:val="20"/>
                      <w:lang w:val="en-US" w:eastAsia="ru-RU"/>
                    </w:rPr>
                    <w:t>$b</w:t>
                  </w:r>
                  <w:r w:rsidRPr="003C7DB9">
                    <w:rPr>
                      <w:rFonts w:ascii="Courier New" w:eastAsia="Times New Roman" w:hAnsi="Courier New" w:cs="Courier New"/>
                      <w:noProof/>
                      <w:color w:val="007700"/>
                      <w:sz w:val="20"/>
                      <w:szCs w:val="20"/>
                      <w:lang w:val="en-US" w:eastAsia="ru-RU"/>
                    </w:rPr>
                    <w:t>[</w:t>
                  </w:r>
                  <w:r w:rsidRPr="003C7DB9">
                    <w:rPr>
                      <w:rFonts w:ascii="Courier New" w:eastAsia="Times New Roman" w:hAnsi="Courier New" w:cs="Courier New"/>
                      <w:noProof/>
                      <w:color w:val="0000BB"/>
                      <w:sz w:val="20"/>
                      <w:szCs w:val="20"/>
                      <w:lang w:val="en-US" w:eastAsia="ru-RU"/>
                    </w:rPr>
                    <w:t>5</w:t>
                  </w:r>
                  <w:r w:rsidRPr="003C7DB9">
                    <w:rPr>
                      <w:rFonts w:ascii="Courier New" w:eastAsia="Times New Roman" w:hAnsi="Courier New" w:cs="Courier New"/>
                      <w:noProof/>
                      <w:color w:val="007700"/>
                      <w:sz w:val="20"/>
                      <w:szCs w:val="20"/>
                      <w:lang w:val="en-US" w:eastAsia="ru-RU"/>
                    </w:rPr>
                    <w:t>]  = </w:t>
                  </w:r>
                  <w:r w:rsidRPr="003C7DB9">
                    <w:rPr>
                      <w:rFonts w:ascii="Courier New" w:eastAsia="Times New Roman" w:hAnsi="Courier New" w:cs="Courier New"/>
                      <w:noProof/>
                      <w:color w:val="0000BB"/>
                      <w:sz w:val="20"/>
                      <w:szCs w:val="20"/>
                      <w:lang w:val="en-US" w:eastAsia="ru-RU"/>
                    </w:rPr>
                    <w:t>9</w:t>
                  </w:r>
                  <w:r w:rsidRPr="003C7DB9">
                    <w:rPr>
                      <w:rFonts w:ascii="Courier New" w:eastAsia="Times New Roman" w:hAnsi="Courier New" w:cs="Courier New"/>
                      <w:noProof/>
                      <w:color w:val="007700"/>
                      <w:sz w:val="20"/>
                      <w:szCs w:val="20"/>
                      <w:lang w:val="en-US" w:eastAsia="ru-RU"/>
                    </w:rPr>
                    <w:t>;</w:t>
                  </w:r>
                  <w:r w:rsidRPr="003C7DB9">
                    <w:rPr>
                      <w:rFonts w:ascii="Courier New" w:eastAsia="Times New Roman" w:hAnsi="Courier New" w:cs="Courier New"/>
                      <w:noProof/>
                      <w:color w:val="007700"/>
                      <w:sz w:val="20"/>
                      <w:szCs w:val="20"/>
                      <w:lang w:val="en-US" w:eastAsia="ru-RU"/>
                    </w:rPr>
                    <w:br/>
                  </w:r>
                  <w:r w:rsidRPr="003C7DB9">
                    <w:rPr>
                      <w:rFonts w:ascii="Courier New" w:eastAsia="Times New Roman" w:hAnsi="Courier New" w:cs="Courier New"/>
                      <w:noProof/>
                      <w:color w:val="0000BB"/>
                      <w:sz w:val="20"/>
                      <w:szCs w:val="20"/>
                      <w:lang w:val="en-US" w:eastAsia="ru-RU"/>
                    </w:rPr>
                    <w:t>$b</w:t>
                  </w:r>
                  <w:r w:rsidRPr="003C7DB9">
                    <w:rPr>
                      <w:rFonts w:ascii="Courier New" w:eastAsia="Times New Roman" w:hAnsi="Courier New" w:cs="Courier New"/>
                      <w:noProof/>
                      <w:color w:val="007700"/>
                      <w:sz w:val="20"/>
                      <w:szCs w:val="20"/>
                      <w:lang w:val="en-US" w:eastAsia="ru-RU"/>
                    </w:rPr>
                    <w:t>[</w:t>
                  </w:r>
                  <w:r w:rsidRPr="003C7DB9">
                    <w:rPr>
                      <w:rFonts w:ascii="Courier New" w:eastAsia="Times New Roman" w:hAnsi="Courier New" w:cs="Courier New"/>
                      <w:noProof/>
                      <w:color w:val="0000BB"/>
                      <w:sz w:val="20"/>
                      <w:szCs w:val="20"/>
                      <w:lang w:val="en-US" w:eastAsia="ru-RU"/>
                    </w:rPr>
                    <w:t>10</w:t>
                  </w:r>
                  <w:r w:rsidRPr="003C7DB9">
                    <w:rPr>
                      <w:rFonts w:ascii="Courier New" w:eastAsia="Times New Roman" w:hAnsi="Courier New" w:cs="Courier New"/>
                      <w:noProof/>
                      <w:color w:val="007700"/>
                      <w:sz w:val="20"/>
                      <w:szCs w:val="20"/>
                      <w:lang w:val="en-US" w:eastAsia="ru-RU"/>
                    </w:rPr>
                    <w:t>] = </w:t>
                  </w:r>
                  <w:r w:rsidRPr="003C7DB9">
                    <w:rPr>
                      <w:rFonts w:ascii="Courier New" w:eastAsia="Times New Roman" w:hAnsi="Courier New" w:cs="Courier New"/>
                      <w:noProof/>
                      <w:color w:val="0000BB"/>
                      <w:sz w:val="20"/>
                      <w:szCs w:val="20"/>
                      <w:lang w:val="en-US" w:eastAsia="ru-RU"/>
                    </w:rPr>
                    <w:t>11</w:t>
                  </w:r>
                  <w:r w:rsidRPr="003C7DB9">
                    <w:rPr>
                      <w:rFonts w:ascii="Courier New" w:eastAsia="Times New Roman" w:hAnsi="Courier New" w:cs="Courier New"/>
                      <w:noProof/>
                      <w:color w:val="007700"/>
                      <w:sz w:val="20"/>
                      <w:szCs w:val="20"/>
                      <w:lang w:val="en-US" w:eastAsia="ru-RU"/>
                    </w:rPr>
                    <w:t>;</w:t>
                  </w:r>
                  <w:r w:rsidRPr="003C7DB9">
                    <w:rPr>
                      <w:rFonts w:ascii="Courier New" w:eastAsia="Times New Roman" w:hAnsi="Courier New" w:cs="Courier New"/>
                      <w:noProof/>
                      <w:color w:val="007700"/>
                      <w:sz w:val="20"/>
                      <w:szCs w:val="20"/>
                      <w:lang w:val="en-US" w:eastAsia="ru-RU"/>
                    </w:rPr>
                    <w:br/>
                  </w:r>
                  <w:r w:rsidRPr="003C7DB9">
                    <w:rPr>
                      <w:rFonts w:ascii="Courier New" w:eastAsia="Times New Roman" w:hAnsi="Courier New" w:cs="Courier New"/>
                      <w:noProof/>
                      <w:color w:val="0000BB"/>
                      <w:sz w:val="20"/>
                      <w:szCs w:val="20"/>
                      <w:lang w:val="en-US" w:eastAsia="ru-RU"/>
                    </w:rPr>
                    <w:t>$result </w:t>
                  </w:r>
                  <w:r w:rsidRPr="003C7DB9">
                    <w:rPr>
                      <w:rFonts w:ascii="Courier New" w:eastAsia="Times New Roman" w:hAnsi="Courier New" w:cs="Courier New"/>
                      <w:noProof/>
                      <w:color w:val="007700"/>
                      <w:sz w:val="20"/>
                      <w:szCs w:val="20"/>
                      <w:lang w:val="en-US" w:eastAsia="ru-RU"/>
                    </w:rPr>
                    <w:t>= </w:t>
                  </w:r>
                  <w:r w:rsidRPr="003C7DB9">
                    <w:rPr>
                      <w:rFonts w:ascii="Courier New" w:eastAsia="Times New Roman" w:hAnsi="Courier New" w:cs="Courier New"/>
                      <w:noProof/>
                      <w:color w:val="0000BB"/>
                      <w:sz w:val="20"/>
                      <w:szCs w:val="20"/>
                      <w:lang w:val="en-US" w:eastAsia="ru-RU"/>
                    </w:rPr>
                    <w:t>count</w:t>
                  </w:r>
                  <w:r w:rsidRPr="003C7DB9">
                    <w:rPr>
                      <w:rFonts w:ascii="Courier New" w:eastAsia="Times New Roman" w:hAnsi="Courier New" w:cs="Courier New"/>
                      <w:noProof/>
                      <w:color w:val="007700"/>
                      <w:sz w:val="20"/>
                      <w:szCs w:val="20"/>
                      <w:lang w:val="en-US" w:eastAsia="ru-RU"/>
                    </w:rPr>
                    <w:t>(</w:t>
                  </w:r>
                  <w:r w:rsidRPr="003C7DB9">
                    <w:rPr>
                      <w:rFonts w:ascii="Courier New" w:eastAsia="Times New Roman" w:hAnsi="Courier New" w:cs="Courier New"/>
                      <w:noProof/>
                      <w:color w:val="0000BB"/>
                      <w:sz w:val="20"/>
                      <w:szCs w:val="20"/>
                      <w:lang w:val="en-US" w:eastAsia="ru-RU"/>
                    </w:rPr>
                    <w:t>$b</w:t>
                  </w:r>
                  <w:r w:rsidRPr="003C7DB9">
                    <w:rPr>
                      <w:rFonts w:ascii="Courier New" w:eastAsia="Times New Roman" w:hAnsi="Courier New" w:cs="Courier New"/>
                      <w:noProof/>
                      <w:color w:val="007700"/>
                      <w:sz w:val="20"/>
                      <w:szCs w:val="20"/>
                      <w:lang w:val="en-US" w:eastAsia="ru-RU"/>
                    </w:rPr>
                    <w:t>);</w:t>
                  </w:r>
                  <w:r w:rsidRPr="003C7DB9">
                    <w:rPr>
                      <w:rFonts w:ascii="Courier New" w:eastAsia="Times New Roman" w:hAnsi="Courier New" w:cs="Courier New"/>
                      <w:noProof/>
                      <w:color w:val="007700"/>
                      <w:sz w:val="20"/>
                      <w:szCs w:val="20"/>
                      <w:lang w:val="en-US" w:eastAsia="ru-RU"/>
                    </w:rPr>
                    <w:br/>
                  </w:r>
                  <w:r w:rsidRPr="003C7DB9">
                    <w:rPr>
                      <w:rFonts w:ascii="Courier New" w:eastAsia="Times New Roman" w:hAnsi="Courier New" w:cs="Courier New"/>
                      <w:noProof/>
                      <w:color w:val="FF8000"/>
                      <w:sz w:val="20"/>
                      <w:szCs w:val="20"/>
                      <w:lang w:val="en-US" w:eastAsia="ru-RU"/>
                    </w:rPr>
                    <w:t>// $result == 3;</w:t>
                  </w:r>
                  <w:r w:rsidRPr="003C7DB9">
                    <w:rPr>
                      <w:rFonts w:ascii="Courier New" w:eastAsia="Times New Roman" w:hAnsi="Courier New" w:cs="Courier New"/>
                      <w:noProof/>
                      <w:color w:val="FF8000"/>
                      <w:sz w:val="20"/>
                      <w:szCs w:val="20"/>
                      <w:lang w:val="en-US" w:eastAsia="ru-RU"/>
                    </w:rPr>
                    <w:br/>
                  </w:r>
                  <w:r w:rsidRPr="003C7DB9">
                    <w:rPr>
                      <w:rFonts w:ascii="Courier New" w:eastAsia="Times New Roman" w:hAnsi="Courier New" w:cs="Courier New"/>
                      <w:noProof/>
                      <w:color w:val="FF8000"/>
                      <w:sz w:val="20"/>
                      <w:szCs w:val="20"/>
                      <w:lang w:val="en-US" w:eastAsia="ru-RU"/>
                    </w:rPr>
                    <w:br/>
                  </w:r>
                  <w:r w:rsidRPr="003C7DB9">
                    <w:rPr>
                      <w:rFonts w:ascii="Courier New" w:eastAsia="Times New Roman" w:hAnsi="Courier New" w:cs="Courier New"/>
                      <w:noProof/>
                      <w:color w:val="0000BB"/>
                      <w:sz w:val="20"/>
                      <w:szCs w:val="20"/>
                      <w:lang w:val="en-US" w:eastAsia="ru-RU"/>
                    </w:rPr>
                    <w:t>$result </w:t>
                  </w:r>
                  <w:r w:rsidRPr="003C7DB9">
                    <w:rPr>
                      <w:rFonts w:ascii="Courier New" w:eastAsia="Times New Roman" w:hAnsi="Courier New" w:cs="Courier New"/>
                      <w:noProof/>
                      <w:color w:val="007700"/>
                      <w:sz w:val="20"/>
                      <w:szCs w:val="20"/>
                      <w:lang w:val="en-US" w:eastAsia="ru-RU"/>
                    </w:rPr>
                    <w:t>= </w:t>
                  </w:r>
                  <w:r w:rsidRPr="003C7DB9">
                    <w:rPr>
                      <w:rFonts w:ascii="Courier New" w:eastAsia="Times New Roman" w:hAnsi="Courier New" w:cs="Courier New"/>
                      <w:noProof/>
                      <w:color w:val="0000BB"/>
                      <w:sz w:val="20"/>
                      <w:szCs w:val="20"/>
                      <w:lang w:val="en-US" w:eastAsia="ru-RU"/>
                    </w:rPr>
                    <w:t>count</w:t>
                  </w:r>
                  <w:r w:rsidRPr="003C7DB9">
                    <w:rPr>
                      <w:rFonts w:ascii="Courier New" w:eastAsia="Times New Roman" w:hAnsi="Courier New" w:cs="Courier New"/>
                      <w:noProof/>
                      <w:color w:val="007700"/>
                      <w:sz w:val="20"/>
                      <w:szCs w:val="20"/>
                      <w:lang w:val="en-US" w:eastAsia="ru-RU"/>
                    </w:rPr>
                    <w:t>(</w:t>
                  </w:r>
                  <w:r w:rsidRPr="003C7DB9">
                    <w:rPr>
                      <w:rFonts w:ascii="Courier New" w:eastAsia="Times New Roman" w:hAnsi="Courier New" w:cs="Courier New"/>
                      <w:noProof/>
                      <w:color w:val="0000BB"/>
                      <w:sz w:val="20"/>
                      <w:szCs w:val="20"/>
                      <w:lang w:val="en-US" w:eastAsia="ru-RU"/>
                    </w:rPr>
                    <w:t>null</w:t>
                  </w:r>
                  <w:r w:rsidRPr="003C7DB9">
                    <w:rPr>
                      <w:rFonts w:ascii="Courier New" w:eastAsia="Times New Roman" w:hAnsi="Courier New" w:cs="Courier New"/>
                      <w:noProof/>
                      <w:color w:val="007700"/>
                      <w:sz w:val="20"/>
                      <w:szCs w:val="20"/>
                      <w:lang w:val="en-US" w:eastAsia="ru-RU"/>
                    </w:rPr>
                    <w:t>);</w:t>
                  </w:r>
                  <w:r w:rsidRPr="003C7DB9">
                    <w:rPr>
                      <w:rFonts w:ascii="Courier New" w:eastAsia="Times New Roman" w:hAnsi="Courier New" w:cs="Courier New"/>
                      <w:noProof/>
                      <w:color w:val="007700"/>
                      <w:sz w:val="20"/>
                      <w:szCs w:val="20"/>
                      <w:lang w:val="en-US" w:eastAsia="ru-RU"/>
                    </w:rPr>
                    <w:br/>
                  </w:r>
                  <w:r w:rsidRPr="003C7DB9">
                    <w:rPr>
                      <w:rFonts w:ascii="Courier New" w:eastAsia="Times New Roman" w:hAnsi="Courier New" w:cs="Courier New"/>
                      <w:noProof/>
                      <w:color w:val="FF8000"/>
                      <w:sz w:val="20"/>
                      <w:szCs w:val="20"/>
                      <w:lang w:val="en-US" w:eastAsia="ru-RU"/>
                    </w:rPr>
                    <w:t>// $result == 0;</w:t>
                  </w:r>
                  <w:r w:rsidRPr="003C7DB9">
                    <w:rPr>
                      <w:rFonts w:ascii="Courier New" w:eastAsia="Times New Roman" w:hAnsi="Courier New" w:cs="Courier New"/>
                      <w:noProof/>
                      <w:color w:val="FF8000"/>
                      <w:sz w:val="20"/>
                      <w:szCs w:val="20"/>
                      <w:lang w:val="en-US" w:eastAsia="ru-RU"/>
                    </w:rPr>
                    <w:br/>
                  </w:r>
                  <w:r w:rsidRPr="003C7DB9">
                    <w:rPr>
                      <w:rFonts w:ascii="Courier New" w:eastAsia="Times New Roman" w:hAnsi="Courier New" w:cs="Courier New"/>
                      <w:noProof/>
                      <w:color w:val="FF8000"/>
                      <w:sz w:val="20"/>
                      <w:szCs w:val="20"/>
                      <w:lang w:val="en-US" w:eastAsia="ru-RU"/>
                    </w:rPr>
                    <w:br/>
                  </w:r>
                  <w:r w:rsidRPr="003C7DB9">
                    <w:rPr>
                      <w:rFonts w:ascii="Courier New" w:eastAsia="Times New Roman" w:hAnsi="Courier New" w:cs="Courier New"/>
                      <w:noProof/>
                      <w:color w:val="0000BB"/>
                      <w:sz w:val="20"/>
                      <w:szCs w:val="20"/>
                      <w:lang w:val="en-US" w:eastAsia="ru-RU"/>
                    </w:rPr>
                    <w:t>$result </w:t>
                  </w:r>
                  <w:r w:rsidRPr="003C7DB9">
                    <w:rPr>
                      <w:rFonts w:ascii="Courier New" w:eastAsia="Times New Roman" w:hAnsi="Courier New" w:cs="Courier New"/>
                      <w:noProof/>
                      <w:color w:val="007700"/>
                      <w:sz w:val="20"/>
                      <w:szCs w:val="20"/>
                      <w:lang w:val="en-US" w:eastAsia="ru-RU"/>
                    </w:rPr>
                    <w:t>= </w:t>
                  </w:r>
                  <w:r w:rsidRPr="003C7DB9">
                    <w:rPr>
                      <w:rFonts w:ascii="Courier New" w:eastAsia="Times New Roman" w:hAnsi="Courier New" w:cs="Courier New"/>
                      <w:noProof/>
                      <w:color w:val="0000BB"/>
                      <w:sz w:val="20"/>
                      <w:szCs w:val="20"/>
                      <w:lang w:val="en-US" w:eastAsia="ru-RU"/>
                    </w:rPr>
                    <w:t>count</w:t>
                  </w:r>
                  <w:r w:rsidRPr="003C7DB9">
                    <w:rPr>
                      <w:rFonts w:ascii="Courier New" w:eastAsia="Times New Roman" w:hAnsi="Courier New" w:cs="Courier New"/>
                      <w:noProof/>
                      <w:color w:val="007700"/>
                      <w:sz w:val="20"/>
                      <w:szCs w:val="20"/>
                      <w:lang w:val="en-US" w:eastAsia="ru-RU"/>
                    </w:rPr>
                    <w:t>(</w:t>
                  </w:r>
                  <w:r w:rsidRPr="003C7DB9">
                    <w:rPr>
                      <w:rFonts w:ascii="Courier New" w:eastAsia="Times New Roman" w:hAnsi="Courier New" w:cs="Courier New"/>
                      <w:noProof/>
                      <w:color w:val="0000BB"/>
                      <w:sz w:val="20"/>
                      <w:szCs w:val="20"/>
                      <w:lang w:val="en-US" w:eastAsia="ru-RU"/>
                    </w:rPr>
                    <w:t>false</w:t>
                  </w:r>
                  <w:r w:rsidRPr="003C7DB9">
                    <w:rPr>
                      <w:rFonts w:ascii="Courier New" w:eastAsia="Times New Roman" w:hAnsi="Courier New" w:cs="Courier New"/>
                      <w:noProof/>
                      <w:color w:val="007700"/>
                      <w:sz w:val="20"/>
                      <w:szCs w:val="20"/>
                      <w:lang w:val="en-US" w:eastAsia="ru-RU"/>
                    </w:rPr>
                    <w:t>);</w:t>
                  </w:r>
                  <w:r w:rsidRPr="003C7DB9">
                    <w:rPr>
                      <w:rFonts w:ascii="Courier New" w:eastAsia="Times New Roman" w:hAnsi="Courier New" w:cs="Courier New"/>
                      <w:noProof/>
                      <w:color w:val="007700"/>
                      <w:sz w:val="20"/>
                      <w:szCs w:val="20"/>
                      <w:lang w:val="en-US" w:eastAsia="ru-RU"/>
                    </w:rPr>
                    <w:br/>
                  </w:r>
                  <w:r w:rsidRPr="003C7DB9">
                    <w:rPr>
                      <w:rFonts w:ascii="Courier New" w:eastAsia="Times New Roman" w:hAnsi="Courier New" w:cs="Courier New"/>
                      <w:noProof/>
                      <w:color w:val="FF8000"/>
                      <w:sz w:val="20"/>
                      <w:szCs w:val="20"/>
                      <w:lang w:val="en-US" w:eastAsia="ru-RU"/>
                    </w:rPr>
                    <w:t>// $result == 1;</w:t>
                  </w:r>
                  <w:r w:rsidRPr="003C7DB9">
                    <w:rPr>
                      <w:rFonts w:ascii="Courier New" w:eastAsia="Times New Roman" w:hAnsi="Courier New" w:cs="Courier New"/>
                      <w:noProof/>
                      <w:color w:val="FF8000"/>
                      <w:sz w:val="20"/>
                      <w:szCs w:val="20"/>
                      <w:lang w:val="en-US" w:eastAsia="ru-RU"/>
                    </w:rPr>
                    <w:br/>
                  </w:r>
                  <w:r w:rsidRPr="003C7DB9">
                    <w:rPr>
                      <w:rFonts w:ascii="Courier New" w:eastAsia="Times New Roman" w:hAnsi="Courier New" w:cs="Courier New"/>
                      <w:noProof/>
                      <w:color w:val="0000BB"/>
                      <w:sz w:val="20"/>
                      <w:szCs w:val="20"/>
                      <w:lang w:val="en-US" w:eastAsia="ru-RU"/>
                    </w:rPr>
                    <w:t>?&gt;</w:t>
                  </w:r>
                </w:p>
              </w:tc>
            </w:tr>
          </w:tbl>
          <w:p w:rsidR="0003217A" w:rsidRPr="003C7DB9" w:rsidRDefault="0003217A" w:rsidP="0003217A">
            <w:pPr>
              <w:spacing w:after="0" w:line="255" w:lineRule="atLeast"/>
              <w:rPr>
                <w:rFonts w:ascii="Arial" w:eastAsia="Times New Roman" w:hAnsi="Arial" w:cs="Arial"/>
                <w:noProof/>
                <w:sz w:val="18"/>
                <w:szCs w:val="18"/>
                <w:lang w:val="en-US" w:eastAsia="ru-RU"/>
              </w:rPr>
            </w:pPr>
          </w:p>
        </w:tc>
      </w:tr>
    </w:tbl>
    <w:p w:rsidR="0003217A" w:rsidRPr="003C7DB9" w:rsidRDefault="0003217A" w:rsidP="0003217A">
      <w:pPr>
        <w:shd w:val="clear" w:color="auto" w:fill="F7F7F7"/>
        <w:spacing w:after="0" w:line="255" w:lineRule="atLeast"/>
        <w:rPr>
          <w:rFonts w:ascii="Verdana" w:eastAsia="Times New Roman" w:hAnsi="Verdana" w:cs="Times New Roman"/>
          <w:noProof/>
          <w:vanish/>
          <w:color w:val="000000"/>
          <w:sz w:val="18"/>
          <w:szCs w:val="18"/>
          <w:lang w:val="en-US" w:eastAsia="ru-RU"/>
        </w:rPr>
      </w:pPr>
    </w:p>
    <w:tbl>
      <w:tblPr>
        <w:tblW w:w="5000" w:type="pct"/>
        <w:tblCellSpacing w:w="0" w:type="dxa"/>
        <w:tblCellMar>
          <w:left w:w="0" w:type="dxa"/>
          <w:right w:w="0" w:type="dxa"/>
        </w:tblCellMar>
        <w:tblLook w:val="04A0" w:firstRow="1" w:lastRow="0" w:firstColumn="1" w:lastColumn="0" w:noHBand="0" w:noVBand="1"/>
      </w:tblPr>
      <w:tblGrid>
        <w:gridCol w:w="10466"/>
      </w:tblGrid>
      <w:tr w:rsidR="0003217A" w:rsidRPr="001062D9" w:rsidTr="0003217A">
        <w:trPr>
          <w:tblCellSpacing w:w="0" w:type="dxa"/>
        </w:trPr>
        <w:tc>
          <w:tcPr>
            <w:tcW w:w="0" w:type="auto"/>
            <w:vAlign w:val="center"/>
            <w:hideMark/>
          </w:tcPr>
          <w:p w:rsidR="0003217A" w:rsidRPr="003C7DB9" w:rsidRDefault="0003217A" w:rsidP="0003217A">
            <w:pPr>
              <w:spacing w:after="0" w:line="255" w:lineRule="atLeast"/>
              <w:rPr>
                <w:rFonts w:ascii="Verdana" w:eastAsia="Times New Roman" w:hAnsi="Verdana" w:cs="Times New Roman"/>
                <w:noProof/>
                <w:sz w:val="18"/>
                <w:szCs w:val="18"/>
                <w:lang w:val="en-US" w:eastAsia="ru-RU"/>
              </w:rPr>
            </w:pPr>
          </w:p>
          <w:p w:rsidR="0003217A" w:rsidRPr="001062D9" w:rsidRDefault="0003217A" w:rsidP="0003217A">
            <w:pPr>
              <w:spacing w:before="100" w:beforeAutospacing="1" w:after="100" w:afterAutospacing="1" w:line="255" w:lineRule="atLeast"/>
              <w:rPr>
                <w:rFonts w:ascii="Verdana" w:eastAsia="Times New Roman" w:hAnsi="Verdana" w:cs="Arial"/>
                <w:noProof/>
                <w:sz w:val="18"/>
                <w:szCs w:val="18"/>
                <w:lang w:eastAsia="ru-RU"/>
              </w:rPr>
            </w:pPr>
            <w:bookmarkStart w:id="16" w:name="AEN10827"/>
            <w:bookmarkEnd w:id="16"/>
            <w:r w:rsidRPr="001062D9">
              <w:rPr>
                <w:rFonts w:ascii="Verdana" w:eastAsia="Times New Roman" w:hAnsi="Verdana" w:cs="Arial"/>
                <w:b/>
                <w:bCs/>
                <w:noProof/>
                <w:sz w:val="18"/>
                <w:szCs w:val="18"/>
                <w:lang w:eastAsia="ru-RU"/>
              </w:rPr>
              <w:t>Пример 2. Пример рекурсивного использования</w:t>
            </w:r>
            <w:r w:rsidRPr="003C7DB9">
              <w:rPr>
                <w:rFonts w:ascii="Verdana" w:eastAsia="Times New Roman" w:hAnsi="Verdana" w:cs="Arial"/>
                <w:b/>
                <w:bCs/>
                <w:noProof/>
                <w:sz w:val="18"/>
                <w:szCs w:val="18"/>
                <w:lang w:val="en-US" w:eastAsia="ru-RU"/>
              </w:rPr>
              <w:t> count</w:t>
            </w:r>
            <w:r w:rsidRPr="001062D9">
              <w:rPr>
                <w:rFonts w:ascii="Verdana" w:eastAsia="Times New Roman" w:hAnsi="Verdana" w:cs="Arial"/>
                <w:b/>
                <w:bCs/>
                <w:noProof/>
                <w:sz w:val="18"/>
                <w:szCs w:val="18"/>
                <w:lang w:eastAsia="ru-RU"/>
              </w:rPr>
              <w:t>()</w:t>
            </w:r>
            <w:r w:rsidRPr="003C7DB9">
              <w:rPr>
                <w:rFonts w:ascii="Verdana" w:eastAsia="Times New Roman" w:hAnsi="Verdana" w:cs="Arial"/>
                <w:b/>
                <w:bCs/>
                <w:noProof/>
                <w:sz w:val="18"/>
                <w:szCs w:val="18"/>
                <w:lang w:val="en-US" w:eastAsia="ru-RU"/>
              </w:rPr>
              <w:t> </w:t>
            </w:r>
            <w:r w:rsidRPr="001062D9">
              <w:rPr>
                <w:rFonts w:ascii="Verdana" w:eastAsia="Times New Roman" w:hAnsi="Verdana" w:cs="Arial"/>
                <w:b/>
                <w:bCs/>
                <w:noProof/>
                <w:sz w:val="18"/>
                <w:szCs w:val="18"/>
                <w:lang w:eastAsia="ru-RU"/>
              </w:rPr>
              <w:t>(</w:t>
            </w:r>
            <w:r w:rsidRPr="003C7DB9">
              <w:rPr>
                <w:rFonts w:ascii="Verdana" w:eastAsia="Times New Roman" w:hAnsi="Verdana" w:cs="Arial"/>
                <w:b/>
                <w:bCs/>
                <w:noProof/>
                <w:sz w:val="18"/>
                <w:szCs w:val="18"/>
                <w:lang w:val="en-US" w:eastAsia="ru-RU"/>
              </w:rPr>
              <w:t>PHP</w:t>
            </w:r>
            <w:r w:rsidRPr="001062D9">
              <w:rPr>
                <w:rFonts w:ascii="Verdana" w:eastAsia="Times New Roman" w:hAnsi="Verdana" w:cs="Arial"/>
                <w:b/>
                <w:bCs/>
                <w:noProof/>
                <w:sz w:val="18"/>
                <w:szCs w:val="18"/>
                <w:lang w:eastAsia="ru-RU"/>
              </w:rPr>
              <w:t xml:space="preserve"> &gt;= 4.2.0)</w:t>
            </w:r>
          </w:p>
          <w:tbl>
            <w:tblPr>
              <w:tblW w:w="0" w:type="auto"/>
              <w:tblCellSpacing w:w="15" w:type="dxa"/>
              <w:tblInd w:w="75" w:type="dxa"/>
              <w:tblBorders>
                <w:top w:val="single" w:sz="6" w:space="0" w:color="000066"/>
                <w:left w:val="single" w:sz="6" w:space="0" w:color="000066"/>
                <w:bottom w:val="single" w:sz="6" w:space="0" w:color="000066"/>
                <w:right w:val="single" w:sz="6" w:space="0" w:color="000066"/>
              </w:tblBorders>
              <w:shd w:val="clear" w:color="auto" w:fill="E6F3F9"/>
              <w:tblCellMar>
                <w:top w:w="75" w:type="dxa"/>
                <w:left w:w="135" w:type="dxa"/>
                <w:bottom w:w="75" w:type="dxa"/>
                <w:right w:w="75" w:type="dxa"/>
              </w:tblCellMar>
              <w:tblLook w:val="04A0" w:firstRow="1" w:lastRow="0" w:firstColumn="1" w:lastColumn="0" w:noHBand="0" w:noVBand="1"/>
            </w:tblPr>
            <w:tblGrid>
              <w:gridCol w:w="7622"/>
            </w:tblGrid>
            <w:tr w:rsidR="0003217A" w:rsidRPr="001062D9" w:rsidTr="0003217A">
              <w:trPr>
                <w:tblCellSpacing w:w="15" w:type="dxa"/>
              </w:trPr>
              <w:tc>
                <w:tcPr>
                  <w:tcW w:w="0" w:type="auto"/>
                  <w:shd w:val="clear" w:color="auto" w:fill="E6F3F9"/>
                  <w:vAlign w:val="center"/>
                  <w:hideMark/>
                </w:tcPr>
                <w:p w:rsidR="0003217A" w:rsidRPr="003C7DB9" w:rsidRDefault="0003217A" w:rsidP="0003217A">
                  <w:pPr>
                    <w:spacing w:before="75" w:after="75" w:line="240" w:lineRule="auto"/>
                    <w:rPr>
                      <w:rFonts w:ascii="Times New Roman" w:eastAsia="Times New Roman" w:hAnsi="Times New Roman" w:cs="Times New Roman"/>
                      <w:noProof/>
                      <w:sz w:val="20"/>
                      <w:szCs w:val="20"/>
                      <w:lang w:val="en-US" w:eastAsia="ru-RU"/>
                    </w:rPr>
                  </w:pPr>
                  <w:r w:rsidRPr="003C7DB9">
                    <w:rPr>
                      <w:rFonts w:ascii="Courier New" w:eastAsia="Times New Roman" w:hAnsi="Courier New" w:cs="Courier New"/>
                      <w:noProof/>
                      <w:color w:val="0000BB"/>
                      <w:sz w:val="20"/>
                      <w:szCs w:val="20"/>
                      <w:lang w:val="en-US" w:eastAsia="ru-RU"/>
                    </w:rPr>
                    <w:t>&lt;?php</w:t>
                  </w:r>
                  <w:r w:rsidRPr="003C7DB9">
                    <w:rPr>
                      <w:rFonts w:ascii="Courier New" w:eastAsia="Times New Roman" w:hAnsi="Courier New" w:cs="Courier New"/>
                      <w:noProof/>
                      <w:color w:val="0000BB"/>
                      <w:sz w:val="20"/>
                      <w:szCs w:val="20"/>
                      <w:lang w:val="en-US" w:eastAsia="ru-RU"/>
                    </w:rPr>
                    <w:br/>
                    <w:t>$food </w:t>
                  </w:r>
                  <w:r w:rsidRPr="003C7DB9">
                    <w:rPr>
                      <w:rFonts w:ascii="Courier New" w:eastAsia="Times New Roman" w:hAnsi="Courier New" w:cs="Courier New"/>
                      <w:noProof/>
                      <w:color w:val="007700"/>
                      <w:sz w:val="20"/>
                      <w:szCs w:val="20"/>
                      <w:lang w:val="en-US" w:eastAsia="ru-RU"/>
                    </w:rPr>
                    <w:t>= array(</w:t>
                  </w:r>
                  <w:r w:rsidRPr="003C7DB9">
                    <w:rPr>
                      <w:rFonts w:ascii="Courier New" w:eastAsia="Times New Roman" w:hAnsi="Courier New" w:cs="Courier New"/>
                      <w:noProof/>
                      <w:color w:val="DD0000"/>
                      <w:sz w:val="20"/>
                      <w:szCs w:val="20"/>
                      <w:lang w:val="en-US" w:eastAsia="ru-RU"/>
                    </w:rPr>
                    <w:t>'fruits' </w:t>
                  </w:r>
                  <w:r w:rsidRPr="003C7DB9">
                    <w:rPr>
                      <w:rFonts w:ascii="Courier New" w:eastAsia="Times New Roman" w:hAnsi="Courier New" w:cs="Courier New"/>
                      <w:noProof/>
                      <w:color w:val="007700"/>
                      <w:sz w:val="20"/>
                      <w:szCs w:val="20"/>
                      <w:lang w:val="en-US" w:eastAsia="ru-RU"/>
                    </w:rPr>
                    <w:t>=&gt; array(</w:t>
                  </w:r>
                  <w:r w:rsidRPr="003C7DB9">
                    <w:rPr>
                      <w:rFonts w:ascii="Courier New" w:eastAsia="Times New Roman" w:hAnsi="Courier New" w:cs="Courier New"/>
                      <w:noProof/>
                      <w:color w:val="DD0000"/>
                      <w:sz w:val="20"/>
                      <w:szCs w:val="20"/>
                      <w:lang w:val="en-US" w:eastAsia="ru-RU"/>
                    </w:rPr>
                    <w:t>'orange'</w:t>
                  </w:r>
                  <w:r w:rsidRPr="003C7DB9">
                    <w:rPr>
                      <w:rFonts w:ascii="Courier New" w:eastAsia="Times New Roman" w:hAnsi="Courier New" w:cs="Courier New"/>
                      <w:noProof/>
                      <w:color w:val="007700"/>
                      <w:sz w:val="20"/>
                      <w:szCs w:val="20"/>
                      <w:lang w:val="en-US" w:eastAsia="ru-RU"/>
                    </w:rPr>
                    <w:t>, </w:t>
                  </w:r>
                  <w:r w:rsidRPr="003C7DB9">
                    <w:rPr>
                      <w:rFonts w:ascii="Courier New" w:eastAsia="Times New Roman" w:hAnsi="Courier New" w:cs="Courier New"/>
                      <w:noProof/>
                      <w:color w:val="DD0000"/>
                      <w:sz w:val="20"/>
                      <w:szCs w:val="20"/>
                      <w:lang w:val="en-US" w:eastAsia="ru-RU"/>
                    </w:rPr>
                    <w:t>'banana'</w:t>
                  </w:r>
                  <w:r w:rsidRPr="003C7DB9">
                    <w:rPr>
                      <w:rFonts w:ascii="Courier New" w:eastAsia="Times New Roman" w:hAnsi="Courier New" w:cs="Courier New"/>
                      <w:noProof/>
                      <w:color w:val="007700"/>
                      <w:sz w:val="20"/>
                      <w:szCs w:val="20"/>
                      <w:lang w:val="en-US" w:eastAsia="ru-RU"/>
                    </w:rPr>
                    <w:t>, </w:t>
                  </w:r>
                  <w:r w:rsidRPr="003C7DB9">
                    <w:rPr>
                      <w:rFonts w:ascii="Courier New" w:eastAsia="Times New Roman" w:hAnsi="Courier New" w:cs="Courier New"/>
                      <w:noProof/>
                      <w:color w:val="DD0000"/>
                      <w:sz w:val="20"/>
                      <w:szCs w:val="20"/>
                      <w:lang w:val="en-US" w:eastAsia="ru-RU"/>
                    </w:rPr>
                    <w:t>'apple'</w:t>
                  </w:r>
                  <w:r w:rsidRPr="003C7DB9">
                    <w:rPr>
                      <w:rFonts w:ascii="Courier New" w:eastAsia="Times New Roman" w:hAnsi="Courier New" w:cs="Courier New"/>
                      <w:noProof/>
                      <w:color w:val="007700"/>
                      <w:sz w:val="20"/>
                      <w:szCs w:val="20"/>
                      <w:lang w:val="en-US" w:eastAsia="ru-RU"/>
                    </w:rPr>
                    <w:t>),</w:t>
                  </w:r>
                  <w:r w:rsidRPr="003C7DB9">
                    <w:rPr>
                      <w:rFonts w:ascii="Courier New" w:eastAsia="Times New Roman" w:hAnsi="Courier New" w:cs="Courier New"/>
                      <w:noProof/>
                      <w:color w:val="007700"/>
                      <w:sz w:val="20"/>
                      <w:szCs w:val="20"/>
                      <w:lang w:val="en-US" w:eastAsia="ru-RU"/>
                    </w:rPr>
                    <w:br/>
                    <w:t>              </w:t>
                  </w:r>
                  <w:r w:rsidRPr="003C7DB9">
                    <w:rPr>
                      <w:rFonts w:ascii="Courier New" w:eastAsia="Times New Roman" w:hAnsi="Courier New" w:cs="Courier New"/>
                      <w:noProof/>
                      <w:color w:val="DD0000"/>
                      <w:sz w:val="20"/>
                      <w:szCs w:val="20"/>
                      <w:lang w:val="en-US" w:eastAsia="ru-RU"/>
                    </w:rPr>
                    <w:t>'veggie' </w:t>
                  </w:r>
                  <w:r w:rsidRPr="003C7DB9">
                    <w:rPr>
                      <w:rFonts w:ascii="Courier New" w:eastAsia="Times New Roman" w:hAnsi="Courier New" w:cs="Courier New"/>
                      <w:noProof/>
                      <w:color w:val="007700"/>
                      <w:sz w:val="20"/>
                      <w:szCs w:val="20"/>
                      <w:lang w:val="en-US" w:eastAsia="ru-RU"/>
                    </w:rPr>
                    <w:t>=&gt; array(</w:t>
                  </w:r>
                  <w:r w:rsidRPr="003C7DB9">
                    <w:rPr>
                      <w:rFonts w:ascii="Courier New" w:eastAsia="Times New Roman" w:hAnsi="Courier New" w:cs="Courier New"/>
                      <w:noProof/>
                      <w:color w:val="DD0000"/>
                      <w:sz w:val="20"/>
                      <w:szCs w:val="20"/>
                      <w:lang w:val="en-US" w:eastAsia="ru-RU"/>
                    </w:rPr>
                    <w:t>'carrot'</w:t>
                  </w:r>
                  <w:r w:rsidRPr="003C7DB9">
                    <w:rPr>
                      <w:rFonts w:ascii="Courier New" w:eastAsia="Times New Roman" w:hAnsi="Courier New" w:cs="Courier New"/>
                      <w:noProof/>
                      <w:color w:val="007700"/>
                      <w:sz w:val="20"/>
                      <w:szCs w:val="20"/>
                      <w:lang w:val="en-US" w:eastAsia="ru-RU"/>
                    </w:rPr>
                    <w:t>, </w:t>
                  </w:r>
                  <w:r w:rsidRPr="003C7DB9">
                    <w:rPr>
                      <w:rFonts w:ascii="Courier New" w:eastAsia="Times New Roman" w:hAnsi="Courier New" w:cs="Courier New"/>
                      <w:noProof/>
                      <w:color w:val="DD0000"/>
                      <w:sz w:val="20"/>
                      <w:szCs w:val="20"/>
                      <w:lang w:val="en-US" w:eastAsia="ru-RU"/>
                    </w:rPr>
                    <w:t>'collard'</w:t>
                  </w:r>
                  <w:r w:rsidRPr="003C7DB9">
                    <w:rPr>
                      <w:rFonts w:ascii="Courier New" w:eastAsia="Times New Roman" w:hAnsi="Courier New" w:cs="Courier New"/>
                      <w:noProof/>
                      <w:color w:val="007700"/>
                      <w:sz w:val="20"/>
                      <w:szCs w:val="20"/>
                      <w:lang w:val="en-US" w:eastAsia="ru-RU"/>
                    </w:rPr>
                    <w:t>, </w:t>
                  </w:r>
                  <w:r w:rsidRPr="003C7DB9">
                    <w:rPr>
                      <w:rFonts w:ascii="Courier New" w:eastAsia="Times New Roman" w:hAnsi="Courier New" w:cs="Courier New"/>
                      <w:noProof/>
                      <w:color w:val="DD0000"/>
                      <w:sz w:val="20"/>
                      <w:szCs w:val="20"/>
                      <w:lang w:val="en-US" w:eastAsia="ru-RU"/>
                    </w:rPr>
                    <w:t>'pea'</w:t>
                  </w:r>
                  <w:r w:rsidRPr="003C7DB9">
                    <w:rPr>
                      <w:rFonts w:ascii="Courier New" w:eastAsia="Times New Roman" w:hAnsi="Courier New" w:cs="Courier New"/>
                      <w:noProof/>
                      <w:color w:val="007700"/>
                      <w:sz w:val="20"/>
                      <w:szCs w:val="20"/>
                      <w:lang w:val="en-US" w:eastAsia="ru-RU"/>
                    </w:rPr>
                    <w:t>));</w:t>
                  </w:r>
                  <w:r w:rsidRPr="003C7DB9">
                    <w:rPr>
                      <w:rFonts w:ascii="Courier New" w:eastAsia="Times New Roman" w:hAnsi="Courier New" w:cs="Courier New"/>
                      <w:noProof/>
                      <w:color w:val="007700"/>
                      <w:sz w:val="20"/>
                      <w:szCs w:val="20"/>
                      <w:lang w:val="en-US" w:eastAsia="ru-RU"/>
                    </w:rPr>
                    <w:br/>
                  </w:r>
                  <w:r w:rsidRPr="003C7DB9">
                    <w:rPr>
                      <w:rFonts w:ascii="Courier New" w:eastAsia="Times New Roman" w:hAnsi="Courier New" w:cs="Courier New"/>
                      <w:noProof/>
                      <w:color w:val="007700"/>
                      <w:sz w:val="20"/>
                      <w:szCs w:val="20"/>
                      <w:lang w:val="en-US" w:eastAsia="ru-RU"/>
                    </w:rPr>
                    <w:br/>
                  </w:r>
                  <w:r w:rsidRPr="003C7DB9">
                    <w:rPr>
                      <w:rFonts w:ascii="Courier New" w:eastAsia="Times New Roman" w:hAnsi="Courier New" w:cs="Courier New"/>
                      <w:noProof/>
                      <w:color w:val="FF8000"/>
                      <w:sz w:val="20"/>
                      <w:szCs w:val="20"/>
                      <w:lang w:val="en-US" w:eastAsia="ru-RU"/>
                    </w:rPr>
                    <w:t>// рекурсивный count</w:t>
                  </w:r>
                  <w:r w:rsidRPr="003C7DB9">
                    <w:rPr>
                      <w:rFonts w:ascii="Courier New" w:eastAsia="Times New Roman" w:hAnsi="Courier New" w:cs="Courier New"/>
                      <w:noProof/>
                      <w:color w:val="FF8000"/>
                      <w:sz w:val="20"/>
                      <w:szCs w:val="20"/>
                      <w:lang w:val="en-US" w:eastAsia="ru-RU"/>
                    </w:rPr>
                    <w:br/>
                  </w:r>
                  <w:r w:rsidRPr="003C7DB9">
                    <w:rPr>
                      <w:rFonts w:ascii="Courier New" w:eastAsia="Times New Roman" w:hAnsi="Courier New" w:cs="Courier New"/>
                      <w:noProof/>
                      <w:color w:val="007700"/>
                      <w:sz w:val="20"/>
                      <w:szCs w:val="20"/>
                      <w:lang w:val="en-US" w:eastAsia="ru-RU"/>
                    </w:rPr>
                    <w:t>echo </w:t>
                  </w:r>
                  <w:r w:rsidRPr="003C7DB9">
                    <w:rPr>
                      <w:rFonts w:ascii="Courier New" w:eastAsia="Times New Roman" w:hAnsi="Courier New" w:cs="Courier New"/>
                      <w:noProof/>
                      <w:color w:val="0000BB"/>
                      <w:sz w:val="20"/>
                      <w:szCs w:val="20"/>
                      <w:lang w:val="en-US" w:eastAsia="ru-RU"/>
                    </w:rPr>
                    <w:t>count</w:t>
                  </w:r>
                  <w:r w:rsidRPr="003C7DB9">
                    <w:rPr>
                      <w:rFonts w:ascii="Courier New" w:eastAsia="Times New Roman" w:hAnsi="Courier New" w:cs="Courier New"/>
                      <w:noProof/>
                      <w:color w:val="007700"/>
                      <w:sz w:val="20"/>
                      <w:szCs w:val="20"/>
                      <w:lang w:val="en-US" w:eastAsia="ru-RU"/>
                    </w:rPr>
                    <w:t>(</w:t>
                  </w:r>
                  <w:r w:rsidRPr="003C7DB9">
                    <w:rPr>
                      <w:rFonts w:ascii="Courier New" w:eastAsia="Times New Roman" w:hAnsi="Courier New" w:cs="Courier New"/>
                      <w:noProof/>
                      <w:color w:val="0000BB"/>
                      <w:sz w:val="20"/>
                      <w:szCs w:val="20"/>
                      <w:lang w:val="en-US" w:eastAsia="ru-RU"/>
                    </w:rPr>
                    <w:t>$food</w:t>
                  </w:r>
                  <w:r w:rsidRPr="003C7DB9">
                    <w:rPr>
                      <w:rFonts w:ascii="Courier New" w:eastAsia="Times New Roman" w:hAnsi="Courier New" w:cs="Courier New"/>
                      <w:noProof/>
                      <w:color w:val="007700"/>
                      <w:sz w:val="20"/>
                      <w:szCs w:val="20"/>
                      <w:lang w:val="en-US" w:eastAsia="ru-RU"/>
                    </w:rPr>
                    <w:t>, </w:t>
                  </w:r>
                  <w:r w:rsidRPr="003C7DB9">
                    <w:rPr>
                      <w:rFonts w:ascii="Courier New" w:eastAsia="Times New Roman" w:hAnsi="Courier New" w:cs="Courier New"/>
                      <w:noProof/>
                      <w:color w:val="0000BB"/>
                      <w:sz w:val="20"/>
                      <w:szCs w:val="20"/>
                      <w:lang w:val="en-US" w:eastAsia="ru-RU"/>
                    </w:rPr>
                    <w:t>COUNT_RECURSIVE</w:t>
                  </w:r>
                  <w:r w:rsidRPr="003C7DB9">
                    <w:rPr>
                      <w:rFonts w:ascii="Courier New" w:eastAsia="Times New Roman" w:hAnsi="Courier New" w:cs="Courier New"/>
                      <w:noProof/>
                      <w:color w:val="007700"/>
                      <w:sz w:val="20"/>
                      <w:szCs w:val="20"/>
                      <w:lang w:val="en-US" w:eastAsia="ru-RU"/>
                    </w:rPr>
                    <w:t>);  </w:t>
                  </w:r>
                  <w:r w:rsidRPr="003C7DB9">
                    <w:rPr>
                      <w:rFonts w:ascii="Courier New" w:eastAsia="Times New Roman" w:hAnsi="Courier New" w:cs="Courier New"/>
                      <w:noProof/>
                      <w:color w:val="FF8000"/>
                      <w:sz w:val="20"/>
                      <w:szCs w:val="20"/>
                      <w:lang w:val="en-US" w:eastAsia="ru-RU"/>
                    </w:rPr>
                    <w:t>// output 8</w:t>
                  </w:r>
                  <w:r w:rsidRPr="003C7DB9">
                    <w:rPr>
                      <w:rFonts w:ascii="Courier New" w:eastAsia="Times New Roman" w:hAnsi="Courier New" w:cs="Courier New"/>
                      <w:noProof/>
                      <w:color w:val="FF8000"/>
                      <w:sz w:val="20"/>
                      <w:szCs w:val="20"/>
                      <w:lang w:val="en-US" w:eastAsia="ru-RU"/>
                    </w:rPr>
                    <w:br/>
                  </w:r>
                  <w:r w:rsidRPr="003C7DB9">
                    <w:rPr>
                      <w:rFonts w:ascii="Courier New" w:eastAsia="Times New Roman" w:hAnsi="Courier New" w:cs="Courier New"/>
                      <w:noProof/>
                      <w:color w:val="FF8000"/>
                      <w:sz w:val="20"/>
                      <w:szCs w:val="20"/>
                      <w:lang w:val="en-US" w:eastAsia="ru-RU"/>
                    </w:rPr>
                    <w:br/>
                    <w:t>// обычный count</w:t>
                  </w:r>
                  <w:r w:rsidRPr="003C7DB9">
                    <w:rPr>
                      <w:rFonts w:ascii="Courier New" w:eastAsia="Times New Roman" w:hAnsi="Courier New" w:cs="Courier New"/>
                      <w:noProof/>
                      <w:color w:val="FF8000"/>
                      <w:sz w:val="20"/>
                      <w:szCs w:val="20"/>
                      <w:lang w:val="en-US" w:eastAsia="ru-RU"/>
                    </w:rPr>
                    <w:br/>
                  </w:r>
                  <w:r w:rsidRPr="003C7DB9">
                    <w:rPr>
                      <w:rFonts w:ascii="Courier New" w:eastAsia="Times New Roman" w:hAnsi="Courier New" w:cs="Courier New"/>
                      <w:noProof/>
                      <w:color w:val="007700"/>
                      <w:sz w:val="20"/>
                      <w:szCs w:val="20"/>
                      <w:lang w:val="en-US" w:eastAsia="ru-RU"/>
                    </w:rPr>
                    <w:t>echo </w:t>
                  </w:r>
                  <w:r w:rsidRPr="003C7DB9">
                    <w:rPr>
                      <w:rFonts w:ascii="Courier New" w:eastAsia="Times New Roman" w:hAnsi="Courier New" w:cs="Courier New"/>
                      <w:noProof/>
                      <w:color w:val="0000BB"/>
                      <w:sz w:val="20"/>
                      <w:szCs w:val="20"/>
                      <w:lang w:val="en-US" w:eastAsia="ru-RU"/>
                    </w:rPr>
                    <w:t>count</w:t>
                  </w:r>
                  <w:r w:rsidRPr="003C7DB9">
                    <w:rPr>
                      <w:rFonts w:ascii="Courier New" w:eastAsia="Times New Roman" w:hAnsi="Courier New" w:cs="Courier New"/>
                      <w:noProof/>
                      <w:color w:val="007700"/>
                      <w:sz w:val="20"/>
                      <w:szCs w:val="20"/>
                      <w:lang w:val="en-US" w:eastAsia="ru-RU"/>
                    </w:rPr>
                    <w:t>(</w:t>
                  </w:r>
                  <w:r w:rsidRPr="003C7DB9">
                    <w:rPr>
                      <w:rFonts w:ascii="Courier New" w:eastAsia="Times New Roman" w:hAnsi="Courier New" w:cs="Courier New"/>
                      <w:noProof/>
                      <w:color w:val="0000BB"/>
                      <w:sz w:val="20"/>
                      <w:szCs w:val="20"/>
                      <w:lang w:val="en-US" w:eastAsia="ru-RU"/>
                    </w:rPr>
                    <w:t>$food</w:t>
                  </w:r>
                  <w:r w:rsidRPr="003C7DB9">
                    <w:rPr>
                      <w:rFonts w:ascii="Courier New" w:eastAsia="Times New Roman" w:hAnsi="Courier New" w:cs="Courier New"/>
                      <w:noProof/>
                      <w:color w:val="007700"/>
                      <w:sz w:val="20"/>
                      <w:szCs w:val="20"/>
                      <w:lang w:val="en-US" w:eastAsia="ru-RU"/>
                    </w:rPr>
                    <w:t>);                  </w:t>
                  </w:r>
                  <w:r w:rsidRPr="003C7DB9">
                    <w:rPr>
                      <w:rFonts w:ascii="Courier New" w:eastAsia="Times New Roman" w:hAnsi="Courier New" w:cs="Courier New"/>
                      <w:noProof/>
                      <w:color w:val="FF8000"/>
                      <w:sz w:val="20"/>
                      <w:szCs w:val="20"/>
                      <w:lang w:val="en-US" w:eastAsia="ru-RU"/>
                    </w:rPr>
                    <w:t>// output 2</w:t>
                  </w:r>
                  <w:r w:rsidRPr="003C7DB9">
                    <w:rPr>
                      <w:rFonts w:ascii="Courier New" w:eastAsia="Times New Roman" w:hAnsi="Courier New" w:cs="Courier New"/>
                      <w:noProof/>
                      <w:color w:val="FF8000"/>
                      <w:sz w:val="20"/>
                      <w:szCs w:val="20"/>
                      <w:lang w:val="en-US" w:eastAsia="ru-RU"/>
                    </w:rPr>
                    <w:br/>
                  </w:r>
                  <w:r w:rsidRPr="003C7DB9">
                    <w:rPr>
                      <w:rFonts w:ascii="Courier New" w:eastAsia="Times New Roman" w:hAnsi="Courier New" w:cs="Courier New"/>
                      <w:noProof/>
                      <w:color w:val="FF8000"/>
                      <w:sz w:val="20"/>
                      <w:szCs w:val="20"/>
                      <w:lang w:val="en-US" w:eastAsia="ru-RU"/>
                    </w:rPr>
                    <w:br/>
                  </w:r>
                  <w:r w:rsidRPr="003C7DB9">
                    <w:rPr>
                      <w:rFonts w:ascii="Courier New" w:eastAsia="Times New Roman" w:hAnsi="Courier New" w:cs="Courier New"/>
                      <w:noProof/>
                      <w:color w:val="0000BB"/>
                      <w:sz w:val="20"/>
                      <w:szCs w:val="20"/>
                      <w:lang w:val="en-US" w:eastAsia="ru-RU"/>
                    </w:rPr>
                    <w:t>?&gt;</w:t>
                  </w:r>
                </w:p>
              </w:tc>
            </w:tr>
          </w:tbl>
          <w:p w:rsidR="0003217A" w:rsidRPr="003C7DB9" w:rsidRDefault="0003217A" w:rsidP="0003217A">
            <w:pPr>
              <w:spacing w:after="0" w:line="255" w:lineRule="atLeast"/>
              <w:rPr>
                <w:rFonts w:ascii="Arial" w:eastAsia="Times New Roman" w:hAnsi="Arial" w:cs="Arial"/>
                <w:noProof/>
                <w:sz w:val="18"/>
                <w:szCs w:val="18"/>
                <w:lang w:val="en-US" w:eastAsia="ru-RU"/>
              </w:rPr>
            </w:pPr>
          </w:p>
        </w:tc>
      </w:tr>
    </w:tbl>
    <w:p w:rsidR="0003217A" w:rsidRPr="003C7DB9" w:rsidRDefault="0003217A" w:rsidP="0085243C">
      <w:pPr>
        <w:rPr>
          <w:b/>
          <w:noProof/>
          <w:color w:val="000000" w:themeColor="text1"/>
          <w:sz w:val="24"/>
          <w:szCs w:val="24"/>
          <w:lang w:val="en-US"/>
        </w:rPr>
      </w:pPr>
    </w:p>
    <w:p w:rsidR="00BE0E49" w:rsidRPr="001062D9" w:rsidRDefault="00BE0E49" w:rsidP="0085243C">
      <w:pPr>
        <w:rPr>
          <w:rFonts w:ascii="Arial Black" w:hAnsi="Arial Black"/>
          <w:b/>
          <w:noProof/>
          <w:color w:val="E36C0A" w:themeColor="accent6" w:themeShade="BF"/>
          <w:sz w:val="32"/>
          <w:szCs w:val="32"/>
        </w:rPr>
      </w:pPr>
      <w:r w:rsidRPr="001062D9">
        <w:rPr>
          <w:rFonts w:ascii="Arial Black" w:hAnsi="Arial Black"/>
          <w:b/>
          <w:noProof/>
          <w:color w:val="FF0000"/>
          <w:sz w:val="32"/>
          <w:szCs w:val="32"/>
        </w:rPr>
        <w:lastRenderedPageBreak/>
        <w:t xml:space="preserve">Пример использование </w:t>
      </w:r>
      <w:r w:rsidRPr="003C7DB9">
        <w:rPr>
          <w:rFonts w:ascii="Arial Black" w:hAnsi="Arial Black"/>
          <w:b/>
          <w:noProof/>
          <w:color w:val="FFC000"/>
          <w:sz w:val="32"/>
          <w:szCs w:val="32"/>
          <w:lang w:val="en-US"/>
        </w:rPr>
        <w:t>return</w:t>
      </w:r>
      <w:r w:rsidRPr="001062D9">
        <w:rPr>
          <w:rFonts w:ascii="Arial Black" w:hAnsi="Arial Black"/>
          <w:b/>
          <w:noProof/>
          <w:color w:val="FF0000"/>
          <w:sz w:val="32"/>
          <w:szCs w:val="32"/>
        </w:rPr>
        <w:t xml:space="preserve"> и </w:t>
      </w:r>
      <w:r w:rsidRPr="001062D9">
        <w:rPr>
          <w:rFonts w:ascii="Arial Black" w:hAnsi="Arial Black"/>
          <w:b/>
          <w:noProof/>
          <w:color w:val="FFC000"/>
          <w:sz w:val="32"/>
          <w:szCs w:val="32"/>
        </w:rPr>
        <w:t>функции</w:t>
      </w:r>
      <w:r w:rsidRPr="001062D9">
        <w:rPr>
          <w:rFonts w:ascii="Arial Black" w:hAnsi="Arial Black"/>
          <w:b/>
          <w:noProof/>
          <w:color w:val="FF0000"/>
          <w:sz w:val="32"/>
          <w:szCs w:val="32"/>
        </w:rPr>
        <w:t xml:space="preserve"> в сочетании </w:t>
      </w:r>
      <w:r w:rsidRPr="001062D9">
        <w:rPr>
          <w:rFonts w:ascii="Arial Black" w:hAnsi="Arial Black"/>
          <w:b/>
          <w:noProof/>
          <w:color w:val="E36C0A" w:themeColor="accent6" w:themeShade="BF"/>
          <w:sz w:val="32"/>
          <w:szCs w:val="32"/>
        </w:rPr>
        <w:t xml:space="preserve">с </w:t>
      </w:r>
      <w:r w:rsidRPr="001062D9">
        <w:rPr>
          <w:rFonts w:ascii="Arial Black" w:hAnsi="Arial Black"/>
          <w:b/>
          <w:noProof/>
          <w:color w:val="FFC000"/>
          <w:sz w:val="32"/>
          <w:szCs w:val="32"/>
        </w:rPr>
        <w:t>циклами и массивами</w:t>
      </w:r>
      <w:r w:rsidRPr="001062D9">
        <w:rPr>
          <w:rFonts w:ascii="Arial Black" w:hAnsi="Arial Black"/>
          <w:b/>
          <w:noProof/>
          <w:color w:val="E36C0A" w:themeColor="accent6" w:themeShade="BF"/>
          <w:sz w:val="32"/>
          <w:szCs w:val="32"/>
        </w:rPr>
        <w:t>:</w:t>
      </w:r>
    </w:p>
    <w:p w:rsidR="00BE0E49" w:rsidRPr="001062D9" w:rsidRDefault="00BE0E49" w:rsidP="00BE0E49">
      <w:pPr>
        <w:rPr>
          <w:rFonts w:cstheme="minorHAnsi"/>
          <w:b/>
          <w:noProof/>
          <w:color w:val="000000" w:themeColor="text1"/>
          <w:sz w:val="24"/>
          <w:szCs w:val="24"/>
        </w:rPr>
      </w:pPr>
      <w:r w:rsidRPr="001062D9">
        <w:rPr>
          <w:rFonts w:cstheme="minorHAnsi"/>
          <w:b/>
          <w:noProof/>
          <w:color w:val="000000" w:themeColor="text1"/>
          <w:sz w:val="24"/>
          <w:szCs w:val="24"/>
        </w:rPr>
        <w:t>// 1. Вставляем команду, которая снимает ограничение времени в исполнении кода в 30 секунд</w:t>
      </w:r>
    </w:p>
    <w:p w:rsidR="00BE0E49" w:rsidRPr="003C7DB9" w:rsidRDefault="00BE0E49" w:rsidP="00BE0E49">
      <w:pPr>
        <w:rPr>
          <w:rFonts w:cstheme="minorHAnsi"/>
          <w:b/>
          <w:noProof/>
          <w:color w:val="000000" w:themeColor="text1"/>
          <w:sz w:val="24"/>
          <w:szCs w:val="24"/>
          <w:lang w:val="en-US"/>
        </w:rPr>
      </w:pPr>
      <w:r w:rsidRPr="003C7DB9">
        <w:rPr>
          <w:rFonts w:cstheme="minorHAnsi"/>
          <w:b/>
          <w:noProof/>
          <w:color w:val="000000" w:themeColor="text1"/>
          <w:sz w:val="24"/>
          <w:szCs w:val="24"/>
          <w:lang w:val="en-US"/>
        </w:rPr>
        <w:t>ini_set('max_execution_time', 9000);</w:t>
      </w:r>
    </w:p>
    <w:p w:rsidR="00BE0E49" w:rsidRPr="001062D9" w:rsidRDefault="00BE0E49" w:rsidP="00BE0E49">
      <w:pPr>
        <w:rPr>
          <w:rFonts w:cstheme="minorHAnsi"/>
          <w:b/>
          <w:noProof/>
          <w:color w:val="000000" w:themeColor="text1"/>
          <w:sz w:val="24"/>
          <w:szCs w:val="24"/>
        </w:rPr>
      </w:pPr>
      <w:r w:rsidRPr="001062D9">
        <w:rPr>
          <w:rFonts w:cstheme="minorHAnsi"/>
          <w:b/>
          <w:noProof/>
          <w:color w:val="000000" w:themeColor="text1"/>
          <w:sz w:val="24"/>
          <w:szCs w:val="24"/>
        </w:rPr>
        <w:t>// 2. Создаем массив с выиграшными шарами в лоттереи</w:t>
      </w:r>
    </w:p>
    <w:p w:rsidR="00BE0E49" w:rsidRPr="001062D9" w:rsidRDefault="00BE0E49" w:rsidP="00BE0E49">
      <w:pPr>
        <w:rPr>
          <w:rFonts w:cstheme="minorHAnsi"/>
          <w:b/>
          <w:noProof/>
          <w:color w:val="000000" w:themeColor="text1"/>
          <w:sz w:val="24"/>
          <w:szCs w:val="24"/>
        </w:rPr>
      </w:pPr>
      <w:r w:rsidRPr="001062D9">
        <w:rPr>
          <w:rFonts w:cstheme="minorHAnsi"/>
          <w:b/>
          <w:noProof/>
          <w:color w:val="000000" w:themeColor="text1"/>
          <w:sz w:val="24"/>
          <w:szCs w:val="24"/>
        </w:rPr>
        <w:t>$</w:t>
      </w:r>
      <w:r w:rsidRPr="003C7DB9">
        <w:rPr>
          <w:rFonts w:cstheme="minorHAnsi"/>
          <w:b/>
          <w:noProof/>
          <w:color w:val="000000" w:themeColor="text1"/>
          <w:sz w:val="24"/>
          <w:szCs w:val="24"/>
          <w:lang w:val="en-US"/>
        </w:rPr>
        <w:t>winning</w:t>
      </w:r>
      <w:r w:rsidRPr="001062D9">
        <w:rPr>
          <w:rFonts w:cstheme="minorHAnsi"/>
          <w:b/>
          <w:noProof/>
          <w:color w:val="000000" w:themeColor="text1"/>
          <w:sz w:val="24"/>
          <w:szCs w:val="24"/>
        </w:rPr>
        <w:t>_</w:t>
      </w:r>
      <w:r w:rsidRPr="003C7DB9">
        <w:rPr>
          <w:rFonts w:cstheme="minorHAnsi"/>
          <w:b/>
          <w:noProof/>
          <w:color w:val="000000" w:themeColor="text1"/>
          <w:sz w:val="24"/>
          <w:szCs w:val="24"/>
          <w:lang w:val="en-US"/>
        </w:rPr>
        <w:t>balls</w:t>
      </w:r>
      <w:r w:rsidRPr="001062D9">
        <w:rPr>
          <w:rFonts w:cstheme="minorHAnsi"/>
          <w:b/>
          <w:noProof/>
          <w:color w:val="000000" w:themeColor="text1"/>
          <w:sz w:val="24"/>
          <w:szCs w:val="24"/>
        </w:rPr>
        <w:t xml:space="preserve"> = </w:t>
      </w:r>
      <w:r w:rsidRPr="003C7DB9">
        <w:rPr>
          <w:rFonts w:cstheme="minorHAnsi"/>
          <w:b/>
          <w:noProof/>
          <w:color w:val="000000" w:themeColor="text1"/>
          <w:sz w:val="24"/>
          <w:szCs w:val="24"/>
          <w:lang w:val="en-US"/>
        </w:rPr>
        <w:t>array</w:t>
      </w:r>
      <w:r w:rsidRPr="001062D9">
        <w:rPr>
          <w:rFonts w:cstheme="minorHAnsi"/>
          <w:b/>
          <w:noProof/>
          <w:color w:val="000000" w:themeColor="text1"/>
          <w:sz w:val="24"/>
          <w:szCs w:val="24"/>
        </w:rPr>
        <w:t>(1, 3</w:t>
      </w:r>
      <w:r w:rsidR="009F0D77" w:rsidRPr="001062D9">
        <w:rPr>
          <w:rFonts w:cstheme="minorHAnsi"/>
          <w:b/>
          <w:noProof/>
          <w:color w:val="000000" w:themeColor="text1"/>
          <w:sz w:val="24"/>
          <w:szCs w:val="24"/>
        </w:rPr>
        <w:t>, 7, 13, 21, 27</w:t>
      </w:r>
      <w:r w:rsidRPr="001062D9">
        <w:rPr>
          <w:rFonts w:cstheme="minorHAnsi"/>
          <w:b/>
          <w:noProof/>
          <w:color w:val="000000" w:themeColor="text1"/>
          <w:sz w:val="24"/>
          <w:szCs w:val="24"/>
        </w:rPr>
        <w:t>);</w:t>
      </w:r>
    </w:p>
    <w:p w:rsidR="00BE0E49" w:rsidRPr="001062D9" w:rsidRDefault="00BE0E49" w:rsidP="00BE0E49">
      <w:pPr>
        <w:rPr>
          <w:rFonts w:cstheme="minorHAnsi"/>
          <w:b/>
          <w:noProof/>
          <w:color w:val="000000" w:themeColor="text1"/>
          <w:sz w:val="24"/>
          <w:szCs w:val="24"/>
        </w:rPr>
      </w:pPr>
      <w:r w:rsidRPr="001062D9">
        <w:rPr>
          <w:rFonts w:cstheme="minorHAnsi"/>
          <w:b/>
          <w:noProof/>
          <w:color w:val="000000" w:themeColor="text1"/>
          <w:sz w:val="24"/>
          <w:szCs w:val="24"/>
        </w:rPr>
        <w:t>// 3. Создаем функцию, которая вернет массив с выпавшими случайными шарами в лоттереи</w:t>
      </w:r>
    </w:p>
    <w:p w:rsidR="00BE0E49" w:rsidRPr="003C7DB9" w:rsidRDefault="00BE0E49" w:rsidP="00BE0E49">
      <w:pPr>
        <w:rPr>
          <w:rFonts w:cstheme="minorHAnsi"/>
          <w:b/>
          <w:noProof/>
          <w:color w:val="000000" w:themeColor="text1"/>
          <w:sz w:val="24"/>
          <w:szCs w:val="24"/>
          <w:lang w:val="en-US"/>
        </w:rPr>
      </w:pPr>
      <w:r w:rsidRPr="003C7DB9">
        <w:rPr>
          <w:rFonts w:cstheme="minorHAnsi"/>
          <w:b/>
          <w:noProof/>
          <w:color w:val="E36C0A" w:themeColor="accent6" w:themeShade="BF"/>
          <w:sz w:val="24"/>
          <w:szCs w:val="24"/>
          <w:lang w:val="en-US"/>
        </w:rPr>
        <w:t>function</w:t>
      </w:r>
      <w:r w:rsidRPr="003C7DB9">
        <w:rPr>
          <w:rFonts w:cstheme="minorHAnsi"/>
          <w:b/>
          <w:noProof/>
          <w:color w:val="000000" w:themeColor="text1"/>
          <w:sz w:val="24"/>
          <w:szCs w:val="24"/>
          <w:lang w:val="en-US"/>
        </w:rPr>
        <w:t xml:space="preserve"> array_random_balls(){ </w:t>
      </w:r>
    </w:p>
    <w:p w:rsidR="00BE0E49" w:rsidRPr="003C7DB9" w:rsidRDefault="00BE0E49" w:rsidP="00BE0E49">
      <w:pPr>
        <w:rPr>
          <w:rFonts w:cstheme="minorHAnsi"/>
          <w:b/>
          <w:noProof/>
          <w:color w:val="000000" w:themeColor="text1"/>
          <w:sz w:val="24"/>
          <w:szCs w:val="24"/>
          <w:lang w:val="en-US"/>
        </w:rPr>
      </w:pPr>
      <w:r w:rsidRPr="003C7DB9">
        <w:rPr>
          <w:rFonts w:cstheme="minorHAnsi"/>
          <w:b/>
          <w:noProof/>
          <w:color w:val="000000" w:themeColor="text1"/>
          <w:sz w:val="24"/>
          <w:szCs w:val="24"/>
          <w:lang w:val="en-US"/>
        </w:rPr>
        <w:t xml:space="preserve">    // 3.1. Создаем пустой массив</w:t>
      </w:r>
    </w:p>
    <w:p w:rsidR="00BE0E49" w:rsidRPr="001062D9" w:rsidRDefault="00BE0E49" w:rsidP="00BE0E49">
      <w:pPr>
        <w:rPr>
          <w:rFonts w:cstheme="minorHAnsi"/>
          <w:b/>
          <w:noProof/>
          <w:color w:val="000000" w:themeColor="text1"/>
          <w:sz w:val="24"/>
          <w:szCs w:val="24"/>
        </w:rPr>
      </w:pPr>
      <w:r w:rsidRPr="003C7DB9">
        <w:rPr>
          <w:rFonts w:cstheme="minorHAnsi"/>
          <w:b/>
          <w:noProof/>
          <w:color w:val="000000" w:themeColor="text1"/>
          <w:sz w:val="24"/>
          <w:szCs w:val="24"/>
          <w:lang w:val="en-US"/>
        </w:rPr>
        <w:t xml:space="preserve">    </w:t>
      </w:r>
      <w:r w:rsidRPr="001062D9">
        <w:rPr>
          <w:rFonts w:cstheme="minorHAnsi"/>
          <w:b/>
          <w:noProof/>
          <w:color w:val="000000" w:themeColor="text1"/>
          <w:sz w:val="24"/>
          <w:szCs w:val="24"/>
        </w:rPr>
        <w:t>$</w:t>
      </w:r>
      <w:r w:rsidRPr="003C7DB9">
        <w:rPr>
          <w:rFonts w:cstheme="minorHAnsi"/>
          <w:b/>
          <w:noProof/>
          <w:color w:val="000000" w:themeColor="text1"/>
          <w:sz w:val="24"/>
          <w:szCs w:val="24"/>
          <w:lang w:val="en-US"/>
        </w:rPr>
        <w:t>result</w:t>
      </w:r>
      <w:r w:rsidRPr="001062D9">
        <w:rPr>
          <w:rFonts w:cstheme="minorHAnsi"/>
          <w:b/>
          <w:noProof/>
          <w:color w:val="000000" w:themeColor="text1"/>
          <w:sz w:val="24"/>
          <w:szCs w:val="24"/>
        </w:rPr>
        <w:t>_</w:t>
      </w:r>
      <w:r w:rsidRPr="003C7DB9">
        <w:rPr>
          <w:rFonts w:cstheme="minorHAnsi"/>
          <w:b/>
          <w:noProof/>
          <w:color w:val="000000" w:themeColor="text1"/>
          <w:sz w:val="24"/>
          <w:szCs w:val="24"/>
          <w:lang w:val="en-US"/>
        </w:rPr>
        <w:t>lottery</w:t>
      </w:r>
      <w:r w:rsidRPr="001062D9">
        <w:rPr>
          <w:rFonts w:cstheme="minorHAnsi"/>
          <w:b/>
          <w:noProof/>
          <w:color w:val="000000" w:themeColor="text1"/>
          <w:sz w:val="24"/>
          <w:szCs w:val="24"/>
        </w:rPr>
        <w:t xml:space="preserve"> = </w:t>
      </w:r>
      <w:r w:rsidRPr="003C7DB9">
        <w:rPr>
          <w:rFonts w:cstheme="minorHAnsi"/>
          <w:b/>
          <w:noProof/>
          <w:color w:val="000000" w:themeColor="text1"/>
          <w:sz w:val="24"/>
          <w:szCs w:val="24"/>
          <w:lang w:val="en-US"/>
        </w:rPr>
        <w:t>array</w:t>
      </w:r>
      <w:r w:rsidRPr="001062D9">
        <w:rPr>
          <w:rFonts w:cstheme="minorHAnsi"/>
          <w:b/>
          <w:noProof/>
          <w:color w:val="000000" w:themeColor="text1"/>
          <w:sz w:val="24"/>
          <w:szCs w:val="24"/>
        </w:rPr>
        <w:t>();</w:t>
      </w:r>
    </w:p>
    <w:p w:rsidR="00BE0E49" w:rsidRPr="001062D9" w:rsidRDefault="00BE0E49" w:rsidP="00BE0E49">
      <w:pPr>
        <w:rPr>
          <w:rFonts w:cstheme="minorHAnsi"/>
          <w:b/>
          <w:noProof/>
          <w:color w:val="000000" w:themeColor="text1"/>
          <w:sz w:val="24"/>
          <w:szCs w:val="24"/>
        </w:rPr>
      </w:pPr>
      <w:r w:rsidRPr="001062D9">
        <w:rPr>
          <w:rFonts w:cstheme="minorHAnsi"/>
          <w:b/>
          <w:noProof/>
          <w:color w:val="000000" w:themeColor="text1"/>
          <w:sz w:val="24"/>
          <w:szCs w:val="24"/>
        </w:rPr>
        <w:t xml:space="preserve">        // 3.2. Заполняем пустой массив шестью рандомными значениями шаров с помощью цикла </w:t>
      </w:r>
      <w:r w:rsidRPr="003C7DB9">
        <w:rPr>
          <w:rFonts w:cstheme="minorHAnsi"/>
          <w:b/>
          <w:noProof/>
          <w:color w:val="000000" w:themeColor="text1"/>
          <w:sz w:val="24"/>
          <w:szCs w:val="24"/>
          <w:lang w:val="en-US"/>
        </w:rPr>
        <w:t>for</w:t>
      </w:r>
    </w:p>
    <w:p w:rsidR="00BE0E49" w:rsidRPr="003C7DB9" w:rsidRDefault="00BE0E49" w:rsidP="00BE0E49">
      <w:pPr>
        <w:rPr>
          <w:rFonts w:cstheme="minorHAnsi"/>
          <w:b/>
          <w:noProof/>
          <w:color w:val="000000" w:themeColor="text1"/>
          <w:sz w:val="24"/>
          <w:szCs w:val="24"/>
          <w:lang w:val="en-US"/>
        </w:rPr>
      </w:pPr>
      <w:r w:rsidRPr="001062D9">
        <w:rPr>
          <w:rFonts w:cstheme="minorHAnsi"/>
          <w:b/>
          <w:noProof/>
          <w:color w:val="000000" w:themeColor="text1"/>
          <w:sz w:val="24"/>
          <w:szCs w:val="24"/>
        </w:rPr>
        <w:t xml:space="preserve">    </w:t>
      </w:r>
      <w:r w:rsidR="009F0D77" w:rsidRPr="003C7DB9">
        <w:rPr>
          <w:rFonts w:cstheme="minorHAnsi"/>
          <w:b/>
          <w:noProof/>
          <w:color w:val="000000" w:themeColor="text1"/>
          <w:sz w:val="24"/>
          <w:szCs w:val="24"/>
          <w:lang w:val="en-US"/>
        </w:rPr>
        <w:t>for($balls=1; $balls=&lt;6</w:t>
      </w:r>
      <w:r w:rsidRPr="003C7DB9">
        <w:rPr>
          <w:rFonts w:cstheme="minorHAnsi"/>
          <w:b/>
          <w:noProof/>
          <w:color w:val="000000" w:themeColor="text1"/>
          <w:sz w:val="24"/>
          <w:szCs w:val="24"/>
          <w:lang w:val="en-US"/>
        </w:rPr>
        <w:t>; $balls++){</w:t>
      </w:r>
    </w:p>
    <w:p w:rsidR="00BE0E49" w:rsidRPr="003C7DB9" w:rsidRDefault="00BE0E49" w:rsidP="00BE0E49">
      <w:pPr>
        <w:rPr>
          <w:rFonts w:cstheme="minorHAnsi"/>
          <w:b/>
          <w:noProof/>
          <w:color w:val="000000" w:themeColor="text1"/>
          <w:sz w:val="24"/>
          <w:szCs w:val="24"/>
          <w:lang w:val="en-US"/>
        </w:rPr>
      </w:pPr>
      <w:r w:rsidRPr="003C7DB9">
        <w:rPr>
          <w:rFonts w:cstheme="minorHAnsi"/>
          <w:b/>
          <w:noProof/>
          <w:color w:val="000000" w:themeColor="text1"/>
          <w:sz w:val="24"/>
          <w:szCs w:val="24"/>
          <w:lang w:val="en-US"/>
        </w:rPr>
        <w:t xml:space="preserve">    $re</w:t>
      </w:r>
      <w:r w:rsidR="009F0D77" w:rsidRPr="003C7DB9">
        <w:rPr>
          <w:rFonts w:cstheme="minorHAnsi"/>
          <w:b/>
          <w:noProof/>
          <w:color w:val="000000" w:themeColor="text1"/>
          <w:sz w:val="24"/>
          <w:szCs w:val="24"/>
          <w:lang w:val="en-US"/>
        </w:rPr>
        <w:t>sult_lottery[$balls] = rand(1, 36</w:t>
      </w:r>
      <w:r w:rsidRPr="003C7DB9">
        <w:rPr>
          <w:rFonts w:cstheme="minorHAnsi"/>
          <w:b/>
          <w:noProof/>
          <w:color w:val="000000" w:themeColor="text1"/>
          <w:sz w:val="24"/>
          <w:szCs w:val="24"/>
          <w:lang w:val="en-US"/>
        </w:rPr>
        <w:t>);</w:t>
      </w:r>
    </w:p>
    <w:p w:rsidR="00BE0E49" w:rsidRPr="001062D9" w:rsidRDefault="00BE0E49" w:rsidP="00BE0E49">
      <w:pPr>
        <w:rPr>
          <w:rFonts w:cstheme="minorHAnsi"/>
          <w:b/>
          <w:noProof/>
          <w:color w:val="000000" w:themeColor="text1"/>
          <w:sz w:val="24"/>
          <w:szCs w:val="24"/>
        </w:rPr>
      </w:pPr>
      <w:r w:rsidRPr="003C7DB9">
        <w:rPr>
          <w:rFonts w:cstheme="minorHAnsi"/>
          <w:b/>
          <w:noProof/>
          <w:color w:val="000000" w:themeColor="text1"/>
          <w:sz w:val="24"/>
          <w:szCs w:val="24"/>
          <w:lang w:val="en-US"/>
        </w:rPr>
        <w:t xml:space="preserve">    </w:t>
      </w:r>
      <w:r w:rsidRPr="001062D9">
        <w:rPr>
          <w:rFonts w:cstheme="minorHAnsi"/>
          <w:b/>
          <w:noProof/>
          <w:color w:val="000000" w:themeColor="text1"/>
          <w:sz w:val="24"/>
          <w:szCs w:val="24"/>
        </w:rPr>
        <w:t>}</w:t>
      </w:r>
    </w:p>
    <w:p w:rsidR="00BE0E49" w:rsidRPr="001062D9" w:rsidRDefault="00BE0E49" w:rsidP="00BE0E49">
      <w:pPr>
        <w:rPr>
          <w:rFonts w:cstheme="minorHAnsi"/>
          <w:b/>
          <w:noProof/>
          <w:color w:val="000000" w:themeColor="text1"/>
          <w:sz w:val="24"/>
          <w:szCs w:val="24"/>
        </w:rPr>
      </w:pPr>
      <w:r w:rsidRPr="001062D9">
        <w:rPr>
          <w:rFonts w:cstheme="minorHAnsi"/>
          <w:b/>
          <w:noProof/>
          <w:color w:val="000000" w:themeColor="text1"/>
          <w:sz w:val="24"/>
          <w:szCs w:val="24"/>
        </w:rPr>
        <w:t xml:space="preserve">        //3.3. Возвращаем значение заполненого массива рандомными шарами</w:t>
      </w:r>
    </w:p>
    <w:p w:rsidR="00BE0E49" w:rsidRPr="001062D9" w:rsidRDefault="00BE0E49" w:rsidP="00BE0E49">
      <w:pPr>
        <w:rPr>
          <w:rFonts w:cstheme="minorHAnsi"/>
          <w:b/>
          <w:noProof/>
          <w:color w:val="000000" w:themeColor="text1"/>
          <w:sz w:val="24"/>
          <w:szCs w:val="24"/>
        </w:rPr>
      </w:pPr>
      <w:r w:rsidRPr="001062D9">
        <w:rPr>
          <w:rFonts w:cstheme="minorHAnsi"/>
          <w:b/>
          <w:noProof/>
          <w:color w:val="000000" w:themeColor="text1"/>
          <w:sz w:val="24"/>
          <w:szCs w:val="24"/>
        </w:rPr>
        <w:t xml:space="preserve">    </w:t>
      </w:r>
      <w:r w:rsidRPr="003C7DB9">
        <w:rPr>
          <w:rFonts w:cstheme="minorHAnsi"/>
          <w:b/>
          <w:noProof/>
          <w:color w:val="E36C0A" w:themeColor="accent6" w:themeShade="BF"/>
          <w:sz w:val="24"/>
          <w:szCs w:val="24"/>
          <w:lang w:val="en-US"/>
        </w:rPr>
        <w:t>return</w:t>
      </w:r>
      <w:r w:rsidRPr="001062D9">
        <w:rPr>
          <w:rFonts w:cstheme="minorHAnsi"/>
          <w:b/>
          <w:noProof/>
          <w:color w:val="000000" w:themeColor="text1"/>
          <w:sz w:val="24"/>
          <w:szCs w:val="24"/>
        </w:rPr>
        <w:t xml:space="preserve"> $</w:t>
      </w:r>
      <w:r w:rsidRPr="003C7DB9">
        <w:rPr>
          <w:rFonts w:cstheme="minorHAnsi"/>
          <w:b/>
          <w:noProof/>
          <w:color w:val="000000" w:themeColor="text1"/>
          <w:sz w:val="24"/>
          <w:szCs w:val="24"/>
          <w:lang w:val="en-US"/>
        </w:rPr>
        <w:t>result</w:t>
      </w:r>
      <w:r w:rsidRPr="001062D9">
        <w:rPr>
          <w:rFonts w:cstheme="minorHAnsi"/>
          <w:b/>
          <w:noProof/>
          <w:color w:val="000000" w:themeColor="text1"/>
          <w:sz w:val="24"/>
          <w:szCs w:val="24"/>
        </w:rPr>
        <w:t>_</w:t>
      </w:r>
      <w:r w:rsidRPr="003C7DB9">
        <w:rPr>
          <w:rFonts w:cstheme="minorHAnsi"/>
          <w:b/>
          <w:noProof/>
          <w:color w:val="000000" w:themeColor="text1"/>
          <w:sz w:val="24"/>
          <w:szCs w:val="24"/>
          <w:lang w:val="en-US"/>
        </w:rPr>
        <w:t>lottery</w:t>
      </w:r>
      <w:r w:rsidRPr="001062D9">
        <w:rPr>
          <w:rFonts w:cstheme="minorHAnsi"/>
          <w:b/>
          <w:noProof/>
          <w:color w:val="000000" w:themeColor="text1"/>
          <w:sz w:val="24"/>
          <w:szCs w:val="24"/>
        </w:rPr>
        <w:t>;</w:t>
      </w:r>
    </w:p>
    <w:p w:rsidR="00BE0E49" w:rsidRPr="001062D9" w:rsidRDefault="00BE0E49" w:rsidP="00BE0E49">
      <w:pPr>
        <w:rPr>
          <w:rFonts w:cstheme="minorHAnsi"/>
          <w:b/>
          <w:noProof/>
          <w:color w:val="000000" w:themeColor="text1"/>
          <w:sz w:val="24"/>
          <w:szCs w:val="24"/>
        </w:rPr>
      </w:pPr>
      <w:r w:rsidRPr="001062D9">
        <w:rPr>
          <w:rFonts w:cstheme="minorHAnsi"/>
          <w:b/>
          <w:noProof/>
          <w:color w:val="000000" w:themeColor="text1"/>
          <w:sz w:val="24"/>
          <w:szCs w:val="24"/>
        </w:rPr>
        <w:t xml:space="preserve">    } </w:t>
      </w:r>
    </w:p>
    <w:p w:rsidR="00BE0E49" w:rsidRPr="001062D9" w:rsidRDefault="00BE0E49" w:rsidP="00BE0E49">
      <w:pPr>
        <w:rPr>
          <w:rFonts w:cstheme="minorHAnsi"/>
          <w:b/>
          <w:noProof/>
          <w:color w:val="000000" w:themeColor="text1"/>
          <w:sz w:val="24"/>
          <w:szCs w:val="24"/>
        </w:rPr>
      </w:pPr>
      <w:r w:rsidRPr="001062D9">
        <w:rPr>
          <w:rFonts w:cstheme="minorHAnsi"/>
          <w:b/>
          <w:noProof/>
          <w:color w:val="000000" w:themeColor="text1"/>
          <w:sz w:val="24"/>
          <w:szCs w:val="24"/>
        </w:rPr>
        <w:t>// 4. Сравниваем значения двух массивов до тех пор, пока случайные шары второго  массива не совпадут с выигрышными первого</w:t>
      </w:r>
    </w:p>
    <w:p w:rsidR="00BE0E49" w:rsidRPr="001062D9" w:rsidRDefault="00BE0E49" w:rsidP="00BE0E49">
      <w:pPr>
        <w:rPr>
          <w:rFonts w:cstheme="minorHAnsi"/>
          <w:b/>
          <w:noProof/>
          <w:color w:val="000000" w:themeColor="text1"/>
          <w:sz w:val="24"/>
          <w:szCs w:val="24"/>
        </w:rPr>
      </w:pPr>
      <w:r w:rsidRPr="001062D9">
        <w:rPr>
          <w:rFonts w:cstheme="minorHAnsi"/>
          <w:b/>
          <w:noProof/>
          <w:color w:val="000000" w:themeColor="text1"/>
          <w:sz w:val="24"/>
          <w:szCs w:val="24"/>
        </w:rPr>
        <w:t xml:space="preserve">        // 4.1. Циклом </w:t>
      </w:r>
      <w:r w:rsidRPr="003C7DB9">
        <w:rPr>
          <w:rFonts w:cstheme="minorHAnsi"/>
          <w:b/>
          <w:noProof/>
          <w:color w:val="000000" w:themeColor="text1"/>
          <w:sz w:val="24"/>
          <w:szCs w:val="24"/>
          <w:lang w:val="en-US"/>
        </w:rPr>
        <w:t>while</w:t>
      </w:r>
      <w:r w:rsidRPr="001062D9">
        <w:rPr>
          <w:rFonts w:cstheme="minorHAnsi"/>
          <w:b/>
          <w:noProof/>
          <w:color w:val="000000" w:themeColor="text1"/>
          <w:sz w:val="24"/>
          <w:szCs w:val="24"/>
        </w:rPr>
        <w:t xml:space="preserve"> задаем условие: пока не совпадут массивы - будет выполнятся функция,</w:t>
      </w:r>
    </w:p>
    <w:p w:rsidR="00BE0E49" w:rsidRPr="001062D9" w:rsidRDefault="00BE0E49" w:rsidP="00BE0E49">
      <w:pPr>
        <w:rPr>
          <w:rFonts w:cstheme="minorHAnsi"/>
          <w:b/>
          <w:noProof/>
          <w:color w:val="000000" w:themeColor="text1"/>
          <w:sz w:val="24"/>
          <w:szCs w:val="24"/>
        </w:rPr>
      </w:pPr>
      <w:r w:rsidRPr="001062D9">
        <w:rPr>
          <w:rFonts w:cstheme="minorHAnsi"/>
          <w:b/>
          <w:noProof/>
          <w:color w:val="000000" w:themeColor="text1"/>
          <w:sz w:val="24"/>
          <w:szCs w:val="24"/>
        </w:rPr>
        <w:t xml:space="preserve">    //  в которой массив заполняется шестью случайными шарами   </w:t>
      </w:r>
    </w:p>
    <w:p w:rsidR="00BE0E49" w:rsidRPr="003C7DB9" w:rsidRDefault="00BE0E49" w:rsidP="00BE0E49">
      <w:pPr>
        <w:rPr>
          <w:rFonts w:cstheme="minorHAnsi"/>
          <w:b/>
          <w:noProof/>
          <w:color w:val="000000" w:themeColor="text1"/>
          <w:sz w:val="24"/>
          <w:szCs w:val="24"/>
          <w:lang w:val="en-US"/>
        </w:rPr>
      </w:pPr>
      <w:r w:rsidRPr="001062D9">
        <w:rPr>
          <w:rFonts w:cstheme="minorHAnsi"/>
          <w:b/>
          <w:noProof/>
          <w:color w:val="000000" w:themeColor="text1"/>
          <w:sz w:val="24"/>
          <w:szCs w:val="24"/>
        </w:rPr>
        <w:t xml:space="preserve">    </w:t>
      </w:r>
      <w:r w:rsidRPr="003C7DB9">
        <w:rPr>
          <w:rFonts w:cstheme="minorHAnsi"/>
          <w:b/>
          <w:noProof/>
          <w:color w:val="000000" w:themeColor="text1"/>
          <w:sz w:val="24"/>
          <w:szCs w:val="24"/>
          <w:lang w:val="en-US"/>
        </w:rPr>
        <w:t xml:space="preserve">$counter = 0; </w:t>
      </w:r>
    </w:p>
    <w:p w:rsidR="00BE0E49" w:rsidRPr="003C7DB9" w:rsidRDefault="00BE0E49" w:rsidP="00BE0E49">
      <w:pPr>
        <w:rPr>
          <w:rFonts w:cstheme="minorHAnsi"/>
          <w:b/>
          <w:noProof/>
          <w:color w:val="000000" w:themeColor="text1"/>
          <w:sz w:val="24"/>
          <w:szCs w:val="24"/>
          <w:lang w:val="en-US"/>
        </w:rPr>
      </w:pPr>
      <w:r w:rsidRPr="003C7DB9">
        <w:rPr>
          <w:rFonts w:cstheme="minorHAnsi"/>
          <w:b/>
          <w:noProof/>
          <w:color w:val="000000" w:themeColor="text1"/>
          <w:sz w:val="24"/>
          <w:szCs w:val="24"/>
          <w:lang w:val="en-US"/>
        </w:rPr>
        <w:t xml:space="preserve">    while ($winning_balls != $result_lottery){</w:t>
      </w:r>
    </w:p>
    <w:p w:rsidR="00BE0E49" w:rsidRPr="001062D9" w:rsidRDefault="00BE0E49" w:rsidP="00BE0E49">
      <w:pPr>
        <w:rPr>
          <w:rFonts w:cstheme="minorHAnsi"/>
          <w:b/>
          <w:noProof/>
          <w:color w:val="000000" w:themeColor="text1"/>
          <w:sz w:val="24"/>
          <w:szCs w:val="24"/>
        </w:rPr>
      </w:pPr>
      <w:r w:rsidRPr="003C7DB9">
        <w:rPr>
          <w:rFonts w:cstheme="minorHAnsi"/>
          <w:b/>
          <w:noProof/>
          <w:color w:val="000000" w:themeColor="text1"/>
          <w:sz w:val="24"/>
          <w:szCs w:val="24"/>
          <w:lang w:val="en-US"/>
        </w:rPr>
        <w:t xml:space="preserve">                  </w:t>
      </w:r>
      <w:r w:rsidRPr="001062D9">
        <w:rPr>
          <w:rFonts w:cstheme="minorHAnsi"/>
          <w:b/>
          <w:noProof/>
          <w:color w:val="000000" w:themeColor="text1"/>
          <w:sz w:val="24"/>
          <w:szCs w:val="24"/>
        </w:rPr>
        <w:t xml:space="preserve">//4.1.1. Переменной присваиваем значение </w:t>
      </w:r>
      <w:r w:rsidRPr="001062D9">
        <w:rPr>
          <w:rFonts w:cstheme="minorHAnsi"/>
          <w:b/>
          <w:noProof/>
          <w:color w:val="E36C0A" w:themeColor="accent6" w:themeShade="BF"/>
          <w:sz w:val="24"/>
          <w:szCs w:val="24"/>
        </w:rPr>
        <w:t>функции</w:t>
      </w:r>
      <w:r w:rsidRPr="001062D9">
        <w:rPr>
          <w:rFonts w:cstheme="minorHAnsi"/>
          <w:b/>
          <w:noProof/>
          <w:color w:val="000000" w:themeColor="text1"/>
          <w:sz w:val="24"/>
          <w:szCs w:val="24"/>
        </w:rPr>
        <w:t>, чтобы мы могли использовать ее значение в этом циикле</w:t>
      </w:r>
    </w:p>
    <w:p w:rsidR="00BE0E49" w:rsidRPr="003C7DB9" w:rsidRDefault="00BE0E49" w:rsidP="00BE0E49">
      <w:pPr>
        <w:rPr>
          <w:rFonts w:cstheme="minorHAnsi"/>
          <w:b/>
          <w:noProof/>
          <w:color w:val="000000" w:themeColor="text1"/>
          <w:sz w:val="24"/>
          <w:szCs w:val="24"/>
          <w:lang w:val="en-US"/>
        </w:rPr>
      </w:pPr>
      <w:r w:rsidRPr="001062D9">
        <w:rPr>
          <w:rFonts w:cstheme="minorHAnsi"/>
          <w:b/>
          <w:noProof/>
          <w:color w:val="000000" w:themeColor="text1"/>
          <w:sz w:val="24"/>
          <w:szCs w:val="24"/>
        </w:rPr>
        <w:t xml:space="preserve">        </w:t>
      </w:r>
      <w:r w:rsidRPr="003C7DB9">
        <w:rPr>
          <w:rFonts w:cstheme="minorHAnsi"/>
          <w:b/>
          <w:noProof/>
          <w:color w:val="000000" w:themeColor="text1"/>
          <w:sz w:val="24"/>
          <w:szCs w:val="24"/>
          <w:lang w:val="en-US"/>
        </w:rPr>
        <w:t xml:space="preserve">$value_array_random_balls = array_random_balls();       </w:t>
      </w:r>
    </w:p>
    <w:p w:rsidR="00BE0E49" w:rsidRPr="001062D9" w:rsidRDefault="00BE0E49" w:rsidP="00BE0E49">
      <w:pPr>
        <w:rPr>
          <w:rFonts w:cstheme="minorHAnsi"/>
          <w:b/>
          <w:noProof/>
          <w:color w:val="000000" w:themeColor="text1"/>
          <w:sz w:val="24"/>
          <w:szCs w:val="24"/>
        </w:rPr>
      </w:pPr>
      <w:r w:rsidRPr="003C7DB9">
        <w:rPr>
          <w:rFonts w:cstheme="minorHAnsi"/>
          <w:b/>
          <w:noProof/>
          <w:color w:val="000000" w:themeColor="text1"/>
          <w:sz w:val="24"/>
          <w:szCs w:val="24"/>
          <w:lang w:val="en-US"/>
        </w:rPr>
        <w:t xml:space="preserve">        </w:t>
      </w:r>
      <w:r w:rsidRPr="001062D9">
        <w:rPr>
          <w:rFonts w:cstheme="minorHAnsi"/>
          <w:b/>
          <w:noProof/>
          <w:color w:val="000000" w:themeColor="text1"/>
          <w:sz w:val="24"/>
          <w:szCs w:val="24"/>
        </w:rPr>
        <w:t>$</w:t>
      </w:r>
      <w:r w:rsidRPr="003C7DB9">
        <w:rPr>
          <w:rFonts w:cstheme="minorHAnsi"/>
          <w:b/>
          <w:noProof/>
          <w:color w:val="000000" w:themeColor="text1"/>
          <w:sz w:val="24"/>
          <w:szCs w:val="24"/>
          <w:lang w:val="en-US"/>
        </w:rPr>
        <w:t>counter</w:t>
      </w:r>
      <w:r w:rsidRPr="001062D9">
        <w:rPr>
          <w:rFonts w:cstheme="minorHAnsi"/>
          <w:b/>
          <w:noProof/>
          <w:color w:val="000000" w:themeColor="text1"/>
          <w:sz w:val="24"/>
          <w:szCs w:val="24"/>
        </w:rPr>
        <w:t xml:space="preserve"> ++; </w:t>
      </w:r>
    </w:p>
    <w:p w:rsidR="00BE0E49" w:rsidRPr="001062D9" w:rsidRDefault="00BE0E49" w:rsidP="00BE0E49">
      <w:pPr>
        <w:rPr>
          <w:rFonts w:cstheme="minorHAnsi"/>
          <w:b/>
          <w:noProof/>
          <w:color w:val="000000" w:themeColor="text1"/>
          <w:sz w:val="24"/>
          <w:szCs w:val="24"/>
        </w:rPr>
      </w:pPr>
      <w:r w:rsidRPr="001062D9">
        <w:rPr>
          <w:rFonts w:cstheme="minorHAnsi"/>
          <w:b/>
          <w:noProof/>
          <w:color w:val="000000" w:themeColor="text1"/>
          <w:sz w:val="24"/>
          <w:szCs w:val="24"/>
        </w:rPr>
        <w:t xml:space="preserve">    }</w:t>
      </w:r>
    </w:p>
    <w:p w:rsidR="00BE0E49" w:rsidRPr="001062D9" w:rsidRDefault="00BE0E49" w:rsidP="00BE0E49">
      <w:pPr>
        <w:rPr>
          <w:rFonts w:cstheme="minorHAnsi"/>
          <w:b/>
          <w:noProof/>
          <w:color w:val="000000" w:themeColor="text1"/>
          <w:sz w:val="24"/>
          <w:szCs w:val="24"/>
        </w:rPr>
      </w:pPr>
      <w:r w:rsidRPr="001062D9">
        <w:rPr>
          <w:rFonts w:cstheme="minorHAnsi"/>
          <w:b/>
          <w:noProof/>
          <w:color w:val="000000" w:themeColor="text1"/>
          <w:sz w:val="24"/>
          <w:szCs w:val="24"/>
        </w:rPr>
        <w:lastRenderedPageBreak/>
        <w:t xml:space="preserve">        //5. Выведем количество итераций(повторений кода), которое было необходимым для выполнения условия задачи</w:t>
      </w:r>
    </w:p>
    <w:p w:rsidR="00BE0E49" w:rsidRPr="001062D9" w:rsidRDefault="00BE0E49" w:rsidP="00BE0E49">
      <w:pPr>
        <w:rPr>
          <w:rFonts w:cstheme="minorHAnsi"/>
          <w:b/>
          <w:noProof/>
          <w:color w:val="000000" w:themeColor="text1"/>
          <w:sz w:val="24"/>
          <w:szCs w:val="24"/>
        </w:rPr>
      </w:pPr>
      <w:r w:rsidRPr="001062D9">
        <w:rPr>
          <w:rFonts w:cstheme="minorHAnsi"/>
          <w:b/>
          <w:noProof/>
          <w:color w:val="000000" w:themeColor="text1"/>
          <w:sz w:val="24"/>
          <w:szCs w:val="24"/>
        </w:rPr>
        <w:t xml:space="preserve">    </w:t>
      </w:r>
      <w:r w:rsidRPr="003C7DB9">
        <w:rPr>
          <w:rFonts w:cstheme="minorHAnsi"/>
          <w:b/>
          <w:noProof/>
          <w:color w:val="000000" w:themeColor="text1"/>
          <w:sz w:val="24"/>
          <w:szCs w:val="24"/>
          <w:lang w:val="en-US"/>
        </w:rPr>
        <w:t>echo</w:t>
      </w:r>
      <w:r w:rsidRPr="001062D9">
        <w:rPr>
          <w:rFonts w:cstheme="minorHAnsi"/>
          <w:b/>
          <w:noProof/>
          <w:color w:val="000000" w:themeColor="text1"/>
          <w:sz w:val="24"/>
          <w:szCs w:val="24"/>
        </w:rPr>
        <w:t xml:space="preserve"> $</w:t>
      </w:r>
      <w:r w:rsidRPr="003C7DB9">
        <w:rPr>
          <w:rFonts w:cstheme="minorHAnsi"/>
          <w:b/>
          <w:noProof/>
          <w:color w:val="000000" w:themeColor="text1"/>
          <w:sz w:val="24"/>
          <w:szCs w:val="24"/>
          <w:lang w:val="en-US"/>
        </w:rPr>
        <w:t>counter</w:t>
      </w:r>
      <w:r w:rsidRPr="001062D9">
        <w:rPr>
          <w:rFonts w:cstheme="minorHAnsi"/>
          <w:b/>
          <w:noProof/>
          <w:color w:val="000000" w:themeColor="text1"/>
          <w:sz w:val="24"/>
          <w:szCs w:val="24"/>
        </w:rPr>
        <w:t>;</w:t>
      </w:r>
    </w:p>
    <w:p w:rsidR="00DA6EC2" w:rsidRPr="001062D9" w:rsidRDefault="00DA6EC2" w:rsidP="00BE0E49">
      <w:pPr>
        <w:rPr>
          <w:rFonts w:cstheme="minorHAnsi"/>
          <w:b/>
          <w:noProof/>
          <w:color w:val="000000" w:themeColor="text1"/>
          <w:sz w:val="24"/>
          <w:szCs w:val="24"/>
        </w:rPr>
      </w:pPr>
    </w:p>
    <w:p w:rsidR="00DA6EC2" w:rsidRPr="001062D9" w:rsidRDefault="00DA6EC2" w:rsidP="00DA6EC2">
      <w:pPr>
        <w:rPr>
          <w:rFonts w:ascii="Arial" w:hAnsi="Arial" w:cs="Arial"/>
          <w:b/>
          <w:noProof/>
          <w:color w:val="FF0000"/>
          <w:sz w:val="32"/>
          <w:szCs w:val="32"/>
        </w:rPr>
      </w:pPr>
      <w:r w:rsidRPr="001062D9">
        <w:rPr>
          <w:rFonts w:ascii="Arial Black" w:hAnsi="Arial Black" w:cs="Arial"/>
          <w:b/>
          <w:noProof/>
          <w:color w:val="FF0000"/>
          <w:sz w:val="36"/>
          <w:szCs w:val="36"/>
          <w:u w:val="single"/>
        </w:rPr>
        <w:t>Повторить код, который не заполняет массив новыми рандомными значениями</w:t>
      </w:r>
    </w:p>
    <w:p w:rsidR="00DA6EC2" w:rsidRPr="003C7DB9" w:rsidRDefault="00DA6EC2" w:rsidP="00DA6EC2">
      <w:pPr>
        <w:pStyle w:val="HTML"/>
        <w:shd w:val="clear" w:color="auto" w:fill="002240"/>
        <w:rPr>
          <w:noProof/>
          <w:color w:val="FFFFFF"/>
          <w:lang w:val="en-US"/>
        </w:rPr>
      </w:pPr>
      <w:r w:rsidRPr="003C7DB9">
        <w:rPr>
          <w:noProof/>
          <w:color w:val="FF80E1"/>
          <w:lang w:val="en-US"/>
        </w:rPr>
        <w:t xml:space="preserve">$average_numb </w:t>
      </w:r>
      <w:r w:rsidRPr="003C7DB9">
        <w:rPr>
          <w:noProof/>
          <w:color w:val="FF9D00"/>
          <w:lang w:val="en-US"/>
        </w:rPr>
        <w:t>= array</w:t>
      </w:r>
      <w:r w:rsidRPr="003C7DB9">
        <w:rPr>
          <w:noProof/>
          <w:color w:val="E1EFFF"/>
          <w:lang w:val="en-US"/>
        </w:rPr>
        <w:t>();</w:t>
      </w:r>
      <w:r w:rsidRPr="003C7DB9">
        <w:rPr>
          <w:noProof/>
          <w:color w:val="E1EFFF"/>
          <w:lang w:val="en-US"/>
        </w:rPr>
        <w:br/>
      </w:r>
      <w:r w:rsidRPr="003C7DB9">
        <w:rPr>
          <w:noProof/>
          <w:color w:val="FF9D00"/>
          <w:lang w:val="en-US"/>
        </w:rPr>
        <w:t xml:space="preserve">for </w:t>
      </w:r>
      <w:r w:rsidRPr="003C7DB9">
        <w:rPr>
          <w:noProof/>
          <w:color w:val="E1EFFF"/>
          <w:lang w:val="en-US"/>
        </w:rPr>
        <w:t>(</w:t>
      </w:r>
      <w:r w:rsidRPr="003C7DB9">
        <w:rPr>
          <w:noProof/>
          <w:color w:val="FF80E1"/>
          <w:lang w:val="en-US"/>
        </w:rPr>
        <w:t xml:space="preserve">$i </w:t>
      </w:r>
      <w:r w:rsidRPr="003C7DB9">
        <w:rPr>
          <w:noProof/>
          <w:color w:val="FF9D00"/>
          <w:lang w:val="en-US"/>
        </w:rPr>
        <w:t xml:space="preserve">= </w:t>
      </w:r>
      <w:r w:rsidRPr="003C7DB9">
        <w:rPr>
          <w:noProof/>
          <w:color w:val="FF628C"/>
          <w:lang w:val="en-US"/>
        </w:rPr>
        <w:t>0</w:t>
      </w:r>
      <w:r w:rsidRPr="003C7DB9">
        <w:rPr>
          <w:noProof/>
          <w:color w:val="E1EFFF"/>
          <w:lang w:val="en-US"/>
        </w:rPr>
        <w:t xml:space="preserve">; </w:t>
      </w:r>
      <w:r w:rsidRPr="003C7DB9">
        <w:rPr>
          <w:noProof/>
          <w:color w:val="FF80E1"/>
          <w:lang w:val="en-US"/>
        </w:rPr>
        <w:t xml:space="preserve">$i </w:t>
      </w:r>
      <w:r w:rsidRPr="003C7DB9">
        <w:rPr>
          <w:noProof/>
          <w:color w:val="FF9D00"/>
          <w:lang w:val="en-US"/>
        </w:rPr>
        <w:t xml:space="preserve">&lt; </w:t>
      </w:r>
      <w:r w:rsidRPr="003C7DB9">
        <w:rPr>
          <w:noProof/>
          <w:color w:val="FF628C"/>
          <w:lang w:val="en-US"/>
        </w:rPr>
        <w:t>3</w:t>
      </w:r>
      <w:r w:rsidRPr="003C7DB9">
        <w:rPr>
          <w:noProof/>
          <w:color w:val="E1EFFF"/>
          <w:lang w:val="en-US"/>
        </w:rPr>
        <w:t xml:space="preserve">; </w:t>
      </w:r>
      <w:r w:rsidRPr="003C7DB9">
        <w:rPr>
          <w:noProof/>
          <w:color w:val="FF80E1"/>
          <w:lang w:val="en-US"/>
        </w:rPr>
        <w:t>$i</w:t>
      </w:r>
      <w:r w:rsidRPr="003C7DB9">
        <w:rPr>
          <w:noProof/>
          <w:color w:val="FF9D00"/>
          <w:lang w:val="en-US"/>
        </w:rPr>
        <w:t>++</w:t>
      </w:r>
      <w:r w:rsidRPr="003C7DB9">
        <w:rPr>
          <w:noProof/>
          <w:color w:val="E1EFFF"/>
          <w:lang w:val="en-US"/>
        </w:rPr>
        <w:t>) {</w:t>
      </w:r>
      <w:r w:rsidRPr="003C7DB9">
        <w:rPr>
          <w:noProof/>
          <w:color w:val="E1EFFF"/>
          <w:lang w:val="en-US"/>
        </w:rPr>
        <w:br/>
      </w:r>
      <w:r w:rsidRPr="003C7DB9">
        <w:rPr>
          <w:noProof/>
          <w:color w:val="E1EFFF"/>
          <w:lang w:val="en-US"/>
        </w:rPr>
        <w:br/>
        <w:t xml:space="preserve">    </w:t>
      </w:r>
      <w:r w:rsidRPr="003C7DB9">
        <w:rPr>
          <w:noProof/>
          <w:color w:val="FF80E1"/>
          <w:lang w:val="en-US"/>
        </w:rPr>
        <w:t xml:space="preserve">$c </w:t>
      </w:r>
      <w:r w:rsidRPr="003C7DB9">
        <w:rPr>
          <w:noProof/>
          <w:color w:val="FF9D00"/>
          <w:lang w:val="en-US"/>
        </w:rPr>
        <w:t xml:space="preserve">= </w:t>
      </w:r>
      <w:r w:rsidRPr="003C7DB9">
        <w:rPr>
          <w:noProof/>
          <w:color w:val="FF628C"/>
          <w:lang w:val="en-US"/>
        </w:rPr>
        <w:t>0</w:t>
      </w:r>
      <w:r w:rsidRPr="003C7DB9">
        <w:rPr>
          <w:noProof/>
          <w:color w:val="E1EFFF"/>
          <w:lang w:val="en-US"/>
        </w:rPr>
        <w:t>;</w:t>
      </w:r>
      <w:r w:rsidRPr="003C7DB9">
        <w:rPr>
          <w:noProof/>
          <w:color w:val="E1EFFF"/>
          <w:lang w:val="en-US"/>
        </w:rPr>
        <w:br/>
        <w:t xml:space="preserve">    </w:t>
      </w:r>
      <w:r w:rsidRPr="003C7DB9">
        <w:rPr>
          <w:noProof/>
          <w:color w:val="FF80E1"/>
          <w:lang w:val="en-US"/>
        </w:rPr>
        <w:t xml:space="preserve">$second_arr </w:t>
      </w:r>
      <w:r w:rsidRPr="003C7DB9">
        <w:rPr>
          <w:noProof/>
          <w:color w:val="FF9D00"/>
          <w:lang w:val="en-US"/>
        </w:rPr>
        <w:t>= array</w:t>
      </w:r>
      <w:r w:rsidRPr="003C7DB9">
        <w:rPr>
          <w:noProof/>
          <w:color w:val="E1EFFF"/>
          <w:lang w:val="en-US"/>
        </w:rPr>
        <w:t>();</w:t>
      </w:r>
      <w:r w:rsidRPr="003C7DB9">
        <w:rPr>
          <w:noProof/>
          <w:color w:val="E1EFFF"/>
          <w:lang w:val="en-US"/>
        </w:rPr>
        <w:br/>
        <w:t xml:space="preserve">    </w:t>
      </w:r>
      <w:r w:rsidRPr="003C7DB9">
        <w:rPr>
          <w:noProof/>
          <w:color w:val="FF9D00"/>
          <w:lang w:val="en-US"/>
        </w:rPr>
        <w:t xml:space="preserve">while </w:t>
      </w:r>
      <w:r w:rsidRPr="003C7DB9">
        <w:rPr>
          <w:noProof/>
          <w:color w:val="E1EFFF"/>
          <w:lang w:val="en-US"/>
        </w:rPr>
        <w:t>(</w:t>
      </w:r>
      <w:r w:rsidRPr="003C7DB9">
        <w:rPr>
          <w:noProof/>
          <w:color w:val="FF80E1"/>
          <w:lang w:val="en-US"/>
        </w:rPr>
        <w:t xml:space="preserve">$win_balls </w:t>
      </w:r>
      <w:r w:rsidRPr="003C7DB9">
        <w:rPr>
          <w:noProof/>
          <w:color w:val="FF9D00"/>
          <w:lang w:val="en-US"/>
        </w:rPr>
        <w:t xml:space="preserve">!= </w:t>
      </w:r>
      <w:r w:rsidRPr="003C7DB9">
        <w:rPr>
          <w:noProof/>
          <w:color w:val="FF80E1"/>
          <w:lang w:val="en-US"/>
        </w:rPr>
        <w:t>$second_arr</w:t>
      </w:r>
      <w:r w:rsidRPr="003C7DB9">
        <w:rPr>
          <w:noProof/>
          <w:color w:val="E1EFFF"/>
          <w:lang w:val="en-US"/>
        </w:rPr>
        <w:t>) {</w:t>
      </w:r>
      <w:r w:rsidRPr="003C7DB9">
        <w:rPr>
          <w:noProof/>
          <w:color w:val="E1EFFF"/>
          <w:lang w:val="en-US"/>
        </w:rPr>
        <w:br/>
        <w:t xml:space="preserve">        </w:t>
      </w:r>
      <w:r w:rsidRPr="003C7DB9">
        <w:rPr>
          <w:noProof/>
          <w:color w:val="FF80E1"/>
          <w:lang w:val="en-US"/>
        </w:rPr>
        <w:t xml:space="preserve">$second_arr </w:t>
      </w:r>
      <w:r w:rsidRPr="003C7DB9">
        <w:rPr>
          <w:noProof/>
          <w:color w:val="FF9D00"/>
          <w:lang w:val="en-US"/>
        </w:rPr>
        <w:t xml:space="preserve">= </w:t>
      </w:r>
      <w:r w:rsidRPr="003C7DB9">
        <w:rPr>
          <w:noProof/>
          <w:color w:val="FFDD00"/>
          <w:lang w:val="en-US"/>
        </w:rPr>
        <w:t>secondArr</w:t>
      </w:r>
      <w:r w:rsidRPr="003C7DB9">
        <w:rPr>
          <w:noProof/>
          <w:color w:val="E1EFFF"/>
          <w:lang w:val="en-US"/>
        </w:rPr>
        <w:t>();</w:t>
      </w:r>
      <w:r w:rsidRPr="003C7DB9">
        <w:rPr>
          <w:noProof/>
          <w:color w:val="E1EFFF"/>
          <w:lang w:val="en-US"/>
        </w:rPr>
        <w:br/>
        <w:t xml:space="preserve">        </w:t>
      </w:r>
      <w:r w:rsidRPr="003C7DB9">
        <w:rPr>
          <w:noProof/>
          <w:color w:val="FF80E1"/>
          <w:lang w:val="en-US"/>
        </w:rPr>
        <w:t>$c</w:t>
      </w:r>
      <w:r w:rsidRPr="003C7DB9">
        <w:rPr>
          <w:noProof/>
          <w:color w:val="FF9D00"/>
          <w:lang w:val="en-US"/>
        </w:rPr>
        <w:t>++</w:t>
      </w:r>
      <w:r w:rsidRPr="003C7DB9">
        <w:rPr>
          <w:noProof/>
          <w:color w:val="E1EFFF"/>
          <w:lang w:val="en-US"/>
        </w:rPr>
        <w:t>;</w:t>
      </w:r>
      <w:r w:rsidRPr="003C7DB9">
        <w:rPr>
          <w:noProof/>
          <w:color w:val="E1EFFF"/>
          <w:lang w:val="en-US"/>
        </w:rPr>
        <w:br/>
        <w:t xml:space="preserve">    }</w:t>
      </w:r>
      <w:r w:rsidRPr="003C7DB9">
        <w:rPr>
          <w:noProof/>
          <w:color w:val="E1EFFF"/>
          <w:lang w:val="en-US"/>
        </w:rPr>
        <w:br/>
        <w:t xml:space="preserve">    </w:t>
      </w:r>
      <w:r w:rsidRPr="003C7DB9">
        <w:rPr>
          <w:noProof/>
          <w:color w:val="FF80E1"/>
          <w:lang w:val="en-US"/>
        </w:rPr>
        <w:t>$average_numb</w:t>
      </w:r>
      <w:r w:rsidRPr="003C7DB9">
        <w:rPr>
          <w:noProof/>
          <w:color w:val="E1EFFF"/>
          <w:lang w:val="en-US"/>
        </w:rPr>
        <w:t>[</w:t>
      </w:r>
      <w:r w:rsidRPr="003C7DB9">
        <w:rPr>
          <w:noProof/>
          <w:color w:val="FF80E1"/>
          <w:lang w:val="en-US"/>
        </w:rPr>
        <w:t>$i</w:t>
      </w:r>
      <w:r w:rsidRPr="003C7DB9">
        <w:rPr>
          <w:noProof/>
          <w:color w:val="E1EFFF"/>
          <w:lang w:val="en-US"/>
        </w:rPr>
        <w:t xml:space="preserve">] </w:t>
      </w:r>
      <w:r w:rsidRPr="003C7DB9">
        <w:rPr>
          <w:noProof/>
          <w:color w:val="FF9D00"/>
          <w:lang w:val="en-US"/>
        </w:rPr>
        <w:t xml:space="preserve">= </w:t>
      </w:r>
      <w:r w:rsidRPr="003C7DB9">
        <w:rPr>
          <w:noProof/>
          <w:color w:val="FF80E1"/>
          <w:lang w:val="en-US"/>
        </w:rPr>
        <w:t>$c</w:t>
      </w:r>
      <w:r w:rsidRPr="003C7DB9">
        <w:rPr>
          <w:noProof/>
          <w:color w:val="E1EFFF"/>
          <w:lang w:val="en-US"/>
        </w:rPr>
        <w:t>;</w:t>
      </w:r>
      <w:r w:rsidRPr="003C7DB9">
        <w:rPr>
          <w:noProof/>
          <w:color w:val="E1EFFF"/>
          <w:lang w:val="en-US"/>
        </w:rPr>
        <w:br/>
        <w:t>}</w:t>
      </w:r>
      <w:r w:rsidRPr="003C7DB9">
        <w:rPr>
          <w:noProof/>
          <w:color w:val="E1EFFF"/>
          <w:lang w:val="en-US"/>
        </w:rPr>
        <w:br/>
      </w:r>
      <w:r w:rsidRPr="003C7DB9">
        <w:rPr>
          <w:noProof/>
          <w:color w:val="E1EFFF"/>
          <w:lang w:val="en-US"/>
        </w:rPr>
        <w:br/>
      </w:r>
      <w:r w:rsidRPr="003C7DB9">
        <w:rPr>
          <w:noProof/>
          <w:color w:val="FF9D00"/>
          <w:lang w:val="en-US"/>
        </w:rPr>
        <w:t xml:space="preserve">echo </w:t>
      </w:r>
      <w:r w:rsidRPr="003C7DB9">
        <w:rPr>
          <w:noProof/>
          <w:color w:val="3AD900"/>
          <w:lang w:val="en-US"/>
        </w:rPr>
        <w:t xml:space="preserve">'&lt;br&gt;Количество тиражей, чтобы выиграть в лоттерею в первый раз: ' </w:t>
      </w:r>
      <w:r w:rsidRPr="003C7DB9">
        <w:rPr>
          <w:noProof/>
          <w:color w:val="FF9D00"/>
          <w:lang w:val="en-US"/>
        </w:rPr>
        <w:t xml:space="preserve">. </w:t>
      </w:r>
      <w:r w:rsidRPr="001062D9">
        <w:rPr>
          <w:noProof/>
          <w:color w:val="FF80E1"/>
        </w:rPr>
        <w:t>$</w:t>
      </w:r>
      <w:r w:rsidRPr="003C7DB9">
        <w:rPr>
          <w:noProof/>
          <w:color w:val="FF80E1"/>
          <w:lang w:val="en-US"/>
        </w:rPr>
        <w:t>average</w:t>
      </w:r>
      <w:r w:rsidRPr="001062D9">
        <w:rPr>
          <w:noProof/>
          <w:color w:val="FF80E1"/>
        </w:rPr>
        <w:t>_</w:t>
      </w:r>
      <w:r w:rsidRPr="003C7DB9">
        <w:rPr>
          <w:noProof/>
          <w:color w:val="FF80E1"/>
          <w:lang w:val="en-US"/>
        </w:rPr>
        <w:t>numb</w:t>
      </w:r>
      <w:r w:rsidRPr="001062D9">
        <w:rPr>
          <w:noProof/>
          <w:color w:val="E1EFFF"/>
        </w:rPr>
        <w:t>[</w:t>
      </w:r>
      <w:r w:rsidRPr="001062D9">
        <w:rPr>
          <w:noProof/>
          <w:color w:val="FF628C"/>
        </w:rPr>
        <w:t>0</w:t>
      </w:r>
      <w:r w:rsidRPr="001062D9">
        <w:rPr>
          <w:noProof/>
          <w:color w:val="E1EFFF"/>
        </w:rPr>
        <w:t xml:space="preserve">] </w:t>
      </w:r>
      <w:r w:rsidRPr="001062D9">
        <w:rPr>
          <w:noProof/>
          <w:color w:val="FF9D00"/>
        </w:rPr>
        <w:t xml:space="preserve">. </w:t>
      </w:r>
      <w:r w:rsidRPr="001062D9">
        <w:rPr>
          <w:noProof/>
          <w:color w:val="3AD900"/>
        </w:rPr>
        <w:t>' штук'</w:t>
      </w:r>
      <w:r w:rsidRPr="001062D9">
        <w:rPr>
          <w:noProof/>
          <w:color w:val="E1EFFF"/>
        </w:rPr>
        <w:t>;</w:t>
      </w:r>
      <w:r w:rsidRPr="001062D9">
        <w:rPr>
          <w:noProof/>
          <w:color w:val="E1EFFF"/>
        </w:rPr>
        <w:br/>
      </w:r>
      <w:r w:rsidRPr="003C7DB9">
        <w:rPr>
          <w:noProof/>
          <w:color w:val="FF9D00"/>
          <w:lang w:val="en-US"/>
        </w:rPr>
        <w:t>echo</w:t>
      </w:r>
      <w:r w:rsidRPr="001062D9">
        <w:rPr>
          <w:noProof/>
          <w:color w:val="FF9D00"/>
        </w:rPr>
        <w:t xml:space="preserve"> </w:t>
      </w:r>
      <w:r w:rsidRPr="001062D9">
        <w:rPr>
          <w:noProof/>
          <w:color w:val="3AD900"/>
        </w:rPr>
        <w:t>'&lt;</w:t>
      </w:r>
      <w:r w:rsidRPr="003C7DB9">
        <w:rPr>
          <w:noProof/>
          <w:color w:val="3AD900"/>
          <w:lang w:val="en-US"/>
        </w:rPr>
        <w:t>br</w:t>
      </w:r>
      <w:r w:rsidRPr="001062D9">
        <w:rPr>
          <w:noProof/>
          <w:color w:val="3AD900"/>
        </w:rPr>
        <w:t xml:space="preserve">&gt;Количество тиражей, чтобы выиграть в лоттерею в первый раз: ' </w:t>
      </w:r>
      <w:r w:rsidRPr="001062D9">
        <w:rPr>
          <w:noProof/>
          <w:color w:val="FF9D00"/>
        </w:rPr>
        <w:t xml:space="preserve">. </w:t>
      </w:r>
      <w:r w:rsidRPr="001062D9">
        <w:rPr>
          <w:noProof/>
          <w:color w:val="FF80E1"/>
        </w:rPr>
        <w:t>$</w:t>
      </w:r>
      <w:r w:rsidRPr="003C7DB9">
        <w:rPr>
          <w:noProof/>
          <w:color w:val="FF80E1"/>
          <w:lang w:val="en-US"/>
        </w:rPr>
        <w:t>average</w:t>
      </w:r>
      <w:r w:rsidRPr="001062D9">
        <w:rPr>
          <w:noProof/>
          <w:color w:val="FF80E1"/>
        </w:rPr>
        <w:t>_</w:t>
      </w:r>
      <w:r w:rsidRPr="003C7DB9">
        <w:rPr>
          <w:noProof/>
          <w:color w:val="FF80E1"/>
          <w:lang w:val="en-US"/>
        </w:rPr>
        <w:t>numb</w:t>
      </w:r>
      <w:r w:rsidRPr="001062D9">
        <w:rPr>
          <w:noProof/>
          <w:color w:val="E1EFFF"/>
        </w:rPr>
        <w:t>[</w:t>
      </w:r>
      <w:r w:rsidRPr="001062D9">
        <w:rPr>
          <w:noProof/>
          <w:color w:val="FF628C"/>
        </w:rPr>
        <w:t>1</w:t>
      </w:r>
      <w:r w:rsidRPr="001062D9">
        <w:rPr>
          <w:noProof/>
          <w:color w:val="E1EFFF"/>
        </w:rPr>
        <w:t xml:space="preserve">] </w:t>
      </w:r>
      <w:r w:rsidRPr="001062D9">
        <w:rPr>
          <w:noProof/>
          <w:color w:val="FF9D00"/>
        </w:rPr>
        <w:t xml:space="preserve">. </w:t>
      </w:r>
      <w:r w:rsidRPr="001062D9">
        <w:rPr>
          <w:noProof/>
          <w:color w:val="3AD900"/>
        </w:rPr>
        <w:t>' штук'</w:t>
      </w:r>
      <w:r w:rsidRPr="001062D9">
        <w:rPr>
          <w:noProof/>
          <w:color w:val="E1EFFF"/>
        </w:rPr>
        <w:t>;</w:t>
      </w:r>
      <w:r w:rsidRPr="001062D9">
        <w:rPr>
          <w:noProof/>
          <w:color w:val="E1EFFF"/>
        </w:rPr>
        <w:br/>
      </w:r>
      <w:r w:rsidRPr="003C7DB9">
        <w:rPr>
          <w:noProof/>
          <w:color w:val="FF9D00"/>
          <w:lang w:val="en-US"/>
        </w:rPr>
        <w:t>echo</w:t>
      </w:r>
      <w:r w:rsidRPr="001062D9">
        <w:rPr>
          <w:noProof/>
          <w:color w:val="FF9D00"/>
        </w:rPr>
        <w:t xml:space="preserve"> </w:t>
      </w:r>
      <w:r w:rsidRPr="001062D9">
        <w:rPr>
          <w:noProof/>
          <w:color w:val="3AD900"/>
        </w:rPr>
        <w:t>'&lt;</w:t>
      </w:r>
      <w:r w:rsidRPr="003C7DB9">
        <w:rPr>
          <w:noProof/>
          <w:color w:val="3AD900"/>
          <w:lang w:val="en-US"/>
        </w:rPr>
        <w:t>br</w:t>
      </w:r>
      <w:r w:rsidRPr="001062D9">
        <w:rPr>
          <w:noProof/>
          <w:color w:val="3AD900"/>
        </w:rPr>
        <w:t xml:space="preserve">&gt;Количество тиражей, чтобы выиграть в лоттерею в первый раз: ' </w:t>
      </w:r>
      <w:r w:rsidRPr="001062D9">
        <w:rPr>
          <w:noProof/>
          <w:color w:val="FF9D00"/>
        </w:rPr>
        <w:t xml:space="preserve">. </w:t>
      </w:r>
      <w:r w:rsidRPr="001062D9">
        <w:rPr>
          <w:noProof/>
          <w:color w:val="FF80E1"/>
        </w:rPr>
        <w:t>$</w:t>
      </w:r>
      <w:r w:rsidRPr="003C7DB9">
        <w:rPr>
          <w:noProof/>
          <w:color w:val="FF80E1"/>
          <w:lang w:val="en-US"/>
        </w:rPr>
        <w:t>average</w:t>
      </w:r>
      <w:r w:rsidRPr="001062D9">
        <w:rPr>
          <w:noProof/>
          <w:color w:val="FF80E1"/>
        </w:rPr>
        <w:t>_</w:t>
      </w:r>
      <w:r w:rsidRPr="003C7DB9">
        <w:rPr>
          <w:noProof/>
          <w:color w:val="FF80E1"/>
          <w:lang w:val="en-US"/>
        </w:rPr>
        <w:t>numb</w:t>
      </w:r>
      <w:r w:rsidRPr="001062D9">
        <w:rPr>
          <w:noProof/>
          <w:color w:val="E1EFFF"/>
        </w:rPr>
        <w:t>[</w:t>
      </w:r>
      <w:r w:rsidRPr="001062D9">
        <w:rPr>
          <w:noProof/>
          <w:color w:val="FF628C"/>
        </w:rPr>
        <w:t>2</w:t>
      </w:r>
      <w:r w:rsidRPr="001062D9">
        <w:rPr>
          <w:noProof/>
          <w:color w:val="E1EFFF"/>
        </w:rPr>
        <w:t xml:space="preserve">] </w:t>
      </w:r>
      <w:r w:rsidRPr="001062D9">
        <w:rPr>
          <w:noProof/>
          <w:color w:val="FF9D00"/>
        </w:rPr>
        <w:t xml:space="preserve">. </w:t>
      </w:r>
      <w:r w:rsidRPr="001062D9">
        <w:rPr>
          <w:noProof/>
          <w:color w:val="3AD900"/>
        </w:rPr>
        <w:t>' штук'</w:t>
      </w:r>
      <w:r w:rsidRPr="001062D9">
        <w:rPr>
          <w:noProof/>
          <w:color w:val="E1EFFF"/>
        </w:rPr>
        <w:t>;</w:t>
      </w:r>
      <w:r w:rsidRPr="001062D9">
        <w:rPr>
          <w:noProof/>
          <w:color w:val="E1EFFF"/>
        </w:rPr>
        <w:br/>
      </w:r>
      <w:r w:rsidRPr="001062D9">
        <w:rPr>
          <w:noProof/>
          <w:color w:val="E1EFFF"/>
        </w:rPr>
        <w:br/>
      </w:r>
      <w:r w:rsidRPr="003C7DB9">
        <w:rPr>
          <w:noProof/>
          <w:color w:val="FF9D00"/>
          <w:lang w:val="en-US"/>
        </w:rPr>
        <w:t>echo</w:t>
      </w:r>
      <w:r w:rsidRPr="001062D9">
        <w:rPr>
          <w:noProof/>
          <w:color w:val="FF9D00"/>
        </w:rPr>
        <w:t xml:space="preserve"> </w:t>
      </w:r>
      <w:r w:rsidRPr="001062D9">
        <w:rPr>
          <w:noProof/>
          <w:color w:val="3AD900"/>
        </w:rPr>
        <w:t>'&lt;</w:t>
      </w:r>
      <w:r w:rsidRPr="003C7DB9">
        <w:rPr>
          <w:noProof/>
          <w:color w:val="3AD900"/>
          <w:lang w:val="en-US"/>
        </w:rPr>
        <w:t>br</w:t>
      </w:r>
      <w:r w:rsidRPr="001062D9">
        <w:rPr>
          <w:noProof/>
          <w:color w:val="3AD900"/>
        </w:rPr>
        <w:t xml:space="preserve">&gt;Среднеарифметическое тиражей из трех лоттерей для выиграша: ' </w:t>
      </w:r>
      <w:r w:rsidRPr="001062D9">
        <w:rPr>
          <w:noProof/>
          <w:color w:val="FF9D00"/>
        </w:rPr>
        <w:t xml:space="preserve">. </w:t>
      </w:r>
      <w:r w:rsidRPr="003C7DB9">
        <w:rPr>
          <w:noProof/>
          <w:color w:val="80FFBB"/>
          <w:lang w:val="en-US"/>
        </w:rPr>
        <w:t>round</w:t>
      </w:r>
      <w:r w:rsidRPr="001062D9">
        <w:rPr>
          <w:noProof/>
          <w:color w:val="E1EFFF"/>
        </w:rPr>
        <w:t>(</w:t>
      </w:r>
      <w:r w:rsidRPr="003C7DB9">
        <w:rPr>
          <w:noProof/>
          <w:color w:val="80FFBB"/>
          <w:lang w:val="en-US"/>
        </w:rPr>
        <w:t>array</w:t>
      </w:r>
      <w:r w:rsidRPr="001062D9">
        <w:rPr>
          <w:noProof/>
          <w:color w:val="80FFBB"/>
        </w:rPr>
        <w:t>_</w:t>
      </w:r>
      <w:r w:rsidRPr="003C7DB9">
        <w:rPr>
          <w:noProof/>
          <w:color w:val="80FFBB"/>
          <w:lang w:val="en-US"/>
        </w:rPr>
        <w:t>sum</w:t>
      </w:r>
      <w:r w:rsidRPr="001062D9">
        <w:rPr>
          <w:noProof/>
          <w:color w:val="E1EFFF"/>
        </w:rPr>
        <w:t>(</w:t>
      </w:r>
      <w:r w:rsidRPr="001062D9">
        <w:rPr>
          <w:noProof/>
          <w:color w:val="FF80E1"/>
        </w:rPr>
        <w:t>$</w:t>
      </w:r>
      <w:r w:rsidRPr="003C7DB9">
        <w:rPr>
          <w:noProof/>
          <w:color w:val="FF80E1"/>
          <w:lang w:val="en-US"/>
        </w:rPr>
        <w:t>average</w:t>
      </w:r>
      <w:r w:rsidRPr="001062D9">
        <w:rPr>
          <w:noProof/>
          <w:color w:val="FF80E1"/>
        </w:rPr>
        <w:t>_</w:t>
      </w:r>
      <w:r w:rsidRPr="003C7DB9">
        <w:rPr>
          <w:noProof/>
          <w:color w:val="FF80E1"/>
          <w:lang w:val="en-US"/>
        </w:rPr>
        <w:t>numb</w:t>
      </w:r>
      <w:r w:rsidRPr="001062D9">
        <w:rPr>
          <w:noProof/>
          <w:color w:val="E1EFFF"/>
        </w:rPr>
        <w:t xml:space="preserve">) </w:t>
      </w:r>
      <w:r w:rsidRPr="001062D9">
        <w:rPr>
          <w:noProof/>
          <w:color w:val="FF9D00"/>
        </w:rPr>
        <w:t xml:space="preserve">/ </w:t>
      </w:r>
      <w:r w:rsidRPr="003C7DB9">
        <w:rPr>
          <w:noProof/>
          <w:color w:val="80FFBB"/>
          <w:lang w:val="en-US"/>
        </w:rPr>
        <w:t>count</w:t>
      </w:r>
      <w:r w:rsidRPr="001062D9">
        <w:rPr>
          <w:noProof/>
          <w:color w:val="E1EFFF"/>
        </w:rPr>
        <w:t>(</w:t>
      </w:r>
      <w:r w:rsidRPr="001062D9">
        <w:rPr>
          <w:noProof/>
          <w:color w:val="FF80E1"/>
        </w:rPr>
        <w:t>$</w:t>
      </w:r>
      <w:r w:rsidRPr="003C7DB9">
        <w:rPr>
          <w:noProof/>
          <w:color w:val="FF80E1"/>
          <w:lang w:val="en-US"/>
        </w:rPr>
        <w:t>average</w:t>
      </w:r>
      <w:r w:rsidRPr="001062D9">
        <w:rPr>
          <w:noProof/>
          <w:color w:val="FF80E1"/>
        </w:rPr>
        <w:t>_</w:t>
      </w:r>
      <w:r w:rsidRPr="003C7DB9">
        <w:rPr>
          <w:noProof/>
          <w:color w:val="FF80E1"/>
          <w:lang w:val="en-US"/>
        </w:rPr>
        <w:t>numb</w:t>
      </w:r>
      <w:r w:rsidRPr="001062D9">
        <w:rPr>
          <w:noProof/>
          <w:color w:val="E1EFFF"/>
        </w:rPr>
        <w:t xml:space="preserve">)) </w:t>
      </w:r>
      <w:r w:rsidRPr="001062D9">
        <w:rPr>
          <w:noProof/>
          <w:color w:val="FF9D00"/>
        </w:rPr>
        <w:t xml:space="preserve">. </w:t>
      </w:r>
      <w:r w:rsidRPr="003C7DB9">
        <w:rPr>
          <w:noProof/>
          <w:color w:val="3AD900"/>
          <w:lang w:val="en-US"/>
        </w:rPr>
        <w:t>'штук'</w:t>
      </w:r>
      <w:r w:rsidRPr="003C7DB9">
        <w:rPr>
          <w:noProof/>
          <w:color w:val="E1EFFF"/>
          <w:lang w:val="en-US"/>
        </w:rPr>
        <w:t>;</w:t>
      </w:r>
    </w:p>
    <w:p w:rsidR="00DA6EC2" w:rsidRPr="003C7DB9" w:rsidRDefault="00DA6EC2" w:rsidP="00DA6EC2">
      <w:pPr>
        <w:rPr>
          <w:rFonts w:ascii="Arial Black" w:hAnsi="Arial Black" w:cs="Arial"/>
          <w:b/>
          <w:noProof/>
          <w:color w:val="FF0000"/>
          <w:sz w:val="36"/>
          <w:szCs w:val="36"/>
          <w:u w:val="single"/>
          <w:lang w:val="en-US"/>
        </w:rPr>
      </w:pPr>
    </w:p>
    <w:p w:rsidR="00DA6EC2" w:rsidRPr="001062D9" w:rsidRDefault="00DA6EC2" w:rsidP="00DA6EC2">
      <w:pPr>
        <w:spacing w:line="240" w:lineRule="auto"/>
        <w:rPr>
          <w:rFonts w:cstheme="minorHAnsi"/>
          <w:noProof/>
          <w:color w:val="000000"/>
          <w:sz w:val="24"/>
          <w:szCs w:val="24"/>
          <w:shd w:val="clear" w:color="auto" w:fill="F7F7F7"/>
        </w:rPr>
      </w:pPr>
      <w:r w:rsidRPr="001062D9">
        <w:rPr>
          <w:rFonts w:cstheme="minorHAnsi"/>
          <w:noProof/>
          <w:color w:val="000000"/>
          <w:sz w:val="24"/>
          <w:szCs w:val="24"/>
          <w:shd w:val="clear" w:color="auto" w:fill="F7F7F7"/>
        </w:rPr>
        <w:t>Сравниваем массивы с выиграшными и рандомными шарами</w:t>
      </w:r>
    </w:p>
    <w:p w:rsidR="00DA6EC2" w:rsidRPr="001062D9" w:rsidRDefault="00DA6EC2" w:rsidP="00DA6EC2">
      <w:pPr>
        <w:spacing w:line="240" w:lineRule="auto"/>
        <w:rPr>
          <w:rFonts w:cstheme="minorHAnsi"/>
          <w:noProof/>
          <w:color w:val="000000"/>
          <w:sz w:val="24"/>
          <w:szCs w:val="24"/>
          <w:shd w:val="clear" w:color="auto" w:fill="F7F7F7"/>
        </w:rPr>
      </w:pPr>
      <w:r w:rsidRPr="001062D9">
        <w:rPr>
          <w:rFonts w:cstheme="minorHAnsi"/>
          <w:noProof/>
          <w:color w:val="000000"/>
          <w:sz w:val="24"/>
          <w:szCs w:val="24"/>
          <w:shd w:val="clear" w:color="auto" w:fill="F7F7F7"/>
        </w:rPr>
        <w:t xml:space="preserve"> * - Для того, чтобы посчитать количество итераций ставим условие, что сравнение массивов будет просходить в цикле </w:t>
      </w:r>
      <w:r w:rsidRPr="003C7DB9">
        <w:rPr>
          <w:rFonts w:cstheme="minorHAnsi"/>
          <w:noProof/>
          <w:color w:val="000000"/>
          <w:sz w:val="24"/>
          <w:szCs w:val="24"/>
          <w:shd w:val="clear" w:color="auto" w:fill="F7F7F7"/>
          <w:lang w:val="en-US"/>
        </w:rPr>
        <w:t>while</w:t>
      </w:r>
    </w:p>
    <w:p w:rsidR="00DA6EC2" w:rsidRPr="001062D9" w:rsidRDefault="00DA6EC2" w:rsidP="00DA6EC2">
      <w:pPr>
        <w:spacing w:line="240" w:lineRule="auto"/>
        <w:rPr>
          <w:rFonts w:cstheme="minorHAnsi"/>
          <w:noProof/>
          <w:color w:val="000000"/>
          <w:sz w:val="24"/>
          <w:szCs w:val="24"/>
          <w:shd w:val="clear" w:color="auto" w:fill="F7F7F7"/>
        </w:rPr>
      </w:pPr>
      <w:r w:rsidRPr="001062D9">
        <w:rPr>
          <w:rFonts w:cstheme="minorHAnsi"/>
          <w:noProof/>
          <w:color w:val="000000"/>
          <w:sz w:val="24"/>
          <w:szCs w:val="24"/>
          <w:shd w:val="clear" w:color="auto" w:fill="F7F7F7"/>
        </w:rPr>
        <w:t xml:space="preserve"> * до тех пор, пока шары не совпадут в двух массивах.</w:t>
      </w:r>
    </w:p>
    <w:p w:rsidR="00DA6EC2" w:rsidRPr="001062D9" w:rsidRDefault="00DA6EC2" w:rsidP="00DA6EC2">
      <w:pPr>
        <w:spacing w:line="240" w:lineRule="auto"/>
        <w:rPr>
          <w:rFonts w:cstheme="minorHAnsi"/>
          <w:noProof/>
          <w:color w:val="000000"/>
          <w:sz w:val="24"/>
          <w:szCs w:val="24"/>
          <w:shd w:val="clear" w:color="auto" w:fill="F7F7F7"/>
        </w:rPr>
      </w:pPr>
      <w:r w:rsidRPr="001062D9">
        <w:rPr>
          <w:rFonts w:cstheme="minorHAnsi"/>
          <w:noProof/>
          <w:color w:val="000000"/>
          <w:sz w:val="24"/>
          <w:szCs w:val="24"/>
          <w:shd w:val="clear" w:color="auto" w:fill="F7F7F7"/>
        </w:rPr>
        <w:t xml:space="preserve"> * - Также для использования кода, который генерирует заполнение второго массива рандомными шарами, вызываем функцию </w:t>
      </w:r>
      <w:r w:rsidRPr="003C7DB9">
        <w:rPr>
          <w:rFonts w:cstheme="minorHAnsi"/>
          <w:noProof/>
          <w:color w:val="000000"/>
          <w:sz w:val="24"/>
          <w:szCs w:val="24"/>
          <w:shd w:val="clear" w:color="auto" w:fill="F7F7F7"/>
          <w:lang w:val="en-US"/>
        </w:rPr>
        <w:t>secondArr</w:t>
      </w:r>
      <w:r w:rsidRPr="001062D9">
        <w:rPr>
          <w:rFonts w:cstheme="minorHAnsi"/>
          <w:noProof/>
          <w:color w:val="000000"/>
          <w:sz w:val="24"/>
          <w:szCs w:val="24"/>
          <w:shd w:val="clear" w:color="auto" w:fill="F7F7F7"/>
        </w:rPr>
        <w:t>():</w:t>
      </w:r>
    </w:p>
    <w:p w:rsidR="00DA6EC2" w:rsidRPr="001062D9" w:rsidRDefault="00DA6EC2" w:rsidP="00DA6EC2">
      <w:pPr>
        <w:spacing w:line="240" w:lineRule="auto"/>
        <w:rPr>
          <w:rFonts w:cstheme="minorHAnsi"/>
          <w:noProof/>
          <w:color w:val="000000"/>
          <w:sz w:val="24"/>
          <w:szCs w:val="24"/>
          <w:shd w:val="clear" w:color="auto" w:fill="F7F7F7"/>
        </w:rPr>
      </w:pPr>
      <w:r w:rsidRPr="001062D9">
        <w:rPr>
          <w:rFonts w:cstheme="minorHAnsi"/>
          <w:noProof/>
          <w:color w:val="000000"/>
          <w:sz w:val="24"/>
          <w:szCs w:val="24"/>
          <w:shd w:val="clear" w:color="auto" w:fill="F7F7F7"/>
        </w:rPr>
        <w:t xml:space="preserve"> * $</w:t>
      </w:r>
      <w:r w:rsidRPr="003C7DB9">
        <w:rPr>
          <w:rFonts w:cstheme="minorHAnsi"/>
          <w:noProof/>
          <w:color w:val="000000"/>
          <w:sz w:val="24"/>
          <w:szCs w:val="24"/>
          <w:shd w:val="clear" w:color="auto" w:fill="F7F7F7"/>
          <w:lang w:val="en-US"/>
        </w:rPr>
        <w:t>second</w:t>
      </w:r>
      <w:r w:rsidRPr="001062D9">
        <w:rPr>
          <w:rFonts w:cstheme="minorHAnsi"/>
          <w:noProof/>
          <w:color w:val="000000"/>
          <w:sz w:val="24"/>
          <w:szCs w:val="24"/>
          <w:shd w:val="clear" w:color="auto" w:fill="F7F7F7"/>
        </w:rPr>
        <w:t>_</w:t>
      </w:r>
      <w:r w:rsidRPr="003C7DB9">
        <w:rPr>
          <w:rFonts w:cstheme="minorHAnsi"/>
          <w:noProof/>
          <w:color w:val="000000"/>
          <w:sz w:val="24"/>
          <w:szCs w:val="24"/>
          <w:shd w:val="clear" w:color="auto" w:fill="F7F7F7"/>
          <w:lang w:val="en-US"/>
        </w:rPr>
        <w:t>arr</w:t>
      </w:r>
      <w:r w:rsidRPr="001062D9">
        <w:rPr>
          <w:rFonts w:cstheme="minorHAnsi"/>
          <w:noProof/>
          <w:color w:val="000000"/>
          <w:sz w:val="24"/>
          <w:szCs w:val="24"/>
          <w:shd w:val="clear" w:color="auto" w:fill="F7F7F7"/>
        </w:rPr>
        <w:t xml:space="preserve"> = </w:t>
      </w:r>
      <w:r w:rsidRPr="003C7DB9">
        <w:rPr>
          <w:rFonts w:cstheme="minorHAnsi"/>
          <w:noProof/>
          <w:color w:val="000000"/>
          <w:sz w:val="24"/>
          <w:szCs w:val="24"/>
          <w:shd w:val="clear" w:color="auto" w:fill="F7F7F7"/>
          <w:lang w:val="en-US"/>
        </w:rPr>
        <w:t>secondArr</w:t>
      </w:r>
      <w:r w:rsidRPr="001062D9">
        <w:rPr>
          <w:rFonts w:cstheme="minorHAnsi"/>
          <w:noProof/>
          <w:color w:val="000000"/>
          <w:sz w:val="24"/>
          <w:szCs w:val="24"/>
          <w:shd w:val="clear" w:color="auto" w:fill="F7F7F7"/>
        </w:rPr>
        <w:t>();</w:t>
      </w:r>
    </w:p>
    <w:p w:rsidR="00DA6EC2" w:rsidRPr="001062D9" w:rsidRDefault="00DA6EC2" w:rsidP="00DA6EC2">
      <w:pPr>
        <w:spacing w:line="240" w:lineRule="auto"/>
        <w:rPr>
          <w:rFonts w:cstheme="minorHAnsi"/>
          <w:noProof/>
          <w:color w:val="000000"/>
          <w:sz w:val="24"/>
          <w:szCs w:val="24"/>
          <w:shd w:val="clear" w:color="auto" w:fill="F7F7F7"/>
        </w:rPr>
      </w:pPr>
      <w:r w:rsidRPr="001062D9">
        <w:rPr>
          <w:rFonts w:cstheme="minorHAnsi"/>
          <w:noProof/>
          <w:color w:val="000000"/>
          <w:sz w:val="24"/>
          <w:szCs w:val="24"/>
          <w:shd w:val="clear" w:color="auto" w:fill="F7F7F7"/>
        </w:rPr>
        <w:t xml:space="preserve"> *  5. Узнаем среднее арифметическое 3-тиражей для выиграша 3 шаров с 15:</w:t>
      </w:r>
    </w:p>
    <w:p w:rsidR="00DA6EC2" w:rsidRPr="001062D9" w:rsidRDefault="00DA6EC2" w:rsidP="00DA6EC2">
      <w:pPr>
        <w:spacing w:line="240" w:lineRule="auto"/>
        <w:rPr>
          <w:rFonts w:cstheme="minorHAnsi"/>
          <w:noProof/>
          <w:color w:val="000000"/>
          <w:sz w:val="24"/>
          <w:szCs w:val="24"/>
          <w:shd w:val="clear" w:color="auto" w:fill="F7F7F7"/>
        </w:rPr>
      </w:pPr>
      <w:r w:rsidRPr="001062D9">
        <w:rPr>
          <w:rFonts w:cstheme="minorHAnsi"/>
          <w:noProof/>
          <w:color w:val="000000"/>
          <w:sz w:val="24"/>
          <w:szCs w:val="24"/>
          <w:shd w:val="clear" w:color="auto" w:fill="F7F7F7"/>
        </w:rPr>
        <w:t xml:space="preserve"> * - для этого нам нужно повторить код сравнения 3 раза и записать результат 3 итераций в новый пустой массив:</w:t>
      </w:r>
    </w:p>
    <w:p w:rsidR="00DA6EC2" w:rsidRPr="001062D9" w:rsidRDefault="00DA6EC2" w:rsidP="00DA6EC2">
      <w:pPr>
        <w:spacing w:line="240" w:lineRule="auto"/>
        <w:rPr>
          <w:rFonts w:cstheme="minorHAnsi"/>
          <w:noProof/>
          <w:color w:val="000000"/>
          <w:sz w:val="24"/>
          <w:szCs w:val="24"/>
          <w:shd w:val="clear" w:color="auto" w:fill="F7F7F7"/>
        </w:rPr>
      </w:pPr>
      <w:r w:rsidRPr="001062D9">
        <w:rPr>
          <w:rFonts w:cstheme="minorHAnsi"/>
          <w:noProof/>
          <w:color w:val="000000"/>
          <w:sz w:val="24"/>
          <w:szCs w:val="24"/>
          <w:shd w:val="clear" w:color="auto" w:fill="F7F7F7"/>
        </w:rPr>
        <w:t xml:space="preserve"> * $</w:t>
      </w:r>
      <w:r w:rsidRPr="003C7DB9">
        <w:rPr>
          <w:rFonts w:cstheme="minorHAnsi"/>
          <w:noProof/>
          <w:color w:val="000000"/>
          <w:sz w:val="24"/>
          <w:szCs w:val="24"/>
          <w:shd w:val="clear" w:color="auto" w:fill="F7F7F7"/>
          <w:lang w:val="en-US"/>
        </w:rPr>
        <w:t>average</w:t>
      </w:r>
      <w:r w:rsidRPr="001062D9">
        <w:rPr>
          <w:rFonts w:cstheme="minorHAnsi"/>
          <w:noProof/>
          <w:color w:val="000000"/>
          <w:sz w:val="24"/>
          <w:szCs w:val="24"/>
          <w:shd w:val="clear" w:color="auto" w:fill="F7F7F7"/>
        </w:rPr>
        <w:t>_</w:t>
      </w:r>
      <w:r w:rsidRPr="003C7DB9">
        <w:rPr>
          <w:rFonts w:cstheme="minorHAnsi"/>
          <w:noProof/>
          <w:color w:val="000000"/>
          <w:sz w:val="24"/>
          <w:szCs w:val="24"/>
          <w:shd w:val="clear" w:color="auto" w:fill="F7F7F7"/>
          <w:lang w:val="en-US"/>
        </w:rPr>
        <w:t>numb</w:t>
      </w:r>
      <w:r w:rsidRPr="001062D9">
        <w:rPr>
          <w:rFonts w:cstheme="minorHAnsi"/>
          <w:noProof/>
          <w:color w:val="000000"/>
          <w:sz w:val="24"/>
          <w:szCs w:val="24"/>
          <w:shd w:val="clear" w:color="auto" w:fill="F7F7F7"/>
        </w:rPr>
        <w:t xml:space="preserve"> = </w:t>
      </w:r>
      <w:r w:rsidRPr="003C7DB9">
        <w:rPr>
          <w:rFonts w:cstheme="minorHAnsi"/>
          <w:noProof/>
          <w:color w:val="000000"/>
          <w:sz w:val="24"/>
          <w:szCs w:val="24"/>
          <w:shd w:val="clear" w:color="auto" w:fill="F7F7F7"/>
          <w:lang w:val="en-US"/>
        </w:rPr>
        <w:t>array</w:t>
      </w:r>
      <w:r w:rsidRPr="001062D9">
        <w:rPr>
          <w:rFonts w:cstheme="minorHAnsi"/>
          <w:noProof/>
          <w:color w:val="000000"/>
          <w:sz w:val="24"/>
          <w:szCs w:val="24"/>
          <w:shd w:val="clear" w:color="auto" w:fill="F7F7F7"/>
        </w:rPr>
        <w:t>();</w:t>
      </w:r>
    </w:p>
    <w:p w:rsidR="00DA6EC2" w:rsidRPr="001062D9" w:rsidRDefault="00DA6EC2" w:rsidP="00DA6EC2">
      <w:pPr>
        <w:spacing w:line="240" w:lineRule="auto"/>
        <w:rPr>
          <w:rFonts w:cstheme="minorHAnsi"/>
          <w:noProof/>
          <w:color w:val="000000"/>
          <w:sz w:val="24"/>
          <w:szCs w:val="24"/>
          <w:shd w:val="clear" w:color="auto" w:fill="F7F7F7"/>
        </w:rPr>
      </w:pPr>
      <w:r w:rsidRPr="001062D9">
        <w:rPr>
          <w:rFonts w:cstheme="minorHAnsi"/>
          <w:noProof/>
          <w:color w:val="000000"/>
          <w:sz w:val="24"/>
          <w:szCs w:val="24"/>
          <w:shd w:val="clear" w:color="auto" w:fill="F7F7F7"/>
        </w:rPr>
        <w:t xml:space="preserve"> *  Для этого используем цикл </w:t>
      </w:r>
      <w:r w:rsidRPr="003C7DB9">
        <w:rPr>
          <w:rFonts w:cstheme="minorHAnsi"/>
          <w:noProof/>
          <w:color w:val="000000"/>
          <w:sz w:val="24"/>
          <w:szCs w:val="24"/>
          <w:shd w:val="clear" w:color="auto" w:fill="F7F7F7"/>
          <w:lang w:val="en-US"/>
        </w:rPr>
        <w:t>for</w:t>
      </w:r>
      <w:r w:rsidRPr="001062D9">
        <w:rPr>
          <w:rFonts w:cstheme="minorHAnsi"/>
          <w:noProof/>
          <w:color w:val="000000"/>
          <w:sz w:val="24"/>
          <w:szCs w:val="24"/>
          <w:shd w:val="clear" w:color="auto" w:fill="F7F7F7"/>
        </w:rPr>
        <w:t xml:space="preserve">, где указываем, что код должен повториться 3 раза: </w:t>
      </w:r>
      <w:r w:rsidRPr="003C7DB9">
        <w:rPr>
          <w:rFonts w:cstheme="minorHAnsi"/>
          <w:noProof/>
          <w:color w:val="000000"/>
          <w:sz w:val="24"/>
          <w:szCs w:val="24"/>
          <w:shd w:val="clear" w:color="auto" w:fill="F7F7F7"/>
          <w:lang w:val="en-US"/>
        </w:rPr>
        <w:t>for</w:t>
      </w:r>
      <w:r w:rsidRPr="001062D9">
        <w:rPr>
          <w:rFonts w:cstheme="minorHAnsi"/>
          <w:noProof/>
          <w:color w:val="000000"/>
          <w:sz w:val="24"/>
          <w:szCs w:val="24"/>
          <w:shd w:val="clear" w:color="auto" w:fill="F7F7F7"/>
        </w:rPr>
        <w:t>($</w:t>
      </w:r>
      <w:r w:rsidRPr="003C7DB9">
        <w:rPr>
          <w:rFonts w:cstheme="minorHAnsi"/>
          <w:noProof/>
          <w:color w:val="000000"/>
          <w:sz w:val="24"/>
          <w:szCs w:val="24"/>
          <w:shd w:val="clear" w:color="auto" w:fill="F7F7F7"/>
          <w:lang w:val="en-US"/>
        </w:rPr>
        <w:t>i</w:t>
      </w:r>
      <w:r w:rsidRPr="001062D9">
        <w:rPr>
          <w:rFonts w:cstheme="minorHAnsi"/>
          <w:noProof/>
          <w:color w:val="000000"/>
          <w:sz w:val="24"/>
          <w:szCs w:val="24"/>
          <w:shd w:val="clear" w:color="auto" w:fill="F7F7F7"/>
        </w:rPr>
        <w:t xml:space="preserve"> = 0; $</w:t>
      </w:r>
      <w:r w:rsidRPr="003C7DB9">
        <w:rPr>
          <w:rFonts w:cstheme="minorHAnsi"/>
          <w:noProof/>
          <w:color w:val="000000"/>
          <w:sz w:val="24"/>
          <w:szCs w:val="24"/>
          <w:shd w:val="clear" w:color="auto" w:fill="F7F7F7"/>
          <w:lang w:val="en-US"/>
        </w:rPr>
        <w:t>i</w:t>
      </w:r>
      <w:r w:rsidRPr="001062D9">
        <w:rPr>
          <w:rFonts w:cstheme="minorHAnsi"/>
          <w:noProof/>
          <w:color w:val="000000"/>
          <w:sz w:val="24"/>
          <w:szCs w:val="24"/>
          <w:shd w:val="clear" w:color="auto" w:fill="F7F7F7"/>
        </w:rPr>
        <w:t xml:space="preserve"> &lt; 3; $</w:t>
      </w:r>
      <w:r w:rsidRPr="003C7DB9">
        <w:rPr>
          <w:rFonts w:cstheme="minorHAnsi"/>
          <w:noProof/>
          <w:color w:val="000000"/>
          <w:sz w:val="24"/>
          <w:szCs w:val="24"/>
          <w:shd w:val="clear" w:color="auto" w:fill="F7F7F7"/>
          <w:lang w:val="en-US"/>
        </w:rPr>
        <w:t>i</w:t>
      </w:r>
      <w:r w:rsidRPr="001062D9">
        <w:rPr>
          <w:rFonts w:cstheme="minorHAnsi"/>
          <w:noProof/>
          <w:color w:val="000000"/>
          <w:sz w:val="24"/>
          <w:szCs w:val="24"/>
          <w:shd w:val="clear" w:color="auto" w:fill="F7F7F7"/>
        </w:rPr>
        <w:t>++)</w:t>
      </w:r>
    </w:p>
    <w:p w:rsidR="00DA6EC2" w:rsidRPr="001062D9" w:rsidRDefault="00DA6EC2" w:rsidP="00DA6EC2">
      <w:pPr>
        <w:spacing w:line="240" w:lineRule="auto"/>
        <w:rPr>
          <w:rFonts w:cstheme="minorHAnsi"/>
          <w:noProof/>
          <w:color w:val="000000"/>
          <w:sz w:val="24"/>
          <w:szCs w:val="24"/>
          <w:shd w:val="clear" w:color="auto" w:fill="F7F7F7"/>
        </w:rPr>
      </w:pPr>
      <w:r w:rsidRPr="001062D9">
        <w:rPr>
          <w:rFonts w:cstheme="minorHAnsi"/>
          <w:noProof/>
          <w:color w:val="000000"/>
          <w:sz w:val="24"/>
          <w:szCs w:val="24"/>
          <w:shd w:val="clear" w:color="auto" w:fill="F7F7F7"/>
        </w:rPr>
        <w:t xml:space="preserve"> * 6. Для того, чтобы код повторился три раза, а не выводил число итерации лишь раз, нам нужно обнулить это число.</w:t>
      </w:r>
    </w:p>
    <w:p w:rsidR="00DA6EC2" w:rsidRPr="001062D9" w:rsidRDefault="00DA6EC2" w:rsidP="00DA6EC2">
      <w:pPr>
        <w:spacing w:line="240" w:lineRule="auto"/>
        <w:rPr>
          <w:rFonts w:cstheme="minorHAnsi"/>
          <w:noProof/>
          <w:color w:val="000000"/>
          <w:sz w:val="24"/>
          <w:szCs w:val="24"/>
          <w:shd w:val="clear" w:color="auto" w:fill="F7F7F7"/>
        </w:rPr>
      </w:pPr>
      <w:r w:rsidRPr="001062D9">
        <w:rPr>
          <w:rFonts w:cstheme="minorHAnsi"/>
          <w:noProof/>
          <w:color w:val="000000"/>
          <w:sz w:val="24"/>
          <w:szCs w:val="24"/>
          <w:shd w:val="clear" w:color="auto" w:fill="F7F7F7"/>
        </w:rPr>
        <w:lastRenderedPageBreak/>
        <w:t xml:space="preserve"> * Иначе, следующие 2 итерации не будут заполняться  и выведет ноль. Поэтому пишем перед условием цикла </w:t>
      </w:r>
      <w:r w:rsidRPr="003C7DB9">
        <w:rPr>
          <w:rFonts w:cstheme="minorHAnsi"/>
          <w:noProof/>
          <w:color w:val="000000"/>
          <w:sz w:val="24"/>
          <w:szCs w:val="24"/>
          <w:shd w:val="clear" w:color="auto" w:fill="F7F7F7"/>
          <w:lang w:val="en-US"/>
        </w:rPr>
        <w:t>while</w:t>
      </w:r>
      <w:r w:rsidRPr="001062D9">
        <w:rPr>
          <w:rFonts w:cstheme="minorHAnsi"/>
          <w:noProof/>
          <w:color w:val="000000"/>
          <w:sz w:val="24"/>
          <w:szCs w:val="24"/>
          <w:shd w:val="clear" w:color="auto" w:fill="F7F7F7"/>
        </w:rPr>
        <w:t xml:space="preserve"> переменную</w:t>
      </w:r>
    </w:p>
    <w:p w:rsidR="00DA6EC2" w:rsidRPr="001062D9" w:rsidRDefault="00DA6EC2" w:rsidP="00DA6EC2">
      <w:pPr>
        <w:spacing w:line="240" w:lineRule="auto"/>
        <w:rPr>
          <w:rFonts w:cstheme="minorHAnsi"/>
          <w:noProof/>
          <w:color w:val="000000"/>
          <w:sz w:val="24"/>
          <w:szCs w:val="24"/>
          <w:shd w:val="clear" w:color="auto" w:fill="F7F7F7"/>
        </w:rPr>
      </w:pPr>
      <w:r w:rsidRPr="001062D9">
        <w:rPr>
          <w:rFonts w:cstheme="minorHAnsi"/>
          <w:noProof/>
          <w:color w:val="000000"/>
          <w:sz w:val="24"/>
          <w:szCs w:val="24"/>
          <w:shd w:val="clear" w:color="auto" w:fill="F7F7F7"/>
        </w:rPr>
        <w:t xml:space="preserve"> *  $</w:t>
      </w:r>
      <w:r w:rsidRPr="003C7DB9">
        <w:rPr>
          <w:rFonts w:cstheme="minorHAnsi"/>
          <w:noProof/>
          <w:color w:val="000000"/>
          <w:sz w:val="24"/>
          <w:szCs w:val="24"/>
          <w:shd w:val="clear" w:color="auto" w:fill="F7F7F7"/>
          <w:lang w:val="en-US"/>
        </w:rPr>
        <w:t>second</w:t>
      </w:r>
      <w:r w:rsidRPr="001062D9">
        <w:rPr>
          <w:rFonts w:cstheme="minorHAnsi"/>
          <w:noProof/>
          <w:color w:val="000000"/>
          <w:sz w:val="24"/>
          <w:szCs w:val="24"/>
          <w:shd w:val="clear" w:color="auto" w:fill="F7F7F7"/>
        </w:rPr>
        <w:t>_</w:t>
      </w:r>
      <w:r w:rsidRPr="003C7DB9">
        <w:rPr>
          <w:rFonts w:cstheme="minorHAnsi"/>
          <w:noProof/>
          <w:color w:val="000000"/>
          <w:sz w:val="24"/>
          <w:szCs w:val="24"/>
          <w:shd w:val="clear" w:color="auto" w:fill="F7F7F7"/>
          <w:lang w:val="en-US"/>
        </w:rPr>
        <w:t>arr</w:t>
      </w:r>
      <w:r w:rsidRPr="001062D9">
        <w:rPr>
          <w:rFonts w:cstheme="minorHAnsi"/>
          <w:noProof/>
          <w:color w:val="000000"/>
          <w:sz w:val="24"/>
          <w:szCs w:val="24"/>
          <w:shd w:val="clear" w:color="auto" w:fill="F7F7F7"/>
        </w:rPr>
        <w:t xml:space="preserve"> еще раз, которой присваиваем пустой массив, чтобы удалить из памяти переменной $</w:t>
      </w:r>
      <w:r w:rsidRPr="003C7DB9">
        <w:rPr>
          <w:rFonts w:cstheme="minorHAnsi"/>
          <w:noProof/>
          <w:color w:val="000000"/>
          <w:sz w:val="24"/>
          <w:szCs w:val="24"/>
          <w:shd w:val="clear" w:color="auto" w:fill="F7F7F7"/>
          <w:lang w:val="en-US"/>
        </w:rPr>
        <w:t>second</w:t>
      </w:r>
      <w:r w:rsidRPr="001062D9">
        <w:rPr>
          <w:rFonts w:cstheme="minorHAnsi"/>
          <w:noProof/>
          <w:color w:val="000000"/>
          <w:sz w:val="24"/>
          <w:szCs w:val="24"/>
          <w:shd w:val="clear" w:color="auto" w:fill="F7F7F7"/>
        </w:rPr>
        <w:t>_</w:t>
      </w:r>
      <w:r w:rsidRPr="003C7DB9">
        <w:rPr>
          <w:rFonts w:cstheme="minorHAnsi"/>
          <w:noProof/>
          <w:color w:val="000000"/>
          <w:sz w:val="24"/>
          <w:szCs w:val="24"/>
          <w:shd w:val="clear" w:color="auto" w:fill="F7F7F7"/>
          <w:lang w:val="en-US"/>
        </w:rPr>
        <w:t>arr</w:t>
      </w:r>
      <w:r w:rsidRPr="001062D9">
        <w:rPr>
          <w:rFonts w:cstheme="minorHAnsi"/>
          <w:noProof/>
          <w:color w:val="000000"/>
          <w:sz w:val="24"/>
          <w:szCs w:val="24"/>
          <w:shd w:val="clear" w:color="auto" w:fill="F7F7F7"/>
        </w:rPr>
        <w:t xml:space="preserve"> уже</w:t>
      </w:r>
    </w:p>
    <w:p w:rsidR="00DA6EC2" w:rsidRPr="001062D9" w:rsidRDefault="00DA6EC2" w:rsidP="00DA6EC2">
      <w:pPr>
        <w:spacing w:line="240" w:lineRule="auto"/>
        <w:rPr>
          <w:rFonts w:cstheme="minorHAnsi"/>
          <w:noProof/>
          <w:color w:val="000000"/>
          <w:sz w:val="24"/>
          <w:szCs w:val="24"/>
          <w:shd w:val="clear" w:color="auto" w:fill="F7F7F7"/>
        </w:rPr>
      </w:pPr>
      <w:r w:rsidRPr="001062D9">
        <w:rPr>
          <w:rFonts w:cstheme="minorHAnsi"/>
          <w:noProof/>
          <w:color w:val="000000"/>
          <w:sz w:val="24"/>
          <w:szCs w:val="24"/>
          <w:shd w:val="clear" w:color="auto" w:fill="F7F7F7"/>
        </w:rPr>
        <w:t xml:space="preserve"> * заполненые данные после генерации </w:t>
      </w:r>
      <w:r w:rsidRPr="003C7DB9">
        <w:rPr>
          <w:rFonts w:cstheme="minorHAnsi"/>
          <w:noProof/>
          <w:color w:val="000000"/>
          <w:sz w:val="24"/>
          <w:szCs w:val="24"/>
          <w:shd w:val="clear" w:color="auto" w:fill="F7F7F7"/>
          <w:lang w:val="en-US"/>
        </w:rPr>
        <w:t>while</w:t>
      </w:r>
      <w:r w:rsidRPr="001062D9">
        <w:rPr>
          <w:rFonts w:cstheme="minorHAnsi"/>
          <w:noProof/>
          <w:color w:val="000000"/>
          <w:sz w:val="24"/>
          <w:szCs w:val="24"/>
          <w:shd w:val="clear" w:color="auto" w:fill="F7F7F7"/>
        </w:rPr>
        <w:t>(!$</w:t>
      </w:r>
      <w:r w:rsidRPr="003C7DB9">
        <w:rPr>
          <w:rFonts w:cstheme="minorHAnsi"/>
          <w:noProof/>
          <w:color w:val="000000"/>
          <w:sz w:val="24"/>
          <w:szCs w:val="24"/>
          <w:shd w:val="clear" w:color="auto" w:fill="F7F7F7"/>
          <w:lang w:val="en-US"/>
        </w:rPr>
        <w:t>win</w:t>
      </w:r>
      <w:r w:rsidRPr="001062D9">
        <w:rPr>
          <w:rFonts w:cstheme="minorHAnsi"/>
          <w:noProof/>
          <w:color w:val="000000"/>
          <w:sz w:val="24"/>
          <w:szCs w:val="24"/>
          <w:shd w:val="clear" w:color="auto" w:fill="F7F7F7"/>
        </w:rPr>
        <w:t>_</w:t>
      </w:r>
      <w:r w:rsidRPr="003C7DB9">
        <w:rPr>
          <w:rFonts w:cstheme="minorHAnsi"/>
          <w:noProof/>
          <w:color w:val="000000"/>
          <w:sz w:val="24"/>
          <w:szCs w:val="24"/>
          <w:shd w:val="clear" w:color="auto" w:fill="F7F7F7"/>
          <w:lang w:val="en-US"/>
        </w:rPr>
        <w:t>balls</w:t>
      </w:r>
      <w:r w:rsidRPr="001062D9">
        <w:rPr>
          <w:rFonts w:cstheme="minorHAnsi"/>
          <w:noProof/>
          <w:color w:val="000000"/>
          <w:sz w:val="24"/>
          <w:szCs w:val="24"/>
          <w:shd w:val="clear" w:color="auto" w:fill="F7F7F7"/>
        </w:rPr>
        <w:t xml:space="preserve"> = $</w:t>
      </w:r>
      <w:r w:rsidRPr="003C7DB9">
        <w:rPr>
          <w:rFonts w:cstheme="minorHAnsi"/>
          <w:noProof/>
          <w:color w:val="000000"/>
          <w:sz w:val="24"/>
          <w:szCs w:val="24"/>
          <w:shd w:val="clear" w:color="auto" w:fill="F7F7F7"/>
          <w:lang w:val="en-US"/>
        </w:rPr>
        <w:t>second</w:t>
      </w:r>
      <w:r w:rsidRPr="001062D9">
        <w:rPr>
          <w:rFonts w:cstheme="minorHAnsi"/>
          <w:noProof/>
          <w:color w:val="000000"/>
          <w:sz w:val="24"/>
          <w:szCs w:val="24"/>
          <w:shd w:val="clear" w:color="auto" w:fill="F7F7F7"/>
        </w:rPr>
        <w:t>_</w:t>
      </w:r>
      <w:r w:rsidRPr="003C7DB9">
        <w:rPr>
          <w:rFonts w:cstheme="minorHAnsi"/>
          <w:noProof/>
          <w:color w:val="000000"/>
          <w:sz w:val="24"/>
          <w:szCs w:val="24"/>
          <w:shd w:val="clear" w:color="auto" w:fill="F7F7F7"/>
          <w:lang w:val="en-US"/>
        </w:rPr>
        <w:t>arr</w:t>
      </w:r>
      <w:r w:rsidRPr="001062D9">
        <w:rPr>
          <w:rFonts w:cstheme="minorHAnsi"/>
          <w:noProof/>
          <w:color w:val="000000"/>
          <w:sz w:val="24"/>
          <w:szCs w:val="24"/>
          <w:shd w:val="clear" w:color="auto" w:fill="F7F7F7"/>
        </w:rPr>
        <w:t>), и дать возможность в эту переменную внести новые</w:t>
      </w:r>
    </w:p>
    <w:p w:rsidR="00DA6EC2" w:rsidRPr="001062D9" w:rsidRDefault="00DA6EC2" w:rsidP="00DA6EC2">
      <w:pPr>
        <w:spacing w:line="240" w:lineRule="auto"/>
        <w:rPr>
          <w:rFonts w:ascii="Arial Black" w:hAnsi="Arial Black" w:cs="Arial"/>
          <w:b/>
          <w:noProof/>
          <w:color w:val="FF0000"/>
          <w:sz w:val="36"/>
          <w:szCs w:val="36"/>
          <w:u w:val="single"/>
        </w:rPr>
      </w:pPr>
      <w:r w:rsidRPr="001062D9">
        <w:rPr>
          <w:rFonts w:cstheme="minorHAnsi"/>
          <w:noProof/>
          <w:color w:val="000000"/>
          <w:sz w:val="24"/>
          <w:szCs w:val="24"/>
          <w:shd w:val="clear" w:color="auto" w:fill="F7F7F7"/>
        </w:rPr>
        <w:t xml:space="preserve"> *  данные. Пустой массив $</w:t>
      </w:r>
      <w:r w:rsidRPr="003C7DB9">
        <w:rPr>
          <w:rFonts w:cstheme="minorHAnsi"/>
          <w:noProof/>
          <w:color w:val="000000"/>
          <w:sz w:val="24"/>
          <w:szCs w:val="24"/>
          <w:shd w:val="clear" w:color="auto" w:fill="F7F7F7"/>
          <w:lang w:val="en-US"/>
        </w:rPr>
        <w:t>second</w:t>
      </w:r>
      <w:r w:rsidRPr="001062D9">
        <w:rPr>
          <w:rFonts w:cstheme="minorHAnsi"/>
          <w:noProof/>
          <w:color w:val="000000"/>
          <w:sz w:val="24"/>
          <w:szCs w:val="24"/>
          <w:shd w:val="clear" w:color="auto" w:fill="F7F7F7"/>
        </w:rPr>
        <w:t>_</w:t>
      </w:r>
      <w:r w:rsidRPr="003C7DB9">
        <w:rPr>
          <w:rFonts w:cstheme="minorHAnsi"/>
          <w:noProof/>
          <w:color w:val="000000"/>
          <w:sz w:val="24"/>
          <w:szCs w:val="24"/>
          <w:shd w:val="clear" w:color="auto" w:fill="F7F7F7"/>
          <w:lang w:val="en-US"/>
        </w:rPr>
        <w:t>arr</w:t>
      </w:r>
      <w:r w:rsidRPr="001062D9">
        <w:rPr>
          <w:rFonts w:cstheme="minorHAnsi"/>
          <w:noProof/>
          <w:color w:val="000000"/>
          <w:sz w:val="24"/>
          <w:szCs w:val="24"/>
          <w:shd w:val="clear" w:color="auto" w:fill="F7F7F7"/>
        </w:rPr>
        <w:t xml:space="preserve"> = </w:t>
      </w:r>
      <w:r w:rsidRPr="003C7DB9">
        <w:rPr>
          <w:rFonts w:cstheme="minorHAnsi"/>
          <w:noProof/>
          <w:color w:val="000000"/>
          <w:sz w:val="24"/>
          <w:szCs w:val="24"/>
          <w:shd w:val="clear" w:color="auto" w:fill="F7F7F7"/>
          <w:lang w:val="en-US"/>
        </w:rPr>
        <w:t>array</w:t>
      </w:r>
      <w:r w:rsidRPr="001062D9">
        <w:rPr>
          <w:rFonts w:cstheme="minorHAnsi"/>
          <w:noProof/>
          <w:color w:val="000000"/>
          <w:sz w:val="24"/>
          <w:szCs w:val="24"/>
          <w:shd w:val="clear" w:color="auto" w:fill="F7F7F7"/>
        </w:rPr>
        <w:t>() заполняться ничем не будет, и тем самым удаляет предидушие данные.</w:t>
      </w:r>
    </w:p>
    <w:p w:rsidR="00DA6EC2" w:rsidRPr="001062D9" w:rsidRDefault="00DA6EC2" w:rsidP="00DA6EC2">
      <w:pPr>
        <w:rPr>
          <w:rFonts w:ascii="Arial Black" w:hAnsi="Arial Black" w:cstheme="minorHAnsi"/>
          <w:b/>
          <w:noProof/>
          <w:color w:val="FF0000"/>
          <w:sz w:val="36"/>
          <w:szCs w:val="36"/>
          <w:u w:val="single"/>
        </w:rPr>
      </w:pPr>
      <w:r w:rsidRPr="001062D9">
        <w:rPr>
          <w:rFonts w:ascii="Arial Black" w:hAnsi="Arial Black" w:cstheme="minorHAnsi"/>
          <w:b/>
          <w:noProof/>
          <w:color w:val="FF0000"/>
          <w:sz w:val="36"/>
          <w:szCs w:val="36"/>
          <w:u w:val="single"/>
        </w:rPr>
        <w:t>Удалить пустые значения (нулевые) из массива:</w:t>
      </w:r>
    </w:p>
    <w:p w:rsidR="00DA6EC2" w:rsidRPr="003C7DB9" w:rsidRDefault="00DA6EC2" w:rsidP="00DA6EC2">
      <w:pPr>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FFFFFF"/>
          <w:sz w:val="20"/>
          <w:szCs w:val="20"/>
          <w:lang w:val="en-US" w:eastAsia="ru-RU"/>
        </w:rPr>
      </w:pPr>
      <w:r w:rsidRPr="003C7DB9">
        <w:rPr>
          <w:rFonts w:ascii="Courier New" w:eastAsia="Times New Roman" w:hAnsi="Courier New" w:cs="Courier New"/>
          <w:i/>
          <w:iCs/>
          <w:noProof/>
          <w:color w:val="0088FF"/>
          <w:sz w:val="20"/>
          <w:szCs w:val="20"/>
          <w:lang w:val="en-US" w:eastAsia="ru-RU"/>
        </w:rPr>
        <w:t>//Create new array $returned_array which will be without empty keys unlike the previous array $show_arr example that have: $show_arr[0] = 5, $show_arr[1] = , $show_arr[2] = 31, $show_arr[3] = , $show_arr[4] = 6, $show_arr[5] = 14, $show_arr[6] = 18, $show_arr[7] = 10. This happen when $show_arr[0] = 5 and $show_arr[1] = 5.</w:t>
      </w:r>
      <w:r w:rsidRPr="003C7DB9">
        <w:rPr>
          <w:rFonts w:ascii="Courier New" w:eastAsia="Times New Roman" w:hAnsi="Courier New" w:cs="Courier New"/>
          <w:i/>
          <w:iCs/>
          <w:noProof/>
          <w:color w:val="0088FF"/>
          <w:sz w:val="20"/>
          <w:szCs w:val="20"/>
          <w:lang w:val="en-US" w:eastAsia="ru-RU"/>
        </w:rPr>
        <w:br/>
      </w:r>
      <w:r w:rsidRPr="003C7DB9">
        <w:rPr>
          <w:rFonts w:ascii="Courier New" w:eastAsia="Times New Roman" w:hAnsi="Courier New" w:cs="Courier New"/>
          <w:i/>
          <w:iCs/>
          <w:noProof/>
          <w:color w:val="0088FF"/>
          <w:sz w:val="20"/>
          <w:szCs w:val="20"/>
          <w:lang w:val="en-US" w:eastAsia="ru-RU"/>
        </w:rPr>
        <w:br/>
      </w:r>
      <w:r w:rsidRPr="003C7DB9">
        <w:rPr>
          <w:rFonts w:ascii="Courier New" w:eastAsia="Times New Roman" w:hAnsi="Courier New" w:cs="Courier New"/>
          <w:noProof/>
          <w:color w:val="FF9D00"/>
          <w:sz w:val="20"/>
          <w:szCs w:val="20"/>
          <w:lang w:val="en-US" w:eastAsia="ru-RU"/>
        </w:rPr>
        <w:t xml:space="preserve">function </w:t>
      </w:r>
      <w:r w:rsidRPr="003C7DB9">
        <w:rPr>
          <w:rFonts w:ascii="Courier New" w:eastAsia="Times New Roman" w:hAnsi="Courier New" w:cs="Courier New"/>
          <w:noProof/>
          <w:color w:val="FFDD00"/>
          <w:sz w:val="20"/>
          <w:szCs w:val="20"/>
          <w:lang w:val="en-US" w:eastAsia="ru-RU"/>
        </w:rPr>
        <w:t>convertArray</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CCCCCC"/>
          <w:sz w:val="20"/>
          <w:szCs w:val="20"/>
          <w:lang w:val="en-US" w:eastAsia="ru-RU"/>
        </w:rPr>
        <w:t>$array4convert</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E1EFFF"/>
          <w:sz w:val="20"/>
          <w:szCs w:val="20"/>
          <w:lang w:val="en-US" w:eastAsia="ru-RU"/>
        </w:rPr>
        <w:br/>
        <w:t>{</w:t>
      </w:r>
      <w:r w:rsidRPr="003C7DB9">
        <w:rPr>
          <w:rFonts w:ascii="Courier New" w:eastAsia="Times New Roman" w:hAnsi="Courier New" w:cs="Courier New"/>
          <w:noProof/>
          <w:color w:val="E1EFFF"/>
          <w:sz w:val="20"/>
          <w:szCs w:val="20"/>
          <w:lang w:val="en-US" w:eastAsia="ru-RU"/>
        </w:rPr>
        <w:br/>
        <w:t xml:space="preserve">    </w:t>
      </w:r>
      <w:r w:rsidRPr="003C7DB9">
        <w:rPr>
          <w:rFonts w:ascii="Courier New" w:eastAsia="Times New Roman" w:hAnsi="Courier New" w:cs="Courier New"/>
          <w:noProof/>
          <w:color w:val="FF80E1"/>
          <w:sz w:val="20"/>
          <w:szCs w:val="20"/>
          <w:lang w:val="en-US" w:eastAsia="ru-RU"/>
        </w:rPr>
        <w:t xml:space="preserve">$returned_array </w:t>
      </w:r>
      <w:r w:rsidRPr="003C7DB9">
        <w:rPr>
          <w:rFonts w:ascii="Courier New" w:eastAsia="Times New Roman" w:hAnsi="Courier New" w:cs="Courier New"/>
          <w:noProof/>
          <w:color w:val="FF9D00"/>
          <w:sz w:val="20"/>
          <w:szCs w:val="20"/>
          <w:lang w:val="en-US" w:eastAsia="ru-RU"/>
        </w:rPr>
        <w:t>= array</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E1EFFF"/>
          <w:sz w:val="20"/>
          <w:szCs w:val="20"/>
          <w:lang w:val="en-US" w:eastAsia="ru-RU"/>
        </w:rPr>
        <w:br/>
        <w:t xml:space="preserve">    </w:t>
      </w:r>
      <w:r w:rsidRPr="003C7DB9">
        <w:rPr>
          <w:rFonts w:ascii="Courier New" w:eastAsia="Times New Roman" w:hAnsi="Courier New" w:cs="Courier New"/>
          <w:noProof/>
          <w:color w:val="FF80E1"/>
          <w:sz w:val="20"/>
          <w:szCs w:val="20"/>
          <w:lang w:val="en-US" w:eastAsia="ru-RU"/>
        </w:rPr>
        <w:t xml:space="preserve">$k </w:t>
      </w:r>
      <w:r w:rsidRPr="003C7DB9">
        <w:rPr>
          <w:rFonts w:ascii="Courier New" w:eastAsia="Times New Roman" w:hAnsi="Courier New" w:cs="Courier New"/>
          <w:noProof/>
          <w:color w:val="FF9D00"/>
          <w:sz w:val="20"/>
          <w:szCs w:val="20"/>
          <w:lang w:val="en-US" w:eastAsia="ru-RU"/>
        </w:rPr>
        <w:t xml:space="preserve">= </w:t>
      </w:r>
      <w:r w:rsidRPr="003C7DB9">
        <w:rPr>
          <w:rFonts w:ascii="Courier New" w:eastAsia="Times New Roman" w:hAnsi="Courier New" w:cs="Courier New"/>
          <w:noProof/>
          <w:color w:val="FF628C"/>
          <w:sz w:val="20"/>
          <w:szCs w:val="20"/>
          <w:lang w:val="en-US" w:eastAsia="ru-RU"/>
        </w:rPr>
        <w:t>0</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E1EFFF"/>
          <w:sz w:val="20"/>
          <w:szCs w:val="20"/>
          <w:lang w:val="en-US" w:eastAsia="ru-RU"/>
        </w:rPr>
        <w:br/>
        <w:t xml:space="preserve">    </w:t>
      </w:r>
      <w:r w:rsidRPr="003C7DB9">
        <w:rPr>
          <w:rFonts w:ascii="Courier New" w:eastAsia="Times New Roman" w:hAnsi="Courier New" w:cs="Courier New"/>
          <w:noProof/>
          <w:color w:val="FF9D00"/>
          <w:sz w:val="20"/>
          <w:szCs w:val="20"/>
          <w:lang w:val="en-US" w:eastAsia="ru-RU"/>
        </w:rPr>
        <w:t xml:space="preserve">foreach </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CCCCCC"/>
          <w:sz w:val="20"/>
          <w:szCs w:val="20"/>
          <w:lang w:val="en-US" w:eastAsia="ru-RU"/>
        </w:rPr>
        <w:t xml:space="preserve">$array4convert </w:t>
      </w:r>
      <w:r w:rsidRPr="003C7DB9">
        <w:rPr>
          <w:rFonts w:ascii="Courier New" w:eastAsia="Times New Roman" w:hAnsi="Courier New" w:cs="Courier New"/>
          <w:noProof/>
          <w:color w:val="FF9D00"/>
          <w:sz w:val="20"/>
          <w:szCs w:val="20"/>
          <w:lang w:val="en-US" w:eastAsia="ru-RU"/>
        </w:rPr>
        <w:t xml:space="preserve">as </w:t>
      </w:r>
      <w:r w:rsidRPr="003C7DB9">
        <w:rPr>
          <w:rFonts w:ascii="Courier New" w:eastAsia="Times New Roman" w:hAnsi="Courier New" w:cs="Courier New"/>
          <w:noProof/>
          <w:color w:val="FF80E1"/>
          <w:sz w:val="20"/>
          <w:szCs w:val="20"/>
          <w:lang w:val="en-US" w:eastAsia="ru-RU"/>
        </w:rPr>
        <w:t>$value</w:t>
      </w:r>
      <w:r w:rsidRPr="003C7DB9">
        <w:rPr>
          <w:rFonts w:ascii="Courier New" w:eastAsia="Times New Roman" w:hAnsi="Courier New" w:cs="Courier New"/>
          <w:noProof/>
          <w:color w:val="E1EFFF"/>
          <w:sz w:val="20"/>
          <w:szCs w:val="20"/>
          <w:lang w:val="en-US" w:eastAsia="ru-RU"/>
        </w:rPr>
        <w:t>) {</w:t>
      </w:r>
      <w:r w:rsidRPr="003C7DB9">
        <w:rPr>
          <w:rFonts w:ascii="Courier New" w:eastAsia="Times New Roman" w:hAnsi="Courier New" w:cs="Courier New"/>
          <w:noProof/>
          <w:color w:val="E1EFFF"/>
          <w:sz w:val="20"/>
          <w:szCs w:val="20"/>
          <w:lang w:val="en-US" w:eastAsia="ru-RU"/>
        </w:rPr>
        <w:br/>
        <w:t xml:space="preserve">        </w:t>
      </w:r>
      <w:r w:rsidRPr="003C7DB9">
        <w:rPr>
          <w:rFonts w:ascii="Courier New" w:eastAsia="Times New Roman" w:hAnsi="Courier New" w:cs="Courier New"/>
          <w:noProof/>
          <w:color w:val="FF80E1"/>
          <w:sz w:val="20"/>
          <w:szCs w:val="20"/>
          <w:lang w:val="en-US" w:eastAsia="ru-RU"/>
        </w:rPr>
        <w:t>$returned_array</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FF80E1"/>
          <w:sz w:val="20"/>
          <w:szCs w:val="20"/>
          <w:lang w:val="en-US" w:eastAsia="ru-RU"/>
        </w:rPr>
        <w:t>$k</w:t>
      </w:r>
      <w:r w:rsidRPr="003C7DB9">
        <w:rPr>
          <w:rFonts w:ascii="Courier New" w:eastAsia="Times New Roman" w:hAnsi="Courier New" w:cs="Courier New"/>
          <w:noProof/>
          <w:color w:val="E1EFFF"/>
          <w:sz w:val="20"/>
          <w:szCs w:val="20"/>
          <w:lang w:val="en-US" w:eastAsia="ru-RU"/>
        </w:rPr>
        <w:t xml:space="preserve">] </w:t>
      </w:r>
      <w:r w:rsidRPr="003C7DB9">
        <w:rPr>
          <w:rFonts w:ascii="Courier New" w:eastAsia="Times New Roman" w:hAnsi="Courier New" w:cs="Courier New"/>
          <w:noProof/>
          <w:color w:val="FF9D00"/>
          <w:sz w:val="20"/>
          <w:szCs w:val="20"/>
          <w:lang w:val="en-US" w:eastAsia="ru-RU"/>
        </w:rPr>
        <w:t xml:space="preserve">= </w:t>
      </w:r>
      <w:r w:rsidRPr="003C7DB9">
        <w:rPr>
          <w:rFonts w:ascii="Courier New" w:eastAsia="Times New Roman" w:hAnsi="Courier New" w:cs="Courier New"/>
          <w:noProof/>
          <w:color w:val="FF80E1"/>
          <w:sz w:val="20"/>
          <w:szCs w:val="20"/>
          <w:lang w:val="en-US" w:eastAsia="ru-RU"/>
        </w:rPr>
        <w:t>$value</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E1EFFF"/>
          <w:sz w:val="20"/>
          <w:szCs w:val="20"/>
          <w:lang w:val="en-US" w:eastAsia="ru-RU"/>
        </w:rPr>
        <w:br/>
        <w:t xml:space="preserve">        </w:t>
      </w:r>
      <w:r w:rsidRPr="003C7DB9">
        <w:rPr>
          <w:rFonts w:ascii="Courier New" w:eastAsia="Times New Roman" w:hAnsi="Courier New" w:cs="Courier New"/>
          <w:noProof/>
          <w:color w:val="FF80E1"/>
          <w:sz w:val="20"/>
          <w:szCs w:val="20"/>
          <w:lang w:val="en-US" w:eastAsia="ru-RU"/>
        </w:rPr>
        <w:t>$k</w:t>
      </w:r>
      <w:r w:rsidRPr="003C7DB9">
        <w:rPr>
          <w:rFonts w:ascii="Courier New" w:eastAsia="Times New Roman" w:hAnsi="Courier New" w:cs="Courier New"/>
          <w:noProof/>
          <w:color w:val="FF9D00"/>
          <w:sz w:val="20"/>
          <w:szCs w:val="20"/>
          <w:lang w:val="en-US" w:eastAsia="ru-RU"/>
        </w:rPr>
        <w:t>++</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E1EFFF"/>
          <w:sz w:val="20"/>
          <w:szCs w:val="20"/>
          <w:lang w:val="en-US" w:eastAsia="ru-RU"/>
        </w:rPr>
        <w:br/>
        <w:t xml:space="preserve">    }</w:t>
      </w:r>
      <w:r w:rsidRPr="003C7DB9">
        <w:rPr>
          <w:rFonts w:ascii="Courier New" w:eastAsia="Times New Roman" w:hAnsi="Courier New" w:cs="Courier New"/>
          <w:noProof/>
          <w:color w:val="E1EFFF"/>
          <w:sz w:val="20"/>
          <w:szCs w:val="20"/>
          <w:lang w:val="en-US" w:eastAsia="ru-RU"/>
        </w:rPr>
        <w:br/>
        <w:t xml:space="preserve">    </w:t>
      </w:r>
      <w:r w:rsidRPr="003C7DB9">
        <w:rPr>
          <w:rFonts w:ascii="Courier New" w:eastAsia="Times New Roman" w:hAnsi="Courier New" w:cs="Courier New"/>
          <w:noProof/>
          <w:color w:val="FF9D00"/>
          <w:sz w:val="20"/>
          <w:szCs w:val="20"/>
          <w:lang w:val="en-US" w:eastAsia="ru-RU"/>
        </w:rPr>
        <w:t xml:space="preserve">return </w:t>
      </w:r>
      <w:r w:rsidRPr="003C7DB9">
        <w:rPr>
          <w:rFonts w:ascii="Courier New" w:eastAsia="Times New Roman" w:hAnsi="Courier New" w:cs="Courier New"/>
          <w:noProof/>
          <w:color w:val="FF80E1"/>
          <w:sz w:val="20"/>
          <w:szCs w:val="20"/>
          <w:lang w:val="en-US" w:eastAsia="ru-RU"/>
        </w:rPr>
        <w:t>$returned_array</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E1EFFF"/>
          <w:sz w:val="20"/>
          <w:szCs w:val="20"/>
          <w:lang w:val="en-US" w:eastAsia="ru-RU"/>
        </w:rPr>
        <w:br/>
        <w:t>}</w:t>
      </w:r>
      <w:r w:rsidRPr="003C7DB9">
        <w:rPr>
          <w:rFonts w:ascii="Courier New" w:eastAsia="Times New Roman" w:hAnsi="Courier New" w:cs="Courier New"/>
          <w:noProof/>
          <w:color w:val="E1EFFF"/>
          <w:sz w:val="20"/>
          <w:szCs w:val="20"/>
          <w:lang w:val="en-US" w:eastAsia="ru-RU"/>
        </w:rPr>
        <w:br/>
      </w:r>
      <w:r w:rsidRPr="003C7DB9">
        <w:rPr>
          <w:rFonts w:ascii="Courier New" w:eastAsia="Times New Roman" w:hAnsi="Courier New" w:cs="Courier New"/>
          <w:noProof/>
          <w:color w:val="E1EFFF"/>
          <w:sz w:val="20"/>
          <w:szCs w:val="20"/>
          <w:lang w:val="en-US" w:eastAsia="ru-RU"/>
        </w:rPr>
        <w:br/>
      </w:r>
      <w:r w:rsidRPr="003C7DB9">
        <w:rPr>
          <w:rFonts w:ascii="Courier New" w:eastAsia="Times New Roman" w:hAnsi="Courier New" w:cs="Courier New"/>
          <w:i/>
          <w:iCs/>
          <w:noProof/>
          <w:color w:val="0088FF"/>
          <w:sz w:val="20"/>
          <w:szCs w:val="20"/>
          <w:lang w:val="en-US" w:eastAsia="ru-RU"/>
        </w:rPr>
        <w:t>/**Put $string in function that create new array that clear empty keys and return with good keys [0] - [5];</w:t>
      </w:r>
      <w:r w:rsidRPr="003C7DB9">
        <w:rPr>
          <w:rFonts w:ascii="Courier New" w:eastAsia="Times New Roman" w:hAnsi="Courier New" w:cs="Courier New"/>
          <w:i/>
          <w:iCs/>
          <w:noProof/>
          <w:color w:val="0088FF"/>
          <w:sz w:val="20"/>
          <w:szCs w:val="20"/>
          <w:lang w:val="en-US" w:eastAsia="ru-RU"/>
        </w:rPr>
        <w:br/>
        <w:t>и потом уже его берешь в запросе $array[1], $array[2]... у тебя всегда будут.</w:t>
      </w:r>
      <w:r w:rsidRPr="003C7DB9">
        <w:rPr>
          <w:rFonts w:ascii="Courier New" w:eastAsia="Times New Roman" w:hAnsi="Courier New" w:cs="Courier New"/>
          <w:i/>
          <w:iCs/>
          <w:noProof/>
          <w:color w:val="0088FF"/>
          <w:sz w:val="20"/>
          <w:szCs w:val="20"/>
          <w:lang w:val="en-US" w:eastAsia="ru-RU"/>
        </w:rPr>
        <w:br/>
        <w:t xml:space="preserve"> * В цикле каждый массив $string обрабатывай функцией моей</w:t>
      </w:r>
      <w:r w:rsidRPr="003C7DB9">
        <w:rPr>
          <w:rFonts w:ascii="Courier New" w:eastAsia="Times New Roman" w:hAnsi="Courier New" w:cs="Courier New"/>
          <w:i/>
          <w:iCs/>
          <w:noProof/>
          <w:color w:val="0088FF"/>
          <w:sz w:val="20"/>
          <w:szCs w:val="20"/>
          <w:lang w:val="en-US" w:eastAsia="ru-RU"/>
        </w:rPr>
        <w:br/>
        <w:t xml:space="preserve"> */</w:t>
      </w:r>
      <w:r w:rsidRPr="003C7DB9">
        <w:rPr>
          <w:rFonts w:ascii="Courier New" w:eastAsia="Times New Roman" w:hAnsi="Courier New" w:cs="Courier New"/>
          <w:i/>
          <w:iCs/>
          <w:noProof/>
          <w:color w:val="0088FF"/>
          <w:sz w:val="20"/>
          <w:szCs w:val="20"/>
          <w:lang w:val="en-US" w:eastAsia="ru-RU"/>
        </w:rPr>
        <w:br/>
      </w:r>
      <w:r w:rsidRPr="003C7DB9">
        <w:rPr>
          <w:rFonts w:ascii="Courier New" w:eastAsia="Times New Roman" w:hAnsi="Courier New" w:cs="Courier New"/>
          <w:i/>
          <w:iCs/>
          <w:noProof/>
          <w:color w:val="0088FF"/>
          <w:sz w:val="20"/>
          <w:szCs w:val="20"/>
          <w:lang w:val="en-US" w:eastAsia="ru-RU"/>
        </w:rPr>
        <w:br/>
      </w:r>
      <w:r w:rsidRPr="003C7DB9">
        <w:rPr>
          <w:rFonts w:ascii="Courier New" w:eastAsia="Times New Roman" w:hAnsi="Courier New" w:cs="Courier New"/>
          <w:noProof/>
          <w:color w:val="FF9D00"/>
          <w:sz w:val="20"/>
          <w:szCs w:val="20"/>
          <w:lang w:val="en-US" w:eastAsia="ru-RU"/>
        </w:rPr>
        <w:t xml:space="preserve">foreach </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FF80E1"/>
          <w:sz w:val="20"/>
          <w:szCs w:val="20"/>
          <w:lang w:val="en-US" w:eastAsia="ru-RU"/>
        </w:rPr>
        <w:t xml:space="preserve">$show_arr </w:t>
      </w:r>
      <w:r w:rsidRPr="003C7DB9">
        <w:rPr>
          <w:rFonts w:ascii="Courier New" w:eastAsia="Times New Roman" w:hAnsi="Courier New" w:cs="Courier New"/>
          <w:noProof/>
          <w:color w:val="FF9D00"/>
          <w:sz w:val="20"/>
          <w:szCs w:val="20"/>
          <w:lang w:val="en-US" w:eastAsia="ru-RU"/>
        </w:rPr>
        <w:t xml:space="preserve">as </w:t>
      </w:r>
      <w:r w:rsidRPr="003C7DB9">
        <w:rPr>
          <w:rFonts w:ascii="Courier New" w:eastAsia="Times New Roman" w:hAnsi="Courier New" w:cs="Courier New"/>
          <w:noProof/>
          <w:color w:val="FF80E1"/>
          <w:sz w:val="20"/>
          <w:szCs w:val="20"/>
          <w:lang w:val="en-US" w:eastAsia="ru-RU"/>
        </w:rPr>
        <w:t xml:space="preserve">$key </w:t>
      </w:r>
      <w:r w:rsidRPr="003C7DB9">
        <w:rPr>
          <w:rFonts w:ascii="Courier New" w:eastAsia="Times New Roman" w:hAnsi="Courier New" w:cs="Courier New"/>
          <w:noProof/>
          <w:color w:val="FF9D00"/>
          <w:sz w:val="20"/>
          <w:szCs w:val="20"/>
          <w:lang w:val="en-US" w:eastAsia="ru-RU"/>
        </w:rPr>
        <w:t xml:space="preserve">=&gt; </w:t>
      </w:r>
      <w:r w:rsidRPr="003C7DB9">
        <w:rPr>
          <w:rFonts w:ascii="Courier New" w:eastAsia="Times New Roman" w:hAnsi="Courier New" w:cs="Courier New"/>
          <w:noProof/>
          <w:color w:val="FF80E1"/>
          <w:sz w:val="20"/>
          <w:szCs w:val="20"/>
          <w:lang w:val="en-US" w:eastAsia="ru-RU"/>
        </w:rPr>
        <w:t>$string</w:t>
      </w:r>
      <w:r w:rsidRPr="003C7DB9">
        <w:rPr>
          <w:rFonts w:ascii="Courier New" w:eastAsia="Times New Roman" w:hAnsi="Courier New" w:cs="Courier New"/>
          <w:noProof/>
          <w:color w:val="E1EFFF"/>
          <w:sz w:val="20"/>
          <w:szCs w:val="20"/>
          <w:lang w:val="en-US" w:eastAsia="ru-RU"/>
        </w:rPr>
        <w:t>) {</w:t>
      </w:r>
      <w:r w:rsidRPr="003C7DB9">
        <w:rPr>
          <w:rFonts w:ascii="Courier New" w:eastAsia="Times New Roman" w:hAnsi="Courier New" w:cs="Courier New"/>
          <w:noProof/>
          <w:color w:val="E1EFFF"/>
          <w:sz w:val="20"/>
          <w:szCs w:val="20"/>
          <w:lang w:val="en-US" w:eastAsia="ru-RU"/>
        </w:rPr>
        <w:br/>
      </w:r>
      <w:r w:rsidRPr="003C7DB9">
        <w:rPr>
          <w:rFonts w:ascii="Courier New" w:eastAsia="Times New Roman" w:hAnsi="Courier New" w:cs="Courier New"/>
          <w:noProof/>
          <w:color w:val="E1EFFF"/>
          <w:sz w:val="20"/>
          <w:szCs w:val="20"/>
          <w:lang w:val="en-US" w:eastAsia="ru-RU"/>
        </w:rPr>
        <w:br/>
        <w:t xml:space="preserve">    </w:t>
      </w:r>
      <w:r w:rsidRPr="003C7DB9">
        <w:rPr>
          <w:rFonts w:ascii="Courier New" w:eastAsia="Times New Roman" w:hAnsi="Courier New" w:cs="Courier New"/>
          <w:noProof/>
          <w:color w:val="FF80E1"/>
          <w:sz w:val="20"/>
          <w:szCs w:val="20"/>
          <w:lang w:val="en-US" w:eastAsia="ru-RU"/>
        </w:rPr>
        <w:t xml:space="preserve">$clear_str </w:t>
      </w:r>
      <w:r w:rsidRPr="003C7DB9">
        <w:rPr>
          <w:rFonts w:ascii="Courier New" w:eastAsia="Times New Roman" w:hAnsi="Courier New" w:cs="Courier New"/>
          <w:noProof/>
          <w:color w:val="FF9D00"/>
          <w:sz w:val="20"/>
          <w:szCs w:val="20"/>
          <w:lang w:val="en-US" w:eastAsia="ru-RU"/>
        </w:rPr>
        <w:t xml:space="preserve">= </w:t>
      </w:r>
      <w:r w:rsidRPr="003C7DB9">
        <w:rPr>
          <w:rFonts w:ascii="Courier New" w:eastAsia="Times New Roman" w:hAnsi="Courier New" w:cs="Courier New"/>
          <w:noProof/>
          <w:color w:val="FFDD00"/>
          <w:sz w:val="20"/>
          <w:szCs w:val="20"/>
          <w:lang w:val="en-US" w:eastAsia="ru-RU"/>
        </w:rPr>
        <w:t>convertArray</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FF80E1"/>
          <w:sz w:val="20"/>
          <w:szCs w:val="20"/>
          <w:lang w:val="en-US" w:eastAsia="ru-RU"/>
        </w:rPr>
        <w:t>$string</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E1EFFF"/>
          <w:sz w:val="20"/>
          <w:szCs w:val="20"/>
          <w:lang w:val="en-US" w:eastAsia="ru-RU"/>
        </w:rPr>
        <w:br/>
      </w:r>
      <w:r w:rsidRPr="003C7DB9">
        <w:rPr>
          <w:rFonts w:ascii="Courier New" w:eastAsia="Times New Roman" w:hAnsi="Courier New" w:cs="Courier New"/>
          <w:noProof/>
          <w:color w:val="E1EFFF"/>
          <w:sz w:val="20"/>
          <w:szCs w:val="20"/>
          <w:lang w:val="en-US" w:eastAsia="ru-RU"/>
        </w:rPr>
        <w:br/>
        <w:t xml:space="preserve">    </w:t>
      </w:r>
      <w:r w:rsidRPr="003C7DB9">
        <w:rPr>
          <w:rFonts w:ascii="Courier New" w:eastAsia="Times New Roman" w:hAnsi="Courier New" w:cs="Courier New"/>
          <w:noProof/>
          <w:color w:val="FF80E1"/>
          <w:sz w:val="20"/>
          <w:szCs w:val="20"/>
          <w:lang w:val="en-US" w:eastAsia="ru-RU"/>
        </w:rPr>
        <w:t xml:space="preserve">$result </w:t>
      </w:r>
      <w:r w:rsidRPr="003C7DB9">
        <w:rPr>
          <w:rFonts w:ascii="Courier New" w:eastAsia="Times New Roman" w:hAnsi="Courier New" w:cs="Courier New"/>
          <w:noProof/>
          <w:color w:val="FF9D00"/>
          <w:sz w:val="20"/>
          <w:szCs w:val="20"/>
          <w:lang w:val="en-US" w:eastAsia="ru-RU"/>
        </w:rPr>
        <w:t xml:space="preserve">= </w:t>
      </w:r>
      <w:r w:rsidRPr="003C7DB9">
        <w:rPr>
          <w:rFonts w:ascii="Courier New" w:eastAsia="Times New Roman" w:hAnsi="Courier New" w:cs="Courier New"/>
          <w:noProof/>
          <w:color w:val="3AD900"/>
          <w:sz w:val="20"/>
          <w:szCs w:val="20"/>
          <w:lang w:val="en-US" w:eastAsia="ru-RU"/>
        </w:rPr>
        <w:t>"INSERT INTO combinations (digit1, digit2, digit3, digit4, digit5, digit6)</w:t>
      </w:r>
      <w:r w:rsidRPr="003C7DB9">
        <w:rPr>
          <w:rFonts w:ascii="Courier New" w:eastAsia="Times New Roman" w:hAnsi="Courier New" w:cs="Courier New"/>
          <w:noProof/>
          <w:color w:val="3AD900"/>
          <w:sz w:val="20"/>
          <w:szCs w:val="20"/>
          <w:lang w:val="en-US" w:eastAsia="ru-RU"/>
        </w:rPr>
        <w:br/>
        <w:t xml:space="preserve"> VALUES ('</w:t>
      </w:r>
      <w:r w:rsidRPr="003C7DB9">
        <w:rPr>
          <w:rFonts w:ascii="Courier New" w:eastAsia="Times New Roman" w:hAnsi="Courier New" w:cs="Courier New"/>
          <w:noProof/>
          <w:color w:val="FF80E1"/>
          <w:sz w:val="20"/>
          <w:szCs w:val="20"/>
          <w:lang w:val="en-US" w:eastAsia="ru-RU"/>
        </w:rPr>
        <w:t>$clear_str</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FF628C"/>
          <w:sz w:val="20"/>
          <w:szCs w:val="20"/>
          <w:lang w:val="en-US" w:eastAsia="ru-RU"/>
        </w:rPr>
        <w:t>0</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3AD900"/>
          <w:sz w:val="20"/>
          <w:szCs w:val="20"/>
          <w:lang w:val="en-US" w:eastAsia="ru-RU"/>
        </w:rPr>
        <w:t>', '</w:t>
      </w:r>
      <w:r w:rsidRPr="003C7DB9">
        <w:rPr>
          <w:rFonts w:ascii="Courier New" w:eastAsia="Times New Roman" w:hAnsi="Courier New" w:cs="Courier New"/>
          <w:noProof/>
          <w:color w:val="FF80E1"/>
          <w:sz w:val="20"/>
          <w:szCs w:val="20"/>
          <w:lang w:val="en-US" w:eastAsia="ru-RU"/>
        </w:rPr>
        <w:t>$clear_str</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FF628C"/>
          <w:sz w:val="20"/>
          <w:szCs w:val="20"/>
          <w:lang w:val="en-US" w:eastAsia="ru-RU"/>
        </w:rPr>
        <w:t>1</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3AD900"/>
          <w:sz w:val="20"/>
          <w:szCs w:val="20"/>
          <w:lang w:val="en-US" w:eastAsia="ru-RU"/>
        </w:rPr>
        <w:t>', '</w:t>
      </w:r>
      <w:r w:rsidRPr="003C7DB9">
        <w:rPr>
          <w:rFonts w:ascii="Courier New" w:eastAsia="Times New Roman" w:hAnsi="Courier New" w:cs="Courier New"/>
          <w:noProof/>
          <w:color w:val="FF80E1"/>
          <w:sz w:val="20"/>
          <w:szCs w:val="20"/>
          <w:lang w:val="en-US" w:eastAsia="ru-RU"/>
        </w:rPr>
        <w:t>$clear_str</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FF628C"/>
          <w:sz w:val="20"/>
          <w:szCs w:val="20"/>
          <w:lang w:val="en-US" w:eastAsia="ru-RU"/>
        </w:rPr>
        <w:t>2</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3AD900"/>
          <w:sz w:val="20"/>
          <w:szCs w:val="20"/>
          <w:lang w:val="en-US" w:eastAsia="ru-RU"/>
        </w:rPr>
        <w:t>', '</w:t>
      </w:r>
      <w:r w:rsidRPr="003C7DB9">
        <w:rPr>
          <w:rFonts w:ascii="Courier New" w:eastAsia="Times New Roman" w:hAnsi="Courier New" w:cs="Courier New"/>
          <w:noProof/>
          <w:color w:val="FF80E1"/>
          <w:sz w:val="20"/>
          <w:szCs w:val="20"/>
          <w:lang w:val="en-US" w:eastAsia="ru-RU"/>
        </w:rPr>
        <w:t>$clear_str</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FF628C"/>
          <w:sz w:val="20"/>
          <w:szCs w:val="20"/>
          <w:lang w:val="en-US" w:eastAsia="ru-RU"/>
        </w:rPr>
        <w:t>3</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3AD900"/>
          <w:sz w:val="20"/>
          <w:szCs w:val="20"/>
          <w:lang w:val="en-US" w:eastAsia="ru-RU"/>
        </w:rPr>
        <w:t>', '</w:t>
      </w:r>
      <w:r w:rsidRPr="003C7DB9">
        <w:rPr>
          <w:rFonts w:ascii="Courier New" w:eastAsia="Times New Roman" w:hAnsi="Courier New" w:cs="Courier New"/>
          <w:noProof/>
          <w:color w:val="FF80E1"/>
          <w:sz w:val="20"/>
          <w:szCs w:val="20"/>
          <w:lang w:val="en-US" w:eastAsia="ru-RU"/>
        </w:rPr>
        <w:t>$clear_str</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FF628C"/>
          <w:sz w:val="20"/>
          <w:szCs w:val="20"/>
          <w:lang w:val="en-US" w:eastAsia="ru-RU"/>
        </w:rPr>
        <w:t>4</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3AD900"/>
          <w:sz w:val="20"/>
          <w:szCs w:val="20"/>
          <w:lang w:val="en-US" w:eastAsia="ru-RU"/>
        </w:rPr>
        <w:t>', '</w:t>
      </w:r>
      <w:r w:rsidRPr="003C7DB9">
        <w:rPr>
          <w:rFonts w:ascii="Courier New" w:eastAsia="Times New Roman" w:hAnsi="Courier New" w:cs="Courier New"/>
          <w:noProof/>
          <w:color w:val="FF80E1"/>
          <w:sz w:val="20"/>
          <w:szCs w:val="20"/>
          <w:lang w:val="en-US" w:eastAsia="ru-RU"/>
        </w:rPr>
        <w:t>$clear_str</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FF628C"/>
          <w:sz w:val="20"/>
          <w:szCs w:val="20"/>
          <w:lang w:val="en-US" w:eastAsia="ru-RU"/>
        </w:rPr>
        <w:t>5</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3AD900"/>
          <w:sz w:val="20"/>
          <w:szCs w:val="20"/>
          <w:lang w:val="en-US" w:eastAsia="ru-RU"/>
        </w:rPr>
        <w:t>')"</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E1EFFF"/>
          <w:sz w:val="20"/>
          <w:szCs w:val="20"/>
          <w:lang w:val="en-US" w:eastAsia="ru-RU"/>
        </w:rPr>
        <w:br/>
      </w:r>
      <w:r w:rsidRPr="003C7DB9">
        <w:rPr>
          <w:rFonts w:ascii="Courier New" w:eastAsia="Times New Roman" w:hAnsi="Courier New" w:cs="Courier New"/>
          <w:noProof/>
          <w:color w:val="E1EFFF"/>
          <w:sz w:val="20"/>
          <w:szCs w:val="20"/>
          <w:lang w:val="en-US" w:eastAsia="ru-RU"/>
        </w:rPr>
        <w:br/>
        <w:t xml:space="preserve">    </w:t>
      </w:r>
      <w:r w:rsidRPr="003C7DB9">
        <w:rPr>
          <w:rFonts w:ascii="Courier New" w:eastAsia="Times New Roman" w:hAnsi="Courier New" w:cs="Courier New"/>
          <w:noProof/>
          <w:color w:val="FF9D00"/>
          <w:sz w:val="20"/>
          <w:szCs w:val="20"/>
          <w:lang w:val="en-US" w:eastAsia="ru-RU"/>
        </w:rPr>
        <w:t xml:space="preserve">if </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80FFBB"/>
          <w:sz w:val="20"/>
          <w:szCs w:val="20"/>
          <w:lang w:val="en-US" w:eastAsia="ru-RU"/>
        </w:rPr>
        <w:t>mysqli_query</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FF80E1"/>
          <w:sz w:val="20"/>
          <w:szCs w:val="20"/>
          <w:lang w:val="en-US" w:eastAsia="ru-RU"/>
        </w:rPr>
        <w:t>$connection</w:t>
      </w:r>
      <w:r w:rsidRPr="003C7DB9">
        <w:rPr>
          <w:rFonts w:ascii="Courier New" w:eastAsia="Times New Roman" w:hAnsi="Courier New" w:cs="Courier New"/>
          <w:noProof/>
          <w:color w:val="E1EFFF"/>
          <w:sz w:val="20"/>
          <w:szCs w:val="20"/>
          <w:lang w:val="en-US" w:eastAsia="ru-RU"/>
        </w:rPr>
        <w:t xml:space="preserve">, </w:t>
      </w:r>
      <w:r w:rsidRPr="003C7DB9">
        <w:rPr>
          <w:rFonts w:ascii="Courier New" w:eastAsia="Times New Roman" w:hAnsi="Courier New" w:cs="Courier New"/>
          <w:noProof/>
          <w:color w:val="FF80E1"/>
          <w:sz w:val="20"/>
          <w:szCs w:val="20"/>
          <w:lang w:val="en-US" w:eastAsia="ru-RU"/>
        </w:rPr>
        <w:t>$result</w:t>
      </w:r>
      <w:r w:rsidRPr="003C7DB9">
        <w:rPr>
          <w:rFonts w:ascii="Courier New" w:eastAsia="Times New Roman" w:hAnsi="Courier New" w:cs="Courier New"/>
          <w:noProof/>
          <w:color w:val="E1EFFF"/>
          <w:sz w:val="20"/>
          <w:szCs w:val="20"/>
          <w:lang w:val="en-US" w:eastAsia="ru-RU"/>
        </w:rPr>
        <w:t>)) {</w:t>
      </w:r>
      <w:r w:rsidRPr="003C7DB9">
        <w:rPr>
          <w:rFonts w:ascii="Courier New" w:eastAsia="Times New Roman" w:hAnsi="Courier New" w:cs="Courier New"/>
          <w:noProof/>
          <w:color w:val="E1EFFF"/>
          <w:sz w:val="20"/>
          <w:szCs w:val="20"/>
          <w:lang w:val="en-US" w:eastAsia="ru-RU"/>
        </w:rPr>
        <w:br/>
        <w:t xml:space="preserve">        </w:t>
      </w:r>
      <w:r w:rsidRPr="003C7DB9">
        <w:rPr>
          <w:rFonts w:ascii="Courier New" w:eastAsia="Times New Roman" w:hAnsi="Courier New" w:cs="Courier New"/>
          <w:noProof/>
          <w:color w:val="FF9D00"/>
          <w:sz w:val="20"/>
          <w:szCs w:val="20"/>
          <w:lang w:val="en-US" w:eastAsia="ru-RU"/>
        </w:rPr>
        <w:t xml:space="preserve">echo </w:t>
      </w:r>
      <w:r w:rsidRPr="003C7DB9">
        <w:rPr>
          <w:rFonts w:ascii="Courier New" w:eastAsia="Times New Roman" w:hAnsi="Courier New" w:cs="Courier New"/>
          <w:noProof/>
          <w:color w:val="3AD900"/>
          <w:sz w:val="20"/>
          <w:szCs w:val="20"/>
          <w:lang w:val="en-US" w:eastAsia="ru-RU"/>
        </w:rPr>
        <w:t>"Records inserted successfully."</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E1EFFF"/>
          <w:sz w:val="20"/>
          <w:szCs w:val="20"/>
          <w:lang w:val="en-US" w:eastAsia="ru-RU"/>
        </w:rPr>
        <w:br/>
        <w:t xml:space="preserve">    } </w:t>
      </w:r>
      <w:r w:rsidRPr="003C7DB9">
        <w:rPr>
          <w:rFonts w:ascii="Courier New" w:eastAsia="Times New Roman" w:hAnsi="Courier New" w:cs="Courier New"/>
          <w:noProof/>
          <w:color w:val="FF9D00"/>
          <w:sz w:val="20"/>
          <w:szCs w:val="20"/>
          <w:lang w:val="en-US" w:eastAsia="ru-RU"/>
        </w:rPr>
        <w:t xml:space="preserve">else </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E1EFFF"/>
          <w:sz w:val="20"/>
          <w:szCs w:val="20"/>
          <w:lang w:val="en-US" w:eastAsia="ru-RU"/>
        </w:rPr>
        <w:br/>
        <w:t xml:space="preserve">        </w:t>
      </w:r>
      <w:r w:rsidRPr="003C7DB9">
        <w:rPr>
          <w:rFonts w:ascii="Courier New" w:eastAsia="Times New Roman" w:hAnsi="Courier New" w:cs="Courier New"/>
          <w:noProof/>
          <w:color w:val="FF9D00"/>
          <w:sz w:val="20"/>
          <w:szCs w:val="20"/>
          <w:lang w:val="en-US" w:eastAsia="ru-RU"/>
        </w:rPr>
        <w:t xml:space="preserve">echo </w:t>
      </w:r>
      <w:r w:rsidRPr="003C7DB9">
        <w:rPr>
          <w:rFonts w:ascii="Courier New" w:eastAsia="Times New Roman" w:hAnsi="Courier New" w:cs="Courier New"/>
          <w:noProof/>
          <w:color w:val="3AD900"/>
          <w:sz w:val="20"/>
          <w:szCs w:val="20"/>
          <w:lang w:val="en-US" w:eastAsia="ru-RU"/>
        </w:rPr>
        <w:t xml:space="preserve">"ERROR: Could not able to execute </w:t>
      </w:r>
      <w:r w:rsidRPr="003C7DB9">
        <w:rPr>
          <w:rFonts w:ascii="Courier New" w:eastAsia="Times New Roman" w:hAnsi="Courier New" w:cs="Courier New"/>
          <w:noProof/>
          <w:color w:val="FF80E1"/>
          <w:sz w:val="20"/>
          <w:szCs w:val="20"/>
          <w:lang w:val="en-US" w:eastAsia="ru-RU"/>
        </w:rPr>
        <w:t>$result</w:t>
      </w:r>
      <w:r w:rsidRPr="003C7DB9">
        <w:rPr>
          <w:rFonts w:ascii="Courier New" w:eastAsia="Times New Roman" w:hAnsi="Courier New" w:cs="Courier New"/>
          <w:noProof/>
          <w:color w:val="3AD900"/>
          <w:sz w:val="20"/>
          <w:szCs w:val="20"/>
          <w:lang w:val="en-US" w:eastAsia="ru-RU"/>
        </w:rPr>
        <w:t xml:space="preserve">. " </w:t>
      </w:r>
      <w:r w:rsidRPr="003C7DB9">
        <w:rPr>
          <w:rFonts w:ascii="Courier New" w:eastAsia="Times New Roman" w:hAnsi="Courier New" w:cs="Courier New"/>
          <w:noProof/>
          <w:color w:val="FF9D00"/>
          <w:sz w:val="20"/>
          <w:szCs w:val="20"/>
          <w:lang w:val="en-US" w:eastAsia="ru-RU"/>
        </w:rPr>
        <w:t xml:space="preserve">. </w:t>
      </w:r>
      <w:r w:rsidRPr="003C7DB9">
        <w:rPr>
          <w:rFonts w:ascii="Courier New" w:eastAsia="Times New Roman" w:hAnsi="Courier New" w:cs="Courier New"/>
          <w:noProof/>
          <w:color w:val="80FFBB"/>
          <w:sz w:val="20"/>
          <w:szCs w:val="20"/>
          <w:lang w:val="en-US" w:eastAsia="ru-RU"/>
        </w:rPr>
        <w:t>mysqli_error</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FF80E1"/>
          <w:sz w:val="20"/>
          <w:szCs w:val="20"/>
          <w:lang w:val="en-US" w:eastAsia="ru-RU"/>
        </w:rPr>
        <w:t>$connection</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E1EFFF"/>
          <w:sz w:val="20"/>
          <w:szCs w:val="20"/>
          <w:lang w:val="en-US" w:eastAsia="ru-RU"/>
        </w:rPr>
        <w:br/>
        <w:t xml:space="preserve">    }</w:t>
      </w:r>
      <w:r w:rsidRPr="003C7DB9">
        <w:rPr>
          <w:rFonts w:ascii="Courier New" w:eastAsia="Times New Roman" w:hAnsi="Courier New" w:cs="Courier New"/>
          <w:noProof/>
          <w:color w:val="E1EFFF"/>
          <w:sz w:val="20"/>
          <w:szCs w:val="20"/>
          <w:lang w:val="en-US" w:eastAsia="ru-RU"/>
        </w:rPr>
        <w:br/>
      </w:r>
      <w:r w:rsidRPr="003C7DB9">
        <w:rPr>
          <w:rFonts w:ascii="Courier New" w:eastAsia="Times New Roman" w:hAnsi="Courier New" w:cs="Courier New"/>
          <w:noProof/>
          <w:color w:val="E1EFFF"/>
          <w:sz w:val="20"/>
          <w:szCs w:val="20"/>
          <w:lang w:val="en-US" w:eastAsia="ru-RU"/>
        </w:rPr>
        <w:br/>
        <w:t>}</w:t>
      </w:r>
      <w:r w:rsidRPr="003C7DB9">
        <w:rPr>
          <w:rFonts w:ascii="Courier New" w:eastAsia="Times New Roman" w:hAnsi="Courier New" w:cs="Courier New"/>
          <w:noProof/>
          <w:color w:val="E1EFFF"/>
          <w:sz w:val="20"/>
          <w:szCs w:val="20"/>
          <w:lang w:val="en-US" w:eastAsia="ru-RU"/>
        </w:rPr>
        <w:br/>
      </w:r>
      <w:r w:rsidRPr="003C7DB9">
        <w:rPr>
          <w:rFonts w:ascii="Courier New" w:eastAsia="Times New Roman" w:hAnsi="Courier New" w:cs="Courier New"/>
          <w:noProof/>
          <w:color w:val="80FFBB"/>
          <w:sz w:val="20"/>
          <w:szCs w:val="20"/>
          <w:lang w:val="en-US" w:eastAsia="ru-RU"/>
        </w:rPr>
        <w:t>mysqli_close</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FF80E1"/>
          <w:sz w:val="20"/>
          <w:szCs w:val="20"/>
          <w:lang w:val="en-US" w:eastAsia="ru-RU"/>
        </w:rPr>
        <w:t>$connection</w:t>
      </w:r>
      <w:r w:rsidRPr="003C7DB9">
        <w:rPr>
          <w:rFonts w:ascii="Courier New" w:eastAsia="Times New Roman" w:hAnsi="Courier New" w:cs="Courier New"/>
          <w:noProof/>
          <w:color w:val="E1EFFF"/>
          <w:sz w:val="20"/>
          <w:szCs w:val="20"/>
          <w:lang w:val="en-US" w:eastAsia="ru-RU"/>
        </w:rPr>
        <w:t>);</w:t>
      </w:r>
    </w:p>
    <w:p w:rsidR="00DA6EC2" w:rsidRPr="003C7DB9" w:rsidRDefault="00DA6EC2" w:rsidP="00BE0E49">
      <w:pPr>
        <w:rPr>
          <w:rFonts w:cstheme="minorHAnsi"/>
          <w:b/>
          <w:noProof/>
          <w:color w:val="000000" w:themeColor="text1"/>
          <w:sz w:val="24"/>
          <w:szCs w:val="24"/>
          <w:lang w:val="en-US"/>
        </w:rPr>
      </w:pPr>
    </w:p>
    <w:p w:rsidR="00DA6EC2" w:rsidRPr="003C7DB9" w:rsidRDefault="00DA6EC2" w:rsidP="00BE0E49">
      <w:pPr>
        <w:rPr>
          <w:rFonts w:cstheme="minorHAnsi"/>
          <w:b/>
          <w:noProof/>
          <w:color w:val="000000" w:themeColor="text1"/>
          <w:sz w:val="24"/>
          <w:szCs w:val="24"/>
          <w:lang w:val="en-US"/>
        </w:rPr>
      </w:pPr>
    </w:p>
    <w:p w:rsidR="003C3511" w:rsidRPr="001062D9" w:rsidRDefault="003C3511" w:rsidP="003C3511">
      <w:pPr>
        <w:pStyle w:val="1"/>
        <w:shd w:val="clear" w:color="auto" w:fill="F7F7F7"/>
        <w:rPr>
          <w:rFonts w:ascii="Arial Black" w:hAnsi="Arial Black" w:cs="Arial"/>
          <w:noProof/>
          <w:color w:val="FF0000"/>
          <w:sz w:val="32"/>
          <w:szCs w:val="32"/>
          <w:u w:val="single"/>
        </w:rPr>
      </w:pPr>
      <w:r w:rsidRPr="001062D9">
        <w:rPr>
          <w:rFonts w:ascii="Arial Black" w:hAnsi="Arial Black" w:cs="Arial"/>
          <w:noProof/>
          <w:color w:val="FF0000"/>
          <w:sz w:val="32"/>
          <w:szCs w:val="32"/>
          <w:u w:val="single"/>
        </w:rPr>
        <w:t>Функции для работы с файловой системой</w:t>
      </w:r>
    </w:p>
    <w:p w:rsidR="003C3511" w:rsidRPr="001062D9" w:rsidRDefault="003C3511" w:rsidP="005C266E">
      <w:pPr>
        <w:rPr>
          <w:rFonts w:cstheme="minorHAnsi"/>
          <w:noProof/>
          <w:color w:val="000000"/>
          <w:sz w:val="24"/>
          <w:szCs w:val="24"/>
          <w:shd w:val="clear" w:color="auto" w:fill="F7F7F7"/>
        </w:rPr>
      </w:pPr>
      <w:r w:rsidRPr="003C7DB9">
        <w:rPr>
          <w:rFonts w:cstheme="minorHAnsi"/>
          <w:b/>
          <w:noProof/>
          <w:color w:val="E36C0A" w:themeColor="accent6" w:themeShade="BF"/>
          <w:sz w:val="24"/>
          <w:szCs w:val="24"/>
          <w:shd w:val="clear" w:color="auto" w:fill="F7F7F7"/>
          <w:lang w:val="en-US"/>
        </w:rPr>
        <w:t>fopen</w:t>
      </w:r>
      <w:r w:rsidRPr="003C7DB9">
        <w:rPr>
          <w:rFonts w:cstheme="minorHAnsi"/>
          <w:noProof/>
          <w:color w:val="000000"/>
          <w:sz w:val="24"/>
          <w:szCs w:val="24"/>
          <w:shd w:val="clear" w:color="auto" w:fill="F7F7F7"/>
          <w:lang w:val="en-US"/>
        </w:rPr>
        <w:t> </w:t>
      </w:r>
      <w:r w:rsidRPr="001062D9">
        <w:rPr>
          <w:rFonts w:cstheme="minorHAnsi"/>
          <w:noProof/>
          <w:color w:val="000000"/>
          <w:sz w:val="24"/>
          <w:szCs w:val="24"/>
          <w:shd w:val="clear" w:color="auto" w:fill="F7F7F7"/>
        </w:rPr>
        <w:t>--</w:t>
      </w:r>
      <w:r w:rsidRPr="003C7DB9">
        <w:rPr>
          <w:rFonts w:cstheme="minorHAnsi"/>
          <w:noProof/>
          <w:color w:val="000000"/>
          <w:sz w:val="24"/>
          <w:szCs w:val="24"/>
          <w:shd w:val="clear" w:color="auto" w:fill="F7F7F7"/>
          <w:lang w:val="en-US"/>
        </w:rPr>
        <w:t> </w:t>
      </w:r>
      <w:r w:rsidRPr="001062D9">
        <w:rPr>
          <w:rFonts w:cstheme="minorHAnsi"/>
          <w:noProof/>
          <w:color w:val="000000"/>
          <w:sz w:val="24"/>
          <w:szCs w:val="24"/>
          <w:shd w:val="clear" w:color="auto" w:fill="F7F7F7"/>
        </w:rPr>
        <w:t xml:space="preserve">Открывает файл или </w:t>
      </w:r>
      <w:r w:rsidRPr="003C7DB9">
        <w:rPr>
          <w:rFonts w:cstheme="minorHAnsi"/>
          <w:noProof/>
          <w:color w:val="000000"/>
          <w:sz w:val="24"/>
          <w:szCs w:val="24"/>
          <w:shd w:val="clear" w:color="auto" w:fill="F7F7F7"/>
          <w:lang w:val="en-US"/>
        </w:rPr>
        <w:t>URL</w:t>
      </w:r>
    </w:p>
    <w:p w:rsidR="00651D43" w:rsidRPr="001062D9" w:rsidRDefault="00651D43" w:rsidP="005C266E">
      <w:pPr>
        <w:rPr>
          <w:rFonts w:cstheme="minorHAnsi"/>
          <w:b/>
          <w:noProof/>
          <w:color w:val="FF0000"/>
          <w:sz w:val="24"/>
          <w:szCs w:val="24"/>
          <w:u w:val="single"/>
        </w:rPr>
      </w:pPr>
      <w:r w:rsidRPr="001062D9">
        <w:rPr>
          <w:rFonts w:cstheme="minorHAnsi"/>
          <w:b/>
          <w:noProof/>
          <w:color w:val="000000"/>
          <w:sz w:val="24"/>
          <w:szCs w:val="24"/>
          <w:shd w:val="clear" w:color="auto" w:fill="F7F7F7"/>
        </w:rPr>
        <w:lastRenderedPageBreak/>
        <w:t>$</w:t>
      </w:r>
      <w:r w:rsidRPr="003C7DB9">
        <w:rPr>
          <w:rFonts w:cstheme="minorHAnsi"/>
          <w:b/>
          <w:noProof/>
          <w:color w:val="000000"/>
          <w:sz w:val="24"/>
          <w:szCs w:val="24"/>
          <w:shd w:val="clear" w:color="auto" w:fill="F7F7F7"/>
          <w:lang w:val="en-US"/>
        </w:rPr>
        <w:t>file</w:t>
      </w:r>
      <w:r w:rsidRPr="001062D9">
        <w:rPr>
          <w:rFonts w:cstheme="minorHAnsi"/>
          <w:b/>
          <w:noProof/>
          <w:color w:val="000000"/>
          <w:sz w:val="24"/>
          <w:szCs w:val="24"/>
          <w:shd w:val="clear" w:color="auto" w:fill="F7F7F7"/>
        </w:rPr>
        <w:t xml:space="preserve"> = </w:t>
      </w:r>
      <w:r w:rsidR="00274105" w:rsidRPr="001062D9">
        <w:rPr>
          <w:rFonts w:cstheme="minorHAnsi"/>
          <w:b/>
          <w:noProof/>
          <w:color w:val="000000"/>
          <w:sz w:val="24"/>
          <w:szCs w:val="24"/>
          <w:shd w:val="clear" w:color="auto" w:fill="F7F7F7"/>
        </w:rPr>
        <w:t>‘</w:t>
      </w:r>
      <w:r w:rsidRPr="003C7DB9">
        <w:rPr>
          <w:rFonts w:cstheme="minorHAnsi"/>
          <w:b/>
          <w:noProof/>
          <w:color w:val="000000"/>
          <w:sz w:val="24"/>
          <w:szCs w:val="24"/>
          <w:shd w:val="clear" w:color="auto" w:fill="F7F7F7"/>
          <w:lang w:val="en-US"/>
        </w:rPr>
        <w:t>file</w:t>
      </w:r>
      <w:r w:rsidRPr="001062D9">
        <w:rPr>
          <w:rFonts w:cstheme="minorHAnsi"/>
          <w:b/>
          <w:noProof/>
          <w:color w:val="000000"/>
          <w:sz w:val="24"/>
          <w:szCs w:val="24"/>
          <w:shd w:val="clear" w:color="auto" w:fill="F7F7F7"/>
        </w:rPr>
        <w:t>.</w:t>
      </w:r>
      <w:r w:rsidRPr="003C7DB9">
        <w:rPr>
          <w:rFonts w:cstheme="minorHAnsi"/>
          <w:b/>
          <w:noProof/>
          <w:color w:val="000000"/>
          <w:sz w:val="24"/>
          <w:szCs w:val="24"/>
          <w:shd w:val="clear" w:color="auto" w:fill="F7F7F7"/>
          <w:lang w:val="en-US"/>
        </w:rPr>
        <w:t>csv</w:t>
      </w:r>
      <w:r w:rsidR="00274105" w:rsidRPr="001062D9">
        <w:rPr>
          <w:rFonts w:cstheme="minorHAnsi"/>
          <w:b/>
          <w:noProof/>
          <w:color w:val="000000"/>
          <w:sz w:val="24"/>
          <w:szCs w:val="24"/>
          <w:shd w:val="clear" w:color="auto" w:fill="F7F7F7"/>
        </w:rPr>
        <w:t>’;</w:t>
      </w:r>
    </w:p>
    <w:p w:rsidR="00651D43" w:rsidRPr="003C7DB9" w:rsidRDefault="00651D43" w:rsidP="00651D43">
      <w:pPr>
        <w:pStyle w:val="para"/>
        <w:shd w:val="clear" w:color="auto" w:fill="F2F2F2"/>
        <w:rPr>
          <w:rFonts w:asciiTheme="minorHAnsi" w:hAnsiTheme="minorHAnsi" w:cstheme="minorHAnsi"/>
          <w:noProof/>
          <w:color w:val="333333"/>
          <w:lang w:val="en-US"/>
        </w:rPr>
      </w:pPr>
      <w:r w:rsidRPr="003C7DB9">
        <w:rPr>
          <w:rFonts w:asciiTheme="minorHAnsi" w:hAnsiTheme="minorHAnsi" w:cstheme="minorHAnsi"/>
          <w:b/>
          <w:noProof/>
          <w:color w:val="000000" w:themeColor="text1"/>
          <w:lang w:val="en-US"/>
        </w:rPr>
        <w:t>fopen</w:t>
      </w:r>
      <w:r w:rsidRPr="001062D9">
        <w:rPr>
          <w:rFonts w:cstheme="minorHAnsi"/>
          <w:b/>
          <w:noProof/>
          <w:color w:val="000000" w:themeColor="text1"/>
        </w:rPr>
        <w:t>($</w:t>
      </w:r>
      <w:r w:rsidRPr="003C7DB9">
        <w:rPr>
          <w:rFonts w:cstheme="minorHAnsi"/>
          <w:b/>
          <w:noProof/>
          <w:color w:val="000000" w:themeColor="text1"/>
          <w:lang w:val="en-US"/>
        </w:rPr>
        <w:t>file</w:t>
      </w:r>
      <w:r w:rsidRPr="001062D9">
        <w:rPr>
          <w:rFonts w:cstheme="minorHAnsi"/>
          <w:b/>
          <w:noProof/>
          <w:color w:val="000000" w:themeColor="text1"/>
        </w:rPr>
        <w:t xml:space="preserve">, </w:t>
      </w:r>
      <w:r w:rsidRPr="003C7DB9">
        <w:rPr>
          <w:rFonts w:cstheme="minorHAnsi"/>
          <w:b/>
          <w:noProof/>
          <w:color w:val="000000" w:themeColor="text1"/>
          <w:lang w:val="en-US"/>
        </w:rPr>
        <w:t>w</w:t>
      </w:r>
      <w:r w:rsidRPr="001062D9">
        <w:rPr>
          <w:rFonts w:cstheme="minorHAnsi"/>
          <w:b/>
          <w:noProof/>
          <w:color w:val="000000" w:themeColor="text1"/>
        </w:rPr>
        <w:t xml:space="preserve">); </w:t>
      </w:r>
      <w:r w:rsidRPr="001062D9">
        <w:rPr>
          <w:rFonts w:cstheme="minorHAnsi"/>
          <w:noProof/>
          <w:color w:val="000000" w:themeColor="text1"/>
        </w:rPr>
        <w:t xml:space="preserve">где </w:t>
      </w:r>
      <w:r w:rsidRPr="001062D9">
        <w:rPr>
          <w:rFonts w:cstheme="minorHAnsi"/>
          <w:b/>
          <w:noProof/>
          <w:color w:val="000000" w:themeColor="text1"/>
        </w:rPr>
        <w:t>$</w:t>
      </w:r>
      <w:r w:rsidRPr="003C7DB9">
        <w:rPr>
          <w:rFonts w:cstheme="minorHAnsi"/>
          <w:b/>
          <w:noProof/>
          <w:color w:val="000000" w:themeColor="text1"/>
          <w:lang w:val="en-US"/>
        </w:rPr>
        <w:t>file</w:t>
      </w:r>
      <w:r w:rsidRPr="001062D9">
        <w:rPr>
          <w:rFonts w:cstheme="minorHAnsi"/>
          <w:noProof/>
          <w:color w:val="000000" w:themeColor="text1"/>
        </w:rPr>
        <w:t xml:space="preserve"> – переменная которой присоили имя создаваемого файла с раширением </w:t>
      </w:r>
      <w:r w:rsidRPr="003C7DB9">
        <w:rPr>
          <w:rFonts w:cstheme="minorHAnsi"/>
          <w:noProof/>
          <w:color w:val="000000" w:themeColor="text1"/>
          <w:lang w:val="en-US"/>
        </w:rPr>
        <w:t>csv</w:t>
      </w:r>
      <w:r w:rsidRPr="001062D9">
        <w:rPr>
          <w:rFonts w:cstheme="minorHAnsi"/>
          <w:noProof/>
          <w:color w:val="000000" w:themeColor="text1"/>
        </w:rPr>
        <w:t>, а мод</w:t>
      </w:r>
      <w:r w:rsidRPr="001062D9">
        <w:rPr>
          <w:rFonts w:cstheme="minorHAnsi"/>
          <w:b/>
          <w:noProof/>
          <w:color w:val="000000" w:themeColor="text1"/>
        </w:rPr>
        <w:t xml:space="preserve"> </w:t>
      </w:r>
      <w:r w:rsidRPr="003C7DB9">
        <w:rPr>
          <w:rFonts w:asciiTheme="minorHAnsi" w:hAnsiTheme="minorHAnsi" w:cstheme="minorHAnsi"/>
          <w:b/>
          <w:noProof/>
          <w:color w:val="333333"/>
          <w:lang w:val="en-US"/>
        </w:rPr>
        <w:t>w</w:t>
      </w:r>
      <w:r w:rsidRPr="001062D9">
        <w:rPr>
          <w:rFonts w:asciiTheme="minorHAnsi" w:hAnsiTheme="minorHAnsi" w:cstheme="minorHAnsi"/>
          <w:noProof/>
          <w:color w:val="333333"/>
        </w:rPr>
        <w:t xml:space="preserve"> – параметр, который</w:t>
      </w:r>
      <w:r w:rsidRPr="003C7DB9">
        <w:rPr>
          <w:rFonts w:asciiTheme="minorHAnsi" w:hAnsiTheme="minorHAnsi" w:cstheme="minorHAnsi"/>
          <w:noProof/>
          <w:color w:val="333333"/>
          <w:lang w:val="en-US"/>
        </w:rPr>
        <w:t> </w:t>
      </w:r>
      <w:r w:rsidRPr="001062D9">
        <w:rPr>
          <w:rFonts w:asciiTheme="minorHAnsi" w:hAnsiTheme="minorHAnsi" w:cstheme="minorHAnsi"/>
          <w:noProof/>
          <w:color w:val="333333"/>
        </w:rPr>
        <w:t xml:space="preserve">указывает на тип доступа, который мы запрашиваем у потока. </w:t>
      </w:r>
      <w:r w:rsidRPr="003C7DB9">
        <w:rPr>
          <w:rFonts w:asciiTheme="minorHAnsi" w:hAnsiTheme="minorHAnsi" w:cstheme="minorHAnsi"/>
          <w:noProof/>
          <w:color w:val="333333"/>
          <w:lang w:val="en-US"/>
        </w:rPr>
        <w:t>Он может быть одним из следующих вариантов:</w:t>
      </w:r>
    </w:p>
    <w:tbl>
      <w:tblPr>
        <w:tblW w:w="11640" w:type="dxa"/>
        <w:shd w:val="clear" w:color="auto" w:fill="F2F2F2"/>
        <w:tblCellMar>
          <w:top w:w="15" w:type="dxa"/>
          <w:left w:w="15" w:type="dxa"/>
          <w:bottom w:w="15" w:type="dxa"/>
          <w:right w:w="15" w:type="dxa"/>
        </w:tblCellMar>
        <w:tblLook w:val="04A0" w:firstRow="1" w:lastRow="0" w:firstColumn="1" w:lastColumn="0" w:noHBand="0" w:noVBand="1"/>
      </w:tblPr>
      <w:tblGrid>
        <w:gridCol w:w="511"/>
        <w:gridCol w:w="11129"/>
      </w:tblGrid>
      <w:tr w:rsidR="00651D43" w:rsidRPr="003C7DB9" w:rsidTr="00651D43">
        <w:trPr>
          <w:tblHeader/>
        </w:trPr>
        <w:tc>
          <w:tcPr>
            <w:tcW w:w="0" w:type="auto"/>
            <w:gridSpan w:val="2"/>
            <w:tcBorders>
              <w:top w:val="nil"/>
              <w:left w:val="nil"/>
              <w:bottom w:val="nil"/>
              <w:right w:val="nil"/>
            </w:tcBorders>
            <w:shd w:val="clear" w:color="auto" w:fill="C4C9DF"/>
            <w:vAlign w:val="center"/>
            <w:hideMark/>
          </w:tcPr>
          <w:p w:rsidR="00651D43" w:rsidRPr="001062D9" w:rsidRDefault="00651D43">
            <w:pPr>
              <w:jc w:val="center"/>
              <w:rPr>
                <w:rFonts w:ascii="Helvetica" w:hAnsi="Helvetica"/>
                <w:noProof/>
                <w:color w:val="333333"/>
                <w:sz w:val="24"/>
                <w:szCs w:val="24"/>
              </w:rPr>
            </w:pPr>
            <w:r w:rsidRPr="001062D9">
              <w:rPr>
                <w:rStyle w:val="aa"/>
                <w:rFonts w:ascii="Helvetica" w:hAnsi="Helvetica"/>
                <w:noProof/>
                <w:color w:val="333333"/>
              </w:rPr>
              <w:t>Список возможных режимов для</w:t>
            </w:r>
            <w:r w:rsidRPr="003C7DB9">
              <w:rPr>
                <w:rStyle w:val="aa"/>
                <w:rFonts w:ascii="Helvetica" w:hAnsi="Helvetica"/>
                <w:noProof/>
                <w:color w:val="333333"/>
                <w:lang w:val="en-US"/>
              </w:rPr>
              <w:t> fopen</w:t>
            </w:r>
            <w:r w:rsidRPr="001062D9">
              <w:rPr>
                <w:rStyle w:val="aa"/>
                <w:rFonts w:ascii="Helvetica" w:hAnsi="Helvetica"/>
                <w:noProof/>
                <w:color w:val="333333"/>
              </w:rPr>
              <w:t>(), используя</w:t>
            </w:r>
            <w:r w:rsidRPr="003C7DB9">
              <w:rPr>
                <w:rStyle w:val="aa"/>
                <w:rFonts w:ascii="Helvetica" w:hAnsi="Helvetica"/>
                <w:noProof/>
                <w:color w:val="333333"/>
                <w:lang w:val="en-US"/>
              </w:rPr>
              <w:t> </w:t>
            </w:r>
            <w:r w:rsidRPr="003C7DB9">
              <w:rPr>
                <w:rStyle w:val="HTML2"/>
                <w:rFonts w:eastAsiaTheme="minorHAnsi"/>
                <w:b/>
                <w:bCs/>
                <w:noProof/>
                <w:color w:val="336699"/>
                <w:lang w:val="en-US"/>
              </w:rPr>
              <w:t>mode</w:t>
            </w:r>
          </w:p>
        </w:tc>
      </w:tr>
      <w:tr w:rsidR="00651D43" w:rsidRPr="003C7DB9" w:rsidTr="00651D43">
        <w:trPr>
          <w:tblHeader/>
        </w:trPr>
        <w:tc>
          <w:tcPr>
            <w:tcW w:w="0" w:type="auto"/>
            <w:shd w:val="clear" w:color="auto" w:fill="C4C9DF"/>
            <w:vAlign w:val="center"/>
            <w:hideMark/>
          </w:tcPr>
          <w:p w:rsidR="00651D43" w:rsidRPr="003C7DB9" w:rsidRDefault="00651D43">
            <w:pPr>
              <w:rPr>
                <w:rFonts w:ascii="Helvetica" w:hAnsi="Helvetica"/>
                <w:b/>
                <w:bCs/>
                <w:noProof/>
                <w:color w:val="333333"/>
                <w:sz w:val="24"/>
                <w:szCs w:val="24"/>
                <w:lang w:val="en-US"/>
              </w:rPr>
            </w:pPr>
            <w:r w:rsidRPr="003C7DB9">
              <w:rPr>
                <w:rStyle w:val="HTML2"/>
                <w:rFonts w:eastAsiaTheme="minorHAnsi"/>
                <w:b/>
                <w:bCs/>
                <w:noProof/>
                <w:color w:val="336699"/>
                <w:lang w:val="en-US"/>
              </w:rPr>
              <w:t>mode</w:t>
            </w:r>
          </w:p>
        </w:tc>
        <w:tc>
          <w:tcPr>
            <w:tcW w:w="0" w:type="auto"/>
            <w:shd w:val="clear" w:color="auto" w:fill="C4C9DF"/>
            <w:vAlign w:val="center"/>
            <w:hideMark/>
          </w:tcPr>
          <w:p w:rsidR="00651D43" w:rsidRPr="003C7DB9" w:rsidRDefault="00651D43">
            <w:pPr>
              <w:rPr>
                <w:rFonts w:ascii="Helvetica" w:hAnsi="Helvetica"/>
                <w:b/>
                <w:bCs/>
                <w:noProof/>
                <w:color w:val="333333"/>
                <w:sz w:val="24"/>
                <w:szCs w:val="24"/>
                <w:lang w:val="en-US"/>
              </w:rPr>
            </w:pPr>
            <w:r w:rsidRPr="003C7DB9">
              <w:rPr>
                <w:rFonts w:ascii="Helvetica" w:hAnsi="Helvetica"/>
                <w:b/>
                <w:bCs/>
                <w:noProof/>
                <w:color w:val="333333"/>
                <w:lang w:val="en-US"/>
              </w:rPr>
              <w:t>Описание</w:t>
            </w:r>
          </w:p>
        </w:tc>
      </w:tr>
      <w:tr w:rsidR="00651D43" w:rsidRPr="003C7DB9" w:rsidTr="00651D43">
        <w:tc>
          <w:tcPr>
            <w:tcW w:w="0" w:type="auto"/>
            <w:shd w:val="clear" w:color="auto" w:fill="FFFFFF"/>
            <w:hideMark/>
          </w:tcPr>
          <w:p w:rsidR="00651D43" w:rsidRPr="003C7DB9" w:rsidRDefault="00651D43">
            <w:pPr>
              <w:rPr>
                <w:rFonts w:ascii="Helvetica" w:hAnsi="Helvetica"/>
                <w:noProof/>
                <w:color w:val="333333"/>
                <w:sz w:val="24"/>
                <w:szCs w:val="24"/>
                <w:lang w:val="en-US"/>
              </w:rPr>
            </w:pPr>
            <w:r w:rsidRPr="003C7DB9">
              <w:rPr>
                <w:rStyle w:val="ab"/>
                <w:rFonts w:ascii="Helvetica" w:hAnsi="Helvetica"/>
                <w:noProof/>
                <w:color w:val="333333"/>
                <w:lang w:val="en-US"/>
              </w:rPr>
              <w:t>'r'</w:t>
            </w:r>
          </w:p>
        </w:tc>
        <w:tc>
          <w:tcPr>
            <w:tcW w:w="0" w:type="auto"/>
            <w:shd w:val="clear" w:color="auto" w:fill="FFFFFF"/>
            <w:hideMark/>
          </w:tcPr>
          <w:p w:rsidR="00651D43" w:rsidRPr="001062D9" w:rsidRDefault="00651D43">
            <w:pPr>
              <w:rPr>
                <w:rFonts w:ascii="Helvetica" w:hAnsi="Helvetica"/>
                <w:noProof/>
                <w:color w:val="333333"/>
                <w:sz w:val="24"/>
                <w:szCs w:val="24"/>
              </w:rPr>
            </w:pPr>
            <w:r w:rsidRPr="001062D9">
              <w:rPr>
                <w:rFonts w:ascii="Helvetica" w:hAnsi="Helvetica"/>
                <w:noProof/>
                <w:color w:val="333333"/>
              </w:rPr>
              <w:t>Открывает файл только для чтения; помещает указатель в начало файла.</w:t>
            </w:r>
          </w:p>
        </w:tc>
      </w:tr>
      <w:tr w:rsidR="00651D43" w:rsidRPr="003C7DB9" w:rsidTr="00651D43">
        <w:tc>
          <w:tcPr>
            <w:tcW w:w="0" w:type="auto"/>
            <w:shd w:val="clear" w:color="auto" w:fill="E6E6E6"/>
            <w:hideMark/>
          </w:tcPr>
          <w:p w:rsidR="00651D43" w:rsidRPr="003C7DB9" w:rsidRDefault="00651D43">
            <w:pPr>
              <w:rPr>
                <w:rFonts w:ascii="Helvetica" w:hAnsi="Helvetica"/>
                <w:noProof/>
                <w:color w:val="333333"/>
                <w:sz w:val="24"/>
                <w:szCs w:val="24"/>
                <w:lang w:val="en-US"/>
              </w:rPr>
            </w:pPr>
            <w:r w:rsidRPr="003C7DB9">
              <w:rPr>
                <w:rStyle w:val="ab"/>
                <w:rFonts w:ascii="Helvetica" w:hAnsi="Helvetica"/>
                <w:noProof/>
                <w:color w:val="333333"/>
                <w:lang w:val="en-US"/>
              </w:rPr>
              <w:t>'r+'</w:t>
            </w:r>
          </w:p>
        </w:tc>
        <w:tc>
          <w:tcPr>
            <w:tcW w:w="0" w:type="auto"/>
            <w:shd w:val="clear" w:color="auto" w:fill="E6E6E6"/>
            <w:hideMark/>
          </w:tcPr>
          <w:p w:rsidR="00651D43" w:rsidRPr="001062D9" w:rsidRDefault="00651D43">
            <w:pPr>
              <w:rPr>
                <w:rFonts w:ascii="Helvetica" w:hAnsi="Helvetica"/>
                <w:noProof/>
                <w:color w:val="333333"/>
                <w:sz w:val="24"/>
                <w:szCs w:val="24"/>
              </w:rPr>
            </w:pPr>
            <w:r w:rsidRPr="001062D9">
              <w:rPr>
                <w:rFonts w:ascii="Helvetica" w:hAnsi="Helvetica"/>
                <w:noProof/>
                <w:color w:val="333333"/>
              </w:rPr>
              <w:t>Открывает файл для чтения и записи; помещает указатель в начало файла.</w:t>
            </w:r>
          </w:p>
        </w:tc>
      </w:tr>
      <w:tr w:rsidR="00651D43" w:rsidRPr="003C7DB9" w:rsidTr="00651D43">
        <w:tc>
          <w:tcPr>
            <w:tcW w:w="0" w:type="auto"/>
            <w:shd w:val="clear" w:color="auto" w:fill="FFFFFF"/>
            <w:hideMark/>
          </w:tcPr>
          <w:p w:rsidR="00651D43" w:rsidRPr="003C7DB9" w:rsidRDefault="00651D43">
            <w:pPr>
              <w:rPr>
                <w:rFonts w:ascii="Helvetica" w:hAnsi="Helvetica"/>
                <w:noProof/>
                <w:color w:val="333333"/>
                <w:sz w:val="24"/>
                <w:szCs w:val="24"/>
                <w:lang w:val="en-US"/>
              </w:rPr>
            </w:pPr>
            <w:r w:rsidRPr="003C7DB9">
              <w:rPr>
                <w:rStyle w:val="ab"/>
                <w:rFonts w:ascii="Helvetica" w:hAnsi="Helvetica"/>
                <w:noProof/>
                <w:color w:val="333333"/>
                <w:lang w:val="en-US"/>
              </w:rPr>
              <w:t>'w'</w:t>
            </w:r>
          </w:p>
        </w:tc>
        <w:tc>
          <w:tcPr>
            <w:tcW w:w="0" w:type="auto"/>
            <w:shd w:val="clear" w:color="auto" w:fill="FFFFFF"/>
            <w:hideMark/>
          </w:tcPr>
          <w:p w:rsidR="00651D43" w:rsidRPr="003C7DB9" w:rsidRDefault="00651D43">
            <w:pPr>
              <w:rPr>
                <w:rFonts w:ascii="Helvetica" w:hAnsi="Helvetica"/>
                <w:noProof/>
                <w:color w:val="333333"/>
                <w:sz w:val="24"/>
                <w:szCs w:val="24"/>
                <w:lang w:val="en-US"/>
              </w:rPr>
            </w:pPr>
            <w:r w:rsidRPr="001062D9">
              <w:rPr>
                <w:rFonts w:ascii="Helvetica" w:hAnsi="Helvetica"/>
                <w:noProof/>
                <w:color w:val="333333"/>
              </w:rPr>
              <w:t xml:space="preserve">Открывает файл только для записи; помещает указатель в начало файла и обрезает файл до нулевой длины. </w:t>
            </w:r>
            <w:r w:rsidRPr="003C7DB9">
              <w:rPr>
                <w:rFonts w:ascii="Helvetica" w:hAnsi="Helvetica"/>
                <w:noProof/>
                <w:color w:val="333333"/>
                <w:lang w:val="en-US"/>
              </w:rPr>
              <w:t>Если файл не существует - пробует его создать.</w:t>
            </w:r>
          </w:p>
        </w:tc>
      </w:tr>
      <w:tr w:rsidR="00651D43" w:rsidRPr="003C7DB9" w:rsidTr="00651D43">
        <w:tc>
          <w:tcPr>
            <w:tcW w:w="0" w:type="auto"/>
            <w:shd w:val="clear" w:color="auto" w:fill="E6E6E6"/>
            <w:hideMark/>
          </w:tcPr>
          <w:p w:rsidR="00651D43" w:rsidRPr="003C7DB9" w:rsidRDefault="00651D43">
            <w:pPr>
              <w:rPr>
                <w:rFonts w:ascii="Helvetica" w:hAnsi="Helvetica"/>
                <w:noProof/>
                <w:color w:val="333333"/>
                <w:sz w:val="24"/>
                <w:szCs w:val="24"/>
                <w:lang w:val="en-US"/>
              </w:rPr>
            </w:pPr>
            <w:r w:rsidRPr="003C7DB9">
              <w:rPr>
                <w:rStyle w:val="ab"/>
                <w:rFonts w:ascii="Helvetica" w:hAnsi="Helvetica"/>
                <w:noProof/>
                <w:color w:val="333333"/>
                <w:lang w:val="en-US"/>
              </w:rPr>
              <w:t>'w+'</w:t>
            </w:r>
          </w:p>
        </w:tc>
        <w:tc>
          <w:tcPr>
            <w:tcW w:w="0" w:type="auto"/>
            <w:shd w:val="clear" w:color="auto" w:fill="E6E6E6"/>
            <w:hideMark/>
          </w:tcPr>
          <w:p w:rsidR="00651D43" w:rsidRPr="003C7DB9" w:rsidRDefault="00651D43">
            <w:pPr>
              <w:rPr>
                <w:rFonts w:ascii="Helvetica" w:hAnsi="Helvetica"/>
                <w:noProof/>
                <w:color w:val="333333"/>
                <w:sz w:val="24"/>
                <w:szCs w:val="24"/>
                <w:lang w:val="en-US"/>
              </w:rPr>
            </w:pPr>
            <w:r w:rsidRPr="001062D9">
              <w:rPr>
                <w:rFonts w:ascii="Helvetica" w:hAnsi="Helvetica"/>
                <w:noProof/>
                <w:color w:val="333333"/>
              </w:rPr>
              <w:t xml:space="preserve">Открывает файл для чтения и записи; помещает указатель в начало файла и обрезает файл до нулевой длины. </w:t>
            </w:r>
            <w:r w:rsidRPr="003C7DB9">
              <w:rPr>
                <w:rFonts w:ascii="Helvetica" w:hAnsi="Helvetica"/>
                <w:noProof/>
                <w:color w:val="333333"/>
                <w:lang w:val="en-US"/>
              </w:rPr>
              <w:t>Если файл не существует - пытается его создать.</w:t>
            </w:r>
          </w:p>
        </w:tc>
      </w:tr>
      <w:tr w:rsidR="00651D43" w:rsidRPr="003C7DB9" w:rsidTr="00651D43">
        <w:tc>
          <w:tcPr>
            <w:tcW w:w="0" w:type="auto"/>
            <w:shd w:val="clear" w:color="auto" w:fill="FFFFFF"/>
            <w:hideMark/>
          </w:tcPr>
          <w:p w:rsidR="00651D43" w:rsidRPr="003C7DB9" w:rsidRDefault="00651D43">
            <w:pPr>
              <w:rPr>
                <w:rFonts w:ascii="Helvetica" w:hAnsi="Helvetica"/>
                <w:noProof/>
                <w:color w:val="333333"/>
                <w:sz w:val="24"/>
                <w:szCs w:val="24"/>
                <w:lang w:val="en-US"/>
              </w:rPr>
            </w:pPr>
            <w:r w:rsidRPr="003C7DB9">
              <w:rPr>
                <w:rStyle w:val="ab"/>
                <w:rFonts w:ascii="Helvetica" w:hAnsi="Helvetica"/>
                <w:noProof/>
                <w:color w:val="333333"/>
                <w:lang w:val="en-US"/>
              </w:rPr>
              <w:t>'a'</w:t>
            </w:r>
          </w:p>
        </w:tc>
        <w:tc>
          <w:tcPr>
            <w:tcW w:w="0" w:type="auto"/>
            <w:shd w:val="clear" w:color="auto" w:fill="FFFFFF"/>
            <w:hideMark/>
          </w:tcPr>
          <w:p w:rsidR="00651D43" w:rsidRPr="001062D9" w:rsidRDefault="00651D43">
            <w:pPr>
              <w:rPr>
                <w:rFonts w:ascii="Helvetica" w:hAnsi="Helvetica"/>
                <w:noProof/>
                <w:color w:val="333333"/>
                <w:sz w:val="24"/>
                <w:szCs w:val="24"/>
              </w:rPr>
            </w:pPr>
            <w:r w:rsidRPr="001062D9">
              <w:rPr>
                <w:rFonts w:ascii="Helvetica" w:hAnsi="Helvetica"/>
                <w:noProof/>
                <w:color w:val="333333"/>
              </w:rPr>
              <w:t>Открывает файл только для записи; помещает указатель в конец файла. Если файл не существует - пытается его создать. В данном режиме функция</w:t>
            </w:r>
            <w:r w:rsidRPr="003C7DB9">
              <w:rPr>
                <w:rFonts w:ascii="Helvetica" w:hAnsi="Helvetica"/>
                <w:noProof/>
                <w:color w:val="333333"/>
                <w:lang w:val="en-US"/>
              </w:rPr>
              <w:t> </w:t>
            </w:r>
            <w:hyperlink r:id="rId110" w:history="1">
              <w:r w:rsidRPr="003C7DB9">
                <w:rPr>
                  <w:rStyle w:val="a9"/>
                  <w:rFonts w:ascii="Helvetica" w:hAnsi="Helvetica"/>
                  <w:noProof/>
                  <w:color w:val="336699"/>
                  <w:lang w:val="en-US"/>
                </w:rPr>
                <w:t>fseek</w:t>
              </w:r>
              <w:r w:rsidRPr="001062D9">
                <w:rPr>
                  <w:rStyle w:val="a9"/>
                  <w:rFonts w:ascii="Helvetica" w:hAnsi="Helvetica"/>
                  <w:noProof/>
                  <w:color w:val="336699"/>
                </w:rPr>
                <w:t>()</w:t>
              </w:r>
            </w:hyperlink>
            <w:r w:rsidRPr="003C7DB9">
              <w:rPr>
                <w:rFonts w:ascii="Helvetica" w:hAnsi="Helvetica"/>
                <w:noProof/>
                <w:color w:val="333333"/>
                <w:lang w:val="en-US"/>
              </w:rPr>
              <w:t> </w:t>
            </w:r>
            <w:r w:rsidRPr="001062D9">
              <w:rPr>
                <w:rFonts w:ascii="Helvetica" w:hAnsi="Helvetica"/>
                <w:noProof/>
                <w:color w:val="333333"/>
              </w:rPr>
              <w:t>не применима, записи всегда добавляются.</w:t>
            </w:r>
          </w:p>
        </w:tc>
      </w:tr>
      <w:tr w:rsidR="00651D43" w:rsidRPr="003C7DB9" w:rsidTr="00651D43">
        <w:tc>
          <w:tcPr>
            <w:tcW w:w="0" w:type="auto"/>
            <w:shd w:val="clear" w:color="auto" w:fill="E6E6E6"/>
            <w:hideMark/>
          </w:tcPr>
          <w:p w:rsidR="00651D43" w:rsidRPr="003C7DB9" w:rsidRDefault="00651D43">
            <w:pPr>
              <w:rPr>
                <w:rFonts w:ascii="Helvetica" w:hAnsi="Helvetica"/>
                <w:noProof/>
                <w:color w:val="333333"/>
                <w:sz w:val="24"/>
                <w:szCs w:val="24"/>
                <w:lang w:val="en-US"/>
              </w:rPr>
            </w:pPr>
            <w:r w:rsidRPr="003C7DB9">
              <w:rPr>
                <w:rStyle w:val="ab"/>
                <w:rFonts w:ascii="Helvetica" w:hAnsi="Helvetica"/>
                <w:noProof/>
                <w:color w:val="333333"/>
                <w:lang w:val="en-US"/>
              </w:rPr>
              <w:t>'a+'</w:t>
            </w:r>
          </w:p>
        </w:tc>
        <w:tc>
          <w:tcPr>
            <w:tcW w:w="0" w:type="auto"/>
            <w:shd w:val="clear" w:color="auto" w:fill="E6E6E6"/>
            <w:hideMark/>
          </w:tcPr>
          <w:p w:rsidR="00651D43" w:rsidRPr="001062D9" w:rsidRDefault="00651D43">
            <w:pPr>
              <w:rPr>
                <w:rFonts w:ascii="Helvetica" w:hAnsi="Helvetica"/>
                <w:noProof/>
                <w:color w:val="333333"/>
                <w:sz w:val="24"/>
                <w:szCs w:val="24"/>
              </w:rPr>
            </w:pPr>
            <w:r w:rsidRPr="001062D9">
              <w:rPr>
                <w:rFonts w:ascii="Helvetica" w:hAnsi="Helvetica"/>
                <w:noProof/>
                <w:color w:val="333333"/>
              </w:rPr>
              <w:t>Открывает файл для чтения и записи; помещает указатель в конец файла. Если файл не существует - пытается его создать. В данном режиме функция</w:t>
            </w:r>
            <w:r w:rsidRPr="003C7DB9">
              <w:rPr>
                <w:rFonts w:ascii="Helvetica" w:hAnsi="Helvetica"/>
                <w:noProof/>
                <w:color w:val="333333"/>
                <w:lang w:val="en-US"/>
              </w:rPr>
              <w:t> </w:t>
            </w:r>
            <w:hyperlink r:id="rId111" w:history="1">
              <w:r w:rsidRPr="003C7DB9">
                <w:rPr>
                  <w:rStyle w:val="a9"/>
                  <w:rFonts w:ascii="Helvetica" w:hAnsi="Helvetica"/>
                  <w:noProof/>
                  <w:color w:val="336699"/>
                  <w:lang w:val="en-US"/>
                </w:rPr>
                <w:t>fseek</w:t>
              </w:r>
              <w:r w:rsidRPr="001062D9">
                <w:rPr>
                  <w:rStyle w:val="a9"/>
                  <w:rFonts w:ascii="Helvetica" w:hAnsi="Helvetica"/>
                  <w:noProof/>
                  <w:color w:val="336699"/>
                </w:rPr>
                <w:t>()</w:t>
              </w:r>
            </w:hyperlink>
            <w:r w:rsidRPr="003C7DB9">
              <w:rPr>
                <w:rFonts w:ascii="Helvetica" w:hAnsi="Helvetica"/>
                <w:noProof/>
                <w:color w:val="333333"/>
                <w:lang w:val="en-US"/>
              </w:rPr>
              <w:t> </w:t>
            </w:r>
            <w:r w:rsidRPr="001062D9">
              <w:rPr>
                <w:rFonts w:ascii="Helvetica" w:hAnsi="Helvetica"/>
                <w:noProof/>
                <w:color w:val="333333"/>
              </w:rPr>
              <w:t>влияет только на позицию чтения, записи всегда добавляются.</w:t>
            </w:r>
          </w:p>
        </w:tc>
      </w:tr>
      <w:tr w:rsidR="00651D43" w:rsidRPr="003C7DB9" w:rsidTr="00651D43">
        <w:tc>
          <w:tcPr>
            <w:tcW w:w="0" w:type="auto"/>
            <w:shd w:val="clear" w:color="auto" w:fill="FFFFFF"/>
            <w:hideMark/>
          </w:tcPr>
          <w:p w:rsidR="00651D43" w:rsidRPr="003C7DB9" w:rsidRDefault="00651D43">
            <w:pPr>
              <w:rPr>
                <w:rFonts w:ascii="Helvetica" w:hAnsi="Helvetica"/>
                <w:noProof/>
                <w:color w:val="333333"/>
                <w:sz w:val="24"/>
                <w:szCs w:val="24"/>
                <w:lang w:val="en-US"/>
              </w:rPr>
            </w:pPr>
            <w:r w:rsidRPr="003C7DB9">
              <w:rPr>
                <w:rStyle w:val="ab"/>
                <w:rFonts w:ascii="Helvetica" w:hAnsi="Helvetica"/>
                <w:noProof/>
                <w:color w:val="333333"/>
                <w:lang w:val="en-US"/>
              </w:rPr>
              <w:t>'x'</w:t>
            </w:r>
          </w:p>
        </w:tc>
        <w:tc>
          <w:tcPr>
            <w:tcW w:w="0" w:type="auto"/>
            <w:shd w:val="clear" w:color="auto" w:fill="FFFFFF"/>
            <w:hideMark/>
          </w:tcPr>
          <w:p w:rsidR="00651D43" w:rsidRPr="001062D9" w:rsidRDefault="00651D43">
            <w:pPr>
              <w:rPr>
                <w:rFonts w:ascii="Helvetica" w:hAnsi="Helvetica"/>
                <w:noProof/>
                <w:color w:val="333333"/>
                <w:sz w:val="24"/>
                <w:szCs w:val="24"/>
              </w:rPr>
            </w:pPr>
            <w:r w:rsidRPr="001062D9">
              <w:rPr>
                <w:rFonts w:ascii="Helvetica" w:hAnsi="Helvetica"/>
                <w:noProof/>
                <w:color w:val="333333"/>
              </w:rPr>
              <w:t>Создаёт и открывает только для записи; помещает указатель в начало файла. Если файл уже существует, вызов</w:t>
            </w:r>
            <w:r w:rsidRPr="003C7DB9">
              <w:rPr>
                <w:rFonts w:ascii="Helvetica" w:hAnsi="Helvetica"/>
                <w:noProof/>
                <w:color w:val="333333"/>
                <w:lang w:val="en-US"/>
              </w:rPr>
              <w:t> </w:t>
            </w:r>
            <w:r w:rsidRPr="003C7DB9">
              <w:rPr>
                <w:rStyle w:val="aa"/>
                <w:rFonts w:ascii="Helvetica" w:hAnsi="Helvetica"/>
                <w:noProof/>
                <w:color w:val="333333"/>
                <w:lang w:val="en-US"/>
              </w:rPr>
              <w:t>fopen</w:t>
            </w:r>
            <w:r w:rsidRPr="001062D9">
              <w:rPr>
                <w:rStyle w:val="aa"/>
                <w:rFonts w:ascii="Helvetica" w:hAnsi="Helvetica"/>
                <w:noProof/>
                <w:color w:val="333333"/>
              </w:rPr>
              <w:t>()</w:t>
            </w:r>
            <w:r w:rsidRPr="003C7DB9">
              <w:rPr>
                <w:rFonts w:ascii="Helvetica" w:hAnsi="Helvetica"/>
                <w:noProof/>
                <w:color w:val="333333"/>
                <w:lang w:val="en-US"/>
              </w:rPr>
              <w:t> </w:t>
            </w:r>
            <w:r w:rsidRPr="001062D9">
              <w:rPr>
                <w:rFonts w:ascii="Helvetica" w:hAnsi="Helvetica"/>
                <w:noProof/>
                <w:color w:val="333333"/>
              </w:rPr>
              <w:t>закончится неудачей, вернёт</w:t>
            </w:r>
            <w:r w:rsidRPr="003C7DB9">
              <w:rPr>
                <w:rFonts w:ascii="Helvetica" w:hAnsi="Helvetica"/>
                <w:noProof/>
                <w:color w:val="333333"/>
                <w:lang w:val="en-US"/>
              </w:rPr>
              <w:t> </w:t>
            </w:r>
            <w:r w:rsidRPr="003C7DB9">
              <w:rPr>
                <w:rStyle w:val="HTML2"/>
                <w:rFonts w:eastAsiaTheme="minorHAnsi"/>
                <w:b/>
                <w:bCs/>
                <w:noProof/>
                <w:color w:val="333333"/>
                <w:lang w:val="en-US"/>
              </w:rPr>
              <w:t>FALSE</w:t>
            </w:r>
            <w:r w:rsidRPr="003C7DB9">
              <w:rPr>
                <w:rFonts w:ascii="Helvetica" w:hAnsi="Helvetica"/>
                <w:noProof/>
                <w:color w:val="333333"/>
                <w:lang w:val="en-US"/>
              </w:rPr>
              <w:t> </w:t>
            </w:r>
            <w:r w:rsidRPr="001062D9">
              <w:rPr>
                <w:rFonts w:ascii="Helvetica" w:hAnsi="Helvetica"/>
                <w:noProof/>
                <w:color w:val="333333"/>
              </w:rPr>
              <w:t>и выдаст ошибку уровня</w:t>
            </w:r>
            <w:r w:rsidRPr="003C7DB9">
              <w:rPr>
                <w:rFonts w:ascii="Helvetica" w:hAnsi="Helvetica"/>
                <w:noProof/>
                <w:color w:val="333333"/>
                <w:lang w:val="en-US"/>
              </w:rPr>
              <w:t> </w:t>
            </w:r>
            <w:r w:rsidRPr="003C7DB9">
              <w:rPr>
                <w:rStyle w:val="HTML2"/>
                <w:rFonts w:eastAsiaTheme="minorHAnsi"/>
                <w:b/>
                <w:bCs/>
                <w:noProof/>
                <w:color w:val="333333"/>
                <w:lang w:val="en-US"/>
              </w:rPr>
              <w:t>E</w:t>
            </w:r>
            <w:r w:rsidRPr="001062D9">
              <w:rPr>
                <w:rStyle w:val="HTML2"/>
                <w:rFonts w:eastAsiaTheme="minorHAnsi"/>
                <w:b/>
                <w:bCs/>
                <w:noProof/>
                <w:color w:val="333333"/>
              </w:rPr>
              <w:t>_</w:t>
            </w:r>
            <w:r w:rsidRPr="003C7DB9">
              <w:rPr>
                <w:rStyle w:val="HTML2"/>
                <w:rFonts w:eastAsiaTheme="minorHAnsi"/>
                <w:b/>
                <w:bCs/>
                <w:noProof/>
                <w:color w:val="333333"/>
                <w:lang w:val="en-US"/>
              </w:rPr>
              <w:t>WARNING</w:t>
            </w:r>
            <w:r w:rsidRPr="001062D9">
              <w:rPr>
                <w:rFonts w:ascii="Helvetica" w:hAnsi="Helvetica"/>
                <w:noProof/>
                <w:color w:val="333333"/>
              </w:rPr>
              <w:t>. Если файл не существует, попытается его создать. Это эквивалентно указанию флагов</w:t>
            </w:r>
            <w:r w:rsidRPr="003C7DB9">
              <w:rPr>
                <w:rFonts w:ascii="Helvetica" w:hAnsi="Helvetica"/>
                <w:noProof/>
                <w:color w:val="333333"/>
                <w:lang w:val="en-US"/>
              </w:rPr>
              <w:t> </w:t>
            </w:r>
            <w:r w:rsidRPr="003C7DB9">
              <w:rPr>
                <w:rStyle w:val="ab"/>
                <w:rFonts w:ascii="Helvetica" w:hAnsi="Helvetica"/>
                <w:noProof/>
                <w:color w:val="333333"/>
                <w:lang w:val="en-US"/>
              </w:rPr>
              <w:t>O</w:t>
            </w:r>
            <w:r w:rsidRPr="001062D9">
              <w:rPr>
                <w:rStyle w:val="ab"/>
                <w:rFonts w:ascii="Helvetica" w:hAnsi="Helvetica"/>
                <w:noProof/>
                <w:color w:val="333333"/>
              </w:rPr>
              <w:t>_</w:t>
            </w:r>
            <w:r w:rsidRPr="003C7DB9">
              <w:rPr>
                <w:rStyle w:val="ab"/>
                <w:rFonts w:ascii="Helvetica" w:hAnsi="Helvetica"/>
                <w:noProof/>
                <w:color w:val="333333"/>
                <w:lang w:val="en-US"/>
              </w:rPr>
              <w:t>EXCL</w:t>
            </w:r>
            <w:r w:rsidRPr="001062D9">
              <w:rPr>
                <w:rStyle w:val="ab"/>
                <w:rFonts w:ascii="Helvetica" w:hAnsi="Helvetica"/>
                <w:noProof/>
                <w:color w:val="333333"/>
              </w:rPr>
              <w:t>|</w:t>
            </w:r>
            <w:r w:rsidRPr="003C7DB9">
              <w:rPr>
                <w:rStyle w:val="ab"/>
                <w:rFonts w:ascii="Helvetica" w:hAnsi="Helvetica"/>
                <w:noProof/>
                <w:color w:val="333333"/>
                <w:lang w:val="en-US"/>
              </w:rPr>
              <w:t>O</w:t>
            </w:r>
            <w:r w:rsidRPr="001062D9">
              <w:rPr>
                <w:rStyle w:val="ab"/>
                <w:rFonts w:ascii="Helvetica" w:hAnsi="Helvetica"/>
                <w:noProof/>
                <w:color w:val="333333"/>
              </w:rPr>
              <w:t>_</w:t>
            </w:r>
            <w:r w:rsidRPr="003C7DB9">
              <w:rPr>
                <w:rStyle w:val="ab"/>
                <w:rFonts w:ascii="Helvetica" w:hAnsi="Helvetica"/>
                <w:noProof/>
                <w:color w:val="333333"/>
                <w:lang w:val="en-US"/>
              </w:rPr>
              <w:t>CREAT</w:t>
            </w:r>
            <w:r w:rsidRPr="003C7DB9">
              <w:rPr>
                <w:rFonts w:ascii="Helvetica" w:hAnsi="Helvetica"/>
                <w:noProof/>
                <w:color w:val="333333"/>
                <w:lang w:val="en-US"/>
              </w:rPr>
              <w:t> </w:t>
            </w:r>
            <w:r w:rsidRPr="001062D9">
              <w:rPr>
                <w:rFonts w:ascii="Helvetica" w:hAnsi="Helvetica"/>
                <w:noProof/>
                <w:color w:val="333333"/>
              </w:rPr>
              <w:t>для внутреннего системного вызова</w:t>
            </w:r>
            <w:r w:rsidRPr="003C7DB9">
              <w:rPr>
                <w:rFonts w:ascii="Helvetica" w:hAnsi="Helvetica"/>
                <w:noProof/>
                <w:color w:val="333333"/>
                <w:lang w:val="en-US"/>
              </w:rPr>
              <w:t> </w:t>
            </w:r>
            <w:r w:rsidRPr="003C7DB9">
              <w:rPr>
                <w:rStyle w:val="ab"/>
                <w:rFonts w:ascii="Helvetica" w:hAnsi="Helvetica"/>
                <w:noProof/>
                <w:color w:val="333333"/>
                <w:lang w:val="en-US"/>
              </w:rPr>
              <w:t>open</w:t>
            </w:r>
            <w:r w:rsidRPr="001062D9">
              <w:rPr>
                <w:rStyle w:val="ab"/>
                <w:rFonts w:ascii="Helvetica" w:hAnsi="Helvetica"/>
                <w:noProof/>
                <w:color w:val="333333"/>
              </w:rPr>
              <w:t>(2)</w:t>
            </w:r>
            <w:r w:rsidRPr="001062D9">
              <w:rPr>
                <w:rFonts w:ascii="Helvetica" w:hAnsi="Helvetica"/>
                <w:noProof/>
                <w:color w:val="333333"/>
              </w:rPr>
              <w:t>.</w:t>
            </w:r>
          </w:p>
        </w:tc>
      </w:tr>
      <w:tr w:rsidR="00651D43" w:rsidRPr="003C7DB9" w:rsidTr="00651D43">
        <w:tc>
          <w:tcPr>
            <w:tcW w:w="0" w:type="auto"/>
            <w:shd w:val="clear" w:color="auto" w:fill="E6E6E6"/>
            <w:hideMark/>
          </w:tcPr>
          <w:p w:rsidR="00651D43" w:rsidRPr="003C7DB9" w:rsidRDefault="00651D43">
            <w:pPr>
              <w:rPr>
                <w:rFonts w:ascii="Helvetica" w:hAnsi="Helvetica"/>
                <w:noProof/>
                <w:color w:val="333333"/>
                <w:sz w:val="24"/>
                <w:szCs w:val="24"/>
                <w:lang w:val="en-US"/>
              </w:rPr>
            </w:pPr>
            <w:r w:rsidRPr="003C7DB9">
              <w:rPr>
                <w:rStyle w:val="ab"/>
                <w:rFonts w:ascii="Helvetica" w:hAnsi="Helvetica"/>
                <w:noProof/>
                <w:color w:val="333333"/>
                <w:lang w:val="en-US"/>
              </w:rPr>
              <w:t>'x+'</w:t>
            </w:r>
          </w:p>
        </w:tc>
        <w:tc>
          <w:tcPr>
            <w:tcW w:w="0" w:type="auto"/>
            <w:shd w:val="clear" w:color="auto" w:fill="E6E6E6"/>
            <w:hideMark/>
          </w:tcPr>
          <w:p w:rsidR="00651D43" w:rsidRPr="001062D9" w:rsidRDefault="00651D43">
            <w:pPr>
              <w:rPr>
                <w:rFonts w:ascii="Helvetica" w:hAnsi="Helvetica"/>
                <w:noProof/>
                <w:color w:val="333333"/>
                <w:sz w:val="24"/>
                <w:szCs w:val="24"/>
              </w:rPr>
            </w:pPr>
            <w:r w:rsidRPr="001062D9">
              <w:rPr>
                <w:rFonts w:ascii="Helvetica" w:hAnsi="Helvetica"/>
                <w:noProof/>
                <w:color w:val="333333"/>
              </w:rPr>
              <w:t>Создаёт и открывает для чтения и записи; в остальном имеет то же поведение что и</w:t>
            </w:r>
            <w:r w:rsidRPr="001062D9">
              <w:rPr>
                <w:rStyle w:val="ab"/>
                <w:rFonts w:ascii="Helvetica" w:hAnsi="Helvetica"/>
                <w:noProof/>
                <w:color w:val="333333"/>
              </w:rPr>
              <w:t>'</w:t>
            </w:r>
            <w:r w:rsidRPr="003C7DB9">
              <w:rPr>
                <w:rStyle w:val="ab"/>
                <w:rFonts w:ascii="Helvetica" w:hAnsi="Helvetica"/>
                <w:noProof/>
                <w:color w:val="333333"/>
                <w:lang w:val="en-US"/>
              </w:rPr>
              <w:t>x</w:t>
            </w:r>
            <w:r w:rsidRPr="001062D9">
              <w:rPr>
                <w:rStyle w:val="ab"/>
                <w:rFonts w:ascii="Helvetica" w:hAnsi="Helvetica"/>
                <w:noProof/>
                <w:color w:val="333333"/>
              </w:rPr>
              <w:t>'</w:t>
            </w:r>
            <w:r w:rsidRPr="001062D9">
              <w:rPr>
                <w:rFonts w:ascii="Helvetica" w:hAnsi="Helvetica"/>
                <w:noProof/>
                <w:color w:val="333333"/>
              </w:rPr>
              <w:t>.</w:t>
            </w:r>
          </w:p>
        </w:tc>
      </w:tr>
      <w:tr w:rsidR="00651D43" w:rsidRPr="003C7DB9" w:rsidTr="00651D43">
        <w:tc>
          <w:tcPr>
            <w:tcW w:w="0" w:type="auto"/>
            <w:shd w:val="clear" w:color="auto" w:fill="FFFFFF"/>
            <w:hideMark/>
          </w:tcPr>
          <w:p w:rsidR="00651D43" w:rsidRPr="003C7DB9" w:rsidRDefault="00651D43">
            <w:pPr>
              <w:rPr>
                <w:rFonts w:ascii="Helvetica" w:hAnsi="Helvetica"/>
                <w:noProof/>
                <w:color w:val="333333"/>
                <w:sz w:val="24"/>
                <w:szCs w:val="24"/>
                <w:lang w:val="en-US"/>
              </w:rPr>
            </w:pPr>
            <w:r w:rsidRPr="003C7DB9">
              <w:rPr>
                <w:rStyle w:val="ab"/>
                <w:rFonts w:ascii="Helvetica" w:hAnsi="Helvetica"/>
                <w:noProof/>
                <w:color w:val="333333"/>
                <w:lang w:val="en-US"/>
              </w:rPr>
              <w:t>'c'</w:t>
            </w:r>
          </w:p>
        </w:tc>
        <w:tc>
          <w:tcPr>
            <w:tcW w:w="0" w:type="auto"/>
            <w:shd w:val="clear" w:color="auto" w:fill="FFFFFF"/>
            <w:hideMark/>
          </w:tcPr>
          <w:p w:rsidR="00651D43" w:rsidRPr="003C7DB9" w:rsidRDefault="00651D43">
            <w:pPr>
              <w:rPr>
                <w:rFonts w:ascii="Helvetica" w:hAnsi="Helvetica"/>
                <w:noProof/>
                <w:color w:val="333333"/>
                <w:sz w:val="24"/>
                <w:szCs w:val="24"/>
                <w:lang w:val="en-US"/>
              </w:rPr>
            </w:pPr>
            <w:r w:rsidRPr="001062D9">
              <w:rPr>
                <w:rFonts w:ascii="Helvetica" w:hAnsi="Helvetica"/>
                <w:noProof/>
                <w:color w:val="333333"/>
              </w:rPr>
              <w:t>Открывает файл только для записи. Если файл не существует, то он создается. Если же файл существует, то он не обрезается (в отличие от</w:t>
            </w:r>
            <w:r w:rsidRPr="003C7DB9">
              <w:rPr>
                <w:rFonts w:ascii="Helvetica" w:hAnsi="Helvetica"/>
                <w:noProof/>
                <w:color w:val="333333"/>
                <w:lang w:val="en-US"/>
              </w:rPr>
              <w:t> </w:t>
            </w:r>
            <w:r w:rsidRPr="001062D9">
              <w:rPr>
                <w:rStyle w:val="ab"/>
                <w:rFonts w:ascii="Helvetica" w:hAnsi="Helvetica"/>
                <w:noProof/>
                <w:color w:val="333333"/>
              </w:rPr>
              <w:t>'</w:t>
            </w:r>
            <w:r w:rsidRPr="003C7DB9">
              <w:rPr>
                <w:rStyle w:val="ab"/>
                <w:rFonts w:ascii="Helvetica" w:hAnsi="Helvetica"/>
                <w:noProof/>
                <w:color w:val="333333"/>
                <w:lang w:val="en-US"/>
              </w:rPr>
              <w:t>w</w:t>
            </w:r>
            <w:r w:rsidRPr="001062D9">
              <w:rPr>
                <w:rStyle w:val="ab"/>
                <w:rFonts w:ascii="Helvetica" w:hAnsi="Helvetica"/>
                <w:noProof/>
                <w:color w:val="333333"/>
              </w:rPr>
              <w:t>'</w:t>
            </w:r>
            <w:r w:rsidRPr="001062D9">
              <w:rPr>
                <w:rFonts w:ascii="Helvetica" w:hAnsi="Helvetica"/>
                <w:noProof/>
                <w:color w:val="333333"/>
              </w:rPr>
              <w:t>), и вызов к этой функции не вызывает ошибку (также как и в случае с</w:t>
            </w:r>
            <w:r w:rsidRPr="003C7DB9">
              <w:rPr>
                <w:rFonts w:ascii="Helvetica" w:hAnsi="Helvetica"/>
                <w:noProof/>
                <w:color w:val="333333"/>
                <w:lang w:val="en-US"/>
              </w:rPr>
              <w:t> </w:t>
            </w:r>
            <w:r w:rsidRPr="001062D9">
              <w:rPr>
                <w:rStyle w:val="ab"/>
                <w:rFonts w:ascii="Helvetica" w:hAnsi="Helvetica"/>
                <w:noProof/>
                <w:color w:val="333333"/>
              </w:rPr>
              <w:t>'</w:t>
            </w:r>
            <w:r w:rsidRPr="003C7DB9">
              <w:rPr>
                <w:rStyle w:val="ab"/>
                <w:rFonts w:ascii="Helvetica" w:hAnsi="Helvetica"/>
                <w:noProof/>
                <w:color w:val="333333"/>
                <w:lang w:val="en-US"/>
              </w:rPr>
              <w:t>x</w:t>
            </w:r>
            <w:r w:rsidRPr="001062D9">
              <w:rPr>
                <w:rStyle w:val="ab"/>
                <w:rFonts w:ascii="Helvetica" w:hAnsi="Helvetica"/>
                <w:noProof/>
                <w:color w:val="333333"/>
              </w:rPr>
              <w:t>'</w:t>
            </w:r>
            <w:r w:rsidRPr="001062D9">
              <w:rPr>
                <w:rFonts w:ascii="Helvetica" w:hAnsi="Helvetica"/>
                <w:noProof/>
                <w:color w:val="333333"/>
              </w:rPr>
              <w:t>). Указатель на файл будет установлен на начало файла. Это может быть полезно при желании заблокировать файл (см.</w:t>
            </w:r>
            <w:r w:rsidRPr="003C7DB9">
              <w:rPr>
                <w:rFonts w:ascii="Helvetica" w:hAnsi="Helvetica"/>
                <w:noProof/>
                <w:color w:val="333333"/>
                <w:lang w:val="en-US"/>
              </w:rPr>
              <w:t> </w:t>
            </w:r>
            <w:hyperlink r:id="rId112" w:history="1">
              <w:r w:rsidRPr="003C7DB9">
                <w:rPr>
                  <w:rStyle w:val="a9"/>
                  <w:rFonts w:ascii="Helvetica" w:hAnsi="Helvetica"/>
                  <w:noProof/>
                  <w:color w:val="336699"/>
                  <w:lang w:val="en-US"/>
                </w:rPr>
                <w:t>flock</w:t>
              </w:r>
              <w:r w:rsidRPr="001062D9">
                <w:rPr>
                  <w:rStyle w:val="a9"/>
                  <w:rFonts w:ascii="Helvetica" w:hAnsi="Helvetica"/>
                  <w:noProof/>
                  <w:color w:val="336699"/>
                </w:rPr>
                <w:t>()</w:t>
              </w:r>
            </w:hyperlink>
            <w:r w:rsidRPr="001062D9">
              <w:rPr>
                <w:rFonts w:ascii="Helvetica" w:hAnsi="Helvetica"/>
                <w:noProof/>
                <w:color w:val="333333"/>
              </w:rPr>
              <w:t>) перед изменением, так как использование</w:t>
            </w:r>
            <w:r w:rsidRPr="003C7DB9">
              <w:rPr>
                <w:rFonts w:ascii="Helvetica" w:hAnsi="Helvetica"/>
                <w:noProof/>
                <w:color w:val="333333"/>
                <w:lang w:val="en-US"/>
              </w:rPr>
              <w:t> </w:t>
            </w:r>
            <w:r w:rsidRPr="001062D9">
              <w:rPr>
                <w:rStyle w:val="ab"/>
                <w:rFonts w:ascii="Helvetica" w:hAnsi="Helvetica"/>
                <w:noProof/>
                <w:color w:val="333333"/>
              </w:rPr>
              <w:t>'</w:t>
            </w:r>
            <w:r w:rsidRPr="003C7DB9">
              <w:rPr>
                <w:rStyle w:val="ab"/>
                <w:rFonts w:ascii="Helvetica" w:hAnsi="Helvetica"/>
                <w:noProof/>
                <w:color w:val="333333"/>
                <w:lang w:val="en-US"/>
              </w:rPr>
              <w:t>w</w:t>
            </w:r>
            <w:r w:rsidRPr="001062D9">
              <w:rPr>
                <w:rStyle w:val="ab"/>
                <w:rFonts w:ascii="Helvetica" w:hAnsi="Helvetica"/>
                <w:noProof/>
                <w:color w:val="333333"/>
              </w:rPr>
              <w:t>'</w:t>
            </w:r>
            <w:r w:rsidRPr="003C7DB9">
              <w:rPr>
                <w:rFonts w:ascii="Helvetica" w:hAnsi="Helvetica"/>
                <w:noProof/>
                <w:color w:val="333333"/>
                <w:lang w:val="en-US"/>
              </w:rPr>
              <w:t> </w:t>
            </w:r>
            <w:r w:rsidRPr="001062D9">
              <w:rPr>
                <w:rFonts w:ascii="Helvetica" w:hAnsi="Helvetica"/>
                <w:noProof/>
                <w:color w:val="333333"/>
              </w:rPr>
              <w:t>может обрезать файл еще до того как была получена блокировка (если вы желаете обрезать файл, можно использовать функцию</w:t>
            </w:r>
            <w:r w:rsidRPr="003C7DB9">
              <w:rPr>
                <w:rFonts w:ascii="Helvetica" w:hAnsi="Helvetica"/>
                <w:noProof/>
                <w:color w:val="333333"/>
                <w:lang w:val="en-US"/>
              </w:rPr>
              <w:t> </w:t>
            </w:r>
            <w:hyperlink r:id="rId113" w:history="1">
              <w:r w:rsidRPr="003C7DB9">
                <w:rPr>
                  <w:rStyle w:val="a9"/>
                  <w:rFonts w:ascii="Helvetica" w:hAnsi="Helvetica"/>
                  <w:noProof/>
                  <w:color w:val="336699"/>
                  <w:lang w:val="en-US"/>
                </w:rPr>
                <w:t>ftruncate()</w:t>
              </w:r>
            </w:hyperlink>
            <w:r w:rsidRPr="003C7DB9">
              <w:rPr>
                <w:rFonts w:ascii="Helvetica" w:hAnsi="Helvetica"/>
                <w:noProof/>
                <w:color w:val="333333"/>
                <w:lang w:val="en-US"/>
              </w:rPr>
              <w:t> после запроса на блокировку).</w:t>
            </w:r>
          </w:p>
        </w:tc>
      </w:tr>
      <w:tr w:rsidR="00651D43" w:rsidRPr="003C7DB9" w:rsidTr="00651D43">
        <w:tc>
          <w:tcPr>
            <w:tcW w:w="0" w:type="auto"/>
            <w:shd w:val="clear" w:color="auto" w:fill="E6E6E6"/>
            <w:hideMark/>
          </w:tcPr>
          <w:p w:rsidR="00651D43" w:rsidRPr="003C7DB9" w:rsidRDefault="00651D43">
            <w:pPr>
              <w:rPr>
                <w:rFonts w:ascii="Helvetica" w:hAnsi="Helvetica"/>
                <w:noProof/>
                <w:color w:val="333333"/>
                <w:sz w:val="24"/>
                <w:szCs w:val="24"/>
                <w:lang w:val="en-US"/>
              </w:rPr>
            </w:pPr>
            <w:r w:rsidRPr="003C7DB9">
              <w:rPr>
                <w:rStyle w:val="ab"/>
                <w:rFonts w:ascii="Helvetica" w:hAnsi="Helvetica"/>
                <w:noProof/>
                <w:color w:val="333333"/>
                <w:lang w:val="en-US"/>
              </w:rPr>
              <w:t>'c+'</w:t>
            </w:r>
          </w:p>
        </w:tc>
        <w:tc>
          <w:tcPr>
            <w:tcW w:w="0" w:type="auto"/>
            <w:shd w:val="clear" w:color="auto" w:fill="E6E6E6"/>
            <w:hideMark/>
          </w:tcPr>
          <w:p w:rsidR="00651D43" w:rsidRPr="001062D9" w:rsidRDefault="00651D43">
            <w:pPr>
              <w:rPr>
                <w:rFonts w:ascii="Helvetica" w:hAnsi="Helvetica"/>
                <w:noProof/>
                <w:color w:val="333333"/>
                <w:sz w:val="24"/>
                <w:szCs w:val="24"/>
              </w:rPr>
            </w:pPr>
            <w:r w:rsidRPr="001062D9">
              <w:rPr>
                <w:rFonts w:ascii="Helvetica" w:hAnsi="Helvetica"/>
                <w:noProof/>
                <w:color w:val="333333"/>
              </w:rPr>
              <w:t>Открывает файл для чтения и записи; в остальном имеет то же поведение, что и</w:t>
            </w:r>
            <w:r w:rsidRPr="003C7DB9">
              <w:rPr>
                <w:rFonts w:ascii="Helvetica" w:hAnsi="Helvetica"/>
                <w:noProof/>
                <w:color w:val="333333"/>
                <w:lang w:val="en-US"/>
              </w:rPr>
              <w:t> </w:t>
            </w:r>
            <w:r w:rsidRPr="001062D9">
              <w:rPr>
                <w:rStyle w:val="ab"/>
                <w:rFonts w:ascii="Helvetica" w:hAnsi="Helvetica"/>
                <w:noProof/>
                <w:color w:val="333333"/>
              </w:rPr>
              <w:t>'</w:t>
            </w:r>
            <w:r w:rsidRPr="003C7DB9">
              <w:rPr>
                <w:rStyle w:val="ab"/>
                <w:rFonts w:ascii="Helvetica" w:hAnsi="Helvetica"/>
                <w:noProof/>
                <w:color w:val="333333"/>
                <w:lang w:val="en-US"/>
              </w:rPr>
              <w:t>c</w:t>
            </w:r>
            <w:r w:rsidRPr="001062D9">
              <w:rPr>
                <w:rStyle w:val="ab"/>
                <w:rFonts w:ascii="Helvetica" w:hAnsi="Helvetica"/>
                <w:noProof/>
                <w:color w:val="333333"/>
              </w:rPr>
              <w:t>'</w:t>
            </w:r>
            <w:r w:rsidRPr="001062D9">
              <w:rPr>
                <w:rFonts w:ascii="Helvetica" w:hAnsi="Helvetica"/>
                <w:noProof/>
                <w:color w:val="333333"/>
              </w:rPr>
              <w:t>.</w:t>
            </w:r>
          </w:p>
        </w:tc>
      </w:tr>
      <w:tr w:rsidR="00651D43" w:rsidRPr="003C7DB9" w:rsidTr="00651D43">
        <w:tc>
          <w:tcPr>
            <w:tcW w:w="0" w:type="auto"/>
            <w:shd w:val="clear" w:color="auto" w:fill="FFFFFF"/>
            <w:hideMark/>
          </w:tcPr>
          <w:p w:rsidR="00651D43" w:rsidRPr="003C7DB9" w:rsidRDefault="00651D43">
            <w:pPr>
              <w:rPr>
                <w:rFonts w:ascii="Helvetica" w:hAnsi="Helvetica"/>
                <w:noProof/>
                <w:color w:val="333333"/>
                <w:sz w:val="24"/>
                <w:szCs w:val="24"/>
                <w:lang w:val="en-US"/>
              </w:rPr>
            </w:pPr>
            <w:r w:rsidRPr="003C7DB9">
              <w:rPr>
                <w:rStyle w:val="ab"/>
                <w:rFonts w:ascii="Helvetica" w:hAnsi="Helvetica"/>
                <w:noProof/>
                <w:color w:val="333333"/>
                <w:lang w:val="en-US"/>
              </w:rPr>
              <w:t>'e'</w:t>
            </w:r>
          </w:p>
        </w:tc>
        <w:tc>
          <w:tcPr>
            <w:tcW w:w="0" w:type="auto"/>
            <w:shd w:val="clear" w:color="auto" w:fill="FFFFFF"/>
            <w:hideMark/>
          </w:tcPr>
          <w:p w:rsidR="00651D43" w:rsidRPr="003C7DB9" w:rsidRDefault="00651D43">
            <w:pPr>
              <w:rPr>
                <w:rFonts w:ascii="Helvetica" w:hAnsi="Helvetica"/>
                <w:noProof/>
                <w:color w:val="333333"/>
                <w:sz w:val="24"/>
                <w:szCs w:val="24"/>
                <w:lang w:val="en-US"/>
              </w:rPr>
            </w:pPr>
            <w:r w:rsidRPr="001062D9">
              <w:rPr>
                <w:rFonts w:ascii="Helvetica" w:hAnsi="Helvetica"/>
                <w:noProof/>
                <w:color w:val="333333"/>
              </w:rPr>
              <w:t xml:space="preserve">Установить флаг </w:t>
            </w:r>
            <w:r w:rsidRPr="003C7DB9">
              <w:rPr>
                <w:rFonts w:ascii="Helvetica" w:hAnsi="Helvetica"/>
                <w:noProof/>
                <w:color w:val="333333"/>
                <w:lang w:val="en-US"/>
              </w:rPr>
              <w:t>close</w:t>
            </w:r>
            <w:r w:rsidRPr="001062D9">
              <w:rPr>
                <w:rFonts w:ascii="Helvetica" w:hAnsi="Helvetica"/>
                <w:noProof/>
                <w:color w:val="333333"/>
              </w:rPr>
              <w:t>-</w:t>
            </w:r>
            <w:r w:rsidRPr="003C7DB9">
              <w:rPr>
                <w:rFonts w:ascii="Helvetica" w:hAnsi="Helvetica"/>
                <w:noProof/>
                <w:color w:val="333333"/>
                <w:lang w:val="en-US"/>
              </w:rPr>
              <w:t>on</w:t>
            </w:r>
            <w:r w:rsidRPr="001062D9">
              <w:rPr>
                <w:rFonts w:ascii="Helvetica" w:hAnsi="Helvetica"/>
                <w:noProof/>
                <w:color w:val="333333"/>
              </w:rPr>
              <w:t>-</w:t>
            </w:r>
            <w:r w:rsidRPr="003C7DB9">
              <w:rPr>
                <w:rFonts w:ascii="Helvetica" w:hAnsi="Helvetica"/>
                <w:noProof/>
                <w:color w:val="333333"/>
                <w:lang w:val="en-US"/>
              </w:rPr>
              <w:t>exec</w:t>
            </w:r>
            <w:r w:rsidRPr="001062D9">
              <w:rPr>
                <w:rFonts w:ascii="Helvetica" w:hAnsi="Helvetica"/>
                <w:noProof/>
                <w:color w:val="333333"/>
              </w:rPr>
              <w:t xml:space="preserve"> (закрыть при запуске) на открытый файловый дескриптор. </w:t>
            </w:r>
            <w:r w:rsidRPr="003C7DB9">
              <w:rPr>
                <w:rFonts w:ascii="Helvetica" w:hAnsi="Helvetica"/>
                <w:noProof/>
                <w:color w:val="333333"/>
                <w:lang w:val="en-US"/>
              </w:rPr>
              <w:t>Доступно только в PHP скомпилированном на системах поддерживающих POSIX.1-2008.</w:t>
            </w:r>
          </w:p>
        </w:tc>
      </w:tr>
    </w:tbl>
    <w:p w:rsidR="003C3511" w:rsidRPr="003C7DB9" w:rsidRDefault="003C3511" w:rsidP="0085243C">
      <w:pPr>
        <w:rPr>
          <w:rFonts w:cstheme="minorHAnsi"/>
          <w:b/>
          <w:noProof/>
          <w:color w:val="000000" w:themeColor="text1"/>
          <w:sz w:val="24"/>
          <w:szCs w:val="24"/>
          <w:lang w:val="en-US"/>
        </w:rPr>
      </w:pPr>
    </w:p>
    <w:p w:rsidR="00651D43" w:rsidRPr="001062D9" w:rsidRDefault="00651D43" w:rsidP="00651D43">
      <w:pPr>
        <w:shd w:val="clear" w:color="auto" w:fill="F7F7F7"/>
        <w:spacing w:line="255" w:lineRule="atLeast"/>
        <w:rPr>
          <w:rFonts w:ascii="Verdana" w:hAnsi="Verdana"/>
          <w:noProof/>
          <w:color w:val="000000"/>
          <w:sz w:val="18"/>
          <w:szCs w:val="18"/>
          <w:shd w:val="clear" w:color="auto" w:fill="F7F7F7"/>
        </w:rPr>
      </w:pPr>
      <w:r w:rsidRPr="003C7DB9">
        <w:rPr>
          <w:rFonts w:cstheme="minorHAnsi"/>
          <w:b/>
          <w:noProof/>
          <w:color w:val="E36C0A" w:themeColor="accent6" w:themeShade="BF"/>
          <w:sz w:val="24"/>
          <w:szCs w:val="24"/>
          <w:lang w:val="en-US"/>
        </w:rPr>
        <w:t>fputcsv</w:t>
      </w:r>
      <w:r w:rsidR="00274105" w:rsidRPr="003C7DB9">
        <w:rPr>
          <w:rFonts w:cstheme="minorHAnsi"/>
          <w:noProof/>
          <w:color w:val="000000"/>
          <w:sz w:val="24"/>
          <w:szCs w:val="24"/>
          <w:lang w:val="en-US"/>
        </w:rPr>
        <w:t> </w:t>
      </w:r>
      <w:r w:rsidR="00274105" w:rsidRPr="001062D9">
        <w:rPr>
          <w:rFonts w:cstheme="minorHAnsi"/>
          <w:noProof/>
          <w:color w:val="000000"/>
          <w:sz w:val="24"/>
          <w:szCs w:val="24"/>
        </w:rPr>
        <w:t>-</w:t>
      </w:r>
      <w:r w:rsidR="00274105" w:rsidRPr="003C7DB9">
        <w:rPr>
          <w:rFonts w:cstheme="minorHAnsi"/>
          <w:noProof/>
          <w:color w:val="000000"/>
          <w:sz w:val="24"/>
          <w:szCs w:val="24"/>
          <w:lang w:val="en-US"/>
        </w:rPr>
        <w:t> </w:t>
      </w:r>
      <w:r w:rsidR="00274105" w:rsidRPr="001062D9">
        <w:rPr>
          <w:rFonts w:cstheme="minorHAnsi"/>
          <w:noProof/>
          <w:color w:val="000000"/>
          <w:sz w:val="24"/>
          <w:szCs w:val="24"/>
        </w:rPr>
        <w:t>форматирует</w:t>
      </w:r>
      <w:r w:rsidRPr="001062D9">
        <w:rPr>
          <w:rFonts w:cstheme="minorHAnsi"/>
          <w:noProof/>
          <w:color w:val="000000"/>
          <w:sz w:val="24"/>
          <w:szCs w:val="24"/>
        </w:rPr>
        <w:t xml:space="preserve"> строку </w:t>
      </w:r>
      <w:r w:rsidR="009C284D" w:rsidRPr="001062D9">
        <w:rPr>
          <w:rFonts w:ascii="Verdana" w:hAnsi="Verdana"/>
          <w:noProof/>
          <w:color w:val="000000"/>
          <w:sz w:val="18"/>
          <w:szCs w:val="18"/>
          <w:shd w:val="clear" w:color="auto" w:fill="F7F7F7"/>
        </w:rPr>
        <w:t xml:space="preserve">(переданную в виде </w:t>
      </w:r>
      <w:r w:rsidR="00274105" w:rsidRPr="001062D9">
        <w:rPr>
          <w:rFonts w:ascii="Verdana" w:hAnsi="Verdana"/>
          <w:noProof/>
          <w:color w:val="000000"/>
          <w:sz w:val="18"/>
          <w:szCs w:val="18"/>
          <w:shd w:val="clear" w:color="auto" w:fill="F7F7F7"/>
        </w:rPr>
        <w:t>массива)</w:t>
      </w:r>
      <w:r w:rsidR="009C284D" w:rsidRPr="001062D9">
        <w:rPr>
          <w:rFonts w:ascii="Verdana" w:hAnsi="Verdana"/>
          <w:noProof/>
          <w:color w:val="000000"/>
          <w:sz w:val="18"/>
          <w:szCs w:val="18"/>
          <w:shd w:val="clear" w:color="auto" w:fill="F7F7F7"/>
        </w:rPr>
        <w:t xml:space="preserve"> </w:t>
      </w:r>
      <w:r w:rsidR="009C284D" w:rsidRPr="001062D9">
        <w:rPr>
          <w:rFonts w:cstheme="minorHAnsi"/>
          <w:noProof/>
          <w:color w:val="000000"/>
          <w:sz w:val="24"/>
          <w:szCs w:val="24"/>
        </w:rPr>
        <w:t>в расширение</w:t>
      </w:r>
      <w:r w:rsidRPr="001062D9">
        <w:rPr>
          <w:rFonts w:cstheme="minorHAnsi"/>
          <w:noProof/>
          <w:color w:val="000000"/>
          <w:sz w:val="24"/>
          <w:szCs w:val="24"/>
        </w:rPr>
        <w:t xml:space="preserve"> </w:t>
      </w:r>
      <w:r w:rsidRPr="003C7DB9">
        <w:rPr>
          <w:rFonts w:cstheme="minorHAnsi"/>
          <w:noProof/>
          <w:color w:val="000000"/>
          <w:sz w:val="24"/>
          <w:szCs w:val="24"/>
          <w:lang w:val="en-US"/>
        </w:rPr>
        <w:t>CSV</w:t>
      </w:r>
      <w:r w:rsidRPr="001062D9">
        <w:rPr>
          <w:rFonts w:cstheme="minorHAnsi"/>
          <w:noProof/>
          <w:color w:val="000000"/>
          <w:sz w:val="24"/>
          <w:szCs w:val="24"/>
        </w:rPr>
        <w:t xml:space="preserve"> и записывает её в файловый указатель</w:t>
      </w:r>
      <w:r w:rsidR="009B15DB" w:rsidRPr="001062D9">
        <w:rPr>
          <w:rFonts w:cstheme="minorHAnsi"/>
          <w:noProof/>
          <w:color w:val="000000"/>
          <w:sz w:val="24"/>
          <w:szCs w:val="24"/>
        </w:rPr>
        <w:t>.</w:t>
      </w:r>
      <w:r w:rsidR="009C284D" w:rsidRPr="001062D9">
        <w:rPr>
          <w:rFonts w:cstheme="minorHAnsi"/>
          <w:noProof/>
          <w:color w:val="000000"/>
          <w:sz w:val="24"/>
          <w:szCs w:val="24"/>
        </w:rPr>
        <w:t xml:space="preserve"> </w:t>
      </w:r>
      <w:r w:rsidR="009C284D" w:rsidRPr="001062D9">
        <w:rPr>
          <w:rFonts w:ascii="Verdana" w:hAnsi="Verdana"/>
          <w:noProof/>
          <w:color w:val="000000"/>
          <w:sz w:val="18"/>
          <w:szCs w:val="18"/>
          <w:shd w:val="clear" w:color="auto" w:fill="F7F7F7"/>
        </w:rPr>
        <w:t>Возвращает длину записанной строки или</w:t>
      </w:r>
      <w:r w:rsidR="009C284D" w:rsidRPr="003C7DB9">
        <w:rPr>
          <w:rFonts w:ascii="Verdana" w:hAnsi="Verdana"/>
          <w:noProof/>
          <w:color w:val="000000"/>
          <w:sz w:val="18"/>
          <w:szCs w:val="18"/>
          <w:shd w:val="clear" w:color="auto" w:fill="F7F7F7"/>
          <w:lang w:val="en-US"/>
        </w:rPr>
        <w:t> </w:t>
      </w:r>
      <w:r w:rsidR="009C284D" w:rsidRPr="003C7DB9">
        <w:rPr>
          <w:rStyle w:val="HTML3"/>
          <w:rFonts w:eastAsiaTheme="minorHAnsi"/>
          <w:b/>
          <w:bCs/>
          <w:noProof/>
          <w:color w:val="000000"/>
          <w:sz w:val="18"/>
          <w:szCs w:val="18"/>
          <w:shd w:val="clear" w:color="auto" w:fill="F7F7F7"/>
          <w:lang w:val="en-US"/>
        </w:rPr>
        <w:t>FALSE</w:t>
      </w:r>
      <w:r w:rsidR="009C284D" w:rsidRPr="003C7DB9">
        <w:rPr>
          <w:rFonts w:ascii="Verdana" w:hAnsi="Verdana"/>
          <w:noProof/>
          <w:color w:val="000000"/>
          <w:sz w:val="18"/>
          <w:szCs w:val="18"/>
          <w:shd w:val="clear" w:color="auto" w:fill="F7F7F7"/>
          <w:lang w:val="en-US"/>
        </w:rPr>
        <w:t> </w:t>
      </w:r>
      <w:r w:rsidR="009C284D" w:rsidRPr="001062D9">
        <w:rPr>
          <w:rFonts w:ascii="Verdana" w:hAnsi="Verdana"/>
          <w:noProof/>
          <w:color w:val="000000"/>
          <w:sz w:val="18"/>
          <w:szCs w:val="18"/>
          <w:shd w:val="clear" w:color="auto" w:fill="F7F7F7"/>
        </w:rPr>
        <w:t>в случае неудачи.</w:t>
      </w:r>
    </w:p>
    <w:p w:rsidR="009C284D" w:rsidRPr="001062D9" w:rsidRDefault="009C284D" w:rsidP="00651D43">
      <w:pPr>
        <w:shd w:val="clear" w:color="auto" w:fill="F7F7F7"/>
        <w:spacing w:line="255" w:lineRule="atLeast"/>
        <w:rPr>
          <w:rFonts w:ascii="Verdana" w:hAnsi="Verdana"/>
          <w:noProof/>
          <w:color w:val="000000"/>
          <w:sz w:val="18"/>
          <w:szCs w:val="18"/>
          <w:shd w:val="clear" w:color="auto" w:fill="F7F7F7"/>
        </w:rPr>
      </w:pPr>
      <w:r w:rsidRPr="001062D9">
        <w:rPr>
          <w:rFonts w:ascii="Verdana" w:hAnsi="Verdana"/>
          <w:noProof/>
          <w:color w:val="000000"/>
          <w:sz w:val="18"/>
          <w:szCs w:val="18"/>
          <w:shd w:val="clear" w:color="auto" w:fill="F7F7F7"/>
        </w:rPr>
        <w:t>Пример:</w:t>
      </w:r>
    </w:p>
    <w:p w:rsidR="002465C6" w:rsidRPr="003C7DB9" w:rsidRDefault="002465C6" w:rsidP="00651D43">
      <w:pPr>
        <w:shd w:val="clear" w:color="auto" w:fill="F7F7F7"/>
        <w:spacing w:line="255" w:lineRule="atLeast"/>
        <w:rPr>
          <w:rFonts w:cstheme="minorHAnsi"/>
          <w:b/>
          <w:noProof/>
          <w:color w:val="000000"/>
          <w:sz w:val="24"/>
          <w:szCs w:val="24"/>
          <w:shd w:val="clear" w:color="auto" w:fill="F7F7F7"/>
          <w:lang w:val="en-US"/>
        </w:rPr>
      </w:pPr>
      <w:r w:rsidRPr="003C7DB9">
        <w:rPr>
          <w:rFonts w:cstheme="minorHAnsi"/>
          <w:b/>
          <w:noProof/>
          <w:color w:val="000000"/>
          <w:sz w:val="24"/>
          <w:szCs w:val="24"/>
          <w:shd w:val="clear" w:color="auto" w:fill="F7F7F7"/>
          <w:lang w:val="en-US"/>
        </w:rPr>
        <w:t>$arr_1000_count = arr1000count();</w:t>
      </w:r>
    </w:p>
    <w:p w:rsidR="002465C6" w:rsidRPr="003C7DB9" w:rsidRDefault="002465C6" w:rsidP="002465C6">
      <w:pPr>
        <w:shd w:val="clear" w:color="auto" w:fill="F7F7F7"/>
        <w:spacing w:line="240" w:lineRule="auto"/>
        <w:rPr>
          <w:rFonts w:cstheme="minorHAnsi"/>
          <w:b/>
          <w:noProof/>
          <w:color w:val="000000"/>
          <w:sz w:val="24"/>
          <w:szCs w:val="24"/>
          <w:shd w:val="clear" w:color="auto" w:fill="F7F7F7"/>
          <w:lang w:val="en-US"/>
        </w:rPr>
      </w:pPr>
      <w:r w:rsidRPr="003C7DB9">
        <w:rPr>
          <w:rFonts w:cstheme="minorHAnsi"/>
          <w:b/>
          <w:noProof/>
          <w:color w:val="000000"/>
          <w:sz w:val="24"/>
          <w:szCs w:val="24"/>
          <w:shd w:val="clear" w:color="auto" w:fill="F7F7F7"/>
          <w:lang w:val="en-US"/>
        </w:rPr>
        <w:t>$file = 'balls1000.csv';</w:t>
      </w:r>
    </w:p>
    <w:p w:rsidR="002465C6" w:rsidRPr="003C7DB9" w:rsidRDefault="002465C6" w:rsidP="002465C6">
      <w:pPr>
        <w:shd w:val="clear" w:color="auto" w:fill="F7F7F7"/>
        <w:spacing w:line="240" w:lineRule="auto"/>
        <w:rPr>
          <w:rFonts w:cstheme="minorHAnsi"/>
          <w:b/>
          <w:noProof/>
          <w:color w:val="000000"/>
          <w:sz w:val="24"/>
          <w:szCs w:val="24"/>
          <w:shd w:val="clear" w:color="auto" w:fill="F7F7F7"/>
          <w:lang w:val="en-US"/>
        </w:rPr>
      </w:pPr>
      <w:r w:rsidRPr="003C7DB9">
        <w:rPr>
          <w:rFonts w:cstheme="minorHAnsi"/>
          <w:b/>
          <w:noProof/>
          <w:color w:val="000000"/>
          <w:sz w:val="24"/>
          <w:szCs w:val="24"/>
          <w:shd w:val="clear" w:color="auto" w:fill="F7F7F7"/>
          <w:lang w:val="en-US"/>
        </w:rPr>
        <w:lastRenderedPageBreak/>
        <w:t>$fp = fopen($file, w);</w:t>
      </w:r>
    </w:p>
    <w:p w:rsidR="002465C6" w:rsidRPr="003C7DB9" w:rsidRDefault="002465C6" w:rsidP="002465C6">
      <w:pPr>
        <w:shd w:val="clear" w:color="auto" w:fill="F7F7F7"/>
        <w:spacing w:line="240" w:lineRule="auto"/>
        <w:rPr>
          <w:rFonts w:cstheme="minorHAnsi"/>
          <w:b/>
          <w:noProof/>
          <w:color w:val="000000"/>
          <w:sz w:val="24"/>
          <w:szCs w:val="24"/>
          <w:shd w:val="clear" w:color="auto" w:fill="F7F7F7"/>
          <w:lang w:val="en-US"/>
        </w:rPr>
      </w:pPr>
      <w:r w:rsidRPr="003C7DB9">
        <w:rPr>
          <w:rFonts w:cstheme="minorHAnsi"/>
          <w:b/>
          <w:noProof/>
          <w:color w:val="000000"/>
          <w:sz w:val="24"/>
          <w:szCs w:val="24"/>
          <w:shd w:val="clear" w:color="auto" w:fill="F7F7F7"/>
          <w:lang w:val="en-US"/>
        </w:rPr>
        <w:t>foreach($arr_1000_count as $rows_excel) {</w:t>
      </w:r>
    </w:p>
    <w:p w:rsidR="002465C6" w:rsidRPr="003C7DB9" w:rsidRDefault="002465C6" w:rsidP="002465C6">
      <w:pPr>
        <w:shd w:val="clear" w:color="auto" w:fill="F7F7F7"/>
        <w:spacing w:line="240" w:lineRule="auto"/>
        <w:rPr>
          <w:rFonts w:cstheme="minorHAnsi"/>
          <w:b/>
          <w:noProof/>
          <w:color w:val="000000"/>
          <w:sz w:val="24"/>
          <w:szCs w:val="24"/>
          <w:shd w:val="clear" w:color="auto" w:fill="F7F7F7"/>
          <w:lang w:val="en-US"/>
        </w:rPr>
      </w:pPr>
      <w:r w:rsidRPr="003C7DB9">
        <w:rPr>
          <w:rFonts w:cstheme="minorHAnsi"/>
          <w:b/>
          <w:noProof/>
          <w:color w:val="000000"/>
          <w:sz w:val="24"/>
          <w:szCs w:val="24"/>
          <w:shd w:val="clear" w:color="auto" w:fill="F7F7F7"/>
          <w:lang w:val="en-US"/>
        </w:rPr>
        <w:t xml:space="preserve">    fputcsv($fp, $rows_excel);</w:t>
      </w:r>
    </w:p>
    <w:p w:rsidR="002465C6" w:rsidRPr="003C7DB9" w:rsidRDefault="002465C6" w:rsidP="000F02C6">
      <w:pPr>
        <w:shd w:val="clear" w:color="auto" w:fill="F7F7F7"/>
        <w:tabs>
          <w:tab w:val="left" w:pos="2055"/>
        </w:tabs>
        <w:spacing w:line="240" w:lineRule="auto"/>
        <w:rPr>
          <w:rFonts w:cstheme="minorHAnsi"/>
          <w:b/>
          <w:noProof/>
          <w:color w:val="000000"/>
          <w:sz w:val="24"/>
          <w:szCs w:val="24"/>
          <w:shd w:val="clear" w:color="auto" w:fill="F7F7F7"/>
          <w:lang w:val="en-US"/>
        </w:rPr>
      </w:pPr>
      <w:r w:rsidRPr="003C7DB9">
        <w:rPr>
          <w:rFonts w:cstheme="minorHAnsi"/>
          <w:b/>
          <w:noProof/>
          <w:color w:val="000000"/>
          <w:sz w:val="24"/>
          <w:szCs w:val="24"/>
          <w:shd w:val="clear" w:color="auto" w:fill="F7F7F7"/>
          <w:lang w:val="en-US"/>
        </w:rPr>
        <w:t>}</w:t>
      </w:r>
      <w:r w:rsidR="000F02C6" w:rsidRPr="003C7DB9">
        <w:rPr>
          <w:rFonts w:cstheme="minorHAnsi"/>
          <w:b/>
          <w:noProof/>
          <w:color w:val="000000"/>
          <w:sz w:val="24"/>
          <w:szCs w:val="24"/>
          <w:shd w:val="clear" w:color="auto" w:fill="F7F7F7"/>
          <w:lang w:val="en-US"/>
        </w:rPr>
        <w:tab/>
      </w:r>
    </w:p>
    <w:p w:rsidR="002465C6" w:rsidRPr="003C7DB9" w:rsidRDefault="002465C6" w:rsidP="002465C6">
      <w:pPr>
        <w:shd w:val="clear" w:color="auto" w:fill="F7F7F7"/>
        <w:spacing w:line="240" w:lineRule="auto"/>
        <w:rPr>
          <w:rFonts w:cstheme="minorHAnsi"/>
          <w:b/>
          <w:noProof/>
          <w:color w:val="000000"/>
          <w:sz w:val="24"/>
          <w:szCs w:val="24"/>
          <w:shd w:val="clear" w:color="auto" w:fill="F7F7F7"/>
          <w:lang w:val="en-US"/>
        </w:rPr>
      </w:pPr>
      <w:r w:rsidRPr="003C7DB9">
        <w:rPr>
          <w:rFonts w:cstheme="minorHAnsi"/>
          <w:b/>
          <w:noProof/>
          <w:color w:val="000000"/>
          <w:sz w:val="24"/>
          <w:szCs w:val="24"/>
          <w:shd w:val="clear" w:color="auto" w:fill="F7F7F7"/>
          <w:lang w:val="en-US"/>
        </w:rPr>
        <w:t>fclose($fp);</w:t>
      </w:r>
    </w:p>
    <w:p w:rsidR="00E92C62" w:rsidRPr="001062D9" w:rsidRDefault="002465C6" w:rsidP="00E92C62">
      <w:pPr>
        <w:shd w:val="clear" w:color="auto" w:fill="F7F7F7"/>
        <w:spacing w:line="240" w:lineRule="auto"/>
        <w:rPr>
          <w:rFonts w:cstheme="minorHAnsi"/>
          <w:noProof/>
          <w:color w:val="000000"/>
          <w:sz w:val="24"/>
          <w:szCs w:val="24"/>
          <w:shd w:val="clear" w:color="auto" w:fill="F7F7F7"/>
        </w:rPr>
      </w:pPr>
      <w:r w:rsidRPr="001062D9">
        <w:rPr>
          <w:rFonts w:cstheme="minorHAnsi"/>
          <w:noProof/>
          <w:color w:val="000000"/>
          <w:sz w:val="24"/>
          <w:szCs w:val="24"/>
          <w:shd w:val="clear" w:color="auto" w:fill="F7F7F7"/>
        </w:rPr>
        <w:t xml:space="preserve">В функции </w:t>
      </w:r>
      <w:r w:rsidRPr="003C7DB9">
        <w:rPr>
          <w:rFonts w:cstheme="minorHAnsi"/>
          <w:b/>
          <w:noProof/>
          <w:color w:val="000000"/>
          <w:sz w:val="24"/>
          <w:szCs w:val="24"/>
          <w:shd w:val="clear" w:color="auto" w:fill="F7F7F7"/>
          <w:lang w:val="en-US"/>
        </w:rPr>
        <w:t>arr</w:t>
      </w:r>
      <w:r w:rsidRPr="001062D9">
        <w:rPr>
          <w:rFonts w:cstheme="minorHAnsi"/>
          <w:b/>
          <w:noProof/>
          <w:color w:val="000000"/>
          <w:sz w:val="24"/>
          <w:szCs w:val="24"/>
          <w:shd w:val="clear" w:color="auto" w:fill="F7F7F7"/>
        </w:rPr>
        <w:t>1000</w:t>
      </w:r>
      <w:r w:rsidRPr="003C7DB9">
        <w:rPr>
          <w:rFonts w:cstheme="minorHAnsi"/>
          <w:b/>
          <w:noProof/>
          <w:color w:val="000000"/>
          <w:sz w:val="24"/>
          <w:szCs w:val="24"/>
          <w:shd w:val="clear" w:color="auto" w:fill="F7F7F7"/>
          <w:lang w:val="en-US"/>
        </w:rPr>
        <w:t>count</w:t>
      </w:r>
      <w:r w:rsidR="00E92C62" w:rsidRPr="001062D9">
        <w:rPr>
          <w:rFonts w:cstheme="minorHAnsi"/>
          <w:b/>
          <w:noProof/>
          <w:color w:val="000000"/>
          <w:sz w:val="24"/>
          <w:szCs w:val="24"/>
          <w:shd w:val="clear" w:color="auto" w:fill="F7F7F7"/>
        </w:rPr>
        <w:t>()</w:t>
      </w:r>
      <w:r w:rsidRPr="001062D9">
        <w:rPr>
          <w:rFonts w:cstheme="minorHAnsi"/>
          <w:noProof/>
          <w:color w:val="000000"/>
          <w:sz w:val="24"/>
          <w:szCs w:val="24"/>
          <w:shd w:val="clear" w:color="auto" w:fill="F7F7F7"/>
        </w:rPr>
        <w:t xml:space="preserve"> вложен массив на 1000 значений. Мы вызываем его с помощью присваивания к переменной </w:t>
      </w:r>
      <w:r w:rsidRPr="001062D9">
        <w:rPr>
          <w:rFonts w:cstheme="minorHAnsi"/>
          <w:b/>
          <w:noProof/>
          <w:color w:val="000000"/>
          <w:sz w:val="24"/>
          <w:szCs w:val="24"/>
          <w:shd w:val="clear" w:color="auto" w:fill="F7F7F7"/>
        </w:rPr>
        <w:t>$</w:t>
      </w:r>
      <w:r w:rsidRPr="003C7DB9">
        <w:rPr>
          <w:rFonts w:cstheme="minorHAnsi"/>
          <w:b/>
          <w:noProof/>
          <w:color w:val="000000"/>
          <w:sz w:val="24"/>
          <w:szCs w:val="24"/>
          <w:shd w:val="clear" w:color="auto" w:fill="F7F7F7"/>
          <w:lang w:val="en-US"/>
        </w:rPr>
        <w:t>arr</w:t>
      </w:r>
      <w:r w:rsidRPr="001062D9">
        <w:rPr>
          <w:rFonts w:cstheme="minorHAnsi"/>
          <w:b/>
          <w:noProof/>
          <w:color w:val="000000"/>
          <w:sz w:val="24"/>
          <w:szCs w:val="24"/>
          <w:shd w:val="clear" w:color="auto" w:fill="F7F7F7"/>
        </w:rPr>
        <w:t>_1000_</w:t>
      </w:r>
      <w:r w:rsidRPr="003C7DB9">
        <w:rPr>
          <w:rFonts w:cstheme="minorHAnsi"/>
          <w:b/>
          <w:noProof/>
          <w:color w:val="000000"/>
          <w:sz w:val="24"/>
          <w:szCs w:val="24"/>
          <w:shd w:val="clear" w:color="auto" w:fill="F7F7F7"/>
          <w:lang w:val="en-US"/>
        </w:rPr>
        <w:t>count</w:t>
      </w:r>
      <w:r w:rsidRPr="001062D9">
        <w:rPr>
          <w:rFonts w:cstheme="minorHAnsi"/>
          <w:noProof/>
          <w:color w:val="000000"/>
          <w:sz w:val="24"/>
          <w:szCs w:val="24"/>
          <w:shd w:val="clear" w:color="auto" w:fill="F7F7F7"/>
        </w:rPr>
        <w:t xml:space="preserve">. Далее мы присваиваем к переменной </w:t>
      </w:r>
      <w:r w:rsidRPr="001062D9">
        <w:rPr>
          <w:rFonts w:cstheme="minorHAnsi"/>
          <w:b/>
          <w:noProof/>
          <w:color w:val="000000"/>
          <w:sz w:val="24"/>
          <w:szCs w:val="24"/>
          <w:shd w:val="clear" w:color="auto" w:fill="F7F7F7"/>
        </w:rPr>
        <w:t>$</w:t>
      </w:r>
      <w:r w:rsidRPr="003C7DB9">
        <w:rPr>
          <w:rFonts w:cstheme="minorHAnsi"/>
          <w:b/>
          <w:noProof/>
          <w:color w:val="000000"/>
          <w:sz w:val="24"/>
          <w:szCs w:val="24"/>
          <w:shd w:val="clear" w:color="auto" w:fill="F7F7F7"/>
          <w:lang w:val="en-US"/>
        </w:rPr>
        <w:t>file</w:t>
      </w:r>
      <w:r w:rsidRPr="001062D9">
        <w:rPr>
          <w:rFonts w:cstheme="minorHAnsi"/>
          <w:noProof/>
          <w:color w:val="000000"/>
          <w:sz w:val="24"/>
          <w:szCs w:val="24"/>
          <w:shd w:val="clear" w:color="auto" w:fill="F7F7F7"/>
        </w:rPr>
        <w:t xml:space="preserve"> файл </w:t>
      </w:r>
      <w:r w:rsidRPr="003C7DB9">
        <w:rPr>
          <w:rFonts w:cstheme="minorHAnsi"/>
          <w:b/>
          <w:noProof/>
          <w:color w:val="000000"/>
          <w:sz w:val="24"/>
          <w:szCs w:val="24"/>
          <w:shd w:val="clear" w:color="auto" w:fill="F7F7F7"/>
          <w:lang w:val="en-US"/>
        </w:rPr>
        <w:t>balls</w:t>
      </w:r>
      <w:r w:rsidRPr="001062D9">
        <w:rPr>
          <w:rFonts w:cstheme="minorHAnsi"/>
          <w:b/>
          <w:noProof/>
          <w:color w:val="000000"/>
          <w:sz w:val="24"/>
          <w:szCs w:val="24"/>
          <w:shd w:val="clear" w:color="auto" w:fill="F7F7F7"/>
        </w:rPr>
        <w:t>1000</w:t>
      </w:r>
      <w:r w:rsidRPr="001062D9">
        <w:rPr>
          <w:rFonts w:cstheme="minorHAnsi"/>
          <w:noProof/>
          <w:color w:val="000000"/>
          <w:sz w:val="24"/>
          <w:szCs w:val="24"/>
          <w:shd w:val="clear" w:color="auto" w:fill="F7F7F7"/>
        </w:rPr>
        <w:t xml:space="preserve"> с раширением </w:t>
      </w:r>
      <w:r w:rsidRPr="003C7DB9">
        <w:rPr>
          <w:rFonts w:cstheme="minorHAnsi"/>
          <w:b/>
          <w:noProof/>
          <w:color w:val="000000"/>
          <w:sz w:val="24"/>
          <w:szCs w:val="24"/>
          <w:shd w:val="clear" w:color="auto" w:fill="F7F7F7"/>
          <w:lang w:val="en-US"/>
        </w:rPr>
        <w:t>csv</w:t>
      </w:r>
      <w:r w:rsidRPr="001062D9">
        <w:rPr>
          <w:rFonts w:cstheme="minorHAnsi"/>
          <w:noProof/>
          <w:color w:val="000000"/>
          <w:sz w:val="24"/>
          <w:szCs w:val="24"/>
          <w:shd w:val="clear" w:color="auto" w:fill="F7F7F7"/>
        </w:rPr>
        <w:t xml:space="preserve">. С помощью функции </w:t>
      </w:r>
      <w:r w:rsidRPr="003C7DB9">
        <w:rPr>
          <w:rFonts w:cstheme="minorHAnsi"/>
          <w:b/>
          <w:noProof/>
          <w:color w:val="000000"/>
          <w:sz w:val="24"/>
          <w:szCs w:val="24"/>
          <w:shd w:val="clear" w:color="auto" w:fill="F7F7F7"/>
          <w:lang w:val="en-US"/>
        </w:rPr>
        <w:t>fopen</w:t>
      </w:r>
      <w:r w:rsidRPr="001062D9">
        <w:rPr>
          <w:rFonts w:cstheme="minorHAnsi"/>
          <w:noProof/>
          <w:color w:val="000000"/>
          <w:sz w:val="24"/>
          <w:szCs w:val="24"/>
          <w:shd w:val="clear" w:color="auto" w:fill="F7F7F7"/>
        </w:rPr>
        <w:t xml:space="preserve"> создаем этот файл </w:t>
      </w:r>
      <w:r w:rsidRPr="003C7DB9">
        <w:rPr>
          <w:rFonts w:cstheme="minorHAnsi"/>
          <w:b/>
          <w:noProof/>
          <w:color w:val="000000"/>
          <w:sz w:val="24"/>
          <w:szCs w:val="24"/>
          <w:shd w:val="clear" w:color="auto" w:fill="F7F7F7"/>
          <w:lang w:val="en-US"/>
        </w:rPr>
        <w:t>balls</w:t>
      </w:r>
      <w:r w:rsidRPr="001062D9">
        <w:rPr>
          <w:rFonts w:cstheme="minorHAnsi"/>
          <w:b/>
          <w:noProof/>
          <w:color w:val="000000"/>
          <w:sz w:val="24"/>
          <w:szCs w:val="24"/>
          <w:shd w:val="clear" w:color="auto" w:fill="F7F7F7"/>
        </w:rPr>
        <w:t>1000.</w:t>
      </w:r>
      <w:r w:rsidRPr="003C7DB9">
        <w:rPr>
          <w:rFonts w:cstheme="minorHAnsi"/>
          <w:b/>
          <w:noProof/>
          <w:color w:val="000000"/>
          <w:sz w:val="24"/>
          <w:szCs w:val="24"/>
          <w:shd w:val="clear" w:color="auto" w:fill="F7F7F7"/>
          <w:lang w:val="en-US"/>
        </w:rPr>
        <w:t>csv</w:t>
      </w:r>
      <w:r w:rsidRPr="001062D9">
        <w:rPr>
          <w:rFonts w:cstheme="minorHAnsi"/>
          <w:noProof/>
          <w:color w:val="000000"/>
          <w:sz w:val="24"/>
          <w:szCs w:val="24"/>
          <w:shd w:val="clear" w:color="auto" w:fill="F7F7F7"/>
        </w:rPr>
        <w:t xml:space="preserve"> и </w:t>
      </w:r>
      <w:r w:rsidR="00E92C62" w:rsidRPr="001062D9">
        <w:rPr>
          <w:rFonts w:cstheme="minorHAnsi"/>
          <w:noProof/>
          <w:color w:val="000000"/>
          <w:sz w:val="24"/>
          <w:szCs w:val="24"/>
          <w:shd w:val="clear" w:color="auto" w:fill="F7F7F7"/>
        </w:rPr>
        <w:t xml:space="preserve">присваиваем функцию переменной </w:t>
      </w:r>
      <w:r w:rsidR="00E92C62" w:rsidRPr="001062D9">
        <w:rPr>
          <w:rFonts w:cstheme="minorHAnsi"/>
          <w:b/>
          <w:noProof/>
          <w:color w:val="000000"/>
          <w:sz w:val="24"/>
          <w:szCs w:val="24"/>
          <w:shd w:val="clear" w:color="auto" w:fill="F7F7F7"/>
        </w:rPr>
        <w:t>$</w:t>
      </w:r>
      <w:r w:rsidR="00E92C62" w:rsidRPr="003C7DB9">
        <w:rPr>
          <w:rFonts w:cstheme="minorHAnsi"/>
          <w:b/>
          <w:noProof/>
          <w:color w:val="000000"/>
          <w:sz w:val="24"/>
          <w:szCs w:val="24"/>
          <w:shd w:val="clear" w:color="auto" w:fill="F7F7F7"/>
          <w:lang w:val="en-US"/>
        </w:rPr>
        <w:t>fp</w:t>
      </w:r>
      <w:r w:rsidR="00E92C62" w:rsidRPr="001062D9">
        <w:rPr>
          <w:rFonts w:cstheme="minorHAnsi"/>
          <w:noProof/>
          <w:color w:val="000000"/>
          <w:sz w:val="24"/>
          <w:szCs w:val="24"/>
          <w:shd w:val="clear" w:color="auto" w:fill="F7F7F7"/>
        </w:rPr>
        <w:t xml:space="preserve">. С помощью цикла </w:t>
      </w:r>
      <w:r w:rsidR="00E92C62" w:rsidRPr="003C7DB9">
        <w:rPr>
          <w:rFonts w:cstheme="minorHAnsi"/>
          <w:b/>
          <w:noProof/>
          <w:color w:val="000000"/>
          <w:sz w:val="24"/>
          <w:szCs w:val="24"/>
          <w:shd w:val="clear" w:color="auto" w:fill="F7F7F7"/>
          <w:lang w:val="en-US"/>
        </w:rPr>
        <w:t>foreach</w:t>
      </w:r>
      <w:r w:rsidR="00E92C62" w:rsidRPr="001062D9">
        <w:rPr>
          <w:rFonts w:cstheme="minorHAnsi"/>
          <w:noProof/>
          <w:color w:val="000000"/>
          <w:sz w:val="24"/>
          <w:szCs w:val="24"/>
          <w:shd w:val="clear" w:color="auto" w:fill="F7F7F7"/>
        </w:rPr>
        <w:t xml:space="preserve"> перебираем массив </w:t>
      </w:r>
      <w:r w:rsidR="00E92C62" w:rsidRPr="001062D9">
        <w:rPr>
          <w:rFonts w:cstheme="minorHAnsi"/>
          <w:b/>
          <w:noProof/>
          <w:color w:val="000000"/>
          <w:sz w:val="24"/>
          <w:szCs w:val="24"/>
          <w:shd w:val="clear" w:color="auto" w:fill="F7F7F7"/>
        </w:rPr>
        <w:t>$</w:t>
      </w:r>
      <w:r w:rsidR="00E92C62" w:rsidRPr="003C7DB9">
        <w:rPr>
          <w:rFonts w:cstheme="minorHAnsi"/>
          <w:b/>
          <w:noProof/>
          <w:color w:val="000000"/>
          <w:sz w:val="24"/>
          <w:szCs w:val="24"/>
          <w:shd w:val="clear" w:color="auto" w:fill="F7F7F7"/>
          <w:lang w:val="en-US"/>
        </w:rPr>
        <w:t>arr</w:t>
      </w:r>
      <w:r w:rsidR="00E92C62" w:rsidRPr="001062D9">
        <w:rPr>
          <w:rFonts w:cstheme="minorHAnsi"/>
          <w:b/>
          <w:noProof/>
          <w:color w:val="000000"/>
          <w:sz w:val="24"/>
          <w:szCs w:val="24"/>
          <w:shd w:val="clear" w:color="auto" w:fill="F7F7F7"/>
        </w:rPr>
        <w:t>_1000_</w:t>
      </w:r>
      <w:r w:rsidR="00E92C62" w:rsidRPr="003C7DB9">
        <w:rPr>
          <w:rFonts w:cstheme="minorHAnsi"/>
          <w:b/>
          <w:noProof/>
          <w:color w:val="000000"/>
          <w:sz w:val="24"/>
          <w:szCs w:val="24"/>
          <w:shd w:val="clear" w:color="auto" w:fill="F7F7F7"/>
          <w:lang w:val="en-US"/>
        </w:rPr>
        <w:t>count</w:t>
      </w:r>
      <w:r w:rsidR="00E92C62" w:rsidRPr="001062D9">
        <w:rPr>
          <w:rFonts w:cstheme="minorHAnsi"/>
          <w:noProof/>
          <w:color w:val="000000"/>
          <w:sz w:val="24"/>
          <w:szCs w:val="24"/>
          <w:shd w:val="clear" w:color="auto" w:fill="F7F7F7"/>
        </w:rPr>
        <w:t xml:space="preserve">, и его строки присваиваем переменной </w:t>
      </w:r>
      <w:r w:rsidR="00E92C62" w:rsidRPr="001062D9">
        <w:rPr>
          <w:rFonts w:cstheme="minorHAnsi"/>
          <w:b/>
          <w:noProof/>
          <w:color w:val="000000"/>
          <w:sz w:val="24"/>
          <w:szCs w:val="24"/>
          <w:shd w:val="clear" w:color="auto" w:fill="F7F7F7"/>
        </w:rPr>
        <w:t>$</w:t>
      </w:r>
      <w:r w:rsidR="00E92C62" w:rsidRPr="003C7DB9">
        <w:rPr>
          <w:rFonts w:cstheme="minorHAnsi"/>
          <w:b/>
          <w:noProof/>
          <w:color w:val="000000"/>
          <w:sz w:val="24"/>
          <w:szCs w:val="24"/>
          <w:shd w:val="clear" w:color="auto" w:fill="F7F7F7"/>
          <w:lang w:val="en-US"/>
        </w:rPr>
        <w:t>rows</w:t>
      </w:r>
      <w:r w:rsidR="00E92C62" w:rsidRPr="001062D9">
        <w:rPr>
          <w:rFonts w:cstheme="minorHAnsi"/>
          <w:b/>
          <w:noProof/>
          <w:color w:val="000000"/>
          <w:sz w:val="24"/>
          <w:szCs w:val="24"/>
          <w:shd w:val="clear" w:color="auto" w:fill="F7F7F7"/>
        </w:rPr>
        <w:t>_</w:t>
      </w:r>
      <w:r w:rsidR="00E92C62" w:rsidRPr="003C7DB9">
        <w:rPr>
          <w:rFonts w:cstheme="minorHAnsi"/>
          <w:b/>
          <w:noProof/>
          <w:color w:val="000000"/>
          <w:sz w:val="24"/>
          <w:szCs w:val="24"/>
          <w:shd w:val="clear" w:color="auto" w:fill="F7F7F7"/>
          <w:lang w:val="en-US"/>
        </w:rPr>
        <w:t>excel</w:t>
      </w:r>
      <w:r w:rsidR="00E92C62" w:rsidRPr="001062D9">
        <w:rPr>
          <w:rFonts w:cstheme="minorHAnsi"/>
          <w:noProof/>
          <w:color w:val="000000"/>
          <w:sz w:val="24"/>
          <w:szCs w:val="24"/>
          <w:shd w:val="clear" w:color="auto" w:fill="F7F7F7"/>
        </w:rPr>
        <w:t xml:space="preserve">. </w:t>
      </w:r>
    </w:p>
    <w:p w:rsidR="00E92C62" w:rsidRPr="001062D9" w:rsidRDefault="00E92C62" w:rsidP="00E92C62">
      <w:pPr>
        <w:shd w:val="clear" w:color="auto" w:fill="F7F7F7"/>
        <w:spacing w:line="240" w:lineRule="auto"/>
        <w:rPr>
          <w:rFonts w:cstheme="minorHAnsi"/>
          <w:noProof/>
          <w:color w:val="000000"/>
          <w:sz w:val="24"/>
          <w:szCs w:val="24"/>
          <w:shd w:val="clear" w:color="auto" w:fill="F7F7F7"/>
        </w:rPr>
      </w:pPr>
      <w:r w:rsidRPr="001062D9">
        <w:rPr>
          <w:rFonts w:cstheme="minorHAnsi"/>
          <w:noProof/>
          <w:color w:val="000000"/>
          <w:sz w:val="24"/>
          <w:szCs w:val="24"/>
          <w:shd w:val="clear" w:color="auto" w:fill="F7F7F7"/>
        </w:rPr>
        <w:t xml:space="preserve"> * Функция </w:t>
      </w:r>
      <w:r w:rsidRPr="003C7DB9">
        <w:rPr>
          <w:rFonts w:cstheme="minorHAnsi"/>
          <w:b/>
          <w:noProof/>
          <w:color w:val="000000"/>
          <w:sz w:val="24"/>
          <w:szCs w:val="24"/>
          <w:shd w:val="clear" w:color="auto" w:fill="F7F7F7"/>
          <w:lang w:val="en-US"/>
        </w:rPr>
        <w:t>fputcsv</w:t>
      </w:r>
      <w:r w:rsidRPr="001062D9">
        <w:rPr>
          <w:rFonts w:cstheme="minorHAnsi"/>
          <w:b/>
          <w:noProof/>
          <w:color w:val="000000"/>
          <w:sz w:val="24"/>
          <w:szCs w:val="24"/>
          <w:shd w:val="clear" w:color="auto" w:fill="F7F7F7"/>
        </w:rPr>
        <w:t>()</w:t>
      </w:r>
      <w:r w:rsidRPr="001062D9">
        <w:rPr>
          <w:rFonts w:cstheme="minorHAnsi"/>
          <w:noProof/>
          <w:color w:val="000000"/>
          <w:sz w:val="24"/>
          <w:szCs w:val="24"/>
          <w:shd w:val="clear" w:color="auto" w:fill="F7F7F7"/>
        </w:rPr>
        <w:t xml:space="preserve"> - форматирует строку </w:t>
      </w:r>
      <w:r w:rsidRPr="001062D9">
        <w:rPr>
          <w:rFonts w:cstheme="minorHAnsi"/>
          <w:b/>
          <w:noProof/>
          <w:color w:val="000000"/>
          <w:sz w:val="24"/>
          <w:szCs w:val="24"/>
          <w:shd w:val="clear" w:color="auto" w:fill="F7F7F7"/>
        </w:rPr>
        <w:t>$</w:t>
      </w:r>
      <w:r w:rsidRPr="003C7DB9">
        <w:rPr>
          <w:rFonts w:cstheme="minorHAnsi"/>
          <w:b/>
          <w:noProof/>
          <w:color w:val="000000"/>
          <w:sz w:val="24"/>
          <w:szCs w:val="24"/>
          <w:shd w:val="clear" w:color="auto" w:fill="F7F7F7"/>
          <w:lang w:val="en-US"/>
        </w:rPr>
        <w:t>rows</w:t>
      </w:r>
      <w:r w:rsidRPr="001062D9">
        <w:rPr>
          <w:rFonts w:cstheme="minorHAnsi"/>
          <w:b/>
          <w:noProof/>
          <w:color w:val="000000"/>
          <w:sz w:val="24"/>
          <w:szCs w:val="24"/>
          <w:shd w:val="clear" w:color="auto" w:fill="F7F7F7"/>
        </w:rPr>
        <w:t>_</w:t>
      </w:r>
      <w:r w:rsidRPr="003C7DB9">
        <w:rPr>
          <w:rFonts w:cstheme="minorHAnsi"/>
          <w:b/>
          <w:noProof/>
          <w:color w:val="000000"/>
          <w:sz w:val="24"/>
          <w:szCs w:val="24"/>
          <w:shd w:val="clear" w:color="auto" w:fill="F7F7F7"/>
          <w:lang w:val="en-US"/>
        </w:rPr>
        <w:t>excel</w:t>
      </w:r>
      <w:r w:rsidRPr="001062D9">
        <w:rPr>
          <w:rFonts w:cstheme="minorHAnsi"/>
          <w:noProof/>
          <w:color w:val="000000"/>
          <w:sz w:val="24"/>
          <w:szCs w:val="24"/>
          <w:shd w:val="clear" w:color="auto" w:fill="F7F7F7"/>
        </w:rPr>
        <w:t xml:space="preserve"> (переданную в виде массива ) в файл с раширением </w:t>
      </w:r>
      <w:r w:rsidRPr="003C7DB9">
        <w:rPr>
          <w:rFonts w:cstheme="minorHAnsi"/>
          <w:noProof/>
          <w:color w:val="000000"/>
          <w:sz w:val="24"/>
          <w:szCs w:val="24"/>
          <w:shd w:val="clear" w:color="auto" w:fill="F7F7F7"/>
          <w:lang w:val="en-US"/>
        </w:rPr>
        <w:t>CSV</w:t>
      </w:r>
      <w:r w:rsidRPr="001062D9">
        <w:rPr>
          <w:rFonts w:cstheme="minorHAnsi"/>
          <w:noProof/>
          <w:color w:val="000000"/>
          <w:sz w:val="24"/>
          <w:szCs w:val="24"/>
          <w:shd w:val="clear" w:color="auto" w:fill="F7F7F7"/>
        </w:rPr>
        <w:t xml:space="preserve"> и записывает её в указанный файл, который находиться в переменной </w:t>
      </w:r>
      <w:r w:rsidRPr="001062D9">
        <w:rPr>
          <w:rFonts w:cstheme="minorHAnsi"/>
          <w:b/>
          <w:noProof/>
          <w:color w:val="000000"/>
          <w:sz w:val="24"/>
          <w:szCs w:val="24"/>
          <w:shd w:val="clear" w:color="auto" w:fill="F7F7F7"/>
        </w:rPr>
        <w:t>$</w:t>
      </w:r>
      <w:r w:rsidRPr="003C7DB9">
        <w:rPr>
          <w:rFonts w:cstheme="minorHAnsi"/>
          <w:b/>
          <w:noProof/>
          <w:color w:val="000000"/>
          <w:sz w:val="24"/>
          <w:szCs w:val="24"/>
          <w:shd w:val="clear" w:color="auto" w:fill="F7F7F7"/>
          <w:lang w:val="en-US"/>
        </w:rPr>
        <w:t>fp</w:t>
      </w:r>
    </w:p>
    <w:p w:rsidR="002465C6" w:rsidRPr="001062D9" w:rsidRDefault="00E92C62" w:rsidP="00E92C62">
      <w:pPr>
        <w:shd w:val="clear" w:color="auto" w:fill="F7F7F7"/>
        <w:spacing w:line="240" w:lineRule="auto"/>
        <w:rPr>
          <w:rFonts w:cstheme="minorHAnsi"/>
          <w:noProof/>
          <w:color w:val="000000"/>
          <w:sz w:val="24"/>
          <w:szCs w:val="24"/>
          <w:shd w:val="clear" w:color="auto" w:fill="F7F7F7"/>
        </w:rPr>
      </w:pPr>
      <w:r w:rsidRPr="001062D9">
        <w:rPr>
          <w:rFonts w:cstheme="minorHAnsi"/>
          <w:noProof/>
          <w:color w:val="000000"/>
          <w:sz w:val="24"/>
          <w:szCs w:val="24"/>
          <w:shd w:val="clear" w:color="auto" w:fill="F7F7F7"/>
        </w:rPr>
        <w:t xml:space="preserve"> Функция </w:t>
      </w:r>
      <w:r w:rsidRPr="003C7DB9">
        <w:rPr>
          <w:rFonts w:cstheme="minorHAnsi"/>
          <w:b/>
          <w:noProof/>
          <w:color w:val="000000"/>
          <w:sz w:val="24"/>
          <w:szCs w:val="24"/>
          <w:shd w:val="clear" w:color="auto" w:fill="F7F7F7"/>
          <w:lang w:val="en-US"/>
        </w:rPr>
        <w:t>fclose</w:t>
      </w:r>
      <w:r w:rsidRPr="001062D9">
        <w:rPr>
          <w:rFonts w:cstheme="minorHAnsi"/>
          <w:noProof/>
          <w:color w:val="000000"/>
          <w:sz w:val="24"/>
          <w:szCs w:val="24"/>
          <w:shd w:val="clear" w:color="auto" w:fill="F7F7F7"/>
        </w:rPr>
        <w:t xml:space="preserve"> - возвращает длинну записанной строки или </w:t>
      </w:r>
      <w:r w:rsidRPr="003C7DB9">
        <w:rPr>
          <w:rFonts w:cstheme="minorHAnsi"/>
          <w:noProof/>
          <w:color w:val="000000"/>
          <w:sz w:val="24"/>
          <w:szCs w:val="24"/>
          <w:shd w:val="clear" w:color="auto" w:fill="F7F7F7"/>
          <w:lang w:val="en-US"/>
        </w:rPr>
        <w:t>FALSE</w:t>
      </w:r>
      <w:r w:rsidRPr="001062D9">
        <w:rPr>
          <w:rFonts w:cstheme="minorHAnsi"/>
          <w:noProof/>
          <w:color w:val="000000"/>
          <w:sz w:val="24"/>
          <w:szCs w:val="24"/>
          <w:shd w:val="clear" w:color="auto" w:fill="F7F7F7"/>
        </w:rPr>
        <w:t xml:space="preserve"> в случае неудачи.</w:t>
      </w:r>
    </w:p>
    <w:p w:rsidR="00415964" w:rsidRPr="001062D9" w:rsidRDefault="00415964" w:rsidP="00415964">
      <w:pPr>
        <w:shd w:val="clear" w:color="auto" w:fill="F7F7F7"/>
        <w:spacing w:line="240" w:lineRule="auto"/>
        <w:rPr>
          <w:rFonts w:cstheme="minorHAnsi"/>
          <w:noProof/>
          <w:color w:val="000000"/>
          <w:sz w:val="24"/>
          <w:szCs w:val="24"/>
        </w:rPr>
      </w:pPr>
      <w:r w:rsidRPr="001062D9">
        <w:rPr>
          <w:rFonts w:cstheme="minorHAnsi"/>
          <w:noProof/>
          <w:color w:val="000000"/>
          <w:sz w:val="24"/>
          <w:szCs w:val="24"/>
        </w:rPr>
        <w:t>Таким образом в папке возле нашего скрипта создастся файлик</w:t>
      </w:r>
      <w:r w:rsidR="002465C6" w:rsidRPr="001062D9">
        <w:rPr>
          <w:rFonts w:cstheme="minorHAnsi"/>
          <w:noProof/>
          <w:color w:val="000000"/>
          <w:sz w:val="24"/>
          <w:szCs w:val="24"/>
        </w:rPr>
        <w:t xml:space="preserve"> </w:t>
      </w:r>
      <w:r w:rsidR="002465C6" w:rsidRPr="003C7DB9">
        <w:rPr>
          <w:rFonts w:cstheme="minorHAnsi"/>
          <w:b/>
          <w:noProof/>
          <w:color w:val="000000"/>
          <w:sz w:val="24"/>
          <w:szCs w:val="24"/>
          <w:lang w:val="en-US"/>
        </w:rPr>
        <w:t>balls</w:t>
      </w:r>
      <w:r w:rsidR="002465C6" w:rsidRPr="001062D9">
        <w:rPr>
          <w:rFonts w:cstheme="minorHAnsi"/>
          <w:b/>
          <w:noProof/>
          <w:color w:val="000000"/>
          <w:sz w:val="24"/>
          <w:szCs w:val="24"/>
        </w:rPr>
        <w:t>1000.</w:t>
      </w:r>
      <w:r w:rsidR="002465C6" w:rsidRPr="003C7DB9">
        <w:rPr>
          <w:rFonts w:cstheme="minorHAnsi"/>
          <w:b/>
          <w:noProof/>
          <w:color w:val="000000"/>
          <w:sz w:val="24"/>
          <w:szCs w:val="24"/>
          <w:lang w:val="en-US"/>
        </w:rPr>
        <w:t>csv</w:t>
      </w:r>
      <w:r w:rsidRPr="001062D9">
        <w:rPr>
          <w:rFonts w:cstheme="minorHAnsi"/>
          <w:noProof/>
          <w:color w:val="000000"/>
          <w:sz w:val="24"/>
          <w:szCs w:val="24"/>
        </w:rPr>
        <w:t>, который можно открыть экселем в который мы записал построчно массивы</w:t>
      </w:r>
      <w:r w:rsidR="002465C6" w:rsidRPr="001062D9">
        <w:rPr>
          <w:rFonts w:cstheme="minorHAnsi"/>
          <w:noProof/>
          <w:color w:val="000000"/>
          <w:sz w:val="24"/>
          <w:szCs w:val="24"/>
        </w:rPr>
        <w:t xml:space="preserve"> </w:t>
      </w:r>
      <w:r w:rsidRPr="001062D9">
        <w:rPr>
          <w:rFonts w:cstheme="minorHAnsi"/>
          <w:noProof/>
          <w:color w:val="000000"/>
          <w:sz w:val="24"/>
          <w:szCs w:val="24"/>
        </w:rPr>
        <w:t>.</w:t>
      </w:r>
    </w:p>
    <w:p w:rsidR="00D51B10" w:rsidRPr="001062D9" w:rsidRDefault="00D51B10" w:rsidP="00415964">
      <w:pPr>
        <w:shd w:val="clear" w:color="auto" w:fill="F7F7F7"/>
        <w:spacing w:line="240" w:lineRule="auto"/>
        <w:rPr>
          <w:rFonts w:cstheme="minorHAnsi"/>
          <w:noProof/>
          <w:color w:val="000000"/>
          <w:sz w:val="24"/>
          <w:szCs w:val="24"/>
        </w:rPr>
      </w:pPr>
    </w:p>
    <w:p w:rsidR="00D51B10" w:rsidRPr="001062D9" w:rsidRDefault="00D51B10" w:rsidP="00415964">
      <w:pPr>
        <w:shd w:val="clear" w:color="auto" w:fill="F7F7F7"/>
        <w:spacing w:line="240" w:lineRule="auto"/>
        <w:rPr>
          <w:rFonts w:cstheme="minorHAnsi"/>
          <w:noProof/>
          <w:color w:val="000000"/>
          <w:sz w:val="24"/>
          <w:szCs w:val="24"/>
        </w:rPr>
      </w:pPr>
      <w:r w:rsidRPr="001062D9">
        <w:rPr>
          <w:rFonts w:cstheme="minorHAnsi"/>
          <w:noProof/>
          <w:color w:val="000000"/>
          <w:sz w:val="24"/>
          <w:szCs w:val="24"/>
        </w:rPr>
        <w:t xml:space="preserve">Чтобы получить данные с  </w:t>
      </w:r>
      <w:r w:rsidRPr="003C7DB9">
        <w:rPr>
          <w:rFonts w:cstheme="minorHAnsi"/>
          <w:noProof/>
          <w:color w:val="000000"/>
          <w:sz w:val="24"/>
          <w:szCs w:val="24"/>
          <w:lang w:val="en-US"/>
        </w:rPr>
        <w:t>CSV</w:t>
      </w:r>
      <w:r w:rsidRPr="001062D9">
        <w:rPr>
          <w:rFonts w:cstheme="minorHAnsi"/>
          <w:noProof/>
          <w:color w:val="000000"/>
          <w:sz w:val="24"/>
          <w:szCs w:val="24"/>
        </w:rPr>
        <w:t xml:space="preserve"> файла нужно: открыть его снова функцией</w:t>
      </w:r>
      <w:r w:rsidRPr="001062D9">
        <w:rPr>
          <w:rFonts w:cstheme="minorHAnsi"/>
          <w:b/>
          <w:noProof/>
          <w:color w:val="000000"/>
          <w:sz w:val="24"/>
          <w:szCs w:val="24"/>
        </w:rPr>
        <w:t xml:space="preserve"> </w:t>
      </w:r>
      <w:r w:rsidRPr="003C7DB9">
        <w:rPr>
          <w:rFonts w:cstheme="minorHAnsi"/>
          <w:b/>
          <w:noProof/>
          <w:color w:val="000000"/>
          <w:sz w:val="24"/>
          <w:szCs w:val="24"/>
          <w:lang w:val="en-US"/>
        </w:rPr>
        <w:t>fopen</w:t>
      </w:r>
      <w:r w:rsidRPr="001062D9">
        <w:rPr>
          <w:rFonts w:cstheme="minorHAnsi"/>
          <w:noProof/>
          <w:color w:val="000000"/>
          <w:sz w:val="24"/>
          <w:szCs w:val="24"/>
        </w:rPr>
        <w:t>, а потом достать его функцией</w:t>
      </w:r>
      <w:r w:rsidRPr="001062D9">
        <w:rPr>
          <w:rFonts w:cstheme="minorHAnsi"/>
          <w:b/>
          <w:noProof/>
          <w:color w:val="000000"/>
          <w:sz w:val="24"/>
          <w:szCs w:val="24"/>
        </w:rPr>
        <w:t xml:space="preserve"> </w:t>
      </w:r>
      <w:r w:rsidRPr="003C7DB9">
        <w:rPr>
          <w:rFonts w:cstheme="minorHAnsi"/>
          <w:b/>
          <w:noProof/>
          <w:color w:val="000000"/>
          <w:sz w:val="24"/>
          <w:szCs w:val="24"/>
          <w:lang w:val="en-US"/>
        </w:rPr>
        <w:t>fgetcsv</w:t>
      </w:r>
    </w:p>
    <w:p w:rsidR="009F5D81" w:rsidRPr="003C7DB9" w:rsidRDefault="009F5D81" w:rsidP="009F5D81">
      <w:pPr>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FFFFFF"/>
          <w:sz w:val="20"/>
          <w:szCs w:val="20"/>
          <w:lang w:val="en-US" w:eastAsia="ru-RU"/>
        </w:rPr>
      </w:pPr>
      <w:r w:rsidRPr="003C7DB9">
        <w:rPr>
          <w:rFonts w:ascii="Courier New" w:eastAsia="Times New Roman" w:hAnsi="Courier New" w:cs="Courier New"/>
          <w:i/>
          <w:iCs/>
          <w:noProof/>
          <w:color w:val="0088FF"/>
          <w:sz w:val="20"/>
          <w:szCs w:val="20"/>
          <w:lang w:val="en-US" w:eastAsia="ru-RU"/>
        </w:rPr>
        <w:t>/**</w:t>
      </w:r>
      <w:r w:rsidRPr="003C7DB9">
        <w:rPr>
          <w:rFonts w:ascii="Courier New" w:eastAsia="Times New Roman" w:hAnsi="Courier New" w:cs="Courier New"/>
          <w:i/>
          <w:iCs/>
          <w:noProof/>
          <w:color w:val="0088FF"/>
          <w:sz w:val="20"/>
          <w:szCs w:val="20"/>
          <w:lang w:val="en-US" w:eastAsia="ru-RU"/>
        </w:rPr>
        <w:br/>
        <w:t xml:space="preserve"> * Get array from csv file to array $getCSV</w:t>
      </w:r>
      <w:r w:rsidRPr="003C7DB9">
        <w:rPr>
          <w:rFonts w:ascii="Courier New" w:eastAsia="Times New Roman" w:hAnsi="Courier New" w:cs="Courier New"/>
          <w:i/>
          <w:iCs/>
          <w:noProof/>
          <w:color w:val="0088FF"/>
          <w:sz w:val="20"/>
          <w:szCs w:val="20"/>
          <w:lang w:val="en-US" w:eastAsia="ru-RU"/>
        </w:rPr>
        <w:br/>
        <w:t xml:space="preserve"> */</w:t>
      </w:r>
      <w:r w:rsidRPr="003C7DB9">
        <w:rPr>
          <w:rFonts w:ascii="Courier New" w:eastAsia="Times New Roman" w:hAnsi="Courier New" w:cs="Courier New"/>
          <w:i/>
          <w:iCs/>
          <w:noProof/>
          <w:color w:val="0088FF"/>
          <w:sz w:val="20"/>
          <w:szCs w:val="20"/>
          <w:lang w:val="en-US" w:eastAsia="ru-RU"/>
        </w:rPr>
        <w:br/>
      </w:r>
      <w:r w:rsidRPr="003C7DB9">
        <w:rPr>
          <w:rFonts w:ascii="Courier New" w:eastAsia="Times New Roman" w:hAnsi="Courier New" w:cs="Courier New"/>
          <w:noProof/>
          <w:color w:val="FF80E1"/>
          <w:sz w:val="20"/>
          <w:szCs w:val="20"/>
          <w:lang w:val="en-US" w:eastAsia="ru-RU"/>
        </w:rPr>
        <w:t xml:space="preserve">$handle </w:t>
      </w:r>
      <w:r w:rsidRPr="003C7DB9">
        <w:rPr>
          <w:rFonts w:ascii="Courier New" w:eastAsia="Times New Roman" w:hAnsi="Courier New" w:cs="Courier New"/>
          <w:noProof/>
          <w:color w:val="FF9D00"/>
          <w:sz w:val="20"/>
          <w:szCs w:val="20"/>
          <w:lang w:val="en-US" w:eastAsia="ru-RU"/>
        </w:rPr>
        <w:t xml:space="preserve">= </w:t>
      </w:r>
      <w:r w:rsidRPr="003C7DB9">
        <w:rPr>
          <w:rFonts w:ascii="Courier New" w:eastAsia="Times New Roman" w:hAnsi="Courier New" w:cs="Courier New"/>
          <w:noProof/>
          <w:color w:val="80FFBB"/>
          <w:sz w:val="20"/>
          <w:szCs w:val="20"/>
          <w:lang w:val="en-US" w:eastAsia="ru-RU"/>
        </w:rPr>
        <w:t>fopen</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FF80E1"/>
          <w:sz w:val="20"/>
          <w:szCs w:val="20"/>
          <w:lang w:val="en-US" w:eastAsia="ru-RU"/>
        </w:rPr>
        <w:t>$fileCSV</w:t>
      </w:r>
      <w:r w:rsidRPr="003C7DB9">
        <w:rPr>
          <w:rFonts w:ascii="Courier New" w:eastAsia="Times New Roman" w:hAnsi="Courier New" w:cs="Courier New"/>
          <w:noProof/>
          <w:color w:val="E1EFFF"/>
          <w:sz w:val="20"/>
          <w:szCs w:val="20"/>
          <w:lang w:val="en-US" w:eastAsia="ru-RU"/>
        </w:rPr>
        <w:t xml:space="preserve">, </w:t>
      </w:r>
      <w:r w:rsidRPr="003C7DB9">
        <w:rPr>
          <w:rFonts w:ascii="Courier New" w:eastAsia="Times New Roman" w:hAnsi="Courier New" w:cs="Courier New"/>
          <w:i/>
          <w:iCs/>
          <w:noProof/>
          <w:color w:val="9876AA"/>
          <w:sz w:val="20"/>
          <w:szCs w:val="20"/>
          <w:lang w:val="en-US" w:eastAsia="ru-RU"/>
        </w:rPr>
        <w:t>r</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E1EFFF"/>
          <w:sz w:val="20"/>
          <w:szCs w:val="20"/>
          <w:lang w:val="en-US" w:eastAsia="ru-RU"/>
        </w:rPr>
        <w:br/>
      </w:r>
      <w:r w:rsidRPr="003C7DB9">
        <w:rPr>
          <w:rFonts w:ascii="Courier New" w:eastAsia="Times New Roman" w:hAnsi="Courier New" w:cs="Courier New"/>
          <w:noProof/>
          <w:color w:val="E1EFFF"/>
          <w:sz w:val="20"/>
          <w:szCs w:val="20"/>
          <w:lang w:val="en-US" w:eastAsia="ru-RU"/>
        </w:rPr>
        <w:br/>
      </w:r>
      <w:r w:rsidRPr="003C7DB9">
        <w:rPr>
          <w:rFonts w:ascii="Courier New" w:eastAsia="Times New Roman" w:hAnsi="Courier New" w:cs="Courier New"/>
          <w:noProof/>
          <w:color w:val="FF80E1"/>
          <w:sz w:val="20"/>
          <w:szCs w:val="20"/>
          <w:lang w:val="en-US" w:eastAsia="ru-RU"/>
        </w:rPr>
        <w:t xml:space="preserve">$getCSV </w:t>
      </w:r>
      <w:r w:rsidRPr="003C7DB9">
        <w:rPr>
          <w:rFonts w:ascii="Courier New" w:eastAsia="Times New Roman" w:hAnsi="Courier New" w:cs="Courier New"/>
          <w:noProof/>
          <w:color w:val="FF9D00"/>
          <w:sz w:val="20"/>
          <w:szCs w:val="20"/>
          <w:lang w:val="en-US" w:eastAsia="ru-RU"/>
        </w:rPr>
        <w:t>= array</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E1EFFF"/>
          <w:sz w:val="20"/>
          <w:szCs w:val="20"/>
          <w:lang w:val="en-US" w:eastAsia="ru-RU"/>
        </w:rPr>
        <w:br/>
      </w:r>
      <w:r w:rsidRPr="003C7DB9">
        <w:rPr>
          <w:rFonts w:ascii="Courier New" w:eastAsia="Times New Roman" w:hAnsi="Courier New" w:cs="Courier New"/>
          <w:noProof/>
          <w:color w:val="E1EFFF"/>
          <w:sz w:val="20"/>
          <w:szCs w:val="20"/>
          <w:lang w:val="en-US" w:eastAsia="ru-RU"/>
        </w:rPr>
        <w:br/>
      </w:r>
      <w:r w:rsidRPr="003C7DB9">
        <w:rPr>
          <w:rFonts w:ascii="Courier New" w:eastAsia="Times New Roman" w:hAnsi="Courier New" w:cs="Courier New"/>
          <w:noProof/>
          <w:color w:val="FF80E1"/>
          <w:sz w:val="20"/>
          <w:szCs w:val="20"/>
          <w:lang w:val="en-US" w:eastAsia="ru-RU"/>
        </w:rPr>
        <w:t xml:space="preserve">$it3 </w:t>
      </w:r>
      <w:r w:rsidRPr="003C7DB9">
        <w:rPr>
          <w:rFonts w:ascii="Courier New" w:eastAsia="Times New Roman" w:hAnsi="Courier New" w:cs="Courier New"/>
          <w:noProof/>
          <w:color w:val="FF9D00"/>
          <w:sz w:val="20"/>
          <w:szCs w:val="20"/>
          <w:lang w:val="en-US" w:eastAsia="ru-RU"/>
        </w:rPr>
        <w:t xml:space="preserve">= </w:t>
      </w:r>
      <w:r w:rsidRPr="003C7DB9">
        <w:rPr>
          <w:rFonts w:ascii="Courier New" w:eastAsia="Times New Roman" w:hAnsi="Courier New" w:cs="Courier New"/>
          <w:noProof/>
          <w:color w:val="FF628C"/>
          <w:sz w:val="20"/>
          <w:szCs w:val="20"/>
          <w:lang w:val="en-US" w:eastAsia="ru-RU"/>
        </w:rPr>
        <w:t>0</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E1EFFF"/>
          <w:sz w:val="20"/>
          <w:szCs w:val="20"/>
          <w:lang w:val="en-US" w:eastAsia="ru-RU"/>
        </w:rPr>
        <w:br/>
      </w:r>
      <w:r w:rsidRPr="003C7DB9">
        <w:rPr>
          <w:rFonts w:ascii="Courier New" w:eastAsia="Times New Roman" w:hAnsi="Courier New" w:cs="Courier New"/>
          <w:noProof/>
          <w:color w:val="FF9D00"/>
          <w:sz w:val="20"/>
          <w:szCs w:val="20"/>
          <w:lang w:val="en-US" w:eastAsia="ru-RU"/>
        </w:rPr>
        <w:t>while</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FF80E1"/>
          <w:sz w:val="20"/>
          <w:szCs w:val="20"/>
          <w:lang w:val="en-US" w:eastAsia="ru-RU"/>
        </w:rPr>
        <w:t xml:space="preserve">$data </w:t>
      </w:r>
      <w:r w:rsidRPr="003C7DB9">
        <w:rPr>
          <w:rFonts w:ascii="Courier New" w:eastAsia="Times New Roman" w:hAnsi="Courier New" w:cs="Courier New"/>
          <w:noProof/>
          <w:color w:val="FF9D00"/>
          <w:sz w:val="20"/>
          <w:szCs w:val="20"/>
          <w:lang w:val="en-US" w:eastAsia="ru-RU"/>
        </w:rPr>
        <w:t xml:space="preserve">= </w:t>
      </w:r>
      <w:r w:rsidRPr="003C7DB9">
        <w:rPr>
          <w:rFonts w:ascii="Courier New" w:eastAsia="Times New Roman" w:hAnsi="Courier New" w:cs="Courier New"/>
          <w:noProof/>
          <w:color w:val="80FFBB"/>
          <w:sz w:val="20"/>
          <w:szCs w:val="20"/>
          <w:lang w:val="en-US" w:eastAsia="ru-RU"/>
        </w:rPr>
        <w:t>fgetcsv</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FF80E1"/>
          <w:sz w:val="20"/>
          <w:szCs w:val="20"/>
          <w:lang w:val="en-US" w:eastAsia="ru-RU"/>
        </w:rPr>
        <w:t>$handle</w:t>
      </w:r>
      <w:r w:rsidRPr="003C7DB9">
        <w:rPr>
          <w:rFonts w:ascii="Courier New" w:eastAsia="Times New Roman" w:hAnsi="Courier New" w:cs="Courier New"/>
          <w:noProof/>
          <w:color w:val="E1EFFF"/>
          <w:sz w:val="20"/>
          <w:szCs w:val="20"/>
          <w:lang w:val="en-US" w:eastAsia="ru-RU"/>
        </w:rPr>
        <w:t xml:space="preserve">)) </w:t>
      </w:r>
      <w:r w:rsidRPr="003C7DB9">
        <w:rPr>
          <w:rFonts w:ascii="Courier New" w:eastAsia="Times New Roman" w:hAnsi="Courier New" w:cs="Courier New"/>
          <w:noProof/>
          <w:color w:val="FF9D00"/>
          <w:sz w:val="20"/>
          <w:szCs w:val="20"/>
          <w:lang w:val="en-US" w:eastAsia="ru-RU"/>
        </w:rPr>
        <w:t>!== false</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E1EFFF"/>
          <w:sz w:val="20"/>
          <w:szCs w:val="20"/>
          <w:lang w:val="en-US" w:eastAsia="ru-RU"/>
        </w:rPr>
        <w:br/>
        <w:t xml:space="preserve">    </w:t>
      </w:r>
      <w:r w:rsidRPr="003C7DB9">
        <w:rPr>
          <w:rFonts w:ascii="Courier New" w:eastAsia="Times New Roman" w:hAnsi="Courier New" w:cs="Courier New"/>
          <w:noProof/>
          <w:color w:val="FF80E1"/>
          <w:sz w:val="20"/>
          <w:szCs w:val="20"/>
          <w:lang w:val="en-US" w:eastAsia="ru-RU"/>
        </w:rPr>
        <w:t>$getCSV</w:t>
      </w:r>
      <w:r w:rsidRPr="003C7DB9">
        <w:rPr>
          <w:rFonts w:ascii="Courier New" w:eastAsia="Times New Roman" w:hAnsi="Courier New" w:cs="Courier New"/>
          <w:noProof/>
          <w:color w:val="E1EFFF"/>
          <w:sz w:val="20"/>
          <w:szCs w:val="20"/>
          <w:lang w:val="en-US" w:eastAsia="ru-RU"/>
        </w:rPr>
        <w:t xml:space="preserve">[] </w:t>
      </w:r>
      <w:r w:rsidRPr="003C7DB9">
        <w:rPr>
          <w:rFonts w:ascii="Courier New" w:eastAsia="Times New Roman" w:hAnsi="Courier New" w:cs="Courier New"/>
          <w:noProof/>
          <w:color w:val="FF9D00"/>
          <w:sz w:val="20"/>
          <w:szCs w:val="20"/>
          <w:lang w:val="en-US" w:eastAsia="ru-RU"/>
        </w:rPr>
        <w:t xml:space="preserve">= </w:t>
      </w:r>
      <w:r w:rsidRPr="003C7DB9">
        <w:rPr>
          <w:rFonts w:ascii="Courier New" w:eastAsia="Times New Roman" w:hAnsi="Courier New" w:cs="Courier New"/>
          <w:noProof/>
          <w:color w:val="FF80E1"/>
          <w:sz w:val="20"/>
          <w:szCs w:val="20"/>
          <w:lang w:val="en-US" w:eastAsia="ru-RU"/>
        </w:rPr>
        <w:t>$data</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E1EFFF"/>
          <w:sz w:val="20"/>
          <w:szCs w:val="20"/>
          <w:lang w:val="en-US" w:eastAsia="ru-RU"/>
        </w:rPr>
        <w:br/>
        <w:t xml:space="preserve">    </w:t>
      </w:r>
      <w:r w:rsidRPr="003C7DB9">
        <w:rPr>
          <w:rFonts w:ascii="Courier New" w:eastAsia="Times New Roman" w:hAnsi="Courier New" w:cs="Courier New"/>
          <w:noProof/>
          <w:color w:val="FF80E1"/>
          <w:sz w:val="20"/>
          <w:szCs w:val="20"/>
          <w:lang w:val="en-US" w:eastAsia="ru-RU"/>
        </w:rPr>
        <w:t>$it3</w:t>
      </w:r>
      <w:r w:rsidRPr="003C7DB9">
        <w:rPr>
          <w:rFonts w:ascii="Courier New" w:eastAsia="Times New Roman" w:hAnsi="Courier New" w:cs="Courier New"/>
          <w:noProof/>
          <w:color w:val="FF9D00"/>
          <w:sz w:val="20"/>
          <w:szCs w:val="20"/>
          <w:lang w:val="en-US" w:eastAsia="ru-RU"/>
        </w:rPr>
        <w:t>++</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E1EFFF"/>
          <w:sz w:val="20"/>
          <w:szCs w:val="20"/>
          <w:lang w:val="en-US" w:eastAsia="ru-RU"/>
        </w:rPr>
        <w:br/>
        <w:t>}</w:t>
      </w:r>
    </w:p>
    <w:p w:rsidR="00D51B10" w:rsidRPr="003C7DB9" w:rsidRDefault="00D51B10" w:rsidP="00415964">
      <w:pPr>
        <w:shd w:val="clear" w:color="auto" w:fill="F7F7F7"/>
        <w:spacing w:line="240" w:lineRule="auto"/>
        <w:rPr>
          <w:rFonts w:cstheme="minorHAnsi"/>
          <w:noProof/>
          <w:color w:val="000000"/>
          <w:sz w:val="24"/>
          <w:szCs w:val="24"/>
          <w:lang w:val="en-US"/>
        </w:rPr>
      </w:pPr>
    </w:p>
    <w:p w:rsidR="008F7442" w:rsidRPr="003C7DB9" w:rsidRDefault="008F7442" w:rsidP="00415964">
      <w:pPr>
        <w:shd w:val="clear" w:color="auto" w:fill="F7F7F7"/>
        <w:spacing w:line="240" w:lineRule="auto"/>
        <w:rPr>
          <w:rFonts w:cstheme="minorHAnsi"/>
          <w:noProof/>
          <w:color w:val="000000"/>
          <w:sz w:val="24"/>
          <w:szCs w:val="24"/>
          <w:lang w:val="en-US"/>
        </w:rPr>
      </w:pPr>
    </w:p>
    <w:p w:rsidR="007B7108" w:rsidRPr="001062D9" w:rsidRDefault="008F7442" w:rsidP="00415964">
      <w:pPr>
        <w:shd w:val="clear" w:color="auto" w:fill="F7F7F7"/>
        <w:spacing w:line="240" w:lineRule="auto"/>
        <w:rPr>
          <w:rFonts w:ascii="Arial Black" w:hAnsi="Arial Black" w:cs="Arial"/>
          <w:noProof/>
          <w:color w:val="E36C0A" w:themeColor="accent6" w:themeShade="BF"/>
          <w:sz w:val="24"/>
          <w:szCs w:val="24"/>
          <w:u w:val="single"/>
        </w:rPr>
      </w:pPr>
      <w:r w:rsidRPr="001062D9">
        <w:rPr>
          <w:rFonts w:ascii="Arial Black" w:hAnsi="Arial Black" w:cs="Arial"/>
          <w:noProof/>
          <w:color w:val="FF0000"/>
          <w:sz w:val="32"/>
          <w:szCs w:val="32"/>
          <w:u w:val="single"/>
        </w:rPr>
        <w:t xml:space="preserve">Работа с </w:t>
      </w:r>
      <w:r w:rsidRPr="003C7DB9">
        <w:rPr>
          <w:rFonts w:ascii="Arial Black" w:hAnsi="Arial Black" w:cs="Arial"/>
          <w:noProof/>
          <w:color w:val="FF0000"/>
          <w:sz w:val="32"/>
          <w:szCs w:val="32"/>
          <w:u w:val="single"/>
          <w:lang w:val="en-US"/>
        </w:rPr>
        <w:t>PHP</w:t>
      </w:r>
      <w:r w:rsidRPr="001062D9">
        <w:rPr>
          <w:rFonts w:ascii="Arial Black" w:hAnsi="Arial Black" w:cs="Arial"/>
          <w:noProof/>
          <w:color w:val="FF0000"/>
          <w:sz w:val="32"/>
          <w:szCs w:val="32"/>
          <w:u w:val="single"/>
        </w:rPr>
        <w:t xml:space="preserve"> </w:t>
      </w:r>
      <w:r w:rsidRPr="003C7DB9">
        <w:rPr>
          <w:rFonts w:ascii="Arial Black" w:hAnsi="Arial Black" w:cs="Arial"/>
          <w:noProof/>
          <w:color w:val="FF0000"/>
          <w:sz w:val="32"/>
          <w:szCs w:val="32"/>
          <w:u w:val="single"/>
          <w:lang w:val="en-US"/>
        </w:rPr>
        <w:t>MyAdmin</w:t>
      </w:r>
      <w:r w:rsidRPr="001062D9">
        <w:rPr>
          <w:rFonts w:ascii="Arial Black" w:hAnsi="Arial Black" w:cs="Arial"/>
          <w:noProof/>
          <w:color w:val="FF0000"/>
          <w:sz w:val="32"/>
          <w:szCs w:val="32"/>
          <w:u w:val="single"/>
        </w:rPr>
        <w:br/>
      </w:r>
    </w:p>
    <w:p w:rsidR="008F7442" w:rsidRPr="001062D9" w:rsidRDefault="008F7442" w:rsidP="00415964">
      <w:pPr>
        <w:shd w:val="clear" w:color="auto" w:fill="F7F7F7"/>
        <w:spacing w:line="240" w:lineRule="auto"/>
        <w:rPr>
          <w:rFonts w:ascii="Arial Black" w:hAnsi="Arial Black" w:cs="Arial"/>
          <w:noProof/>
          <w:color w:val="FF0000"/>
          <w:sz w:val="32"/>
          <w:szCs w:val="32"/>
          <w:u w:val="single"/>
        </w:rPr>
      </w:pPr>
      <w:r w:rsidRPr="001062D9">
        <w:rPr>
          <w:rFonts w:ascii="Arial Black" w:hAnsi="Arial Black" w:cs="Arial"/>
          <w:noProof/>
          <w:color w:val="E36C0A" w:themeColor="accent6" w:themeShade="BF"/>
          <w:sz w:val="24"/>
          <w:szCs w:val="24"/>
          <w:u w:val="single"/>
        </w:rPr>
        <w:t>Переместить таблицу с одной Базы Данных(БД) в другую:</w:t>
      </w:r>
    </w:p>
    <w:p w:rsidR="008F7442" w:rsidRPr="003C7DB9" w:rsidRDefault="007B7108" w:rsidP="00415964">
      <w:pPr>
        <w:shd w:val="clear" w:color="auto" w:fill="F7F7F7"/>
        <w:spacing w:line="240" w:lineRule="auto"/>
        <w:rPr>
          <w:rFonts w:ascii="Arial Black" w:hAnsi="Arial Black" w:cs="Arial"/>
          <w:noProof/>
          <w:color w:val="FF0000"/>
          <w:sz w:val="32"/>
          <w:szCs w:val="32"/>
          <w:u w:val="single"/>
          <w:lang w:val="en-US"/>
        </w:rPr>
      </w:pPr>
      <w:r w:rsidRPr="003C7DB9">
        <w:rPr>
          <w:rFonts w:ascii="Arial Black" w:hAnsi="Arial Black" w:cs="Arial"/>
          <w:noProof/>
          <w:color w:val="FF0000"/>
          <w:sz w:val="32"/>
          <w:szCs w:val="32"/>
          <w:u w:val="single"/>
          <w:lang w:eastAsia="ru-RU"/>
        </w:rPr>
        <w:lastRenderedPageBreak/>
        <w:drawing>
          <wp:inline distT="0" distB="0" distL="0" distR="0" wp14:anchorId="32F2B63C" wp14:editId="2445F82F">
            <wp:extent cx="6648450" cy="2333625"/>
            <wp:effectExtent l="0" t="0" r="0" b="952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Экспорт таблицы в БД.jpg"/>
                    <pic:cNvPicPr/>
                  </pic:nvPicPr>
                  <pic:blipFill>
                    <a:blip r:embed="rId114">
                      <a:extLst>
                        <a:ext uri="{28A0092B-C50C-407E-A947-70E740481C1C}">
                          <a14:useLocalDpi xmlns:a14="http://schemas.microsoft.com/office/drawing/2010/main" val="0"/>
                        </a:ext>
                      </a:extLst>
                    </a:blip>
                    <a:stretch>
                      <a:fillRect/>
                    </a:stretch>
                  </pic:blipFill>
                  <pic:spPr>
                    <a:xfrm>
                      <a:off x="0" y="0"/>
                      <a:ext cx="6645910" cy="2332733"/>
                    </a:xfrm>
                    <a:prstGeom prst="rect">
                      <a:avLst/>
                    </a:prstGeom>
                  </pic:spPr>
                </pic:pic>
              </a:graphicData>
            </a:graphic>
          </wp:inline>
        </w:drawing>
      </w:r>
    </w:p>
    <w:p w:rsidR="007231AE" w:rsidRPr="003C7DB9" w:rsidRDefault="007231AE" w:rsidP="007231AE">
      <w:pPr>
        <w:shd w:val="clear" w:color="auto" w:fill="1B2426"/>
        <w:spacing w:after="0" w:line="240" w:lineRule="auto"/>
        <w:rPr>
          <w:rFonts w:ascii="Consolas" w:eastAsia="Times New Roman" w:hAnsi="Consolas" w:cs="Consolas"/>
          <w:noProof/>
          <w:color w:val="EEEEEE"/>
          <w:lang w:val="en-US" w:eastAsia="ru-RU"/>
        </w:rPr>
      </w:pPr>
      <w:r w:rsidRPr="003C7DB9">
        <w:rPr>
          <w:rFonts w:ascii="Consolas" w:eastAsia="Times New Roman" w:hAnsi="Consolas" w:cs="Consolas"/>
          <w:noProof/>
          <w:color w:val="EEEEEE"/>
          <w:lang w:val="en-US" w:eastAsia="ru-RU"/>
        </w:rPr>
        <w:t>CREATE TABLE db2.table LIKE db1.table;</w:t>
      </w:r>
      <w:r w:rsidRPr="003C7DB9">
        <w:rPr>
          <w:rFonts w:ascii="Consolas" w:eastAsia="Times New Roman" w:hAnsi="Consolas" w:cs="Consolas"/>
          <w:noProof/>
          <w:color w:val="EEEEEE"/>
          <w:lang w:val="en-US" w:eastAsia="ru-RU"/>
        </w:rPr>
        <w:br/>
        <w:t>INSERT INTO db2.table SELECT * FROM db1.table;</w:t>
      </w:r>
    </w:p>
    <w:p w:rsidR="008F7442" w:rsidRPr="001062D9" w:rsidRDefault="007231AE" w:rsidP="00415964">
      <w:pPr>
        <w:shd w:val="clear" w:color="auto" w:fill="F7F7F7"/>
        <w:spacing w:line="240" w:lineRule="auto"/>
        <w:rPr>
          <w:rFonts w:ascii="Verdana" w:hAnsi="Verdana"/>
          <w:noProof/>
          <w:color w:val="F5F5F5"/>
          <w:sz w:val="20"/>
          <w:szCs w:val="20"/>
          <w:shd w:val="clear" w:color="auto" w:fill="303030"/>
        </w:rPr>
      </w:pPr>
      <w:r w:rsidRPr="003C7DB9">
        <w:rPr>
          <w:rFonts w:ascii="Consolas" w:hAnsi="Consolas" w:cs="Consolas"/>
          <w:noProof/>
          <w:color w:val="8AD9FE"/>
          <w:shd w:val="clear" w:color="auto" w:fill="303030"/>
          <w:lang w:val="en-US"/>
        </w:rPr>
        <w:t>db</w:t>
      </w:r>
      <w:r w:rsidRPr="001062D9">
        <w:rPr>
          <w:rFonts w:ascii="Consolas" w:hAnsi="Consolas" w:cs="Consolas"/>
          <w:noProof/>
          <w:color w:val="8AD9FE"/>
          <w:shd w:val="clear" w:color="auto" w:fill="303030"/>
        </w:rPr>
        <w:t xml:space="preserve">2 </w:t>
      </w:r>
      <w:r w:rsidRPr="001062D9">
        <w:rPr>
          <w:rFonts w:ascii="Verdana" w:hAnsi="Verdana"/>
          <w:noProof/>
          <w:color w:val="F5F5F5"/>
          <w:sz w:val="20"/>
          <w:szCs w:val="20"/>
          <w:shd w:val="clear" w:color="auto" w:fill="303030"/>
        </w:rPr>
        <w:t>база в которую копируем</w:t>
      </w:r>
    </w:p>
    <w:p w:rsidR="007231AE" w:rsidRPr="001062D9" w:rsidRDefault="007231AE" w:rsidP="00415964">
      <w:pPr>
        <w:shd w:val="clear" w:color="auto" w:fill="F7F7F7"/>
        <w:spacing w:line="240" w:lineRule="auto"/>
        <w:rPr>
          <w:rFonts w:ascii="Verdana" w:hAnsi="Verdana"/>
          <w:noProof/>
          <w:color w:val="F5F5F5"/>
          <w:sz w:val="20"/>
          <w:szCs w:val="20"/>
          <w:shd w:val="clear" w:color="auto" w:fill="303030"/>
        </w:rPr>
      </w:pPr>
      <w:r w:rsidRPr="003C7DB9">
        <w:rPr>
          <w:rFonts w:ascii="Consolas" w:hAnsi="Consolas" w:cs="Consolas"/>
          <w:noProof/>
          <w:color w:val="8AD9FE"/>
          <w:shd w:val="clear" w:color="auto" w:fill="303030"/>
          <w:lang w:val="en-US"/>
        </w:rPr>
        <w:t>db</w:t>
      </w:r>
      <w:r w:rsidRPr="001062D9">
        <w:rPr>
          <w:rFonts w:ascii="Consolas" w:hAnsi="Consolas" w:cs="Consolas"/>
          <w:noProof/>
          <w:color w:val="8AD9FE"/>
          <w:shd w:val="clear" w:color="auto" w:fill="303030"/>
        </w:rPr>
        <w:t xml:space="preserve">1 </w:t>
      </w:r>
      <w:r w:rsidRPr="001062D9">
        <w:rPr>
          <w:rFonts w:ascii="Verdana" w:hAnsi="Verdana"/>
          <w:noProof/>
          <w:color w:val="F5F5F5"/>
          <w:sz w:val="20"/>
          <w:szCs w:val="20"/>
          <w:shd w:val="clear" w:color="auto" w:fill="303030"/>
        </w:rPr>
        <w:t>база из которой копируем</w:t>
      </w:r>
    </w:p>
    <w:p w:rsidR="007231AE" w:rsidRPr="001062D9" w:rsidRDefault="007231AE" w:rsidP="00415964">
      <w:pPr>
        <w:shd w:val="clear" w:color="auto" w:fill="F7F7F7"/>
        <w:spacing w:line="240" w:lineRule="auto"/>
        <w:rPr>
          <w:rFonts w:ascii="Verdana" w:hAnsi="Verdana"/>
          <w:noProof/>
          <w:color w:val="F5F5F5"/>
          <w:sz w:val="20"/>
          <w:szCs w:val="20"/>
          <w:shd w:val="clear" w:color="auto" w:fill="303030"/>
        </w:rPr>
      </w:pPr>
      <w:r w:rsidRPr="003C7DB9">
        <w:rPr>
          <w:rFonts w:ascii="Consolas" w:hAnsi="Consolas" w:cs="Consolas"/>
          <w:noProof/>
          <w:color w:val="8AD9FE"/>
          <w:shd w:val="clear" w:color="auto" w:fill="303030"/>
          <w:lang w:val="en-US"/>
        </w:rPr>
        <w:t>table</w:t>
      </w:r>
      <w:r w:rsidRPr="001062D9">
        <w:rPr>
          <w:rFonts w:ascii="Consolas" w:hAnsi="Consolas" w:cs="Consolas"/>
          <w:noProof/>
          <w:color w:val="8AD9FE"/>
          <w:shd w:val="clear" w:color="auto" w:fill="303030"/>
        </w:rPr>
        <w:t xml:space="preserve"> </w:t>
      </w:r>
      <w:r w:rsidRPr="001062D9">
        <w:rPr>
          <w:rFonts w:ascii="Verdana" w:hAnsi="Verdana"/>
          <w:noProof/>
          <w:color w:val="F5F5F5"/>
          <w:sz w:val="20"/>
          <w:szCs w:val="20"/>
          <w:shd w:val="clear" w:color="auto" w:fill="303030"/>
        </w:rPr>
        <w:t>название таблицы</w:t>
      </w:r>
    </w:p>
    <w:p w:rsidR="007231AE" w:rsidRPr="001062D9" w:rsidRDefault="00907E70" w:rsidP="00415964">
      <w:pPr>
        <w:shd w:val="clear" w:color="auto" w:fill="F7F7F7"/>
        <w:spacing w:line="240" w:lineRule="auto"/>
        <w:rPr>
          <w:rFonts w:ascii="Arial Black" w:hAnsi="Arial Black" w:cs="Arial"/>
          <w:noProof/>
          <w:color w:val="E36C0A" w:themeColor="accent6" w:themeShade="BF"/>
          <w:sz w:val="32"/>
          <w:szCs w:val="32"/>
        </w:rPr>
      </w:pPr>
      <w:r w:rsidRPr="001062D9">
        <w:rPr>
          <w:rFonts w:ascii="Arial Black" w:hAnsi="Arial Black" w:cs="Arial"/>
          <w:noProof/>
          <w:color w:val="E36C0A" w:themeColor="accent6" w:themeShade="BF"/>
          <w:sz w:val="32"/>
          <w:szCs w:val="32"/>
        </w:rPr>
        <w:t xml:space="preserve">Импорт Базы Данных из вне </w:t>
      </w:r>
      <w:r w:rsidRPr="003C7DB9">
        <w:rPr>
          <w:rFonts w:ascii="Arial Black" w:hAnsi="Arial Black" w:cs="Arial"/>
          <w:noProof/>
          <w:color w:val="E36C0A" w:themeColor="accent6" w:themeShade="BF"/>
          <w:sz w:val="32"/>
          <w:szCs w:val="32"/>
          <w:lang w:val="en-US"/>
        </w:rPr>
        <w:t>PHP</w:t>
      </w:r>
      <w:r w:rsidRPr="001062D9">
        <w:rPr>
          <w:rFonts w:ascii="Arial Black" w:hAnsi="Arial Black" w:cs="Arial"/>
          <w:noProof/>
          <w:color w:val="E36C0A" w:themeColor="accent6" w:themeShade="BF"/>
          <w:sz w:val="32"/>
          <w:szCs w:val="32"/>
        </w:rPr>
        <w:t xml:space="preserve"> </w:t>
      </w:r>
      <w:r w:rsidRPr="003C7DB9">
        <w:rPr>
          <w:rFonts w:ascii="Arial Black" w:hAnsi="Arial Black" w:cs="Arial"/>
          <w:noProof/>
          <w:color w:val="E36C0A" w:themeColor="accent6" w:themeShade="BF"/>
          <w:sz w:val="32"/>
          <w:szCs w:val="32"/>
          <w:lang w:val="en-US"/>
        </w:rPr>
        <w:t>MY</w:t>
      </w:r>
      <w:r w:rsidRPr="001062D9">
        <w:rPr>
          <w:rFonts w:ascii="Arial Black" w:hAnsi="Arial Black" w:cs="Arial"/>
          <w:noProof/>
          <w:color w:val="E36C0A" w:themeColor="accent6" w:themeShade="BF"/>
          <w:sz w:val="32"/>
          <w:szCs w:val="32"/>
        </w:rPr>
        <w:t xml:space="preserve"> </w:t>
      </w:r>
      <w:r w:rsidRPr="003C7DB9">
        <w:rPr>
          <w:rFonts w:ascii="Arial Black" w:hAnsi="Arial Black" w:cs="Arial"/>
          <w:noProof/>
          <w:color w:val="E36C0A" w:themeColor="accent6" w:themeShade="BF"/>
          <w:sz w:val="32"/>
          <w:szCs w:val="32"/>
          <w:lang w:val="en-US"/>
        </w:rPr>
        <w:t>ADMINa</w:t>
      </w:r>
      <w:r w:rsidRPr="001062D9">
        <w:rPr>
          <w:rFonts w:ascii="Arial Black" w:hAnsi="Arial Black" w:cs="Arial"/>
          <w:noProof/>
          <w:color w:val="E36C0A" w:themeColor="accent6" w:themeShade="BF"/>
          <w:sz w:val="32"/>
          <w:szCs w:val="32"/>
        </w:rPr>
        <w:t>:</w:t>
      </w:r>
    </w:p>
    <w:p w:rsidR="00907E70" w:rsidRPr="001062D9" w:rsidRDefault="00907E70" w:rsidP="00415964">
      <w:pPr>
        <w:shd w:val="clear" w:color="auto" w:fill="F7F7F7"/>
        <w:spacing w:line="240" w:lineRule="auto"/>
        <w:rPr>
          <w:rFonts w:cstheme="minorHAnsi"/>
          <w:noProof/>
          <w:color w:val="000000"/>
          <w:sz w:val="24"/>
          <w:szCs w:val="24"/>
        </w:rPr>
      </w:pPr>
      <w:r w:rsidRPr="001062D9">
        <w:rPr>
          <w:rFonts w:cstheme="minorHAnsi"/>
          <w:noProof/>
          <w:color w:val="000000"/>
          <w:sz w:val="24"/>
          <w:szCs w:val="24"/>
        </w:rPr>
        <w:t>1. Перед импортом нужно указать куда именно мы будем импортировать данные</w:t>
      </w:r>
    </w:p>
    <w:p w:rsidR="00907E70" w:rsidRPr="001062D9" w:rsidRDefault="00907E70" w:rsidP="00415964">
      <w:pPr>
        <w:shd w:val="clear" w:color="auto" w:fill="F7F7F7"/>
        <w:spacing w:line="240" w:lineRule="auto"/>
        <w:rPr>
          <w:rFonts w:cstheme="minorHAnsi"/>
          <w:noProof/>
          <w:color w:val="000000"/>
          <w:sz w:val="24"/>
          <w:szCs w:val="24"/>
        </w:rPr>
      </w:pPr>
      <w:r w:rsidRPr="001062D9">
        <w:rPr>
          <w:rFonts w:cstheme="minorHAnsi"/>
          <w:noProof/>
          <w:color w:val="000000"/>
          <w:sz w:val="24"/>
          <w:szCs w:val="24"/>
        </w:rPr>
        <w:t>2. Если базы данных не существует, то нужно ее создать</w:t>
      </w:r>
    </w:p>
    <w:p w:rsidR="00907E70" w:rsidRPr="001062D9" w:rsidRDefault="00907E70" w:rsidP="00415964">
      <w:pPr>
        <w:shd w:val="clear" w:color="auto" w:fill="F7F7F7"/>
        <w:spacing w:line="240" w:lineRule="auto"/>
        <w:rPr>
          <w:rFonts w:cstheme="minorHAnsi"/>
          <w:noProof/>
          <w:color w:val="000000"/>
          <w:sz w:val="24"/>
          <w:szCs w:val="24"/>
        </w:rPr>
      </w:pPr>
      <w:r w:rsidRPr="001062D9">
        <w:rPr>
          <w:rFonts w:cstheme="minorHAnsi"/>
          <w:noProof/>
          <w:color w:val="000000"/>
          <w:sz w:val="24"/>
          <w:szCs w:val="24"/>
        </w:rPr>
        <w:t>3. Нажать кнопку импорт</w:t>
      </w:r>
    </w:p>
    <w:p w:rsidR="00907E70" w:rsidRPr="001062D9" w:rsidRDefault="00907E70" w:rsidP="00415964">
      <w:pPr>
        <w:shd w:val="clear" w:color="auto" w:fill="F7F7F7"/>
        <w:spacing w:line="240" w:lineRule="auto"/>
        <w:rPr>
          <w:rFonts w:cstheme="minorHAnsi"/>
          <w:noProof/>
          <w:color w:val="000000"/>
          <w:sz w:val="24"/>
          <w:szCs w:val="24"/>
        </w:rPr>
      </w:pPr>
      <w:r w:rsidRPr="001062D9">
        <w:rPr>
          <w:rFonts w:cstheme="minorHAnsi"/>
          <w:noProof/>
          <w:color w:val="000000"/>
          <w:sz w:val="24"/>
          <w:szCs w:val="24"/>
        </w:rPr>
        <w:t xml:space="preserve">4. Указать </w:t>
      </w:r>
      <w:r w:rsidRPr="003C7DB9">
        <w:rPr>
          <w:rFonts w:cstheme="minorHAnsi"/>
          <w:noProof/>
          <w:color w:val="000000"/>
          <w:sz w:val="24"/>
          <w:szCs w:val="24"/>
          <w:lang w:val="en-US"/>
        </w:rPr>
        <w:t>sql</w:t>
      </w:r>
      <w:r w:rsidRPr="001062D9">
        <w:rPr>
          <w:rFonts w:cstheme="minorHAnsi"/>
          <w:noProof/>
          <w:color w:val="000000"/>
          <w:sz w:val="24"/>
          <w:szCs w:val="24"/>
        </w:rPr>
        <w:t>.файл или архив с которого будем импортировать</w:t>
      </w:r>
    </w:p>
    <w:p w:rsidR="00415964" w:rsidRPr="001062D9" w:rsidRDefault="00415964" w:rsidP="00415964">
      <w:pPr>
        <w:shd w:val="clear" w:color="auto" w:fill="F7F7F7"/>
        <w:spacing w:line="240" w:lineRule="auto"/>
        <w:rPr>
          <w:rFonts w:cstheme="minorHAnsi"/>
          <w:noProof/>
          <w:color w:val="000000"/>
          <w:sz w:val="24"/>
          <w:szCs w:val="24"/>
        </w:rPr>
      </w:pPr>
    </w:p>
    <w:p w:rsidR="00AF1BB8" w:rsidRPr="001062D9" w:rsidRDefault="00AF1BB8" w:rsidP="00415964">
      <w:pPr>
        <w:shd w:val="clear" w:color="auto" w:fill="F7F7F7"/>
        <w:spacing w:line="240" w:lineRule="auto"/>
        <w:rPr>
          <w:rFonts w:cstheme="minorHAnsi"/>
          <w:noProof/>
          <w:color w:val="E36C0A" w:themeColor="accent6" w:themeShade="BF"/>
          <w:sz w:val="24"/>
          <w:szCs w:val="24"/>
        </w:rPr>
      </w:pPr>
      <w:r w:rsidRPr="001062D9">
        <w:rPr>
          <w:rFonts w:ascii="Arial Black" w:hAnsi="Arial Black" w:cs="Arial"/>
          <w:noProof/>
          <w:color w:val="E36C0A" w:themeColor="accent6" w:themeShade="BF"/>
          <w:sz w:val="32"/>
          <w:szCs w:val="32"/>
        </w:rPr>
        <w:t xml:space="preserve">Вставка данных в таблицу Базы данных </w:t>
      </w:r>
      <w:r w:rsidRPr="003C7DB9">
        <w:rPr>
          <w:rFonts w:ascii="Arial Black" w:hAnsi="Arial Black" w:cs="Arial"/>
          <w:noProof/>
          <w:color w:val="E36C0A" w:themeColor="accent6" w:themeShade="BF"/>
          <w:sz w:val="32"/>
          <w:szCs w:val="32"/>
          <w:lang w:val="en-US"/>
        </w:rPr>
        <w:t>MySQL</w:t>
      </w:r>
    </w:p>
    <w:p w:rsidR="003F1AF2" w:rsidRPr="001062D9" w:rsidRDefault="003F1AF2" w:rsidP="003F1AF2">
      <w:pPr>
        <w:shd w:val="clear" w:color="auto" w:fill="F7F7F7"/>
        <w:spacing w:line="240" w:lineRule="auto"/>
        <w:rPr>
          <w:rFonts w:cstheme="minorHAnsi"/>
          <w:noProof/>
          <w:color w:val="000000"/>
          <w:sz w:val="24"/>
          <w:szCs w:val="24"/>
        </w:rPr>
      </w:pPr>
      <w:r w:rsidRPr="001062D9">
        <w:rPr>
          <w:rFonts w:cstheme="minorHAnsi"/>
          <w:noProof/>
          <w:color w:val="000000"/>
          <w:sz w:val="24"/>
          <w:szCs w:val="24"/>
        </w:rPr>
        <w:t xml:space="preserve">Вставка данных в таблицу базы данных </w:t>
      </w:r>
      <w:r w:rsidRPr="003C7DB9">
        <w:rPr>
          <w:rFonts w:cstheme="minorHAnsi"/>
          <w:noProof/>
          <w:color w:val="000000"/>
          <w:sz w:val="24"/>
          <w:szCs w:val="24"/>
          <w:lang w:val="en-US"/>
        </w:rPr>
        <w:t>MySQL</w:t>
      </w:r>
    </w:p>
    <w:p w:rsidR="003F1AF2" w:rsidRPr="001062D9" w:rsidRDefault="003F1AF2" w:rsidP="003F1AF2">
      <w:pPr>
        <w:shd w:val="clear" w:color="auto" w:fill="F7F7F7"/>
        <w:spacing w:line="240" w:lineRule="auto"/>
        <w:rPr>
          <w:rFonts w:cstheme="minorHAnsi"/>
          <w:noProof/>
          <w:color w:val="000000"/>
          <w:sz w:val="24"/>
          <w:szCs w:val="24"/>
        </w:rPr>
      </w:pPr>
      <w:r w:rsidRPr="001062D9">
        <w:rPr>
          <w:rFonts w:cstheme="minorHAnsi"/>
          <w:noProof/>
          <w:color w:val="000000"/>
          <w:sz w:val="24"/>
          <w:szCs w:val="24"/>
        </w:rPr>
        <w:t xml:space="preserve">Теперь вы поняли, как создавать базу данных и таблицы в </w:t>
      </w:r>
      <w:r w:rsidRPr="003C7DB9">
        <w:rPr>
          <w:rFonts w:cstheme="minorHAnsi"/>
          <w:noProof/>
          <w:color w:val="000000"/>
          <w:sz w:val="24"/>
          <w:szCs w:val="24"/>
          <w:lang w:val="en-US"/>
        </w:rPr>
        <w:t>MySQL</w:t>
      </w:r>
      <w:r w:rsidRPr="001062D9">
        <w:rPr>
          <w:rFonts w:cstheme="minorHAnsi"/>
          <w:noProof/>
          <w:color w:val="000000"/>
          <w:sz w:val="24"/>
          <w:szCs w:val="24"/>
        </w:rPr>
        <w:t xml:space="preserve">. В этом уроке вы узнаете, как выполнять </w:t>
      </w:r>
      <w:r w:rsidRPr="003C7DB9">
        <w:rPr>
          <w:rFonts w:cstheme="minorHAnsi"/>
          <w:noProof/>
          <w:color w:val="000000"/>
          <w:sz w:val="24"/>
          <w:szCs w:val="24"/>
          <w:lang w:val="en-US"/>
        </w:rPr>
        <w:t>SQL</w:t>
      </w:r>
      <w:r w:rsidRPr="001062D9">
        <w:rPr>
          <w:rFonts w:cstheme="minorHAnsi"/>
          <w:noProof/>
          <w:color w:val="000000"/>
          <w:sz w:val="24"/>
          <w:szCs w:val="24"/>
        </w:rPr>
        <w:t>-запрос для вставки записей в таблицу.</w:t>
      </w:r>
    </w:p>
    <w:p w:rsidR="003F1AF2" w:rsidRPr="001062D9" w:rsidRDefault="003F1AF2" w:rsidP="003F1AF2">
      <w:pPr>
        <w:shd w:val="clear" w:color="auto" w:fill="F7F7F7"/>
        <w:spacing w:line="240" w:lineRule="auto"/>
        <w:rPr>
          <w:rFonts w:cstheme="minorHAnsi"/>
          <w:noProof/>
          <w:color w:val="000000"/>
          <w:sz w:val="24"/>
          <w:szCs w:val="24"/>
        </w:rPr>
      </w:pPr>
      <w:r w:rsidRPr="001062D9">
        <w:rPr>
          <w:rFonts w:cstheme="minorHAnsi"/>
          <w:noProof/>
          <w:color w:val="000000"/>
          <w:sz w:val="24"/>
          <w:szCs w:val="24"/>
        </w:rPr>
        <w:t xml:space="preserve">Инструкция </w:t>
      </w:r>
      <w:r w:rsidRPr="003C7DB9">
        <w:rPr>
          <w:rFonts w:cstheme="minorHAnsi"/>
          <w:b/>
          <w:noProof/>
          <w:color w:val="000000"/>
          <w:sz w:val="24"/>
          <w:szCs w:val="24"/>
          <w:lang w:val="en-US"/>
        </w:rPr>
        <w:t>INSERT</w:t>
      </w:r>
      <w:r w:rsidRPr="001062D9">
        <w:rPr>
          <w:rFonts w:cstheme="minorHAnsi"/>
          <w:b/>
          <w:noProof/>
          <w:color w:val="000000"/>
          <w:sz w:val="24"/>
          <w:szCs w:val="24"/>
        </w:rPr>
        <w:t xml:space="preserve"> </w:t>
      </w:r>
      <w:r w:rsidRPr="003C7DB9">
        <w:rPr>
          <w:rFonts w:cstheme="minorHAnsi"/>
          <w:b/>
          <w:noProof/>
          <w:color w:val="000000"/>
          <w:sz w:val="24"/>
          <w:szCs w:val="24"/>
          <w:lang w:val="en-US"/>
        </w:rPr>
        <w:t>INTO</w:t>
      </w:r>
      <w:r w:rsidRPr="001062D9">
        <w:rPr>
          <w:rFonts w:cstheme="minorHAnsi"/>
          <w:noProof/>
          <w:color w:val="000000"/>
          <w:sz w:val="24"/>
          <w:szCs w:val="24"/>
        </w:rPr>
        <w:t xml:space="preserve"> используется для вставки новых строк в таблицу базы данных.</w:t>
      </w:r>
    </w:p>
    <w:p w:rsidR="003F1AF2" w:rsidRPr="001062D9" w:rsidRDefault="003F1AF2" w:rsidP="003F1AF2">
      <w:pPr>
        <w:shd w:val="clear" w:color="auto" w:fill="F7F7F7"/>
        <w:spacing w:line="240" w:lineRule="auto"/>
        <w:rPr>
          <w:rFonts w:cstheme="minorHAnsi"/>
          <w:noProof/>
          <w:color w:val="000000"/>
          <w:sz w:val="24"/>
          <w:szCs w:val="24"/>
        </w:rPr>
      </w:pPr>
      <w:r w:rsidRPr="001062D9">
        <w:rPr>
          <w:rFonts w:cstheme="minorHAnsi"/>
          <w:noProof/>
          <w:color w:val="000000"/>
          <w:sz w:val="24"/>
          <w:szCs w:val="24"/>
        </w:rPr>
        <w:t xml:space="preserve">Давайте сделаем </w:t>
      </w:r>
      <w:r w:rsidRPr="003C7DB9">
        <w:rPr>
          <w:rFonts w:cstheme="minorHAnsi"/>
          <w:noProof/>
          <w:color w:val="000000"/>
          <w:sz w:val="24"/>
          <w:szCs w:val="24"/>
          <w:lang w:val="en-US"/>
        </w:rPr>
        <w:t>SQL</w:t>
      </w:r>
      <w:r w:rsidRPr="001062D9">
        <w:rPr>
          <w:rFonts w:cstheme="minorHAnsi"/>
          <w:noProof/>
          <w:color w:val="000000"/>
          <w:sz w:val="24"/>
          <w:szCs w:val="24"/>
        </w:rPr>
        <w:t xml:space="preserve">-запрос с помощью инструкции </w:t>
      </w:r>
      <w:r w:rsidRPr="003C7DB9">
        <w:rPr>
          <w:rFonts w:cstheme="minorHAnsi"/>
          <w:b/>
          <w:noProof/>
          <w:color w:val="000000"/>
          <w:sz w:val="24"/>
          <w:szCs w:val="24"/>
          <w:lang w:val="en-US"/>
        </w:rPr>
        <w:t>INSERT</w:t>
      </w:r>
      <w:r w:rsidRPr="001062D9">
        <w:rPr>
          <w:rFonts w:cstheme="minorHAnsi"/>
          <w:b/>
          <w:noProof/>
          <w:color w:val="000000"/>
          <w:sz w:val="24"/>
          <w:szCs w:val="24"/>
        </w:rPr>
        <w:t xml:space="preserve"> </w:t>
      </w:r>
      <w:r w:rsidRPr="003C7DB9">
        <w:rPr>
          <w:rFonts w:cstheme="minorHAnsi"/>
          <w:b/>
          <w:noProof/>
          <w:color w:val="000000"/>
          <w:sz w:val="24"/>
          <w:szCs w:val="24"/>
          <w:lang w:val="en-US"/>
        </w:rPr>
        <w:t>INTO</w:t>
      </w:r>
      <w:r w:rsidRPr="001062D9">
        <w:rPr>
          <w:rFonts w:cstheme="minorHAnsi"/>
          <w:noProof/>
          <w:color w:val="000000"/>
          <w:sz w:val="24"/>
          <w:szCs w:val="24"/>
        </w:rPr>
        <w:t xml:space="preserve"> с соответствующими значениями, после чего мы выполним этот запрос вставки, передав его функции </w:t>
      </w:r>
      <w:r w:rsidRPr="003C7DB9">
        <w:rPr>
          <w:rFonts w:cstheme="minorHAnsi"/>
          <w:noProof/>
          <w:color w:val="000000"/>
          <w:sz w:val="24"/>
          <w:szCs w:val="24"/>
          <w:lang w:val="en-US"/>
        </w:rPr>
        <w:t>PHP</w:t>
      </w:r>
      <w:r w:rsidRPr="001062D9">
        <w:rPr>
          <w:rFonts w:cstheme="minorHAnsi"/>
          <w:noProof/>
          <w:color w:val="000000"/>
          <w:sz w:val="24"/>
          <w:szCs w:val="24"/>
        </w:rPr>
        <w:t xml:space="preserve"> </w:t>
      </w:r>
      <w:r w:rsidRPr="003C7DB9">
        <w:rPr>
          <w:rFonts w:cstheme="minorHAnsi"/>
          <w:noProof/>
          <w:color w:val="000000"/>
          <w:sz w:val="24"/>
          <w:szCs w:val="24"/>
          <w:lang w:val="en-US"/>
        </w:rPr>
        <w:t>mysqli</w:t>
      </w:r>
      <w:r w:rsidRPr="001062D9">
        <w:rPr>
          <w:rFonts w:cstheme="minorHAnsi"/>
          <w:noProof/>
          <w:color w:val="000000"/>
          <w:sz w:val="24"/>
          <w:szCs w:val="24"/>
        </w:rPr>
        <w:t>_</w:t>
      </w:r>
      <w:r w:rsidRPr="003C7DB9">
        <w:rPr>
          <w:rFonts w:cstheme="minorHAnsi"/>
          <w:noProof/>
          <w:color w:val="000000"/>
          <w:sz w:val="24"/>
          <w:szCs w:val="24"/>
          <w:lang w:val="en-US"/>
        </w:rPr>
        <w:t>query</w:t>
      </w:r>
      <w:r w:rsidRPr="001062D9">
        <w:rPr>
          <w:rFonts w:cstheme="minorHAnsi"/>
          <w:noProof/>
          <w:color w:val="000000"/>
          <w:sz w:val="24"/>
          <w:szCs w:val="24"/>
        </w:rPr>
        <w:t xml:space="preserve"> () для вставки данных в таблицу. Вот пример, который вста</w:t>
      </w:r>
      <w:r w:rsidR="004C1622" w:rsidRPr="001062D9">
        <w:rPr>
          <w:rFonts w:cstheme="minorHAnsi"/>
          <w:noProof/>
          <w:color w:val="000000"/>
          <w:sz w:val="24"/>
          <w:szCs w:val="24"/>
        </w:rPr>
        <w:t xml:space="preserve">вляет новую строку в таблицу </w:t>
      </w:r>
      <w:r w:rsidR="004C1622" w:rsidRPr="003C7DB9">
        <w:rPr>
          <w:rFonts w:cstheme="minorHAnsi"/>
          <w:b/>
          <w:noProof/>
          <w:color w:val="000000"/>
          <w:sz w:val="24"/>
          <w:szCs w:val="24"/>
          <w:lang w:val="en-US"/>
        </w:rPr>
        <w:t>persons</w:t>
      </w:r>
      <w:r w:rsidRPr="001062D9">
        <w:rPr>
          <w:rFonts w:cstheme="minorHAnsi"/>
          <w:noProof/>
          <w:color w:val="000000"/>
          <w:sz w:val="24"/>
          <w:szCs w:val="24"/>
        </w:rPr>
        <w:t xml:space="preserve">, задавая значения для полей </w:t>
      </w:r>
      <w:r w:rsidRPr="003C7DB9">
        <w:rPr>
          <w:rFonts w:cstheme="minorHAnsi"/>
          <w:b/>
          <w:noProof/>
          <w:color w:val="000000"/>
          <w:sz w:val="24"/>
          <w:szCs w:val="24"/>
          <w:lang w:val="en-US"/>
        </w:rPr>
        <w:t>first</w:t>
      </w:r>
      <w:r w:rsidRPr="001062D9">
        <w:rPr>
          <w:rFonts w:cstheme="minorHAnsi"/>
          <w:b/>
          <w:noProof/>
          <w:color w:val="000000"/>
          <w:sz w:val="24"/>
          <w:szCs w:val="24"/>
        </w:rPr>
        <w:t>_</w:t>
      </w:r>
      <w:r w:rsidRPr="003C7DB9">
        <w:rPr>
          <w:rFonts w:cstheme="minorHAnsi"/>
          <w:b/>
          <w:noProof/>
          <w:color w:val="000000"/>
          <w:sz w:val="24"/>
          <w:szCs w:val="24"/>
          <w:lang w:val="en-US"/>
        </w:rPr>
        <w:t>name</w:t>
      </w:r>
      <w:r w:rsidRPr="001062D9">
        <w:rPr>
          <w:rFonts w:cstheme="minorHAnsi"/>
          <w:b/>
          <w:noProof/>
          <w:color w:val="000000"/>
          <w:sz w:val="24"/>
          <w:szCs w:val="24"/>
        </w:rPr>
        <w:t xml:space="preserve">, </w:t>
      </w:r>
      <w:r w:rsidRPr="003C7DB9">
        <w:rPr>
          <w:rFonts w:cstheme="minorHAnsi"/>
          <w:b/>
          <w:noProof/>
          <w:color w:val="000000"/>
          <w:sz w:val="24"/>
          <w:szCs w:val="24"/>
          <w:lang w:val="en-US"/>
        </w:rPr>
        <w:t>last</w:t>
      </w:r>
      <w:r w:rsidRPr="001062D9">
        <w:rPr>
          <w:rFonts w:cstheme="minorHAnsi"/>
          <w:b/>
          <w:noProof/>
          <w:color w:val="000000"/>
          <w:sz w:val="24"/>
          <w:szCs w:val="24"/>
        </w:rPr>
        <w:t>_</w:t>
      </w:r>
      <w:r w:rsidRPr="003C7DB9">
        <w:rPr>
          <w:rFonts w:cstheme="minorHAnsi"/>
          <w:b/>
          <w:noProof/>
          <w:color w:val="000000"/>
          <w:sz w:val="24"/>
          <w:szCs w:val="24"/>
          <w:lang w:val="en-US"/>
        </w:rPr>
        <w:t>name</w:t>
      </w:r>
      <w:r w:rsidRPr="001062D9">
        <w:rPr>
          <w:rFonts w:cstheme="minorHAnsi"/>
          <w:b/>
          <w:noProof/>
          <w:color w:val="000000"/>
          <w:sz w:val="24"/>
          <w:szCs w:val="24"/>
        </w:rPr>
        <w:t xml:space="preserve"> </w:t>
      </w:r>
      <w:r w:rsidRPr="001062D9">
        <w:rPr>
          <w:rFonts w:cstheme="minorHAnsi"/>
          <w:noProof/>
          <w:color w:val="000000"/>
          <w:sz w:val="24"/>
          <w:szCs w:val="24"/>
        </w:rPr>
        <w:t>и</w:t>
      </w:r>
      <w:r w:rsidRPr="001062D9">
        <w:rPr>
          <w:rFonts w:cstheme="minorHAnsi"/>
          <w:b/>
          <w:noProof/>
          <w:color w:val="000000"/>
          <w:sz w:val="24"/>
          <w:szCs w:val="24"/>
        </w:rPr>
        <w:t xml:space="preserve"> </w:t>
      </w:r>
      <w:r w:rsidRPr="003C7DB9">
        <w:rPr>
          <w:rFonts w:cstheme="minorHAnsi"/>
          <w:b/>
          <w:noProof/>
          <w:color w:val="000000"/>
          <w:sz w:val="24"/>
          <w:szCs w:val="24"/>
          <w:lang w:val="en-US"/>
        </w:rPr>
        <w:t>email</w:t>
      </w:r>
      <w:r w:rsidRPr="001062D9">
        <w:rPr>
          <w:rFonts w:cstheme="minorHAnsi"/>
          <w:noProof/>
          <w:color w:val="000000"/>
          <w:sz w:val="24"/>
          <w:szCs w:val="24"/>
        </w:rPr>
        <w:t>.</w:t>
      </w:r>
    </w:p>
    <w:p w:rsidR="003F1AF2" w:rsidRPr="001062D9" w:rsidRDefault="003F1AF2" w:rsidP="003F1AF2">
      <w:pPr>
        <w:shd w:val="clear" w:color="auto" w:fill="F7F7F7"/>
        <w:spacing w:line="240" w:lineRule="auto"/>
        <w:rPr>
          <w:rFonts w:cstheme="minorHAnsi"/>
          <w:noProof/>
          <w:color w:val="000000"/>
          <w:sz w:val="24"/>
          <w:szCs w:val="24"/>
        </w:rPr>
      </w:pPr>
      <w:r w:rsidRPr="001062D9">
        <w:rPr>
          <w:rFonts w:cstheme="minorHAnsi"/>
          <w:noProof/>
          <w:color w:val="000000"/>
          <w:sz w:val="24"/>
          <w:szCs w:val="24"/>
        </w:rPr>
        <w:t>пример</w:t>
      </w:r>
    </w:p>
    <w:p w:rsidR="00AF1BB8" w:rsidRPr="001062D9" w:rsidRDefault="003F1AF2" w:rsidP="003F1AF2">
      <w:pPr>
        <w:shd w:val="clear" w:color="auto" w:fill="F7F7F7"/>
        <w:spacing w:line="240" w:lineRule="auto"/>
        <w:rPr>
          <w:rFonts w:cstheme="minorHAnsi"/>
          <w:noProof/>
          <w:color w:val="000000"/>
          <w:sz w:val="24"/>
          <w:szCs w:val="24"/>
        </w:rPr>
      </w:pPr>
      <w:r w:rsidRPr="001062D9">
        <w:rPr>
          <w:rFonts w:cstheme="minorHAnsi"/>
          <w:noProof/>
          <w:color w:val="000000"/>
          <w:sz w:val="24"/>
          <w:szCs w:val="24"/>
        </w:rPr>
        <w:t xml:space="preserve">Процедурный объектно-ориентированный </w:t>
      </w:r>
      <w:r w:rsidRPr="003C7DB9">
        <w:rPr>
          <w:rFonts w:cstheme="minorHAnsi"/>
          <w:noProof/>
          <w:color w:val="000000"/>
          <w:sz w:val="24"/>
          <w:szCs w:val="24"/>
          <w:lang w:val="en-US"/>
        </w:rPr>
        <w:t>PDO</w:t>
      </w:r>
    </w:p>
    <w:p w:rsidR="00AF1BB8" w:rsidRPr="001062D9" w:rsidRDefault="00AF1BB8" w:rsidP="003F1AF2">
      <w:pPr>
        <w:shd w:val="clear" w:color="auto" w:fill="F7F7F7"/>
        <w:spacing w:line="240" w:lineRule="auto"/>
        <w:rPr>
          <w:rFonts w:cstheme="minorHAnsi"/>
          <w:b/>
          <w:noProof/>
          <w:color w:val="000000"/>
          <w:sz w:val="24"/>
          <w:szCs w:val="24"/>
        </w:rPr>
      </w:pPr>
      <w:r w:rsidRPr="001062D9">
        <w:rPr>
          <w:rFonts w:cstheme="minorHAnsi"/>
          <w:b/>
          <w:noProof/>
          <w:color w:val="000000"/>
          <w:sz w:val="24"/>
          <w:szCs w:val="24"/>
        </w:rPr>
        <w:t xml:space="preserve">    &lt;?</w:t>
      </w:r>
      <w:r w:rsidRPr="003C7DB9">
        <w:rPr>
          <w:rFonts w:cstheme="minorHAnsi"/>
          <w:b/>
          <w:noProof/>
          <w:color w:val="000000"/>
          <w:sz w:val="24"/>
          <w:szCs w:val="24"/>
          <w:lang w:val="en-US"/>
        </w:rPr>
        <w:t>php</w:t>
      </w:r>
    </w:p>
    <w:p w:rsidR="00AF1BB8" w:rsidRPr="003C7DB9" w:rsidRDefault="00AF1BB8" w:rsidP="003F1AF2">
      <w:pPr>
        <w:shd w:val="clear" w:color="auto" w:fill="F7F7F7"/>
        <w:spacing w:line="240" w:lineRule="auto"/>
        <w:rPr>
          <w:rFonts w:cstheme="minorHAnsi"/>
          <w:b/>
          <w:noProof/>
          <w:color w:val="E36C0A" w:themeColor="accent6" w:themeShade="BF"/>
          <w:sz w:val="24"/>
          <w:szCs w:val="24"/>
          <w:lang w:val="en-US"/>
        </w:rPr>
      </w:pPr>
      <w:r w:rsidRPr="001062D9">
        <w:rPr>
          <w:rFonts w:cstheme="minorHAnsi"/>
          <w:noProof/>
          <w:color w:val="000000"/>
          <w:sz w:val="24"/>
          <w:szCs w:val="24"/>
        </w:rPr>
        <w:t xml:space="preserve">    </w:t>
      </w:r>
      <w:r w:rsidRPr="003C7DB9">
        <w:rPr>
          <w:rFonts w:cstheme="minorHAnsi"/>
          <w:b/>
          <w:noProof/>
          <w:color w:val="E36C0A" w:themeColor="accent6" w:themeShade="BF"/>
          <w:sz w:val="24"/>
          <w:szCs w:val="24"/>
          <w:lang w:val="en-US"/>
        </w:rPr>
        <w:t>/* Attempt MySQL server connection. Assuming you are running MySQL</w:t>
      </w:r>
    </w:p>
    <w:p w:rsidR="00AF1BB8" w:rsidRPr="003C7DB9" w:rsidRDefault="00AF1BB8" w:rsidP="003F1AF2">
      <w:pPr>
        <w:shd w:val="clear" w:color="auto" w:fill="F7F7F7"/>
        <w:spacing w:line="240" w:lineRule="auto"/>
        <w:rPr>
          <w:rFonts w:cstheme="minorHAnsi"/>
          <w:b/>
          <w:noProof/>
          <w:color w:val="E36C0A" w:themeColor="accent6" w:themeShade="BF"/>
          <w:sz w:val="24"/>
          <w:szCs w:val="24"/>
          <w:lang w:val="en-US"/>
        </w:rPr>
      </w:pPr>
      <w:r w:rsidRPr="003C7DB9">
        <w:rPr>
          <w:rFonts w:cstheme="minorHAnsi"/>
          <w:b/>
          <w:noProof/>
          <w:color w:val="E36C0A" w:themeColor="accent6" w:themeShade="BF"/>
          <w:sz w:val="24"/>
          <w:szCs w:val="24"/>
          <w:lang w:val="en-US"/>
        </w:rPr>
        <w:t xml:space="preserve">    server with default setting (user 'root' with no password) */</w:t>
      </w:r>
    </w:p>
    <w:p w:rsidR="00AF1BB8" w:rsidRPr="003C7DB9" w:rsidRDefault="00AF1BB8" w:rsidP="003F1AF2">
      <w:pPr>
        <w:shd w:val="clear" w:color="auto" w:fill="F7F7F7"/>
        <w:spacing w:line="240" w:lineRule="auto"/>
        <w:rPr>
          <w:rFonts w:cstheme="minorHAnsi"/>
          <w:b/>
          <w:noProof/>
          <w:color w:val="000000" w:themeColor="text1"/>
          <w:sz w:val="24"/>
          <w:szCs w:val="24"/>
          <w:lang w:val="en-US"/>
        </w:rPr>
      </w:pPr>
      <w:r w:rsidRPr="003C7DB9">
        <w:rPr>
          <w:rFonts w:cstheme="minorHAnsi"/>
          <w:b/>
          <w:noProof/>
          <w:color w:val="000000" w:themeColor="text1"/>
          <w:sz w:val="24"/>
          <w:szCs w:val="24"/>
          <w:lang w:val="en-US"/>
        </w:rPr>
        <w:lastRenderedPageBreak/>
        <w:t xml:space="preserve">    $link = mysqli_connec</w:t>
      </w:r>
      <w:r w:rsidR="00C92963" w:rsidRPr="003C7DB9">
        <w:rPr>
          <w:rFonts w:cstheme="minorHAnsi"/>
          <w:b/>
          <w:noProof/>
          <w:color w:val="000000" w:themeColor="text1"/>
          <w:sz w:val="24"/>
          <w:szCs w:val="24"/>
          <w:lang w:val="en-US"/>
        </w:rPr>
        <w:t>t("localhost", "root", "", "data_base</w:t>
      </w:r>
      <w:r w:rsidRPr="003C7DB9">
        <w:rPr>
          <w:rFonts w:cstheme="minorHAnsi"/>
          <w:b/>
          <w:noProof/>
          <w:color w:val="000000" w:themeColor="text1"/>
          <w:sz w:val="24"/>
          <w:szCs w:val="24"/>
          <w:lang w:val="en-US"/>
        </w:rPr>
        <w:t>");</w:t>
      </w:r>
    </w:p>
    <w:p w:rsidR="00AF1BB8" w:rsidRPr="003C7DB9" w:rsidRDefault="00AF1BB8" w:rsidP="003F1AF2">
      <w:pPr>
        <w:shd w:val="clear" w:color="auto" w:fill="F7F7F7"/>
        <w:spacing w:line="240" w:lineRule="auto"/>
        <w:rPr>
          <w:rFonts w:cstheme="minorHAnsi"/>
          <w:b/>
          <w:noProof/>
          <w:color w:val="E36C0A" w:themeColor="accent6" w:themeShade="BF"/>
          <w:sz w:val="24"/>
          <w:szCs w:val="24"/>
          <w:lang w:val="en-US"/>
        </w:rPr>
      </w:pPr>
      <w:r w:rsidRPr="003C7DB9">
        <w:rPr>
          <w:rFonts w:cstheme="minorHAnsi"/>
          <w:b/>
          <w:noProof/>
          <w:color w:val="E36C0A" w:themeColor="accent6" w:themeShade="BF"/>
          <w:sz w:val="24"/>
          <w:szCs w:val="24"/>
          <w:lang w:val="en-US"/>
        </w:rPr>
        <w:t xml:space="preserve">    // Check connection</w:t>
      </w:r>
    </w:p>
    <w:p w:rsidR="00AF1BB8" w:rsidRPr="003C7DB9" w:rsidRDefault="00AF1BB8" w:rsidP="003F1AF2">
      <w:pPr>
        <w:shd w:val="clear" w:color="auto" w:fill="F7F7F7"/>
        <w:spacing w:line="240" w:lineRule="auto"/>
        <w:rPr>
          <w:rFonts w:cstheme="minorHAnsi"/>
          <w:b/>
          <w:noProof/>
          <w:color w:val="000000" w:themeColor="text1"/>
          <w:sz w:val="24"/>
          <w:szCs w:val="24"/>
          <w:lang w:val="en-US"/>
        </w:rPr>
      </w:pPr>
      <w:r w:rsidRPr="003C7DB9">
        <w:rPr>
          <w:rFonts w:cstheme="minorHAnsi"/>
          <w:b/>
          <w:noProof/>
          <w:color w:val="000000" w:themeColor="text1"/>
          <w:sz w:val="24"/>
          <w:szCs w:val="24"/>
          <w:lang w:val="en-US"/>
        </w:rPr>
        <w:t xml:space="preserve">    if($link === false){</w:t>
      </w:r>
    </w:p>
    <w:p w:rsidR="00AF1BB8" w:rsidRPr="003C7DB9" w:rsidRDefault="00AF1BB8" w:rsidP="003F1AF2">
      <w:pPr>
        <w:shd w:val="clear" w:color="auto" w:fill="F7F7F7"/>
        <w:spacing w:line="240" w:lineRule="auto"/>
        <w:rPr>
          <w:rFonts w:cstheme="minorHAnsi"/>
          <w:b/>
          <w:noProof/>
          <w:color w:val="000000" w:themeColor="text1"/>
          <w:sz w:val="24"/>
          <w:szCs w:val="24"/>
          <w:lang w:val="en-US"/>
        </w:rPr>
      </w:pPr>
      <w:r w:rsidRPr="003C7DB9">
        <w:rPr>
          <w:rFonts w:cstheme="minorHAnsi"/>
          <w:b/>
          <w:noProof/>
          <w:color w:val="000000" w:themeColor="text1"/>
          <w:sz w:val="24"/>
          <w:szCs w:val="24"/>
          <w:lang w:val="en-US"/>
        </w:rPr>
        <w:t xml:space="preserve">        die("ERROR: Could not connect. " . mysqli_connect_error());</w:t>
      </w:r>
    </w:p>
    <w:p w:rsidR="00AF1BB8" w:rsidRPr="003C7DB9" w:rsidRDefault="00AF1BB8" w:rsidP="003F1AF2">
      <w:pPr>
        <w:shd w:val="clear" w:color="auto" w:fill="F7F7F7"/>
        <w:spacing w:line="240" w:lineRule="auto"/>
        <w:rPr>
          <w:rFonts w:cstheme="minorHAnsi"/>
          <w:b/>
          <w:noProof/>
          <w:color w:val="000000" w:themeColor="text1"/>
          <w:sz w:val="24"/>
          <w:szCs w:val="24"/>
          <w:lang w:val="en-US"/>
        </w:rPr>
      </w:pPr>
      <w:r w:rsidRPr="003C7DB9">
        <w:rPr>
          <w:rFonts w:cstheme="minorHAnsi"/>
          <w:b/>
          <w:noProof/>
          <w:color w:val="000000" w:themeColor="text1"/>
          <w:sz w:val="24"/>
          <w:szCs w:val="24"/>
          <w:lang w:val="en-US"/>
        </w:rPr>
        <w:t xml:space="preserve">    }</w:t>
      </w:r>
      <w:r w:rsidR="003F1AF2" w:rsidRPr="003C7DB9">
        <w:rPr>
          <w:rFonts w:cstheme="minorHAnsi"/>
          <w:b/>
          <w:noProof/>
          <w:color w:val="000000" w:themeColor="text1"/>
          <w:sz w:val="24"/>
          <w:szCs w:val="24"/>
          <w:lang w:val="en-US"/>
        </w:rPr>
        <w:t xml:space="preserve"> </w:t>
      </w:r>
    </w:p>
    <w:p w:rsidR="00AF1BB8" w:rsidRPr="003C7DB9" w:rsidRDefault="00AF1BB8" w:rsidP="003F1AF2">
      <w:pPr>
        <w:shd w:val="clear" w:color="auto" w:fill="F7F7F7"/>
        <w:spacing w:line="240" w:lineRule="auto"/>
        <w:rPr>
          <w:rFonts w:cstheme="minorHAnsi"/>
          <w:b/>
          <w:noProof/>
          <w:color w:val="000000"/>
          <w:sz w:val="24"/>
          <w:szCs w:val="24"/>
          <w:lang w:val="en-US"/>
        </w:rPr>
      </w:pPr>
      <w:r w:rsidRPr="003C7DB9">
        <w:rPr>
          <w:rFonts w:cstheme="minorHAnsi"/>
          <w:noProof/>
          <w:color w:val="000000"/>
          <w:sz w:val="24"/>
          <w:szCs w:val="24"/>
          <w:lang w:val="en-US"/>
        </w:rPr>
        <w:t xml:space="preserve">    </w:t>
      </w:r>
      <w:r w:rsidRPr="003C7DB9">
        <w:rPr>
          <w:rFonts w:cstheme="minorHAnsi"/>
          <w:b/>
          <w:noProof/>
          <w:color w:val="E36C0A" w:themeColor="accent6" w:themeShade="BF"/>
          <w:sz w:val="24"/>
          <w:szCs w:val="24"/>
          <w:lang w:val="en-US"/>
        </w:rPr>
        <w:t>// Attempt insert query execution</w:t>
      </w:r>
    </w:p>
    <w:p w:rsidR="00AF1BB8" w:rsidRPr="003C7DB9" w:rsidRDefault="00AF1BB8" w:rsidP="003F1AF2">
      <w:pPr>
        <w:shd w:val="clear" w:color="auto" w:fill="F7F7F7"/>
        <w:spacing w:line="240" w:lineRule="auto"/>
        <w:rPr>
          <w:rFonts w:cstheme="minorHAnsi"/>
          <w:b/>
          <w:noProof/>
          <w:color w:val="000000"/>
          <w:sz w:val="24"/>
          <w:szCs w:val="24"/>
          <w:lang w:val="en-US"/>
        </w:rPr>
      </w:pPr>
      <w:r w:rsidRPr="003C7DB9">
        <w:rPr>
          <w:rFonts w:cstheme="minorHAnsi"/>
          <w:b/>
          <w:noProof/>
          <w:color w:val="000000"/>
          <w:sz w:val="24"/>
          <w:szCs w:val="24"/>
          <w:lang w:val="en-US"/>
        </w:rPr>
        <w:t xml:space="preserve">    $sql = "INSERT INTO persons (first_name, last_name, email) VALUES ('Peter', 'Parker', 'peterparker@mail.com')";</w:t>
      </w:r>
    </w:p>
    <w:p w:rsidR="00AF1BB8" w:rsidRPr="003C7DB9" w:rsidRDefault="00AF1BB8" w:rsidP="003F1AF2">
      <w:pPr>
        <w:shd w:val="clear" w:color="auto" w:fill="F7F7F7"/>
        <w:spacing w:line="240" w:lineRule="auto"/>
        <w:rPr>
          <w:rFonts w:cstheme="minorHAnsi"/>
          <w:b/>
          <w:noProof/>
          <w:color w:val="000000"/>
          <w:sz w:val="24"/>
          <w:szCs w:val="24"/>
          <w:lang w:val="en-US"/>
        </w:rPr>
      </w:pPr>
      <w:r w:rsidRPr="003C7DB9">
        <w:rPr>
          <w:rFonts w:cstheme="minorHAnsi"/>
          <w:b/>
          <w:noProof/>
          <w:color w:val="000000"/>
          <w:sz w:val="24"/>
          <w:szCs w:val="24"/>
          <w:lang w:val="en-US"/>
        </w:rPr>
        <w:t xml:space="preserve">    if(mysqli_query($link, $sql)){</w:t>
      </w:r>
    </w:p>
    <w:p w:rsidR="00AF1BB8" w:rsidRPr="003C7DB9" w:rsidRDefault="00AF1BB8" w:rsidP="003F1AF2">
      <w:pPr>
        <w:shd w:val="clear" w:color="auto" w:fill="F7F7F7"/>
        <w:spacing w:line="240" w:lineRule="auto"/>
        <w:rPr>
          <w:rFonts w:cstheme="minorHAnsi"/>
          <w:b/>
          <w:noProof/>
          <w:color w:val="000000"/>
          <w:sz w:val="24"/>
          <w:szCs w:val="24"/>
          <w:lang w:val="en-US"/>
        </w:rPr>
      </w:pPr>
      <w:r w:rsidRPr="003C7DB9">
        <w:rPr>
          <w:rFonts w:cstheme="minorHAnsi"/>
          <w:b/>
          <w:noProof/>
          <w:color w:val="000000"/>
          <w:sz w:val="24"/>
          <w:szCs w:val="24"/>
          <w:lang w:val="en-US"/>
        </w:rPr>
        <w:t xml:space="preserve">        echo "Records inserted successfully.";</w:t>
      </w:r>
    </w:p>
    <w:p w:rsidR="00AF1BB8" w:rsidRPr="003C7DB9" w:rsidRDefault="00AF1BB8" w:rsidP="003F1AF2">
      <w:pPr>
        <w:shd w:val="clear" w:color="auto" w:fill="F7F7F7"/>
        <w:spacing w:line="240" w:lineRule="auto"/>
        <w:rPr>
          <w:rFonts w:cstheme="minorHAnsi"/>
          <w:b/>
          <w:noProof/>
          <w:color w:val="000000"/>
          <w:sz w:val="24"/>
          <w:szCs w:val="24"/>
          <w:lang w:val="en-US"/>
        </w:rPr>
      </w:pPr>
      <w:r w:rsidRPr="003C7DB9">
        <w:rPr>
          <w:rFonts w:cstheme="minorHAnsi"/>
          <w:b/>
          <w:noProof/>
          <w:color w:val="000000"/>
          <w:sz w:val="24"/>
          <w:szCs w:val="24"/>
          <w:lang w:val="en-US"/>
        </w:rPr>
        <w:t xml:space="preserve">    } else{</w:t>
      </w:r>
    </w:p>
    <w:p w:rsidR="00AF1BB8" w:rsidRPr="003C7DB9" w:rsidRDefault="00AF1BB8" w:rsidP="003F1AF2">
      <w:pPr>
        <w:shd w:val="clear" w:color="auto" w:fill="F7F7F7"/>
        <w:spacing w:line="240" w:lineRule="auto"/>
        <w:rPr>
          <w:rFonts w:cstheme="minorHAnsi"/>
          <w:b/>
          <w:noProof/>
          <w:color w:val="000000"/>
          <w:sz w:val="24"/>
          <w:szCs w:val="24"/>
          <w:lang w:val="en-US"/>
        </w:rPr>
      </w:pPr>
      <w:r w:rsidRPr="003C7DB9">
        <w:rPr>
          <w:rFonts w:cstheme="minorHAnsi"/>
          <w:b/>
          <w:noProof/>
          <w:color w:val="000000"/>
          <w:sz w:val="24"/>
          <w:szCs w:val="24"/>
          <w:lang w:val="en-US"/>
        </w:rPr>
        <w:t xml:space="preserve">        echo "ERROR: Could not able to execute $sql. " . mysqli_error($link);</w:t>
      </w:r>
    </w:p>
    <w:p w:rsidR="00AF1BB8" w:rsidRPr="003C7DB9" w:rsidRDefault="00AF1BB8" w:rsidP="003F1AF2">
      <w:pPr>
        <w:shd w:val="clear" w:color="auto" w:fill="F7F7F7"/>
        <w:spacing w:line="240" w:lineRule="auto"/>
        <w:rPr>
          <w:rFonts w:cstheme="minorHAnsi"/>
          <w:b/>
          <w:noProof/>
          <w:color w:val="000000"/>
          <w:sz w:val="24"/>
          <w:szCs w:val="24"/>
          <w:lang w:val="en-US"/>
        </w:rPr>
      </w:pPr>
      <w:r w:rsidRPr="003C7DB9">
        <w:rPr>
          <w:rFonts w:cstheme="minorHAnsi"/>
          <w:b/>
          <w:noProof/>
          <w:color w:val="000000"/>
          <w:sz w:val="24"/>
          <w:szCs w:val="24"/>
          <w:lang w:val="en-US"/>
        </w:rPr>
        <w:t xml:space="preserve">    }</w:t>
      </w:r>
    </w:p>
    <w:p w:rsidR="00AF1BB8" w:rsidRPr="003C7DB9" w:rsidRDefault="00DC2C90" w:rsidP="003F1AF2">
      <w:pPr>
        <w:shd w:val="clear" w:color="auto" w:fill="F7F7F7"/>
        <w:spacing w:line="240" w:lineRule="auto"/>
        <w:rPr>
          <w:rFonts w:cstheme="minorHAnsi"/>
          <w:b/>
          <w:noProof/>
          <w:color w:val="000000"/>
          <w:sz w:val="24"/>
          <w:szCs w:val="24"/>
          <w:lang w:val="en-US"/>
        </w:rPr>
      </w:pPr>
      <w:r w:rsidRPr="003C7DB9">
        <w:rPr>
          <w:rFonts w:cstheme="minorHAnsi"/>
          <w:noProof/>
          <w:color w:val="000000"/>
          <w:sz w:val="24"/>
          <w:szCs w:val="24"/>
          <w:lang w:val="en-US"/>
        </w:rPr>
        <w:t xml:space="preserve">  </w:t>
      </w:r>
      <w:r w:rsidR="00AF1BB8" w:rsidRPr="003C7DB9">
        <w:rPr>
          <w:rFonts w:cstheme="minorHAnsi"/>
          <w:noProof/>
          <w:color w:val="000000"/>
          <w:sz w:val="24"/>
          <w:szCs w:val="24"/>
          <w:lang w:val="en-US"/>
        </w:rPr>
        <w:t xml:space="preserve">   </w:t>
      </w:r>
      <w:r w:rsidR="00AF1BB8" w:rsidRPr="003C7DB9">
        <w:rPr>
          <w:rFonts w:cstheme="minorHAnsi"/>
          <w:b/>
          <w:noProof/>
          <w:color w:val="E36C0A" w:themeColor="accent6" w:themeShade="BF"/>
          <w:sz w:val="24"/>
          <w:szCs w:val="24"/>
          <w:lang w:val="en-US"/>
        </w:rPr>
        <w:t>// Close connection</w:t>
      </w:r>
    </w:p>
    <w:p w:rsidR="00AF1BB8" w:rsidRPr="003C7DB9" w:rsidRDefault="00AF1BB8" w:rsidP="003F1AF2">
      <w:pPr>
        <w:shd w:val="clear" w:color="auto" w:fill="F7F7F7"/>
        <w:spacing w:line="240" w:lineRule="auto"/>
        <w:rPr>
          <w:rFonts w:cstheme="minorHAnsi"/>
          <w:b/>
          <w:noProof/>
          <w:color w:val="000000"/>
          <w:sz w:val="24"/>
          <w:szCs w:val="24"/>
          <w:lang w:val="en-US"/>
        </w:rPr>
      </w:pPr>
      <w:r w:rsidRPr="003C7DB9">
        <w:rPr>
          <w:rFonts w:cstheme="minorHAnsi"/>
          <w:b/>
          <w:noProof/>
          <w:color w:val="000000"/>
          <w:sz w:val="24"/>
          <w:szCs w:val="24"/>
          <w:lang w:val="en-US"/>
        </w:rPr>
        <w:t xml:space="preserve">    mysqli_close($link);</w:t>
      </w:r>
    </w:p>
    <w:p w:rsidR="00AF1BB8" w:rsidRPr="001062D9" w:rsidRDefault="00AF1BB8" w:rsidP="003F1AF2">
      <w:pPr>
        <w:shd w:val="clear" w:color="auto" w:fill="F7F7F7"/>
        <w:spacing w:line="240" w:lineRule="auto"/>
        <w:rPr>
          <w:rFonts w:cstheme="minorHAnsi"/>
          <w:b/>
          <w:noProof/>
          <w:color w:val="000000"/>
          <w:sz w:val="24"/>
          <w:szCs w:val="24"/>
        </w:rPr>
      </w:pPr>
      <w:r w:rsidRPr="003C7DB9">
        <w:rPr>
          <w:rFonts w:cstheme="minorHAnsi"/>
          <w:noProof/>
          <w:color w:val="000000"/>
          <w:sz w:val="24"/>
          <w:szCs w:val="24"/>
          <w:lang w:val="en-US"/>
        </w:rPr>
        <w:t xml:space="preserve">    </w:t>
      </w:r>
      <w:r w:rsidRPr="001062D9">
        <w:rPr>
          <w:rFonts w:cstheme="minorHAnsi"/>
          <w:b/>
          <w:noProof/>
          <w:color w:val="000000"/>
          <w:sz w:val="24"/>
          <w:szCs w:val="24"/>
        </w:rPr>
        <w:t>?&gt;</w:t>
      </w:r>
    </w:p>
    <w:p w:rsidR="00AF1BB8" w:rsidRPr="001062D9" w:rsidRDefault="00B56D31" w:rsidP="00AF1BB8">
      <w:pPr>
        <w:shd w:val="clear" w:color="auto" w:fill="F7F7F7"/>
        <w:spacing w:line="240" w:lineRule="auto"/>
        <w:rPr>
          <w:rFonts w:cstheme="minorHAnsi"/>
          <w:b/>
          <w:noProof/>
          <w:color w:val="E36C0A" w:themeColor="accent6" w:themeShade="BF"/>
          <w:sz w:val="28"/>
          <w:szCs w:val="28"/>
        </w:rPr>
      </w:pPr>
      <w:r w:rsidRPr="001062D9">
        <w:rPr>
          <w:rFonts w:cstheme="minorHAnsi"/>
          <w:b/>
          <w:noProof/>
          <w:color w:val="E36C0A" w:themeColor="accent6" w:themeShade="BF"/>
          <w:sz w:val="28"/>
          <w:szCs w:val="28"/>
        </w:rPr>
        <w:t>Еще пример:</w:t>
      </w:r>
    </w:p>
    <w:p w:rsidR="00B56D31" w:rsidRPr="001062D9" w:rsidRDefault="00AE7FF5" w:rsidP="00B56D31">
      <w:pPr>
        <w:shd w:val="clear" w:color="auto" w:fill="F7F7F7"/>
        <w:spacing w:line="240" w:lineRule="auto"/>
        <w:rPr>
          <w:rFonts w:cstheme="minorHAnsi"/>
          <w:noProof/>
          <w:sz w:val="24"/>
          <w:szCs w:val="24"/>
        </w:rPr>
      </w:pPr>
      <w:r w:rsidRPr="001062D9">
        <w:rPr>
          <w:rFonts w:cstheme="minorHAnsi"/>
          <w:noProof/>
          <w:sz w:val="24"/>
          <w:szCs w:val="24"/>
        </w:rPr>
        <w:t>//Вот вызвал функцию, которая выбирает числа с одного массива и вставляет их в другой, чтобы отфильтровать нулевые значения чисел в массиве. После я использовал эту функцию в цикле.</w:t>
      </w:r>
    </w:p>
    <w:p w:rsidR="00B56D31" w:rsidRPr="001062D9" w:rsidRDefault="00B56D31" w:rsidP="00B56D31">
      <w:pPr>
        <w:shd w:val="clear" w:color="auto" w:fill="F7F7F7"/>
        <w:spacing w:line="240" w:lineRule="auto"/>
        <w:rPr>
          <w:rFonts w:cstheme="minorHAnsi"/>
          <w:b/>
          <w:noProof/>
          <w:sz w:val="24"/>
          <w:szCs w:val="24"/>
        </w:rPr>
      </w:pPr>
      <w:r w:rsidRPr="001062D9">
        <w:rPr>
          <w:rFonts w:cstheme="minorHAnsi"/>
          <w:b/>
          <w:noProof/>
          <w:sz w:val="24"/>
          <w:szCs w:val="24"/>
        </w:rPr>
        <w:t>$</w:t>
      </w:r>
      <w:r w:rsidRPr="003C7DB9">
        <w:rPr>
          <w:rFonts w:cstheme="minorHAnsi"/>
          <w:b/>
          <w:noProof/>
          <w:sz w:val="24"/>
          <w:szCs w:val="24"/>
          <w:lang w:val="en-US"/>
        </w:rPr>
        <w:t>show</w:t>
      </w:r>
      <w:r w:rsidRPr="001062D9">
        <w:rPr>
          <w:rFonts w:cstheme="minorHAnsi"/>
          <w:b/>
          <w:noProof/>
          <w:sz w:val="24"/>
          <w:szCs w:val="24"/>
        </w:rPr>
        <w:t>_</w:t>
      </w:r>
      <w:r w:rsidRPr="003C7DB9">
        <w:rPr>
          <w:rFonts w:cstheme="minorHAnsi"/>
          <w:b/>
          <w:noProof/>
          <w:sz w:val="24"/>
          <w:szCs w:val="24"/>
          <w:lang w:val="en-US"/>
        </w:rPr>
        <w:t>arr</w:t>
      </w:r>
      <w:r w:rsidRPr="001062D9">
        <w:rPr>
          <w:rFonts w:cstheme="minorHAnsi"/>
          <w:b/>
          <w:noProof/>
          <w:sz w:val="24"/>
          <w:szCs w:val="24"/>
        </w:rPr>
        <w:t xml:space="preserve"> = </w:t>
      </w:r>
      <w:r w:rsidRPr="003C7DB9">
        <w:rPr>
          <w:rFonts w:cstheme="minorHAnsi"/>
          <w:b/>
          <w:noProof/>
          <w:sz w:val="24"/>
          <w:szCs w:val="24"/>
          <w:lang w:val="en-US"/>
        </w:rPr>
        <w:t>genArray</w:t>
      </w:r>
      <w:r w:rsidRPr="001062D9">
        <w:rPr>
          <w:rFonts w:cstheme="minorHAnsi"/>
          <w:b/>
          <w:noProof/>
          <w:sz w:val="24"/>
          <w:szCs w:val="24"/>
        </w:rPr>
        <w:t>();</w:t>
      </w:r>
      <w:r w:rsidRPr="001062D9">
        <w:rPr>
          <w:rFonts w:cstheme="minorHAnsi"/>
          <w:noProof/>
          <w:sz w:val="24"/>
          <w:szCs w:val="24"/>
        </w:rPr>
        <w:t>//тут массив с 1000 рандомных чисел</w:t>
      </w:r>
    </w:p>
    <w:p w:rsidR="00B56D31" w:rsidRPr="003C7DB9" w:rsidRDefault="00B56D31" w:rsidP="00B56D31">
      <w:pPr>
        <w:shd w:val="clear" w:color="auto" w:fill="F7F7F7"/>
        <w:spacing w:line="240" w:lineRule="auto"/>
        <w:rPr>
          <w:rFonts w:cstheme="minorHAnsi"/>
          <w:b/>
          <w:noProof/>
          <w:sz w:val="24"/>
          <w:szCs w:val="24"/>
          <w:lang w:val="en-US"/>
        </w:rPr>
      </w:pPr>
      <w:r w:rsidRPr="003C7DB9">
        <w:rPr>
          <w:rFonts w:cstheme="minorHAnsi"/>
          <w:b/>
          <w:noProof/>
          <w:sz w:val="24"/>
          <w:szCs w:val="24"/>
          <w:lang w:val="en-US"/>
        </w:rPr>
        <w:t>function convertArray($array4convert){</w:t>
      </w:r>
    </w:p>
    <w:p w:rsidR="00B56D31" w:rsidRPr="003C7DB9" w:rsidRDefault="00B56D31" w:rsidP="00B56D31">
      <w:pPr>
        <w:shd w:val="clear" w:color="auto" w:fill="F7F7F7"/>
        <w:spacing w:line="240" w:lineRule="auto"/>
        <w:rPr>
          <w:rFonts w:cstheme="minorHAnsi"/>
          <w:b/>
          <w:noProof/>
          <w:sz w:val="24"/>
          <w:szCs w:val="24"/>
          <w:lang w:val="en-US"/>
        </w:rPr>
      </w:pPr>
      <w:r w:rsidRPr="003C7DB9">
        <w:rPr>
          <w:rFonts w:cstheme="minorHAnsi"/>
          <w:b/>
          <w:noProof/>
          <w:sz w:val="24"/>
          <w:szCs w:val="24"/>
          <w:lang w:val="en-US"/>
        </w:rPr>
        <w:t xml:space="preserve">    $returned_array = array();</w:t>
      </w:r>
    </w:p>
    <w:p w:rsidR="00B56D31" w:rsidRPr="003C7DB9" w:rsidRDefault="00B56D31" w:rsidP="00B56D31">
      <w:pPr>
        <w:shd w:val="clear" w:color="auto" w:fill="F7F7F7"/>
        <w:spacing w:line="240" w:lineRule="auto"/>
        <w:rPr>
          <w:rFonts w:cstheme="minorHAnsi"/>
          <w:b/>
          <w:noProof/>
          <w:sz w:val="24"/>
          <w:szCs w:val="24"/>
          <w:lang w:val="en-US"/>
        </w:rPr>
      </w:pPr>
      <w:r w:rsidRPr="003C7DB9">
        <w:rPr>
          <w:rFonts w:cstheme="minorHAnsi"/>
          <w:b/>
          <w:noProof/>
          <w:sz w:val="24"/>
          <w:szCs w:val="24"/>
          <w:lang w:val="en-US"/>
        </w:rPr>
        <w:t xml:space="preserve">    $k = 0;</w:t>
      </w:r>
    </w:p>
    <w:p w:rsidR="00B56D31" w:rsidRPr="003C7DB9" w:rsidRDefault="00B56D31" w:rsidP="00B56D31">
      <w:pPr>
        <w:shd w:val="clear" w:color="auto" w:fill="F7F7F7"/>
        <w:spacing w:line="240" w:lineRule="auto"/>
        <w:rPr>
          <w:rFonts w:cstheme="minorHAnsi"/>
          <w:b/>
          <w:noProof/>
          <w:sz w:val="24"/>
          <w:szCs w:val="24"/>
          <w:lang w:val="en-US"/>
        </w:rPr>
      </w:pPr>
      <w:r w:rsidRPr="003C7DB9">
        <w:rPr>
          <w:rFonts w:cstheme="minorHAnsi"/>
          <w:b/>
          <w:noProof/>
          <w:sz w:val="24"/>
          <w:szCs w:val="24"/>
          <w:lang w:val="en-US"/>
        </w:rPr>
        <w:t xml:space="preserve">    foreach ($array4convert as $value) {</w:t>
      </w:r>
    </w:p>
    <w:p w:rsidR="00B56D31" w:rsidRPr="003C7DB9" w:rsidRDefault="00B56D31" w:rsidP="00B56D31">
      <w:pPr>
        <w:shd w:val="clear" w:color="auto" w:fill="F7F7F7"/>
        <w:spacing w:line="240" w:lineRule="auto"/>
        <w:rPr>
          <w:rFonts w:cstheme="minorHAnsi"/>
          <w:b/>
          <w:noProof/>
          <w:sz w:val="24"/>
          <w:szCs w:val="24"/>
          <w:lang w:val="en-US"/>
        </w:rPr>
      </w:pPr>
      <w:r w:rsidRPr="003C7DB9">
        <w:rPr>
          <w:rFonts w:cstheme="minorHAnsi"/>
          <w:b/>
          <w:noProof/>
          <w:sz w:val="24"/>
          <w:szCs w:val="24"/>
          <w:lang w:val="en-US"/>
        </w:rPr>
        <w:t xml:space="preserve">        $returned_array[$k] = $value;</w:t>
      </w:r>
    </w:p>
    <w:p w:rsidR="00B56D31" w:rsidRPr="003C7DB9" w:rsidRDefault="00B56D31" w:rsidP="00B56D31">
      <w:pPr>
        <w:shd w:val="clear" w:color="auto" w:fill="F7F7F7"/>
        <w:spacing w:line="240" w:lineRule="auto"/>
        <w:rPr>
          <w:rFonts w:cstheme="minorHAnsi"/>
          <w:b/>
          <w:noProof/>
          <w:sz w:val="24"/>
          <w:szCs w:val="24"/>
          <w:lang w:val="en-US"/>
        </w:rPr>
      </w:pPr>
      <w:r w:rsidRPr="003C7DB9">
        <w:rPr>
          <w:rFonts w:cstheme="minorHAnsi"/>
          <w:b/>
          <w:noProof/>
          <w:sz w:val="24"/>
          <w:szCs w:val="24"/>
          <w:lang w:val="en-US"/>
        </w:rPr>
        <w:t xml:space="preserve">        $k++;</w:t>
      </w:r>
    </w:p>
    <w:p w:rsidR="00B56D31" w:rsidRPr="003C7DB9" w:rsidRDefault="00B56D31" w:rsidP="00B56D31">
      <w:pPr>
        <w:shd w:val="clear" w:color="auto" w:fill="F7F7F7"/>
        <w:spacing w:line="240" w:lineRule="auto"/>
        <w:rPr>
          <w:rFonts w:cstheme="minorHAnsi"/>
          <w:b/>
          <w:noProof/>
          <w:sz w:val="24"/>
          <w:szCs w:val="24"/>
          <w:lang w:val="en-US"/>
        </w:rPr>
      </w:pPr>
      <w:r w:rsidRPr="003C7DB9">
        <w:rPr>
          <w:rFonts w:cstheme="minorHAnsi"/>
          <w:b/>
          <w:noProof/>
          <w:sz w:val="24"/>
          <w:szCs w:val="24"/>
          <w:lang w:val="en-US"/>
        </w:rPr>
        <w:t xml:space="preserve">    }</w:t>
      </w:r>
    </w:p>
    <w:p w:rsidR="00B56D31" w:rsidRPr="003C7DB9" w:rsidRDefault="00B56D31" w:rsidP="00B56D31">
      <w:pPr>
        <w:shd w:val="clear" w:color="auto" w:fill="F7F7F7"/>
        <w:spacing w:line="240" w:lineRule="auto"/>
        <w:rPr>
          <w:rFonts w:cstheme="minorHAnsi"/>
          <w:b/>
          <w:noProof/>
          <w:sz w:val="24"/>
          <w:szCs w:val="24"/>
          <w:lang w:val="en-US"/>
        </w:rPr>
      </w:pPr>
      <w:r w:rsidRPr="003C7DB9">
        <w:rPr>
          <w:rFonts w:cstheme="minorHAnsi"/>
          <w:b/>
          <w:noProof/>
          <w:sz w:val="24"/>
          <w:szCs w:val="24"/>
          <w:lang w:val="en-US"/>
        </w:rPr>
        <w:t xml:space="preserve">    return $returned_array;</w:t>
      </w:r>
    </w:p>
    <w:p w:rsidR="00B56D31" w:rsidRPr="003C7DB9" w:rsidRDefault="00B56D31" w:rsidP="00B56D31">
      <w:pPr>
        <w:shd w:val="clear" w:color="auto" w:fill="F7F7F7"/>
        <w:spacing w:line="240" w:lineRule="auto"/>
        <w:rPr>
          <w:rFonts w:cstheme="minorHAnsi"/>
          <w:b/>
          <w:noProof/>
          <w:sz w:val="24"/>
          <w:szCs w:val="24"/>
          <w:lang w:val="en-US"/>
        </w:rPr>
      </w:pPr>
      <w:r w:rsidRPr="003C7DB9">
        <w:rPr>
          <w:rFonts w:cstheme="minorHAnsi"/>
          <w:b/>
          <w:noProof/>
          <w:sz w:val="24"/>
          <w:szCs w:val="24"/>
          <w:lang w:val="en-US"/>
        </w:rPr>
        <w:t>}</w:t>
      </w:r>
    </w:p>
    <w:p w:rsidR="00B56D31" w:rsidRPr="003C7DB9" w:rsidRDefault="00B56D31" w:rsidP="00B56D31">
      <w:pPr>
        <w:shd w:val="clear" w:color="auto" w:fill="F7F7F7"/>
        <w:spacing w:line="240" w:lineRule="auto"/>
        <w:rPr>
          <w:rFonts w:cstheme="minorHAnsi"/>
          <w:b/>
          <w:noProof/>
          <w:sz w:val="24"/>
          <w:szCs w:val="24"/>
          <w:lang w:val="en-US"/>
        </w:rPr>
      </w:pPr>
    </w:p>
    <w:p w:rsidR="00B56D31" w:rsidRPr="003C7DB9" w:rsidRDefault="00B56D31" w:rsidP="00B56D31">
      <w:pPr>
        <w:shd w:val="clear" w:color="auto" w:fill="F7F7F7"/>
        <w:spacing w:line="240" w:lineRule="auto"/>
        <w:rPr>
          <w:rFonts w:cstheme="minorHAnsi"/>
          <w:b/>
          <w:noProof/>
          <w:sz w:val="24"/>
          <w:szCs w:val="24"/>
          <w:lang w:val="en-US"/>
        </w:rPr>
      </w:pPr>
      <w:r w:rsidRPr="003C7DB9">
        <w:rPr>
          <w:rFonts w:cstheme="minorHAnsi"/>
          <w:b/>
          <w:noProof/>
          <w:sz w:val="24"/>
          <w:szCs w:val="24"/>
          <w:lang w:val="en-US"/>
        </w:rPr>
        <w:t>$without_empty_keys = convertArray($show_arr);</w:t>
      </w:r>
    </w:p>
    <w:p w:rsidR="00B56D31" w:rsidRPr="003C7DB9" w:rsidRDefault="00B56D31" w:rsidP="00B56D31">
      <w:pPr>
        <w:shd w:val="clear" w:color="auto" w:fill="F7F7F7"/>
        <w:spacing w:line="240" w:lineRule="auto"/>
        <w:rPr>
          <w:rFonts w:cstheme="minorHAnsi"/>
          <w:b/>
          <w:noProof/>
          <w:sz w:val="24"/>
          <w:szCs w:val="24"/>
          <w:lang w:val="en-US"/>
        </w:rPr>
      </w:pPr>
    </w:p>
    <w:p w:rsidR="00B56D31" w:rsidRPr="003C7DB9" w:rsidRDefault="00B56D31" w:rsidP="00B56D31">
      <w:pPr>
        <w:shd w:val="clear" w:color="auto" w:fill="F7F7F7"/>
        <w:spacing w:line="240" w:lineRule="auto"/>
        <w:rPr>
          <w:rFonts w:cstheme="minorHAnsi"/>
          <w:b/>
          <w:noProof/>
          <w:sz w:val="24"/>
          <w:szCs w:val="24"/>
          <w:lang w:val="en-US"/>
        </w:rPr>
      </w:pPr>
      <w:r w:rsidRPr="003C7DB9">
        <w:rPr>
          <w:rFonts w:cstheme="minorHAnsi"/>
          <w:b/>
          <w:noProof/>
          <w:sz w:val="24"/>
          <w:szCs w:val="24"/>
          <w:lang w:val="en-US"/>
        </w:rPr>
        <w:lastRenderedPageBreak/>
        <w:t>foreach ($without_empty_keys as $key =&gt; $string) {</w:t>
      </w:r>
    </w:p>
    <w:p w:rsidR="00B56D31" w:rsidRPr="003C7DB9" w:rsidRDefault="00B56D31" w:rsidP="00B56D31">
      <w:pPr>
        <w:shd w:val="clear" w:color="auto" w:fill="F7F7F7"/>
        <w:spacing w:line="240" w:lineRule="auto"/>
        <w:rPr>
          <w:rFonts w:cstheme="minorHAnsi"/>
          <w:b/>
          <w:noProof/>
          <w:sz w:val="24"/>
          <w:szCs w:val="24"/>
          <w:lang w:val="en-US"/>
        </w:rPr>
      </w:pPr>
    </w:p>
    <w:p w:rsidR="00B56D31" w:rsidRPr="003C7DB9" w:rsidRDefault="00B56D31" w:rsidP="00B56D31">
      <w:pPr>
        <w:shd w:val="clear" w:color="auto" w:fill="F7F7F7"/>
        <w:spacing w:line="240" w:lineRule="auto"/>
        <w:rPr>
          <w:rFonts w:cstheme="minorHAnsi"/>
          <w:b/>
          <w:noProof/>
          <w:sz w:val="24"/>
          <w:szCs w:val="24"/>
          <w:lang w:val="en-US"/>
        </w:rPr>
      </w:pPr>
      <w:r w:rsidRPr="003C7DB9">
        <w:rPr>
          <w:rFonts w:cstheme="minorHAnsi"/>
          <w:b/>
          <w:noProof/>
          <w:sz w:val="24"/>
          <w:szCs w:val="24"/>
          <w:lang w:val="en-US"/>
        </w:rPr>
        <w:t xml:space="preserve">    $result = "INSERT INTO combinations (digit1, digit2, digit3, digit4, digit5, digit6)</w:t>
      </w:r>
    </w:p>
    <w:p w:rsidR="00B56D31" w:rsidRPr="003C7DB9" w:rsidRDefault="00B56D31" w:rsidP="00B56D31">
      <w:pPr>
        <w:shd w:val="clear" w:color="auto" w:fill="F7F7F7"/>
        <w:spacing w:line="240" w:lineRule="auto"/>
        <w:rPr>
          <w:rFonts w:cstheme="minorHAnsi"/>
          <w:b/>
          <w:noProof/>
          <w:sz w:val="24"/>
          <w:szCs w:val="24"/>
          <w:lang w:val="en-US"/>
        </w:rPr>
      </w:pPr>
      <w:r w:rsidRPr="003C7DB9">
        <w:rPr>
          <w:rFonts w:cstheme="minorHAnsi"/>
          <w:b/>
          <w:noProof/>
          <w:sz w:val="24"/>
          <w:szCs w:val="24"/>
          <w:lang w:val="en-US"/>
        </w:rPr>
        <w:t xml:space="preserve"> VALUES ('$string[0]', '$string[1]', '$string[2]', '$string[3]', '$string[4]', '$string[5]')";</w:t>
      </w:r>
    </w:p>
    <w:p w:rsidR="00B56D31" w:rsidRPr="003C7DB9" w:rsidRDefault="00B56D31" w:rsidP="00B56D31">
      <w:pPr>
        <w:shd w:val="clear" w:color="auto" w:fill="F7F7F7"/>
        <w:spacing w:line="240" w:lineRule="auto"/>
        <w:rPr>
          <w:rFonts w:cstheme="minorHAnsi"/>
          <w:b/>
          <w:noProof/>
          <w:sz w:val="24"/>
          <w:szCs w:val="24"/>
          <w:lang w:val="en-US"/>
        </w:rPr>
      </w:pPr>
    </w:p>
    <w:p w:rsidR="00B56D31" w:rsidRPr="003C7DB9" w:rsidRDefault="00B56D31" w:rsidP="00B56D31">
      <w:pPr>
        <w:shd w:val="clear" w:color="auto" w:fill="F7F7F7"/>
        <w:spacing w:line="240" w:lineRule="auto"/>
        <w:rPr>
          <w:rFonts w:cstheme="minorHAnsi"/>
          <w:b/>
          <w:noProof/>
          <w:sz w:val="24"/>
          <w:szCs w:val="24"/>
          <w:lang w:val="en-US"/>
        </w:rPr>
      </w:pPr>
      <w:r w:rsidRPr="003C7DB9">
        <w:rPr>
          <w:rFonts w:cstheme="minorHAnsi"/>
          <w:b/>
          <w:noProof/>
          <w:sz w:val="24"/>
          <w:szCs w:val="24"/>
          <w:lang w:val="en-US"/>
        </w:rPr>
        <w:t xml:space="preserve">    if (mysqli_query($connection, $result)) {</w:t>
      </w:r>
    </w:p>
    <w:p w:rsidR="00B56D31" w:rsidRPr="003C7DB9" w:rsidRDefault="00B56D31" w:rsidP="00B56D31">
      <w:pPr>
        <w:shd w:val="clear" w:color="auto" w:fill="F7F7F7"/>
        <w:spacing w:line="240" w:lineRule="auto"/>
        <w:rPr>
          <w:rFonts w:cstheme="minorHAnsi"/>
          <w:b/>
          <w:noProof/>
          <w:sz w:val="24"/>
          <w:szCs w:val="24"/>
          <w:lang w:val="en-US"/>
        </w:rPr>
      </w:pPr>
      <w:r w:rsidRPr="003C7DB9">
        <w:rPr>
          <w:rFonts w:cstheme="minorHAnsi"/>
          <w:b/>
          <w:noProof/>
          <w:sz w:val="24"/>
          <w:szCs w:val="24"/>
          <w:lang w:val="en-US"/>
        </w:rPr>
        <w:t xml:space="preserve">        echo "Records inserted successfully.";</w:t>
      </w:r>
    </w:p>
    <w:p w:rsidR="00B56D31" w:rsidRPr="003C7DB9" w:rsidRDefault="00B56D31" w:rsidP="00B56D31">
      <w:pPr>
        <w:shd w:val="clear" w:color="auto" w:fill="F7F7F7"/>
        <w:spacing w:line="240" w:lineRule="auto"/>
        <w:rPr>
          <w:rFonts w:cstheme="minorHAnsi"/>
          <w:b/>
          <w:noProof/>
          <w:sz w:val="24"/>
          <w:szCs w:val="24"/>
          <w:lang w:val="en-US"/>
        </w:rPr>
      </w:pPr>
      <w:r w:rsidRPr="003C7DB9">
        <w:rPr>
          <w:rFonts w:cstheme="minorHAnsi"/>
          <w:b/>
          <w:noProof/>
          <w:sz w:val="24"/>
          <w:szCs w:val="24"/>
          <w:lang w:val="en-US"/>
        </w:rPr>
        <w:t xml:space="preserve">    } else {</w:t>
      </w:r>
    </w:p>
    <w:p w:rsidR="00B56D31" w:rsidRPr="003C7DB9" w:rsidRDefault="00B56D31" w:rsidP="00B56D31">
      <w:pPr>
        <w:shd w:val="clear" w:color="auto" w:fill="F7F7F7"/>
        <w:spacing w:line="240" w:lineRule="auto"/>
        <w:rPr>
          <w:rFonts w:cstheme="minorHAnsi"/>
          <w:b/>
          <w:noProof/>
          <w:sz w:val="24"/>
          <w:szCs w:val="24"/>
          <w:lang w:val="en-US"/>
        </w:rPr>
      </w:pPr>
      <w:r w:rsidRPr="003C7DB9">
        <w:rPr>
          <w:rFonts w:cstheme="minorHAnsi"/>
          <w:b/>
          <w:noProof/>
          <w:sz w:val="24"/>
          <w:szCs w:val="24"/>
          <w:lang w:val="en-US"/>
        </w:rPr>
        <w:t xml:space="preserve">        echo "ERROR: Could not able to execute $result. " . mysqli_error($connection);</w:t>
      </w:r>
    </w:p>
    <w:p w:rsidR="00B56D31" w:rsidRPr="003C7DB9" w:rsidRDefault="00B56D31" w:rsidP="00B56D31">
      <w:pPr>
        <w:shd w:val="clear" w:color="auto" w:fill="F7F7F7"/>
        <w:spacing w:line="240" w:lineRule="auto"/>
        <w:rPr>
          <w:rFonts w:cstheme="minorHAnsi"/>
          <w:b/>
          <w:noProof/>
          <w:sz w:val="24"/>
          <w:szCs w:val="24"/>
          <w:lang w:val="en-US"/>
        </w:rPr>
      </w:pPr>
      <w:r w:rsidRPr="003C7DB9">
        <w:rPr>
          <w:rFonts w:cstheme="minorHAnsi"/>
          <w:b/>
          <w:noProof/>
          <w:sz w:val="24"/>
          <w:szCs w:val="24"/>
          <w:lang w:val="en-US"/>
        </w:rPr>
        <w:t xml:space="preserve">    }</w:t>
      </w:r>
    </w:p>
    <w:p w:rsidR="00B56D31" w:rsidRPr="003C7DB9" w:rsidRDefault="00B56D31" w:rsidP="00B56D31">
      <w:pPr>
        <w:shd w:val="clear" w:color="auto" w:fill="F7F7F7"/>
        <w:spacing w:line="240" w:lineRule="auto"/>
        <w:rPr>
          <w:rFonts w:cstheme="minorHAnsi"/>
          <w:b/>
          <w:noProof/>
          <w:sz w:val="24"/>
          <w:szCs w:val="24"/>
          <w:lang w:val="en-US"/>
        </w:rPr>
      </w:pPr>
    </w:p>
    <w:p w:rsidR="00B56D31" w:rsidRPr="003C7DB9" w:rsidRDefault="00B56D31" w:rsidP="00B56D31">
      <w:pPr>
        <w:shd w:val="clear" w:color="auto" w:fill="F7F7F7"/>
        <w:spacing w:line="240" w:lineRule="auto"/>
        <w:rPr>
          <w:rFonts w:cstheme="minorHAnsi"/>
          <w:b/>
          <w:noProof/>
          <w:sz w:val="24"/>
          <w:szCs w:val="24"/>
          <w:lang w:val="en-US"/>
        </w:rPr>
      </w:pPr>
      <w:r w:rsidRPr="003C7DB9">
        <w:rPr>
          <w:rFonts w:cstheme="minorHAnsi"/>
          <w:b/>
          <w:noProof/>
          <w:sz w:val="24"/>
          <w:szCs w:val="24"/>
          <w:lang w:val="en-US"/>
        </w:rPr>
        <w:t>}</w:t>
      </w:r>
    </w:p>
    <w:p w:rsidR="004C1622" w:rsidRPr="003C7DB9" w:rsidRDefault="00B56D31" w:rsidP="00B56D31">
      <w:pPr>
        <w:shd w:val="clear" w:color="auto" w:fill="F7F7F7"/>
        <w:spacing w:line="240" w:lineRule="auto"/>
        <w:rPr>
          <w:rFonts w:cstheme="minorHAnsi"/>
          <w:b/>
          <w:noProof/>
          <w:sz w:val="24"/>
          <w:szCs w:val="24"/>
          <w:lang w:val="en-US"/>
        </w:rPr>
      </w:pPr>
      <w:r w:rsidRPr="003C7DB9">
        <w:rPr>
          <w:rFonts w:cstheme="minorHAnsi"/>
          <w:b/>
          <w:noProof/>
          <w:sz w:val="24"/>
          <w:szCs w:val="24"/>
          <w:lang w:val="en-US"/>
        </w:rPr>
        <w:t>mysqli_close($connection);</w:t>
      </w:r>
    </w:p>
    <w:p w:rsidR="004C1622" w:rsidRPr="003C7DB9" w:rsidRDefault="004C1622" w:rsidP="00B56D31">
      <w:pPr>
        <w:shd w:val="clear" w:color="auto" w:fill="F7F7F7"/>
        <w:spacing w:line="240" w:lineRule="auto"/>
        <w:rPr>
          <w:rFonts w:cstheme="minorHAnsi"/>
          <w:b/>
          <w:noProof/>
          <w:sz w:val="24"/>
          <w:szCs w:val="24"/>
          <w:lang w:val="en-US"/>
        </w:rPr>
      </w:pPr>
    </w:p>
    <w:p w:rsidR="004C1622" w:rsidRPr="001062D9" w:rsidRDefault="004C1622" w:rsidP="004C1622">
      <w:pPr>
        <w:shd w:val="clear" w:color="auto" w:fill="F7F7F7"/>
        <w:spacing w:line="240" w:lineRule="auto"/>
        <w:rPr>
          <w:rFonts w:cstheme="minorHAnsi"/>
          <w:noProof/>
          <w:color w:val="E36C0A" w:themeColor="accent6" w:themeShade="BF"/>
          <w:sz w:val="24"/>
          <w:szCs w:val="24"/>
        </w:rPr>
      </w:pPr>
      <w:r w:rsidRPr="001062D9">
        <w:rPr>
          <w:rFonts w:ascii="Arial Black" w:hAnsi="Arial Black" w:cs="Arial"/>
          <w:noProof/>
          <w:color w:val="E36C0A" w:themeColor="accent6" w:themeShade="BF"/>
          <w:sz w:val="32"/>
          <w:szCs w:val="32"/>
          <w:u w:val="single"/>
        </w:rPr>
        <w:t>Вставка чисел (</w:t>
      </w:r>
      <w:r w:rsidRPr="003C7DB9">
        <w:rPr>
          <w:rFonts w:ascii="Arial Black" w:hAnsi="Arial Black" w:cs="Arial"/>
          <w:noProof/>
          <w:color w:val="E36C0A" w:themeColor="accent6" w:themeShade="BF"/>
          <w:sz w:val="32"/>
          <w:szCs w:val="32"/>
          <w:u w:val="single"/>
          <w:lang w:val="en-US"/>
        </w:rPr>
        <w:t>int</w:t>
      </w:r>
      <w:r w:rsidRPr="001062D9">
        <w:rPr>
          <w:rFonts w:ascii="Arial Black" w:hAnsi="Arial Black" w:cs="Arial"/>
          <w:noProof/>
          <w:color w:val="E36C0A" w:themeColor="accent6" w:themeShade="BF"/>
          <w:sz w:val="32"/>
          <w:szCs w:val="32"/>
          <w:u w:val="single"/>
        </w:rPr>
        <w:t xml:space="preserve">) в таблицу Базы данных </w:t>
      </w:r>
      <w:r w:rsidRPr="003C7DB9">
        <w:rPr>
          <w:rFonts w:ascii="Arial Black" w:hAnsi="Arial Black" w:cs="Arial"/>
          <w:noProof/>
          <w:color w:val="E36C0A" w:themeColor="accent6" w:themeShade="BF"/>
          <w:sz w:val="32"/>
          <w:szCs w:val="32"/>
          <w:u w:val="single"/>
          <w:lang w:val="en-US"/>
        </w:rPr>
        <w:t>MySQL</w:t>
      </w:r>
    </w:p>
    <w:p w:rsidR="00C06959" w:rsidRPr="001062D9" w:rsidRDefault="004C1622" w:rsidP="00B56D31">
      <w:pPr>
        <w:shd w:val="clear" w:color="auto" w:fill="F7F7F7"/>
        <w:spacing w:line="240" w:lineRule="auto"/>
        <w:rPr>
          <w:rFonts w:cstheme="minorHAnsi"/>
          <w:noProof/>
          <w:color w:val="000000"/>
          <w:sz w:val="24"/>
          <w:szCs w:val="24"/>
        </w:rPr>
      </w:pPr>
      <w:r w:rsidRPr="001062D9">
        <w:rPr>
          <w:rFonts w:cstheme="minorHAnsi"/>
          <w:noProof/>
          <w:sz w:val="24"/>
          <w:szCs w:val="24"/>
        </w:rPr>
        <w:t xml:space="preserve">Отличается от вставки данных в виде строк лишь тем, что в </w:t>
      </w:r>
      <w:r w:rsidRPr="003C7DB9">
        <w:rPr>
          <w:rFonts w:cstheme="minorHAnsi"/>
          <w:b/>
          <w:noProof/>
          <w:sz w:val="24"/>
          <w:szCs w:val="24"/>
          <w:lang w:val="en-US"/>
        </w:rPr>
        <w:t>VALUES</w:t>
      </w:r>
      <w:r w:rsidRPr="001062D9">
        <w:rPr>
          <w:rFonts w:cstheme="minorHAnsi"/>
          <w:noProof/>
          <w:sz w:val="24"/>
          <w:szCs w:val="24"/>
        </w:rPr>
        <w:t xml:space="preserve"> мы не берем значения в скобки</w:t>
      </w:r>
      <w:r w:rsidR="00FD652E" w:rsidRPr="001062D9">
        <w:rPr>
          <w:rFonts w:cstheme="minorHAnsi"/>
          <w:noProof/>
          <w:sz w:val="24"/>
          <w:szCs w:val="24"/>
        </w:rPr>
        <w:t xml:space="preserve">. В скобки нужно брать только строки </w:t>
      </w:r>
      <w:r w:rsidR="00FD652E" w:rsidRPr="001062D9">
        <w:rPr>
          <w:rFonts w:cstheme="minorHAnsi"/>
          <w:b/>
          <w:noProof/>
          <w:color w:val="000000"/>
          <w:sz w:val="24"/>
          <w:szCs w:val="24"/>
        </w:rPr>
        <w:t>'</w:t>
      </w:r>
      <w:r w:rsidR="00FD652E" w:rsidRPr="003C7DB9">
        <w:rPr>
          <w:rFonts w:cstheme="minorHAnsi"/>
          <w:b/>
          <w:noProof/>
          <w:color w:val="000000"/>
          <w:sz w:val="24"/>
          <w:szCs w:val="24"/>
          <w:lang w:val="en-US"/>
        </w:rPr>
        <w:t>Peter</w:t>
      </w:r>
      <w:r w:rsidR="00FD652E" w:rsidRPr="001062D9">
        <w:rPr>
          <w:rFonts w:cstheme="minorHAnsi"/>
          <w:b/>
          <w:noProof/>
          <w:color w:val="000000"/>
          <w:sz w:val="24"/>
          <w:szCs w:val="24"/>
        </w:rPr>
        <w:t>', '</w:t>
      </w:r>
      <w:r w:rsidR="00FD652E" w:rsidRPr="003C7DB9">
        <w:rPr>
          <w:rFonts w:cstheme="minorHAnsi"/>
          <w:b/>
          <w:noProof/>
          <w:color w:val="000000"/>
          <w:sz w:val="24"/>
          <w:szCs w:val="24"/>
          <w:lang w:val="en-US"/>
        </w:rPr>
        <w:t>Parker</w:t>
      </w:r>
      <w:r w:rsidR="00FD652E" w:rsidRPr="001062D9">
        <w:rPr>
          <w:rFonts w:cstheme="minorHAnsi"/>
          <w:b/>
          <w:noProof/>
          <w:color w:val="000000"/>
          <w:sz w:val="24"/>
          <w:szCs w:val="24"/>
        </w:rPr>
        <w:t>', '</w:t>
      </w:r>
      <w:r w:rsidR="00FD652E" w:rsidRPr="003C7DB9">
        <w:rPr>
          <w:rFonts w:cstheme="minorHAnsi"/>
          <w:b/>
          <w:noProof/>
          <w:color w:val="000000"/>
          <w:sz w:val="24"/>
          <w:szCs w:val="24"/>
          <w:lang w:val="en-US"/>
        </w:rPr>
        <w:t>peterparker</w:t>
      </w:r>
      <w:r w:rsidR="00FD652E" w:rsidRPr="001062D9">
        <w:rPr>
          <w:rFonts w:cstheme="minorHAnsi"/>
          <w:b/>
          <w:noProof/>
          <w:color w:val="000000"/>
          <w:sz w:val="24"/>
          <w:szCs w:val="24"/>
        </w:rPr>
        <w:t>@</w:t>
      </w:r>
      <w:r w:rsidR="00FD652E" w:rsidRPr="003C7DB9">
        <w:rPr>
          <w:rFonts w:cstheme="minorHAnsi"/>
          <w:b/>
          <w:noProof/>
          <w:color w:val="000000"/>
          <w:sz w:val="24"/>
          <w:szCs w:val="24"/>
          <w:lang w:val="en-US"/>
        </w:rPr>
        <w:t>mail</w:t>
      </w:r>
      <w:r w:rsidR="00FD652E" w:rsidRPr="001062D9">
        <w:rPr>
          <w:rFonts w:cstheme="minorHAnsi"/>
          <w:b/>
          <w:noProof/>
          <w:color w:val="000000"/>
          <w:sz w:val="24"/>
          <w:szCs w:val="24"/>
        </w:rPr>
        <w:t>.</w:t>
      </w:r>
      <w:r w:rsidR="00FD652E" w:rsidRPr="003C7DB9">
        <w:rPr>
          <w:rFonts w:cstheme="minorHAnsi"/>
          <w:b/>
          <w:noProof/>
          <w:color w:val="000000"/>
          <w:sz w:val="24"/>
          <w:szCs w:val="24"/>
          <w:lang w:val="en-US"/>
        </w:rPr>
        <w:t>com</w:t>
      </w:r>
      <w:r w:rsidR="00FD652E" w:rsidRPr="001062D9">
        <w:rPr>
          <w:rFonts w:cstheme="minorHAnsi"/>
          <w:b/>
          <w:noProof/>
          <w:color w:val="000000"/>
          <w:sz w:val="24"/>
          <w:szCs w:val="24"/>
        </w:rPr>
        <w:t xml:space="preserve">', </w:t>
      </w:r>
      <w:r w:rsidR="00FD652E" w:rsidRPr="001062D9">
        <w:rPr>
          <w:rFonts w:cstheme="minorHAnsi"/>
          <w:noProof/>
          <w:color w:val="000000"/>
          <w:sz w:val="24"/>
          <w:szCs w:val="24"/>
        </w:rPr>
        <w:t xml:space="preserve">но никак не - </w:t>
      </w:r>
      <w:r w:rsidR="00FD652E" w:rsidRPr="001062D9">
        <w:rPr>
          <w:rFonts w:cstheme="minorHAnsi"/>
          <w:b/>
          <w:noProof/>
          <w:color w:val="000000"/>
          <w:sz w:val="24"/>
          <w:szCs w:val="24"/>
        </w:rPr>
        <w:t>$</w:t>
      </w:r>
      <w:r w:rsidR="00FD652E" w:rsidRPr="003C7DB9">
        <w:rPr>
          <w:rFonts w:cstheme="minorHAnsi"/>
          <w:b/>
          <w:noProof/>
          <w:color w:val="000000"/>
          <w:sz w:val="24"/>
          <w:szCs w:val="24"/>
          <w:lang w:val="en-US"/>
        </w:rPr>
        <w:t>id</w:t>
      </w:r>
      <w:r w:rsidR="00FD652E" w:rsidRPr="001062D9">
        <w:rPr>
          <w:rFonts w:cstheme="minorHAnsi"/>
          <w:b/>
          <w:noProof/>
          <w:color w:val="000000"/>
          <w:sz w:val="24"/>
          <w:szCs w:val="24"/>
        </w:rPr>
        <w:t xml:space="preserve">, </w:t>
      </w:r>
      <w:r w:rsidR="00FD652E" w:rsidRPr="001062D9">
        <w:rPr>
          <w:rFonts w:cstheme="minorHAnsi"/>
          <w:noProof/>
          <w:color w:val="000000"/>
          <w:sz w:val="24"/>
          <w:szCs w:val="24"/>
        </w:rPr>
        <w:t>в который вложен массив с числами.</w:t>
      </w:r>
      <w:r w:rsidR="00C06959" w:rsidRPr="001062D9">
        <w:rPr>
          <w:rFonts w:cstheme="minorHAnsi"/>
          <w:noProof/>
          <w:color w:val="000000"/>
          <w:sz w:val="24"/>
          <w:szCs w:val="24"/>
        </w:rPr>
        <w:t xml:space="preserve"> </w:t>
      </w:r>
    </w:p>
    <w:p w:rsidR="00C06959" w:rsidRPr="003C7DB9" w:rsidRDefault="00C06959" w:rsidP="00C06959">
      <w:pPr>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FFFFFF"/>
          <w:sz w:val="20"/>
          <w:szCs w:val="20"/>
          <w:lang w:val="en-US" w:eastAsia="ru-RU"/>
        </w:rPr>
      </w:pPr>
      <w:r w:rsidRPr="003C7DB9">
        <w:rPr>
          <w:rFonts w:ascii="Courier New" w:eastAsia="Times New Roman" w:hAnsi="Courier New" w:cs="Courier New"/>
          <w:noProof/>
          <w:color w:val="FF80E1"/>
          <w:sz w:val="20"/>
          <w:szCs w:val="20"/>
          <w:lang w:val="en-US" w:eastAsia="ru-RU"/>
        </w:rPr>
        <w:t xml:space="preserve">$id_pupils </w:t>
      </w:r>
      <w:r w:rsidR="008006C7" w:rsidRPr="003C7DB9">
        <w:rPr>
          <w:rFonts w:ascii="Courier New" w:eastAsia="Times New Roman" w:hAnsi="Courier New" w:cs="Courier New"/>
          <w:noProof/>
          <w:color w:val="FF9D00"/>
          <w:sz w:val="20"/>
          <w:szCs w:val="20"/>
          <w:lang w:val="en-US" w:eastAsia="ru-RU"/>
        </w:rPr>
        <w:t xml:space="preserve">= </w:t>
      </w:r>
      <w:r w:rsidRPr="003C7DB9">
        <w:rPr>
          <w:rFonts w:ascii="Courier New" w:eastAsia="Times New Roman" w:hAnsi="Courier New" w:cs="Courier New"/>
          <w:noProof/>
          <w:color w:val="FF9D00"/>
          <w:sz w:val="20"/>
          <w:szCs w:val="20"/>
          <w:lang w:val="en-US" w:eastAsia="ru-RU"/>
        </w:rPr>
        <w:t>array</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FF628C"/>
          <w:sz w:val="20"/>
          <w:szCs w:val="20"/>
          <w:lang w:val="en-US" w:eastAsia="ru-RU"/>
        </w:rPr>
        <w:t>1</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FF628C"/>
          <w:sz w:val="20"/>
          <w:szCs w:val="20"/>
          <w:lang w:val="en-US" w:eastAsia="ru-RU"/>
        </w:rPr>
        <w:t>2</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FF628C"/>
          <w:sz w:val="20"/>
          <w:szCs w:val="20"/>
          <w:lang w:val="en-US" w:eastAsia="ru-RU"/>
        </w:rPr>
        <w:t>3</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FF628C"/>
          <w:sz w:val="20"/>
          <w:szCs w:val="20"/>
          <w:lang w:val="en-US" w:eastAsia="ru-RU"/>
        </w:rPr>
        <w:t>4</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FF628C"/>
          <w:sz w:val="20"/>
          <w:szCs w:val="20"/>
          <w:lang w:val="en-US" w:eastAsia="ru-RU"/>
        </w:rPr>
        <w:t>5</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FF628C"/>
          <w:sz w:val="20"/>
          <w:szCs w:val="20"/>
          <w:lang w:val="en-US" w:eastAsia="ru-RU"/>
        </w:rPr>
        <w:t>6</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FF628C"/>
          <w:sz w:val="20"/>
          <w:szCs w:val="20"/>
          <w:lang w:val="en-US" w:eastAsia="ru-RU"/>
        </w:rPr>
        <w:t>7</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FF628C"/>
          <w:sz w:val="20"/>
          <w:szCs w:val="20"/>
          <w:lang w:val="en-US" w:eastAsia="ru-RU"/>
        </w:rPr>
        <w:t>8</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FF628C"/>
          <w:sz w:val="20"/>
          <w:szCs w:val="20"/>
          <w:lang w:val="en-US" w:eastAsia="ru-RU"/>
        </w:rPr>
        <w:t>9</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FF628C"/>
          <w:sz w:val="20"/>
          <w:szCs w:val="20"/>
          <w:lang w:val="en-US" w:eastAsia="ru-RU"/>
        </w:rPr>
        <w:t>10</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FF628C"/>
          <w:sz w:val="20"/>
          <w:szCs w:val="20"/>
          <w:lang w:val="en-US" w:eastAsia="ru-RU"/>
        </w:rPr>
        <w:t>11</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FF628C"/>
          <w:sz w:val="20"/>
          <w:szCs w:val="20"/>
          <w:lang w:val="en-US" w:eastAsia="ru-RU"/>
        </w:rPr>
        <w:t>12</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FF628C"/>
          <w:sz w:val="20"/>
          <w:szCs w:val="20"/>
          <w:lang w:val="en-US" w:eastAsia="ru-RU"/>
        </w:rPr>
        <w:t>13</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FF628C"/>
          <w:sz w:val="20"/>
          <w:szCs w:val="20"/>
          <w:lang w:val="en-US" w:eastAsia="ru-RU"/>
        </w:rPr>
        <w:t>14</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FF628C"/>
          <w:sz w:val="20"/>
          <w:szCs w:val="20"/>
          <w:lang w:val="en-US" w:eastAsia="ru-RU"/>
        </w:rPr>
        <w:t>15</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FF628C"/>
          <w:sz w:val="20"/>
          <w:szCs w:val="20"/>
          <w:lang w:val="en-US" w:eastAsia="ru-RU"/>
        </w:rPr>
        <w:t>16</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FF628C"/>
          <w:sz w:val="20"/>
          <w:szCs w:val="20"/>
          <w:lang w:val="en-US" w:eastAsia="ru-RU"/>
        </w:rPr>
        <w:t>17</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FF628C"/>
          <w:sz w:val="20"/>
          <w:szCs w:val="20"/>
          <w:lang w:val="en-US" w:eastAsia="ru-RU"/>
        </w:rPr>
        <w:t>18</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FF628C"/>
          <w:sz w:val="20"/>
          <w:szCs w:val="20"/>
          <w:lang w:val="en-US" w:eastAsia="ru-RU"/>
        </w:rPr>
        <w:t>19</w:t>
      </w:r>
      <w:r w:rsidRPr="003C7DB9">
        <w:rPr>
          <w:rFonts w:ascii="Courier New" w:eastAsia="Times New Roman" w:hAnsi="Courier New" w:cs="Courier New"/>
          <w:noProof/>
          <w:color w:val="E1EFFF"/>
          <w:sz w:val="20"/>
          <w:szCs w:val="20"/>
          <w:lang w:val="en-US" w:eastAsia="ru-RU"/>
        </w:rPr>
        <w:t>),</w:t>
      </w:r>
    </w:p>
    <w:p w:rsidR="00C06959" w:rsidRPr="003C7DB9" w:rsidRDefault="00C06959" w:rsidP="00B56D31">
      <w:pPr>
        <w:shd w:val="clear" w:color="auto" w:fill="F7F7F7"/>
        <w:spacing w:line="240" w:lineRule="auto"/>
        <w:rPr>
          <w:rFonts w:cstheme="minorHAnsi"/>
          <w:noProof/>
          <w:color w:val="000000"/>
          <w:sz w:val="24"/>
          <w:szCs w:val="24"/>
          <w:lang w:val="en-US"/>
        </w:rPr>
      </w:pPr>
    </w:p>
    <w:p w:rsidR="00C06959" w:rsidRPr="003C7DB9" w:rsidRDefault="00C06959" w:rsidP="00C06959">
      <w:pPr>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FFFFFF"/>
          <w:sz w:val="20"/>
          <w:szCs w:val="20"/>
          <w:lang w:val="en-US" w:eastAsia="ru-RU"/>
        </w:rPr>
      </w:pPr>
      <w:r w:rsidRPr="003C7DB9">
        <w:rPr>
          <w:rFonts w:ascii="Courier New" w:eastAsia="Times New Roman" w:hAnsi="Courier New" w:cs="Courier New"/>
          <w:noProof/>
          <w:color w:val="FF9D00"/>
          <w:sz w:val="20"/>
          <w:szCs w:val="20"/>
          <w:lang w:val="en-US" w:eastAsia="ru-RU"/>
        </w:rPr>
        <w:t>foreach</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FF80E1"/>
          <w:sz w:val="20"/>
          <w:szCs w:val="20"/>
          <w:lang w:val="en-US" w:eastAsia="ru-RU"/>
        </w:rPr>
        <w:t xml:space="preserve">$id_pupils </w:t>
      </w:r>
      <w:r w:rsidRPr="003C7DB9">
        <w:rPr>
          <w:rFonts w:ascii="Courier New" w:eastAsia="Times New Roman" w:hAnsi="Courier New" w:cs="Courier New"/>
          <w:noProof/>
          <w:color w:val="FF9D00"/>
          <w:sz w:val="20"/>
          <w:szCs w:val="20"/>
          <w:lang w:val="en-US" w:eastAsia="ru-RU"/>
        </w:rPr>
        <w:t xml:space="preserve">as </w:t>
      </w:r>
      <w:r w:rsidRPr="003C7DB9">
        <w:rPr>
          <w:rFonts w:ascii="Courier New" w:eastAsia="Times New Roman" w:hAnsi="Courier New" w:cs="Courier New"/>
          <w:noProof/>
          <w:color w:val="FF80E1"/>
          <w:sz w:val="20"/>
          <w:szCs w:val="20"/>
          <w:lang w:val="en-US" w:eastAsia="ru-RU"/>
        </w:rPr>
        <w:t>$id</w:t>
      </w:r>
      <w:r w:rsidRPr="003C7DB9">
        <w:rPr>
          <w:rFonts w:ascii="Courier New" w:eastAsia="Times New Roman" w:hAnsi="Courier New" w:cs="Courier New"/>
          <w:noProof/>
          <w:color w:val="E1EFFF"/>
          <w:sz w:val="20"/>
          <w:szCs w:val="20"/>
          <w:lang w:val="en-US" w:eastAsia="ru-RU"/>
        </w:rPr>
        <w:t>) {</w:t>
      </w:r>
      <w:r w:rsidRPr="003C7DB9">
        <w:rPr>
          <w:rFonts w:ascii="Courier New" w:eastAsia="Times New Roman" w:hAnsi="Courier New" w:cs="Courier New"/>
          <w:noProof/>
          <w:color w:val="E1EFFF"/>
          <w:sz w:val="20"/>
          <w:szCs w:val="20"/>
          <w:lang w:val="en-US" w:eastAsia="ru-RU"/>
        </w:rPr>
        <w:br/>
      </w:r>
      <w:r w:rsidRPr="003C7DB9">
        <w:rPr>
          <w:rFonts w:ascii="Courier New" w:eastAsia="Times New Roman" w:hAnsi="Courier New" w:cs="Courier New"/>
          <w:noProof/>
          <w:color w:val="E1EFFF"/>
          <w:sz w:val="20"/>
          <w:szCs w:val="20"/>
          <w:lang w:val="en-US" w:eastAsia="ru-RU"/>
        </w:rPr>
        <w:br/>
        <w:t xml:space="preserve">    </w:t>
      </w:r>
      <w:r w:rsidRPr="003C7DB9">
        <w:rPr>
          <w:rFonts w:ascii="Courier New" w:eastAsia="Times New Roman" w:hAnsi="Courier New" w:cs="Courier New"/>
          <w:noProof/>
          <w:color w:val="FF80E1"/>
          <w:sz w:val="20"/>
          <w:szCs w:val="20"/>
          <w:lang w:val="en-US" w:eastAsia="ru-RU"/>
        </w:rPr>
        <w:t xml:space="preserve">$sql_insert_connect </w:t>
      </w:r>
      <w:r w:rsidRPr="003C7DB9">
        <w:rPr>
          <w:rFonts w:ascii="Courier New" w:eastAsia="Times New Roman" w:hAnsi="Courier New" w:cs="Courier New"/>
          <w:noProof/>
          <w:color w:val="FF9D00"/>
          <w:sz w:val="20"/>
          <w:szCs w:val="20"/>
          <w:lang w:val="en-US" w:eastAsia="ru-RU"/>
        </w:rPr>
        <w:t xml:space="preserve">= </w:t>
      </w:r>
      <w:r w:rsidRPr="003C7DB9">
        <w:rPr>
          <w:rFonts w:ascii="Courier New" w:eastAsia="Times New Roman" w:hAnsi="Courier New" w:cs="Courier New"/>
          <w:noProof/>
          <w:color w:val="3AD900"/>
          <w:sz w:val="20"/>
          <w:szCs w:val="20"/>
          <w:lang w:val="en-US" w:eastAsia="ru-RU"/>
        </w:rPr>
        <w:t>"INSERT INTO  connect_pupils_teachers (id_pupils) VALUES (</w:t>
      </w:r>
      <w:r w:rsidRPr="003C7DB9">
        <w:rPr>
          <w:rFonts w:ascii="Courier New" w:eastAsia="Times New Roman" w:hAnsi="Courier New" w:cs="Courier New"/>
          <w:noProof/>
          <w:color w:val="FF80E1"/>
          <w:sz w:val="20"/>
          <w:szCs w:val="20"/>
          <w:lang w:val="en-US" w:eastAsia="ru-RU"/>
        </w:rPr>
        <w:t>$id</w:t>
      </w:r>
      <w:r w:rsidRPr="003C7DB9">
        <w:rPr>
          <w:rFonts w:ascii="Courier New" w:eastAsia="Times New Roman" w:hAnsi="Courier New" w:cs="Courier New"/>
          <w:noProof/>
          <w:color w:val="CCCCCC"/>
          <w:sz w:val="20"/>
          <w:szCs w:val="20"/>
          <w:lang w:val="en-US" w:eastAsia="ru-RU"/>
        </w:rPr>
        <w:t>)</w:t>
      </w:r>
      <w:r w:rsidRPr="003C7DB9">
        <w:rPr>
          <w:rFonts w:ascii="Courier New" w:eastAsia="Times New Roman" w:hAnsi="Courier New" w:cs="Courier New"/>
          <w:noProof/>
          <w:color w:val="3AD900"/>
          <w:sz w:val="20"/>
          <w:szCs w:val="20"/>
          <w:lang w:val="en-US" w:eastAsia="ru-RU"/>
        </w:rPr>
        <w:t>"</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E1EFFF"/>
          <w:sz w:val="20"/>
          <w:szCs w:val="20"/>
          <w:lang w:val="en-US" w:eastAsia="ru-RU"/>
        </w:rPr>
        <w:br/>
        <w:t xml:space="preserve">    </w:t>
      </w:r>
      <w:r w:rsidRPr="003C7DB9">
        <w:rPr>
          <w:rFonts w:ascii="Courier New" w:eastAsia="Times New Roman" w:hAnsi="Courier New" w:cs="Courier New"/>
          <w:noProof/>
          <w:color w:val="FF9D00"/>
          <w:sz w:val="20"/>
          <w:szCs w:val="20"/>
          <w:lang w:val="en-US" w:eastAsia="ru-RU"/>
        </w:rPr>
        <w:t xml:space="preserve">if </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80FFBB"/>
          <w:sz w:val="20"/>
          <w:szCs w:val="20"/>
          <w:lang w:val="en-US" w:eastAsia="ru-RU"/>
        </w:rPr>
        <w:t>mysqli_query</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FF0000"/>
          <w:sz w:val="20"/>
          <w:szCs w:val="20"/>
          <w:lang w:val="en-US" w:eastAsia="ru-RU"/>
        </w:rPr>
        <w:t>$link</w:t>
      </w:r>
      <w:r w:rsidRPr="003C7DB9">
        <w:rPr>
          <w:rFonts w:ascii="Courier New" w:eastAsia="Times New Roman" w:hAnsi="Courier New" w:cs="Courier New"/>
          <w:noProof/>
          <w:color w:val="E1EFFF"/>
          <w:sz w:val="20"/>
          <w:szCs w:val="20"/>
          <w:lang w:val="en-US" w:eastAsia="ru-RU"/>
        </w:rPr>
        <w:t xml:space="preserve">, </w:t>
      </w:r>
      <w:r w:rsidRPr="003C7DB9">
        <w:rPr>
          <w:rFonts w:ascii="Courier New" w:eastAsia="Times New Roman" w:hAnsi="Courier New" w:cs="Courier New"/>
          <w:noProof/>
          <w:color w:val="FF80E1"/>
          <w:sz w:val="20"/>
          <w:szCs w:val="20"/>
          <w:lang w:val="en-US" w:eastAsia="ru-RU"/>
        </w:rPr>
        <w:t>$sql_insert_connect</w:t>
      </w:r>
      <w:r w:rsidRPr="003C7DB9">
        <w:rPr>
          <w:rFonts w:ascii="Courier New" w:eastAsia="Times New Roman" w:hAnsi="Courier New" w:cs="Courier New"/>
          <w:noProof/>
          <w:color w:val="E1EFFF"/>
          <w:sz w:val="20"/>
          <w:szCs w:val="20"/>
          <w:lang w:val="en-US" w:eastAsia="ru-RU"/>
        </w:rPr>
        <w:t>)) {</w:t>
      </w:r>
      <w:r w:rsidRPr="003C7DB9">
        <w:rPr>
          <w:rFonts w:ascii="Courier New" w:eastAsia="Times New Roman" w:hAnsi="Courier New" w:cs="Courier New"/>
          <w:noProof/>
          <w:color w:val="E1EFFF"/>
          <w:sz w:val="20"/>
          <w:szCs w:val="20"/>
          <w:lang w:val="en-US" w:eastAsia="ru-RU"/>
        </w:rPr>
        <w:br/>
        <w:t xml:space="preserve">        </w:t>
      </w:r>
      <w:r w:rsidRPr="003C7DB9">
        <w:rPr>
          <w:rFonts w:ascii="Courier New" w:eastAsia="Times New Roman" w:hAnsi="Courier New" w:cs="Courier New"/>
          <w:noProof/>
          <w:color w:val="FF9D00"/>
          <w:sz w:val="20"/>
          <w:szCs w:val="20"/>
          <w:lang w:val="en-US" w:eastAsia="ru-RU"/>
        </w:rPr>
        <w:t xml:space="preserve">echo </w:t>
      </w:r>
      <w:r w:rsidRPr="003C7DB9">
        <w:rPr>
          <w:rFonts w:ascii="Courier New" w:eastAsia="Times New Roman" w:hAnsi="Courier New" w:cs="Courier New"/>
          <w:noProof/>
          <w:color w:val="3AD900"/>
          <w:sz w:val="20"/>
          <w:szCs w:val="20"/>
          <w:lang w:val="en-US" w:eastAsia="ru-RU"/>
        </w:rPr>
        <w:t>"&lt;br&gt; Records inserted successfully."</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E1EFFF"/>
          <w:sz w:val="20"/>
          <w:szCs w:val="20"/>
          <w:lang w:val="en-US" w:eastAsia="ru-RU"/>
        </w:rPr>
        <w:br/>
        <w:t xml:space="preserve">    } </w:t>
      </w:r>
      <w:r w:rsidRPr="003C7DB9">
        <w:rPr>
          <w:rFonts w:ascii="Courier New" w:eastAsia="Times New Roman" w:hAnsi="Courier New" w:cs="Courier New"/>
          <w:noProof/>
          <w:color w:val="FF9D00"/>
          <w:sz w:val="20"/>
          <w:szCs w:val="20"/>
          <w:lang w:val="en-US" w:eastAsia="ru-RU"/>
        </w:rPr>
        <w:t xml:space="preserve">else </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E1EFFF"/>
          <w:sz w:val="20"/>
          <w:szCs w:val="20"/>
          <w:lang w:val="en-US" w:eastAsia="ru-RU"/>
        </w:rPr>
        <w:br/>
        <w:t xml:space="preserve">        </w:t>
      </w:r>
      <w:r w:rsidRPr="003C7DB9">
        <w:rPr>
          <w:rFonts w:ascii="Courier New" w:eastAsia="Times New Roman" w:hAnsi="Courier New" w:cs="Courier New"/>
          <w:noProof/>
          <w:color w:val="FF9D00"/>
          <w:sz w:val="20"/>
          <w:szCs w:val="20"/>
          <w:lang w:val="en-US" w:eastAsia="ru-RU"/>
        </w:rPr>
        <w:t xml:space="preserve">echo </w:t>
      </w:r>
      <w:r w:rsidRPr="003C7DB9">
        <w:rPr>
          <w:rFonts w:ascii="Courier New" w:eastAsia="Times New Roman" w:hAnsi="Courier New" w:cs="Courier New"/>
          <w:noProof/>
          <w:color w:val="3AD900"/>
          <w:sz w:val="20"/>
          <w:szCs w:val="20"/>
          <w:lang w:val="en-US" w:eastAsia="ru-RU"/>
        </w:rPr>
        <w:t xml:space="preserve">"&lt;br&gt; ERROR: Could not able to execute </w:t>
      </w:r>
      <w:r w:rsidRPr="003C7DB9">
        <w:rPr>
          <w:rFonts w:ascii="Courier New" w:eastAsia="Times New Roman" w:hAnsi="Courier New" w:cs="Courier New"/>
          <w:noProof/>
          <w:color w:val="FF80E1"/>
          <w:sz w:val="20"/>
          <w:szCs w:val="20"/>
          <w:lang w:val="en-US" w:eastAsia="ru-RU"/>
        </w:rPr>
        <w:t>$sql_insert</w:t>
      </w:r>
      <w:r w:rsidRPr="003C7DB9">
        <w:rPr>
          <w:rFonts w:ascii="Courier New" w:eastAsia="Times New Roman" w:hAnsi="Courier New" w:cs="Courier New"/>
          <w:noProof/>
          <w:color w:val="3AD900"/>
          <w:sz w:val="20"/>
          <w:szCs w:val="20"/>
          <w:lang w:val="en-US" w:eastAsia="ru-RU"/>
        </w:rPr>
        <w:t xml:space="preserve">. " </w:t>
      </w:r>
      <w:r w:rsidRPr="003C7DB9">
        <w:rPr>
          <w:rFonts w:ascii="Courier New" w:eastAsia="Times New Roman" w:hAnsi="Courier New" w:cs="Courier New"/>
          <w:noProof/>
          <w:color w:val="FF9D00"/>
          <w:sz w:val="20"/>
          <w:szCs w:val="20"/>
          <w:lang w:val="en-US" w:eastAsia="ru-RU"/>
        </w:rPr>
        <w:t xml:space="preserve">. </w:t>
      </w:r>
      <w:r w:rsidRPr="003C7DB9">
        <w:rPr>
          <w:rFonts w:ascii="Courier New" w:eastAsia="Times New Roman" w:hAnsi="Courier New" w:cs="Courier New"/>
          <w:noProof/>
          <w:color w:val="80FFBB"/>
          <w:sz w:val="20"/>
          <w:szCs w:val="20"/>
          <w:lang w:val="en-US" w:eastAsia="ru-RU"/>
        </w:rPr>
        <w:t>mysqli_error</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FF0000"/>
          <w:sz w:val="20"/>
          <w:szCs w:val="20"/>
          <w:lang w:val="en-US" w:eastAsia="ru-RU"/>
        </w:rPr>
        <w:t>$link</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E1EFFF"/>
          <w:sz w:val="20"/>
          <w:szCs w:val="20"/>
          <w:lang w:val="en-US" w:eastAsia="ru-RU"/>
        </w:rPr>
        <w:br/>
        <w:t xml:space="preserve">    }</w:t>
      </w:r>
      <w:r w:rsidRPr="003C7DB9">
        <w:rPr>
          <w:rFonts w:ascii="Courier New" w:eastAsia="Times New Roman" w:hAnsi="Courier New" w:cs="Courier New"/>
          <w:noProof/>
          <w:color w:val="E1EFFF"/>
          <w:sz w:val="20"/>
          <w:szCs w:val="20"/>
          <w:lang w:val="en-US" w:eastAsia="ru-RU"/>
        </w:rPr>
        <w:br/>
        <w:t>}</w:t>
      </w:r>
    </w:p>
    <w:p w:rsidR="00C06959" w:rsidRPr="003C7DB9" w:rsidRDefault="00C06959" w:rsidP="00B56D31">
      <w:pPr>
        <w:shd w:val="clear" w:color="auto" w:fill="F7F7F7"/>
        <w:spacing w:line="240" w:lineRule="auto"/>
        <w:rPr>
          <w:rFonts w:cstheme="minorHAnsi"/>
          <w:noProof/>
          <w:color w:val="000000"/>
          <w:sz w:val="24"/>
          <w:szCs w:val="24"/>
          <w:lang w:val="en-US"/>
        </w:rPr>
      </w:pPr>
    </w:p>
    <w:p w:rsidR="00C06959" w:rsidRPr="003C7DB9" w:rsidRDefault="00C06959" w:rsidP="00B56D31">
      <w:pPr>
        <w:shd w:val="clear" w:color="auto" w:fill="F7F7F7"/>
        <w:spacing w:line="240" w:lineRule="auto"/>
        <w:rPr>
          <w:rFonts w:cstheme="minorHAnsi"/>
          <w:noProof/>
          <w:color w:val="000000"/>
          <w:sz w:val="24"/>
          <w:szCs w:val="24"/>
          <w:lang w:val="en-US"/>
        </w:rPr>
      </w:pPr>
    </w:p>
    <w:p w:rsidR="00C06959" w:rsidRPr="003C7DB9" w:rsidRDefault="00C06959" w:rsidP="00B56D31">
      <w:pPr>
        <w:shd w:val="clear" w:color="auto" w:fill="F7F7F7"/>
        <w:spacing w:line="240" w:lineRule="auto"/>
        <w:rPr>
          <w:rFonts w:cstheme="minorHAnsi"/>
          <w:noProof/>
          <w:sz w:val="24"/>
          <w:szCs w:val="24"/>
          <w:lang w:val="en-US"/>
        </w:rPr>
      </w:pPr>
    </w:p>
    <w:p w:rsidR="00B56D31" w:rsidRPr="001062D9" w:rsidRDefault="00AE7FF5" w:rsidP="00AF1BB8">
      <w:pPr>
        <w:shd w:val="clear" w:color="auto" w:fill="F7F7F7"/>
        <w:spacing w:line="240" w:lineRule="auto"/>
        <w:rPr>
          <w:rFonts w:cstheme="minorHAnsi"/>
          <w:b/>
          <w:noProof/>
          <w:color w:val="E36C0A" w:themeColor="accent6" w:themeShade="BF"/>
        </w:rPr>
      </w:pPr>
      <w:r w:rsidRPr="001062D9">
        <w:rPr>
          <w:rFonts w:cstheme="minorHAnsi"/>
          <w:b/>
          <w:noProof/>
          <w:color w:val="E36C0A" w:themeColor="accent6" w:themeShade="BF"/>
        </w:rPr>
        <w:t xml:space="preserve">Не забываем, что в </w:t>
      </w:r>
      <w:r w:rsidRPr="003C7DB9">
        <w:rPr>
          <w:rFonts w:cstheme="minorHAnsi"/>
          <w:b/>
          <w:noProof/>
          <w:color w:val="E36C0A" w:themeColor="accent6" w:themeShade="BF"/>
          <w:lang w:val="en-US"/>
        </w:rPr>
        <w:t>MySQL</w:t>
      </w:r>
      <w:r w:rsidRPr="001062D9">
        <w:rPr>
          <w:rFonts w:cstheme="minorHAnsi"/>
          <w:b/>
          <w:noProof/>
          <w:color w:val="E36C0A" w:themeColor="accent6" w:themeShade="BF"/>
        </w:rPr>
        <w:t xml:space="preserve"> при создании БД строку </w:t>
      </w:r>
      <w:r w:rsidRPr="003C7DB9">
        <w:rPr>
          <w:rFonts w:cstheme="minorHAnsi"/>
          <w:b/>
          <w:noProof/>
          <w:color w:val="E36C0A" w:themeColor="accent6" w:themeShade="BF"/>
          <w:lang w:val="en-US"/>
        </w:rPr>
        <w:t>id</w:t>
      </w:r>
      <w:r w:rsidRPr="001062D9">
        <w:rPr>
          <w:rFonts w:cstheme="minorHAnsi"/>
          <w:b/>
          <w:noProof/>
          <w:color w:val="E36C0A" w:themeColor="accent6" w:themeShade="BF"/>
        </w:rPr>
        <w:t xml:space="preserve"> заполняем </w:t>
      </w:r>
      <w:r w:rsidRPr="003C7DB9">
        <w:rPr>
          <w:rFonts w:cstheme="minorHAnsi"/>
          <w:b/>
          <w:noProof/>
          <w:color w:val="E36C0A" w:themeColor="accent6" w:themeShade="BF"/>
          <w:lang w:val="en-US"/>
        </w:rPr>
        <w:t>AUTO</w:t>
      </w:r>
      <w:r w:rsidR="00B92A06" w:rsidRPr="001062D9">
        <w:rPr>
          <w:rFonts w:cstheme="minorHAnsi"/>
          <w:b/>
          <w:noProof/>
          <w:color w:val="E36C0A" w:themeColor="accent6" w:themeShade="BF"/>
        </w:rPr>
        <w:t>_</w:t>
      </w:r>
      <w:r w:rsidR="00B92A06" w:rsidRPr="003C7DB9">
        <w:rPr>
          <w:rFonts w:cstheme="minorHAnsi"/>
          <w:b/>
          <w:noProof/>
          <w:color w:val="E36C0A" w:themeColor="accent6" w:themeShade="BF"/>
          <w:lang w:val="en-US"/>
        </w:rPr>
        <w:t>INKRE</w:t>
      </w:r>
      <w:r w:rsidRPr="003C7DB9">
        <w:rPr>
          <w:rFonts w:cstheme="minorHAnsi"/>
          <w:b/>
          <w:noProof/>
          <w:color w:val="E36C0A" w:themeColor="accent6" w:themeShade="BF"/>
          <w:lang w:val="en-US"/>
        </w:rPr>
        <w:t>MENT</w:t>
      </w:r>
      <w:r w:rsidRPr="001062D9">
        <w:rPr>
          <w:rFonts w:cstheme="minorHAnsi"/>
          <w:b/>
          <w:noProof/>
          <w:color w:val="E36C0A" w:themeColor="accent6" w:themeShade="BF"/>
        </w:rPr>
        <w:t xml:space="preserve"> –тоесть цыфрами 123..10. Поэтому нам не нужно прописывать строку </w:t>
      </w:r>
      <w:r w:rsidRPr="003C7DB9">
        <w:rPr>
          <w:rFonts w:cstheme="minorHAnsi"/>
          <w:b/>
          <w:noProof/>
          <w:color w:val="E36C0A" w:themeColor="accent6" w:themeShade="BF"/>
          <w:lang w:val="en-US"/>
        </w:rPr>
        <w:t>id</w:t>
      </w:r>
      <w:r w:rsidRPr="001062D9">
        <w:rPr>
          <w:rFonts w:cstheme="minorHAnsi"/>
          <w:b/>
          <w:noProof/>
          <w:color w:val="E36C0A" w:themeColor="accent6" w:themeShade="BF"/>
        </w:rPr>
        <w:t xml:space="preserve"> в функции </w:t>
      </w:r>
      <w:r w:rsidRPr="003C7DB9">
        <w:rPr>
          <w:rFonts w:cstheme="minorHAnsi"/>
          <w:b/>
          <w:noProof/>
          <w:color w:val="E36C0A" w:themeColor="accent6" w:themeShade="BF"/>
          <w:lang w:val="en-US"/>
        </w:rPr>
        <w:t>INSERT</w:t>
      </w:r>
      <w:r w:rsidRPr="001062D9">
        <w:rPr>
          <w:rFonts w:cstheme="minorHAnsi"/>
          <w:b/>
          <w:noProof/>
          <w:color w:val="E36C0A" w:themeColor="accent6" w:themeShade="BF"/>
        </w:rPr>
        <w:t xml:space="preserve"> или </w:t>
      </w:r>
      <w:r w:rsidRPr="003C7DB9">
        <w:rPr>
          <w:rFonts w:cstheme="minorHAnsi"/>
          <w:b/>
          <w:noProof/>
          <w:color w:val="E36C0A" w:themeColor="accent6" w:themeShade="BF"/>
          <w:lang w:val="en-US"/>
        </w:rPr>
        <w:t>SELECT</w:t>
      </w:r>
      <w:r w:rsidRPr="001062D9">
        <w:rPr>
          <w:rFonts w:cstheme="minorHAnsi"/>
          <w:b/>
          <w:noProof/>
          <w:color w:val="E36C0A" w:themeColor="accent6" w:themeShade="BF"/>
        </w:rPr>
        <w:t>, так она заполниться автоматически.</w:t>
      </w:r>
    </w:p>
    <w:p w:rsidR="005C266E" w:rsidRPr="001062D9" w:rsidRDefault="006913E5" w:rsidP="003F1AF2">
      <w:pPr>
        <w:shd w:val="clear" w:color="auto" w:fill="F7F7F7"/>
        <w:spacing w:line="255" w:lineRule="atLeast"/>
        <w:rPr>
          <w:rFonts w:cstheme="minorHAnsi"/>
          <w:noProof/>
          <w:color w:val="000000"/>
          <w:sz w:val="24"/>
          <w:szCs w:val="24"/>
        </w:rPr>
      </w:pPr>
      <w:r w:rsidRPr="001062D9">
        <w:rPr>
          <w:rFonts w:cstheme="minorHAnsi"/>
          <w:noProof/>
          <w:color w:val="000000"/>
          <w:sz w:val="24"/>
          <w:szCs w:val="24"/>
        </w:rPr>
        <w:t xml:space="preserve">Если вы помните из предыдущей главы, поле </w:t>
      </w:r>
      <w:r w:rsidRPr="003C7DB9">
        <w:rPr>
          <w:rFonts w:cstheme="minorHAnsi"/>
          <w:noProof/>
          <w:color w:val="000000"/>
          <w:sz w:val="24"/>
          <w:szCs w:val="24"/>
          <w:lang w:val="en-US"/>
        </w:rPr>
        <w:t>id</w:t>
      </w:r>
      <w:r w:rsidRPr="001062D9">
        <w:rPr>
          <w:rFonts w:cstheme="minorHAnsi"/>
          <w:noProof/>
          <w:color w:val="000000"/>
          <w:sz w:val="24"/>
          <w:szCs w:val="24"/>
        </w:rPr>
        <w:t xml:space="preserve"> было отмечено значком </w:t>
      </w:r>
      <w:r w:rsidRPr="003C7DB9">
        <w:rPr>
          <w:rFonts w:cstheme="minorHAnsi"/>
          <w:noProof/>
          <w:color w:val="000000"/>
          <w:sz w:val="24"/>
          <w:szCs w:val="24"/>
          <w:lang w:val="en-US"/>
        </w:rPr>
        <w:t>AUTO</w:t>
      </w:r>
      <w:r w:rsidRPr="001062D9">
        <w:rPr>
          <w:rFonts w:cstheme="minorHAnsi"/>
          <w:noProof/>
          <w:color w:val="000000"/>
          <w:sz w:val="24"/>
          <w:szCs w:val="24"/>
        </w:rPr>
        <w:t>_</w:t>
      </w:r>
      <w:r w:rsidRPr="003C7DB9">
        <w:rPr>
          <w:rFonts w:cstheme="minorHAnsi"/>
          <w:noProof/>
          <w:color w:val="000000"/>
          <w:sz w:val="24"/>
          <w:szCs w:val="24"/>
          <w:lang w:val="en-US"/>
        </w:rPr>
        <w:t>INCREMENT</w:t>
      </w:r>
      <w:r w:rsidRPr="001062D9">
        <w:rPr>
          <w:rFonts w:cstheme="minorHAnsi"/>
          <w:noProof/>
          <w:color w:val="000000"/>
          <w:sz w:val="24"/>
          <w:szCs w:val="24"/>
        </w:rPr>
        <w:t xml:space="preserve">. Этот модификатор сообщает </w:t>
      </w:r>
      <w:r w:rsidRPr="003C7DB9">
        <w:rPr>
          <w:rFonts w:cstheme="minorHAnsi"/>
          <w:noProof/>
          <w:color w:val="000000"/>
          <w:sz w:val="24"/>
          <w:szCs w:val="24"/>
          <w:lang w:val="en-US"/>
        </w:rPr>
        <w:t>MySQL</w:t>
      </w:r>
      <w:r w:rsidRPr="001062D9">
        <w:rPr>
          <w:rFonts w:cstheme="minorHAnsi"/>
          <w:noProof/>
          <w:color w:val="000000"/>
          <w:sz w:val="24"/>
          <w:szCs w:val="24"/>
        </w:rPr>
        <w:t xml:space="preserve"> автоматически присваивать значение этому полю, если он оставлен неуказанным, увеличивая предыдущее значение на 1.</w:t>
      </w:r>
      <w:bookmarkStart w:id="17" w:name="AEN43665"/>
      <w:bookmarkEnd w:id="17"/>
    </w:p>
    <w:p w:rsidR="008C1EA9" w:rsidRPr="001062D9" w:rsidRDefault="008C1EA9" w:rsidP="003F1AF2">
      <w:pPr>
        <w:shd w:val="clear" w:color="auto" w:fill="F7F7F7"/>
        <w:spacing w:line="255" w:lineRule="atLeast"/>
        <w:rPr>
          <w:rFonts w:ascii="Arial Black" w:hAnsi="Arial Black" w:cs="Arial"/>
          <w:noProof/>
          <w:color w:val="FF0000"/>
          <w:sz w:val="32"/>
          <w:szCs w:val="32"/>
          <w:u w:val="single"/>
        </w:rPr>
      </w:pPr>
      <w:r w:rsidRPr="001062D9">
        <w:rPr>
          <w:rFonts w:ascii="Arial Black" w:hAnsi="Arial Black" w:cs="Arial"/>
          <w:noProof/>
          <w:color w:val="FF0000"/>
          <w:sz w:val="32"/>
          <w:szCs w:val="32"/>
          <w:u w:val="single"/>
        </w:rPr>
        <w:lastRenderedPageBreak/>
        <w:t xml:space="preserve">Вставка </w:t>
      </w:r>
      <w:r w:rsidRPr="003C7DB9">
        <w:rPr>
          <w:rFonts w:ascii="Arial Black" w:hAnsi="Arial Black" w:cs="Arial"/>
          <w:noProof/>
          <w:color w:val="FF0000"/>
          <w:sz w:val="32"/>
          <w:szCs w:val="32"/>
          <w:u w:val="single"/>
          <w:lang w:val="en-US"/>
        </w:rPr>
        <w:t>id</w:t>
      </w:r>
      <w:r w:rsidRPr="001062D9">
        <w:rPr>
          <w:rFonts w:ascii="Arial Black" w:hAnsi="Arial Black" w:cs="Arial"/>
          <w:noProof/>
          <w:color w:val="FF0000"/>
          <w:sz w:val="32"/>
          <w:szCs w:val="32"/>
          <w:u w:val="single"/>
        </w:rPr>
        <w:t xml:space="preserve"> в таблицу должна происходить только при выключеных связях, так как выдаст ошибку!</w:t>
      </w:r>
    </w:p>
    <w:p w:rsidR="008C1EA9" w:rsidRPr="001062D9" w:rsidRDefault="008C1EA9" w:rsidP="003F1AF2">
      <w:pPr>
        <w:shd w:val="clear" w:color="auto" w:fill="F7F7F7"/>
        <w:spacing w:line="255" w:lineRule="atLeast"/>
        <w:rPr>
          <w:rFonts w:ascii="Arial Black" w:hAnsi="Arial Black" w:cs="Arial"/>
          <w:noProof/>
          <w:color w:val="E36C0A" w:themeColor="accent6" w:themeShade="BF"/>
          <w:sz w:val="32"/>
          <w:szCs w:val="32"/>
          <w:u w:val="single"/>
        </w:rPr>
      </w:pPr>
      <w:r w:rsidRPr="001062D9">
        <w:rPr>
          <w:rFonts w:ascii="Arial Black" w:hAnsi="Arial Black" w:cs="Arial"/>
          <w:noProof/>
          <w:color w:val="E36C0A" w:themeColor="accent6" w:themeShade="BF"/>
          <w:sz w:val="32"/>
          <w:szCs w:val="32"/>
          <w:u w:val="single"/>
        </w:rPr>
        <w:t xml:space="preserve">Пример! </w:t>
      </w:r>
    </w:p>
    <w:p w:rsidR="008C1EA9" w:rsidRPr="001062D9" w:rsidRDefault="008C1EA9" w:rsidP="003F1AF2">
      <w:pPr>
        <w:shd w:val="clear" w:color="auto" w:fill="F7F7F7"/>
        <w:spacing w:line="255" w:lineRule="atLeast"/>
        <w:rPr>
          <w:rFonts w:cstheme="minorHAnsi"/>
          <w:noProof/>
          <w:color w:val="000000"/>
          <w:sz w:val="24"/>
          <w:szCs w:val="24"/>
        </w:rPr>
      </w:pPr>
      <w:r w:rsidRPr="001062D9">
        <w:rPr>
          <w:rFonts w:cstheme="minorHAnsi"/>
          <w:noProof/>
          <w:color w:val="000000"/>
          <w:sz w:val="24"/>
          <w:szCs w:val="24"/>
        </w:rPr>
        <w:t>У нас есть код, который вставляет номера учеников</w:t>
      </w:r>
      <w:r w:rsidR="00F304EF" w:rsidRPr="001062D9">
        <w:rPr>
          <w:rFonts w:cstheme="minorHAnsi"/>
          <w:noProof/>
          <w:color w:val="000000"/>
          <w:sz w:val="24"/>
          <w:szCs w:val="24"/>
        </w:rPr>
        <w:t xml:space="preserve"> </w:t>
      </w:r>
      <w:r w:rsidR="00F304EF" w:rsidRPr="001062D9">
        <w:rPr>
          <w:rFonts w:ascii="Courier New" w:eastAsia="Times New Roman" w:hAnsi="Courier New" w:cs="Courier New"/>
          <w:b/>
          <w:noProof/>
          <w:color w:val="3AD900"/>
          <w:sz w:val="20"/>
          <w:szCs w:val="20"/>
          <w:lang w:eastAsia="ru-RU"/>
        </w:rPr>
        <w:t>(</w:t>
      </w:r>
      <w:r w:rsidR="00F304EF" w:rsidRPr="001062D9">
        <w:rPr>
          <w:rFonts w:ascii="Courier New" w:eastAsia="Times New Roman" w:hAnsi="Courier New" w:cs="Courier New"/>
          <w:b/>
          <w:noProof/>
          <w:color w:val="FF80E1"/>
          <w:sz w:val="20"/>
          <w:szCs w:val="20"/>
          <w:lang w:eastAsia="ru-RU"/>
        </w:rPr>
        <w:t>$</w:t>
      </w:r>
      <w:r w:rsidR="00F304EF" w:rsidRPr="003C7DB9">
        <w:rPr>
          <w:rFonts w:ascii="Courier New" w:eastAsia="Times New Roman" w:hAnsi="Courier New" w:cs="Courier New"/>
          <w:b/>
          <w:noProof/>
          <w:color w:val="FF80E1"/>
          <w:sz w:val="20"/>
          <w:szCs w:val="20"/>
          <w:lang w:val="en-US" w:eastAsia="ru-RU"/>
        </w:rPr>
        <w:t>pupils</w:t>
      </w:r>
      <w:r w:rsidR="00F304EF" w:rsidRPr="001062D9">
        <w:rPr>
          <w:rFonts w:ascii="Courier New" w:eastAsia="Times New Roman" w:hAnsi="Courier New" w:cs="Courier New"/>
          <w:b/>
          <w:noProof/>
          <w:color w:val="E1EFFF"/>
          <w:sz w:val="20"/>
          <w:szCs w:val="20"/>
          <w:lang w:eastAsia="ru-RU"/>
        </w:rPr>
        <w:t xml:space="preserve"> </w:t>
      </w:r>
      <w:r w:rsidR="00F304EF" w:rsidRPr="001062D9">
        <w:rPr>
          <w:rFonts w:ascii="Courier New" w:eastAsia="Times New Roman" w:hAnsi="Courier New" w:cs="Courier New"/>
          <w:b/>
          <w:noProof/>
          <w:sz w:val="20"/>
          <w:szCs w:val="20"/>
          <w:lang w:eastAsia="ru-RU"/>
        </w:rPr>
        <w:t>[</w:t>
      </w:r>
      <w:r w:rsidR="00F304EF" w:rsidRPr="003C7DB9">
        <w:rPr>
          <w:rFonts w:ascii="Courier New" w:eastAsia="Times New Roman" w:hAnsi="Courier New" w:cs="Courier New"/>
          <w:b/>
          <w:noProof/>
          <w:color w:val="FFDD00"/>
          <w:sz w:val="20"/>
          <w:szCs w:val="20"/>
          <w:lang w:val="en-US" w:eastAsia="ru-RU"/>
        </w:rPr>
        <w:t>id</w:t>
      </w:r>
      <w:r w:rsidR="00F304EF" w:rsidRPr="001062D9">
        <w:rPr>
          <w:rFonts w:ascii="Courier New" w:eastAsia="Times New Roman" w:hAnsi="Courier New" w:cs="Courier New"/>
          <w:b/>
          <w:noProof/>
          <w:sz w:val="20"/>
          <w:szCs w:val="20"/>
          <w:lang w:eastAsia="ru-RU"/>
        </w:rPr>
        <w:t>]</w:t>
      </w:r>
      <w:r w:rsidR="00F304EF" w:rsidRPr="001062D9">
        <w:rPr>
          <w:rFonts w:ascii="Courier New" w:eastAsia="Times New Roman" w:hAnsi="Courier New" w:cs="Courier New"/>
          <w:noProof/>
          <w:color w:val="CCCCCC"/>
          <w:sz w:val="20"/>
          <w:szCs w:val="20"/>
          <w:lang w:eastAsia="ru-RU"/>
        </w:rPr>
        <w:t xml:space="preserve"> </w:t>
      </w:r>
      <w:r w:rsidRPr="001062D9">
        <w:rPr>
          <w:rFonts w:cstheme="minorHAnsi"/>
          <w:noProof/>
          <w:color w:val="000000"/>
          <w:sz w:val="24"/>
          <w:szCs w:val="24"/>
        </w:rPr>
        <w:t xml:space="preserve">и номера учителей </w:t>
      </w:r>
      <w:r w:rsidR="00F304EF" w:rsidRPr="001062D9">
        <w:rPr>
          <w:rFonts w:ascii="Courier New" w:eastAsia="Times New Roman" w:hAnsi="Courier New" w:cs="Courier New"/>
          <w:noProof/>
          <w:color w:val="FF80E1"/>
          <w:sz w:val="20"/>
          <w:szCs w:val="20"/>
          <w:lang w:eastAsia="ru-RU"/>
        </w:rPr>
        <w:t>$</w:t>
      </w:r>
      <w:r w:rsidR="00F304EF" w:rsidRPr="003C7DB9">
        <w:rPr>
          <w:rFonts w:ascii="Courier New" w:eastAsia="Times New Roman" w:hAnsi="Courier New" w:cs="Courier New"/>
          <w:noProof/>
          <w:color w:val="FF80E1"/>
          <w:sz w:val="20"/>
          <w:szCs w:val="20"/>
          <w:lang w:val="en-US" w:eastAsia="ru-RU"/>
        </w:rPr>
        <w:t>data</w:t>
      </w:r>
      <w:r w:rsidR="00F304EF" w:rsidRPr="001062D9">
        <w:rPr>
          <w:rFonts w:ascii="Courier New" w:eastAsia="Times New Roman" w:hAnsi="Courier New" w:cs="Courier New"/>
          <w:noProof/>
          <w:color w:val="FF80E1"/>
          <w:sz w:val="20"/>
          <w:szCs w:val="20"/>
          <w:lang w:eastAsia="ru-RU"/>
        </w:rPr>
        <w:t>_</w:t>
      </w:r>
      <w:r w:rsidR="00F304EF" w:rsidRPr="003C7DB9">
        <w:rPr>
          <w:rFonts w:ascii="Courier New" w:eastAsia="Times New Roman" w:hAnsi="Courier New" w:cs="Courier New"/>
          <w:noProof/>
          <w:color w:val="FF80E1"/>
          <w:sz w:val="20"/>
          <w:szCs w:val="20"/>
          <w:lang w:val="en-US" w:eastAsia="ru-RU"/>
        </w:rPr>
        <w:t>teachers</w:t>
      </w:r>
      <w:r w:rsidR="00F304EF" w:rsidRPr="001062D9">
        <w:rPr>
          <w:rFonts w:ascii="Courier New" w:eastAsia="Times New Roman" w:hAnsi="Courier New" w:cs="Courier New"/>
          <w:noProof/>
          <w:color w:val="E1EFFF"/>
          <w:sz w:val="20"/>
          <w:szCs w:val="20"/>
          <w:lang w:eastAsia="ru-RU"/>
        </w:rPr>
        <w:t>[</w:t>
      </w:r>
      <w:r w:rsidR="00F304EF" w:rsidRPr="001062D9">
        <w:rPr>
          <w:rFonts w:ascii="Courier New" w:eastAsia="Times New Roman" w:hAnsi="Courier New" w:cs="Courier New"/>
          <w:b/>
          <w:noProof/>
          <w:sz w:val="20"/>
          <w:szCs w:val="20"/>
          <w:lang w:eastAsia="ru-RU"/>
        </w:rPr>
        <w:t>[</w:t>
      </w:r>
      <w:r w:rsidR="00F304EF" w:rsidRPr="003C7DB9">
        <w:rPr>
          <w:rFonts w:ascii="Courier New" w:eastAsia="Times New Roman" w:hAnsi="Courier New" w:cs="Courier New"/>
          <w:noProof/>
          <w:color w:val="FFDD00"/>
          <w:sz w:val="20"/>
          <w:szCs w:val="20"/>
          <w:lang w:val="en-US" w:eastAsia="ru-RU"/>
        </w:rPr>
        <w:t>id</w:t>
      </w:r>
      <w:r w:rsidR="00F304EF" w:rsidRPr="001062D9">
        <w:rPr>
          <w:rFonts w:ascii="Courier New" w:eastAsia="Times New Roman" w:hAnsi="Courier New" w:cs="Courier New"/>
          <w:b/>
          <w:noProof/>
          <w:sz w:val="20"/>
          <w:szCs w:val="20"/>
          <w:lang w:eastAsia="ru-RU"/>
        </w:rPr>
        <w:t>]</w:t>
      </w:r>
      <w:r w:rsidR="00F304EF" w:rsidRPr="001062D9">
        <w:rPr>
          <w:rFonts w:cstheme="minorHAnsi"/>
          <w:noProof/>
          <w:color w:val="000000"/>
          <w:sz w:val="24"/>
          <w:szCs w:val="24"/>
        </w:rPr>
        <w:t xml:space="preserve"> </w:t>
      </w:r>
      <w:r w:rsidRPr="001062D9">
        <w:rPr>
          <w:rFonts w:cstheme="minorHAnsi"/>
          <w:noProof/>
          <w:color w:val="000000"/>
          <w:sz w:val="24"/>
          <w:szCs w:val="24"/>
        </w:rPr>
        <w:t>в одну таблицу</w:t>
      </w:r>
      <w:r w:rsidR="00F304EF" w:rsidRPr="001062D9">
        <w:rPr>
          <w:rFonts w:cstheme="minorHAnsi"/>
          <w:noProof/>
          <w:color w:val="000000"/>
          <w:sz w:val="24"/>
          <w:szCs w:val="24"/>
        </w:rPr>
        <w:t xml:space="preserve"> </w:t>
      </w:r>
      <w:r w:rsidR="00F304EF" w:rsidRPr="003C7DB9">
        <w:rPr>
          <w:rFonts w:ascii="Courier New" w:eastAsia="Times New Roman" w:hAnsi="Courier New" w:cs="Courier New"/>
          <w:noProof/>
          <w:color w:val="3AD900"/>
          <w:sz w:val="20"/>
          <w:szCs w:val="20"/>
          <w:lang w:val="en-US" w:eastAsia="ru-RU"/>
        </w:rPr>
        <w:t>connect</w:t>
      </w:r>
      <w:r w:rsidR="00F304EF" w:rsidRPr="001062D9">
        <w:rPr>
          <w:rFonts w:ascii="Courier New" w:eastAsia="Times New Roman" w:hAnsi="Courier New" w:cs="Courier New"/>
          <w:noProof/>
          <w:color w:val="3AD900"/>
          <w:sz w:val="20"/>
          <w:szCs w:val="20"/>
          <w:lang w:eastAsia="ru-RU"/>
        </w:rPr>
        <w:t>_</w:t>
      </w:r>
      <w:r w:rsidR="00F304EF" w:rsidRPr="003C7DB9">
        <w:rPr>
          <w:rFonts w:ascii="Courier New" w:eastAsia="Times New Roman" w:hAnsi="Courier New" w:cs="Courier New"/>
          <w:noProof/>
          <w:color w:val="3AD900"/>
          <w:sz w:val="20"/>
          <w:szCs w:val="20"/>
          <w:lang w:val="en-US" w:eastAsia="ru-RU"/>
        </w:rPr>
        <w:t>pupils</w:t>
      </w:r>
      <w:r w:rsidR="00F304EF" w:rsidRPr="001062D9">
        <w:rPr>
          <w:rFonts w:ascii="Courier New" w:eastAsia="Times New Roman" w:hAnsi="Courier New" w:cs="Courier New"/>
          <w:noProof/>
          <w:color w:val="3AD900"/>
          <w:sz w:val="20"/>
          <w:szCs w:val="20"/>
          <w:lang w:eastAsia="ru-RU"/>
        </w:rPr>
        <w:t>_</w:t>
      </w:r>
      <w:r w:rsidR="00F304EF" w:rsidRPr="003C7DB9">
        <w:rPr>
          <w:rFonts w:ascii="Courier New" w:eastAsia="Times New Roman" w:hAnsi="Courier New" w:cs="Courier New"/>
          <w:noProof/>
          <w:color w:val="3AD900"/>
          <w:sz w:val="20"/>
          <w:szCs w:val="20"/>
          <w:lang w:val="en-US" w:eastAsia="ru-RU"/>
        </w:rPr>
        <w:t>teachers</w:t>
      </w:r>
      <w:r w:rsidRPr="001062D9">
        <w:rPr>
          <w:rFonts w:cstheme="minorHAnsi"/>
          <w:noProof/>
          <w:color w:val="000000"/>
          <w:sz w:val="24"/>
          <w:szCs w:val="24"/>
        </w:rPr>
        <w:t xml:space="preserve">. </w:t>
      </w:r>
    </w:p>
    <w:p w:rsidR="008C1EA9" w:rsidRPr="003C7DB9" w:rsidRDefault="008C1EA9" w:rsidP="008C1EA9">
      <w:pPr>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FFFFFF"/>
          <w:sz w:val="20"/>
          <w:szCs w:val="20"/>
          <w:lang w:val="en-US" w:eastAsia="ru-RU"/>
        </w:rPr>
      </w:pPr>
      <w:r w:rsidRPr="003C7DB9">
        <w:rPr>
          <w:rFonts w:ascii="Courier New" w:eastAsia="Times New Roman" w:hAnsi="Courier New" w:cs="Courier New"/>
          <w:noProof/>
          <w:color w:val="FF80E1"/>
          <w:sz w:val="20"/>
          <w:szCs w:val="20"/>
          <w:lang w:val="en-US" w:eastAsia="ru-RU"/>
        </w:rPr>
        <w:t xml:space="preserve">$link </w:t>
      </w:r>
      <w:r w:rsidRPr="003C7DB9">
        <w:rPr>
          <w:rFonts w:ascii="Courier New" w:eastAsia="Times New Roman" w:hAnsi="Courier New" w:cs="Courier New"/>
          <w:noProof/>
          <w:color w:val="FF9D00"/>
          <w:sz w:val="20"/>
          <w:szCs w:val="20"/>
          <w:lang w:val="en-US" w:eastAsia="ru-RU"/>
        </w:rPr>
        <w:t xml:space="preserve">= </w:t>
      </w:r>
      <w:r w:rsidRPr="003C7DB9">
        <w:rPr>
          <w:rFonts w:ascii="Courier New" w:eastAsia="Times New Roman" w:hAnsi="Courier New" w:cs="Courier New"/>
          <w:noProof/>
          <w:color w:val="80FFBB"/>
          <w:sz w:val="20"/>
          <w:szCs w:val="20"/>
          <w:lang w:val="en-US" w:eastAsia="ru-RU"/>
        </w:rPr>
        <w:t>mysqli_connect</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3AD900"/>
          <w:sz w:val="20"/>
          <w:szCs w:val="20"/>
          <w:lang w:val="en-US" w:eastAsia="ru-RU"/>
        </w:rPr>
        <w:t>'localhost'</w:t>
      </w:r>
      <w:r w:rsidRPr="003C7DB9">
        <w:rPr>
          <w:rFonts w:ascii="Courier New" w:eastAsia="Times New Roman" w:hAnsi="Courier New" w:cs="Courier New"/>
          <w:noProof/>
          <w:color w:val="E1EFFF"/>
          <w:sz w:val="20"/>
          <w:szCs w:val="20"/>
          <w:lang w:val="en-US" w:eastAsia="ru-RU"/>
        </w:rPr>
        <w:t xml:space="preserve">, </w:t>
      </w:r>
      <w:r w:rsidRPr="003C7DB9">
        <w:rPr>
          <w:rFonts w:ascii="Courier New" w:eastAsia="Times New Roman" w:hAnsi="Courier New" w:cs="Courier New"/>
          <w:noProof/>
          <w:color w:val="3AD900"/>
          <w:sz w:val="20"/>
          <w:szCs w:val="20"/>
          <w:lang w:val="en-US" w:eastAsia="ru-RU"/>
        </w:rPr>
        <w:t>'root'</w:t>
      </w:r>
      <w:r w:rsidRPr="003C7DB9">
        <w:rPr>
          <w:rFonts w:ascii="Courier New" w:eastAsia="Times New Roman" w:hAnsi="Courier New" w:cs="Courier New"/>
          <w:noProof/>
          <w:color w:val="E1EFFF"/>
          <w:sz w:val="20"/>
          <w:szCs w:val="20"/>
          <w:lang w:val="en-US" w:eastAsia="ru-RU"/>
        </w:rPr>
        <w:t xml:space="preserve">, </w:t>
      </w:r>
      <w:r w:rsidRPr="003C7DB9">
        <w:rPr>
          <w:rFonts w:ascii="Courier New" w:eastAsia="Times New Roman" w:hAnsi="Courier New" w:cs="Courier New"/>
          <w:noProof/>
          <w:color w:val="3AD900"/>
          <w:sz w:val="20"/>
          <w:szCs w:val="20"/>
          <w:lang w:val="en-US" w:eastAsia="ru-RU"/>
        </w:rPr>
        <w:t>''</w:t>
      </w:r>
      <w:r w:rsidRPr="003C7DB9">
        <w:rPr>
          <w:rFonts w:ascii="Courier New" w:eastAsia="Times New Roman" w:hAnsi="Courier New" w:cs="Courier New"/>
          <w:noProof/>
          <w:color w:val="E1EFFF"/>
          <w:sz w:val="20"/>
          <w:szCs w:val="20"/>
          <w:lang w:val="en-US" w:eastAsia="ru-RU"/>
        </w:rPr>
        <w:t xml:space="preserve">, </w:t>
      </w:r>
      <w:r w:rsidRPr="003C7DB9">
        <w:rPr>
          <w:rFonts w:ascii="Courier New" w:eastAsia="Times New Roman" w:hAnsi="Courier New" w:cs="Courier New"/>
          <w:noProof/>
          <w:color w:val="3AD900"/>
          <w:sz w:val="20"/>
          <w:szCs w:val="20"/>
          <w:lang w:val="en-US" w:eastAsia="ru-RU"/>
        </w:rPr>
        <w:t>'NewSchool'</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E1EFFF"/>
          <w:sz w:val="20"/>
          <w:szCs w:val="20"/>
          <w:lang w:val="en-US" w:eastAsia="ru-RU"/>
        </w:rPr>
        <w:br/>
      </w:r>
      <w:r w:rsidRPr="003C7DB9">
        <w:rPr>
          <w:rFonts w:ascii="Courier New" w:eastAsia="Times New Roman" w:hAnsi="Courier New" w:cs="Courier New"/>
          <w:noProof/>
          <w:color w:val="E1EFFF"/>
          <w:sz w:val="20"/>
          <w:szCs w:val="20"/>
          <w:lang w:val="en-US" w:eastAsia="ru-RU"/>
        </w:rPr>
        <w:br/>
      </w:r>
      <w:r w:rsidRPr="003C7DB9">
        <w:rPr>
          <w:rFonts w:ascii="Courier New" w:eastAsia="Times New Roman" w:hAnsi="Courier New" w:cs="Courier New"/>
          <w:noProof/>
          <w:color w:val="FF9D00"/>
          <w:sz w:val="20"/>
          <w:szCs w:val="20"/>
          <w:lang w:val="en-US" w:eastAsia="ru-RU"/>
        </w:rPr>
        <w:t xml:space="preserve">if </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FF80E1"/>
          <w:sz w:val="20"/>
          <w:szCs w:val="20"/>
          <w:lang w:val="en-US" w:eastAsia="ru-RU"/>
        </w:rPr>
        <w:t xml:space="preserve">$link </w:t>
      </w:r>
      <w:r w:rsidRPr="003C7DB9">
        <w:rPr>
          <w:rFonts w:ascii="Courier New" w:eastAsia="Times New Roman" w:hAnsi="Courier New" w:cs="Courier New"/>
          <w:noProof/>
          <w:color w:val="FF9D00"/>
          <w:sz w:val="20"/>
          <w:szCs w:val="20"/>
          <w:lang w:val="en-US" w:eastAsia="ru-RU"/>
        </w:rPr>
        <w:t>== false</w:t>
      </w:r>
      <w:r w:rsidRPr="003C7DB9">
        <w:rPr>
          <w:rFonts w:ascii="Courier New" w:eastAsia="Times New Roman" w:hAnsi="Courier New" w:cs="Courier New"/>
          <w:noProof/>
          <w:color w:val="E1EFFF"/>
          <w:sz w:val="20"/>
          <w:szCs w:val="20"/>
          <w:lang w:val="en-US" w:eastAsia="ru-RU"/>
        </w:rPr>
        <w:t>) {</w:t>
      </w:r>
      <w:r w:rsidRPr="003C7DB9">
        <w:rPr>
          <w:rFonts w:ascii="Courier New" w:eastAsia="Times New Roman" w:hAnsi="Courier New" w:cs="Courier New"/>
          <w:noProof/>
          <w:color w:val="E1EFFF"/>
          <w:sz w:val="20"/>
          <w:szCs w:val="20"/>
          <w:lang w:val="en-US" w:eastAsia="ru-RU"/>
        </w:rPr>
        <w:br/>
        <w:t xml:space="preserve">    </w:t>
      </w:r>
      <w:r w:rsidRPr="003C7DB9">
        <w:rPr>
          <w:rFonts w:ascii="Courier New" w:eastAsia="Times New Roman" w:hAnsi="Courier New" w:cs="Courier New"/>
          <w:noProof/>
          <w:color w:val="FF9D00"/>
          <w:sz w:val="20"/>
          <w:szCs w:val="20"/>
          <w:lang w:val="en-US" w:eastAsia="ru-RU"/>
        </w:rPr>
        <w:t>die</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3AD900"/>
          <w:sz w:val="20"/>
          <w:szCs w:val="20"/>
          <w:lang w:val="en-US" w:eastAsia="ru-RU"/>
        </w:rPr>
        <w:t xml:space="preserve">"ERROR: Could not connect. " </w:t>
      </w:r>
      <w:r w:rsidRPr="003C7DB9">
        <w:rPr>
          <w:rFonts w:ascii="Courier New" w:eastAsia="Times New Roman" w:hAnsi="Courier New" w:cs="Courier New"/>
          <w:noProof/>
          <w:color w:val="FF9D00"/>
          <w:sz w:val="20"/>
          <w:szCs w:val="20"/>
          <w:lang w:val="en-US" w:eastAsia="ru-RU"/>
        </w:rPr>
        <w:t xml:space="preserve">. </w:t>
      </w:r>
      <w:r w:rsidRPr="003C7DB9">
        <w:rPr>
          <w:rFonts w:ascii="Courier New" w:eastAsia="Times New Roman" w:hAnsi="Courier New" w:cs="Courier New"/>
          <w:noProof/>
          <w:color w:val="80FFBB"/>
          <w:sz w:val="20"/>
          <w:szCs w:val="20"/>
          <w:lang w:val="en-US" w:eastAsia="ru-RU"/>
        </w:rPr>
        <w:t>mysqli_connect_error</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E1EFFF"/>
          <w:sz w:val="20"/>
          <w:szCs w:val="20"/>
          <w:lang w:val="en-US" w:eastAsia="ru-RU"/>
        </w:rPr>
        <w:br/>
        <w:t>}</w:t>
      </w:r>
      <w:r w:rsidRPr="003C7DB9">
        <w:rPr>
          <w:rFonts w:ascii="Courier New" w:eastAsia="Times New Roman" w:hAnsi="Courier New" w:cs="Courier New"/>
          <w:noProof/>
          <w:color w:val="E1EFFF"/>
          <w:sz w:val="20"/>
          <w:szCs w:val="20"/>
          <w:lang w:val="en-US" w:eastAsia="ru-RU"/>
        </w:rPr>
        <w:br/>
      </w:r>
      <w:r w:rsidRPr="003C7DB9">
        <w:rPr>
          <w:rFonts w:ascii="Courier New" w:eastAsia="Times New Roman" w:hAnsi="Courier New" w:cs="Courier New"/>
          <w:noProof/>
          <w:color w:val="E1EFFF"/>
          <w:sz w:val="20"/>
          <w:szCs w:val="20"/>
          <w:lang w:val="en-US" w:eastAsia="ru-RU"/>
        </w:rPr>
        <w:br/>
      </w:r>
      <w:r w:rsidRPr="003C7DB9">
        <w:rPr>
          <w:rFonts w:ascii="Courier New" w:eastAsia="Times New Roman" w:hAnsi="Courier New" w:cs="Courier New"/>
          <w:noProof/>
          <w:color w:val="FF9D00"/>
          <w:sz w:val="20"/>
          <w:szCs w:val="20"/>
          <w:lang w:val="en-US" w:eastAsia="ru-RU"/>
        </w:rPr>
        <w:t xml:space="preserve">foreach </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FF80E1"/>
          <w:sz w:val="20"/>
          <w:szCs w:val="20"/>
          <w:lang w:val="en-US" w:eastAsia="ru-RU"/>
        </w:rPr>
        <w:t xml:space="preserve">$teachers_pupils </w:t>
      </w:r>
      <w:r w:rsidRPr="003C7DB9">
        <w:rPr>
          <w:rFonts w:ascii="Courier New" w:eastAsia="Times New Roman" w:hAnsi="Courier New" w:cs="Courier New"/>
          <w:noProof/>
          <w:color w:val="FF9D00"/>
          <w:sz w:val="20"/>
          <w:szCs w:val="20"/>
          <w:lang w:val="en-US" w:eastAsia="ru-RU"/>
        </w:rPr>
        <w:t xml:space="preserve">as </w:t>
      </w:r>
      <w:r w:rsidRPr="003C7DB9">
        <w:rPr>
          <w:rFonts w:ascii="Courier New" w:eastAsia="Times New Roman" w:hAnsi="Courier New" w:cs="Courier New"/>
          <w:noProof/>
          <w:color w:val="FF80E1"/>
          <w:sz w:val="20"/>
          <w:szCs w:val="20"/>
          <w:lang w:val="en-US" w:eastAsia="ru-RU"/>
        </w:rPr>
        <w:t>$num_teachers</w:t>
      </w:r>
      <w:r w:rsidRPr="003C7DB9">
        <w:rPr>
          <w:rFonts w:ascii="Courier New" w:eastAsia="Times New Roman" w:hAnsi="Courier New" w:cs="Courier New"/>
          <w:noProof/>
          <w:color w:val="E1EFFF"/>
          <w:sz w:val="20"/>
          <w:szCs w:val="20"/>
          <w:lang w:val="en-US" w:eastAsia="ru-RU"/>
        </w:rPr>
        <w:t>) {</w:t>
      </w:r>
      <w:r w:rsidRPr="003C7DB9">
        <w:rPr>
          <w:rFonts w:ascii="Courier New" w:eastAsia="Times New Roman" w:hAnsi="Courier New" w:cs="Courier New"/>
          <w:noProof/>
          <w:color w:val="E1EFFF"/>
          <w:sz w:val="20"/>
          <w:szCs w:val="20"/>
          <w:lang w:val="en-US" w:eastAsia="ru-RU"/>
        </w:rPr>
        <w:br/>
        <w:t xml:space="preserve">    </w:t>
      </w:r>
      <w:r w:rsidRPr="003C7DB9">
        <w:rPr>
          <w:rFonts w:ascii="Courier New" w:eastAsia="Times New Roman" w:hAnsi="Courier New" w:cs="Courier New"/>
          <w:noProof/>
          <w:color w:val="FF9D00"/>
          <w:sz w:val="20"/>
          <w:szCs w:val="20"/>
          <w:lang w:val="en-US" w:eastAsia="ru-RU"/>
        </w:rPr>
        <w:t xml:space="preserve">foreach </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FF80E1"/>
          <w:sz w:val="20"/>
          <w:szCs w:val="20"/>
          <w:lang w:val="en-US" w:eastAsia="ru-RU"/>
        </w:rPr>
        <w:t xml:space="preserve">$num_teachers </w:t>
      </w:r>
      <w:r w:rsidRPr="003C7DB9">
        <w:rPr>
          <w:rFonts w:ascii="Courier New" w:eastAsia="Times New Roman" w:hAnsi="Courier New" w:cs="Courier New"/>
          <w:noProof/>
          <w:color w:val="FF9D00"/>
          <w:sz w:val="20"/>
          <w:szCs w:val="20"/>
          <w:lang w:val="en-US" w:eastAsia="ru-RU"/>
        </w:rPr>
        <w:t xml:space="preserve">as </w:t>
      </w:r>
      <w:r w:rsidRPr="003C7DB9">
        <w:rPr>
          <w:rFonts w:ascii="Courier New" w:eastAsia="Times New Roman" w:hAnsi="Courier New" w:cs="Courier New"/>
          <w:noProof/>
          <w:color w:val="FF80E1"/>
          <w:sz w:val="20"/>
          <w:szCs w:val="20"/>
          <w:lang w:val="en-US" w:eastAsia="ru-RU"/>
        </w:rPr>
        <w:t>$data_teachers</w:t>
      </w:r>
      <w:r w:rsidRPr="003C7DB9">
        <w:rPr>
          <w:rFonts w:ascii="Courier New" w:eastAsia="Times New Roman" w:hAnsi="Courier New" w:cs="Courier New"/>
          <w:noProof/>
          <w:color w:val="E1EFFF"/>
          <w:sz w:val="20"/>
          <w:szCs w:val="20"/>
          <w:lang w:val="en-US" w:eastAsia="ru-RU"/>
        </w:rPr>
        <w:t>) {</w:t>
      </w:r>
      <w:r w:rsidRPr="003C7DB9">
        <w:rPr>
          <w:rFonts w:ascii="Courier New" w:eastAsia="Times New Roman" w:hAnsi="Courier New" w:cs="Courier New"/>
          <w:noProof/>
          <w:color w:val="E1EFFF"/>
          <w:sz w:val="20"/>
          <w:szCs w:val="20"/>
          <w:lang w:val="en-US" w:eastAsia="ru-RU"/>
        </w:rPr>
        <w:br/>
        <w:t xml:space="preserve">        </w:t>
      </w:r>
      <w:r w:rsidRPr="003C7DB9">
        <w:rPr>
          <w:rFonts w:ascii="Courier New" w:eastAsia="Times New Roman" w:hAnsi="Courier New" w:cs="Courier New"/>
          <w:noProof/>
          <w:color w:val="FF9D00"/>
          <w:sz w:val="20"/>
          <w:szCs w:val="20"/>
          <w:lang w:val="en-US" w:eastAsia="ru-RU"/>
        </w:rPr>
        <w:t xml:space="preserve">foreach </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FF80E1"/>
          <w:sz w:val="20"/>
          <w:szCs w:val="20"/>
          <w:lang w:val="en-US" w:eastAsia="ru-RU"/>
        </w:rPr>
        <w:t xml:space="preserve">$data_teachers </w:t>
      </w:r>
      <w:r w:rsidRPr="003C7DB9">
        <w:rPr>
          <w:rFonts w:ascii="Courier New" w:eastAsia="Times New Roman" w:hAnsi="Courier New" w:cs="Courier New"/>
          <w:noProof/>
          <w:color w:val="FF9D00"/>
          <w:sz w:val="20"/>
          <w:szCs w:val="20"/>
          <w:lang w:val="en-US" w:eastAsia="ru-RU"/>
        </w:rPr>
        <w:t xml:space="preserve">as </w:t>
      </w:r>
      <w:r w:rsidRPr="003C7DB9">
        <w:rPr>
          <w:rFonts w:ascii="Courier New" w:eastAsia="Times New Roman" w:hAnsi="Courier New" w:cs="Courier New"/>
          <w:noProof/>
          <w:color w:val="FF80E1"/>
          <w:sz w:val="20"/>
          <w:szCs w:val="20"/>
          <w:lang w:val="en-US" w:eastAsia="ru-RU"/>
        </w:rPr>
        <w:t>$data_pupils</w:t>
      </w:r>
      <w:r w:rsidRPr="003C7DB9">
        <w:rPr>
          <w:rFonts w:ascii="Courier New" w:eastAsia="Times New Roman" w:hAnsi="Courier New" w:cs="Courier New"/>
          <w:noProof/>
          <w:color w:val="E1EFFF"/>
          <w:sz w:val="20"/>
          <w:szCs w:val="20"/>
          <w:lang w:val="en-US" w:eastAsia="ru-RU"/>
        </w:rPr>
        <w:t>) {</w:t>
      </w:r>
      <w:r w:rsidRPr="003C7DB9">
        <w:rPr>
          <w:rFonts w:ascii="Courier New" w:eastAsia="Times New Roman" w:hAnsi="Courier New" w:cs="Courier New"/>
          <w:noProof/>
          <w:color w:val="E1EFFF"/>
          <w:sz w:val="20"/>
          <w:szCs w:val="20"/>
          <w:lang w:val="en-US" w:eastAsia="ru-RU"/>
        </w:rPr>
        <w:br/>
        <w:t xml:space="preserve">            </w:t>
      </w:r>
      <w:r w:rsidRPr="003C7DB9">
        <w:rPr>
          <w:rFonts w:ascii="Courier New" w:eastAsia="Times New Roman" w:hAnsi="Courier New" w:cs="Courier New"/>
          <w:noProof/>
          <w:color w:val="FF9D00"/>
          <w:sz w:val="20"/>
          <w:szCs w:val="20"/>
          <w:lang w:val="en-US" w:eastAsia="ru-RU"/>
        </w:rPr>
        <w:t xml:space="preserve">foreach </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FF80E1"/>
          <w:sz w:val="20"/>
          <w:szCs w:val="20"/>
          <w:lang w:val="en-US" w:eastAsia="ru-RU"/>
        </w:rPr>
        <w:t xml:space="preserve">$data_pupils </w:t>
      </w:r>
      <w:r w:rsidRPr="003C7DB9">
        <w:rPr>
          <w:rFonts w:ascii="Courier New" w:eastAsia="Times New Roman" w:hAnsi="Courier New" w:cs="Courier New"/>
          <w:noProof/>
          <w:color w:val="FF9D00"/>
          <w:sz w:val="20"/>
          <w:szCs w:val="20"/>
          <w:lang w:val="en-US" w:eastAsia="ru-RU"/>
        </w:rPr>
        <w:t xml:space="preserve">as </w:t>
      </w:r>
      <w:r w:rsidRPr="003C7DB9">
        <w:rPr>
          <w:rFonts w:ascii="Courier New" w:eastAsia="Times New Roman" w:hAnsi="Courier New" w:cs="Courier New"/>
          <w:noProof/>
          <w:color w:val="FF80E1"/>
          <w:sz w:val="20"/>
          <w:szCs w:val="20"/>
          <w:lang w:val="en-US" w:eastAsia="ru-RU"/>
        </w:rPr>
        <w:t>$pupils</w:t>
      </w:r>
      <w:r w:rsidRPr="003C7DB9">
        <w:rPr>
          <w:rFonts w:ascii="Courier New" w:eastAsia="Times New Roman" w:hAnsi="Courier New" w:cs="Courier New"/>
          <w:noProof/>
          <w:color w:val="E1EFFF"/>
          <w:sz w:val="20"/>
          <w:szCs w:val="20"/>
          <w:lang w:val="en-US" w:eastAsia="ru-RU"/>
        </w:rPr>
        <w:t>) {</w:t>
      </w:r>
      <w:r w:rsidRPr="003C7DB9">
        <w:rPr>
          <w:rFonts w:ascii="Courier New" w:eastAsia="Times New Roman" w:hAnsi="Courier New" w:cs="Courier New"/>
          <w:noProof/>
          <w:color w:val="E1EFFF"/>
          <w:sz w:val="20"/>
          <w:szCs w:val="20"/>
          <w:lang w:val="en-US" w:eastAsia="ru-RU"/>
        </w:rPr>
        <w:br/>
      </w:r>
      <w:r w:rsidRPr="003C7DB9">
        <w:rPr>
          <w:rFonts w:ascii="Courier New" w:eastAsia="Times New Roman" w:hAnsi="Courier New" w:cs="Courier New"/>
          <w:noProof/>
          <w:color w:val="E1EFFF"/>
          <w:sz w:val="20"/>
          <w:szCs w:val="20"/>
          <w:lang w:val="en-US" w:eastAsia="ru-RU"/>
        </w:rPr>
        <w:br/>
        <w:t xml:space="preserve">                </w:t>
      </w:r>
      <w:r w:rsidRPr="003C7DB9">
        <w:rPr>
          <w:rFonts w:ascii="Courier New" w:eastAsia="Times New Roman" w:hAnsi="Courier New" w:cs="Courier New"/>
          <w:noProof/>
          <w:color w:val="FF80E1"/>
          <w:sz w:val="20"/>
          <w:szCs w:val="20"/>
          <w:lang w:val="en-US" w:eastAsia="ru-RU"/>
        </w:rPr>
        <w:t xml:space="preserve">$connect </w:t>
      </w:r>
      <w:r w:rsidRPr="003C7DB9">
        <w:rPr>
          <w:rFonts w:ascii="Courier New" w:eastAsia="Times New Roman" w:hAnsi="Courier New" w:cs="Courier New"/>
          <w:noProof/>
          <w:color w:val="FF9D00"/>
          <w:sz w:val="20"/>
          <w:szCs w:val="20"/>
          <w:lang w:val="en-US" w:eastAsia="ru-RU"/>
        </w:rPr>
        <w:t xml:space="preserve">= </w:t>
      </w:r>
      <w:r w:rsidRPr="003C7DB9">
        <w:rPr>
          <w:rFonts w:ascii="Courier New" w:eastAsia="Times New Roman" w:hAnsi="Courier New" w:cs="Courier New"/>
          <w:noProof/>
          <w:color w:val="3AD900"/>
          <w:sz w:val="20"/>
          <w:szCs w:val="20"/>
          <w:lang w:val="en-US" w:eastAsia="ru-RU"/>
        </w:rPr>
        <w:t>"INSERT INTO (pupils_id, teachers_id) VALUES (</w:t>
      </w:r>
      <w:r w:rsidRPr="003C7DB9">
        <w:rPr>
          <w:rFonts w:ascii="Courier New" w:eastAsia="Times New Roman" w:hAnsi="Courier New" w:cs="Courier New"/>
          <w:noProof/>
          <w:color w:val="FF80E1"/>
          <w:sz w:val="20"/>
          <w:szCs w:val="20"/>
          <w:lang w:val="en-US" w:eastAsia="ru-RU"/>
        </w:rPr>
        <w:t>$pupils</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FFDD00"/>
          <w:sz w:val="20"/>
          <w:szCs w:val="20"/>
          <w:lang w:val="en-US" w:eastAsia="ru-RU"/>
        </w:rPr>
        <w:t>id</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CCCCCC"/>
          <w:sz w:val="20"/>
          <w:szCs w:val="20"/>
          <w:lang w:val="en-US" w:eastAsia="ru-RU"/>
        </w:rPr>
        <w:t xml:space="preserve">, </w:t>
      </w:r>
      <w:r w:rsidRPr="003C7DB9">
        <w:rPr>
          <w:rFonts w:ascii="Courier New" w:eastAsia="Times New Roman" w:hAnsi="Courier New" w:cs="Courier New"/>
          <w:noProof/>
          <w:color w:val="FF80E1"/>
          <w:sz w:val="20"/>
          <w:szCs w:val="20"/>
          <w:lang w:val="en-US" w:eastAsia="ru-RU"/>
        </w:rPr>
        <w:t>$data_teachers</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FFDD00"/>
          <w:sz w:val="20"/>
          <w:szCs w:val="20"/>
          <w:lang w:val="en-US" w:eastAsia="ru-RU"/>
        </w:rPr>
        <w:t>id</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CCCCCC"/>
          <w:sz w:val="20"/>
          <w:szCs w:val="20"/>
          <w:lang w:val="en-US" w:eastAsia="ru-RU"/>
        </w:rPr>
        <w:t>)</w:t>
      </w:r>
      <w:r w:rsidRPr="003C7DB9">
        <w:rPr>
          <w:rFonts w:ascii="Courier New" w:eastAsia="Times New Roman" w:hAnsi="Courier New" w:cs="Courier New"/>
          <w:noProof/>
          <w:color w:val="3AD900"/>
          <w:sz w:val="20"/>
          <w:szCs w:val="20"/>
          <w:lang w:val="en-US" w:eastAsia="ru-RU"/>
        </w:rPr>
        <w:t>"</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E1EFFF"/>
          <w:sz w:val="20"/>
          <w:szCs w:val="20"/>
          <w:lang w:val="en-US" w:eastAsia="ru-RU"/>
        </w:rPr>
        <w:br/>
        <w:t xml:space="preserve">                </w:t>
      </w:r>
      <w:r w:rsidRPr="003C7DB9">
        <w:rPr>
          <w:rFonts w:ascii="Courier New" w:eastAsia="Times New Roman" w:hAnsi="Courier New" w:cs="Courier New"/>
          <w:noProof/>
          <w:color w:val="FF9D00"/>
          <w:sz w:val="20"/>
          <w:szCs w:val="20"/>
          <w:lang w:val="en-US" w:eastAsia="ru-RU"/>
        </w:rPr>
        <w:t xml:space="preserve">if </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80FFBB"/>
          <w:sz w:val="20"/>
          <w:szCs w:val="20"/>
          <w:lang w:val="en-US" w:eastAsia="ru-RU"/>
        </w:rPr>
        <w:t>mysqli_query</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FF80E1"/>
          <w:sz w:val="20"/>
          <w:szCs w:val="20"/>
          <w:lang w:val="en-US" w:eastAsia="ru-RU"/>
        </w:rPr>
        <w:t>$link</w:t>
      </w:r>
      <w:r w:rsidRPr="003C7DB9">
        <w:rPr>
          <w:rFonts w:ascii="Courier New" w:eastAsia="Times New Roman" w:hAnsi="Courier New" w:cs="Courier New"/>
          <w:noProof/>
          <w:color w:val="E1EFFF"/>
          <w:sz w:val="20"/>
          <w:szCs w:val="20"/>
          <w:lang w:val="en-US" w:eastAsia="ru-RU"/>
        </w:rPr>
        <w:t xml:space="preserve">, </w:t>
      </w:r>
      <w:r w:rsidRPr="003C7DB9">
        <w:rPr>
          <w:rFonts w:ascii="Courier New" w:eastAsia="Times New Roman" w:hAnsi="Courier New" w:cs="Courier New"/>
          <w:noProof/>
          <w:color w:val="FF80E1"/>
          <w:sz w:val="20"/>
          <w:szCs w:val="20"/>
          <w:lang w:val="en-US" w:eastAsia="ru-RU"/>
        </w:rPr>
        <w:t>$connect</w:t>
      </w:r>
      <w:r w:rsidRPr="003C7DB9">
        <w:rPr>
          <w:rFonts w:ascii="Courier New" w:eastAsia="Times New Roman" w:hAnsi="Courier New" w:cs="Courier New"/>
          <w:noProof/>
          <w:color w:val="E1EFFF"/>
          <w:sz w:val="20"/>
          <w:szCs w:val="20"/>
          <w:lang w:val="en-US" w:eastAsia="ru-RU"/>
        </w:rPr>
        <w:t>)) {</w:t>
      </w:r>
      <w:r w:rsidRPr="003C7DB9">
        <w:rPr>
          <w:rFonts w:ascii="Courier New" w:eastAsia="Times New Roman" w:hAnsi="Courier New" w:cs="Courier New"/>
          <w:noProof/>
          <w:color w:val="E1EFFF"/>
          <w:sz w:val="20"/>
          <w:szCs w:val="20"/>
          <w:lang w:val="en-US" w:eastAsia="ru-RU"/>
        </w:rPr>
        <w:br/>
        <w:t xml:space="preserve">                    </w:t>
      </w:r>
      <w:r w:rsidRPr="003C7DB9">
        <w:rPr>
          <w:rFonts w:ascii="Courier New" w:eastAsia="Times New Roman" w:hAnsi="Courier New" w:cs="Courier New"/>
          <w:noProof/>
          <w:color w:val="FF9D00"/>
          <w:sz w:val="20"/>
          <w:szCs w:val="20"/>
          <w:lang w:val="en-US" w:eastAsia="ru-RU"/>
        </w:rPr>
        <w:t xml:space="preserve">echo </w:t>
      </w:r>
      <w:r w:rsidRPr="003C7DB9">
        <w:rPr>
          <w:rFonts w:ascii="Courier New" w:eastAsia="Times New Roman" w:hAnsi="Courier New" w:cs="Courier New"/>
          <w:noProof/>
          <w:color w:val="3AD900"/>
          <w:sz w:val="20"/>
          <w:szCs w:val="20"/>
          <w:lang w:val="en-US" w:eastAsia="ru-RU"/>
        </w:rPr>
        <w:t>"&lt;br&gt; Records inserted successfully."</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E1EFFF"/>
          <w:sz w:val="20"/>
          <w:szCs w:val="20"/>
          <w:lang w:val="en-US" w:eastAsia="ru-RU"/>
        </w:rPr>
        <w:br/>
        <w:t xml:space="preserve">                } </w:t>
      </w:r>
      <w:r w:rsidRPr="003C7DB9">
        <w:rPr>
          <w:rFonts w:ascii="Courier New" w:eastAsia="Times New Roman" w:hAnsi="Courier New" w:cs="Courier New"/>
          <w:noProof/>
          <w:color w:val="FF9D00"/>
          <w:sz w:val="20"/>
          <w:szCs w:val="20"/>
          <w:lang w:val="en-US" w:eastAsia="ru-RU"/>
        </w:rPr>
        <w:t xml:space="preserve">else </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E1EFFF"/>
          <w:sz w:val="20"/>
          <w:szCs w:val="20"/>
          <w:lang w:val="en-US" w:eastAsia="ru-RU"/>
        </w:rPr>
        <w:br/>
        <w:t xml:space="preserve">                    </w:t>
      </w:r>
      <w:r w:rsidRPr="003C7DB9">
        <w:rPr>
          <w:rFonts w:ascii="Courier New" w:eastAsia="Times New Roman" w:hAnsi="Courier New" w:cs="Courier New"/>
          <w:noProof/>
          <w:color w:val="FF9D00"/>
          <w:sz w:val="20"/>
          <w:szCs w:val="20"/>
          <w:lang w:val="en-US" w:eastAsia="ru-RU"/>
        </w:rPr>
        <w:t xml:space="preserve">echo </w:t>
      </w:r>
      <w:r w:rsidRPr="003C7DB9">
        <w:rPr>
          <w:rFonts w:ascii="Courier New" w:eastAsia="Times New Roman" w:hAnsi="Courier New" w:cs="Courier New"/>
          <w:noProof/>
          <w:color w:val="3AD900"/>
          <w:sz w:val="20"/>
          <w:szCs w:val="20"/>
          <w:lang w:val="en-US" w:eastAsia="ru-RU"/>
        </w:rPr>
        <w:t xml:space="preserve">"&lt;br&gt; ERROR: Could not able to execute </w:t>
      </w:r>
      <w:r w:rsidRPr="003C7DB9">
        <w:rPr>
          <w:rFonts w:ascii="Courier New" w:eastAsia="Times New Roman" w:hAnsi="Courier New" w:cs="Courier New"/>
          <w:noProof/>
          <w:color w:val="FF80E1"/>
          <w:sz w:val="20"/>
          <w:szCs w:val="20"/>
          <w:lang w:val="en-US" w:eastAsia="ru-RU"/>
        </w:rPr>
        <w:t>$connect</w:t>
      </w:r>
      <w:r w:rsidRPr="003C7DB9">
        <w:rPr>
          <w:rFonts w:ascii="Courier New" w:eastAsia="Times New Roman" w:hAnsi="Courier New" w:cs="Courier New"/>
          <w:noProof/>
          <w:color w:val="3AD900"/>
          <w:sz w:val="20"/>
          <w:szCs w:val="20"/>
          <w:lang w:val="en-US" w:eastAsia="ru-RU"/>
        </w:rPr>
        <w:t xml:space="preserve">. " </w:t>
      </w:r>
      <w:r w:rsidRPr="003C7DB9">
        <w:rPr>
          <w:rFonts w:ascii="Courier New" w:eastAsia="Times New Roman" w:hAnsi="Courier New" w:cs="Courier New"/>
          <w:noProof/>
          <w:color w:val="FF9D00"/>
          <w:sz w:val="20"/>
          <w:szCs w:val="20"/>
          <w:lang w:val="en-US" w:eastAsia="ru-RU"/>
        </w:rPr>
        <w:t xml:space="preserve">. </w:t>
      </w:r>
      <w:r w:rsidRPr="003C7DB9">
        <w:rPr>
          <w:rFonts w:ascii="Courier New" w:eastAsia="Times New Roman" w:hAnsi="Courier New" w:cs="Courier New"/>
          <w:noProof/>
          <w:color w:val="80FFBB"/>
          <w:sz w:val="20"/>
          <w:szCs w:val="20"/>
          <w:lang w:val="en-US" w:eastAsia="ru-RU"/>
        </w:rPr>
        <w:t>mysqli_error</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FF80E1"/>
          <w:sz w:val="20"/>
          <w:szCs w:val="20"/>
          <w:lang w:val="en-US" w:eastAsia="ru-RU"/>
        </w:rPr>
        <w:t>$link</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E1EFFF"/>
          <w:sz w:val="20"/>
          <w:szCs w:val="20"/>
          <w:lang w:val="en-US" w:eastAsia="ru-RU"/>
        </w:rPr>
        <w:br/>
        <w:t xml:space="preserve">                }</w:t>
      </w:r>
      <w:r w:rsidRPr="003C7DB9">
        <w:rPr>
          <w:rFonts w:ascii="Courier New" w:eastAsia="Times New Roman" w:hAnsi="Courier New" w:cs="Courier New"/>
          <w:noProof/>
          <w:color w:val="E1EFFF"/>
          <w:sz w:val="20"/>
          <w:szCs w:val="20"/>
          <w:lang w:val="en-US" w:eastAsia="ru-RU"/>
        </w:rPr>
        <w:br/>
        <w:t xml:space="preserve">            }</w:t>
      </w:r>
      <w:r w:rsidRPr="003C7DB9">
        <w:rPr>
          <w:rFonts w:ascii="Courier New" w:eastAsia="Times New Roman" w:hAnsi="Courier New" w:cs="Courier New"/>
          <w:noProof/>
          <w:color w:val="E1EFFF"/>
          <w:sz w:val="20"/>
          <w:szCs w:val="20"/>
          <w:lang w:val="en-US" w:eastAsia="ru-RU"/>
        </w:rPr>
        <w:br/>
        <w:t xml:space="preserve">        }</w:t>
      </w:r>
      <w:r w:rsidRPr="003C7DB9">
        <w:rPr>
          <w:rFonts w:ascii="Courier New" w:eastAsia="Times New Roman" w:hAnsi="Courier New" w:cs="Courier New"/>
          <w:noProof/>
          <w:color w:val="E1EFFF"/>
          <w:sz w:val="20"/>
          <w:szCs w:val="20"/>
          <w:lang w:val="en-US" w:eastAsia="ru-RU"/>
        </w:rPr>
        <w:br/>
        <w:t xml:space="preserve">    }</w:t>
      </w:r>
      <w:r w:rsidRPr="003C7DB9">
        <w:rPr>
          <w:rFonts w:ascii="Courier New" w:eastAsia="Times New Roman" w:hAnsi="Courier New" w:cs="Courier New"/>
          <w:noProof/>
          <w:color w:val="E1EFFF"/>
          <w:sz w:val="20"/>
          <w:szCs w:val="20"/>
          <w:lang w:val="en-US" w:eastAsia="ru-RU"/>
        </w:rPr>
        <w:br/>
        <w:t>}</w:t>
      </w:r>
    </w:p>
    <w:p w:rsidR="008C1EA9" w:rsidRPr="003C7DB9" w:rsidRDefault="008C1EA9" w:rsidP="003F1AF2">
      <w:pPr>
        <w:shd w:val="clear" w:color="auto" w:fill="F7F7F7"/>
        <w:spacing w:line="255" w:lineRule="atLeast"/>
        <w:rPr>
          <w:rFonts w:cstheme="minorHAnsi"/>
          <w:noProof/>
          <w:color w:val="E36C0A" w:themeColor="accent6" w:themeShade="BF"/>
          <w:sz w:val="24"/>
          <w:szCs w:val="24"/>
          <w:lang w:val="en-US"/>
        </w:rPr>
      </w:pPr>
      <w:r w:rsidRPr="003C7DB9">
        <w:rPr>
          <w:rFonts w:cstheme="minorHAnsi"/>
          <w:noProof/>
          <w:color w:val="000000"/>
          <w:sz w:val="24"/>
          <w:szCs w:val="24"/>
          <w:lang w:val="en-US"/>
        </w:rPr>
        <w:t xml:space="preserve"> </w:t>
      </w:r>
    </w:p>
    <w:p w:rsidR="008C1EA9" w:rsidRPr="001062D9" w:rsidRDefault="00F304EF" w:rsidP="003F1AF2">
      <w:pPr>
        <w:shd w:val="clear" w:color="auto" w:fill="F7F7F7"/>
        <w:spacing w:line="255" w:lineRule="atLeast"/>
        <w:rPr>
          <w:rFonts w:cstheme="minorHAnsi"/>
          <w:noProof/>
          <w:color w:val="000000"/>
          <w:sz w:val="24"/>
          <w:szCs w:val="24"/>
        </w:rPr>
      </w:pPr>
      <w:r w:rsidRPr="001062D9">
        <w:rPr>
          <w:rFonts w:cstheme="minorHAnsi"/>
          <w:noProof/>
          <w:color w:val="000000"/>
          <w:sz w:val="24"/>
          <w:szCs w:val="24"/>
        </w:rPr>
        <w:t xml:space="preserve">Чтобы не выдало ошибку и данные спокойно вставились, нужно отключить связи между созданными таблицами в </w:t>
      </w:r>
      <w:r w:rsidRPr="003C7DB9">
        <w:rPr>
          <w:rFonts w:cstheme="minorHAnsi"/>
          <w:noProof/>
          <w:color w:val="000000"/>
          <w:sz w:val="24"/>
          <w:szCs w:val="24"/>
          <w:lang w:val="en-US"/>
        </w:rPr>
        <w:t>MySQL</w:t>
      </w:r>
      <w:r w:rsidRPr="001062D9">
        <w:rPr>
          <w:rFonts w:cstheme="minorHAnsi"/>
          <w:noProof/>
          <w:color w:val="000000"/>
          <w:sz w:val="24"/>
          <w:szCs w:val="24"/>
        </w:rPr>
        <w:t>:</w:t>
      </w:r>
    </w:p>
    <w:p w:rsidR="00F304EF" w:rsidRPr="001062D9" w:rsidRDefault="00F304EF" w:rsidP="003F1AF2">
      <w:pPr>
        <w:shd w:val="clear" w:color="auto" w:fill="F7F7F7"/>
        <w:spacing w:line="255" w:lineRule="atLeast"/>
        <w:rPr>
          <w:rFonts w:cstheme="minorHAnsi"/>
          <w:noProof/>
          <w:color w:val="000000"/>
          <w:sz w:val="24"/>
          <w:szCs w:val="24"/>
        </w:rPr>
      </w:pPr>
      <w:r w:rsidRPr="001062D9">
        <w:rPr>
          <w:rFonts w:cstheme="minorHAnsi"/>
          <w:noProof/>
          <w:color w:val="000000"/>
          <w:sz w:val="24"/>
          <w:szCs w:val="24"/>
        </w:rPr>
        <w:t>Для этого заходим в закладку «</w:t>
      </w:r>
      <w:r w:rsidRPr="003C7DB9">
        <w:rPr>
          <w:rFonts w:cstheme="minorHAnsi"/>
          <w:noProof/>
          <w:color w:val="000000"/>
          <w:sz w:val="24"/>
          <w:szCs w:val="24"/>
          <w:lang w:val="en-US"/>
        </w:rPr>
        <w:t>E</w:t>
      </w:r>
      <w:r w:rsidRPr="001062D9">
        <w:rPr>
          <w:rFonts w:cstheme="minorHAnsi"/>
          <w:noProof/>
          <w:color w:val="000000"/>
          <w:sz w:val="24"/>
          <w:szCs w:val="24"/>
        </w:rPr>
        <w:t>щё» -&gt; «Дизайнер» .</w:t>
      </w:r>
    </w:p>
    <w:p w:rsidR="00F304EF" w:rsidRPr="003C7DB9" w:rsidRDefault="00F304EF" w:rsidP="003F1AF2">
      <w:pPr>
        <w:shd w:val="clear" w:color="auto" w:fill="F7F7F7"/>
        <w:spacing w:line="255" w:lineRule="atLeast"/>
        <w:rPr>
          <w:rFonts w:cstheme="minorHAnsi"/>
          <w:noProof/>
          <w:color w:val="000000"/>
          <w:sz w:val="24"/>
          <w:szCs w:val="24"/>
          <w:lang w:val="en-US"/>
        </w:rPr>
      </w:pPr>
      <w:r w:rsidRPr="001062D9">
        <w:rPr>
          <w:rFonts w:cstheme="minorHAnsi"/>
          <w:noProof/>
          <w:color w:val="000000"/>
          <w:sz w:val="24"/>
          <w:szCs w:val="24"/>
        </w:rPr>
        <w:t xml:space="preserve">Потом нажимаем на кончики стрелок, которые связвают таблицы и жмем «Удалить». После того, как нам выдаст ОШИБКУ, мы просто перезагружаем таблицу и снова заходим в «Дизайнер». </w:t>
      </w:r>
      <w:r w:rsidRPr="003C7DB9">
        <w:rPr>
          <w:rFonts w:cstheme="minorHAnsi"/>
          <w:noProof/>
          <w:color w:val="000000"/>
          <w:sz w:val="24"/>
          <w:szCs w:val="24"/>
          <w:lang w:val="en-US"/>
        </w:rPr>
        <w:t>Мы увидим, что связи были разорванны.</w:t>
      </w:r>
    </w:p>
    <w:p w:rsidR="00F304EF" w:rsidRPr="003C7DB9" w:rsidRDefault="00F304EF" w:rsidP="003F1AF2">
      <w:pPr>
        <w:shd w:val="clear" w:color="auto" w:fill="F7F7F7"/>
        <w:spacing w:line="255" w:lineRule="atLeast"/>
        <w:rPr>
          <w:rFonts w:cstheme="minorHAnsi"/>
          <w:noProof/>
          <w:color w:val="000000"/>
          <w:sz w:val="24"/>
          <w:szCs w:val="24"/>
          <w:lang w:val="en-US"/>
        </w:rPr>
      </w:pPr>
      <w:r w:rsidRPr="003C7DB9">
        <w:rPr>
          <w:rFonts w:cstheme="minorHAnsi"/>
          <w:noProof/>
          <w:color w:val="000000"/>
          <w:sz w:val="24"/>
          <w:szCs w:val="24"/>
          <w:lang w:eastAsia="ru-RU"/>
        </w:rPr>
        <w:lastRenderedPageBreak/>
        <w:drawing>
          <wp:inline distT="0" distB="0" distL="0" distR="0" wp14:anchorId="2B4EFB7E" wp14:editId="1012D124">
            <wp:extent cx="6645910" cy="3736340"/>
            <wp:effectExtent l="0" t="0" r="254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lations MySql.jpg"/>
                    <pic:cNvPicPr/>
                  </pic:nvPicPr>
                  <pic:blipFill>
                    <a:blip r:embed="rId115">
                      <a:extLst>
                        <a:ext uri="{28A0092B-C50C-407E-A947-70E740481C1C}">
                          <a14:useLocalDpi xmlns:a14="http://schemas.microsoft.com/office/drawing/2010/main" val="0"/>
                        </a:ext>
                      </a:extLst>
                    </a:blip>
                    <a:stretch>
                      <a:fillRect/>
                    </a:stretch>
                  </pic:blipFill>
                  <pic:spPr>
                    <a:xfrm>
                      <a:off x="0" y="0"/>
                      <a:ext cx="6645910" cy="3736340"/>
                    </a:xfrm>
                    <a:prstGeom prst="rect">
                      <a:avLst/>
                    </a:prstGeom>
                  </pic:spPr>
                </pic:pic>
              </a:graphicData>
            </a:graphic>
          </wp:inline>
        </w:drawing>
      </w:r>
    </w:p>
    <w:p w:rsidR="001969D3" w:rsidRPr="003C7DB9" w:rsidRDefault="001969D3" w:rsidP="001969D3">
      <w:pPr>
        <w:shd w:val="clear" w:color="auto" w:fill="F7F7F7"/>
        <w:spacing w:line="255" w:lineRule="atLeast"/>
        <w:rPr>
          <w:rFonts w:cstheme="minorHAnsi"/>
          <w:noProof/>
          <w:color w:val="000000"/>
          <w:sz w:val="24"/>
          <w:szCs w:val="24"/>
          <w:lang w:val="en-US"/>
        </w:rPr>
      </w:pPr>
    </w:p>
    <w:p w:rsidR="001969D3" w:rsidRPr="003C7DB9" w:rsidRDefault="001969D3" w:rsidP="001969D3">
      <w:pPr>
        <w:shd w:val="clear" w:color="auto" w:fill="F7F7F7"/>
        <w:spacing w:line="255" w:lineRule="atLeast"/>
        <w:rPr>
          <w:rFonts w:cstheme="minorHAnsi"/>
          <w:noProof/>
          <w:color w:val="000000"/>
          <w:sz w:val="24"/>
          <w:szCs w:val="24"/>
          <w:lang w:val="en-US"/>
        </w:rPr>
      </w:pPr>
      <w:r w:rsidRPr="001062D9">
        <w:rPr>
          <w:rFonts w:cstheme="minorHAnsi"/>
          <w:noProof/>
          <w:color w:val="000000"/>
          <w:sz w:val="24"/>
          <w:szCs w:val="24"/>
        </w:rPr>
        <w:t xml:space="preserve">Потом нажимаем на кончики стрелок, которые связвают таблицы и жмем «Удалить». После того, как нам выдаст ОШИБКУ, мы просто перезагружаем таблицу и снова заходим в «Дизайнер». </w:t>
      </w:r>
      <w:r w:rsidRPr="003C7DB9">
        <w:rPr>
          <w:rFonts w:cstheme="minorHAnsi"/>
          <w:noProof/>
          <w:color w:val="000000"/>
          <w:sz w:val="24"/>
          <w:szCs w:val="24"/>
          <w:lang w:val="en-US"/>
        </w:rPr>
        <w:t>Мы увидим, что связи были разорванны.</w:t>
      </w:r>
    </w:p>
    <w:p w:rsidR="00F304EF" w:rsidRPr="003C7DB9" w:rsidRDefault="00F304EF" w:rsidP="003F1AF2">
      <w:pPr>
        <w:shd w:val="clear" w:color="auto" w:fill="F7F7F7"/>
        <w:spacing w:line="255" w:lineRule="atLeast"/>
        <w:rPr>
          <w:rFonts w:cstheme="minorHAnsi"/>
          <w:noProof/>
          <w:color w:val="000000"/>
          <w:sz w:val="24"/>
          <w:szCs w:val="24"/>
          <w:lang w:val="en-US"/>
        </w:rPr>
      </w:pPr>
    </w:p>
    <w:p w:rsidR="00AE7FF5" w:rsidRPr="003C7DB9" w:rsidRDefault="00F304EF" w:rsidP="00AE7FF5">
      <w:pPr>
        <w:shd w:val="clear" w:color="auto" w:fill="F7F7F7"/>
        <w:spacing w:line="240" w:lineRule="auto"/>
        <w:rPr>
          <w:rFonts w:ascii="Arial Black" w:hAnsi="Arial Black" w:cs="Arial"/>
          <w:noProof/>
          <w:color w:val="FF0000"/>
          <w:sz w:val="32"/>
          <w:szCs w:val="32"/>
          <w:u w:val="single"/>
          <w:lang w:val="en-US"/>
        </w:rPr>
      </w:pPr>
      <w:r w:rsidRPr="003C7DB9">
        <w:rPr>
          <w:rFonts w:ascii="Arial Black" w:hAnsi="Arial Black" w:cs="Arial"/>
          <w:noProof/>
          <w:color w:val="FF0000"/>
          <w:sz w:val="32"/>
          <w:szCs w:val="32"/>
          <w:u w:val="single"/>
          <w:lang w:eastAsia="ru-RU"/>
        </w:rPr>
        <w:drawing>
          <wp:inline distT="0" distB="0" distL="0" distR="0" wp14:anchorId="3CEE06AE" wp14:editId="12830852">
            <wp:extent cx="6645910" cy="3022600"/>
            <wp:effectExtent l="0" t="0" r="2540" b="635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lations MySql2.jpg"/>
                    <pic:cNvPicPr/>
                  </pic:nvPicPr>
                  <pic:blipFill>
                    <a:blip r:embed="rId116">
                      <a:extLst>
                        <a:ext uri="{28A0092B-C50C-407E-A947-70E740481C1C}">
                          <a14:useLocalDpi xmlns:a14="http://schemas.microsoft.com/office/drawing/2010/main" val="0"/>
                        </a:ext>
                      </a:extLst>
                    </a:blip>
                    <a:stretch>
                      <a:fillRect/>
                    </a:stretch>
                  </pic:blipFill>
                  <pic:spPr>
                    <a:xfrm>
                      <a:off x="0" y="0"/>
                      <a:ext cx="6645910" cy="3022600"/>
                    </a:xfrm>
                    <a:prstGeom prst="rect">
                      <a:avLst/>
                    </a:prstGeom>
                  </pic:spPr>
                </pic:pic>
              </a:graphicData>
            </a:graphic>
          </wp:inline>
        </w:drawing>
      </w:r>
    </w:p>
    <w:p w:rsidR="001969D3" w:rsidRPr="003C7DB9" w:rsidRDefault="001969D3" w:rsidP="00AE7FF5">
      <w:pPr>
        <w:shd w:val="clear" w:color="auto" w:fill="F7F7F7"/>
        <w:spacing w:line="240" w:lineRule="auto"/>
        <w:rPr>
          <w:rFonts w:ascii="Arial Black" w:hAnsi="Arial Black" w:cs="Arial"/>
          <w:noProof/>
          <w:color w:val="FF0000"/>
          <w:sz w:val="32"/>
          <w:szCs w:val="32"/>
          <w:u w:val="single"/>
          <w:lang w:val="en-US"/>
        </w:rPr>
      </w:pPr>
    </w:p>
    <w:p w:rsidR="001969D3" w:rsidRPr="001062D9" w:rsidRDefault="001969D3" w:rsidP="001969D3">
      <w:pPr>
        <w:shd w:val="clear" w:color="auto" w:fill="F7F7F7"/>
        <w:spacing w:line="255" w:lineRule="atLeast"/>
        <w:rPr>
          <w:rFonts w:cstheme="minorHAnsi"/>
          <w:noProof/>
          <w:color w:val="000000"/>
          <w:sz w:val="24"/>
          <w:szCs w:val="24"/>
        </w:rPr>
      </w:pPr>
      <w:r w:rsidRPr="001062D9">
        <w:rPr>
          <w:rFonts w:cstheme="minorHAnsi"/>
          <w:noProof/>
          <w:color w:val="000000"/>
          <w:sz w:val="24"/>
          <w:szCs w:val="24"/>
        </w:rPr>
        <w:t xml:space="preserve">Потом запускаем наш код в </w:t>
      </w:r>
      <w:r w:rsidRPr="003C7DB9">
        <w:rPr>
          <w:rFonts w:cstheme="minorHAnsi"/>
          <w:noProof/>
          <w:color w:val="000000"/>
          <w:sz w:val="24"/>
          <w:szCs w:val="24"/>
          <w:lang w:val="en-US"/>
        </w:rPr>
        <w:t>PHP</w:t>
      </w:r>
      <w:r w:rsidRPr="001062D9">
        <w:rPr>
          <w:rFonts w:cstheme="minorHAnsi"/>
          <w:noProof/>
          <w:color w:val="000000"/>
          <w:sz w:val="24"/>
          <w:szCs w:val="24"/>
        </w:rPr>
        <w:t xml:space="preserve"> и увидим, что наши данные спокойно записались в таблицу </w:t>
      </w:r>
      <w:r w:rsidRPr="003C7DB9">
        <w:rPr>
          <w:rFonts w:cstheme="minorHAnsi"/>
          <w:noProof/>
          <w:color w:val="000000"/>
          <w:sz w:val="24"/>
          <w:szCs w:val="24"/>
          <w:lang w:val="en-US"/>
        </w:rPr>
        <w:t>MySQL</w:t>
      </w:r>
      <w:r w:rsidRPr="001062D9">
        <w:rPr>
          <w:rFonts w:cstheme="minorHAnsi"/>
          <w:noProof/>
          <w:color w:val="000000"/>
          <w:sz w:val="24"/>
          <w:szCs w:val="24"/>
        </w:rPr>
        <w:t>.</w:t>
      </w:r>
    </w:p>
    <w:p w:rsidR="001969D3" w:rsidRPr="001062D9" w:rsidRDefault="001969D3" w:rsidP="00AE7FF5">
      <w:pPr>
        <w:shd w:val="clear" w:color="auto" w:fill="F7F7F7"/>
        <w:spacing w:line="240" w:lineRule="auto"/>
        <w:rPr>
          <w:rFonts w:ascii="Arial Black" w:hAnsi="Arial Black" w:cs="Arial"/>
          <w:noProof/>
          <w:color w:val="FF0000"/>
          <w:sz w:val="32"/>
          <w:szCs w:val="32"/>
          <w:u w:val="single"/>
        </w:rPr>
      </w:pPr>
    </w:p>
    <w:p w:rsidR="00F304EF" w:rsidRPr="003C7DB9" w:rsidRDefault="001969D3" w:rsidP="00AE7FF5">
      <w:pPr>
        <w:shd w:val="clear" w:color="auto" w:fill="F7F7F7"/>
        <w:spacing w:line="240" w:lineRule="auto"/>
        <w:rPr>
          <w:rFonts w:ascii="Arial Black" w:hAnsi="Arial Black" w:cs="Arial"/>
          <w:noProof/>
          <w:color w:val="FF0000"/>
          <w:sz w:val="32"/>
          <w:szCs w:val="32"/>
          <w:u w:val="single"/>
          <w:lang w:val="en-US"/>
        </w:rPr>
      </w:pPr>
      <w:r w:rsidRPr="003C7DB9">
        <w:rPr>
          <w:rFonts w:ascii="Arial Black" w:hAnsi="Arial Black" w:cs="Arial"/>
          <w:noProof/>
          <w:color w:val="FF0000"/>
          <w:sz w:val="32"/>
          <w:szCs w:val="32"/>
          <w:u w:val="single"/>
          <w:lang w:eastAsia="ru-RU"/>
        </w:rPr>
        <w:lastRenderedPageBreak/>
        <w:drawing>
          <wp:inline distT="0" distB="0" distL="0" distR="0" wp14:anchorId="47E2F3BA" wp14:editId="68ACFA6A">
            <wp:extent cx="5429250" cy="4505325"/>
            <wp:effectExtent l="0" t="0" r="0" b="952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Пришествие Христа!.png"/>
                    <pic:cNvPicPr/>
                  </pic:nvPicPr>
                  <pic:blipFill>
                    <a:blip r:embed="rId117">
                      <a:extLst>
                        <a:ext uri="{28A0092B-C50C-407E-A947-70E740481C1C}">
                          <a14:useLocalDpi xmlns:a14="http://schemas.microsoft.com/office/drawing/2010/main" val="0"/>
                        </a:ext>
                      </a:extLst>
                    </a:blip>
                    <a:stretch>
                      <a:fillRect/>
                    </a:stretch>
                  </pic:blipFill>
                  <pic:spPr>
                    <a:xfrm>
                      <a:off x="0" y="0"/>
                      <a:ext cx="5429250" cy="4505325"/>
                    </a:xfrm>
                    <a:prstGeom prst="rect">
                      <a:avLst/>
                    </a:prstGeom>
                  </pic:spPr>
                </pic:pic>
              </a:graphicData>
            </a:graphic>
          </wp:inline>
        </w:drawing>
      </w:r>
    </w:p>
    <w:p w:rsidR="00492FF0" w:rsidRPr="003C7DB9" w:rsidRDefault="00492FF0" w:rsidP="00AE7FF5">
      <w:pPr>
        <w:shd w:val="clear" w:color="auto" w:fill="F7F7F7"/>
        <w:spacing w:line="240" w:lineRule="auto"/>
        <w:rPr>
          <w:rFonts w:ascii="Arial Black" w:hAnsi="Arial Black" w:cs="Arial"/>
          <w:noProof/>
          <w:color w:val="FF0000"/>
          <w:sz w:val="32"/>
          <w:szCs w:val="32"/>
          <w:u w:val="single"/>
          <w:lang w:val="en-US"/>
        </w:rPr>
      </w:pPr>
    </w:p>
    <w:p w:rsidR="00492FF0" w:rsidRPr="001062D9" w:rsidRDefault="00492FF0" w:rsidP="00492FF0">
      <w:pPr>
        <w:shd w:val="clear" w:color="auto" w:fill="F7F7F7"/>
        <w:spacing w:line="240" w:lineRule="auto"/>
        <w:rPr>
          <w:rFonts w:ascii="Arial Black" w:hAnsi="Arial Black" w:cs="Arial"/>
          <w:noProof/>
          <w:color w:val="FF0000"/>
          <w:sz w:val="32"/>
          <w:szCs w:val="32"/>
          <w:u w:val="single"/>
        </w:rPr>
      </w:pPr>
      <w:r w:rsidRPr="001062D9">
        <w:rPr>
          <w:rFonts w:ascii="Arial Black" w:hAnsi="Arial Black" w:cs="Arial"/>
          <w:noProof/>
          <w:color w:val="FF0000"/>
          <w:sz w:val="32"/>
          <w:szCs w:val="32"/>
          <w:u w:val="single"/>
        </w:rPr>
        <w:t xml:space="preserve">Создание таблиц с помощью </w:t>
      </w:r>
      <w:r w:rsidRPr="003C7DB9">
        <w:rPr>
          <w:rFonts w:ascii="Arial Black" w:hAnsi="Arial Black" w:cs="Arial"/>
          <w:noProof/>
          <w:color w:val="FF0000"/>
          <w:sz w:val="32"/>
          <w:szCs w:val="32"/>
          <w:u w:val="single"/>
          <w:lang w:val="en-US"/>
        </w:rPr>
        <w:t>MySQL</w:t>
      </w:r>
      <w:r w:rsidRPr="001062D9">
        <w:rPr>
          <w:rFonts w:ascii="Arial Black" w:hAnsi="Arial Black" w:cs="Arial"/>
          <w:noProof/>
          <w:color w:val="FF0000"/>
          <w:sz w:val="32"/>
          <w:szCs w:val="32"/>
          <w:u w:val="single"/>
        </w:rPr>
        <w:t xml:space="preserve"> </w:t>
      </w:r>
      <w:r w:rsidRPr="003C7DB9">
        <w:rPr>
          <w:rFonts w:ascii="Arial Black" w:hAnsi="Arial Black" w:cs="Arial"/>
          <w:noProof/>
          <w:color w:val="FF0000"/>
          <w:sz w:val="32"/>
          <w:szCs w:val="32"/>
          <w:u w:val="single"/>
          <w:lang w:val="en-US"/>
        </w:rPr>
        <w:t>Workbench</w:t>
      </w:r>
      <w:r w:rsidR="008E34B7" w:rsidRPr="001062D9">
        <w:rPr>
          <w:rFonts w:ascii="Arial Black" w:hAnsi="Arial Black" w:cs="Arial"/>
          <w:noProof/>
          <w:color w:val="FF0000"/>
          <w:sz w:val="32"/>
          <w:szCs w:val="32"/>
          <w:u w:val="single"/>
        </w:rPr>
        <w:t xml:space="preserve"> и отправка их на </w:t>
      </w:r>
      <w:r w:rsidR="008E34B7" w:rsidRPr="003C7DB9">
        <w:rPr>
          <w:rFonts w:ascii="Arial Black" w:hAnsi="Arial Black" w:cs="Arial"/>
          <w:noProof/>
          <w:color w:val="FF0000"/>
          <w:sz w:val="32"/>
          <w:szCs w:val="32"/>
          <w:u w:val="single"/>
          <w:lang w:val="en-US"/>
        </w:rPr>
        <w:t>PHPMyAdmin</w:t>
      </w:r>
    </w:p>
    <w:p w:rsidR="00F957BB" w:rsidRPr="001062D9" w:rsidRDefault="00F957BB" w:rsidP="00492FF0">
      <w:pPr>
        <w:shd w:val="clear" w:color="auto" w:fill="F7F7F7"/>
        <w:spacing w:line="240" w:lineRule="auto"/>
        <w:rPr>
          <w:rFonts w:cstheme="minorHAnsi"/>
          <w:b/>
          <w:noProof/>
          <w:color w:val="000000" w:themeColor="text1"/>
          <w:sz w:val="24"/>
          <w:szCs w:val="24"/>
        </w:rPr>
      </w:pPr>
      <w:r w:rsidRPr="001062D9">
        <w:rPr>
          <w:rFonts w:cstheme="minorHAnsi"/>
          <w:b/>
          <w:noProof/>
          <w:color w:val="000000" w:themeColor="text1"/>
          <w:sz w:val="24"/>
          <w:szCs w:val="24"/>
        </w:rPr>
        <w:t xml:space="preserve">Ссылка на обучающее видео: </w:t>
      </w:r>
      <w:r w:rsidRPr="003C7DB9">
        <w:rPr>
          <w:rFonts w:cstheme="minorHAnsi"/>
          <w:b/>
          <w:noProof/>
          <w:color w:val="000000" w:themeColor="text1"/>
          <w:sz w:val="24"/>
          <w:szCs w:val="24"/>
          <w:lang w:val="en-US"/>
        </w:rPr>
        <w:t>https</w:t>
      </w:r>
      <w:r w:rsidRPr="001062D9">
        <w:rPr>
          <w:rFonts w:cstheme="minorHAnsi"/>
          <w:b/>
          <w:noProof/>
          <w:color w:val="000000" w:themeColor="text1"/>
          <w:sz w:val="24"/>
          <w:szCs w:val="24"/>
        </w:rPr>
        <w:t>://</w:t>
      </w:r>
      <w:r w:rsidRPr="003C7DB9">
        <w:rPr>
          <w:rFonts w:cstheme="minorHAnsi"/>
          <w:b/>
          <w:noProof/>
          <w:color w:val="000000" w:themeColor="text1"/>
          <w:sz w:val="24"/>
          <w:szCs w:val="24"/>
          <w:lang w:val="en-US"/>
        </w:rPr>
        <w:t>www</w:t>
      </w:r>
      <w:r w:rsidRPr="001062D9">
        <w:rPr>
          <w:rFonts w:cstheme="minorHAnsi"/>
          <w:b/>
          <w:noProof/>
          <w:color w:val="000000" w:themeColor="text1"/>
          <w:sz w:val="24"/>
          <w:szCs w:val="24"/>
        </w:rPr>
        <w:t>.</w:t>
      </w:r>
      <w:r w:rsidRPr="003C7DB9">
        <w:rPr>
          <w:rFonts w:cstheme="minorHAnsi"/>
          <w:b/>
          <w:noProof/>
          <w:color w:val="000000" w:themeColor="text1"/>
          <w:sz w:val="24"/>
          <w:szCs w:val="24"/>
          <w:lang w:val="en-US"/>
        </w:rPr>
        <w:t>youtube</w:t>
      </w:r>
      <w:r w:rsidRPr="001062D9">
        <w:rPr>
          <w:rFonts w:cstheme="minorHAnsi"/>
          <w:b/>
          <w:noProof/>
          <w:color w:val="000000" w:themeColor="text1"/>
          <w:sz w:val="24"/>
          <w:szCs w:val="24"/>
        </w:rPr>
        <w:t>.</w:t>
      </w:r>
      <w:r w:rsidRPr="003C7DB9">
        <w:rPr>
          <w:rFonts w:cstheme="minorHAnsi"/>
          <w:b/>
          <w:noProof/>
          <w:color w:val="000000" w:themeColor="text1"/>
          <w:sz w:val="24"/>
          <w:szCs w:val="24"/>
          <w:lang w:val="en-US"/>
        </w:rPr>
        <w:t>com</w:t>
      </w:r>
      <w:r w:rsidRPr="001062D9">
        <w:rPr>
          <w:rFonts w:cstheme="minorHAnsi"/>
          <w:b/>
          <w:noProof/>
          <w:color w:val="000000" w:themeColor="text1"/>
          <w:sz w:val="24"/>
          <w:szCs w:val="24"/>
        </w:rPr>
        <w:t>/</w:t>
      </w:r>
      <w:r w:rsidRPr="003C7DB9">
        <w:rPr>
          <w:rFonts w:cstheme="minorHAnsi"/>
          <w:b/>
          <w:noProof/>
          <w:color w:val="000000" w:themeColor="text1"/>
          <w:sz w:val="24"/>
          <w:szCs w:val="24"/>
          <w:lang w:val="en-US"/>
        </w:rPr>
        <w:t>watch</w:t>
      </w:r>
      <w:r w:rsidRPr="001062D9">
        <w:rPr>
          <w:rFonts w:cstheme="minorHAnsi"/>
          <w:b/>
          <w:noProof/>
          <w:color w:val="000000" w:themeColor="text1"/>
          <w:sz w:val="24"/>
          <w:szCs w:val="24"/>
        </w:rPr>
        <w:t>?</w:t>
      </w:r>
      <w:r w:rsidRPr="003C7DB9">
        <w:rPr>
          <w:rFonts w:cstheme="minorHAnsi"/>
          <w:b/>
          <w:noProof/>
          <w:color w:val="000000" w:themeColor="text1"/>
          <w:sz w:val="24"/>
          <w:szCs w:val="24"/>
          <w:lang w:val="en-US"/>
        </w:rPr>
        <w:t>v</w:t>
      </w:r>
      <w:r w:rsidRPr="001062D9">
        <w:rPr>
          <w:rFonts w:cstheme="minorHAnsi"/>
          <w:b/>
          <w:noProof/>
          <w:color w:val="000000" w:themeColor="text1"/>
          <w:sz w:val="24"/>
          <w:szCs w:val="24"/>
        </w:rPr>
        <w:t>=</w:t>
      </w:r>
      <w:r w:rsidRPr="003C7DB9">
        <w:rPr>
          <w:rFonts w:cstheme="minorHAnsi"/>
          <w:b/>
          <w:noProof/>
          <w:color w:val="000000" w:themeColor="text1"/>
          <w:sz w:val="24"/>
          <w:szCs w:val="24"/>
          <w:lang w:val="en-US"/>
        </w:rPr>
        <w:t>K</w:t>
      </w:r>
      <w:r w:rsidRPr="001062D9">
        <w:rPr>
          <w:rFonts w:cstheme="minorHAnsi"/>
          <w:b/>
          <w:noProof/>
          <w:color w:val="000000" w:themeColor="text1"/>
          <w:sz w:val="24"/>
          <w:szCs w:val="24"/>
        </w:rPr>
        <w:t>6</w:t>
      </w:r>
      <w:r w:rsidRPr="003C7DB9">
        <w:rPr>
          <w:rFonts w:cstheme="minorHAnsi"/>
          <w:b/>
          <w:noProof/>
          <w:color w:val="000000" w:themeColor="text1"/>
          <w:sz w:val="24"/>
          <w:szCs w:val="24"/>
          <w:lang w:val="en-US"/>
        </w:rPr>
        <w:t>w</w:t>
      </w:r>
      <w:r w:rsidRPr="001062D9">
        <w:rPr>
          <w:rFonts w:cstheme="minorHAnsi"/>
          <w:b/>
          <w:noProof/>
          <w:color w:val="000000" w:themeColor="text1"/>
          <w:sz w:val="24"/>
          <w:szCs w:val="24"/>
        </w:rPr>
        <w:t>0</w:t>
      </w:r>
      <w:r w:rsidRPr="003C7DB9">
        <w:rPr>
          <w:rFonts w:cstheme="minorHAnsi"/>
          <w:b/>
          <w:noProof/>
          <w:color w:val="000000" w:themeColor="text1"/>
          <w:sz w:val="24"/>
          <w:szCs w:val="24"/>
          <w:lang w:val="en-US"/>
        </w:rPr>
        <w:t>bZjl</w:t>
      </w:r>
      <w:r w:rsidRPr="001062D9">
        <w:rPr>
          <w:rFonts w:cstheme="minorHAnsi"/>
          <w:b/>
          <w:noProof/>
          <w:color w:val="000000" w:themeColor="text1"/>
          <w:sz w:val="24"/>
          <w:szCs w:val="24"/>
        </w:rPr>
        <w:t>_</w:t>
      </w:r>
      <w:r w:rsidRPr="003C7DB9">
        <w:rPr>
          <w:rFonts w:cstheme="minorHAnsi"/>
          <w:b/>
          <w:noProof/>
          <w:color w:val="000000" w:themeColor="text1"/>
          <w:sz w:val="24"/>
          <w:szCs w:val="24"/>
          <w:lang w:val="en-US"/>
        </w:rPr>
        <w:t>Lw</w:t>
      </w:r>
      <w:r w:rsidRPr="001062D9">
        <w:rPr>
          <w:rFonts w:cstheme="minorHAnsi"/>
          <w:b/>
          <w:noProof/>
          <w:color w:val="000000" w:themeColor="text1"/>
          <w:sz w:val="24"/>
          <w:szCs w:val="24"/>
        </w:rPr>
        <w:t>&amp;</w:t>
      </w:r>
      <w:r w:rsidRPr="003C7DB9">
        <w:rPr>
          <w:rFonts w:cstheme="minorHAnsi"/>
          <w:b/>
          <w:noProof/>
          <w:color w:val="000000" w:themeColor="text1"/>
          <w:sz w:val="24"/>
          <w:szCs w:val="24"/>
          <w:lang w:val="en-US"/>
        </w:rPr>
        <w:t>t</w:t>
      </w:r>
      <w:r w:rsidRPr="001062D9">
        <w:rPr>
          <w:rFonts w:cstheme="minorHAnsi"/>
          <w:b/>
          <w:noProof/>
          <w:color w:val="000000" w:themeColor="text1"/>
          <w:sz w:val="24"/>
          <w:szCs w:val="24"/>
        </w:rPr>
        <w:t>=204</w:t>
      </w:r>
      <w:r w:rsidRPr="003C7DB9">
        <w:rPr>
          <w:rFonts w:cstheme="minorHAnsi"/>
          <w:b/>
          <w:noProof/>
          <w:color w:val="000000" w:themeColor="text1"/>
          <w:sz w:val="24"/>
          <w:szCs w:val="24"/>
          <w:lang w:val="en-US"/>
        </w:rPr>
        <w:t>s</w:t>
      </w:r>
    </w:p>
    <w:p w:rsidR="00492FF0" w:rsidRPr="001062D9" w:rsidRDefault="00492FF0" w:rsidP="00492FF0">
      <w:pPr>
        <w:shd w:val="clear" w:color="auto" w:fill="F7F7F7"/>
        <w:spacing w:line="240" w:lineRule="auto"/>
        <w:rPr>
          <w:rFonts w:ascii="Arial Black" w:hAnsi="Arial Black" w:cs="Arial"/>
          <w:noProof/>
          <w:color w:val="FF0000"/>
          <w:sz w:val="32"/>
          <w:szCs w:val="32"/>
          <w:u w:val="single"/>
        </w:rPr>
      </w:pPr>
      <w:r w:rsidRPr="001062D9">
        <w:rPr>
          <w:rFonts w:cstheme="minorHAnsi"/>
          <w:b/>
          <w:noProof/>
          <w:color w:val="000000" w:themeColor="text1"/>
          <w:sz w:val="24"/>
          <w:szCs w:val="24"/>
        </w:rPr>
        <w:t xml:space="preserve">Подключаемся к БД через </w:t>
      </w:r>
      <w:r w:rsidRPr="003C7DB9">
        <w:rPr>
          <w:rFonts w:cstheme="minorHAnsi"/>
          <w:b/>
          <w:noProof/>
          <w:color w:val="000000" w:themeColor="text1"/>
          <w:sz w:val="24"/>
          <w:szCs w:val="24"/>
          <w:lang w:val="en-US"/>
        </w:rPr>
        <w:t>MySQL</w:t>
      </w:r>
      <w:r w:rsidRPr="001062D9">
        <w:rPr>
          <w:rFonts w:cstheme="minorHAnsi"/>
          <w:b/>
          <w:noProof/>
          <w:color w:val="000000" w:themeColor="text1"/>
          <w:sz w:val="24"/>
          <w:szCs w:val="24"/>
        </w:rPr>
        <w:t xml:space="preserve"> </w:t>
      </w:r>
      <w:r w:rsidRPr="003C7DB9">
        <w:rPr>
          <w:rFonts w:cstheme="minorHAnsi"/>
          <w:b/>
          <w:noProof/>
          <w:color w:val="000000" w:themeColor="text1"/>
          <w:sz w:val="24"/>
          <w:szCs w:val="24"/>
          <w:lang w:val="en-US"/>
        </w:rPr>
        <w:t>Workbench</w:t>
      </w:r>
      <w:r w:rsidRPr="001062D9">
        <w:rPr>
          <w:rFonts w:cstheme="minorHAnsi"/>
          <w:b/>
          <w:noProof/>
          <w:color w:val="000000" w:themeColor="text1"/>
          <w:sz w:val="24"/>
          <w:szCs w:val="24"/>
        </w:rPr>
        <w:t>:</w:t>
      </w:r>
    </w:p>
    <w:p w:rsidR="00492FF0" w:rsidRPr="003C7DB9" w:rsidRDefault="00492FF0" w:rsidP="00AE7FF5">
      <w:pPr>
        <w:shd w:val="clear" w:color="auto" w:fill="F7F7F7"/>
        <w:spacing w:line="240" w:lineRule="auto"/>
        <w:rPr>
          <w:rFonts w:ascii="Arial Black" w:hAnsi="Arial Black" w:cs="Arial"/>
          <w:noProof/>
          <w:color w:val="FF0000"/>
          <w:sz w:val="32"/>
          <w:szCs w:val="32"/>
          <w:u w:val="single"/>
          <w:lang w:val="en-US"/>
        </w:rPr>
      </w:pPr>
      <w:r w:rsidRPr="003C7DB9">
        <w:rPr>
          <w:rFonts w:ascii="Arial Black" w:hAnsi="Arial Black" w:cs="Arial"/>
          <w:noProof/>
          <w:color w:val="FF0000"/>
          <w:sz w:val="32"/>
          <w:szCs w:val="32"/>
          <w:u w:val="single"/>
          <w:lang w:eastAsia="ru-RU"/>
        </w:rPr>
        <w:drawing>
          <wp:inline distT="0" distB="0" distL="0" distR="0" wp14:anchorId="4F0F9829" wp14:editId="244D4D10">
            <wp:extent cx="4410075" cy="3105150"/>
            <wp:effectExtent l="0" t="0" r="9525"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ySQL Workbench11.jpg"/>
                    <pic:cNvPicPr/>
                  </pic:nvPicPr>
                  <pic:blipFill>
                    <a:blip r:embed="rId118">
                      <a:extLst>
                        <a:ext uri="{28A0092B-C50C-407E-A947-70E740481C1C}">
                          <a14:useLocalDpi xmlns:a14="http://schemas.microsoft.com/office/drawing/2010/main" val="0"/>
                        </a:ext>
                      </a:extLst>
                    </a:blip>
                    <a:stretch>
                      <a:fillRect/>
                    </a:stretch>
                  </pic:blipFill>
                  <pic:spPr>
                    <a:xfrm>
                      <a:off x="0" y="0"/>
                      <a:ext cx="4410075" cy="3105150"/>
                    </a:xfrm>
                    <a:prstGeom prst="rect">
                      <a:avLst/>
                    </a:prstGeom>
                  </pic:spPr>
                </pic:pic>
              </a:graphicData>
            </a:graphic>
          </wp:inline>
        </w:drawing>
      </w:r>
    </w:p>
    <w:p w:rsidR="00492FF0" w:rsidRPr="003C7DB9" w:rsidRDefault="00114032" w:rsidP="00492FF0">
      <w:pPr>
        <w:shd w:val="clear" w:color="auto" w:fill="F7F7F7"/>
        <w:spacing w:line="240" w:lineRule="auto"/>
        <w:rPr>
          <w:rFonts w:cstheme="minorHAnsi"/>
          <w:b/>
          <w:noProof/>
          <w:color w:val="000000" w:themeColor="text1"/>
          <w:sz w:val="24"/>
          <w:szCs w:val="24"/>
          <w:lang w:val="en-US"/>
        </w:rPr>
      </w:pPr>
      <w:r w:rsidRPr="003C7DB9">
        <w:rPr>
          <w:rFonts w:cstheme="minorHAnsi"/>
          <w:b/>
          <w:noProof/>
          <w:color w:val="000000" w:themeColor="text1"/>
          <w:sz w:val="24"/>
          <w:szCs w:val="24"/>
          <w:lang w:val="en-US"/>
        </w:rPr>
        <w:lastRenderedPageBreak/>
        <w:t xml:space="preserve">Нажимаем File </w:t>
      </w:r>
      <w:r w:rsidRPr="003C7DB9">
        <w:rPr>
          <w:rFonts w:cstheme="minorHAnsi"/>
          <w:b/>
          <w:noProof/>
          <w:color w:val="000000" w:themeColor="text1"/>
          <w:sz w:val="24"/>
          <w:szCs w:val="24"/>
          <w:lang w:val="en-US"/>
        </w:rPr>
        <w:sym w:font="Wingdings" w:char="F0E0"/>
      </w:r>
      <w:r w:rsidRPr="003C7DB9">
        <w:rPr>
          <w:rFonts w:cstheme="minorHAnsi"/>
          <w:b/>
          <w:noProof/>
          <w:color w:val="000000" w:themeColor="text1"/>
          <w:sz w:val="24"/>
          <w:szCs w:val="24"/>
          <w:lang w:val="en-US"/>
        </w:rPr>
        <w:t xml:space="preserve"> New model</w:t>
      </w:r>
    </w:p>
    <w:p w:rsidR="00114032" w:rsidRPr="003C7DB9" w:rsidRDefault="00114032" w:rsidP="00492FF0">
      <w:pPr>
        <w:shd w:val="clear" w:color="auto" w:fill="F7F7F7"/>
        <w:spacing w:line="240" w:lineRule="auto"/>
        <w:rPr>
          <w:rFonts w:ascii="Arial Black" w:hAnsi="Arial Black" w:cs="Arial"/>
          <w:noProof/>
          <w:color w:val="FF0000"/>
          <w:sz w:val="32"/>
          <w:szCs w:val="32"/>
          <w:u w:val="single"/>
          <w:lang w:val="en-US"/>
        </w:rPr>
      </w:pPr>
      <w:r w:rsidRPr="003C7DB9">
        <w:rPr>
          <w:rFonts w:ascii="Arial Black" w:hAnsi="Arial Black" w:cs="Arial"/>
          <w:noProof/>
          <w:color w:val="FF0000"/>
          <w:sz w:val="32"/>
          <w:szCs w:val="32"/>
          <w:u w:val="single"/>
          <w:lang w:eastAsia="ru-RU"/>
        </w:rPr>
        <w:drawing>
          <wp:inline distT="0" distB="0" distL="0" distR="0" wp14:anchorId="4492356E" wp14:editId="381895E7">
            <wp:extent cx="6645910" cy="2988945"/>
            <wp:effectExtent l="0" t="0" r="2540" b="1905"/>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ysql work bench2.jpg"/>
                    <pic:cNvPicPr/>
                  </pic:nvPicPr>
                  <pic:blipFill>
                    <a:blip r:embed="rId119">
                      <a:extLst>
                        <a:ext uri="{28A0092B-C50C-407E-A947-70E740481C1C}">
                          <a14:useLocalDpi xmlns:a14="http://schemas.microsoft.com/office/drawing/2010/main" val="0"/>
                        </a:ext>
                      </a:extLst>
                    </a:blip>
                    <a:stretch>
                      <a:fillRect/>
                    </a:stretch>
                  </pic:blipFill>
                  <pic:spPr>
                    <a:xfrm>
                      <a:off x="0" y="0"/>
                      <a:ext cx="6645910" cy="2988945"/>
                    </a:xfrm>
                    <a:prstGeom prst="rect">
                      <a:avLst/>
                    </a:prstGeom>
                  </pic:spPr>
                </pic:pic>
              </a:graphicData>
            </a:graphic>
          </wp:inline>
        </w:drawing>
      </w:r>
    </w:p>
    <w:p w:rsidR="00114032" w:rsidRPr="003C7DB9" w:rsidRDefault="00114032" w:rsidP="00492FF0">
      <w:pPr>
        <w:shd w:val="clear" w:color="auto" w:fill="F7F7F7"/>
        <w:spacing w:line="240" w:lineRule="auto"/>
        <w:rPr>
          <w:rFonts w:cstheme="minorHAnsi"/>
          <w:b/>
          <w:noProof/>
          <w:color w:val="000000" w:themeColor="text1"/>
          <w:sz w:val="24"/>
          <w:szCs w:val="24"/>
          <w:lang w:val="en-US"/>
        </w:rPr>
      </w:pPr>
      <w:r w:rsidRPr="001062D9">
        <w:rPr>
          <w:rFonts w:cstheme="minorHAnsi"/>
          <w:b/>
          <w:noProof/>
          <w:color w:val="000000" w:themeColor="text1"/>
          <w:sz w:val="24"/>
          <w:szCs w:val="24"/>
        </w:rPr>
        <w:t xml:space="preserve">Потом нажимаем </w:t>
      </w:r>
      <w:r w:rsidRPr="003C7DB9">
        <w:rPr>
          <w:rFonts w:cstheme="minorHAnsi"/>
          <w:b/>
          <w:noProof/>
          <w:color w:val="000000" w:themeColor="text1"/>
          <w:sz w:val="24"/>
          <w:szCs w:val="24"/>
          <w:lang w:val="en-US"/>
        </w:rPr>
        <w:t>Add</w:t>
      </w:r>
      <w:r w:rsidRPr="001062D9">
        <w:rPr>
          <w:rFonts w:cstheme="minorHAnsi"/>
          <w:b/>
          <w:noProof/>
          <w:color w:val="000000" w:themeColor="text1"/>
          <w:sz w:val="24"/>
          <w:szCs w:val="24"/>
        </w:rPr>
        <w:t xml:space="preserve"> </w:t>
      </w:r>
      <w:r w:rsidRPr="003C7DB9">
        <w:rPr>
          <w:rFonts w:cstheme="minorHAnsi"/>
          <w:b/>
          <w:noProof/>
          <w:color w:val="000000" w:themeColor="text1"/>
          <w:sz w:val="24"/>
          <w:szCs w:val="24"/>
          <w:lang w:val="en-US"/>
        </w:rPr>
        <w:t>diagram</w:t>
      </w:r>
      <w:r w:rsidRPr="001062D9">
        <w:rPr>
          <w:rFonts w:cstheme="minorHAnsi"/>
          <w:b/>
          <w:noProof/>
          <w:color w:val="000000" w:themeColor="text1"/>
          <w:sz w:val="24"/>
          <w:szCs w:val="24"/>
        </w:rPr>
        <w:t xml:space="preserve"> и у нас открываеться окно для рисованиея схемы таблицы. </w:t>
      </w:r>
      <w:r w:rsidRPr="003C7DB9">
        <w:rPr>
          <w:rFonts w:cstheme="minorHAnsi"/>
          <w:b/>
          <w:noProof/>
          <w:color w:val="000000" w:themeColor="text1"/>
          <w:sz w:val="24"/>
          <w:szCs w:val="24"/>
          <w:lang w:val="en-US"/>
        </w:rPr>
        <w:t>Там мы вибираем кнопку Place a New Table:</w:t>
      </w:r>
    </w:p>
    <w:p w:rsidR="00114032" w:rsidRPr="003C7DB9" w:rsidRDefault="00331914" w:rsidP="00492FF0">
      <w:pPr>
        <w:shd w:val="clear" w:color="auto" w:fill="F7F7F7"/>
        <w:spacing w:line="240" w:lineRule="auto"/>
        <w:rPr>
          <w:rFonts w:cstheme="minorHAnsi"/>
          <w:b/>
          <w:noProof/>
          <w:color w:val="000000" w:themeColor="text1"/>
          <w:sz w:val="24"/>
          <w:szCs w:val="24"/>
          <w:lang w:val="en-US"/>
        </w:rPr>
      </w:pPr>
      <w:r w:rsidRPr="003C7DB9">
        <w:rPr>
          <w:rFonts w:cstheme="minorHAnsi"/>
          <w:b/>
          <w:noProof/>
          <w:color w:val="000000" w:themeColor="text1"/>
          <w:sz w:val="24"/>
          <w:szCs w:val="24"/>
          <w:lang w:eastAsia="ru-RU"/>
        </w:rPr>
        <w:drawing>
          <wp:inline distT="0" distB="0" distL="0" distR="0" wp14:anchorId="223B89B3" wp14:editId="611E5624">
            <wp:extent cx="5800725" cy="4914900"/>
            <wp:effectExtent l="0" t="0" r="9525"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ySQL Workbench2.jpg"/>
                    <pic:cNvPicPr/>
                  </pic:nvPicPr>
                  <pic:blipFill>
                    <a:blip r:embed="rId120">
                      <a:extLst>
                        <a:ext uri="{28A0092B-C50C-407E-A947-70E740481C1C}">
                          <a14:useLocalDpi xmlns:a14="http://schemas.microsoft.com/office/drawing/2010/main" val="0"/>
                        </a:ext>
                      </a:extLst>
                    </a:blip>
                    <a:stretch>
                      <a:fillRect/>
                    </a:stretch>
                  </pic:blipFill>
                  <pic:spPr>
                    <a:xfrm>
                      <a:off x="0" y="0"/>
                      <a:ext cx="5800725" cy="4914900"/>
                    </a:xfrm>
                    <a:prstGeom prst="rect">
                      <a:avLst/>
                    </a:prstGeom>
                  </pic:spPr>
                </pic:pic>
              </a:graphicData>
            </a:graphic>
          </wp:inline>
        </w:drawing>
      </w:r>
    </w:p>
    <w:p w:rsidR="00E540B6" w:rsidRPr="003C7DB9" w:rsidRDefault="00E540B6" w:rsidP="00492FF0">
      <w:pPr>
        <w:shd w:val="clear" w:color="auto" w:fill="F7F7F7"/>
        <w:spacing w:line="240" w:lineRule="auto"/>
        <w:rPr>
          <w:rFonts w:cstheme="minorHAnsi"/>
          <w:b/>
          <w:noProof/>
          <w:color w:val="000000" w:themeColor="text1"/>
          <w:sz w:val="24"/>
          <w:szCs w:val="24"/>
          <w:lang w:val="en-US"/>
        </w:rPr>
      </w:pPr>
    </w:p>
    <w:p w:rsidR="00E540B6" w:rsidRPr="003C7DB9" w:rsidRDefault="00E540B6" w:rsidP="00492FF0">
      <w:pPr>
        <w:shd w:val="clear" w:color="auto" w:fill="F7F7F7"/>
        <w:spacing w:line="240" w:lineRule="auto"/>
        <w:rPr>
          <w:rFonts w:cstheme="minorHAnsi"/>
          <w:b/>
          <w:noProof/>
          <w:color w:val="000000" w:themeColor="text1"/>
          <w:sz w:val="24"/>
          <w:szCs w:val="24"/>
          <w:lang w:val="en-US"/>
        </w:rPr>
      </w:pPr>
    </w:p>
    <w:p w:rsidR="00114032" w:rsidRPr="001062D9" w:rsidRDefault="00331914" w:rsidP="00492FF0">
      <w:pPr>
        <w:shd w:val="clear" w:color="auto" w:fill="F7F7F7"/>
        <w:spacing w:line="240" w:lineRule="auto"/>
        <w:rPr>
          <w:rFonts w:cstheme="minorHAnsi"/>
          <w:b/>
          <w:noProof/>
          <w:color w:val="000000" w:themeColor="text1"/>
          <w:sz w:val="24"/>
          <w:szCs w:val="24"/>
        </w:rPr>
      </w:pPr>
      <w:r w:rsidRPr="001062D9">
        <w:rPr>
          <w:rFonts w:cstheme="minorHAnsi"/>
          <w:b/>
          <w:noProof/>
          <w:color w:val="000000" w:themeColor="text1"/>
          <w:sz w:val="24"/>
          <w:szCs w:val="24"/>
        </w:rPr>
        <w:lastRenderedPageBreak/>
        <w:t>На экране появилась новая ячейка-таблица. Клацнем по ней мишкой и откроться окно, в котором нужно дать та</w:t>
      </w:r>
      <w:r w:rsidR="00E540B6" w:rsidRPr="001062D9">
        <w:rPr>
          <w:rFonts w:cstheme="minorHAnsi"/>
          <w:b/>
          <w:noProof/>
          <w:color w:val="000000" w:themeColor="text1"/>
          <w:sz w:val="24"/>
          <w:szCs w:val="24"/>
        </w:rPr>
        <w:t>блице</w:t>
      </w:r>
      <w:r w:rsidRPr="001062D9">
        <w:rPr>
          <w:rFonts w:cstheme="minorHAnsi"/>
          <w:b/>
          <w:noProof/>
          <w:color w:val="000000" w:themeColor="text1"/>
          <w:sz w:val="24"/>
          <w:szCs w:val="24"/>
        </w:rPr>
        <w:t xml:space="preserve"> необходимое название</w:t>
      </w:r>
      <w:r w:rsidR="00E540B6" w:rsidRPr="001062D9">
        <w:rPr>
          <w:rFonts w:cstheme="minorHAnsi"/>
          <w:b/>
          <w:noProof/>
          <w:color w:val="000000" w:themeColor="text1"/>
          <w:sz w:val="24"/>
          <w:szCs w:val="24"/>
        </w:rPr>
        <w:t>. Далее клацаем по другим полям и задаем параметры полей таблицы: имя,</w:t>
      </w:r>
      <w:r w:rsidR="00044EF3" w:rsidRPr="001062D9">
        <w:rPr>
          <w:rFonts w:cstheme="minorHAnsi"/>
          <w:b/>
          <w:noProof/>
          <w:color w:val="000000" w:themeColor="text1"/>
          <w:sz w:val="24"/>
          <w:szCs w:val="24"/>
        </w:rPr>
        <w:t xml:space="preserve"> тип и</w:t>
      </w:r>
      <w:r w:rsidR="00E540B6" w:rsidRPr="001062D9">
        <w:rPr>
          <w:rFonts w:cstheme="minorHAnsi"/>
          <w:b/>
          <w:noProof/>
          <w:color w:val="000000" w:themeColor="text1"/>
          <w:sz w:val="24"/>
          <w:szCs w:val="24"/>
        </w:rPr>
        <w:t xml:space="preserve"> ставим галочки в нужных чекбоксах.</w:t>
      </w:r>
    </w:p>
    <w:p w:rsidR="00E540B6" w:rsidRPr="003C7DB9" w:rsidRDefault="00E540B6" w:rsidP="00492FF0">
      <w:pPr>
        <w:shd w:val="clear" w:color="auto" w:fill="F7F7F7"/>
        <w:spacing w:line="240" w:lineRule="auto"/>
        <w:rPr>
          <w:rFonts w:ascii="Arial Black" w:hAnsi="Arial Black" w:cs="Arial"/>
          <w:noProof/>
          <w:color w:val="FF0000"/>
          <w:sz w:val="32"/>
          <w:szCs w:val="32"/>
          <w:u w:val="single"/>
          <w:lang w:val="en-US"/>
        </w:rPr>
      </w:pPr>
      <w:r w:rsidRPr="003C7DB9">
        <w:rPr>
          <w:rFonts w:ascii="Arial Black" w:hAnsi="Arial Black" w:cs="Arial"/>
          <w:noProof/>
          <w:color w:val="FF0000"/>
          <w:sz w:val="32"/>
          <w:szCs w:val="32"/>
          <w:u w:val="single"/>
          <w:lang w:eastAsia="ru-RU"/>
        </w:rPr>
        <w:drawing>
          <wp:inline distT="0" distB="0" distL="0" distR="0" wp14:anchorId="63DB932B" wp14:editId="79A9CEA1">
            <wp:extent cx="6648450" cy="2806983"/>
            <wp:effectExtent l="0" t="0" r="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rkbench3.jpg"/>
                    <pic:cNvPicPr/>
                  </pic:nvPicPr>
                  <pic:blipFill>
                    <a:blip r:embed="rId121">
                      <a:extLst>
                        <a:ext uri="{28A0092B-C50C-407E-A947-70E740481C1C}">
                          <a14:useLocalDpi xmlns:a14="http://schemas.microsoft.com/office/drawing/2010/main" val="0"/>
                        </a:ext>
                      </a:extLst>
                    </a:blip>
                    <a:stretch>
                      <a:fillRect/>
                    </a:stretch>
                  </pic:blipFill>
                  <pic:spPr>
                    <a:xfrm>
                      <a:off x="0" y="0"/>
                      <a:ext cx="6645910" cy="2805911"/>
                    </a:xfrm>
                    <a:prstGeom prst="rect">
                      <a:avLst/>
                    </a:prstGeom>
                  </pic:spPr>
                </pic:pic>
              </a:graphicData>
            </a:graphic>
          </wp:inline>
        </w:drawing>
      </w:r>
    </w:p>
    <w:p w:rsidR="00F957BB" w:rsidRPr="001062D9" w:rsidRDefault="00F957BB" w:rsidP="00492FF0">
      <w:pPr>
        <w:shd w:val="clear" w:color="auto" w:fill="F7F7F7"/>
        <w:spacing w:line="240" w:lineRule="auto"/>
        <w:rPr>
          <w:rFonts w:cstheme="minorHAnsi"/>
          <w:b/>
          <w:noProof/>
          <w:color w:val="000000" w:themeColor="text1"/>
          <w:sz w:val="24"/>
          <w:szCs w:val="24"/>
        </w:rPr>
      </w:pPr>
      <w:r w:rsidRPr="001062D9">
        <w:rPr>
          <w:rFonts w:cstheme="minorHAnsi"/>
          <w:b/>
          <w:noProof/>
          <w:color w:val="000000" w:themeColor="text1"/>
          <w:sz w:val="24"/>
          <w:szCs w:val="24"/>
        </w:rPr>
        <w:t xml:space="preserve">Создаем еще одну таблицу </w:t>
      </w:r>
      <w:r w:rsidRPr="003C7DB9">
        <w:rPr>
          <w:rFonts w:cstheme="minorHAnsi"/>
          <w:b/>
          <w:noProof/>
          <w:color w:val="000000" w:themeColor="text1"/>
          <w:sz w:val="24"/>
          <w:szCs w:val="24"/>
          <w:lang w:val="en-US"/>
        </w:rPr>
        <w:t>teachers</w:t>
      </w:r>
      <w:r w:rsidRPr="001062D9">
        <w:rPr>
          <w:rFonts w:cstheme="minorHAnsi"/>
          <w:b/>
          <w:noProof/>
          <w:color w:val="000000" w:themeColor="text1"/>
          <w:sz w:val="24"/>
          <w:szCs w:val="24"/>
        </w:rPr>
        <w:t xml:space="preserve">, а уже после – соединяющую их таблицу </w:t>
      </w:r>
      <w:r w:rsidRPr="003C7DB9">
        <w:rPr>
          <w:rFonts w:cstheme="minorHAnsi"/>
          <w:b/>
          <w:noProof/>
          <w:color w:val="000000" w:themeColor="text1"/>
          <w:sz w:val="24"/>
          <w:szCs w:val="24"/>
          <w:lang w:val="en-US"/>
        </w:rPr>
        <w:t>connect</w:t>
      </w:r>
      <w:r w:rsidRPr="001062D9">
        <w:rPr>
          <w:rFonts w:cstheme="minorHAnsi"/>
          <w:b/>
          <w:noProof/>
          <w:color w:val="000000" w:themeColor="text1"/>
          <w:sz w:val="24"/>
          <w:szCs w:val="24"/>
        </w:rPr>
        <w:t>_</w:t>
      </w:r>
      <w:r w:rsidRPr="003C7DB9">
        <w:rPr>
          <w:rFonts w:cstheme="minorHAnsi"/>
          <w:b/>
          <w:noProof/>
          <w:color w:val="000000" w:themeColor="text1"/>
          <w:sz w:val="24"/>
          <w:szCs w:val="24"/>
          <w:lang w:val="en-US"/>
        </w:rPr>
        <w:t>pupils</w:t>
      </w:r>
      <w:r w:rsidRPr="001062D9">
        <w:rPr>
          <w:rFonts w:cstheme="minorHAnsi"/>
          <w:b/>
          <w:noProof/>
          <w:color w:val="000000" w:themeColor="text1"/>
          <w:sz w:val="24"/>
          <w:szCs w:val="24"/>
        </w:rPr>
        <w:t>_</w:t>
      </w:r>
      <w:r w:rsidRPr="003C7DB9">
        <w:rPr>
          <w:rFonts w:cstheme="minorHAnsi"/>
          <w:b/>
          <w:noProof/>
          <w:color w:val="000000" w:themeColor="text1"/>
          <w:sz w:val="24"/>
          <w:szCs w:val="24"/>
          <w:lang w:val="en-US"/>
        </w:rPr>
        <w:t>teachers</w:t>
      </w:r>
      <w:r w:rsidRPr="001062D9">
        <w:rPr>
          <w:rFonts w:cstheme="minorHAnsi"/>
          <w:b/>
          <w:noProof/>
          <w:color w:val="000000" w:themeColor="text1"/>
          <w:sz w:val="24"/>
          <w:szCs w:val="24"/>
        </w:rPr>
        <w:t>. в ней поменять нужно лишь название, а остальные ее поля заполняться самостоятельно, после соединящих функций.</w:t>
      </w:r>
    </w:p>
    <w:p w:rsidR="00F957BB" w:rsidRPr="003C7DB9" w:rsidRDefault="00F957BB" w:rsidP="00492FF0">
      <w:pPr>
        <w:shd w:val="clear" w:color="auto" w:fill="F7F7F7"/>
        <w:spacing w:line="240" w:lineRule="auto"/>
        <w:rPr>
          <w:rFonts w:ascii="Arial Black" w:hAnsi="Arial Black" w:cs="Arial"/>
          <w:noProof/>
          <w:color w:val="FF0000"/>
          <w:sz w:val="32"/>
          <w:szCs w:val="32"/>
          <w:u w:val="single"/>
          <w:lang w:val="en-US"/>
        </w:rPr>
      </w:pPr>
      <w:r w:rsidRPr="003C7DB9">
        <w:rPr>
          <w:rFonts w:ascii="Arial Black" w:hAnsi="Arial Black" w:cs="Arial"/>
          <w:noProof/>
          <w:color w:val="FF0000"/>
          <w:sz w:val="32"/>
          <w:szCs w:val="32"/>
          <w:u w:val="single"/>
          <w:lang w:eastAsia="ru-RU"/>
        </w:rPr>
        <w:drawing>
          <wp:inline distT="0" distB="0" distL="0" distR="0" wp14:anchorId="0268F9EB" wp14:editId="10485091">
            <wp:extent cx="6648450" cy="3002230"/>
            <wp:effectExtent l="0" t="0" r="0" b="825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rkbench12.jpg"/>
                    <pic:cNvPicPr/>
                  </pic:nvPicPr>
                  <pic:blipFill>
                    <a:blip r:embed="rId122">
                      <a:extLst>
                        <a:ext uri="{28A0092B-C50C-407E-A947-70E740481C1C}">
                          <a14:useLocalDpi xmlns:a14="http://schemas.microsoft.com/office/drawing/2010/main" val="0"/>
                        </a:ext>
                      </a:extLst>
                    </a:blip>
                    <a:stretch>
                      <a:fillRect/>
                    </a:stretch>
                  </pic:blipFill>
                  <pic:spPr>
                    <a:xfrm>
                      <a:off x="0" y="0"/>
                      <a:ext cx="6645910" cy="3001083"/>
                    </a:xfrm>
                    <a:prstGeom prst="rect">
                      <a:avLst/>
                    </a:prstGeom>
                  </pic:spPr>
                </pic:pic>
              </a:graphicData>
            </a:graphic>
          </wp:inline>
        </w:drawing>
      </w:r>
    </w:p>
    <w:p w:rsidR="008E34B7" w:rsidRPr="001062D9" w:rsidRDefault="008E34B7" w:rsidP="00492FF0">
      <w:pPr>
        <w:shd w:val="clear" w:color="auto" w:fill="F7F7F7"/>
        <w:spacing w:line="240" w:lineRule="auto"/>
        <w:rPr>
          <w:rFonts w:cstheme="minorHAnsi"/>
          <w:b/>
          <w:noProof/>
          <w:color w:val="000000" w:themeColor="text1"/>
          <w:sz w:val="24"/>
          <w:szCs w:val="24"/>
        </w:rPr>
      </w:pPr>
      <w:r w:rsidRPr="001062D9">
        <w:rPr>
          <w:rFonts w:cstheme="minorHAnsi"/>
          <w:b/>
          <w:noProof/>
          <w:color w:val="000000" w:themeColor="text1"/>
          <w:sz w:val="24"/>
          <w:szCs w:val="24"/>
        </w:rPr>
        <w:t xml:space="preserve">Далее мы сохраняем таблицу с помощью кнопки </w:t>
      </w:r>
      <w:r w:rsidRPr="003C7DB9">
        <w:rPr>
          <w:rFonts w:cstheme="minorHAnsi"/>
          <w:b/>
          <w:noProof/>
          <w:color w:val="000000" w:themeColor="text1"/>
          <w:sz w:val="24"/>
          <w:szCs w:val="24"/>
          <w:lang w:val="en-US"/>
        </w:rPr>
        <w:t>File</w:t>
      </w:r>
      <w:r w:rsidRPr="001062D9">
        <w:rPr>
          <w:rFonts w:cstheme="minorHAnsi"/>
          <w:b/>
          <w:noProof/>
          <w:color w:val="000000" w:themeColor="text1"/>
          <w:sz w:val="24"/>
          <w:szCs w:val="24"/>
        </w:rPr>
        <w:t xml:space="preserve"> -&gt; </w:t>
      </w:r>
      <w:r w:rsidRPr="003C7DB9">
        <w:rPr>
          <w:rFonts w:cstheme="minorHAnsi"/>
          <w:b/>
          <w:noProof/>
          <w:color w:val="000000" w:themeColor="text1"/>
          <w:sz w:val="24"/>
          <w:szCs w:val="24"/>
          <w:lang w:val="en-US"/>
        </w:rPr>
        <w:t>Save</w:t>
      </w:r>
      <w:r w:rsidRPr="001062D9">
        <w:rPr>
          <w:rFonts w:cstheme="minorHAnsi"/>
          <w:b/>
          <w:noProof/>
          <w:color w:val="000000" w:themeColor="text1"/>
          <w:sz w:val="24"/>
          <w:szCs w:val="24"/>
        </w:rPr>
        <w:t xml:space="preserve"> </w:t>
      </w:r>
      <w:r w:rsidRPr="003C7DB9">
        <w:rPr>
          <w:rFonts w:cstheme="minorHAnsi"/>
          <w:b/>
          <w:noProof/>
          <w:color w:val="000000" w:themeColor="text1"/>
          <w:sz w:val="24"/>
          <w:szCs w:val="24"/>
          <w:lang w:val="en-US"/>
        </w:rPr>
        <w:t>Model</w:t>
      </w:r>
      <w:r w:rsidRPr="001062D9">
        <w:rPr>
          <w:rFonts w:cstheme="minorHAnsi"/>
          <w:b/>
          <w:noProof/>
          <w:color w:val="000000" w:themeColor="text1"/>
          <w:sz w:val="24"/>
          <w:szCs w:val="24"/>
        </w:rPr>
        <w:t xml:space="preserve"> в папку </w:t>
      </w:r>
      <w:r w:rsidRPr="003C7DB9">
        <w:rPr>
          <w:rFonts w:cstheme="minorHAnsi"/>
          <w:b/>
          <w:noProof/>
          <w:color w:val="000000" w:themeColor="text1"/>
          <w:sz w:val="24"/>
          <w:szCs w:val="24"/>
          <w:lang w:val="en-US"/>
        </w:rPr>
        <w:t>Openservera</w:t>
      </w:r>
      <w:r w:rsidRPr="001062D9">
        <w:rPr>
          <w:rFonts w:cstheme="minorHAnsi"/>
          <w:b/>
          <w:noProof/>
          <w:color w:val="000000" w:themeColor="text1"/>
          <w:sz w:val="24"/>
          <w:szCs w:val="24"/>
        </w:rPr>
        <w:t>:</w:t>
      </w:r>
    </w:p>
    <w:p w:rsidR="008E34B7" w:rsidRPr="003C7DB9" w:rsidRDefault="008E34B7" w:rsidP="00492FF0">
      <w:pPr>
        <w:shd w:val="clear" w:color="auto" w:fill="F7F7F7"/>
        <w:spacing w:line="240" w:lineRule="auto"/>
        <w:rPr>
          <w:rFonts w:ascii="Arial Black" w:hAnsi="Arial Black" w:cs="Arial"/>
          <w:noProof/>
          <w:color w:val="FF0000"/>
          <w:sz w:val="32"/>
          <w:szCs w:val="32"/>
          <w:u w:val="single"/>
          <w:lang w:val="en-US"/>
        </w:rPr>
      </w:pPr>
      <w:r w:rsidRPr="003C7DB9">
        <w:rPr>
          <w:rFonts w:ascii="Arial Black" w:hAnsi="Arial Black" w:cs="Arial"/>
          <w:noProof/>
          <w:color w:val="FF0000"/>
          <w:sz w:val="32"/>
          <w:szCs w:val="32"/>
          <w:u w:val="single"/>
          <w:lang w:eastAsia="ru-RU"/>
        </w:rPr>
        <w:lastRenderedPageBreak/>
        <w:drawing>
          <wp:inline distT="0" distB="0" distL="0" distR="0" wp14:anchorId="414773E4" wp14:editId="6D35B88F">
            <wp:extent cx="6648450" cy="1828800"/>
            <wp:effectExtent l="0" t="0" r="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rkbench4.jpg"/>
                    <pic:cNvPicPr/>
                  </pic:nvPicPr>
                  <pic:blipFill>
                    <a:blip r:embed="rId123">
                      <a:extLst>
                        <a:ext uri="{28A0092B-C50C-407E-A947-70E740481C1C}">
                          <a14:useLocalDpi xmlns:a14="http://schemas.microsoft.com/office/drawing/2010/main" val="0"/>
                        </a:ext>
                      </a:extLst>
                    </a:blip>
                    <a:stretch>
                      <a:fillRect/>
                    </a:stretch>
                  </pic:blipFill>
                  <pic:spPr>
                    <a:xfrm>
                      <a:off x="0" y="0"/>
                      <a:ext cx="6645910" cy="1828101"/>
                    </a:xfrm>
                    <a:prstGeom prst="rect">
                      <a:avLst/>
                    </a:prstGeom>
                  </pic:spPr>
                </pic:pic>
              </a:graphicData>
            </a:graphic>
          </wp:inline>
        </w:drawing>
      </w:r>
    </w:p>
    <w:p w:rsidR="008E34B7" w:rsidRPr="001062D9" w:rsidRDefault="008E34B7" w:rsidP="00AE7FF5">
      <w:pPr>
        <w:shd w:val="clear" w:color="auto" w:fill="F7F7F7"/>
        <w:spacing w:line="240" w:lineRule="auto"/>
        <w:rPr>
          <w:rFonts w:cstheme="minorHAnsi"/>
          <w:b/>
          <w:noProof/>
          <w:color w:val="000000" w:themeColor="text1"/>
          <w:sz w:val="24"/>
          <w:szCs w:val="24"/>
        </w:rPr>
      </w:pPr>
      <w:r w:rsidRPr="001062D9">
        <w:rPr>
          <w:rFonts w:cstheme="minorHAnsi"/>
          <w:b/>
          <w:noProof/>
          <w:color w:val="000000" w:themeColor="text1"/>
          <w:sz w:val="24"/>
          <w:szCs w:val="24"/>
        </w:rPr>
        <w:t>Завершающим шагом будет добавление</w:t>
      </w:r>
      <w:r w:rsidR="00E62647" w:rsidRPr="001062D9">
        <w:rPr>
          <w:rFonts w:cstheme="minorHAnsi"/>
          <w:b/>
          <w:noProof/>
          <w:color w:val="000000" w:themeColor="text1"/>
          <w:sz w:val="24"/>
          <w:szCs w:val="24"/>
        </w:rPr>
        <w:t xml:space="preserve"> проэкта таблиц в Базу Данных.</w:t>
      </w:r>
      <w:r w:rsidR="00641972" w:rsidRPr="001062D9">
        <w:rPr>
          <w:rFonts w:cstheme="minorHAnsi"/>
          <w:b/>
          <w:noProof/>
          <w:color w:val="000000" w:themeColor="text1"/>
          <w:sz w:val="24"/>
          <w:szCs w:val="24"/>
        </w:rPr>
        <w:t xml:space="preserve"> </w:t>
      </w:r>
    </w:p>
    <w:p w:rsidR="00641972" w:rsidRPr="001062D9" w:rsidRDefault="00641972" w:rsidP="00AE7FF5">
      <w:pPr>
        <w:shd w:val="clear" w:color="auto" w:fill="F7F7F7"/>
        <w:spacing w:line="240" w:lineRule="auto"/>
        <w:rPr>
          <w:rFonts w:cstheme="minorHAnsi"/>
          <w:b/>
          <w:noProof/>
          <w:color w:val="000000" w:themeColor="text1"/>
          <w:sz w:val="24"/>
          <w:szCs w:val="24"/>
        </w:rPr>
      </w:pPr>
      <w:r w:rsidRPr="001062D9">
        <w:rPr>
          <w:rFonts w:cstheme="minorHAnsi"/>
          <w:b/>
          <w:noProof/>
          <w:color w:val="000000" w:themeColor="text1"/>
          <w:sz w:val="24"/>
          <w:szCs w:val="24"/>
        </w:rPr>
        <w:t xml:space="preserve">Но перед этим шагом пррэкт в БД уже должен быть создан путем или создание его в </w:t>
      </w:r>
      <w:r w:rsidRPr="003C7DB9">
        <w:rPr>
          <w:rFonts w:cstheme="minorHAnsi"/>
          <w:b/>
          <w:noProof/>
          <w:color w:val="000000" w:themeColor="text1"/>
          <w:sz w:val="24"/>
          <w:szCs w:val="24"/>
          <w:lang w:val="en-US"/>
        </w:rPr>
        <w:t>PHPMyAdmin</w:t>
      </w:r>
      <w:r w:rsidRPr="001062D9">
        <w:rPr>
          <w:rFonts w:cstheme="minorHAnsi"/>
          <w:b/>
          <w:noProof/>
          <w:color w:val="000000" w:themeColor="text1"/>
          <w:sz w:val="24"/>
          <w:szCs w:val="24"/>
        </w:rPr>
        <w:t xml:space="preserve"> или через консоль.</w:t>
      </w:r>
    </w:p>
    <w:p w:rsidR="00E62647" w:rsidRPr="001062D9" w:rsidRDefault="00E62647" w:rsidP="00AE7FF5">
      <w:pPr>
        <w:shd w:val="clear" w:color="auto" w:fill="F7F7F7"/>
        <w:spacing w:line="240" w:lineRule="auto"/>
        <w:rPr>
          <w:rFonts w:cstheme="minorHAnsi"/>
          <w:b/>
          <w:noProof/>
          <w:color w:val="000000" w:themeColor="text1"/>
          <w:sz w:val="24"/>
          <w:szCs w:val="24"/>
        </w:rPr>
      </w:pPr>
      <w:r w:rsidRPr="001062D9">
        <w:rPr>
          <w:rFonts w:cstheme="minorHAnsi"/>
          <w:b/>
          <w:noProof/>
          <w:color w:val="000000" w:themeColor="text1"/>
          <w:sz w:val="24"/>
          <w:szCs w:val="24"/>
        </w:rPr>
        <w:t xml:space="preserve">Нажимаем на панеле инструментов </w:t>
      </w:r>
      <w:r w:rsidRPr="003C7DB9">
        <w:rPr>
          <w:rFonts w:cstheme="minorHAnsi"/>
          <w:b/>
          <w:noProof/>
          <w:color w:val="000000" w:themeColor="text1"/>
          <w:sz w:val="24"/>
          <w:szCs w:val="24"/>
          <w:lang w:val="en-US"/>
        </w:rPr>
        <w:t>Database</w:t>
      </w:r>
      <w:r w:rsidRPr="001062D9">
        <w:rPr>
          <w:rFonts w:cstheme="minorHAnsi"/>
          <w:b/>
          <w:noProof/>
          <w:color w:val="000000" w:themeColor="text1"/>
          <w:sz w:val="24"/>
          <w:szCs w:val="24"/>
        </w:rPr>
        <w:t xml:space="preserve"> -&gt; </w:t>
      </w:r>
      <w:r w:rsidRPr="003C7DB9">
        <w:rPr>
          <w:rFonts w:cstheme="minorHAnsi"/>
          <w:b/>
          <w:noProof/>
          <w:color w:val="000000" w:themeColor="text1"/>
          <w:sz w:val="24"/>
          <w:szCs w:val="24"/>
          <w:lang w:val="en-US"/>
        </w:rPr>
        <w:t>Forward</w:t>
      </w:r>
      <w:r w:rsidRPr="001062D9">
        <w:rPr>
          <w:rFonts w:cstheme="minorHAnsi"/>
          <w:b/>
          <w:noProof/>
          <w:color w:val="000000" w:themeColor="text1"/>
          <w:sz w:val="24"/>
          <w:szCs w:val="24"/>
        </w:rPr>
        <w:t xml:space="preserve"> </w:t>
      </w:r>
      <w:r w:rsidRPr="003C7DB9">
        <w:rPr>
          <w:rFonts w:cstheme="minorHAnsi"/>
          <w:b/>
          <w:noProof/>
          <w:color w:val="000000" w:themeColor="text1"/>
          <w:sz w:val="24"/>
          <w:szCs w:val="24"/>
          <w:lang w:val="en-US"/>
        </w:rPr>
        <w:t>Engineer</w:t>
      </w:r>
      <w:r w:rsidRPr="001062D9">
        <w:rPr>
          <w:rFonts w:cstheme="minorHAnsi"/>
          <w:b/>
          <w:noProof/>
          <w:color w:val="000000" w:themeColor="text1"/>
          <w:sz w:val="24"/>
          <w:szCs w:val="24"/>
        </w:rPr>
        <w:t xml:space="preserve"> и в сплывающим окнам вс время нажимать </w:t>
      </w:r>
      <w:r w:rsidRPr="003C7DB9">
        <w:rPr>
          <w:rFonts w:cstheme="minorHAnsi"/>
          <w:b/>
          <w:noProof/>
          <w:color w:val="000000" w:themeColor="text1"/>
          <w:sz w:val="24"/>
          <w:szCs w:val="24"/>
          <w:lang w:val="en-US"/>
        </w:rPr>
        <w:t>Next</w:t>
      </w:r>
      <w:r w:rsidRPr="001062D9">
        <w:rPr>
          <w:rFonts w:cstheme="minorHAnsi"/>
          <w:b/>
          <w:noProof/>
          <w:color w:val="000000" w:themeColor="text1"/>
          <w:sz w:val="24"/>
          <w:szCs w:val="24"/>
        </w:rPr>
        <w:t xml:space="preserve">. Если не появилась, то в консоле прописать: </w:t>
      </w:r>
      <w:r w:rsidRPr="003C7DB9">
        <w:rPr>
          <w:rFonts w:cstheme="minorHAnsi"/>
          <w:b/>
          <w:noProof/>
          <w:color w:val="000000" w:themeColor="text1"/>
          <w:sz w:val="24"/>
          <w:szCs w:val="24"/>
          <w:lang w:val="en-US"/>
        </w:rPr>
        <w:t>create</w:t>
      </w:r>
      <w:r w:rsidRPr="001062D9">
        <w:rPr>
          <w:rFonts w:cstheme="minorHAnsi"/>
          <w:b/>
          <w:noProof/>
          <w:color w:val="000000" w:themeColor="text1"/>
          <w:sz w:val="24"/>
          <w:szCs w:val="24"/>
        </w:rPr>
        <w:t xml:space="preserve"> </w:t>
      </w:r>
      <w:r w:rsidRPr="003C7DB9">
        <w:rPr>
          <w:rFonts w:cstheme="minorHAnsi"/>
          <w:b/>
          <w:noProof/>
          <w:color w:val="000000" w:themeColor="text1"/>
          <w:sz w:val="24"/>
          <w:szCs w:val="24"/>
          <w:lang w:val="en-US"/>
        </w:rPr>
        <w:t>database</w:t>
      </w:r>
      <w:r w:rsidRPr="001062D9">
        <w:rPr>
          <w:rFonts w:cstheme="minorHAnsi"/>
          <w:b/>
          <w:noProof/>
          <w:color w:val="000000" w:themeColor="text1"/>
          <w:sz w:val="24"/>
          <w:szCs w:val="24"/>
        </w:rPr>
        <w:t xml:space="preserve"> </w:t>
      </w:r>
      <w:r w:rsidRPr="003C7DB9">
        <w:rPr>
          <w:rFonts w:cstheme="minorHAnsi"/>
          <w:b/>
          <w:noProof/>
          <w:color w:val="000000" w:themeColor="text1"/>
          <w:sz w:val="24"/>
          <w:szCs w:val="24"/>
          <w:lang w:val="en-US"/>
        </w:rPr>
        <w:t>NewSchool</w:t>
      </w:r>
      <w:r w:rsidRPr="001062D9">
        <w:rPr>
          <w:rFonts w:cstheme="minorHAnsi"/>
          <w:b/>
          <w:noProof/>
          <w:color w:val="000000" w:themeColor="text1"/>
          <w:sz w:val="24"/>
          <w:szCs w:val="24"/>
        </w:rPr>
        <w:t>.</w:t>
      </w:r>
    </w:p>
    <w:p w:rsidR="00E62647" w:rsidRPr="001062D9" w:rsidRDefault="00E62647" w:rsidP="00AE7FF5">
      <w:pPr>
        <w:shd w:val="clear" w:color="auto" w:fill="F7F7F7"/>
        <w:spacing w:line="240" w:lineRule="auto"/>
        <w:rPr>
          <w:rFonts w:ascii="Arial Black" w:hAnsi="Arial Black" w:cs="Arial"/>
          <w:noProof/>
          <w:color w:val="FF0000"/>
          <w:sz w:val="32"/>
          <w:szCs w:val="32"/>
          <w:u w:val="single"/>
        </w:rPr>
      </w:pPr>
      <w:r w:rsidRPr="001062D9">
        <w:rPr>
          <w:rFonts w:cstheme="minorHAnsi"/>
          <w:b/>
          <w:noProof/>
          <w:color w:val="000000" w:themeColor="text1"/>
          <w:sz w:val="24"/>
          <w:szCs w:val="24"/>
        </w:rPr>
        <w:t xml:space="preserve">Или глянуть в конце видоса! </w:t>
      </w:r>
    </w:p>
    <w:p w:rsidR="00AE7FF5" w:rsidRPr="001062D9" w:rsidRDefault="004C1622" w:rsidP="00AE7FF5">
      <w:pPr>
        <w:shd w:val="clear" w:color="auto" w:fill="F7F7F7"/>
        <w:spacing w:line="240" w:lineRule="auto"/>
        <w:rPr>
          <w:rFonts w:ascii="Arial Black" w:hAnsi="Arial Black" w:cs="Arial"/>
          <w:noProof/>
          <w:color w:val="FF0000"/>
          <w:sz w:val="32"/>
          <w:szCs w:val="32"/>
          <w:u w:val="single"/>
        </w:rPr>
      </w:pPr>
      <w:r w:rsidRPr="001062D9">
        <w:rPr>
          <w:rFonts w:ascii="Arial Black" w:hAnsi="Arial Black" w:cs="Arial"/>
          <w:noProof/>
          <w:color w:val="FF0000"/>
          <w:sz w:val="32"/>
          <w:szCs w:val="32"/>
          <w:u w:val="single"/>
        </w:rPr>
        <w:t>Выборка данных из таблицы</w:t>
      </w:r>
      <w:r w:rsidR="00AE7FF5" w:rsidRPr="001062D9">
        <w:rPr>
          <w:rFonts w:ascii="Arial Black" w:hAnsi="Arial Black" w:cs="Arial"/>
          <w:noProof/>
          <w:color w:val="FF0000"/>
          <w:sz w:val="32"/>
          <w:szCs w:val="32"/>
          <w:u w:val="single"/>
        </w:rPr>
        <w:t xml:space="preserve"> Базы данных </w:t>
      </w:r>
      <w:r w:rsidR="00AE7FF5" w:rsidRPr="003C7DB9">
        <w:rPr>
          <w:rFonts w:ascii="Arial Black" w:hAnsi="Arial Black" w:cs="Arial"/>
          <w:noProof/>
          <w:color w:val="FF0000"/>
          <w:sz w:val="32"/>
          <w:szCs w:val="32"/>
          <w:u w:val="single"/>
          <w:lang w:val="en-US"/>
        </w:rPr>
        <w:t>MySQL</w:t>
      </w:r>
    </w:p>
    <w:p w:rsidR="0055785D" w:rsidRPr="003C7DB9" w:rsidRDefault="0055785D" w:rsidP="0055785D">
      <w:pPr>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FFFFFF"/>
          <w:sz w:val="20"/>
          <w:szCs w:val="20"/>
          <w:lang w:val="en-US" w:eastAsia="ru-RU"/>
        </w:rPr>
      </w:pPr>
      <w:r w:rsidRPr="001062D9">
        <w:rPr>
          <w:rFonts w:ascii="Courier New" w:eastAsia="Times New Roman" w:hAnsi="Courier New" w:cs="Courier New"/>
          <w:noProof/>
          <w:color w:val="FF9D00"/>
          <w:sz w:val="20"/>
          <w:szCs w:val="20"/>
          <w:lang w:eastAsia="ru-RU"/>
        </w:rPr>
        <w:t>&lt;?</w:t>
      </w:r>
      <w:r w:rsidRPr="003C7DB9">
        <w:rPr>
          <w:rFonts w:ascii="Courier New" w:eastAsia="Times New Roman" w:hAnsi="Courier New" w:cs="Courier New"/>
          <w:noProof/>
          <w:color w:val="FF9D00"/>
          <w:sz w:val="20"/>
          <w:szCs w:val="20"/>
          <w:lang w:val="en-US" w:eastAsia="ru-RU"/>
        </w:rPr>
        <w:t>php</w:t>
      </w:r>
      <w:r w:rsidRPr="001062D9">
        <w:rPr>
          <w:rFonts w:ascii="Courier New" w:eastAsia="Times New Roman" w:hAnsi="Courier New" w:cs="Courier New"/>
          <w:noProof/>
          <w:color w:val="FF9D00"/>
          <w:sz w:val="20"/>
          <w:szCs w:val="20"/>
          <w:lang w:eastAsia="ru-RU"/>
        </w:rPr>
        <w:br/>
      </w:r>
      <w:r w:rsidRPr="001062D9">
        <w:rPr>
          <w:rFonts w:ascii="Courier New" w:eastAsia="Times New Roman" w:hAnsi="Courier New" w:cs="Courier New"/>
          <w:noProof/>
          <w:color w:val="FF9D00"/>
          <w:sz w:val="20"/>
          <w:szCs w:val="20"/>
          <w:lang w:eastAsia="ru-RU"/>
        </w:rPr>
        <w:br/>
      </w:r>
      <w:r w:rsidRPr="001062D9">
        <w:rPr>
          <w:rFonts w:ascii="Courier New" w:eastAsia="Times New Roman" w:hAnsi="Courier New" w:cs="Courier New"/>
          <w:i/>
          <w:iCs/>
          <w:noProof/>
          <w:color w:val="0088FF"/>
          <w:sz w:val="20"/>
          <w:szCs w:val="20"/>
          <w:lang w:eastAsia="ru-RU"/>
        </w:rPr>
        <w:t xml:space="preserve">//Примеры всех возможных выборок из БД в </w:t>
      </w:r>
      <w:r w:rsidRPr="003C7DB9">
        <w:rPr>
          <w:rFonts w:ascii="Courier New" w:eastAsia="Times New Roman" w:hAnsi="Courier New" w:cs="Courier New"/>
          <w:i/>
          <w:iCs/>
          <w:noProof/>
          <w:color w:val="0088FF"/>
          <w:sz w:val="20"/>
          <w:szCs w:val="20"/>
          <w:lang w:val="en-US" w:eastAsia="ru-RU"/>
        </w:rPr>
        <w:t>MySQL</w:t>
      </w:r>
      <w:r w:rsidRPr="001062D9">
        <w:rPr>
          <w:rFonts w:ascii="Courier New" w:eastAsia="Times New Roman" w:hAnsi="Courier New" w:cs="Courier New"/>
          <w:i/>
          <w:iCs/>
          <w:noProof/>
          <w:color w:val="0088FF"/>
          <w:sz w:val="20"/>
          <w:szCs w:val="20"/>
          <w:lang w:eastAsia="ru-RU"/>
        </w:rPr>
        <w:t>:</w:t>
      </w:r>
      <w:r w:rsidRPr="001062D9">
        <w:rPr>
          <w:rFonts w:ascii="Courier New" w:eastAsia="Times New Roman" w:hAnsi="Courier New" w:cs="Courier New"/>
          <w:i/>
          <w:iCs/>
          <w:noProof/>
          <w:color w:val="0088FF"/>
          <w:sz w:val="20"/>
          <w:szCs w:val="20"/>
          <w:lang w:eastAsia="ru-RU"/>
        </w:rPr>
        <w:br/>
      </w:r>
      <w:r w:rsidRPr="001062D9">
        <w:rPr>
          <w:rFonts w:ascii="Courier New" w:eastAsia="Times New Roman" w:hAnsi="Courier New" w:cs="Courier New"/>
          <w:i/>
          <w:iCs/>
          <w:noProof/>
          <w:color w:val="0088FF"/>
          <w:sz w:val="20"/>
          <w:szCs w:val="20"/>
          <w:lang w:eastAsia="ru-RU"/>
        </w:rPr>
        <w:br/>
      </w:r>
      <w:r w:rsidRPr="001062D9">
        <w:rPr>
          <w:rFonts w:ascii="Courier New" w:eastAsia="Times New Roman" w:hAnsi="Courier New" w:cs="Courier New"/>
          <w:noProof/>
          <w:color w:val="FF80E1"/>
          <w:sz w:val="20"/>
          <w:szCs w:val="20"/>
          <w:lang w:eastAsia="ru-RU"/>
        </w:rPr>
        <w:t>$</w:t>
      </w:r>
      <w:r w:rsidRPr="003C7DB9">
        <w:rPr>
          <w:rFonts w:ascii="Courier New" w:eastAsia="Times New Roman" w:hAnsi="Courier New" w:cs="Courier New"/>
          <w:noProof/>
          <w:color w:val="FF80E1"/>
          <w:sz w:val="20"/>
          <w:szCs w:val="20"/>
          <w:lang w:val="en-US" w:eastAsia="ru-RU"/>
        </w:rPr>
        <w:t>link</w:t>
      </w:r>
      <w:r w:rsidRPr="001062D9">
        <w:rPr>
          <w:rFonts w:ascii="Courier New" w:eastAsia="Times New Roman" w:hAnsi="Courier New" w:cs="Courier New"/>
          <w:noProof/>
          <w:color w:val="FF80E1"/>
          <w:sz w:val="20"/>
          <w:szCs w:val="20"/>
          <w:lang w:eastAsia="ru-RU"/>
        </w:rPr>
        <w:t xml:space="preserve"> </w:t>
      </w:r>
      <w:r w:rsidRPr="001062D9">
        <w:rPr>
          <w:rFonts w:ascii="Courier New" w:eastAsia="Times New Roman" w:hAnsi="Courier New" w:cs="Courier New"/>
          <w:noProof/>
          <w:color w:val="FF9D00"/>
          <w:sz w:val="20"/>
          <w:szCs w:val="20"/>
          <w:lang w:eastAsia="ru-RU"/>
        </w:rPr>
        <w:t xml:space="preserve">= </w:t>
      </w:r>
      <w:r w:rsidRPr="003C7DB9">
        <w:rPr>
          <w:rFonts w:ascii="Courier New" w:eastAsia="Times New Roman" w:hAnsi="Courier New" w:cs="Courier New"/>
          <w:noProof/>
          <w:color w:val="80FFBB"/>
          <w:sz w:val="20"/>
          <w:szCs w:val="20"/>
          <w:lang w:val="en-US" w:eastAsia="ru-RU"/>
        </w:rPr>
        <w:t>mysqli</w:t>
      </w:r>
      <w:r w:rsidRPr="001062D9">
        <w:rPr>
          <w:rFonts w:ascii="Courier New" w:eastAsia="Times New Roman" w:hAnsi="Courier New" w:cs="Courier New"/>
          <w:noProof/>
          <w:color w:val="80FFBB"/>
          <w:sz w:val="20"/>
          <w:szCs w:val="20"/>
          <w:lang w:eastAsia="ru-RU"/>
        </w:rPr>
        <w:t>_</w:t>
      </w:r>
      <w:r w:rsidRPr="003C7DB9">
        <w:rPr>
          <w:rFonts w:ascii="Courier New" w:eastAsia="Times New Roman" w:hAnsi="Courier New" w:cs="Courier New"/>
          <w:noProof/>
          <w:color w:val="80FFBB"/>
          <w:sz w:val="20"/>
          <w:szCs w:val="20"/>
          <w:lang w:val="en-US" w:eastAsia="ru-RU"/>
        </w:rPr>
        <w:t>connect</w:t>
      </w:r>
      <w:r w:rsidRPr="001062D9">
        <w:rPr>
          <w:rFonts w:ascii="Courier New" w:eastAsia="Times New Roman" w:hAnsi="Courier New" w:cs="Courier New"/>
          <w:noProof/>
          <w:color w:val="E1EFFF"/>
          <w:sz w:val="20"/>
          <w:szCs w:val="20"/>
          <w:lang w:eastAsia="ru-RU"/>
        </w:rPr>
        <w:t>(</w:t>
      </w:r>
      <w:r w:rsidRPr="001062D9">
        <w:rPr>
          <w:rFonts w:ascii="Courier New" w:eastAsia="Times New Roman" w:hAnsi="Courier New" w:cs="Courier New"/>
          <w:noProof/>
          <w:color w:val="3AD900"/>
          <w:sz w:val="20"/>
          <w:szCs w:val="20"/>
          <w:lang w:eastAsia="ru-RU"/>
        </w:rPr>
        <w:t>'</w:t>
      </w:r>
      <w:r w:rsidRPr="003C7DB9">
        <w:rPr>
          <w:rFonts w:ascii="Courier New" w:eastAsia="Times New Roman" w:hAnsi="Courier New" w:cs="Courier New"/>
          <w:noProof/>
          <w:color w:val="3AD900"/>
          <w:sz w:val="20"/>
          <w:szCs w:val="20"/>
          <w:lang w:val="en-US" w:eastAsia="ru-RU"/>
        </w:rPr>
        <w:t>localhost</w:t>
      </w:r>
      <w:r w:rsidRPr="001062D9">
        <w:rPr>
          <w:rFonts w:ascii="Courier New" w:eastAsia="Times New Roman" w:hAnsi="Courier New" w:cs="Courier New"/>
          <w:noProof/>
          <w:color w:val="3AD900"/>
          <w:sz w:val="20"/>
          <w:szCs w:val="20"/>
          <w:lang w:eastAsia="ru-RU"/>
        </w:rPr>
        <w:t>'</w:t>
      </w:r>
      <w:r w:rsidRPr="001062D9">
        <w:rPr>
          <w:rFonts w:ascii="Courier New" w:eastAsia="Times New Roman" w:hAnsi="Courier New" w:cs="Courier New"/>
          <w:noProof/>
          <w:color w:val="E1EFFF"/>
          <w:sz w:val="20"/>
          <w:szCs w:val="20"/>
          <w:lang w:eastAsia="ru-RU"/>
        </w:rPr>
        <w:t xml:space="preserve">, </w:t>
      </w:r>
      <w:r w:rsidRPr="001062D9">
        <w:rPr>
          <w:rFonts w:ascii="Courier New" w:eastAsia="Times New Roman" w:hAnsi="Courier New" w:cs="Courier New"/>
          <w:noProof/>
          <w:color w:val="3AD900"/>
          <w:sz w:val="20"/>
          <w:szCs w:val="20"/>
          <w:lang w:eastAsia="ru-RU"/>
        </w:rPr>
        <w:t>'</w:t>
      </w:r>
      <w:r w:rsidRPr="003C7DB9">
        <w:rPr>
          <w:rFonts w:ascii="Courier New" w:eastAsia="Times New Roman" w:hAnsi="Courier New" w:cs="Courier New"/>
          <w:noProof/>
          <w:color w:val="3AD900"/>
          <w:sz w:val="20"/>
          <w:szCs w:val="20"/>
          <w:lang w:val="en-US" w:eastAsia="ru-RU"/>
        </w:rPr>
        <w:t>root</w:t>
      </w:r>
      <w:r w:rsidRPr="001062D9">
        <w:rPr>
          <w:rFonts w:ascii="Courier New" w:eastAsia="Times New Roman" w:hAnsi="Courier New" w:cs="Courier New"/>
          <w:noProof/>
          <w:color w:val="3AD900"/>
          <w:sz w:val="20"/>
          <w:szCs w:val="20"/>
          <w:lang w:eastAsia="ru-RU"/>
        </w:rPr>
        <w:t>'</w:t>
      </w:r>
      <w:r w:rsidRPr="001062D9">
        <w:rPr>
          <w:rFonts w:ascii="Courier New" w:eastAsia="Times New Roman" w:hAnsi="Courier New" w:cs="Courier New"/>
          <w:noProof/>
          <w:color w:val="E1EFFF"/>
          <w:sz w:val="20"/>
          <w:szCs w:val="20"/>
          <w:lang w:eastAsia="ru-RU"/>
        </w:rPr>
        <w:t xml:space="preserve">, </w:t>
      </w:r>
      <w:r w:rsidRPr="001062D9">
        <w:rPr>
          <w:rFonts w:ascii="Courier New" w:eastAsia="Times New Roman" w:hAnsi="Courier New" w:cs="Courier New"/>
          <w:noProof/>
          <w:color w:val="3AD900"/>
          <w:sz w:val="20"/>
          <w:szCs w:val="20"/>
          <w:lang w:eastAsia="ru-RU"/>
        </w:rPr>
        <w:t>''</w:t>
      </w:r>
      <w:r w:rsidRPr="001062D9">
        <w:rPr>
          <w:rFonts w:ascii="Courier New" w:eastAsia="Times New Roman" w:hAnsi="Courier New" w:cs="Courier New"/>
          <w:noProof/>
          <w:color w:val="E1EFFF"/>
          <w:sz w:val="20"/>
          <w:szCs w:val="20"/>
          <w:lang w:eastAsia="ru-RU"/>
        </w:rPr>
        <w:t xml:space="preserve">, </w:t>
      </w:r>
      <w:r w:rsidRPr="001062D9">
        <w:rPr>
          <w:rFonts w:ascii="Courier New" w:eastAsia="Times New Roman" w:hAnsi="Courier New" w:cs="Courier New"/>
          <w:noProof/>
          <w:color w:val="3AD900"/>
          <w:sz w:val="20"/>
          <w:szCs w:val="20"/>
          <w:lang w:eastAsia="ru-RU"/>
        </w:rPr>
        <w:t>'</w:t>
      </w:r>
      <w:r w:rsidRPr="003C7DB9">
        <w:rPr>
          <w:rFonts w:ascii="Courier New" w:eastAsia="Times New Roman" w:hAnsi="Courier New" w:cs="Courier New"/>
          <w:noProof/>
          <w:color w:val="3AD900"/>
          <w:sz w:val="20"/>
          <w:szCs w:val="20"/>
          <w:lang w:val="en-US" w:eastAsia="ru-RU"/>
        </w:rPr>
        <w:t>web</w:t>
      </w:r>
      <w:r w:rsidRPr="001062D9">
        <w:rPr>
          <w:rFonts w:ascii="Courier New" w:eastAsia="Times New Roman" w:hAnsi="Courier New" w:cs="Courier New"/>
          <w:noProof/>
          <w:color w:val="3AD900"/>
          <w:sz w:val="20"/>
          <w:szCs w:val="20"/>
          <w:lang w:eastAsia="ru-RU"/>
        </w:rPr>
        <w:t>'</w:t>
      </w:r>
      <w:r w:rsidRPr="001062D9">
        <w:rPr>
          <w:rFonts w:ascii="Courier New" w:eastAsia="Times New Roman" w:hAnsi="Courier New" w:cs="Courier New"/>
          <w:noProof/>
          <w:color w:val="E1EFFF"/>
          <w:sz w:val="20"/>
          <w:szCs w:val="20"/>
          <w:lang w:eastAsia="ru-RU"/>
        </w:rPr>
        <w:t>);</w:t>
      </w:r>
      <w:r w:rsidRPr="001062D9">
        <w:rPr>
          <w:rFonts w:ascii="Courier New" w:eastAsia="Times New Roman" w:hAnsi="Courier New" w:cs="Courier New"/>
          <w:i/>
          <w:iCs/>
          <w:noProof/>
          <w:color w:val="0088FF"/>
          <w:sz w:val="20"/>
          <w:szCs w:val="20"/>
          <w:lang w:eastAsia="ru-RU"/>
        </w:rPr>
        <w:t xml:space="preserve">//подключаемся к базе данных </w:t>
      </w:r>
      <w:r w:rsidRPr="003C7DB9">
        <w:rPr>
          <w:rFonts w:ascii="Courier New" w:eastAsia="Times New Roman" w:hAnsi="Courier New" w:cs="Courier New"/>
          <w:i/>
          <w:iCs/>
          <w:noProof/>
          <w:color w:val="0088FF"/>
          <w:sz w:val="20"/>
          <w:szCs w:val="20"/>
          <w:lang w:val="en-US" w:eastAsia="ru-RU"/>
        </w:rPr>
        <w:t>web</w:t>
      </w:r>
      <w:r w:rsidRPr="001062D9">
        <w:rPr>
          <w:rFonts w:ascii="Courier New" w:eastAsia="Times New Roman" w:hAnsi="Courier New" w:cs="Courier New"/>
          <w:i/>
          <w:iCs/>
          <w:noProof/>
          <w:color w:val="0088FF"/>
          <w:sz w:val="20"/>
          <w:szCs w:val="20"/>
          <w:lang w:eastAsia="ru-RU"/>
        </w:rPr>
        <w:t xml:space="preserve"> на сервере </w:t>
      </w:r>
      <w:r w:rsidRPr="003C7DB9">
        <w:rPr>
          <w:rFonts w:ascii="Courier New" w:eastAsia="Times New Roman" w:hAnsi="Courier New" w:cs="Courier New"/>
          <w:i/>
          <w:iCs/>
          <w:noProof/>
          <w:color w:val="0088FF"/>
          <w:sz w:val="20"/>
          <w:szCs w:val="20"/>
          <w:lang w:val="en-US" w:eastAsia="ru-RU"/>
        </w:rPr>
        <w:t>localhost</w:t>
      </w:r>
      <w:r w:rsidRPr="001062D9">
        <w:rPr>
          <w:rFonts w:ascii="Courier New" w:eastAsia="Times New Roman" w:hAnsi="Courier New" w:cs="Courier New"/>
          <w:i/>
          <w:iCs/>
          <w:noProof/>
          <w:color w:val="0088FF"/>
          <w:sz w:val="20"/>
          <w:szCs w:val="20"/>
          <w:lang w:eastAsia="ru-RU"/>
        </w:rPr>
        <w:t xml:space="preserve"> с именем </w:t>
      </w:r>
      <w:r w:rsidRPr="003C7DB9">
        <w:rPr>
          <w:rFonts w:ascii="Courier New" w:eastAsia="Times New Roman" w:hAnsi="Courier New" w:cs="Courier New"/>
          <w:i/>
          <w:iCs/>
          <w:noProof/>
          <w:color w:val="0088FF"/>
          <w:sz w:val="20"/>
          <w:szCs w:val="20"/>
          <w:lang w:val="en-US" w:eastAsia="ru-RU"/>
        </w:rPr>
        <w:t>root</w:t>
      </w:r>
      <w:r w:rsidRPr="001062D9">
        <w:rPr>
          <w:rFonts w:ascii="Courier New" w:eastAsia="Times New Roman" w:hAnsi="Courier New" w:cs="Courier New"/>
          <w:i/>
          <w:iCs/>
          <w:noProof/>
          <w:color w:val="0088FF"/>
          <w:sz w:val="20"/>
          <w:szCs w:val="20"/>
          <w:lang w:eastAsia="ru-RU"/>
        </w:rPr>
        <w:t xml:space="preserve"> без пароля</w:t>
      </w:r>
      <w:r w:rsidRPr="001062D9">
        <w:rPr>
          <w:rFonts w:ascii="Courier New" w:eastAsia="Times New Roman" w:hAnsi="Courier New" w:cs="Courier New"/>
          <w:i/>
          <w:iCs/>
          <w:noProof/>
          <w:color w:val="0088FF"/>
          <w:sz w:val="20"/>
          <w:szCs w:val="20"/>
          <w:lang w:eastAsia="ru-RU"/>
        </w:rPr>
        <w:br/>
      </w:r>
      <w:r w:rsidRPr="001062D9">
        <w:rPr>
          <w:rFonts w:ascii="Courier New" w:eastAsia="Times New Roman" w:hAnsi="Courier New" w:cs="Courier New"/>
          <w:i/>
          <w:iCs/>
          <w:noProof/>
          <w:color w:val="0088FF"/>
          <w:sz w:val="20"/>
          <w:szCs w:val="20"/>
          <w:lang w:eastAsia="ru-RU"/>
        </w:rPr>
        <w:br/>
        <w:t>// 1. Выведет список всех баз данных</w:t>
      </w:r>
      <w:r w:rsidRPr="001062D9">
        <w:rPr>
          <w:rFonts w:ascii="Courier New" w:eastAsia="Times New Roman" w:hAnsi="Courier New" w:cs="Courier New"/>
          <w:i/>
          <w:iCs/>
          <w:noProof/>
          <w:color w:val="0088FF"/>
          <w:sz w:val="20"/>
          <w:szCs w:val="20"/>
          <w:lang w:eastAsia="ru-RU"/>
        </w:rPr>
        <w:br/>
      </w:r>
      <w:r w:rsidRPr="001062D9">
        <w:rPr>
          <w:rFonts w:ascii="Courier New" w:eastAsia="Times New Roman" w:hAnsi="Courier New" w:cs="Courier New"/>
          <w:noProof/>
          <w:color w:val="FF80E1"/>
          <w:sz w:val="20"/>
          <w:szCs w:val="20"/>
          <w:lang w:eastAsia="ru-RU"/>
        </w:rPr>
        <w:t>$</w:t>
      </w:r>
      <w:r w:rsidRPr="003C7DB9">
        <w:rPr>
          <w:rFonts w:ascii="Courier New" w:eastAsia="Times New Roman" w:hAnsi="Courier New" w:cs="Courier New"/>
          <w:noProof/>
          <w:color w:val="FF80E1"/>
          <w:sz w:val="20"/>
          <w:szCs w:val="20"/>
          <w:lang w:val="en-US" w:eastAsia="ru-RU"/>
        </w:rPr>
        <w:t>result</w:t>
      </w:r>
      <w:r w:rsidRPr="001062D9">
        <w:rPr>
          <w:rFonts w:ascii="Courier New" w:eastAsia="Times New Roman" w:hAnsi="Courier New" w:cs="Courier New"/>
          <w:noProof/>
          <w:color w:val="FF80E1"/>
          <w:sz w:val="20"/>
          <w:szCs w:val="20"/>
          <w:lang w:eastAsia="ru-RU"/>
        </w:rPr>
        <w:t xml:space="preserve"> </w:t>
      </w:r>
      <w:r w:rsidRPr="001062D9">
        <w:rPr>
          <w:rFonts w:ascii="Courier New" w:eastAsia="Times New Roman" w:hAnsi="Courier New" w:cs="Courier New"/>
          <w:noProof/>
          <w:color w:val="FF9D00"/>
          <w:sz w:val="20"/>
          <w:szCs w:val="20"/>
          <w:lang w:eastAsia="ru-RU"/>
        </w:rPr>
        <w:t xml:space="preserve">= </w:t>
      </w:r>
      <w:r w:rsidRPr="003C7DB9">
        <w:rPr>
          <w:rFonts w:ascii="Courier New" w:eastAsia="Times New Roman" w:hAnsi="Courier New" w:cs="Courier New"/>
          <w:noProof/>
          <w:color w:val="80FFBB"/>
          <w:sz w:val="20"/>
          <w:szCs w:val="20"/>
          <w:lang w:val="en-US" w:eastAsia="ru-RU"/>
        </w:rPr>
        <w:t>mysqli</w:t>
      </w:r>
      <w:r w:rsidRPr="001062D9">
        <w:rPr>
          <w:rFonts w:ascii="Courier New" w:eastAsia="Times New Roman" w:hAnsi="Courier New" w:cs="Courier New"/>
          <w:noProof/>
          <w:color w:val="80FFBB"/>
          <w:sz w:val="20"/>
          <w:szCs w:val="20"/>
          <w:lang w:eastAsia="ru-RU"/>
        </w:rPr>
        <w:t>_</w:t>
      </w:r>
      <w:r w:rsidRPr="003C7DB9">
        <w:rPr>
          <w:rFonts w:ascii="Courier New" w:eastAsia="Times New Roman" w:hAnsi="Courier New" w:cs="Courier New"/>
          <w:noProof/>
          <w:color w:val="80FFBB"/>
          <w:sz w:val="20"/>
          <w:szCs w:val="20"/>
          <w:lang w:val="en-US" w:eastAsia="ru-RU"/>
        </w:rPr>
        <w:t>query</w:t>
      </w:r>
      <w:r w:rsidRPr="001062D9">
        <w:rPr>
          <w:rFonts w:ascii="Courier New" w:eastAsia="Times New Roman" w:hAnsi="Courier New" w:cs="Courier New"/>
          <w:noProof/>
          <w:color w:val="E1EFFF"/>
          <w:sz w:val="20"/>
          <w:szCs w:val="20"/>
          <w:lang w:eastAsia="ru-RU"/>
        </w:rPr>
        <w:t>(</w:t>
      </w:r>
      <w:r w:rsidRPr="001062D9">
        <w:rPr>
          <w:rFonts w:ascii="Courier New" w:eastAsia="Times New Roman" w:hAnsi="Courier New" w:cs="Courier New"/>
          <w:noProof/>
          <w:color w:val="FF80E1"/>
          <w:sz w:val="20"/>
          <w:szCs w:val="20"/>
          <w:lang w:eastAsia="ru-RU"/>
        </w:rPr>
        <w:t>$</w:t>
      </w:r>
      <w:r w:rsidRPr="003C7DB9">
        <w:rPr>
          <w:rFonts w:ascii="Courier New" w:eastAsia="Times New Roman" w:hAnsi="Courier New" w:cs="Courier New"/>
          <w:noProof/>
          <w:color w:val="FF80E1"/>
          <w:sz w:val="20"/>
          <w:szCs w:val="20"/>
          <w:lang w:val="en-US" w:eastAsia="ru-RU"/>
        </w:rPr>
        <w:t>link</w:t>
      </w:r>
      <w:r w:rsidRPr="001062D9">
        <w:rPr>
          <w:rFonts w:ascii="Courier New" w:eastAsia="Times New Roman" w:hAnsi="Courier New" w:cs="Courier New"/>
          <w:noProof/>
          <w:color w:val="E1EFFF"/>
          <w:sz w:val="20"/>
          <w:szCs w:val="20"/>
          <w:lang w:eastAsia="ru-RU"/>
        </w:rPr>
        <w:t>,</w:t>
      </w:r>
      <w:r w:rsidRPr="001062D9">
        <w:rPr>
          <w:rFonts w:ascii="Courier New" w:eastAsia="Times New Roman" w:hAnsi="Courier New" w:cs="Courier New"/>
          <w:noProof/>
          <w:color w:val="3AD900"/>
          <w:sz w:val="20"/>
          <w:szCs w:val="20"/>
          <w:lang w:eastAsia="ru-RU"/>
        </w:rPr>
        <w:t>'</w:t>
      </w:r>
      <w:r w:rsidRPr="003C7DB9">
        <w:rPr>
          <w:rFonts w:ascii="Courier New" w:eastAsia="Times New Roman" w:hAnsi="Courier New" w:cs="Courier New"/>
          <w:noProof/>
          <w:color w:val="3AD900"/>
          <w:sz w:val="20"/>
          <w:szCs w:val="20"/>
          <w:lang w:val="en-US" w:eastAsia="ru-RU"/>
        </w:rPr>
        <w:t>SHOW</w:t>
      </w:r>
      <w:r w:rsidRPr="001062D9">
        <w:rPr>
          <w:rFonts w:ascii="Courier New" w:eastAsia="Times New Roman" w:hAnsi="Courier New" w:cs="Courier New"/>
          <w:noProof/>
          <w:color w:val="3AD900"/>
          <w:sz w:val="20"/>
          <w:szCs w:val="20"/>
          <w:lang w:eastAsia="ru-RU"/>
        </w:rPr>
        <w:t xml:space="preserve"> </w:t>
      </w:r>
      <w:r w:rsidRPr="003C7DB9">
        <w:rPr>
          <w:rFonts w:ascii="Courier New" w:eastAsia="Times New Roman" w:hAnsi="Courier New" w:cs="Courier New"/>
          <w:noProof/>
          <w:color w:val="3AD900"/>
          <w:sz w:val="20"/>
          <w:szCs w:val="20"/>
          <w:lang w:val="en-US" w:eastAsia="ru-RU"/>
        </w:rPr>
        <w:t>databases</w:t>
      </w:r>
      <w:r w:rsidRPr="001062D9">
        <w:rPr>
          <w:rFonts w:ascii="Courier New" w:eastAsia="Times New Roman" w:hAnsi="Courier New" w:cs="Courier New"/>
          <w:noProof/>
          <w:color w:val="3AD900"/>
          <w:sz w:val="20"/>
          <w:szCs w:val="20"/>
          <w:lang w:eastAsia="ru-RU"/>
        </w:rPr>
        <w:t>'</w:t>
      </w:r>
      <w:r w:rsidRPr="001062D9">
        <w:rPr>
          <w:rFonts w:ascii="Courier New" w:eastAsia="Times New Roman" w:hAnsi="Courier New" w:cs="Courier New"/>
          <w:noProof/>
          <w:color w:val="E1EFFF"/>
          <w:sz w:val="20"/>
          <w:szCs w:val="20"/>
          <w:lang w:eastAsia="ru-RU"/>
        </w:rPr>
        <w:t>);</w:t>
      </w:r>
      <w:r w:rsidRPr="001062D9">
        <w:rPr>
          <w:rFonts w:ascii="Courier New" w:eastAsia="Times New Roman" w:hAnsi="Courier New" w:cs="Courier New"/>
          <w:noProof/>
          <w:color w:val="E1EFFF"/>
          <w:sz w:val="20"/>
          <w:szCs w:val="20"/>
          <w:lang w:eastAsia="ru-RU"/>
        </w:rPr>
        <w:br/>
      </w:r>
      <w:r w:rsidRPr="001062D9">
        <w:rPr>
          <w:rFonts w:ascii="Courier New" w:eastAsia="Times New Roman" w:hAnsi="Courier New" w:cs="Courier New"/>
          <w:noProof/>
          <w:color w:val="E1EFFF"/>
          <w:sz w:val="20"/>
          <w:szCs w:val="20"/>
          <w:lang w:eastAsia="ru-RU"/>
        </w:rPr>
        <w:br/>
      </w:r>
      <w:r w:rsidRPr="001062D9">
        <w:rPr>
          <w:rFonts w:ascii="Courier New" w:eastAsia="Times New Roman" w:hAnsi="Courier New" w:cs="Courier New"/>
          <w:i/>
          <w:iCs/>
          <w:noProof/>
          <w:color w:val="0088FF"/>
          <w:sz w:val="20"/>
          <w:szCs w:val="20"/>
          <w:lang w:eastAsia="ru-RU"/>
        </w:rPr>
        <w:t xml:space="preserve">// 2. </w:t>
      </w:r>
      <w:r w:rsidRPr="003C7DB9">
        <w:rPr>
          <w:rFonts w:ascii="Courier New" w:eastAsia="Times New Roman" w:hAnsi="Courier New" w:cs="Courier New"/>
          <w:i/>
          <w:iCs/>
          <w:noProof/>
          <w:color w:val="0088FF"/>
          <w:sz w:val="20"/>
          <w:szCs w:val="20"/>
          <w:lang w:val="en-US" w:eastAsia="ru-RU"/>
        </w:rPr>
        <w:t>Выведет список всех таблиц в БД web</w:t>
      </w:r>
      <w:r w:rsidRPr="003C7DB9">
        <w:rPr>
          <w:rFonts w:ascii="Courier New" w:eastAsia="Times New Roman" w:hAnsi="Courier New" w:cs="Courier New"/>
          <w:i/>
          <w:iCs/>
          <w:noProof/>
          <w:color w:val="0088FF"/>
          <w:sz w:val="20"/>
          <w:szCs w:val="20"/>
          <w:lang w:val="en-US" w:eastAsia="ru-RU"/>
        </w:rPr>
        <w:br/>
      </w:r>
      <w:r w:rsidRPr="003C7DB9">
        <w:rPr>
          <w:rFonts w:ascii="Courier New" w:eastAsia="Times New Roman" w:hAnsi="Courier New" w:cs="Courier New"/>
          <w:noProof/>
          <w:color w:val="FF80E1"/>
          <w:sz w:val="20"/>
          <w:szCs w:val="20"/>
          <w:lang w:val="en-US" w:eastAsia="ru-RU"/>
        </w:rPr>
        <w:t xml:space="preserve">$result </w:t>
      </w:r>
      <w:r w:rsidRPr="003C7DB9">
        <w:rPr>
          <w:rFonts w:ascii="Courier New" w:eastAsia="Times New Roman" w:hAnsi="Courier New" w:cs="Courier New"/>
          <w:noProof/>
          <w:color w:val="FF9D00"/>
          <w:sz w:val="20"/>
          <w:szCs w:val="20"/>
          <w:lang w:val="en-US" w:eastAsia="ru-RU"/>
        </w:rPr>
        <w:t xml:space="preserve">= </w:t>
      </w:r>
      <w:r w:rsidRPr="003C7DB9">
        <w:rPr>
          <w:rFonts w:ascii="Courier New" w:eastAsia="Times New Roman" w:hAnsi="Courier New" w:cs="Courier New"/>
          <w:noProof/>
          <w:color w:val="80FFBB"/>
          <w:sz w:val="20"/>
          <w:szCs w:val="20"/>
          <w:lang w:val="en-US" w:eastAsia="ru-RU"/>
        </w:rPr>
        <w:t>mysqli_query</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FF80E1"/>
          <w:sz w:val="20"/>
          <w:szCs w:val="20"/>
          <w:lang w:val="en-US" w:eastAsia="ru-RU"/>
        </w:rPr>
        <w:t>$link</w:t>
      </w:r>
      <w:r w:rsidRPr="003C7DB9">
        <w:rPr>
          <w:rFonts w:ascii="Courier New" w:eastAsia="Times New Roman" w:hAnsi="Courier New" w:cs="Courier New"/>
          <w:noProof/>
          <w:color w:val="E1EFFF"/>
          <w:sz w:val="20"/>
          <w:szCs w:val="20"/>
          <w:lang w:val="en-US" w:eastAsia="ru-RU"/>
        </w:rPr>
        <w:t xml:space="preserve">, </w:t>
      </w:r>
      <w:r w:rsidRPr="003C7DB9">
        <w:rPr>
          <w:rFonts w:ascii="Courier New" w:eastAsia="Times New Roman" w:hAnsi="Courier New" w:cs="Courier New"/>
          <w:noProof/>
          <w:color w:val="3AD900"/>
          <w:sz w:val="20"/>
          <w:szCs w:val="20"/>
          <w:lang w:val="en-US" w:eastAsia="ru-RU"/>
        </w:rPr>
        <w:t>'SHOW tables in web'</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E1EFFF"/>
          <w:sz w:val="20"/>
          <w:szCs w:val="20"/>
          <w:lang w:val="en-US" w:eastAsia="ru-RU"/>
        </w:rPr>
        <w:br/>
      </w:r>
      <w:r w:rsidRPr="003C7DB9">
        <w:rPr>
          <w:rFonts w:ascii="Courier New" w:eastAsia="Times New Roman" w:hAnsi="Courier New" w:cs="Courier New"/>
          <w:noProof/>
          <w:color w:val="E1EFFF"/>
          <w:sz w:val="20"/>
          <w:szCs w:val="20"/>
          <w:lang w:val="en-US" w:eastAsia="ru-RU"/>
        </w:rPr>
        <w:br/>
      </w:r>
      <w:r w:rsidRPr="003C7DB9">
        <w:rPr>
          <w:rFonts w:ascii="Courier New" w:eastAsia="Times New Roman" w:hAnsi="Courier New" w:cs="Courier New"/>
          <w:i/>
          <w:iCs/>
          <w:noProof/>
          <w:color w:val="0088FF"/>
          <w:sz w:val="20"/>
          <w:szCs w:val="20"/>
          <w:lang w:val="en-US" w:eastAsia="ru-RU"/>
        </w:rPr>
        <w:t>// 3. Выбирает все данные в таблице lessons</w:t>
      </w:r>
      <w:r w:rsidRPr="003C7DB9">
        <w:rPr>
          <w:rFonts w:ascii="Courier New" w:eastAsia="Times New Roman" w:hAnsi="Courier New" w:cs="Courier New"/>
          <w:i/>
          <w:iCs/>
          <w:noProof/>
          <w:color w:val="0088FF"/>
          <w:sz w:val="20"/>
          <w:szCs w:val="20"/>
          <w:lang w:val="en-US" w:eastAsia="ru-RU"/>
        </w:rPr>
        <w:br/>
      </w:r>
      <w:r w:rsidRPr="003C7DB9">
        <w:rPr>
          <w:rFonts w:ascii="Courier New" w:eastAsia="Times New Roman" w:hAnsi="Courier New" w:cs="Courier New"/>
          <w:noProof/>
          <w:color w:val="FF80E1"/>
          <w:sz w:val="20"/>
          <w:szCs w:val="20"/>
          <w:lang w:val="en-US" w:eastAsia="ru-RU"/>
        </w:rPr>
        <w:t xml:space="preserve">$result </w:t>
      </w:r>
      <w:r w:rsidRPr="003C7DB9">
        <w:rPr>
          <w:rFonts w:ascii="Courier New" w:eastAsia="Times New Roman" w:hAnsi="Courier New" w:cs="Courier New"/>
          <w:noProof/>
          <w:color w:val="FF9D00"/>
          <w:sz w:val="20"/>
          <w:szCs w:val="20"/>
          <w:lang w:val="en-US" w:eastAsia="ru-RU"/>
        </w:rPr>
        <w:t xml:space="preserve">= </w:t>
      </w:r>
      <w:r w:rsidRPr="003C7DB9">
        <w:rPr>
          <w:rFonts w:ascii="Courier New" w:eastAsia="Times New Roman" w:hAnsi="Courier New" w:cs="Courier New"/>
          <w:noProof/>
          <w:color w:val="80FFBB"/>
          <w:sz w:val="20"/>
          <w:szCs w:val="20"/>
          <w:lang w:val="en-US" w:eastAsia="ru-RU"/>
        </w:rPr>
        <w:t>mysqli_query</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FF80E1"/>
          <w:sz w:val="20"/>
          <w:szCs w:val="20"/>
          <w:lang w:val="en-US" w:eastAsia="ru-RU"/>
        </w:rPr>
        <w:t>$link</w:t>
      </w:r>
      <w:r w:rsidRPr="003C7DB9">
        <w:rPr>
          <w:rFonts w:ascii="Courier New" w:eastAsia="Times New Roman" w:hAnsi="Courier New" w:cs="Courier New"/>
          <w:noProof/>
          <w:color w:val="E1EFFF"/>
          <w:sz w:val="20"/>
          <w:szCs w:val="20"/>
          <w:lang w:val="en-US" w:eastAsia="ru-RU"/>
        </w:rPr>
        <w:t xml:space="preserve">, </w:t>
      </w:r>
      <w:r w:rsidRPr="003C7DB9">
        <w:rPr>
          <w:rFonts w:ascii="Courier New" w:eastAsia="Times New Roman" w:hAnsi="Courier New" w:cs="Courier New"/>
          <w:noProof/>
          <w:color w:val="3AD900"/>
          <w:sz w:val="20"/>
          <w:szCs w:val="20"/>
          <w:lang w:val="en-US" w:eastAsia="ru-RU"/>
        </w:rPr>
        <w:t xml:space="preserve">'SELECT </w:t>
      </w:r>
      <w:r w:rsidRPr="003C7DB9">
        <w:rPr>
          <w:rFonts w:ascii="Courier New" w:eastAsia="Times New Roman" w:hAnsi="Courier New" w:cs="Courier New"/>
          <w:noProof/>
          <w:color w:val="FFC66D"/>
          <w:sz w:val="20"/>
          <w:szCs w:val="20"/>
          <w:lang w:val="en-US" w:eastAsia="ru-RU"/>
        </w:rPr>
        <w:t>*</w:t>
      </w:r>
      <w:r w:rsidRPr="003C7DB9">
        <w:rPr>
          <w:rFonts w:ascii="Courier New" w:eastAsia="Times New Roman" w:hAnsi="Courier New" w:cs="Courier New"/>
          <w:noProof/>
          <w:color w:val="3AD900"/>
          <w:sz w:val="20"/>
          <w:szCs w:val="20"/>
          <w:lang w:val="en-US" w:eastAsia="ru-RU"/>
        </w:rPr>
        <w:t xml:space="preserve"> FROM lessons'</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E1EFFF"/>
          <w:sz w:val="20"/>
          <w:szCs w:val="20"/>
          <w:lang w:val="en-US" w:eastAsia="ru-RU"/>
        </w:rPr>
        <w:br/>
      </w:r>
      <w:r w:rsidRPr="003C7DB9">
        <w:rPr>
          <w:rFonts w:ascii="Courier New" w:eastAsia="Times New Roman" w:hAnsi="Courier New" w:cs="Courier New"/>
          <w:noProof/>
          <w:color w:val="E1EFFF"/>
          <w:sz w:val="20"/>
          <w:szCs w:val="20"/>
          <w:lang w:val="en-US" w:eastAsia="ru-RU"/>
        </w:rPr>
        <w:br/>
      </w:r>
      <w:r w:rsidRPr="003C7DB9">
        <w:rPr>
          <w:rFonts w:ascii="Courier New" w:eastAsia="Times New Roman" w:hAnsi="Courier New" w:cs="Courier New"/>
          <w:i/>
          <w:iCs/>
          <w:noProof/>
          <w:color w:val="0088FF"/>
          <w:sz w:val="20"/>
          <w:szCs w:val="20"/>
          <w:lang w:val="en-US" w:eastAsia="ru-RU"/>
        </w:rPr>
        <w:t xml:space="preserve">// 4. </w:t>
      </w:r>
      <w:r w:rsidRPr="001062D9">
        <w:rPr>
          <w:rFonts w:ascii="Courier New" w:eastAsia="Times New Roman" w:hAnsi="Courier New" w:cs="Courier New"/>
          <w:i/>
          <w:iCs/>
          <w:noProof/>
          <w:color w:val="0088FF"/>
          <w:sz w:val="20"/>
          <w:szCs w:val="20"/>
          <w:lang w:eastAsia="ru-RU"/>
        </w:rPr>
        <w:t>Выбирает (</w:t>
      </w:r>
      <w:r w:rsidRPr="003C7DB9">
        <w:rPr>
          <w:rFonts w:ascii="Courier New" w:eastAsia="Times New Roman" w:hAnsi="Courier New" w:cs="Courier New"/>
          <w:i/>
          <w:iCs/>
          <w:noProof/>
          <w:color w:val="0088FF"/>
          <w:sz w:val="20"/>
          <w:szCs w:val="20"/>
          <w:lang w:val="en-US" w:eastAsia="ru-RU"/>
        </w:rPr>
        <w:t>SELECT</w:t>
      </w:r>
      <w:r w:rsidRPr="001062D9">
        <w:rPr>
          <w:rFonts w:ascii="Courier New" w:eastAsia="Times New Roman" w:hAnsi="Courier New" w:cs="Courier New"/>
          <w:i/>
          <w:iCs/>
          <w:noProof/>
          <w:color w:val="0088FF"/>
          <w:sz w:val="20"/>
          <w:szCs w:val="20"/>
          <w:lang w:eastAsia="ru-RU"/>
        </w:rPr>
        <w:t>) из(</w:t>
      </w:r>
      <w:r w:rsidRPr="003C7DB9">
        <w:rPr>
          <w:rFonts w:ascii="Courier New" w:eastAsia="Times New Roman" w:hAnsi="Courier New" w:cs="Courier New"/>
          <w:i/>
          <w:iCs/>
          <w:noProof/>
          <w:color w:val="0088FF"/>
          <w:sz w:val="20"/>
          <w:szCs w:val="20"/>
          <w:lang w:val="en-US" w:eastAsia="ru-RU"/>
        </w:rPr>
        <w:t>FROM</w:t>
      </w:r>
      <w:r w:rsidRPr="001062D9">
        <w:rPr>
          <w:rFonts w:ascii="Courier New" w:eastAsia="Times New Roman" w:hAnsi="Courier New" w:cs="Courier New"/>
          <w:i/>
          <w:iCs/>
          <w:noProof/>
          <w:color w:val="0088FF"/>
          <w:sz w:val="20"/>
          <w:szCs w:val="20"/>
          <w:lang w:eastAsia="ru-RU"/>
        </w:rPr>
        <w:t xml:space="preserve">) таблицы </w:t>
      </w:r>
      <w:r w:rsidRPr="003C7DB9">
        <w:rPr>
          <w:rFonts w:ascii="Courier New" w:eastAsia="Times New Roman" w:hAnsi="Courier New" w:cs="Courier New"/>
          <w:i/>
          <w:iCs/>
          <w:noProof/>
          <w:color w:val="0088FF"/>
          <w:sz w:val="20"/>
          <w:szCs w:val="20"/>
          <w:lang w:val="en-US" w:eastAsia="ru-RU"/>
        </w:rPr>
        <w:t>lessons</w:t>
      </w:r>
      <w:r w:rsidRPr="001062D9">
        <w:rPr>
          <w:rFonts w:ascii="Courier New" w:eastAsia="Times New Roman" w:hAnsi="Courier New" w:cs="Courier New"/>
          <w:i/>
          <w:iCs/>
          <w:noProof/>
          <w:color w:val="0088FF"/>
          <w:sz w:val="20"/>
          <w:szCs w:val="20"/>
          <w:lang w:eastAsia="ru-RU"/>
        </w:rPr>
        <w:t xml:space="preserve"> лимит (</w:t>
      </w:r>
      <w:r w:rsidRPr="003C7DB9">
        <w:rPr>
          <w:rFonts w:ascii="Courier New" w:eastAsia="Times New Roman" w:hAnsi="Courier New" w:cs="Courier New"/>
          <w:i/>
          <w:iCs/>
          <w:noProof/>
          <w:color w:val="0088FF"/>
          <w:sz w:val="20"/>
          <w:szCs w:val="20"/>
          <w:lang w:val="en-US" w:eastAsia="ru-RU"/>
        </w:rPr>
        <w:t>LIMIT</w:t>
      </w:r>
      <w:r w:rsidRPr="001062D9">
        <w:rPr>
          <w:rFonts w:ascii="Courier New" w:eastAsia="Times New Roman" w:hAnsi="Courier New" w:cs="Courier New"/>
          <w:i/>
          <w:iCs/>
          <w:noProof/>
          <w:color w:val="0088FF"/>
          <w:sz w:val="20"/>
          <w:szCs w:val="20"/>
          <w:lang w:eastAsia="ru-RU"/>
        </w:rPr>
        <w:t>) 3 записи, начиная с 2.</w:t>
      </w:r>
      <w:r w:rsidRPr="001062D9">
        <w:rPr>
          <w:rFonts w:ascii="Courier New" w:eastAsia="Times New Roman" w:hAnsi="Courier New" w:cs="Courier New"/>
          <w:i/>
          <w:iCs/>
          <w:noProof/>
          <w:color w:val="0088FF"/>
          <w:sz w:val="20"/>
          <w:szCs w:val="20"/>
          <w:lang w:eastAsia="ru-RU"/>
        </w:rPr>
        <w:br/>
      </w:r>
      <w:r w:rsidRPr="003C7DB9">
        <w:rPr>
          <w:rFonts w:ascii="Courier New" w:eastAsia="Times New Roman" w:hAnsi="Courier New" w:cs="Courier New"/>
          <w:noProof/>
          <w:color w:val="FF80E1"/>
          <w:sz w:val="20"/>
          <w:szCs w:val="20"/>
          <w:lang w:val="en-US" w:eastAsia="ru-RU"/>
        </w:rPr>
        <w:t xml:space="preserve">$result </w:t>
      </w:r>
      <w:r w:rsidRPr="003C7DB9">
        <w:rPr>
          <w:rFonts w:ascii="Courier New" w:eastAsia="Times New Roman" w:hAnsi="Courier New" w:cs="Courier New"/>
          <w:noProof/>
          <w:color w:val="FF9D00"/>
          <w:sz w:val="20"/>
          <w:szCs w:val="20"/>
          <w:lang w:val="en-US" w:eastAsia="ru-RU"/>
        </w:rPr>
        <w:t xml:space="preserve">= </w:t>
      </w:r>
      <w:r w:rsidRPr="003C7DB9">
        <w:rPr>
          <w:rFonts w:ascii="Courier New" w:eastAsia="Times New Roman" w:hAnsi="Courier New" w:cs="Courier New"/>
          <w:noProof/>
          <w:color w:val="80FFBB"/>
          <w:sz w:val="20"/>
          <w:szCs w:val="20"/>
          <w:lang w:val="en-US" w:eastAsia="ru-RU"/>
        </w:rPr>
        <w:t>mysqli_query</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FF80E1"/>
          <w:sz w:val="20"/>
          <w:szCs w:val="20"/>
          <w:lang w:val="en-US" w:eastAsia="ru-RU"/>
        </w:rPr>
        <w:t>$link</w:t>
      </w:r>
      <w:r w:rsidRPr="003C7DB9">
        <w:rPr>
          <w:rFonts w:ascii="Courier New" w:eastAsia="Times New Roman" w:hAnsi="Courier New" w:cs="Courier New"/>
          <w:noProof/>
          <w:color w:val="E1EFFF"/>
          <w:sz w:val="20"/>
          <w:szCs w:val="20"/>
          <w:lang w:val="en-US" w:eastAsia="ru-RU"/>
        </w:rPr>
        <w:t xml:space="preserve">, </w:t>
      </w:r>
      <w:r w:rsidRPr="003C7DB9">
        <w:rPr>
          <w:rFonts w:ascii="Courier New" w:eastAsia="Times New Roman" w:hAnsi="Courier New" w:cs="Courier New"/>
          <w:noProof/>
          <w:color w:val="3AD900"/>
          <w:sz w:val="20"/>
          <w:szCs w:val="20"/>
          <w:lang w:val="en-US" w:eastAsia="ru-RU"/>
        </w:rPr>
        <w:t xml:space="preserve">'SELECT </w:t>
      </w:r>
      <w:r w:rsidRPr="003C7DB9">
        <w:rPr>
          <w:rFonts w:ascii="Courier New" w:eastAsia="Times New Roman" w:hAnsi="Courier New" w:cs="Courier New"/>
          <w:noProof/>
          <w:color w:val="FFC66D"/>
          <w:sz w:val="20"/>
          <w:szCs w:val="20"/>
          <w:lang w:val="en-US" w:eastAsia="ru-RU"/>
        </w:rPr>
        <w:t>*</w:t>
      </w:r>
      <w:r w:rsidRPr="003C7DB9">
        <w:rPr>
          <w:rFonts w:ascii="Courier New" w:eastAsia="Times New Roman" w:hAnsi="Courier New" w:cs="Courier New"/>
          <w:noProof/>
          <w:color w:val="3AD900"/>
          <w:sz w:val="20"/>
          <w:szCs w:val="20"/>
          <w:lang w:val="en-US" w:eastAsia="ru-RU"/>
        </w:rPr>
        <w:t xml:space="preserve"> FROM lessons </w:t>
      </w:r>
      <w:r w:rsidRPr="003C7DB9">
        <w:rPr>
          <w:rFonts w:ascii="Courier New" w:eastAsia="Times New Roman" w:hAnsi="Courier New" w:cs="Courier New"/>
          <w:noProof/>
          <w:color w:val="FF80E1"/>
          <w:sz w:val="20"/>
          <w:szCs w:val="20"/>
          <w:lang w:val="en-US" w:eastAsia="ru-RU"/>
        </w:rPr>
        <w:t>LIMIT</w:t>
      </w:r>
      <w:r w:rsidRPr="003C7DB9">
        <w:rPr>
          <w:rFonts w:ascii="Courier New" w:eastAsia="Times New Roman" w:hAnsi="Courier New" w:cs="Courier New"/>
          <w:noProof/>
          <w:color w:val="3AD900"/>
          <w:sz w:val="20"/>
          <w:szCs w:val="20"/>
          <w:lang w:val="en-US" w:eastAsia="ru-RU"/>
        </w:rPr>
        <w:t xml:space="preserve"> 2,3'</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E1EFFF"/>
          <w:sz w:val="20"/>
          <w:szCs w:val="20"/>
          <w:lang w:val="en-US" w:eastAsia="ru-RU"/>
        </w:rPr>
        <w:br/>
      </w:r>
      <w:r w:rsidRPr="003C7DB9">
        <w:rPr>
          <w:rFonts w:ascii="Courier New" w:eastAsia="Times New Roman" w:hAnsi="Courier New" w:cs="Courier New"/>
          <w:noProof/>
          <w:color w:val="E1EFFF"/>
          <w:sz w:val="20"/>
          <w:szCs w:val="20"/>
          <w:lang w:val="en-US" w:eastAsia="ru-RU"/>
        </w:rPr>
        <w:br/>
      </w:r>
      <w:r w:rsidRPr="003C7DB9">
        <w:rPr>
          <w:rFonts w:ascii="Courier New" w:eastAsia="Times New Roman" w:hAnsi="Courier New" w:cs="Courier New"/>
          <w:i/>
          <w:iCs/>
          <w:noProof/>
          <w:color w:val="0088FF"/>
          <w:sz w:val="20"/>
          <w:szCs w:val="20"/>
          <w:lang w:val="en-US" w:eastAsia="ru-RU"/>
        </w:rPr>
        <w:t xml:space="preserve">// 5. </w:t>
      </w:r>
      <w:r w:rsidRPr="001062D9">
        <w:rPr>
          <w:rFonts w:ascii="Courier New" w:eastAsia="Times New Roman" w:hAnsi="Courier New" w:cs="Courier New"/>
          <w:i/>
          <w:iCs/>
          <w:noProof/>
          <w:color w:val="0088FF"/>
          <w:sz w:val="20"/>
          <w:szCs w:val="20"/>
          <w:lang w:eastAsia="ru-RU"/>
        </w:rPr>
        <w:t>Выбирает (</w:t>
      </w:r>
      <w:r w:rsidRPr="003C7DB9">
        <w:rPr>
          <w:rFonts w:ascii="Courier New" w:eastAsia="Times New Roman" w:hAnsi="Courier New" w:cs="Courier New"/>
          <w:i/>
          <w:iCs/>
          <w:noProof/>
          <w:color w:val="0088FF"/>
          <w:sz w:val="20"/>
          <w:szCs w:val="20"/>
          <w:lang w:val="en-US" w:eastAsia="ru-RU"/>
        </w:rPr>
        <w:t>SELECT</w:t>
      </w:r>
      <w:r w:rsidRPr="001062D9">
        <w:rPr>
          <w:rFonts w:ascii="Courier New" w:eastAsia="Times New Roman" w:hAnsi="Courier New" w:cs="Courier New"/>
          <w:i/>
          <w:iCs/>
          <w:noProof/>
          <w:color w:val="0088FF"/>
          <w:sz w:val="20"/>
          <w:szCs w:val="20"/>
          <w:lang w:eastAsia="ru-RU"/>
        </w:rPr>
        <w:t>) ВСЕ (*) записи из (</w:t>
      </w:r>
      <w:r w:rsidRPr="003C7DB9">
        <w:rPr>
          <w:rFonts w:ascii="Courier New" w:eastAsia="Times New Roman" w:hAnsi="Courier New" w:cs="Courier New"/>
          <w:i/>
          <w:iCs/>
          <w:noProof/>
          <w:color w:val="0088FF"/>
          <w:sz w:val="20"/>
          <w:szCs w:val="20"/>
          <w:lang w:val="en-US" w:eastAsia="ru-RU"/>
        </w:rPr>
        <w:t>FROM</w:t>
      </w:r>
      <w:r w:rsidRPr="001062D9">
        <w:rPr>
          <w:rFonts w:ascii="Courier New" w:eastAsia="Times New Roman" w:hAnsi="Courier New" w:cs="Courier New"/>
          <w:i/>
          <w:iCs/>
          <w:noProof/>
          <w:color w:val="0088FF"/>
          <w:sz w:val="20"/>
          <w:szCs w:val="20"/>
          <w:lang w:eastAsia="ru-RU"/>
        </w:rPr>
        <w:t xml:space="preserve">) таблицы </w:t>
      </w:r>
      <w:r w:rsidRPr="003C7DB9">
        <w:rPr>
          <w:rFonts w:ascii="Courier New" w:eastAsia="Times New Roman" w:hAnsi="Courier New" w:cs="Courier New"/>
          <w:i/>
          <w:iCs/>
          <w:noProof/>
          <w:color w:val="0088FF"/>
          <w:sz w:val="20"/>
          <w:szCs w:val="20"/>
          <w:lang w:val="en-US" w:eastAsia="ru-RU"/>
        </w:rPr>
        <w:t>tbl</w:t>
      </w:r>
      <w:r w:rsidRPr="001062D9">
        <w:rPr>
          <w:rFonts w:ascii="Courier New" w:eastAsia="Times New Roman" w:hAnsi="Courier New" w:cs="Courier New"/>
          <w:i/>
          <w:iCs/>
          <w:noProof/>
          <w:color w:val="0088FF"/>
          <w:sz w:val="20"/>
          <w:szCs w:val="20"/>
          <w:lang w:eastAsia="ru-RU"/>
        </w:rPr>
        <w:t>_</w:t>
      </w:r>
      <w:r w:rsidRPr="003C7DB9">
        <w:rPr>
          <w:rFonts w:ascii="Courier New" w:eastAsia="Times New Roman" w:hAnsi="Courier New" w:cs="Courier New"/>
          <w:i/>
          <w:iCs/>
          <w:noProof/>
          <w:color w:val="0088FF"/>
          <w:sz w:val="20"/>
          <w:szCs w:val="20"/>
          <w:lang w:val="en-US" w:eastAsia="ru-RU"/>
        </w:rPr>
        <w:t>name</w:t>
      </w:r>
      <w:r w:rsidRPr="001062D9">
        <w:rPr>
          <w:rFonts w:ascii="Courier New" w:eastAsia="Times New Roman" w:hAnsi="Courier New" w:cs="Courier New"/>
          <w:i/>
          <w:iCs/>
          <w:noProof/>
          <w:color w:val="0088FF"/>
          <w:sz w:val="20"/>
          <w:szCs w:val="20"/>
          <w:lang w:eastAsia="ru-RU"/>
        </w:rPr>
        <w:t xml:space="preserve"> и сортирует их (</w:t>
      </w:r>
      <w:r w:rsidRPr="003C7DB9">
        <w:rPr>
          <w:rFonts w:ascii="Courier New" w:eastAsia="Times New Roman" w:hAnsi="Courier New" w:cs="Courier New"/>
          <w:i/>
          <w:iCs/>
          <w:noProof/>
          <w:color w:val="0088FF"/>
          <w:sz w:val="20"/>
          <w:szCs w:val="20"/>
          <w:lang w:val="en-US" w:eastAsia="ru-RU"/>
        </w:rPr>
        <w:t>ORDER</w:t>
      </w:r>
      <w:r w:rsidRPr="001062D9">
        <w:rPr>
          <w:rFonts w:ascii="Courier New" w:eastAsia="Times New Roman" w:hAnsi="Courier New" w:cs="Courier New"/>
          <w:i/>
          <w:iCs/>
          <w:noProof/>
          <w:color w:val="0088FF"/>
          <w:sz w:val="20"/>
          <w:szCs w:val="20"/>
          <w:lang w:eastAsia="ru-RU"/>
        </w:rPr>
        <w:t xml:space="preserve"> </w:t>
      </w:r>
      <w:r w:rsidRPr="003C7DB9">
        <w:rPr>
          <w:rFonts w:ascii="Courier New" w:eastAsia="Times New Roman" w:hAnsi="Courier New" w:cs="Courier New"/>
          <w:i/>
          <w:iCs/>
          <w:noProof/>
          <w:color w:val="0088FF"/>
          <w:sz w:val="20"/>
          <w:szCs w:val="20"/>
          <w:lang w:val="en-US" w:eastAsia="ru-RU"/>
        </w:rPr>
        <w:t>BY</w:t>
      </w:r>
      <w:r w:rsidRPr="001062D9">
        <w:rPr>
          <w:rFonts w:ascii="Courier New" w:eastAsia="Times New Roman" w:hAnsi="Courier New" w:cs="Courier New"/>
          <w:i/>
          <w:iCs/>
          <w:noProof/>
          <w:color w:val="0088FF"/>
          <w:sz w:val="20"/>
          <w:szCs w:val="20"/>
          <w:lang w:eastAsia="ru-RU"/>
        </w:rPr>
        <w:t xml:space="preserve">) по полю </w:t>
      </w:r>
      <w:r w:rsidRPr="003C7DB9">
        <w:rPr>
          <w:rFonts w:ascii="Courier New" w:eastAsia="Times New Roman" w:hAnsi="Courier New" w:cs="Courier New"/>
          <w:i/>
          <w:iCs/>
          <w:noProof/>
          <w:color w:val="0088FF"/>
          <w:sz w:val="20"/>
          <w:szCs w:val="20"/>
          <w:lang w:val="en-US" w:eastAsia="ru-RU"/>
        </w:rPr>
        <w:t>id</w:t>
      </w:r>
      <w:r w:rsidRPr="001062D9">
        <w:rPr>
          <w:rFonts w:ascii="Courier New" w:eastAsia="Times New Roman" w:hAnsi="Courier New" w:cs="Courier New"/>
          <w:i/>
          <w:iCs/>
          <w:noProof/>
          <w:color w:val="0088FF"/>
          <w:sz w:val="20"/>
          <w:szCs w:val="20"/>
          <w:lang w:eastAsia="ru-RU"/>
        </w:rPr>
        <w:t xml:space="preserve"> по порядку.</w:t>
      </w:r>
      <w:r w:rsidRPr="001062D9">
        <w:rPr>
          <w:rFonts w:ascii="Courier New" w:eastAsia="Times New Roman" w:hAnsi="Courier New" w:cs="Courier New"/>
          <w:i/>
          <w:iCs/>
          <w:noProof/>
          <w:color w:val="0088FF"/>
          <w:sz w:val="20"/>
          <w:szCs w:val="20"/>
          <w:lang w:eastAsia="ru-RU"/>
        </w:rPr>
        <w:br/>
      </w:r>
      <w:r w:rsidRPr="003C7DB9">
        <w:rPr>
          <w:rFonts w:ascii="Courier New" w:eastAsia="Times New Roman" w:hAnsi="Courier New" w:cs="Courier New"/>
          <w:noProof/>
          <w:color w:val="FF80E1"/>
          <w:sz w:val="20"/>
          <w:szCs w:val="20"/>
          <w:lang w:val="en-US" w:eastAsia="ru-RU"/>
        </w:rPr>
        <w:t xml:space="preserve">$result </w:t>
      </w:r>
      <w:r w:rsidRPr="003C7DB9">
        <w:rPr>
          <w:rFonts w:ascii="Courier New" w:eastAsia="Times New Roman" w:hAnsi="Courier New" w:cs="Courier New"/>
          <w:noProof/>
          <w:color w:val="FF9D00"/>
          <w:sz w:val="20"/>
          <w:szCs w:val="20"/>
          <w:lang w:val="en-US" w:eastAsia="ru-RU"/>
        </w:rPr>
        <w:t xml:space="preserve">= </w:t>
      </w:r>
      <w:r w:rsidRPr="003C7DB9">
        <w:rPr>
          <w:rFonts w:ascii="Courier New" w:eastAsia="Times New Roman" w:hAnsi="Courier New" w:cs="Courier New"/>
          <w:noProof/>
          <w:color w:val="80FFBB"/>
          <w:sz w:val="20"/>
          <w:szCs w:val="20"/>
          <w:lang w:val="en-US" w:eastAsia="ru-RU"/>
        </w:rPr>
        <w:t>mysqli_query</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FF80E1"/>
          <w:sz w:val="20"/>
          <w:szCs w:val="20"/>
          <w:lang w:val="en-US" w:eastAsia="ru-RU"/>
        </w:rPr>
        <w:t>$link</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3AD900"/>
          <w:sz w:val="20"/>
          <w:szCs w:val="20"/>
          <w:lang w:val="en-US" w:eastAsia="ru-RU"/>
        </w:rPr>
        <w:t xml:space="preserve">'SELECT </w:t>
      </w:r>
      <w:r w:rsidRPr="003C7DB9">
        <w:rPr>
          <w:rFonts w:ascii="Courier New" w:eastAsia="Times New Roman" w:hAnsi="Courier New" w:cs="Courier New"/>
          <w:noProof/>
          <w:color w:val="FFC66D"/>
          <w:sz w:val="20"/>
          <w:szCs w:val="20"/>
          <w:lang w:val="en-US" w:eastAsia="ru-RU"/>
        </w:rPr>
        <w:t>*</w:t>
      </w:r>
      <w:r w:rsidRPr="003C7DB9">
        <w:rPr>
          <w:rFonts w:ascii="Courier New" w:eastAsia="Times New Roman" w:hAnsi="Courier New" w:cs="Courier New"/>
          <w:noProof/>
          <w:color w:val="3AD900"/>
          <w:sz w:val="20"/>
          <w:szCs w:val="20"/>
          <w:lang w:val="en-US" w:eastAsia="ru-RU"/>
        </w:rPr>
        <w:t xml:space="preserve"> FROM lessons ORDER BY id'</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E1EFFF"/>
          <w:sz w:val="20"/>
          <w:szCs w:val="20"/>
          <w:lang w:val="en-US" w:eastAsia="ru-RU"/>
        </w:rPr>
        <w:br/>
      </w:r>
      <w:r w:rsidRPr="003C7DB9">
        <w:rPr>
          <w:rFonts w:ascii="Courier New" w:eastAsia="Times New Roman" w:hAnsi="Courier New" w:cs="Courier New"/>
          <w:noProof/>
          <w:color w:val="E1EFFF"/>
          <w:sz w:val="20"/>
          <w:szCs w:val="20"/>
          <w:lang w:val="en-US" w:eastAsia="ru-RU"/>
        </w:rPr>
        <w:br/>
      </w:r>
      <w:r w:rsidRPr="003C7DB9">
        <w:rPr>
          <w:rFonts w:ascii="Courier New" w:eastAsia="Times New Roman" w:hAnsi="Courier New" w:cs="Courier New"/>
          <w:i/>
          <w:iCs/>
          <w:noProof/>
          <w:color w:val="0088FF"/>
          <w:sz w:val="20"/>
          <w:szCs w:val="20"/>
          <w:lang w:val="en-US" w:eastAsia="ru-RU"/>
        </w:rPr>
        <w:t xml:space="preserve">// 6. </w:t>
      </w:r>
      <w:r w:rsidRPr="001062D9">
        <w:rPr>
          <w:rFonts w:ascii="Courier New" w:eastAsia="Times New Roman" w:hAnsi="Courier New" w:cs="Courier New"/>
          <w:i/>
          <w:iCs/>
          <w:noProof/>
          <w:color w:val="0088FF"/>
          <w:sz w:val="20"/>
          <w:szCs w:val="20"/>
          <w:lang w:eastAsia="ru-RU"/>
        </w:rPr>
        <w:t>Выбирает (</w:t>
      </w:r>
      <w:r w:rsidRPr="003C7DB9">
        <w:rPr>
          <w:rFonts w:ascii="Courier New" w:eastAsia="Times New Roman" w:hAnsi="Courier New" w:cs="Courier New"/>
          <w:i/>
          <w:iCs/>
          <w:noProof/>
          <w:color w:val="0088FF"/>
          <w:sz w:val="20"/>
          <w:szCs w:val="20"/>
          <w:lang w:val="en-US" w:eastAsia="ru-RU"/>
        </w:rPr>
        <w:t>SELECT</w:t>
      </w:r>
      <w:r w:rsidRPr="001062D9">
        <w:rPr>
          <w:rFonts w:ascii="Courier New" w:eastAsia="Times New Roman" w:hAnsi="Courier New" w:cs="Courier New"/>
          <w:i/>
          <w:iCs/>
          <w:noProof/>
          <w:color w:val="0088FF"/>
          <w:sz w:val="20"/>
          <w:szCs w:val="20"/>
          <w:lang w:eastAsia="ru-RU"/>
        </w:rPr>
        <w:t>) ВСЕ записи из (</w:t>
      </w:r>
      <w:r w:rsidRPr="003C7DB9">
        <w:rPr>
          <w:rFonts w:ascii="Courier New" w:eastAsia="Times New Roman" w:hAnsi="Courier New" w:cs="Courier New"/>
          <w:i/>
          <w:iCs/>
          <w:noProof/>
          <w:color w:val="0088FF"/>
          <w:sz w:val="20"/>
          <w:szCs w:val="20"/>
          <w:lang w:val="en-US" w:eastAsia="ru-RU"/>
        </w:rPr>
        <w:t>FROM</w:t>
      </w:r>
      <w:r w:rsidRPr="001062D9">
        <w:rPr>
          <w:rFonts w:ascii="Courier New" w:eastAsia="Times New Roman" w:hAnsi="Courier New" w:cs="Courier New"/>
          <w:i/>
          <w:iCs/>
          <w:noProof/>
          <w:color w:val="0088FF"/>
          <w:sz w:val="20"/>
          <w:szCs w:val="20"/>
          <w:lang w:eastAsia="ru-RU"/>
        </w:rPr>
        <w:t xml:space="preserve">) таблицы </w:t>
      </w:r>
      <w:r w:rsidRPr="003C7DB9">
        <w:rPr>
          <w:rFonts w:ascii="Courier New" w:eastAsia="Times New Roman" w:hAnsi="Courier New" w:cs="Courier New"/>
          <w:i/>
          <w:iCs/>
          <w:noProof/>
          <w:color w:val="0088FF"/>
          <w:sz w:val="20"/>
          <w:szCs w:val="20"/>
          <w:lang w:val="en-US" w:eastAsia="ru-RU"/>
        </w:rPr>
        <w:t>tbl</w:t>
      </w:r>
      <w:r w:rsidRPr="001062D9">
        <w:rPr>
          <w:rFonts w:ascii="Courier New" w:eastAsia="Times New Roman" w:hAnsi="Courier New" w:cs="Courier New"/>
          <w:i/>
          <w:iCs/>
          <w:noProof/>
          <w:color w:val="0088FF"/>
          <w:sz w:val="20"/>
          <w:szCs w:val="20"/>
          <w:lang w:eastAsia="ru-RU"/>
        </w:rPr>
        <w:t>_</w:t>
      </w:r>
      <w:r w:rsidRPr="003C7DB9">
        <w:rPr>
          <w:rFonts w:ascii="Courier New" w:eastAsia="Times New Roman" w:hAnsi="Courier New" w:cs="Courier New"/>
          <w:i/>
          <w:iCs/>
          <w:noProof/>
          <w:color w:val="0088FF"/>
          <w:sz w:val="20"/>
          <w:szCs w:val="20"/>
          <w:lang w:val="en-US" w:eastAsia="ru-RU"/>
        </w:rPr>
        <w:t>name</w:t>
      </w:r>
      <w:r w:rsidRPr="001062D9">
        <w:rPr>
          <w:rFonts w:ascii="Courier New" w:eastAsia="Times New Roman" w:hAnsi="Courier New" w:cs="Courier New"/>
          <w:i/>
          <w:iCs/>
          <w:noProof/>
          <w:color w:val="0088FF"/>
          <w:sz w:val="20"/>
          <w:szCs w:val="20"/>
          <w:lang w:eastAsia="ru-RU"/>
        </w:rPr>
        <w:t xml:space="preserve"> и сортирует их (</w:t>
      </w:r>
      <w:r w:rsidRPr="003C7DB9">
        <w:rPr>
          <w:rFonts w:ascii="Courier New" w:eastAsia="Times New Roman" w:hAnsi="Courier New" w:cs="Courier New"/>
          <w:i/>
          <w:iCs/>
          <w:noProof/>
          <w:color w:val="0088FF"/>
          <w:sz w:val="20"/>
          <w:szCs w:val="20"/>
          <w:lang w:val="en-US" w:eastAsia="ru-RU"/>
        </w:rPr>
        <w:t>ORDER</w:t>
      </w:r>
      <w:r w:rsidRPr="001062D9">
        <w:rPr>
          <w:rFonts w:ascii="Courier New" w:eastAsia="Times New Roman" w:hAnsi="Courier New" w:cs="Courier New"/>
          <w:i/>
          <w:iCs/>
          <w:noProof/>
          <w:color w:val="0088FF"/>
          <w:sz w:val="20"/>
          <w:szCs w:val="20"/>
          <w:lang w:eastAsia="ru-RU"/>
        </w:rPr>
        <w:t xml:space="preserve"> </w:t>
      </w:r>
      <w:r w:rsidRPr="003C7DB9">
        <w:rPr>
          <w:rFonts w:ascii="Courier New" w:eastAsia="Times New Roman" w:hAnsi="Courier New" w:cs="Courier New"/>
          <w:i/>
          <w:iCs/>
          <w:noProof/>
          <w:color w:val="0088FF"/>
          <w:sz w:val="20"/>
          <w:szCs w:val="20"/>
          <w:lang w:val="en-US" w:eastAsia="ru-RU"/>
        </w:rPr>
        <w:t>BY</w:t>
      </w:r>
      <w:r w:rsidRPr="001062D9">
        <w:rPr>
          <w:rFonts w:ascii="Courier New" w:eastAsia="Times New Roman" w:hAnsi="Courier New" w:cs="Courier New"/>
          <w:i/>
          <w:iCs/>
          <w:noProof/>
          <w:color w:val="0088FF"/>
          <w:sz w:val="20"/>
          <w:szCs w:val="20"/>
          <w:lang w:eastAsia="ru-RU"/>
        </w:rPr>
        <w:t xml:space="preserve">) по полю </w:t>
      </w:r>
      <w:r w:rsidRPr="003C7DB9">
        <w:rPr>
          <w:rFonts w:ascii="Courier New" w:eastAsia="Times New Roman" w:hAnsi="Courier New" w:cs="Courier New"/>
          <w:i/>
          <w:iCs/>
          <w:noProof/>
          <w:color w:val="0088FF"/>
          <w:sz w:val="20"/>
          <w:szCs w:val="20"/>
          <w:lang w:val="en-US" w:eastAsia="ru-RU"/>
        </w:rPr>
        <w:t>id</w:t>
      </w:r>
      <w:r w:rsidRPr="001062D9">
        <w:rPr>
          <w:rFonts w:ascii="Courier New" w:eastAsia="Times New Roman" w:hAnsi="Courier New" w:cs="Courier New"/>
          <w:i/>
          <w:iCs/>
          <w:noProof/>
          <w:color w:val="0088FF"/>
          <w:sz w:val="20"/>
          <w:szCs w:val="20"/>
          <w:lang w:eastAsia="ru-RU"/>
        </w:rPr>
        <w:t xml:space="preserve"> в ОБРАТНОМ порядке.</w:t>
      </w:r>
      <w:r w:rsidRPr="001062D9">
        <w:rPr>
          <w:rFonts w:ascii="Courier New" w:eastAsia="Times New Roman" w:hAnsi="Courier New" w:cs="Courier New"/>
          <w:i/>
          <w:iCs/>
          <w:noProof/>
          <w:color w:val="0088FF"/>
          <w:sz w:val="20"/>
          <w:szCs w:val="20"/>
          <w:lang w:eastAsia="ru-RU"/>
        </w:rPr>
        <w:br/>
      </w:r>
      <w:r w:rsidRPr="003C7DB9">
        <w:rPr>
          <w:rFonts w:ascii="Courier New" w:eastAsia="Times New Roman" w:hAnsi="Courier New" w:cs="Courier New"/>
          <w:noProof/>
          <w:color w:val="FF80E1"/>
          <w:sz w:val="20"/>
          <w:szCs w:val="20"/>
          <w:lang w:val="en-US" w:eastAsia="ru-RU"/>
        </w:rPr>
        <w:t xml:space="preserve">$result </w:t>
      </w:r>
      <w:r w:rsidRPr="003C7DB9">
        <w:rPr>
          <w:rFonts w:ascii="Courier New" w:eastAsia="Times New Roman" w:hAnsi="Courier New" w:cs="Courier New"/>
          <w:noProof/>
          <w:color w:val="FF9D00"/>
          <w:sz w:val="20"/>
          <w:szCs w:val="20"/>
          <w:lang w:val="en-US" w:eastAsia="ru-RU"/>
        </w:rPr>
        <w:t xml:space="preserve">= </w:t>
      </w:r>
      <w:r w:rsidRPr="003C7DB9">
        <w:rPr>
          <w:rFonts w:ascii="Courier New" w:eastAsia="Times New Roman" w:hAnsi="Courier New" w:cs="Courier New"/>
          <w:noProof/>
          <w:color w:val="80FFBB"/>
          <w:sz w:val="20"/>
          <w:szCs w:val="20"/>
          <w:lang w:val="en-US" w:eastAsia="ru-RU"/>
        </w:rPr>
        <w:t>mysqli_query</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FF80E1"/>
          <w:sz w:val="20"/>
          <w:szCs w:val="20"/>
          <w:lang w:val="en-US" w:eastAsia="ru-RU"/>
        </w:rPr>
        <w:t>$link</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3AD900"/>
          <w:sz w:val="20"/>
          <w:szCs w:val="20"/>
          <w:lang w:val="en-US" w:eastAsia="ru-RU"/>
        </w:rPr>
        <w:t xml:space="preserve">'SELECT </w:t>
      </w:r>
      <w:r w:rsidRPr="003C7DB9">
        <w:rPr>
          <w:rFonts w:ascii="Courier New" w:eastAsia="Times New Roman" w:hAnsi="Courier New" w:cs="Courier New"/>
          <w:noProof/>
          <w:color w:val="FFC66D"/>
          <w:sz w:val="20"/>
          <w:szCs w:val="20"/>
          <w:lang w:val="en-US" w:eastAsia="ru-RU"/>
        </w:rPr>
        <w:t>*</w:t>
      </w:r>
      <w:r w:rsidRPr="003C7DB9">
        <w:rPr>
          <w:rFonts w:ascii="Courier New" w:eastAsia="Times New Roman" w:hAnsi="Courier New" w:cs="Courier New"/>
          <w:noProof/>
          <w:color w:val="3AD900"/>
          <w:sz w:val="20"/>
          <w:szCs w:val="20"/>
          <w:lang w:val="en-US" w:eastAsia="ru-RU"/>
        </w:rPr>
        <w:t xml:space="preserve"> FROM lessons ORDER BY id DESC'</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E1EFFF"/>
          <w:sz w:val="20"/>
          <w:szCs w:val="20"/>
          <w:lang w:val="en-US" w:eastAsia="ru-RU"/>
        </w:rPr>
        <w:br/>
      </w:r>
      <w:r w:rsidRPr="003C7DB9">
        <w:rPr>
          <w:rFonts w:ascii="Courier New" w:eastAsia="Times New Roman" w:hAnsi="Courier New" w:cs="Courier New"/>
          <w:noProof/>
          <w:color w:val="E1EFFF"/>
          <w:sz w:val="20"/>
          <w:szCs w:val="20"/>
          <w:lang w:val="en-US" w:eastAsia="ru-RU"/>
        </w:rPr>
        <w:br/>
      </w:r>
      <w:r w:rsidRPr="003C7DB9">
        <w:rPr>
          <w:rFonts w:ascii="Courier New" w:eastAsia="Times New Roman" w:hAnsi="Courier New" w:cs="Courier New"/>
          <w:i/>
          <w:iCs/>
          <w:noProof/>
          <w:color w:val="0088FF"/>
          <w:sz w:val="20"/>
          <w:szCs w:val="20"/>
          <w:lang w:val="en-US" w:eastAsia="ru-RU"/>
        </w:rPr>
        <w:t xml:space="preserve">// 7. </w:t>
      </w:r>
      <w:r w:rsidRPr="001062D9">
        <w:rPr>
          <w:rFonts w:ascii="Courier New" w:eastAsia="Times New Roman" w:hAnsi="Courier New" w:cs="Courier New"/>
          <w:i/>
          <w:iCs/>
          <w:noProof/>
          <w:color w:val="0088FF"/>
          <w:sz w:val="20"/>
          <w:szCs w:val="20"/>
          <w:lang w:eastAsia="ru-RU"/>
        </w:rPr>
        <w:t>Выбирает (</w:t>
      </w:r>
      <w:r w:rsidRPr="003C7DB9">
        <w:rPr>
          <w:rFonts w:ascii="Courier New" w:eastAsia="Times New Roman" w:hAnsi="Courier New" w:cs="Courier New"/>
          <w:i/>
          <w:iCs/>
          <w:noProof/>
          <w:color w:val="0088FF"/>
          <w:sz w:val="20"/>
          <w:szCs w:val="20"/>
          <w:lang w:val="en-US" w:eastAsia="ru-RU"/>
        </w:rPr>
        <w:t>SELECT</w:t>
      </w:r>
      <w:r w:rsidRPr="001062D9">
        <w:rPr>
          <w:rFonts w:ascii="Courier New" w:eastAsia="Times New Roman" w:hAnsi="Courier New" w:cs="Courier New"/>
          <w:i/>
          <w:iCs/>
          <w:noProof/>
          <w:color w:val="0088FF"/>
          <w:sz w:val="20"/>
          <w:szCs w:val="20"/>
          <w:lang w:eastAsia="ru-RU"/>
        </w:rPr>
        <w:t>) ВСЕ (*) записи из (</w:t>
      </w:r>
      <w:r w:rsidRPr="003C7DB9">
        <w:rPr>
          <w:rFonts w:ascii="Courier New" w:eastAsia="Times New Roman" w:hAnsi="Courier New" w:cs="Courier New"/>
          <w:i/>
          <w:iCs/>
          <w:noProof/>
          <w:color w:val="0088FF"/>
          <w:sz w:val="20"/>
          <w:szCs w:val="20"/>
          <w:lang w:val="en-US" w:eastAsia="ru-RU"/>
        </w:rPr>
        <w:t>FROM</w:t>
      </w:r>
      <w:r w:rsidRPr="001062D9">
        <w:rPr>
          <w:rFonts w:ascii="Courier New" w:eastAsia="Times New Roman" w:hAnsi="Courier New" w:cs="Courier New"/>
          <w:i/>
          <w:iCs/>
          <w:noProof/>
          <w:color w:val="0088FF"/>
          <w:sz w:val="20"/>
          <w:szCs w:val="20"/>
          <w:lang w:eastAsia="ru-RU"/>
        </w:rPr>
        <w:t xml:space="preserve">) таблицы </w:t>
      </w:r>
      <w:r w:rsidRPr="003C7DB9">
        <w:rPr>
          <w:rFonts w:ascii="Courier New" w:eastAsia="Times New Roman" w:hAnsi="Courier New" w:cs="Courier New"/>
          <w:i/>
          <w:iCs/>
          <w:noProof/>
          <w:color w:val="0088FF"/>
          <w:sz w:val="20"/>
          <w:szCs w:val="20"/>
          <w:lang w:val="en-US" w:eastAsia="ru-RU"/>
        </w:rPr>
        <w:t>users</w:t>
      </w:r>
      <w:r w:rsidRPr="001062D9">
        <w:rPr>
          <w:rFonts w:ascii="Courier New" w:eastAsia="Times New Roman" w:hAnsi="Courier New" w:cs="Courier New"/>
          <w:i/>
          <w:iCs/>
          <w:noProof/>
          <w:color w:val="0088FF"/>
          <w:sz w:val="20"/>
          <w:szCs w:val="20"/>
          <w:lang w:eastAsia="ru-RU"/>
        </w:rPr>
        <w:t xml:space="preserve"> и сортирует их (</w:t>
      </w:r>
      <w:r w:rsidRPr="003C7DB9">
        <w:rPr>
          <w:rFonts w:ascii="Courier New" w:eastAsia="Times New Roman" w:hAnsi="Courier New" w:cs="Courier New"/>
          <w:i/>
          <w:iCs/>
          <w:noProof/>
          <w:color w:val="0088FF"/>
          <w:sz w:val="20"/>
          <w:szCs w:val="20"/>
          <w:lang w:val="en-US" w:eastAsia="ru-RU"/>
        </w:rPr>
        <w:t>ORDER</w:t>
      </w:r>
      <w:r w:rsidRPr="001062D9">
        <w:rPr>
          <w:rFonts w:ascii="Courier New" w:eastAsia="Times New Roman" w:hAnsi="Courier New" w:cs="Courier New"/>
          <w:i/>
          <w:iCs/>
          <w:noProof/>
          <w:color w:val="0088FF"/>
          <w:sz w:val="20"/>
          <w:szCs w:val="20"/>
          <w:lang w:eastAsia="ru-RU"/>
        </w:rPr>
        <w:t xml:space="preserve"> </w:t>
      </w:r>
      <w:r w:rsidRPr="003C7DB9">
        <w:rPr>
          <w:rFonts w:ascii="Courier New" w:eastAsia="Times New Roman" w:hAnsi="Courier New" w:cs="Courier New"/>
          <w:i/>
          <w:iCs/>
          <w:noProof/>
          <w:color w:val="0088FF"/>
          <w:sz w:val="20"/>
          <w:szCs w:val="20"/>
          <w:lang w:val="en-US" w:eastAsia="ru-RU"/>
        </w:rPr>
        <w:t>BY</w:t>
      </w:r>
      <w:r w:rsidRPr="001062D9">
        <w:rPr>
          <w:rFonts w:ascii="Courier New" w:eastAsia="Times New Roman" w:hAnsi="Courier New" w:cs="Courier New"/>
          <w:i/>
          <w:iCs/>
          <w:noProof/>
          <w:color w:val="0088FF"/>
          <w:sz w:val="20"/>
          <w:szCs w:val="20"/>
          <w:lang w:eastAsia="ru-RU"/>
        </w:rPr>
        <w:t xml:space="preserve">) по полю </w:t>
      </w:r>
      <w:r w:rsidRPr="003C7DB9">
        <w:rPr>
          <w:rFonts w:ascii="Courier New" w:eastAsia="Times New Roman" w:hAnsi="Courier New" w:cs="Courier New"/>
          <w:i/>
          <w:iCs/>
          <w:noProof/>
          <w:color w:val="0088FF"/>
          <w:sz w:val="20"/>
          <w:szCs w:val="20"/>
          <w:lang w:val="en-US" w:eastAsia="ru-RU"/>
        </w:rPr>
        <w:t>id</w:t>
      </w:r>
      <w:r w:rsidRPr="001062D9">
        <w:rPr>
          <w:rFonts w:ascii="Courier New" w:eastAsia="Times New Roman" w:hAnsi="Courier New" w:cs="Courier New"/>
          <w:i/>
          <w:iCs/>
          <w:noProof/>
          <w:color w:val="0088FF"/>
          <w:sz w:val="20"/>
          <w:szCs w:val="20"/>
          <w:lang w:eastAsia="ru-RU"/>
        </w:rPr>
        <w:t xml:space="preserve"> в порядке возрастания, лимит (</w:t>
      </w:r>
      <w:r w:rsidRPr="003C7DB9">
        <w:rPr>
          <w:rFonts w:ascii="Courier New" w:eastAsia="Times New Roman" w:hAnsi="Courier New" w:cs="Courier New"/>
          <w:i/>
          <w:iCs/>
          <w:noProof/>
          <w:color w:val="0088FF"/>
          <w:sz w:val="20"/>
          <w:szCs w:val="20"/>
          <w:lang w:val="en-US" w:eastAsia="ru-RU"/>
        </w:rPr>
        <w:t>LIMIT</w:t>
      </w:r>
      <w:r w:rsidRPr="001062D9">
        <w:rPr>
          <w:rFonts w:ascii="Courier New" w:eastAsia="Times New Roman" w:hAnsi="Courier New" w:cs="Courier New"/>
          <w:i/>
          <w:iCs/>
          <w:noProof/>
          <w:color w:val="0088FF"/>
          <w:sz w:val="20"/>
          <w:szCs w:val="20"/>
          <w:lang w:eastAsia="ru-RU"/>
        </w:rPr>
        <w:t>) первые 5 записей.</w:t>
      </w:r>
      <w:r w:rsidRPr="001062D9">
        <w:rPr>
          <w:rFonts w:ascii="Courier New" w:eastAsia="Times New Roman" w:hAnsi="Courier New" w:cs="Courier New"/>
          <w:i/>
          <w:iCs/>
          <w:noProof/>
          <w:color w:val="0088FF"/>
          <w:sz w:val="20"/>
          <w:szCs w:val="20"/>
          <w:lang w:eastAsia="ru-RU"/>
        </w:rPr>
        <w:br/>
      </w:r>
      <w:r w:rsidRPr="003C7DB9">
        <w:rPr>
          <w:rFonts w:ascii="Courier New" w:eastAsia="Times New Roman" w:hAnsi="Courier New" w:cs="Courier New"/>
          <w:noProof/>
          <w:color w:val="FF80E1"/>
          <w:sz w:val="20"/>
          <w:szCs w:val="20"/>
          <w:lang w:val="en-US" w:eastAsia="ru-RU"/>
        </w:rPr>
        <w:t xml:space="preserve">$result </w:t>
      </w:r>
      <w:r w:rsidRPr="003C7DB9">
        <w:rPr>
          <w:rFonts w:ascii="Courier New" w:eastAsia="Times New Roman" w:hAnsi="Courier New" w:cs="Courier New"/>
          <w:noProof/>
          <w:color w:val="FF9D00"/>
          <w:sz w:val="20"/>
          <w:szCs w:val="20"/>
          <w:lang w:val="en-US" w:eastAsia="ru-RU"/>
        </w:rPr>
        <w:t xml:space="preserve">= </w:t>
      </w:r>
      <w:r w:rsidRPr="003C7DB9">
        <w:rPr>
          <w:rFonts w:ascii="Courier New" w:eastAsia="Times New Roman" w:hAnsi="Courier New" w:cs="Courier New"/>
          <w:noProof/>
          <w:color w:val="80FFBB"/>
          <w:sz w:val="20"/>
          <w:szCs w:val="20"/>
          <w:lang w:val="en-US" w:eastAsia="ru-RU"/>
        </w:rPr>
        <w:t xml:space="preserve">mysqli_query </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FF80E1"/>
          <w:sz w:val="20"/>
          <w:szCs w:val="20"/>
          <w:lang w:val="en-US" w:eastAsia="ru-RU"/>
        </w:rPr>
        <w:t>$link</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3AD900"/>
          <w:sz w:val="20"/>
          <w:szCs w:val="20"/>
          <w:lang w:val="en-US" w:eastAsia="ru-RU"/>
        </w:rPr>
        <w:t xml:space="preserve">'SELECT </w:t>
      </w:r>
      <w:r w:rsidRPr="003C7DB9">
        <w:rPr>
          <w:rFonts w:ascii="Courier New" w:eastAsia="Times New Roman" w:hAnsi="Courier New" w:cs="Courier New"/>
          <w:noProof/>
          <w:color w:val="FFC66D"/>
          <w:sz w:val="20"/>
          <w:szCs w:val="20"/>
          <w:lang w:val="en-US" w:eastAsia="ru-RU"/>
        </w:rPr>
        <w:t>*</w:t>
      </w:r>
      <w:r w:rsidRPr="003C7DB9">
        <w:rPr>
          <w:rFonts w:ascii="Courier New" w:eastAsia="Times New Roman" w:hAnsi="Courier New" w:cs="Courier New"/>
          <w:noProof/>
          <w:color w:val="3AD900"/>
          <w:sz w:val="20"/>
          <w:szCs w:val="20"/>
          <w:lang w:val="en-US" w:eastAsia="ru-RU"/>
        </w:rPr>
        <w:t xml:space="preserve"> FROM lessons ORDER BY id LIMIT 5'</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E1EFFF"/>
          <w:sz w:val="20"/>
          <w:szCs w:val="20"/>
          <w:lang w:val="en-US" w:eastAsia="ru-RU"/>
        </w:rPr>
        <w:br/>
      </w:r>
      <w:r w:rsidRPr="003C7DB9">
        <w:rPr>
          <w:rFonts w:ascii="Courier New" w:eastAsia="Times New Roman" w:hAnsi="Courier New" w:cs="Courier New"/>
          <w:noProof/>
          <w:color w:val="E1EFFF"/>
          <w:sz w:val="20"/>
          <w:szCs w:val="20"/>
          <w:lang w:val="en-US" w:eastAsia="ru-RU"/>
        </w:rPr>
        <w:br/>
      </w:r>
      <w:r w:rsidRPr="003C7DB9">
        <w:rPr>
          <w:rFonts w:ascii="Courier New" w:eastAsia="Times New Roman" w:hAnsi="Courier New" w:cs="Courier New"/>
          <w:i/>
          <w:iCs/>
          <w:noProof/>
          <w:color w:val="0088FF"/>
          <w:sz w:val="20"/>
          <w:szCs w:val="20"/>
          <w:lang w:val="en-US" w:eastAsia="ru-RU"/>
        </w:rPr>
        <w:t xml:space="preserve">// 8. </w:t>
      </w:r>
      <w:r w:rsidRPr="001062D9">
        <w:rPr>
          <w:rFonts w:ascii="Courier New" w:eastAsia="Times New Roman" w:hAnsi="Courier New" w:cs="Courier New"/>
          <w:i/>
          <w:iCs/>
          <w:noProof/>
          <w:color w:val="0088FF"/>
          <w:sz w:val="20"/>
          <w:szCs w:val="20"/>
          <w:lang w:eastAsia="ru-RU"/>
        </w:rPr>
        <w:t>Выбирает (</w:t>
      </w:r>
      <w:r w:rsidRPr="003C7DB9">
        <w:rPr>
          <w:rFonts w:ascii="Courier New" w:eastAsia="Times New Roman" w:hAnsi="Courier New" w:cs="Courier New"/>
          <w:i/>
          <w:iCs/>
          <w:noProof/>
          <w:color w:val="0088FF"/>
          <w:sz w:val="20"/>
          <w:szCs w:val="20"/>
          <w:lang w:val="en-US" w:eastAsia="ru-RU"/>
        </w:rPr>
        <w:t>SELECT</w:t>
      </w:r>
      <w:r w:rsidRPr="001062D9">
        <w:rPr>
          <w:rFonts w:ascii="Courier New" w:eastAsia="Times New Roman" w:hAnsi="Courier New" w:cs="Courier New"/>
          <w:i/>
          <w:iCs/>
          <w:noProof/>
          <w:color w:val="0088FF"/>
          <w:sz w:val="20"/>
          <w:szCs w:val="20"/>
          <w:lang w:eastAsia="ru-RU"/>
        </w:rPr>
        <w:t>) ВСЕ (*) записи из (</w:t>
      </w:r>
      <w:r w:rsidRPr="003C7DB9">
        <w:rPr>
          <w:rFonts w:ascii="Courier New" w:eastAsia="Times New Roman" w:hAnsi="Courier New" w:cs="Courier New"/>
          <w:i/>
          <w:iCs/>
          <w:noProof/>
          <w:color w:val="0088FF"/>
          <w:sz w:val="20"/>
          <w:szCs w:val="20"/>
          <w:lang w:val="en-US" w:eastAsia="ru-RU"/>
        </w:rPr>
        <w:t>FROM</w:t>
      </w:r>
      <w:r w:rsidRPr="001062D9">
        <w:rPr>
          <w:rFonts w:ascii="Courier New" w:eastAsia="Times New Roman" w:hAnsi="Courier New" w:cs="Courier New"/>
          <w:i/>
          <w:iCs/>
          <w:noProof/>
          <w:color w:val="0088FF"/>
          <w:sz w:val="20"/>
          <w:szCs w:val="20"/>
          <w:lang w:eastAsia="ru-RU"/>
        </w:rPr>
        <w:t xml:space="preserve">) таблицы </w:t>
      </w:r>
      <w:r w:rsidRPr="003C7DB9">
        <w:rPr>
          <w:rFonts w:ascii="Courier New" w:eastAsia="Times New Roman" w:hAnsi="Courier New" w:cs="Courier New"/>
          <w:i/>
          <w:iCs/>
          <w:noProof/>
          <w:color w:val="0088FF"/>
          <w:sz w:val="20"/>
          <w:szCs w:val="20"/>
          <w:lang w:val="en-US" w:eastAsia="ru-RU"/>
        </w:rPr>
        <w:t>teachers</w:t>
      </w:r>
      <w:r w:rsidRPr="001062D9">
        <w:rPr>
          <w:rFonts w:ascii="Courier New" w:eastAsia="Times New Roman" w:hAnsi="Courier New" w:cs="Courier New"/>
          <w:i/>
          <w:iCs/>
          <w:noProof/>
          <w:color w:val="0088FF"/>
          <w:sz w:val="20"/>
          <w:szCs w:val="20"/>
          <w:lang w:eastAsia="ru-RU"/>
        </w:rPr>
        <w:t>, в которой (</w:t>
      </w:r>
      <w:r w:rsidRPr="003C7DB9">
        <w:rPr>
          <w:rFonts w:ascii="Courier New" w:eastAsia="Times New Roman" w:hAnsi="Courier New" w:cs="Courier New"/>
          <w:i/>
          <w:iCs/>
          <w:noProof/>
          <w:color w:val="0088FF"/>
          <w:sz w:val="20"/>
          <w:szCs w:val="20"/>
          <w:lang w:val="en-US" w:eastAsia="ru-RU"/>
        </w:rPr>
        <w:t>WHERE</w:t>
      </w:r>
      <w:r w:rsidRPr="001062D9">
        <w:rPr>
          <w:rFonts w:ascii="Courier New" w:eastAsia="Times New Roman" w:hAnsi="Courier New" w:cs="Courier New"/>
          <w:i/>
          <w:iCs/>
          <w:noProof/>
          <w:color w:val="0088FF"/>
          <w:sz w:val="20"/>
          <w:szCs w:val="20"/>
          <w:lang w:eastAsia="ru-RU"/>
        </w:rPr>
        <w:t xml:space="preserve">)поле </w:t>
      </w:r>
      <w:r w:rsidRPr="003C7DB9">
        <w:rPr>
          <w:rFonts w:ascii="Courier New" w:eastAsia="Times New Roman" w:hAnsi="Courier New" w:cs="Courier New"/>
          <w:i/>
          <w:iCs/>
          <w:noProof/>
          <w:color w:val="0088FF"/>
          <w:sz w:val="20"/>
          <w:szCs w:val="20"/>
          <w:lang w:val="en-US" w:eastAsia="ru-RU"/>
        </w:rPr>
        <w:t>name</w:t>
      </w:r>
      <w:r w:rsidRPr="001062D9">
        <w:rPr>
          <w:rFonts w:ascii="Courier New" w:eastAsia="Times New Roman" w:hAnsi="Courier New" w:cs="Courier New"/>
          <w:i/>
          <w:iCs/>
          <w:noProof/>
          <w:color w:val="0088FF"/>
          <w:sz w:val="20"/>
          <w:szCs w:val="20"/>
          <w:lang w:eastAsia="ru-RU"/>
        </w:rPr>
        <w:t xml:space="preserve"> соответсвует значению </w:t>
      </w:r>
      <w:r w:rsidRPr="003C7DB9">
        <w:rPr>
          <w:rFonts w:ascii="Courier New" w:eastAsia="Times New Roman" w:hAnsi="Courier New" w:cs="Courier New"/>
          <w:i/>
          <w:iCs/>
          <w:noProof/>
          <w:color w:val="0088FF"/>
          <w:sz w:val="20"/>
          <w:szCs w:val="20"/>
          <w:lang w:val="en-US" w:eastAsia="ru-RU"/>
        </w:rPr>
        <w:t>Сидоров Сидор Сидорович</w:t>
      </w:r>
      <w:r w:rsidRPr="003C7DB9">
        <w:rPr>
          <w:rFonts w:ascii="Courier New" w:eastAsia="Times New Roman" w:hAnsi="Courier New" w:cs="Courier New"/>
          <w:i/>
          <w:iCs/>
          <w:noProof/>
          <w:color w:val="0088FF"/>
          <w:sz w:val="20"/>
          <w:szCs w:val="20"/>
          <w:lang w:val="en-US" w:eastAsia="ru-RU"/>
        </w:rPr>
        <w:br/>
      </w:r>
      <w:r w:rsidRPr="003C7DB9">
        <w:rPr>
          <w:rFonts w:ascii="Courier New" w:eastAsia="Times New Roman" w:hAnsi="Courier New" w:cs="Courier New"/>
          <w:noProof/>
          <w:color w:val="FF80E1"/>
          <w:sz w:val="20"/>
          <w:szCs w:val="20"/>
          <w:lang w:val="en-US" w:eastAsia="ru-RU"/>
        </w:rPr>
        <w:t xml:space="preserve">$result </w:t>
      </w:r>
      <w:r w:rsidRPr="003C7DB9">
        <w:rPr>
          <w:rFonts w:ascii="Courier New" w:eastAsia="Times New Roman" w:hAnsi="Courier New" w:cs="Courier New"/>
          <w:noProof/>
          <w:color w:val="FF9D00"/>
          <w:sz w:val="20"/>
          <w:szCs w:val="20"/>
          <w:lang w:val="en-US" w:eastAsia="ru-RU"/>
        </w:rPr>
        <w:t xml:space="preserve">= </w:t>
      </w:r>
      <w:r w:rsidRPr="003C7DB9">
        <w:rPr>
          <w:rFonts w:ascii="Courier New" w:eastAsia="Times New Roman" w:hAnsi="Courier New" w:cs="Courier New"/>
          <w:noProof/>
          <w:color w:val="80FFBB"/>
          <w:sz w:val="20"/>
          <w:szCs w:val="20"/>
          <w:lang w:val="en-US" w:eastAsia="ru-RU"/>
        </w:rPr>
        <w:t>mysqli_query</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FF80E1"/>
          <w:sz w:val="20"/>
          <w:szCs w:val="20"/>
          <w:lang w:val="en-US" w:eastAsia="ru-RU"/>
        </w:rPr>
        <w:t>$link</w:t>
      </w:r>
      <w:r w:rsidRPr="003C7DB9">
        <w:rPr>
          <w:rFonts w:ascii="Courier New" w:eastAsia="Times New Roman" w:hAnsi="Courier New" w:cs="Courier New"/>
          <w:noProof/>
          <w:color w:val="E1EFFF"/>
          <w:sz w:val="20"/>
          <w:szCs w:val="20"/>
          <w:lang w:val="en-US" w:eastAsia="ru-RU"/>
        </w:rPr>
        <w:t xml:space="preserve">, </w:t>
      </w:r>
      <w:r w:rsidRPr="003C7DB9">
        <w:rPr>
          <w:rFonts w:ascii="Courier New" w:eastAsia="Times New Roman" w:hAnsi="Courier New" w:cs="Courier New"/>
          <w:noProof/>
          <w:color w:val="3AD900"/>
          <w:sz w:val="20"/>
          <w:szCs w:val="20"/>
          <w:lang w:val="en-US" w:eastAsia="ru-RU"/>
        </w:rPr>
        <w:t xml:space="preserve">'SELECT </w:t>
      </w:r>
      <w:r w:rsidRPr="003C7DB9">
        <w:rPr>
          <w:rFonts w:ascii="Courier New" w:eastAsia="Times New Roman" w:hAnsi="Courier New" w:cs="Courier New"/>
          <w:noProof/>
          <w:color w:val="FFC66D"/>
          <w:sz w:val="20"/>
          <w:szCs w:val="20"/>
          <w:lang w:val="en-US" w:eastAsia="ru-RU"/>
        </w:rPr>
        <w:t>*</w:t>
      </w:r>
      <w:r w:rsidRPr="003C7DB9">
        <w:rPr>
          <w:rFonts w:ascii="Courier New" w:eastAsia="Times New Roman" w:hAnsi="Courier New" w:cs="Courier New"/>
          <w:noProof/>
          <w:color w:val="3AD900"/>
          <w:sz w:val="20"/>
          <w:szCs w:val="20"/>
          <w:lang w:val="en-US" w:eastAsia="ru-RU"/>
        </w:rPr>
        <w:t xml:space="preserve"> FROM teachers WHERE name = "Сидоров Сидор Сидорович"'</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E1EFFF"/>
          <w:sz w:val="20"/>
          <w:szCs w:val="20"/>
          <w:lang w:val="en-US" w:eastAsia="ru-RU"/>
        </w:rPr>
        <w:br/>
      </w:r>
      <w:r w:rsidRPr="003C7DB9">
        <w:rPr>
          <w:rFonts w:ascii="Courier New" w:eastAsia="Times New Roman" w:hAnsi="Courier New" w:cs="Courier New"/>
          <w:noProof/>
          <w:color w:val="E1EFFF"/>
          <w:sz w:val="20"/>
          <w:szCs w:val="20"/>
          <w:lang w:val="en-US" w:eastAsia="ru-RU"/>
        </w:rPr>
        <w:br/>
      </w:r>
      <w:r w:rsidRPr="003C7DB9">
        <w:rPr>
          <w:rFonts w:ascii="Courier New" w:eastAsia="Times New Roman" w:hAnsi="Courier New" w:cs="Courier New"/>
          <w:i/>
          <w:iCs/>
          <w:noProof/>
          <w:color w:val="0088FF"/>
          <w:sz w:val="20"/>
          <w:szCs w:val="20"/>
          <w:lang w:val="en-US" w:eastAsia="ru-RU"/>
        </w:rPr>
        <w:t xml:space="preserve">// 9. </w:t>
      </w:r>
      <w:r w:rsidRPr="001062D9">
        <w:rPr>
          <w:rFonts w:ascii="Courier New" w:eastAsia="Times New Roman" w:hAnsi="Courier New" w:cs="Courier New"/>
          <w:i/>
          <w:iCs/>
          <w:noProof/>
          <w:color w:val="0088FF"/>
          <w:sz w:val="20"/>
          <w:szCs w:val="20"/>
          <w:lang w:eastAsia="ru-RU"/>
        </w:rPr>
        <w:t xml:space="preserve">Выбирает все записи из таблицы </w:t>
      </w:r>
      <w:r w:rsidRPr="003C7DB9">
        <w:rPr>
          <w:rFonts w:ascii="Courier New" w:eastAsia="Times New Roman" w:hAnsi="Courier New" w:cs="Courier New"/>
          <w:i/>
          <w:iCs/>
          <w:noProof/>
          <w:color w:val="0088FF"/>
          <w:sz w:val="20"/>
          <w:szCs w:val="20"/>
          <w:lang w:val="en-US" w:eastAsia="ru-RU"/>
        </w:rPr>
        <w:t>teachers</w:t>
      </w:r>
      <w:r w:rsidRPr="001062D9">
        <w:rPr>
          <w:rFonts w:ascii="Courier New" w:eastAsia="Times New Roman" w:hAnsi="Courier New" w:cs="Courier New"/>
          <w:i/>
          <w:iCs/>
          <w:noProof/>
          <w:color w:val="0088FF"/>
          <w:sz w:val="20"/>
          <w:szCs w:val="20"/>
          <w:lang w:eastAsia="ru-RU"/>
        </w:rPr>
        <w:t>, где (</w:t>
      </w:r>
      <w:r w:rsidRPr="003C7DB9">
        <w:rPr>
          <w:rFonts w:ascii="Courier New" w:eastAsia="Times New Roman" w:hAnsi="Courier New" w:cs="Courier New"/>
          <w:i/>
          <w:iCs/>
          <w:noProof/>
          <w:color w:val="0088FF"/>
          <w:sz w:val="20"/>
          <w:szCs w:val="20"/>
          <w:lang w:val="en-US" w:eastAsia="ru-RU"/>
        </w:rPr>
        <w:t>WHERE</w:t>
      </w:r>
      <w:r w:rsidRPr="001062D9">
        <w:rPr>
          <w:rFonts w:ascii="Courier New" w:eastAsia="Times New Roman" w:hAnsi="Courier New" w:cs="Courier New"/>
          <w:i/>
          <w:iCs/>
          <w:noProof/>
          <w:color w:val="0088FF"/>
          <w:sz w:val="20"/>
          <w:szCs w:val="20"/>
          <w:lang w:eastAsia="ru-RU"/>
        </w:rPr>
        <w:t xml:space="preserve">) значение поля </w:t>
      </w:r>
      <w:r w:rsidRPr="003C7DB9">
        <w:rPr>
          <w:rFonts w:ascii="Courier New" w:eastAsia="Times New Roman" w:hAnsi="Courier New" w:cs="Courier New"/>
          <w:i/>
          <w:iCs/>
          <w:noProof/>
          <w:color w:val="0088FF"/>
          <w:sz w:val="20"/>
          <w:szCs w:val="20"/>
          <w:lang w:val="en-US" w:eastAsia="ru-RU"/>
        </w:rPr>
        <w:t>name</w:t>
      </w:r>
      <w:r w:rsidRPr="001062D9">
        <w:rPr>
          <w:rFonts w:ascii="Courier New" w:eastAsia="Times New Roman" w:hAnsi="Courier New" w:cs="Courier New"/>
          <w:i/>
          <w:iCs/>
          <w:noProof/>
          <w:color w:val="0088FF"/>
          <w:sz w:val="20"/>
          <w:szCs w:val="20"/>
          <w:lang w:eastAsia="ru-RU"/>
        </w:rPr>
        <w:t xml:space="preserve"> начинается с Сид.</w:t>
      </w:r>
      <w:r w:rsidRPr="001062D9">
        <w:rPr>
          <w:rFonts w:ascii="Courier New" w:eastAsia="Times New Roman" w:hAnsi="Courier New" w:cs="Courier New"/>
          <w:i/>
          <w:iCs/>
          <w:noProof/>
          <w:color w:val="0088FF"/>
          <w:sz w:val="20"/>
          <w:szCs w:val="20"/>
          <w:lang w:eastAsia="ru-RU"/>
        </w:rPr>
        <w:br/>
      </w:r>
      <w:r w:rsidRPr="003C7DB9">
        <w:rPr>
          <w:rFonts w:ascii="Courier New" w:eastAsia="Times New Roman" w:hAnsi="Courier New" w:cs="Courier New"/>
          <w:noProof/>
          <w:color w:val="FF80E1"/>
          <w:sz w:val="20"/>
          <w:szCs w:val="20"/>
          <w:lang w:val="en-US" w:eastAsia="ru-RU"/>
        </w:rPr>
        <w:t xml:space="preserve">$result </w:t>
      </w:r>
      <w:r w:rsidRPr="003C7DB9">
        <w:rPr>
          <w:rFonts w:ascii="Courier New" w:eastAsia="Times New Roman" w:hAnsi="Courier New" w:cs="Courier New"/>
          <w:noProof/>
          <w:color w:val="FF9D00"/>
          <w:sz w:val="20"/>
          <w:szCs w:val="20"/>
          <w:lang w:val="en-US" w:eastAsia="ru-RU"/>
        </w:rPr>
        <w:t xml:space="preserve">= </w:t>
      </w:r>
      <w:r w:rsidRPr="003C7DB9">
        <w:rPr>
          <w:rFonts w:ascii="Courier New" w:eastAsia="Times New Roman" w:hAnsi="Courier New" w:cs="Courier New"/>
          <w:noProof/>
          <w:color w:val="80FFBB"/>
          <w:sz w:val="20"/>
          <w:szCs w:val="20"/>
          <w:lang w:val="en-US" w:eastAsia="ru-RU"/>
        </w:rPr>
        <w:t xml:space="preserve">mysqli_query </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FF80E1"/>
          <w:sz w:val="20"/>
          <w:szCs w:val="20"/>
          <w:lang w:val="en-US" w:eastAsia="ru-RU"/>
        </w:rPr>
        <w:t>$link</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3AD900"/>
          <w:sz w:val="20"/>
          <w:szCs w:val="20"/>
          <w:lang w:val="en-US" w:eastAsia="ru-RU"/>
        </w:rPr>
        <w:t xml:space="preserve">'SELECT </w:t>
      </w:r>
      <w:r w:rsidRPr="003C7DB9">
        <w:rPr>
          <w:rFonts w:ascii="Courier New" w:eastAsia="Times New Roman" w:hAnsi="Courier New" w:cs="Courier New"/>
          <w:noProof/>
          <w:color w:val="FFC66D"/>
          <w:sz w:val="20"/>
          <w:szCs w:val="20"/>
          <w:lang w:val="en-US" w:eastAsia="ru-RU"/>
        </w:rPr>
        <w:t>*</w:t>
      </w:r>
      <w:r w:rsidRPr="003C7DB9">
        <w:rPr>
          <w:rFonts w:ascii="Courier New" w:eastAsia="Times New Roman" w:hAnsi="Courier New" w:cs="Courier New"/>
          <w:noProof/>
          <w:color w:val="3AD900"/>
          <w:sz w:val="20"/>
          <w:szCs w:val="20"/>
          <w:lang w:val="en-US" w:eastAsia="ru-RU"/>
        </w:rPr>
        <w:t xml:space="preserve"> FROM teachers WHERE name LIKE "Сид%"'</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E1EFFF"/>
          <w:sz w:val="20"/>
          <w:szCs w:val="20"/>
          <w:lang w:val="en-US" w:eastAsia="ru-RU"/>
        </w:rPr>
        <w:br/>
      </w:r>
      <w:r w:rsidRPr="003C7DB9">
        <w:rPr>
          <w:rFonts w:ascii="Courier New" w:eastAsia="Times New Roman" w:hAnsi="Courier New" w:cs="Courier New"/>
          <w:noProof/>
          <w:color w:val="E1EFFF"/>
          <w:sz w:val="20"/>
          <w:szCs w:val="20"/>
          <w:lang w:val="en-US" w:eastAsia="ru-RU"/>
        </w:rPr>
        <w:lastRenderedPageBreak/>
        <w:br/>
      </w:r>
      <w:r w:rsidRPr="003C7DB9">
        <w:rPr>
          <w:rFonts w:ascii="Courier New" w:eastAsia="Times New Roman" w:hAnsi="Courier New" w:cs="Courier New"/>
          <w:i/>
          <w:iCs/>
          <w:noProof/>
          <w:color w:val="0088FF"/>
          <w:sz w:val="20"/>
          <w:szCs w:val="20"/>
          <w:lang w:val="en-US" w:eastAsia="ru-RU"/>
        </w:rPr>
        <w:t xml:space="preserve">// 10. </w:t>
      </w:r>
      <w:r w:rsidRPr="001062D9">
        <w:rPr>
          <w:rFonts w:ascii="Courier New" w:eastAsia="Times New Roman" w:hAnsi="Courier New" w:cs="Courier New"/>
          <w:i/>
          <w:iCs/>
          <w:noProof/>
          <w:color w:val="0088FF"/>
          <w:sz w:val="20"/>
          <w:szCs w:val="20"/>
          <w:lang w:eastAsia="ru-RU"/>
        </w:rPr>
        <w:t xml:space="preserve">Соединяем таблицы </w:t>
      </w:r>
      <w:r w:rsidRPr="003C7DB9">
        <w:rPr>
          <w:rFonts w:ascii="Courier New" w:eastAsia="Times New Roman" w:hAnsi="Courier New" w:cs="Courier New"/>
          <w:i/>
          <w:iCs/>
          <w:noProof/>
          <w:color w:val="0088FF"/>
          <w:sz w:val="20"/>
          <w:szCs w:val="20"/>
          <w:lang w:val="en-US" w:eastAsia="ru-RU"/>
        </w:rPr>
        <w:t>teachers</w:t>
      </w:r>
      <w:r w:rsidRPr="001062D9">
        <w:rPr>
          <w:rFonts w:ascii="Courier New" w:eastAsia="Times New Roman" w:hAnsi="Courier New" w:cs="Courier New"/>
          <w:i/>
          <w:iCs/>
          <w:noProof/>
          <w:color w:val="0088FF"/>
          <w:sz w:val="20"/>
          <w:szCs w:val="20"/>
          <w:lang w:eastAsia="ru-RU"/>
        </w:rPr>
        <w:t xml:space="preserve"> и </w:t>
      </w:r>
      <w:r w:rsidRPr="003C7DB9">
        <w:rPr>
          <w:rFonts w:ascii="Courier New" w:eastAsia="Times New Roman" w:hAnsi="Courier New" w:cs="Courier New"/>
          <w:i/>
          <w:iCs/>
          <w:noProof/>
          <w:color w:val="0088FF"/>
          <w:sz w:val="20"/>
          <w:szCs w:val="20"/>
          <w:lang w:val="en-US" w:eastAsia="ru-RU"/>
        </w:rPr>
        <w:t>courses</w:t>
      </w:r>
      <w:r w:rsidRPr="001062D9">
        <w:rPr>
          <w:rFonts w:ascii="Courier New" w:eastAsia="Times New Roman" w:hAnsi="Courier New" w:cs="Courier New"/>
          <w:i/>
          <w:iCs/>
          <w:noProof/>
          <w:color w:val="0088FF"/>
          <w:sz w:val="20"/>
          <w:szCs w:val="20"/>
          <w:lang w:eastAsia="ru-RU"/>
        </w:rPr>
        <w:t xml:space="preserve"> по полям </w:t>
      </w:r>
      <w:r w:rsidRPr="003C7DB9">
        <w:rPr>
          <w:rFonts w:ascii="Courier New" w:eastAsia="Times New Roman" w:hAnsi="Courier New" w:cs="Courier New"/>
          <w:i/>
          <w:iCs/>
          <w:noProof/>
          <w:color w:val="0088FF"/>
          <w:sz w:val="20"/>
          <w:szCs w:val="20"/>
          <w:lang w:val="en-US" w:eastAsia="ru-RU"/>
        </w:rPr>
        <w:t>name</w:t>
      </w:r>
      <w:r w:rsidRPr="001062D9">
        <w:rPr>
          <w:rFonts w:ascii="Courier New" w:eastAsia="Times New Roman" w:hAnsi="Courier New" w:cs="Courier New"/>
          <w:i/>
          <w:iCs/>
          <w:noProof/>
          <w:color w:val="0088FF"/>
          <w:sz w:val="20"/>
          <w:szCs w:val="20"/>
          <w:lang w:eastAsia="ru-RU"/>
        </w:rPr>
        <w:t xml:space="preserve">, </w:t>
      </w:r>
      <w:r w:rsidRPr="003C7DB9">
        <w:rPr>
          <w:rFonts w:ascii="Courier New" w:eastAsia="Times New Roman" w:hAnsi="Courier New" w:cs="Courier New"/>
          <w:i/>
          <w:iCs/>
          <w:noProof/>
          <w:color w:val="0088FF"/>
          <w:sz w:val="20"/>
          <w:szCs w:val="20"/>
          <w:lang w:val="en-US" w:eastAsia="ru-RU"/>
        </w:rPr>
        <w:t>addr</w:t>
      </w:r>
      <w:r w:rsidRPr="001062D9">
        <w:rPr>
          <w:rFonts w:ascii="Courier New" w:eastAsia="Times New Roman" w:hAnsi="Courier New" w:cs="Courier New"/>
          <w:i/>
          <w:iCs/>
          <w:noProof/>
          <w:color w:val="0088FF"/>
          <w:sz w:val="20"/>
          <w:szCs w:val="20"/>
          <w:lang w:eastAsia="ru-RU"/>
        </w:rPr>
        <w:t xml:space="preserve"> и </w:t>
      </w:r>
      <w:r w:rsidRPr="003C7DB9">
        <w:rPr>
          <w:rFonts w:ascii="Courier New" w:eastAsia="Times New Roman" w:hAnsi="Courier New" w:cs="Courier New"/>
          <w:i/>
          <w:iCs/>
          <w:noProof/>
          <w:color w:val="0088FF"/>
          <w:sz w:val="20"/>
          <w:szCs w:val="20"/>
          <w:lang w:val="en-US" w:eastAsia="ru-RU"/>
        </w:rPr>
        <w:t>title</w:t>
      </w:r>
      <w:r w:rsidRPr="001062D9">
        <w:rPr>
          <w:rFonts w:ascii="Courier New" w:eastAsia="Times New Roman" w:hAnsi="Courier New" w:cs="Courier New"/>
          <w:i/>
          <w:iCs/>
          <w:noProof/>
          <w:color w:val="0088FF"/>
          <w:sz w:val="20"/>
          <w:szCs w:val="20"/>
          <w:lang w:eastAsia="ru-RU"/>
        </w:rPr>
        <w:t xml:space="preserve">, и выбираем с них соответствующие записи. </w:t>
      </w:r>
      <w:r w:rsidRPr="003C7DB9">
        <w:rPr>
          <w:rFonts w:ascii="Courier New" w:eastAsia="Times New Roman" w:hAnsi="Courier New" w:cs="Courier New"/>
          <w:i/>
          <w:iCs/>
          <w:noProof/>
          <w:color w:val="0088FF"/>
          <w:sz w:val="20"/>
          <w:szCs w:val="20"/>
          <w:lang w:val="en-US" w:eastAsia="ru-RU"/>
        </w:rPr>
        <w:t>Для этого прописуем их id.</w:t>
      </w:r>
      <w:r w:rsidRPr="003C7DB9">
        <w:rPr>
          <w:rFonts w:ascii="Courier New" w:eastAsia="Times New Roman" w:hAnsi="Courier New" w:cs="Courier New"/>
          <w:i/>
          <w:iCs/>
          <w:noProof/>
          <w:color w:val="0088FF"/>
          <w:sz w:val="20"/>
          <w:szCs w:val="20"/>
          <w:lang w:val="en-US" w:eastAsia="ru-RU"/>
        </w:rPr>
        <w:br/>
      </w:r>
      <w:r w:rsidRPr="003C7DB9">
        <w:rPr>
          <w:rFonts w:ascii="Courier New" w:eastAsia="Times New Roman" w:hAnsi="Courier New" w:cs="Courier New"/>
          <w:noProof/>
          <w:color w:val="FF80E1"/>
          <w:sz w:val="20"/>
          <w:szCs w:val="20"/>
          <w:lang w:val="en-US" w:eastAsia="ru-RU"/>
        </w:rPr>
        <w:t xml:space="preserve">$result </w:t>
      </w:r>
      <w:r w:rsidRPr="003C7DB9">
        <w:rPr>
          <w:rFonts w:ascii="Courier New" w:eastAsia="Times New Roman" w:hAnsi="Courier New" w:cs="Courier New"/>
          <w:noProof/>
          <w:color w:val="FF9D00"/>
          <w:sz w:val="20"/>
          <w:szCs w:val="20"/>
          <w:lang w:val="en-US" w:eastAsia="ru-RU"/>
        </w:rPr>
        <w:t xml:space="preserve">= </w:t>
      </w:r>
      <w:r w:rsidRPr="003C7DB9">
        <w:rPr>
          <w:rFonts w:ascii="Courier New" w:eastAsia="Times New Roman" w:hAnsi="Courier New" w:cs="Courier New"/>
          <w:noProof/>
          <w:color w:val="80FFBB"/>
          <w:sz w:val="20"/>
          <w:szCs w:val="20"/>
          <w:lang w:val="en-US" w:eastAsia="ru-RU"/>
        </w:rPr>
        <w:t>mysqli_query</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FF80E1"/>
          <w:sz w:val="20"/>
          <w:szCs w:val="20"/>
          <w:lang w:val="en-US" w:eastAsia="ru-RU"/>
        </w:rPr>
        <w:t>$link</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3AD900"/>
          <w:sz w:val="20"/>
          <w:szCs w:val="20"/>
          <w:lang w:val="en-US" w:eastAsia="ru-RU"/>
        </w:rPr>
        <w:t>'SELECT teachers.name, teachers.addr, courses.title</w:t>
      </w:r>
      <w:r w:rsidRPr="003C7DB9">
        <w:rPr>
          <w:rFonts w:ascii="Courier New" w:eastAsia="Times New Roman" w:hAnsi="Courier New" w:cs="Courier New"/>
          <w:noProof/>
          <w:color w:val="3AD900"/>
          <w:sz w:val="20"/>
          <w:szCs w:val="20"/>
          <w:lang w:val="en-US" w:eastAsia="ru-RU"/>
        </w:rPr>
        <w:br/>
        <w:t>FROM teachers</w:t>
      </w:r>
      <w:r w:rsidRPr="003C7DB9">
        <w:rPr>
          <w:rFonts w:ascii="Courier New" w:eastAsia="Times New Roman" w:hAnsi="Courier New" w:cs="Courier New"/>
          <w:noProof/>
          <w:color w:val="3AD900"/>
          <w:sz w:val="20"/>
          <w:szCs w:val="20"/>
          <w:lang w:val="en-US" w:eastAsia="ru-RU"/>
        </w:rPr>
        <w:br/>
        <w:t>INNER JOIN courses ON teachers.id = courses.id'</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E1EFFF"/>
          <w:sz w:val="20"/>
          <w:szCs w:val="20"/>
          <w:lang w:val="en-US" w:eastAsia="ru-RU"/>
        </w:rPr>
        <w:br/>
      </w:r>
      <w:r w:rsidRPr="003C7DB9">
        <w:rPr>
          <w:rFonts w:ascii="Courier New" w:eastAsia="Times New Roman" w:hAnsi="Courier New" w:cs="Courier New"/>
          <w:noProof/>
          <w:color w:val="E1EFFF"/>
          <w:sz w:val="20"/>
          <w:szCs w:val="20"/>
          <w:lang w:val="en-US" w:eastAsia="ru-RU"/>
        </w:rPr>
        <w:br/>
      </w:r>
      <w:r w:rsidRPr="003C7DB9">
        <w:rPr>
          <w:rFonts w:ascii="Courier New" w:eastAsia="Times New Roman" w:hAnsi="Courier New" w:cs="Courier New"/>
          <w:i/>
          <w:iCs/>
          <w:noProof/>
          <w:color w:val="0088FF"/>
          <w:sz w:val="20"/>
          <w:szCs w:val="20"/>
          <w:lang w:val="en-US" w:eastAsia="ru-RU"/>
        </w:rPr>
        <w:t>// 11. Получить данные с трех таблиц: teachers, courses и lessons( можно и более), в которых совпадают айдишники</w:t>
      </w:r>
      <w:r w:rsidRPr="003C7DB9">
        <w:rPr>
          <w:rFonts w:ascii="Courier New" w:eastAsia="Times New Roman" w:hAnsi="Courier New" w:cs="Courier New"/>
          <w:i/>
          <w:iCs/>
          <w:noProof/>
          <w:color w:val="0088FF"/>
          <w:sz w:val="20"/>
          <w:szCs w:val="20"/>
          <w:lang w:val="en-US" w:eastAsia="ru-RU"/>
        </w:rPr>
        <w:br/>
      </w:r>
      <w:r w:rsidRPr="003C7DB9">
        <w:rPr>
          <w:rFonts w:ascii="Courier New" w:eastAsia="Times New Roman" w:hAnsi="Courier New" w:cs="Courier New"/>
          <w:noProof/>
          <w:color w:val="FF80E1"/>
          <w:sz w:val="20"/>
          <w:szCs w:val="20"/>
          <w:lang w:val="en-US" w:eastAsia="ru-RU"/>
        </w:rPr>
        <w:t xml:space="preserve">$result </w:t>
      </w:r>
      <w:r w:rsidRPr="003C7DB9">
        <w:rPr>
          <w:rFonts w:ascii="Courier New" w:eastAsia="Times New Roman" w:hAnsi="Courier New" w:cs="Courier New"/>
          <w:noProof/>
          <w:color w:val="FF9D00"/>
          <w:sz w:val="20"/>
          <w:szCs w:val="20"/>
          <w:lang w:val="en-US" w:eastAsia="ru-RU"/>
        </w:rPr>
        <w:t xml:space="preserve">= </w:t>
      </w:r>
      <w:r w:rsidRPr="003C7DB9">
        <w:rPr>
          <w:rFonts w:ascii="Courier New" w:eastAsia="Times New Roman" w:hAnsi="Courier New" w:cs="Courier New"/>
          <w:noProof/>
          <w:color w:val="80FFBB"/>
          <w:sz w:val="20"/>
          <w:szCs w:val="20"/>
          <w:lang w:val="en-US" w:eastAsia="ru-RU"/>
        </w:rPr>
        <w:t>mysqli_query</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FF80E1"/>
          <w:sz w:val="20"/>
          <w:szCs w:val="20"/>
          <w:lang w:val="en-US" w:eastAsia="ru-RU"/>
        </w:rPr>
        <w:t>$link</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3AD900"/>
          <w:sz w:val="20"/>
          <w:szCs w:val="20"/>
          <w:lang w:val="en-US" w:eastAsia="ru-RU"/>
        </w:rPr>
        <w:t>'SELECT teachers.name, courses.title, lessons.room</w:t>
      </w:r>
      <w:r w:rsidRPr="003C7DB9">
        <w:rPr>
          <w:rFonts w:ascii="Courier New" w:eastAsia="Times New Roman" w:hAnsi="Courier New" w:cs="Courier New"/>
          <w:noProof/>
          <w:color w:val="3AD900"/>
          <w:sz w:val="20"/>
          <w:szCs w:val="20"/>
          <w:lang w:val="en-US" w:eastAsia="ru-RU"/>
        </w:rPr>
        <w:br/>
        <w:t>FROM ((teachers</w:t>
      </w:r>
      <w:r w:rsidRPr="003C7DB9">
        <w:rPr>
          <w:rFonts w:ascii="Courier New" w:eastAsia="Times New Roman" w:hAnsi="Courier New" w:cs="Courier New"/>
          <w:noProof/>
          <w:color w:val="3AD900"/>
          <w:sz w:val="20"/>
          <w:szCs w:val="20"/>
          <w:lang w:val="en-US" w:eastAsia="ru-RU"/>
        </w:rPr>
        <w:br/>
        <w:t>INNER JOIN courses ON teachers.id = courses.id)</w:t>
      </w:r>
      <w:r w:rsidRPr="003C7DB9">
        <w:rPr>
          <w:rFonts w:ascii="Courier New" w:eastAsia="Times New Roman" w:hAnsi="Courier New" w:cs="Courier New"/>
          <w:noProof/>
          <w:color w:val="3AD900"/>
          <w:sz w:val="20"/>
          <w:szCs w:val="20"/>
          <w:lang w:val="en-US" w:eastAsia="ru-RU"/>
        </w:rPr>
        <w:br/>
        <w:t>INNER JOIN lessons ON teachers.id = lessons.teacher)'</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E1EFFF"/>
          <w:sz w:val="20"/>
          <w:szCs w:val="20"/>
          <w:lang w:val="en-US" w:eastAsia="ru-RU"/>
        </w:rPr>
        <w:br/>
      </w:r>
      <w:r w:rsidRPr="003C7DB9">
        <w:rPr>
          <w:rFonts w:ascii="Courier New" w:eastAsia="Times New Roman" w:hAnsi="Courier New" w:cs="Courier New"/>
          <w:noProof/>
          <w:color w:val="E1EFFF"/>
          <w:sz w:val="20"/>
          <w:szCs w:val="20"/>
          <w:lang w:val="en-US" w:eastAsia="ru-RU"/>
        </w:rPr>
        <w:br/>
      </w:r>
      <w:r w:rsidRPr="003C7DB9">
        <w:rPr>
          <w:rFonts w:ascii="Courier New" w:eastAsia="Times New Roman" w:hAnsi="Courier New" w:cs="Courier New"/>
          <w:noProof/>
          <w:color w:val="E1EFFF"/>
          <w:sz w:val="20"/>
          <w:szCs w:val="20"/>
          <w:lang w:val="en-US" w:eastAsia="ru-RU"/>
        </w:rPr>
        <w:br/>
      </w:r>
      <w:r w:rsidRPr="003C7DB9">
        <w:rPr>
          <w:rFonts w:ascii="Courier New" w:eastAsia="Times New Roman" w:hAnsi="Courier New" w:cs="Courier New"/>
          <w:i/>
          <w:iCs/>
          <w:noProof/>
          <w:color w:val="0088FF"/>
          <w:sz w:val="20"/>
          <w:szCs w:val="20"/>
          <w:lang w:val="en-US" w:eastAsia="ru-RU"/>
        </w:rPr>
        <w:t xml:space="preserve">// 12. </w:t>
      </w:r>
      <w:r w:rsidRPr="001062D9">
        <w:rPr>
          <w:rFonts w:ascii="Courier New" w:eastAsia="Times New Roman" w:hAnsi="Courier New" w:cs="Courier New"/>
          <w:i/>
          <w:iCs/>
          <w:noProof/>
          <w:color w:val="0088FF"/>
          <w:sz w:val="20"/>
          <w:szCs w:val="20"/>
          <w:lang w:eastAsia="ru-RU"/>
        </w:rPr>
        <w:t xml:space="preserve">Получить данные с таблиц: </w:t>
      </w:r>
      <w:r w:rsidRPr="003C7DB9">
        <w:rPr>
          <w:rFonts w:ascii="Courier New" w:eastAsia="Times New Roman" w:hAnsi="Courier New" w:cs="Courier New"/>
          <w:i/>
          <w:iCs/>
          <w:noProof/>
          <w:color w:val="0088FF"/>
          <w:sz w:val="20"/>
          <w:szCs w:val="20"/>
          <w:lang w:val="en-US" w:eastAsia="ru-RU"/>
        </w:rPr>
        <w:t>teachers</w:t>
      </w:r>
      <w:r w:rsidRPr="001062D9">
        <w:rPr>
          <w:rFonts w:ascii="Courier New" w:eastAsia="Times New Roman" w:hAnsi="Courier New" w:cs="Courier New"/>
          <w:i/>
          <w:iCs/>
          <w:noProof/>
          <w:color w:val="0088FF"/>
          <w:sz w:val="20"/>
          <w:szCs w:val="20"/>
          <w:lang w:eastAsia="ru-RU"/>
        </w:rPr>
        <w:t xml:space="preserve">, </w:t>
      </w:r>
      <w:r w:rsidRPr="003C7DB9">
        <w:rPr>
          <w:rFonts w:ascii="Courier New" w:eastAsia="Times New Roman" w:hAnsi="Courier New" w:cs="Courier New"/>
          <w:i/>
          <w:iCs/>
          <w:noProof/>
          <w:color w:val="0088FF"/>
          <w:sz w:val="20"/>
          <w:szCs w:val="20"/>
          <w:lang w:val="en-US" w:eastAsia="ru-RU"/>
        </w:rPr>
        <w:t>lessons</w:t>
      </w:r>
      <w:r w:rsidRPr="001062D9">
        <w:rPr>
          <w:rFonts w:ascii="Courier New" w:eastAsia="Times New Roman" w:hAnsi="Courier New" w:cs="Courier New"/>
          <w:i/>
          <w:iCs/>
          <w:noProof/>
          <w:color w:val="0088FF"/>
          <w:sz w:val="20"/>
          <w:szCs w:val="20"/>
          <w:lang w:eastAsia="ru-RU"/>
        </w:rPr>
        <w:t xml:space="preserve"> и с их полей </w:t>
      </w:r>
      <w:r w:rsidRPr="003C7DB9">
        <w:rPr>
          <w:rFonts w:ascii="Courier New" w:eastAsia="Times New Roman" w:hAnsi="Courier New" w:cs="Courier New"/>
          <w:i/>
          <w:iCs/>
          <w:noProof/>
          <w:color w:val="0088FF"/>
          <w:sz w:val="20"/>
          <w:szCs w:val="20"/>
          <w:lang w:val="en-US" w:eastAsia="ru-RU"/>
        </w:rPr>
        <w:t>name</w:t>
      </w:r>
      <w:r w:rsidRPr="001062D9">
        <w:rPr>
          <w:rFonts w:ascii="Courier New" w:eastAsia="Times New Roman" w:hAnsi="Courier New" w:cs="Courier New"/>
          <w:i/>
          <w:iCs/>
          <w:noProof/>
          <w:color w:val="0088FF"/>
          <w:sz w:val="20"/>
          <w:szCs w:val="20"/>
          <w:lang w:eastAsia="ru-RU"/>
        </w:rPr>
        <w:t xml:space="preserve">, </w:t>
      </w:r>
      <w:r w:rsidRPr="003C7DB9">
        <w:rPr>
          <w:rFonts w:ascii="Courier New" w:eastAsia="Times New Roman" w:hAnsi="Courier New" w:cs="Courier New"/>
          <w:i/>
          <w:iCs/>
          <w:noProof/>
          <w:color w:val="0088FF"/>
          <w:sz w:val="20"/>
          <w:szCs w:val="20"/>
          <w:lang w:val="en-US" w:eastAsia="ru-RU"/>
        </w:rPr>
        <w:t>addr</w:t>
      </w:r>
      <w:r w:rsidRPr="001062D9">
        <w:rPr>
          <w:rFonts w:ascii="Courier New" w:eastAsia="Times New Roman" w:hAnsi="Courier New" w:cs="Courier New"/>
          <w:i/>
          <w:iCs/>
          <w:noProof/>
          <w:color w:val="0088FF"/>
          <w:sz w:val="20"/>
          <w:szCs w:val="20"/>
          <w:lang w:eastAsia="ru-RU"/>
        </w:rPr>
        <w:t xml:space="preserve"> и </w:t>
      </w:r>
      <w:r w:rsidRPr="003C7DB9">
        <w:rPr>
          <w:rFonts w:ascii="Courier New" w:eastAsia="Times New Roman" w:hAnsi="Courier New" w:cs="Courier New"/>
          <w:i/>
          <w:iCs/>
          <w:noProof/>
          <w:color w:val="0088FF"/>
          <w:sz w:val="20"/>
          <w:szCs w:val="20"/>
          <w:lang w:val="en-US" w:eastAsia="ru-RU"/>
        </w:rPr>
        <w:t>room</w:t>
      </w:r>
      <w:r w:rsidRPr="001062D9">
        <w:rPr>
          <w:rFonts w:ascii="Courier New" w:eastAsia="Times New Roman" w:hAnsi="Courier New" w:cs="Courier New"/>
          <w:i/>
          <w:iCs/>
          <w:noProof/>
          <w:color w:val="0088FF"/>
          <w:sz w:val="20"/>
          <w:szCs w:val="20"/>
          <w:lang w:eastAsia="ru-RU"/>
        </w:rPr>
        <w:t xml:space="preserve">. Но благодаря функции </w:t>
      </w:r>
      <w:r w:rsidRPr="003C7DB9">
        <w:rPr>
          <w:rFonts w:ascii="Courier New" w:eastAsia="Times New Roman" w:hAnsi="Courier New" w:cs="Courier New"/>
          <w:i/>
          <w:iCs/>
          <w:noProof/>
          <w:color w:val="0088FF"/>
          <w:sz w:val="20"/>
          <w:szCs w:val="20"/>
          <w:lang w:val="en-US" w:eastAsia="ru-RU"/>
        </w:rPr>
        <w:t>RIGHT</w:t>
      </w:r>
      <w:r w:rsidRPr="001062D9">
        <w:rPr>
          <w:rFonts w:ascii="Courier New" w:eastAsia="Times New Roman" w:hAnsi="Courier New" w:cs="Courier New"/>
          <w:i/>
          <w:iCs/>
          <w:noProof/>
          <w:color w:val="0088FF"/>
          <w:sz w:val="20"/>
          <w:szCs w:val="20"/>
          <w:lang w:eastAsia="ru-RU"/>
        </w:rPr>
        <w:t xml:space="preserve"> </w:t>
      </w:r>
      <w:r w:rsidRPr="003C7DB9">
        <w:rPr>
          <w:rFonts w:ascii="Courier New" w:eastAsia="Times New Roman" w:hAnsi="Courier New" w:cs="Courier New"/>
          <w:i/>
          <w:iCs/>
          <w:noProof/>
          <w:color w:val="0088FF"/>
          <w:sz w:val="20"/>
          <w:szCs w:val="20"/>
          <w:lang w:val="en-US" w:eastAsia="ru-RU"/>
        </w:rPr>
        <w:t>JOIN</w:t>
      </w:r>
      <w:r w:rsidRPr="001062D9">
        <w:rPr>
          <w:rFonts w:ascii="Courier New" w:eastAsia="Times New Roman" w:hAnsi="Courier New" w:cs="Courier New"/>
          <w:i/>
          <w:iCs/>
          <w:noProof/>
          <w:color w:val="0088FF"/>
          <w:sz w:val="20"/>
          <w:szCs w:val="20"/>
          <w:lang w:eastAsia="ru-RU"/>
        </w:rPr>
        <w:t xml:space="preserve"> выбираем все значения из поля </w:t>
      </w:r>
      <w:r w:rsidRPr="003C7DB9">
        <w:rPr>
          <w:rFonts w:ascii="Courier New" w:eastAsia="Times New Roman" w:hAnsi="Courier New" w:cs="Courier New"/>
          <w:i/>
          <w:iCs/>
          <w:noProof/>
          <w:color w:val="0088FF"/>
          <w:sz w:val="20"/>
          <w:szCs w:val="20"/>
          <w:lang w:val="en-US" w:eastAsia="ru-RU"/>
        </w:rPr>
        <w:t>room</w:t>
      </w:r>
      <w:r w:rsidRPr="001062D9">
        <w:rPr>
          <w:rFonts w:ascii="Courier New" w:eastAsia="Times New Roman" w:hAnsi="Courier New" w:cs="Courier New"/>
          <w:i/>
          <w:iCs/>
          <w:noProof/>
          <w:color w:val="0088FF"/>
          <w:sz w:val="20"/>
          <w:szCs w:val="20"/>
          <w:lang w:eastAsia="ru-RU"/>
        </w:rPr>
        <w:br/>
        <w:t xml:space="preserve">// таблицы </w:t>
      </w:r>
      <w:r w:rsidRPr="003C7DB9">
        <w:rPr>
          <w:rFonts w:ascii="Courier New" w:eastAsia="Times New Roman" w:hAnsi="Courier New" w:cs="Courier New"/>
          <w:i/>
          <w:iCs/>
          <w:noProof/>
          <w:color w:val="0088FF"/>
          <w:sz w:val="20"/>
          <w:szCs w:val="20"/>
          <w:lang w:val="en-US" w:eastAsia="ru-RU"/>
        </w:rPr>
        <w:t>lessons</w:t>
      </w:r>
      <w:r w:rsidRPr="001062D9">
        <w:rPr>
          <w:rFonts w:ascii="Courier New" w:eastAsia="Times New Roman" w:hAnsi="Courier New" w:cs="Courier New"/>
          <w:i/>
          <w:iCs/>
          <w:noProof/>
          <w:color w:val="0088FF"/>
          <w:sz w:val="20"/>
          <w:szCs w:val="20"/>
          <w:lang w:eastAsia="ru-RU"/>
        </w:rPr>
        <w:t xml:space="preserve"> полностью, не смотря на то совпали </w:t>
      </w:r>
      <w:r w:rsidRPr="003C7DB9">
        <w:rPr>
          <w:rFonts w:ascii="Courier New" w:eastAsia="Times New Roman" w:hAnsi="Courier New" w:cs="Courier New"/>
          <w:i/>
          <w:iCs/>
          <w:noProof/>
          <w:color w:val="0088FF"/>
          <w:sz w:val="20"/>
          <w:szCs w:val="20"/>
          <w:lang w:val="en-US" w:eastAsia="ru-RU"/>
        </w:rPr>
        <w:t>id</w:t>
      </w:r>
      <w:r w:rsidRPr="001062D9">
        <w:rPr>
          <w:rFonts w:ascii="Courier New" w:eastAsia="Times New Roman" w:hAnsi="Courier New" w:cs="Courier New"/>
          <w:i/>
          <w:iCs/>
          <w:noProof/>
          <w:color w:val="0088FF"/>
          <w:sz w:val="20"/>
          <w:szCs w:val="20"/>
          <w:lang w:eastAsia="ru-RU"/>
        </w:rPr>
        <w:t xml:space="preserve"> или - нет.</w:t>
      </w:r>
      <w:r w:rsidRPr="001062D9">
        <w:rPr>
          <w:rFonts w:ascii="Courier New" w:eastAsia="Times New Roman" w:hAnsi="Courier New" w:cs="Courier New"/>
          <w:i/>
          <w:iCs/>
          <w:noProof/>
          <w:color w:val="0088FF"/>
          <w:sz w:val="20"/>
          <w:szCs w:val="20"/>
          <w:lang w:eastAsia="ru-RU"/>
        </w:rPr>
        <w:br/>
      </w:r>
      <w:r w:rsidRPr="001062D9">
        <w:rPr>
          <w:rFonts w:ascii="Courier New" w:eastAsia="Times New Roman" w:hAnsi="Courier New" w:cs="Courier New"/>
          <w:i/>
          <w:iCs/>
          <w:noProof/>
          <w:color w:val="0088FF"/>
          <w:sz w:val="20"/>
          <w:szCs w:val="20"/>
          <w:lang w:eastAsia="ru-RU"/>
        </w:rPr>
        <w:br/>
      </w:r>
      <w:r w:rsidRPr="003C7DB9">
        <w:rPr>
          <w:rFonts w:ascii="Courier New" w:eastAsia="Times New Roman" w:hAnsi="Courier New" w:cs="Courier New"/>
          <w:noProof/>
          <w:color w:val="FF80E1"/>
          <w:sz w:val="20"/>
          <w:szCs w:val="20"/>
          <w:lang w:val="en-US" w:eastAsia="ru-RU"/>
        </w:rPr>
        <w:t xml:space="preserve">$result </w:t>
      </w:r>
      <w:r w:rsidRPr="003C7DB9">
        <w:rPr>
          <w:rFonts w:ascii="Courier New" w:eastAsia="Times New Roman" w:hAnsi="Courier New" w:cs="Courier New"/>
          <w:noProof/>
          <w:color w:val="FF9D00"/>
          <w:sz w:val="20"/>
          <w:szCs w:val="20"/>
          <w:lang w:val="en-US" w:eastAsia="ru-RU"/>
        </w:rPr>
        <w:t xml:space="preserve">= </w:t>
      </w:r>
      <w:r w:rsidRPr="003C7DB9">
        <w:rPr>
          <w:rFonts w:ascii="Courier New" w:eastAsia="Times New Roman" w:hAnsi="Courier New" w:cs="Courier New"/>
          <w:noProof/>
          <w:color w:val="80FFBB"/>
          <w:sz w:val="20"/>
          <w:szCs w:val="20"/>
          <w:lang w:val="en-US" w:eastAsia="ru-RU"/>
        </w:rPr>
        <w:t>mysqli_query</w:t>
      </w:r>
      <w:r w:rsidRPr="003C7DB9">
        <w:rPr>
          <w:rFonts w:ascii="Courier New" w:eastAsia="Times New Roman" w:hAnsi="Courier New" w:cs="Courier New"/>
          <w:noProof/>
          <w:color w:val="E1EFFF"/>
          <w:sz w:val="20"/>
          <w:szCs w:val="20"/>
          <w:lang w:val="en-US" w:eastAsia="ru-RU"/>
        </w:rPr>
        <w:t xml:space="preserve">( </w:t>
      </w:r>
      <w:r w:rsidRPr="003C7DB9">
        <w:rPr>
          <w:rFonts w:ascii="Courier New" w:eastAsia="Times New Roman" w:hAnsi="Courier New" w:cs="Courier New"/>
          <w:noProof/>
          <w:color w:val="FF80E1"/>
          <w:sz w:val="20"/>
          <w:szCs w:val="20"/>
          <w:lang w:val="en-US" w:eastAsia="ru-RU"/>
        </w:rPr>
        <w:t>$link</w:t>
      </w:r>
      <w:r w:rsidRPr="003C7DB9">
        <w:rPr>
          <w:rFonts w:ascii="Courier New" w:eastAsia="Times New Roman" w:hAnsi="Courier New" w:cs="Courier New"/>
          <w:noProof/>
          <w:color w:val="E1EFFF"/>
          <w:sz w:val="20"/>
          <w:szCs w:val="20"/>
          <w:lang w:val="en-US" w:eastAsia="ru-RU"/>
        </w:rPr>
        <w:t xml:space="preserve">, </w:t>
      </w:r>
      <w:r w:rsidRPr="003C7DB9">
        <w:rPr>
          <w:rFonts w:ascii="Courier New" w:eastAsia="Times New Roman" w:hAnsi="Courier New" w:cs="Courier New"/>
          <w:noProof/>
          <w:color w:val="3AD900"/>
          <w:sz w:val="20"/>
          <w:szCs w:val="20"/>
          <w:lang w:val="en-US" w:eastAsia="ru-RU"/>
        </w:rPr>
        <w:t xml:space="preserve">'SELECT teachers.name, teachers. addr, lessons.room </w:t>
      </w:r>
      <w:r w:rsidRPr="003C7DB9">
        <w:rPr>
          <w:rFonts w:ascii="Courier New" w:eastAsia="Times New Roman" w:hAnsi="Courier New" w:cs="Courier New"/>
          <w:noProof/>
          <w:color w:val="3AD900"/>
          <w:sz w:val="20"/>
          <w:szCs w:val="20"/>
          <w:lang w:val="en-US" w:eastAsia="ru-RU"/>
        </w:rPr>
        <w:br/>
        <w:t>FROM teachers</w:t>
      </w:r>
      <w:r w:rsidRPr="003C7DB9">
        <w:rPr>
          <w:rFonts w:ascii="Courier New" w:eastAsia="Times New Roman" w:hAnsi="Courier New" w:cs="Courier New"/>
          <w:noProof/>
          <w:color w:val="3AD900"/>
          <w:sz w:val="20"/>
          <w:szCs w:val="20"/>
          <w:lang w:val="en-US" w:eastAsia="ru-RU"/>
        </w:rPr>
        <w:br/>
        <w:t>RIGHT JOIN lessons ON teachers.id = lessons.teacher'</w:t>
      </w:r>
      <w:r w:rsidRPr="003C7DB9">
        <w:rPr>
          <w:rFonts w:ascii="Courier New" w:eastAsia="Times New Roman" w:hAnsi="Courier New" w:cs="Courier New"/>
          <w:noProof/>
          <w:color w:val="E1EFFF"/>
          <w:sz w:val="20"/>
          <w:szCs w:val="20"/>
          <w:lang w:val="en-US" w:eastAsia="ru-RU"/>
        </w:rPr>
        <w:t>);</w:t>
      </w:r>
    </w:p>
    <w:p w:rsidR="0055785D" w:rsidRPr="003C7DB9" w:rsidRDefault="0055785D" w:rsidP="00AE7FF5">
      <w:pPr>
        <w:shd w:val="clear" w:color="auto" w:fill="F7F7F7"/>
        <w:spacing w:line="240" w:lineRule="auto"/>
        <w:rPr>
          <w:rFonts w:cstheme="minorHAnsi"/>
          <w:noProof/>
          <w:color w:val="000000"/>
          <w:sz w:val="24"/>
          <w:szCs w:val="24"/>
          <w:lang w:val="en-US"/>
        </w:rPr>
      </w:pPr>
    </w:p>
    <w:p w:rsidR="00AE7FF5" w:rsidRPr="001062D9" w:rsidRDefault="00AE7FF5" w:rsidP="00AE7FF5">
      <w:pPr>
        <w:shd w:val="clear" w:color="auto" w:fill="F7F7F7"/>
        <w:spacing w:line="255" w:lineRule="atLeast"/>
        <w:rPr>
          <w:rFonts w:cstheme="minorHAnsi"/>
          <w:b/>
          <w:noProof/>
          <w:color w:val="E36C0A" w:themeColor="accent6" w:themeShade="BF"/>
          <w:sz w:val="24"/>
          <w:szCs w:val="24"/>
        </w:rPr>
      </w:pPr>
      <w:r w:rsidRPr="001062D9">
        <w:rPr>
          <w:rFonts w:cstheme="minorHAnsi"/>
          <w:b/>
          <w:noProof/>
          <w:color w:val="E36C0A" w:themeColor="accent6" w:themeShade="BF"/>
          <w:sz w:val="24"/>
          <w:szCs w:val="24"/>
        </w:rPr>
        <w:t xml:space="preserve">А вот таким макаром я считал </w:t>
      </w:r>
      <w:r w:rsidR="00675668" w:rsidRPr="001062D9">
        <w:rPr>
          <w:rFonts w:cstheme="minorHAnsi"/>
          <w:b/>
          <w:noProof/>
          <w:color w:val="E36C0A" w:themeColor="accent6" w:themeShade="BF"/>
          <w:sz w:val="24"/>
          <w:szCs w:val="24"/>
        </w:rPr>
        <w:t xml:space="preserve">все </w:t>
      </w:r>
      <w:r w:rsidRPr="001062D9">
        <w:rPr>
          <w:rFonts w:cstheme="minorHAnsi"/>
          <w:b/>
          <w:noProof/>
          <w:color w:val="E36C0A" w:themeColor="accent6" w:themeShade="BF"/>
          <w:sz w:val="24"/>
          <w:szCs w:val="24"/>
        </w:rPr>
        <w:t>данные из БД в массив $</w:t>
      </w:r>
      <w:r w:rsidRPr="003C7DB9">
        <w:rPr>
          <w:rFonts w:cstheme="minorHAnsi"/>
          <w:b/>
          <w:noProof/>
          <w:color w:val="E36C0A" w:themeColor="accent6" w:themeShade="BF"/>
          <w:sz w:val="24"/>
          <w:szCs w:val="24"/>
          <w:lang w:val="en-US"/>
        </w:rPr>
        <w:t>rows</w:t>
      </w:r>
      <w:r w:rsidRPr="001062D9">
        <w:rPr>
          <w:rFonts w:cstheme="minorHAnsi"/>
          <w:b/>
          <w:noProof/>
          <w:color w:val="E36C0A" w:themeColor="accent6" w:themeShade="BF"/>
          <w:sz w:val="24"/>
          <w:szCs w:val="24"/>
        </w:rPr>
        <w:t xml:space="preserve"> и вывел на экран в виде таблицы:</w:t>
      </w:r>
    </w:p>
    <w:p w:rsidR="00AE7FF5" w:rsidRPr="003C7DB9" w:rsidRDefault="00AE7FF5" w:rsidP="00AE7FF5">
      <w:pPr>
        <w:shd w:val="clear" w:color="auto" w:fill="F7F7F7"/>
        <w:spacing w:line="255" w:lineRule="atLeast"/>
        <w:rPr>
          <w:rFonts w:cstheme="minorHAnsi"/>
          <w:b/>
          <w:noProof/>
          <w:color w:val="000000" w:themeColor="text1"/>
          <w:sz w:val="24"/>
          <w:szCs w:val="24"/>
          <w:lang w:val="en-US"/>
        </w:rPr>
      </w:pPr>
      <w:r w:rsidRPr="003C7DB9">
        <w:rPr>
          <w:rFonts w:cstheme="minorHAnsi"/>
          <w:b/>
          <w:noProof/>
          <w:color w:val="000000" w:themeColor="text1"/>
          <w:sz w:val="24"/>
          <w:szCs w:val="24"/>
          <w:lang w:val="en-US"/>
        </w:rPr>
        <w:t>$result = mysqli_query($connection, 'SELECT * FROM combinations');</w:t>
      </w:r>
    </w:p>
    <w:p w:rsidR="00AE7FF5" w:rsidRPr="003C7DB9" w:rsidRDefault="00AE7FF5" w:rsidP="00AE7FF5">
      <w:pPr>
        <w:shd w:val="clear" w:color="auto" w:fill="F7F7F7"/>
        <w:spacing w:line="255" w:lineRule="atLeast"/>
        <w:rPr>
          <w:rFonts w:cstheme="minorHAnsi"/>
          <w:b/>
          <w:noProof/>
          <w:color w:val="000000" w:themeColor="text1"/>
          <w:sz w:val="24"/>
          <w:szCs w:val="24"/>
          <w:lang w:val="en-US"/>
        </w:rPr>
      </w:pPr>
      <w:r w:rsidRPr="003C7DB9">
        <w:rPr>
          <w:rFonts w:cstheme="minorHAnsi"/>
          <w:b/>
          <w:noProof/>
          <w:color w:val="000000" w:themeColor="text1"/>
          <w:sz w:val="24"/>
          <w:szCs w:val="24"/>
          <w:lang w:val="en-US"/>
        </w:rPr>
        <w:t>$rows = mysqli_fetch_all($result, MYSQLI_ASSOC);</w:t>
      </w:r>
    </w:p>
    <w:p w:rsidR="00AE7FF5" w:rsidRPr="003C7DB9" w:rsidRDefault="00AE7FF5" w:rsidP="00AE7FF5">
      <w:pPr>
        <w:shd w:val="clear" w:color="auto" w:fill="F7F7F7"/>
        <w:spacing w:line="255" w:lineRule="atLeast"/>
        <w:rPr>
          <w:rFonts w:cstheme="minorHAnsi"/>
          <w:b/>
          <w:noProof/>
          <w:color w:val="000000" w:themeColor="text1"/>
          <w:sz w:val="24"/>
          <w:szCs w:val="24"/>
          <w:lang w:val="en-US"/>
        </w:rPr>
      </w:pPr>
      <w:r w:rsidRPr="003C7DB9">
        <w:rPr>
          <w:rFonts w:cstheme="minorHAnsi"/>
          <w:b/>
          <w:noProof/>
          <w:color w:val="000000" w:themeColor="text1"/>
          <w:sz w:val="24"/>
          <w:szCs w:val="24"/>
          <w:lang w:val="en-US"/>
        </w:rPr>
        <w:t>echo "&lt;table&gt;";</w:t>
      </w:r>
    </w:p>
    <w:p w:rsidR="00AE7FF5" w:rsidRPr="003C7DB9" w:rsidRDefault="00AE7FF5" w:rsidP="00AE7FF5">
      <w:pPr>
        <w:shd w:val="clear" w:color="auto" w:fill="F7F7F7"/>
        <w:spacing w:line="255" w:lineRule="atLeast"/>
        <w:rPr>
          <w:rFonts w:cstheme="minorHAnsi"/>
          <w:b/>
          <w:noProof/>
          <w:color w:val="000000" w:themeColor="text1"/>
          <w:sz w:val="24"/>
          <w:szCs w:val="24"/>
          <w:lang w:val="en-US"/>
        </w:rPr>
      </w:pPr>
      <w:r w:rsidRPr="003C7DB9">
        <w:rPr>
          <w:rFonts w:cstheme="minorHAnsi"/>
          <w:b/>
          <w:noProof/>
          <w:color w:val="000000" w:themeColor="text1"/>
          <w:sz w:val="24"/>
          <w:szCs w:val="24"/>
          <w:lang w:val="en-US"/>
        </w:rPr>
        <w:t>foreach ($rows as $key =&gt; $value){</w:t>
      </w:r>
    </w:p>
    <w:p w:rsidR="00AE7FF5" w:rsidRPr="003C7DB9" w:rsidRDefault="00AE7FF5" w:rsidP="00AE7FF5">
      <w:pPr>
        <w:shd w:val="clear" w:color="auto" w:fill="F7F7F7"/>
        <w:spacing w:line="255" w:lineRule="atLeast"/>
        <w:rPr>
          <w:rFonts w:cstheme="minorHAnsi"/>
          <w:b/>
          <w:noProof/>
          <w:color w:val="000000" w:themeColor="text1"/>
          <w:sz w:val="24"/>
          <w:szCs w:val="24"/>
          <w:lang w:val="en-US"/>
        </w:rPr>
      </w:pPr>
      <w:r w:rsidRPr="003C7DB9">
        <w:rPr>
          <w:rFonts w:cstheme="minorHAnsi"/>
          <w:b/>
          <w:noProof/>
          <w:color w:val="000000" w:themeColor="text1"/>
          <w:sz w:val="24"/>
          <w:szCs w:val="24"/>
          <w:lang w:val="en-US"/>
        </w:rPr>
        <w:t xml:space="preserve">    echo "&lt;tr&gt;";</w:t>
      </w:r>
    </w:p>
    <w:p w:rsidR="00AE7FF5" w:rsidRPr="003C7DB9" w:rsidRDefault="00AE7FF5" w:rsidP="00AE7FF5">
      <w:pPr>
        <w:shd w:val="clear" w:color="auto" w:fill="F7F7F7"/>
        <w:spacing w:line="255" w:lineRule="atLeast"/>
        <w:rPr>
          <w:rFonts w:cstheme="minorHAnsi"/>
          <w:b/>
          <w:noProof/>
          <w:color w:val="000000" w:themeColor="text1"/>
          <w:sz w:val="24"/>
          <w:szCs w:val="24"/>
          <w:lang w:val="en-US"/>
        </w:rPr>
      </w:pPr>
      <w:r w:rsidRPr="003C7DB9">
        <w:rPr>
          <w:rFonts w:cstheme="minorHAnsi"/>
          <w:b/>
          <w:noProof/>
          <w:color w:val="000000" w:themeColor="text1"/>
          <w:sz w:val="24"/>
          <w:szCs w:val="24"/>
          <w:lang w:val="en-US"/>
        </w:rPr>
        <w:t xml:space="preserve">    foreach ( $value as $columnName =&gt; $columnValue ){</w:t>
      </w:r>
    </w:p>
    <w:p w:rsidR="00AE7FF5" w:rsidRPr="003C7DB9" w:rsidRDefault="00AE7FF5" w:rsidP="00AE7FF5">
      <w:pPr>
        <w:shd w:val="clear" w:color="auto" w:fill="F7F7F7"/>
        <w:spacing w:line="255" w:lineRule="atLeast"/>
        <w:rPr>
          <w:rFonts w:cstheme="minorHAnsi"/>
          <w:b/>
          <w:noProof/>
          <w:color w:val="000000" w:themeColor="text1"/>
          <w:sz w:val="24"/>
          <w:szCs w:val="24"/>
          <w:lang w:val="en-US"/>
        </w:rPr>
      </w:pPr>
    </w:p>
    <w:p w:rsidR="00AE7FF5" w:rsidRPr="003C7DB9" w:rsidRDefault="00AE7FF5" w:rsidP="00AE7FF5">
      <w:pPr>
        <w:shd w:val="clear" w:color="auto" w:fill="F7F7F7"/>
        <w:spacing w:line="255" w:lineRule="atLeast"/>
        <w:rPr>
          <w:rFonts w:cstheme="minorHAnsi"/>
          <w:b/>
          <w:noProof/>
          <w:color w:val="000000" w:themeColor="text1"/>
          <w:sz w:val="24"/>
          <w:szCs w:val="24"/>
          <w:lang w:val="en-US"/>
        </w:rPr>
      </w:pPr>
      <w:r w:rsidRPr="003C7DB9">
        <w:rPr>
          <w:rFonts w:cstheme="minorHAnsi"/>
          <w:b/>
          <w:noProof/>
          <w:color w:val="000000" w:themeColor="text1"/>
          <w:sz w:val="24"/>
          <w:szCs w:val="24"/>
          <w:lang w:val="en-US"/>
        </w:rPr>
        <w:t xml:space="preserve">        echo "&lt;td&gt;"</w:t>
      </w:r>
      <w:r w:rsidR="00827FC8" w:rsidRPr="003C7DB9">
        <w:rPr>
          <w:rFonts w:cstheme="minorHAnsi"/>
          <w:b/>
          <w:noProof/>
          <w:color w:val="000000" w:themeColor="text1"/>
          <w:sz w:val="24"/>
          <w:szCs w:val="24"/>
          <w:lang w:val="en-US"/>
        </w:rPr>
        <w:t xml:space="preserve"> </w:t>
      </w:r>
      <w:r w:rsidRPr="003C7DB9">
        <w:rPr>
          <w:rFonts w:cstheme="minorHAnsi"/>
          <w:b/>
          <w:noProof/>
          <w:color w:val="000000" w:themeColor="text1"/>
          <w:sz w:val="24"/>
          <w:szCs w:val="24"/>
          <w:lang w:val="en-US"/>
        </w:rPr>
        <w:t>.</w:t>
      </w:r>
      <w:r w:rsidR="00827FC8" w:rsidRPr="003C7DB9">
        <w:rPr>
          <w:rFonts w:cstheme="minorHAnsi"/>
          <w:b/>
          <w:noProof/>
          <w:color w:val="000000" w:themeColor="text1"/>
          <w:sz w:val="24"/>
          <w:szCs w:val="24"/>
          <w:lang w:val="en-US"/>
        </w:rPr>
        <w:t xml:space="preserve"> </w:t>
      </w:r>
      <w:r w:rsidRPr="003C7DB9">
        <w:rPr>
          <w:rFonts w:cstheme="minorHAnsi"/>
          <w:b/>
          <w:noProof/>
          <w:color w:val="000000" w:themeColor="text1"/>
          <w:sz w:val="24"/>
          <w:szCs w:val="24"/>
          <w:lang w:val="en-US"/>
        </w:rPr>
        <w:t>$columnValue</w:t>
      </w:r>
      <w:r w:rsidR="00827FC8" w:rsidRPr="003C7DB9">
        <w:rPr>
          <w:rFonts w:cstheme="minorHAnsi"/>
          <w:b/>
          <w:noProof/>
          <w:color w:val="000000" w:themeColor="text1"/>
          <w:sz w:val="24"/>
          <w:szCs w:val="24"/>
          <w:lang w:val="en-US"/>
        </w:rPr>
        <w:t xml:space="preserve"> </w:t>
      </w:r>
      <w:r w:rsidRPr="003C7DB9">
        <w:rPr>
          <w:rFonts w:cstheme="minorHAnsi"/>
          <w:b/>
          <w:noProof/>
          <w:color w:val="000000" w:themeColor="text1"/>
          <w:sz w:val="24"/>
          <w:szCs w:val="24"/>
          <w:lang w:val="en-US"/>
        </w:rPr>
        <w:t>.</w:t>
      </w:r>
      <w:r w:rsidR="00827FC8" w:rsidRPr="003C7DB9">
        <w:rPr>
          <w:rFonts w:cstheme="minorHAnsi"/>
          <w:b/>
          <w:noProof/>
          <w:color w:val="000000" w:themeColor="text1"/>
          <w:sz w:val="24"/>
          <w:szCs w:val="24"/>
          <w:lang w:val="en-US"/>
        </w:rPr>
        <w:t xml:space="preserve"> </w:t>
      </w:r>
      <w:r w:rsidRPr="003C7DB9">
        <w:rPr>
          <w:rFonts w:cstheme="minorHAnsi"/>
          <w:b/>
          <w:noProof/>
          <w:color w:val="000000" w:themeColor="text1"/>
          <w:sz w:val="24"/>
          <w:szCs w:val="24"/>
          <w:lang w:val="en-US"/>
        </w:rPr>
        <w:t>"&lt;/td&gt;";</w:t>
      </w:r>
    </w:p>
    <w:p w:rsidR="00AE7FF5" w:rsidRPr="003C7DB9" w:rsidRDefault="00AE7FF5" w:rsidP="00AE7FF5">
      <w:pPr>
        <w:shd w:val="clear" w:color="auto" w:fill="F7F7F7"/>
        <w:spacing w:line="255" w:lineRule="atLeast"/>
        <w:rPr>
          <w:rFonts w:cstheme="minorHAnsi"/>
          <w:b/>
          <w:noProof/>
          <w:color w:val="000000" w:themeColor="text1"/>
          <w:sz w:val="24"/>
          <w:szCs w:val="24"/>
          <w:lang w:val="en-US"/>
        </w:rPr>
      </w:pPr>
      <w:r w:rsidRPr="003C7DB9">
        <w:rPr>
          <w:rFonts w:cstheme="minorHAnsi"/>
          <w:b/>
          <w:noProof/>
          <w:color w:val="000000" w:themeColor="text1"/>
          <w:sz w:val="24"/>
          <w:szCs w:val="24"/>
          <w:lang w:val="en-US"/>
        </w:rPr>
        <w:t xml:space="preserve">    }</w:t>
      </w:r>
    </w:p>
    <w:p w:rsidR="00AE7FF5" w:rsidRPr="003C7DB9" w:rsidRDefault="00AE7FF5" w:rsidP="00AE7FF5">
      <w:pPr>
        <w:shd w:val="clear" w:color="auto" w:fill="F7F7F7"/>
        <w:spacing w:line="255" w:lineRule="atLeast"/>
        <w:rPr>
          <w:rFonts w:cstheme="minorHAnsi"/>
          <w:b/>
          <w:noProof/>
          <w:color w:val="000000" w:themeColor="text1"/>
          <w:sz w:val="24"/>
          <w:szCs w:val="24"/>
          <w:lang w:val="en-US"/>
        </w:rPr>
      </w:pPr>
      <w:r w:rsidRPr="003C7DB9">
        <w:rPr>
          <w:rFonts w:cstheme="minorHAnsi"/>
          <w:b/>
          <w:noProof/>
          <w:color w:val="000000" w:themeColor="text1"/>
          <w:sz w:val="24"/>
          <w:szCs w:val="24"/>
          <w:lang w:val="en-US"/>
        </w:rPr>
        <w:t xml:space="preserve">    echo "&lt;/tr&gt;";</w:t>
      </w:r>
    </w:p>
    <w:p w:rsidR="00AE7FF5" w:rsidRPr="003C7DB9" w:rsidRDefault="00AE7FF5" w:rsidP="00AE7FF5">
      <w:pPr>
        <w:shd w:val="clear" w:color="auto" w:fill="F7F7F7"/>
        <w:spacing w:line="255" w:lineRule="atLeast"/>
        <w:rPr>
          <w:rFonts w:cstheme="minorHAnsi"/>
          <w:b/>
          <w:noProof/>
          <w:color w:val="000000" w:themeColor="text1"/>
          <w:sz w:val="24"/>
          <w:szCs w:val="24"/>
          <w:lang w:val="en-US"/>
        </w:rPr>
      </w:pPr>
      <w:r w:rsidRPr="003C7DB9">
        <w:rPr>
          <w:rFonts w:cstheme="minorHAnsi"/>
          <w:b/>
          <w:noProof/>
          <w:color w:val="000000" w:themeColor="text1"/>
          <w:sz w:val="24"/>
          <w:szCs w:val="24"/>
          <w:lang w:val="en-US"/>
        </w:rPr>
        <w:t>}</w:t>
      </w:r>
    </w:p>
    <w:p w:rsidR="00AE7FF5" w:rsidRPr="003C7DB9" w:rsidRDefault="00AE7FF5" w:rsidP="00AE7FF5">
      <w:pPr>
        <w:shd w:val="clear" w:color="auto" w:fill="F7F7F7"/>
        <w:spacing w:line="255" w:lineRule="atLeast"/>
        <w:rPr>
          <w:rFonts w:cstheme="minorHAnsi"/>
          <w:b/>
          <w:noProof/>
          <w:color w:val="000000" w:themeColor="text1"/>
          <w:sz w:val="24"/>
          <w:szCs w:val="24"/>
          <w:lang w:val="en-US"/>
        </w:rPr>
      </w:pPr>
      <w:r w:rsidRPr="003C7DB9">
        <w:rPr>
          <w:rFonts w:cstheme="minorHAnsi"/>
          <w:b/>
          <w:noProof/>
          <w:color w:val="000000" w:themeColor="text1"/>
          <w:sz w:val="24"/>
          <w:szCs w:val="24"/>
          <w:lang w:val="en-US"/>
        </w:rPr>
        <w:t>echo "&lt;/table&gt;";</w:t>
      </w:r>
    </w:p>
    <w:p w:rsidR="00AE7FF5" w:rsidRPr="003C7DB9" w:rsidRDefault="00AE7FF5" w:rsidP="00AE7FF5">
      <w:pPr>
        <w:shd w:val="clear" w:color="auto" w:fill="F7F7F7"/>
        <w:spacing w:line="255" w:lineRule="atLeast"/>
        <w:rPr>
          <w:rFonts w:cstheme="minorHAnsi"/>
          <w:b/>
          <w:noProof/>
          <w:color w:val="000000" w:themeColor="text1"/>
          <w:sz w:val="24"/>
          <w:szCs w:val="24"/>
          <w:lang w:val="en-US"/>
        </w:rPr>
      </w:pPr>
      <w:r w:rsidRPr="003C7DB9">
        <w:rPr>
          <w:rFonts w:cstheme="minorHAnsi"/>
          <w:b/>
          <w:noProof/>
          <w:color w:val="000000" w:themeColor="text1"/>
          <w:sz w:val="24"/>
          <w:szCs w:val="24"/>
          <w:lang w:val="en-US"/>
        </w:rPr>
        <w:t>mysqli_close($connection);</w:t>
      </w:r>
    </w:p>
    <w:p w:rsidR="00675668" w:rsidRPr="003C7DB9" w:rsidRDefault="00675668" w:rsidP="00AE7FF5">
      <w:pPr>
        <w:shd w:val="clear" w:color="auto" w:fill="F7F7F7"/>
        <w:spacing w:line="255" w:lineRule="atLeast"/>
        <w:rPr>
          <w:rFonts w:cstheme="minorHAnsi"/>
          <w:b/>
          <w:noProof/>
          <w:color w:val="E36C0A" w:themeColor="accent6" w:themeShade="BF"/>
          <w:sz w:val="24"/>
          <w:szCs w:val="24"/>
          <w:lang w:val="en-US"/>
        </w:rPr>
      </w:pPr>
    </w:p>
    <w:p w:rsidR="00354F33" w:rsidRPr="003C7DB9" w:rsidRDefault="00354F33" w:rsidP="00AE7FF5">
      <w:pPr>
        <w:shd w:val="clear" w:color="auto" w:fill="F7F7F7"/>
        <w:spacing w:line="255" w:lineRule="atLeast"/>
        <w:rPr>
          <w:rFonts w:cstheme="minorHAnsi"/>
          <w:b/>
          <w:noProof/>
          <w:color w:val="E36C0A" w:themeColor="accent6" w:themeShade="BF"/>
          <w:sz w:val="24"/>
          <w:szCs w:val="24"/>
          <w:lang w:val="en-US"/>
        </w:rPr>
      </w:pPr>
    </w:p>
    <w:p w:rsidR="00354F33" w:rsidRPr="001062D9" w:rsidRDefault="00354F33" w:rsidP="00AE7FF5">
      <w:pPr>
        <w:shd w:val="clear" w:color="auto" w:fill="F7F7F7"/>
        <w:spacing w:line="255" w:lineRule="atLeast"/>
        <w:rPr>
          <w:rFonts w:cstheme="minorHAnsi"/>
          <w:b/>
          <w:noProof/>
          <w:color w:val="E36C0A" w:themeColor="accent6" w:themeShade="BF"/>
          <w:sz w:val="24"/>
          <w:szCs w:val="24"/>
        </w:rPr>
      </w:pPr>
      <w:r w:rsidRPr="001062D9">
        <w:rPr>
          <w:rFonts w:cstheme="minorHAnsi"/>
          <w:b/>
          <w:noProof/>
          <w:color w:val="E36C0A" w:themeColor="accent6" w:themeShade="BF"/>
          <w:sz w:val="24"/>
          <w:szCs w:val="24"/>
        </w:rPr>
        <w:t>Пример синтаксиса. ‘</w:t>
      </w:r>
      <w:r w:rsidRPr="003C7DB9">
        <w:rPr>
          <w:rFonts w:cstheme="minorHAnsi"/>
          <w:b/>
          <w:noProof/>
          <w:color w:val="E36C0A" w:themeColor="accent6" w:themeShade="BF"/>
          <w:sz w:val="24"/>
          <w:szCs w:val="24"/>
          <w:lang w:val="en-US"/>
        </w:rPr>
        <w:t>SELECT</w:t>
      </w:r>
      <w:r w:rsidRPr="001062D9">
        <w:rPr>
          <w:rFonts w:cstheme="minorHAnsi"/>
          <w:b/>
          <w:noProof/>
          <w:color w:val="E36C0A" w:themeColor="accent6" w:themeShade="BF"/>
          <w:sz w:val="24"/>
          <w:szCs w:val="24"/>
        </w:rPr>
        <w:t>’ обязательно берем в апострофы, а данные</w:t>
      </w:r>
      <w:r w:rsidR="000B2376" w:rsidRPr="001062D9">
        <w:rPr>
          <w:rFonts w:cstheme="minorHAnsi"/>
          <w:b/>
          <w:noProof/>
          <w:color w:val="E36C0A" w:themeColor="accent6" w:themeShade="BF"/>
          <w:sz w:val="24"/>
          <w:szCs w:val="24"/>
        </w:rPr>
        <w:t xml:space="preserve"> </w:t>
      </w:r>
      <w:r w:rsidRPr="001062D9">
        <w:rPr>
          <w:rFonts w:cstheme="minorHAnsi"/>
          <w:b/>
          <w:noProof/>
          <w:color w:val="E36C0A" w:themeColor="accent6" w:themeShade="BF"/>
          <w:sz w:val="24"/>
          <w:szCs w:val="24"/>
        </w:rPr>
        <w:t>в ней - в кавычки “</w:t>
      </w:r>
      <w:r w:rsidRPr="001062D9">
        <w:rPr>
          <w:rFonts w:eastAsia="Times New Roman" w:cstheme="minorHAnsi"/>
          <w:b/>
          <w:noProof/>
          <w:color w:val="3AD900"/>
          <w:sz w:val="24"/>
          <w:szCs w:val="24"/>
          <w:lang w:eastAsia="ru-RU"/>
        </w:rPr>
        <w:t>Сидоров Сидор Сидорович</w:t>
      </w:r>
      <w:r w:rsidRPr="001062D9">
        <w:rPr>
          <w:rFonts w:cstheme="minorHAnsi"/>
          <w:b/>
          <w:noProof/>
          <w:color w:val="E36C0A" w:themeColor="accent6" w:themeShade="BF"/>
          <w:sz w:val="24"/>
          <w:szCs w:val="24"/>
        </w:rPr>
        <w:t xml:space="preserve">”  </w:t>
      </w:r>
    </w:p>
    <w:p w:rsidR="00354F33" w:rsidRPr="003C7DB9" w:rsidRDefault="00354F33" w:rsidP="00354F33">
      <w:pPr>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FFFFFF"/>
          <w:sz w:val="20"/>
          <w:szCs w:val="20"/>
          <w:lang w:val="en-US" w:eastAsia="ru-RU"/>
        </w:rPr>
      </w:pPr>
      <w:r w:rsidRPr="003C7DB9">
        <w:rPr>
          <w:rFonts w:ascii="Courier New" w:eastAsia="Times New Roman" w:hAnsi="Courier New" w:cs="Courier New"/>
          <w:noProof/>
          <w:color w:val="FF80E1"/>
          <w:sz w:val="20"/>
          <w:szCs w:val="20"/>
          <w:lang w:val="en-US" w:eastAsia="ru-RU"/>
        </w:rPr>
        <w:t xml:space="preserve">$result </w:t>
      </w:r>
      <w:r w:rsidRPr="003C7DB9">
        <w:rPr>
          <w:rFonts w:ascii="Courier New" w:eastAsia="Times New Roman" w:hAnsi="Courier New" w:cs="Courier New"/>
          <w:noProof/>
          <w:color w:val="FF9D00"/>
          <w:sz w:val="20"/>
          <w:szCs w:val="20"/>
          <w:lang w:val="en-US" w:eastAsia="ru-RU"/>
        </w:rPr>
        <w:t xml:space="preserve">= </w:t>
      </w:r>
      <w:r w:rsidRPr="003C7DB9">
        <w:rPr>
          <w:rFonts w:ascii="Courier New" w:eastAsia="Times New Roman" w:hAnsi="Courier New" w:cs="Courier New"/>
          <w:noProof/>
          <w:color w:val="80FFBB"/>
          <w:sz w:val="20"/>
          <w:szCs w:val="20"/>
          <w:lang w:val="en-US" w:eastAsia="ru-RU"/>
        </w:rPr>
        <w:t>mysqli_query</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FF80E1"/>
          <w:sz w:val="20"/>
          <w:szCs w:val="20"/>
          <w:lang w:val="en-US" w:eastAsia="ru-RU"/>
        </w:rPr>
        <w:t>$link</w:t>
      </w:r>
      <w:r w:rsidRPr="003C7DB9">
        <w:rPr>
          <w:rFonts w:ascii="Courier New" w:eastAsia="Times New Roman" w:hAnsi="Courier New" w:cs="Courier New"/>
          <w:noProof/>
          <w:color w:val="E1EFFF"/>
          <w:sz w:val="20"/>
          <w:szCs w:val="20"/>
          <w:lang w:val="en-US" w:eastAsia="ru-RU"/>
        </w:rPr>
        <w:t xml:space="preserve">, </w:t>
      </w:r>
      <w:r w:rsidRPr="003C7DB9">
        <w:rPr>
          <w:rFonts w:ascii="Courier New" w:eastAsia="Times New Roman" w:hAnsi="Courier New" w:cs="Courier New"/>
          <w:noProof/>
          <w:color w:val="3AD900"/>
          <w:sz w:val="20"/>
          <w:szCs w:val="20"/>
          <w:lang w:val="en-US" w:eastAsia="ru-RU"/>
        </w:rPr>
        <w:t xml:space="preserve">'SELECT </w:t>
      </w:r>
      <w:r w:rsidRPr="003C7DB9">
        <w:rPr>
          <w:rFonts w:ascii="Courier New" w:eastAsia="Times New Roman" w:hAnsi="Courier New" w:cs="Courier New"/>
          <w:noProof/>
          <w:color w:val="FFC66D"/>
          <w:sz w:val="20"/>
          <w:szCs w:val="20"/>
          <w:lang w:val="en-US" w:eastAsia="ru-RU"/>
        </w:rPr>
        <w:t>*</w:t>
      </w:r>
      <w:r w:rsidRPr="003C7DB9">
        <w:rPr>
          <w:rFonts w:ascii="Courier New" w:eastAsia="Times New Roman" w:hAnsi="Courier New" w:cs="Courier New"/>
          <w:noProof/>
          <w:color w:val="3AD900"/>
          <w:sz w:val="20"/>
          <w:szCs w:val="20"/>
          <w:lang w:val="en-US" w:eastAsia="ru-RU"/>
        </w:rPr>
        <w:t xml:space="preserve"> FROM teachers WHERE name = "Сидоров Сидор Сидорович"'</w:t>
      </w:r>
      <w:r w:rsidRPr="003C7DB9">
        <w:rPr>
          <w:rFonts w:ascii="Courier New" w:eastAsia="Times New Roman" w:hAnsi="Courier New" w:cs="Courier New"/>
          <w:noProof/>
          <w:color w:val="E1EFFF"/>
          <w:sz w:val="20"/>
          <w:szCs w:val="20"/>
          <w:lang w:val="en-US" w:eastAsia="ru-RU"/>
        </w:rPr>
        <w:t>);</w:t>
      </w:r>
    </w:p>
    <w:p w:rsidR="00354F33" w:rsidRPr="003C7DB9" w:rsidRDefault="00354F33" w:rsidP="00AE7FF5">
      <w:pPr>
        <w:shd w:val="clear" w:color="auto" w:fill="F7F7F7"/>
        <w:spacing w:line="255" w:lineRule="atLeast"/>
        <w:rPr>
          <w:rFonts w:cstheme="minorHAnsi"/>
          <w:b/>
          <w:noProof/>
          <w:color w:val="E36C0A" w:themeColor="accent6" w:themeShade="BF"/>
          <w:sz w:val="24"/>
          <w:szCs w:val="24"/>
          <w:lang w:val="en-US"/>
        </w:rPr>
      </w:pPr>
    </w:p>
    <w:p w:rsidR="00675668" w:rsidRPr="001062D9" w:rsidRDefault="00675668" w:rsidP="00AE7FF5">
      <w:pPr>
        <w:shd w:val="clear" w:color="auto" w:fill="F7F7F7"/>
        <w:spacing w:line="255" w:lineRule="atLeast"/>
        <w:rPr>
          <w:rFonts w:cstheme="minorHAnsi"/>
          <w:b/>
          <w:noProof/>
          <w:color w:val="E36C0A" w:themeColor="accent6" w:themeShade="BF"/>
          <w:sz w:val="24"/>
          <w:szCs w:val="24"/>
        </w:rPr>
      </w:pPr>
      <w:r w:rsidRPr="001062D9">
        <w:rPr>
          <w:rFonts w:cstheme="minorHAnsi"/>
          <w:b/>
          <w:noProof/>
          <w:color w:val="E36C0A" w:themeColor="accent6" w:themeShade="BF"/>
          <w:sz w:val="24"/>
          <w:szCs w:val="24"/>
        </w:rPr>
        <w:lastRenderedPageBreak/>
        <w:t>А вот пример того, как вывести из БД - ‘</w:t>
      </w:r>
      <w:r w:rsidRPr="003C7DB9">
        <w:rPr>
          <w:rFonts w:cstheme="minorHAnsi"/>
          <w:b/>
          <w:noProof/>
          <w:color w:val="E36C0A" w:themeColor="accent6" w:themeShade="BF"/>
          <w:sz w:val="24"/>
          <w:szCs w:val="24"/>
          <w:lang w:val="en-US"/>
        </w:rPr>
        <w:t>web</w:t>
      </w:r>
      <w:r w:rsidRPr="001062D9">
        <w:rPr>
          <w:rFonts w:cstheme="minorHAnsi"/>
          <w:b/>
          <w:noProof/>
          <w:color w:val="E36C0A" w:themeColor="accent6" w:themeShade="BF"/>
          <w:sz w:val="24"/>
          <w:szCs w:val="24"/>
        </w:rPr>
        <w:t>’, из таблицы –  ‘</w:t>
      </w:r>
      <w:r w:rsidRPr="003C7DB9">
        <w:rPr>
          <w:rFonts w:cstheme="minorHAnsi"/>
          <w:b/>
          <w:noProof/>
          <w:color w:val="E36C0A" w:themeColor="accent6" w:themeShade="BF"/>
          <w:sz w:val="24"/>
          <w:szCs w:val="24"/>
          <w:lang w:val="en-US"/>
        </w:rPr>
        <w:t>teachers</w:t>
      </w:r>
      <w:r w:rsidRPr="001062D9">
        <w:rPr>
          <w:rFonts w:cstheme="minorHAnsi"/>
          <w:b/>
          <w:noProof/>
          <w:color w:val="E36C0A" w:themeColor="accent6" w:themeShade="BF"/>
          <w:sz w:val="24"/>
          <w:szCs w:val="24"/>
        </w:rPr>
        <w:t xml:space="preserve">’, где в </w:t>
      </w:r>
      <w:r w:rsidRPr="001062D9">
        <w:rPr>
          <w:rFonts w:cstheme="minorHAnsi"/>
          <w:b/>
          <w:noProof/>
          <w:color w:val="00B050"/>
          <w:sz w:val="24"/>
          <w:szCs w:val="24"/>
        </w:rPr>
        <w:t>поле</w:t>
      </w:r>
      <w:r w:rsidRPr="001062D9">
        <w:rPr>
          <w:rFonts w:cstheme="minorHAnsi"/>
          <w:b/>
          <w:noProof/>
          <w:color w:val="E36C0A" w:themeColor="accent6" w:themeShade="BF"/>
          <w:sz w:val="24"/>
          <w:szCs w:val="24"/>
        </w:rPr>
        <w:t xml:space="preserve"> ‘</w:t>
      </w:r>
      <w:r w:rsidRPr="003C7DB9">
        <w:rPr>
          <w:rFonts w:cstheme="minorHAnsi"/>
          <w:b/>
          <w:noProof/>
          <w:color w:val="E36C0A" w:themeColor="accent6" w:themeShade="BF"/>
          <w:sz w:val="24"/>
          <w:szCs w:val="24"/>
          <w:lang w:val="en-US"/>
        </w:rPr>
        <w:t>addr</w:t>
      </w:r>
      <w:r w:rsidRPr="001062D9">
        <w:rPr>
          <w:rFonts w:cstheme="minorHAnsi"/>
          <w:b/>
          <w:noProof/>
          <w:color w:val="E36C0A" w:themeColor="accent6" w:themeShade="BF"/>
          <w:sz w:val="24"/>
          <w:szCs w:val="24"/>
        </w:rPr>
        <w:t xml:space="preserve">’ введена </w:t>
      </w:r>
      <w:r w:rsidRPr="001062D9">
        <w:rPr>
          <w:rFonts w:cstheme="minorHAnsi"/>
          <w:b/>
          <w:noProof/>
          <w:color w:val="00B050"/>
          <w:sz w:val="24"/>
          <w:szCs w:val="24"/>
        </w:rPr>
        <w:t>запись</w:t>
      </w:r>
      <w:r w:rsidRPr="001062D9">
        <w:rPr>
          <w:rFonts w:cstheme="minorHAnsi"/>
          <w:b/>
          <w:noProof/>
          <w:color w:val="E36C0A" w:themeColor="accent6" w:themeShade="BF"/>
          <w:sz w:val="24"/>
          <w:szCs w:val="24"/>
        </w:rPr>
        <w:t xml:space="preserve"> </w:t>
      </w:r>
      <w:r w:rsidR="00DA6EC2" w:rsidRPr="001062D9">
        <w:rPr>
          <w:rFonts w:cstheme="minorHAnsi"/>
          <w:b/>
          <w:noProof/>
          <w:color w:val="E36C0A" w:themeColor="accent6" w:themeShade="BF"/>
          <w:sz w:val="24"/>
          <w:szCs w:val="24"/>
        </w:rPr>
        <w:t>Москва.</w:t>
      </w:r>
      <w:r w:rsidRPr="001062D9">
        <w:rPr>
          <w:rFonts w:cstheme="minorHAnsi"/>
          <w:b/>
          <w:noProof/>
          <w:color w:val="E36C0A" w:themeColor="accent6" w:themeShade="BF"/>
          <w:sz w:val="24"/>
          <w:szCs w:val="24"/>
        </w:rPr>
        <w:t xml:space="preserve"> </w:t>
      </w:r>
    </w:p>
    <w:p w:rsidR="00675668" w:rsidRPr="001062D9" w:rsidRDefault="00675668" w:rsidP="00675668">
      <w:pPr>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FFFFFF"/>
          <w:sz w:val="20"/>
          <w:szCs w:val="20"/>
          <w:lang w:eastAsia="ru-RU"/>
        </w:rPr>
      </w:pPr>
      <w:r w:rsidRPr="001062D9">
        <w:rPr>
          <w:rFonts w:ascii="Courier New" w:eastAsia="Times New Roman" w:hAnsi="Courier New" w:cs="Courier New"/>
          <w:noProof/>
          <w:color w:val="FF80E1"/>
          <w:sz w:val="20"/>
          <w:szCs w:val="20"/>
          <w:lang w:eastAsia="ru-RU"/>
        </w:rPr>
        <w:t>$</w:t>
      </w:r>
      <w:r w:rsidRPr="003C7DB9">
        <w:rPr>
          <w:rFonts w:ascii="Courier New" w:eastAsia="Times New Roman" w:hAnsi="Courier New" w:cs="Courier New"/>
          <w:noProof/>
          <w:color w:val="FF80E1"/>
          <w:sz w:val="20"/>
          <w:szCs w:val="20"/>
          <w:lang w:val="en-US" w:eastAsia="ru-RU"/>
        </w:rPr>
        <w:t>link</w:t>
      </w:r>
      <w:r w:rsidRPr="001062D9">
        <w:rPr>
          <w:rFonts w:ascii="Courier New" w:eastAsia="Times New Roman" w:hAnsi="Courier New" w:cs="Courier New"/>
          <w:noProof/>
          <w:color w:val="FF80E1"/>
          <w:sz w:val="20"/>
          <w:szCs w:val="20"/>
          <w:lang w:eastAsia="ru-RU"/>
        </w:rPr>
        <w:t xml:space="preserve"> </w:t>
      </w:r>
      <w:r w:rsidRPr="001062D9">
        <w:rPr>
          <w:rFonts w:ascii="Courier New" w:eastAsia="Times New Roman" w:hAnsi="Courier New" w:cs="Courier New"/>
          <w:noProof/>
          <w:color w:val="FF9D00"/>
          <w:sz w:val="20"/>
          <w:szCs w:val="20"/>
          <w:lang w:eastAsia="ru-RU"/>
        </w:rPr>
        <w:t xml:space="preserve">= </w:t>
      </w:r>
      <w:r w:rsidRPr="003C7DB9">
        <w:rPr>
          <w:rFonts w:ascii="Courier New" w:eastAsia="Times New Roman" w:hAnsi="Courier New" w:cs="Courier New"/>
          <w:noProof/>
          <w:color w:val="80FFBB"/>
          <w:sz w:val="20"/>
          <w:szCs w:val="20"/>
          <w:lang w:val="en-US" w:eastAsia="ru-RU"/>
        </w:rPr>
        <w:t>mysqli</w:t>
      </w:r>
      <w:r w:rsidRPr="001062D9">
        <w:rPr>
          <w:rFonts w:ascii="Courier New" w:eastAsia="Times New Roman" w:hAnsi="Courier New" w:cs="Courier New"/>
          <w:noProof/>
          <w:color w:val="80FFBB"/>
          <w:sz w:val="20"/>
          <w:szCs w:val="20"/>
          <w:lang w:eastAsia="ru-RU"/>
        </w:rPr>
        <w:t>_</w:t>
      </w:r>
      <w:r w:rsidRPr="003C7DB9">
        <w:rPr>
          <w:rFonts w:ascii="Courier New" w:eastAsia="Times New Roman" w:hAnsi="Courier New" w:cs="Courier New"/>
          <w:noProof/>
          <w:color w:val="80FFBB"/>
          <w:sz w:val="20"/>
          <w:szCs w:val="20"/>
          <w:lang w:val="en-US" w:eastAsia="ru-RU"/>
        </w:rPr>
        <w:t>connect</w:t>
      </w:r>
      <w:r w:rsidRPr="001062D9">
        <w:rPr>
          <w:rFonts w:ascii="Courier New" w:eastAsia="Times New Roman" w:hAnsi="Courier New" w:cs="Courier New"/>
          <w:noProof/>
          <w:color w:val="E1EFFF"/>
          <w:sz w:val="20"/>
          <w:szCs w:val="20"/>
          <w:lang w:eastAsia="ru-RU"/>
        </w:rPr>
        <w:t>(</w:t>
      </w:r>
      <w:r w:rsidRPr="001062D9">
        <w:rPr>
          <w:rFonts w:ascii="Courier New" w:eastAsia="Times New Roman" w:hAnsi="Courier New" w:cs="Courier New"/>
          <w:noProof/>
          <w:color w:val="3AD900"/>
          <w:sz w:val="20"/>
          <w:szCs w:val="20"/>
          <w:lang w:eastAsia="ru-RU"/>
        </w:rPr>
        <w:t>'</w:t>
      </w:r>
      <w:r w:rsidRPr="003C7DB9">
        <w:rPr>
          <w:rFonts w:ascii="Courier New" w:eastAsia="Times New Roman" w:hAnsi="Courier New" w:cs="Courier New"/>
          <w:noProof/>
          <w:color w:val="3AD900"/>
          <w:sz w:val="20"/>
          <w:szCs w:val="20"/>
          <w:lang w:val="en-US" w:eastAsia="ru-RU"/>
        </w:rPr>
        <w:t>localhost</w:t>
      </w:r>
      <w:r w:rsidRPr="001062D9">
        <w:rPr>
          <w:rFonts w:ascii="Courier New" w:eastAsia="Times New Roman" w:hAnsi="Courier New" w:cs="Courier New"/>
          <w:noProof/>
          <w:color w:val="3AD900"/>
          <w:sz w:val="20"/>
          <w:szCs w:val="20"/>
          <w:lang w:eastAsia="ru-RU"/>
        </w:rPr>
        <w:t>'</w:t>
      </w:r>
      <w:r w:rsidRPr="001062D9">
        <w:rPr>
          <w:rFonts w:ascii="Courier New" w:eastAsia="Times New Roman" w:hAnsi="Courier New" w:cs="Courier New"/>
          <w:noProof/>
          <w:color w:val="E1EFFF"/>
          <w:sz w:val="20"/>
          <w:szCs w:val="20"/>
          <w:lang w:eastAsia="ru-RU"/>
        </w:rPr>
        <w:t xml:space="preserve">, </w:t>
      </w:r>
      <w:r w:rsidRPr="001062D9">
        <w:rPr>
          <w:rFonts w:ascii="Courier New" w:eastAsia="Times New Roman" w:hAnsi="Courier New" w:cs="Courier New"/>
          <w:noProof/>
          <w:color w:val="3AD900"/>
          <w:sz w:val="20"/>
          <w:szCs w:val="20"/>
          <w:lang w:eastAsia="ru-RU"/>
        </w:rPr>
        <w:t>'</w:t>
      </w:r>
      <w:r w:rsidRPr="003C7DB9">
        <w:rPr>
          <w:rFonts w:ascii="Courier New" w:eastAsia="Times New Roman" w:hAnsi="Courier New" w:cs="Courier New"/>
          <w:noProof/>
          <w:color w:val="3AD900"/>
          <w:sz w:val="20"/>
          <w:szCs w:val="20"/>
          <w:lang w:val="en-US" w:eastAsia="ru-RU"/>
        </w:rPr>
        <w:t>root</w:t>
      </w:r>
      <w:r w:rsidRPr="001062D9">
        <w:rPr>
          <w:rFonts w:ascii="Courier New" w:eastAsia="Times New Roman" w:hAnsi="Courier New" w:cs="Courier New"/>
          <w:noProof/>
          <w:color w:val="3AD900"/>
          <w:sz w:val="20"/>
          <w:szCs w:val="20"/>
          <w:lang w:eastAsia="ru-RU"/>
        </w:rPr>
        <w:t>'</w:t>
      </w:r>
      <w:r w:rsidRPr="001062D9">
        <w:rPr>
          <w:rFonts w:ascii="Courier New" w:eastAsia="Times New Roman" w:hAnsi="Courier New" w:cs="Courier New"/>
          <w:noProof/>
          <w:color w:val="E1EFFF"/>
          <w:sz w:val="20"/>
          <w:szCs w:val="20"/>
          <w:lang w:eastAsia="ru-RU"/>
        </w:rPr>
        <w:t xml:space="preserve">, </w:t>
      </w:r>
      <w:r w:rsidRPr="001062D9">
        <w:rPr>
          <w:rFonts w:ascii="Courier New" w:eastAsia="Times New Roman" w:hAnsi="Courier New" w:cs="Courier New"/>
          <w:noProof/>
          <w:color w:val="3AD900"/>
          <w:sz w:val="20"/>
          <w:szCs w:val="20"/>
          <w:lang w:eastAsia="ru-RU"/>
        </w:rPr>
        <w:t>''</w:t>
      </w:r>
      <w:r w:rsidRPr="001062D9">
        <w:rPr>
          <w:rFonts w:ascii="Courier New" w:eastAsia="Times New Roman" w:hAnsi="Courier New" w:cs="Courier New"/>
          <w:noProof/>
          <w:color w:val="E1EFFF"/>
          <w:sz w:val="20"/>
          <w:szCs w:val="20"/>
          <w:lang w:eastAsia="ru-RU"/>
        </w:rPr>
        <w:t xml:space="preserve">, </w:t>
      </w:r>
      <w:r w:rsidRPr="001062D9">
        <w:rPr>
          <w:rFonts w:ascii="Courier New" w:eastAsia="Times New Roman" w:hAnsi="Courier New" w:cs="Courier New"/>
          <w:noProof/>
          <w:color w:val="3AD900"/>
          <w:sz w:val="20"/>
          <w:szCs w:val="20"/>
          <w:lang w:eastAsia="ru-RU"/>
        </w:rPr>
        <w:t>'</w:t>
      </w:r>
      <w:r w:rsidRPr="003C7DB9">
        <w:rPr>
          <w:rFonts w:ascii="Courier New" w:eastAsia="Times New Roman" w:hAnsi="Courier New" w:cs="Courier New"/>
          <w:noProof/>
          <w:color w:val="3AD900"/>
          <w:sz w:val="20"/>
          <w:szCs w:val="20"/>
          <w:lang w:val="en-US" w:eastAsia="ru-RU"/>
        </w:rPr>
        <w:t>web</w:t>
      </w:r>
      <w:r w:rsidRPr="001062D9">
        <w:rPr>
          <w:rFonts w:ascii="Courier New" w:eastAsia="Times New Roman" w:hAnsi="Courier New" w:cs="Courier New"/>
          <w:noProof/>
          <w:color w:val="3AD900"/>
          <w:sz w:val="20"/>
          <w:szCs w:val="20"/>
          <w:lang w:eastAsia="ru-RU"/>
        </w:rPr>
        <w:t>'</w:t>
      </w:r>
      <w:r w:rsidRPr="001062D9">
        <w:rPr>
          <w:rFonts w:ascii="Courier New" w:eastAsia="Times New Roman" w:hAnsi="Courier New" w:cs="Courier New"/>
          <w:noProof/>
          <w:color w:val="E1EFFF"/>
          <w:sz w:val="20"/>
          <w:szCs w:val="20"/>
          <w:lang w:eastAsia="ru-RU"/>
        </w:rPr>
        <w:t>);</w:t>
      </w:r>
      <w:r w:rsidRPr="001062D9">
        <w:rPr>
          <w:rFonts w:ascii="Courier New" w:eastAsia="Times New Roman" w:hAnsi="Courier New" w:cs="Courier New"/>
          <w:i/>
          <w:iCs/>
          <w:noProof/>
          <w:color w:val="0088FF"/>
          <w:sz w:val="20"/>
          <w:szCs w:val="20"/>
          <w:lang w:eastAsia="ru-RU"/>
        </w:rPr>
        <w:t xml:space="preserve">//подключаемся к базе данных </w:t>
      </w:r>
      <w:r w:rsidRPr="003C7DB9">
        <w:rPr>
          <w:rFonts w:ascii="Courier New" w:eastAsia="Times New Roman" w:hAnsi="Courier New" w:cs="Courier New"/>
          <w:i/>
          <w:iCs/>
          <w:noProof/>
          <w:color w:val="0088FF"/>
          <w:sz w:val="20"/>
          <w:szCs w:val="20"/>
          <w:lang w:val="en-US" w:eastAsia="ru-RU"/>
        </w:rPr>
        <w:t>web</w:t>
      </w:r>
      <w:r w:rsidRPr="001062D9">
        <w:rPr>
          <w:rFonts w:ascii="Courier New" w:eastAsia="Times New Roman" w:hAnsi="Courier New" w:cs="Courier New"/>
          <w:i/>
          <w:iCs/>
          <w:noProof/>
          <w:color w:val="0088FF"/>
          <w:sz w:val="20"/>
          <w:szCs w:val="20"/>
          <w:lang w:eastAsia="ru-RU"/>
        </w:rPr>
        <w:t xml:space="preserve"> на сервере </w:t>
      </w:r>
      <w:r w:rsidRPr="003C7DB9">
        <w:rPr>
          <w:rFonts w:ascii="Courier New" w:eastAsia="Times New Roman" w:hAnsi="Courier New" w:cs="Courier New"/>
          <w:i/>
          <w:iCs/>
          <w:noProof/>
          <w:color w:val="0088FF"/>
          <w:sz w:val="20"/>
          <w:szCs w:val="20"/>
          <w:lang w:val="en-US" w:eastAsia="ru-RU"/>
        </w:rPr>
        <w:t>localhost</w:t>
      </w:r>
      <w:r w:rsidRPr="001062D9">
        <w:rPr>
          <w:rFonts w:ascii="Courier New" w:eastAsia="Times New Roman" w:hAnsi="Courier New" w:cs="Courier New"/>
          <w:i/>
          <w:iCs/>
          <w:noProof/>
          <w:color w:val="0088FF"/>
          <w:sz w:val="20"/>
          <w:szCs w:val="20"/>
          <w:lang w:eastAsia="ru-RU"/>
        </w:rPr>
        <w:t xml:space="preserve"> с именем </w:t>
      </w:r>
      <w:r w:rsidRPr="003C7DB9">
        <w:rPr>
          <w:rFonts w:ascii="Courier New" w:eastAsia="Times New Roman" w:hAnsi="Courier New" w:cs="Courier New"/>
          <w:i/>
          <w:iCs/>
          <w:noProof/>
          <w:color w:val="0088FF"/>
          <w:sz w:val="20"/>
          <w:szCs w:val="20"/>
          <w:lang w:val="en-US" w:eastAsia="ru-RU"/>
        </w:rPr>
        <w:t>root</w:t>
      </w:r>
      <w:r w:rsidRPr="001062D9">
        <w:rPr>
          <w:rFonts w:ascii="Courier New" w:eastAsia="Times New Roman" w:hAnsi="Courier New" w:cs="Courier New"/>
          <w:i/>
          <w:iCs/>
          <w:noProof/>
          <w:color w:val="0088FF"/>
          <w:sz w:val="20"/>
          <w:szCs w:val="20"/>
          <w:lang w:eastAsia="ru-RU"/>
        </w:rPr>
        <w:t xml:space="preserve"> без пароля</w:t>
      </w:r>
      <w:r w:rsidRPr="001062D9">
        <w:rPr>
          <w:rFonts w:ascii="Courier New" w:eastAsia="Times New Roman" w:hAnsi="Courier New" w:cs="Courier New"/>
          <w:i/>
          <w:iCs/>
          <w:noProof/>
          <w:color w:val="0088FF"/>
          <w:sz w:val="20"/>
          <w:szCs w:val="20"/>
          <w:lang w:eastAsia="ru-RU"/>
        </w:rPr>
        <w:br/>
      </w:r>
      <w:r w:rsidRPr="001062D9">
        <w:rPr>
          <w:rFonts w:ascii="Courier New" w:eastAsia="Times New Roman" w:hAnsi="Courier New" w:cs="Courier New"/>
          <w:noProof/>
          <w:color w:val="FF80E1"/>
          <w:sz w:val="20"/>
          <w:szCs w:val="20"/>
          <w:lang w:eastAsia="ru-RU"/>
        </w:rPr>
        <w:t>$</w:t>
      </w:r>
      <w:r w:rsidRPr="003C7DB9">
        <w:rPr>
          <w:rFonts w:ascii="Courier New" w:eastAsia="Times New Roman" w:hAnsi="Courier New" w:cs="Courier New"/>
          <w:noProof/>
          <w:color w:val="FF80E1"/>
          <w:sz w:val="20"/>
          <w:szCs w:val="20"/>
          <w:lang w:val="en-US" w:eastAsia="ru-RU"/>
        </w:rPr>
        <w:t>result</w:t>
      </w:r>
      <w:r w:rsidRPr="001062D9">
        <w:rPr>
          <w:rFonts w:ascii="Courier New" w:eastAsia="Times New Roman" w:hAnsi="Courier New" w:cs="Courier New"/>
          <w:noProof/>
          <w:color w:val="FF80E1"/>
          <w:sz w:val="20"/>
          <w:szCs w:val="20"/>
          <w:lang w:eastAsia="ru-RU"/>
        </w:rPr>
        <w:t xml:space="preserve"> </w:t>
      </w:r>
      <w:r w:rsidRPr="001062D9">
        <w:rPr>
          <w:rFonts w:ascii="Courier New" w:eastAsia="Times New Roman" w:hAnsi="Courier New" w:cs="Courier New"/>
          <w:noProof/>
          <w:color w:val="FF9D00"/>
          <w:sz w:val="20"/>
          <w:szCs w:val="20"/>
          <w:lang w:eastAsia="ru-RU"/>
        </w:rPr>
        <w:t xml:space="preserve">= </w:t>
      </w:r>
      <w:r w:rsidRPr="003C7DB9">
        <w:rPr>
          <w:rFonts w:ascii="Courier New" w:eastAsia="Times New Roman" w:hAnsi="Courier New" w:cs="Courier New"/>
          <w:noProof/>
          <w:color w:val="80FFBB"/>
          <w:sz w:val="20"/>
          <w:szCs w:val="20"/>
          <w:lang w:val="en-US" w:eastAsia="ru-RU"/>
        </w:rPr>
        <w:t>mysqli</w:t>
      </w:r>
      <w:r w:rsidRPr="001062D9">
        <w:rPr>
          <w:rFonts w:ascii="Courier New" w:eastAsia="Times New Roman" w:hAnsi="Courier New" w:cs="Courier New"/>
          <w:noProof/>
          <w:color w:val="80FFBB"/>
          <w:sz w:val="20"/>
          <w:szCs w:val="20"/>
          <w:lang w:eastAsia="ru-RU"/>
        </w:rPr>
        <w:t>_</w:t>
      </w:r>
      <w:r w:rsidRPr="003C7DB9">
        <w:rPr>
          <w:rFonts w:ascii="Courier New" w:eastAsia="Times New Roman" w:hAnsi="Courier New" w:cs="Courier New"/>
          <w:noProof/>
          <w:color w:val="80FFBB"/>
          <w:sz w:val="20"/>
          <w:szCs w:val="20"/>
          <w:lang w:val="en-US" w:eastAsia="ru-RU"/>
        </w:rPr>
        <w:t>query</w:t>
      </w:r>
      <w:r w:rsidRPr="001062D9">
        <w:rPr>
          <w:rFonts w:ascii="Courier New" w:eastAsia="Times New Roman" w:hAnsi="Courier New" w:cs="Courier New"/>
          <w:noProof/>
          <w:color w:val="E1EFFF"/>
          <w:sz w:val="20"/>
          <w:szCs w:val="20"/>
          <w:lang w:eastAsia="ru-RU"/>
        </w:rPr>
        <w:t>(</w:t>
      </w:r>
      <w:r w:rsidRPr="001062D9">
        <w:rPr>
          <w:rFonts w:ascii="Courier New" w:eastAsia="Times New Roman" w:hAnsi="Courier New" w:cs="Courier New"/>
          <w:noProof/>
          <w:color w:val="FF80E1"/>
          <w:sz w:val="20"/>
          <w:szCs w:val="20"/>
          <w:lang w:eastAsia="ru-RU"/>
        </w:rPr>
        <w:t>$</w:t>
      </w:r>
      <w:r w:rsidRPr="003C7DB9">
        <w:rPr>
          <w:rFonts w:ascii="Courier New" w:eastAsia="Times New Roman" w:hAnsi="Courier New" w:cs="Courier New"/>
          <w:noProof/>
          <w:color w:val="FF80E1"/>
          <w:sz w:val="20"/>
          <w:szCs w:val="20"/>
          <w:lang w:val="en-US" w:eastAsia="ru-RU"/>
        </w:rPr>
        <w:t>link</w:t>
      </w:r>
      <w:r w:rsidRPr="001062D9">
        <w:rPr>
          <w:rFonts w:ascii="Courier New" w:eastAsia="Times New Roman" w:hAnsi="Courier New" w:cs="Courier New"/>
          <w:noProof/>
          <w:color w:val="E1EFFF"/>
          <w:sz w:val="20"/>
          <w:szCs w:val="20"/>
          <w:lang w:eastAsia="ru-RU"/>
        </w:rPr>
        <w:t xml:space="preserve">, </w:t>
      </w:r>
      <w:r w:rsidRPr="001062D9">
        <w:rPr>
          <w:rFonts w:ascii="Courier New" w:eastAsia="Times New Roman" w:hAnsi="Courier New" w:cs="Courier New"/>
          <w:noProof/>
          <w:color w:val="3AD900"/>
          <w:sz w:val="20"/>
          <w:szCs w:val="20"/>
          <w:lang w:eastAsia="ru-RU"/>
        </w:rPr>
        <w:t>'</w:t>
      </w:r>
      <w:r w:rsidRPr="003C7DB9">
        <w:rPr>
          <w:rFonts w:ascii="Courier New" w:eastAsia="Times New Roman" w:hAnsi="Courier New" w:cs="Courier New"/>
          <w:noProof/>
          <w:color w:val="3AD900"/>
          <w:sz w:val="20"/>
          <w:szCs w:val="20"/>
          <w:lang w:val="en-US" w:eastAsia="ru-RU"/>
        </w:rPr>
        <w:t>SELECT</w:t>
      </w:r>
      <w:r w:rsidRPr="001062D9">
        <w:rPr>
          <w:rFonts w:ascii="Courier New" w:eastAsia="Times New Roman" w:hAnsi="Courier New" w:cs="Courier New"/>
          <w:noProof/>
          <w:color w:val="3AD900"/>
          <w:sz w:val="20"/>
          <w:szCs w:val="20"/>
          <w:lang w:eastAsia="ru-RU"/>
        </w:rPr>
        <w:t xml:space="preserve"> </w:t>
      </w:r>
      <w:r w:rsidRPr="001062D9">
        <w:rPr>
          <w:rFonts w:ascii="Courier New" w:eastAsia="Times New Roman" w:hAnsi="Courier New" w:cs="Courier New"/>
          <w:noProof/>
          <w:color w:val="FFC66D"/>
          <w:sz w:val="20"/>
          <w:szCs w:val="20"/>
          <w:lang w:eastAsia="ru-RU"/>
        </w:rPr>
        <w:t>*</w:t>
      </w:r>
      <w:r w:rsidRPr="001062D9">
        <w:rPr>
          <w:rFonts w:ascii="Courier New" w:eastAsia="Times New Roman" w:hAnsi="Courier New" w:cs="Courier New"/>
          <w:noProof/>
          <w:color w:val="3AD900"/>
          <w:sz w:val="20"/>
          <w:szCs w:val="20"/>
          <w:lang w:eastAsia="ru-RU"/>
        </w:rPr>
        <w:t xml:space="preserve"> </w:t>
      </w:r>
      <w:r w:rsidRPr="003C7DB9">
        <w:rPr>
          <w:rFonts w:ascii="Courier New" w:eastAsia="Times New Roman" w:hAnsi="Courier New" w:cs="Courier New"/>
          <w:noProof/>
          <w:color w:val="3AD900"/>
          <w:sz w:val="20"/>
          <w:szCs w:val="20"/>
          <w:lang w:val="en-US" w:eastAsia="ru-RU"/>
        </w:rPr>
        <w:t>FROM</w:t>
      </w:r>
      <w:r w:rsidRPr="001062D9">
        <w:rPr>
          <w:rFonts w:ascii="Courier New" w:eastAsia="Times New Roman" w:hAnsi="Courier New" w:cs="Courier New"/>
          <w:noProof/>
          <w:color w:val="3AD900"/>
          <w:sz w:val="20"/>
          <w:szCs w:val="20"/>
          <w:lang w:eastAsia="ru-RU"/>
        </w:rPr>
        <w:t xml:space="preserve"> `</w:t>
      </w:r>
      <w:r w:rsidRPr="003C7DB9">
        <w:rPr>
          <w:rFonts w:ascii="Courier New" w:eastAsia="Times New Roman" w:hAnsi="Courier New" w:cs="Courier New"/>
          <w:noProof/>
          <w:color w:val="3AD900"/>
          <w:sz w:val="20"/>
          <w:szCs w:val="20"/>
          <w:lang w:val="en-US" w:eastAsia="ru-RU"/>
        </w:rPr>
        <w:t>teachers</w:t>
      </w:r>
      <w:r w:rsidRPr="001062D9">
        <w:rPr>
          <w:rFonts w:ascii="Courier New" w:eastAsia="Times New Roman" w:hAnsi="Courier New" w:cs="Courier New"/>
          <w:noProof/>
          <w:color w:val="3AD900"/>
          <w:sz w:val="20"/>
          <w:szCs w:val="20"/>
          <w:lang w:eastAsia="ru-RU"/>
        </w:rPr>
        <w:t xml:space="preserve">` </w:t>
      </w:r>
      <w:r w:rsidRPr="003C7DB9">
        <w:rPr>
          <w:rFonts w:ascii="Courier New" w:eastAsia="Times New Roman" w:hAnsi="Courier New" w:cs="Courier New"/>
          <w:noProof/>
          <w:color w:val="3AD900"/>
          <w:sz w:val="20"/>
          <w:szCs w:val="20"/>
          <w:lang w:val="en-US" w:eastAsia="ru-RU"/>
        </w:rPr>
        <w:t>WHERE</w:t>
      </w:r>
      <w:r w:rsidRPr="001062D9">
        <w:rPr>
          <w:rFonts w:ascii="Courier New" w:eastAsia="Times New Roman" w:hAnsi="Courier New" w:cs="Courier New"/>
          <w:noProof/>
          <w:color w:val="3AD900"/>
          <w:sz w:val="20"/>
          <w:szCs w:val="20"/>
          <w:lang w:eastAsia="ru-RU"/>
        </w:rPr>
        <w:t xml:space="preserve"> `</w:t>
      </w:r>
      <w:r w:rsidRPr="003C7DB9">
        <w:rPr>
          <w:rFonts w:ascii="Courier New" w:eastAsia="Times New Roman" w:hAnsi="Courier New" w:cs="Courier New"/>
          <w:noProof/>
          <w:color w:val="3AD900"/>
          <w:sz w:val="20"/>
          <w:szCs w:val="20"/>
          <w:lang w:val="en-US" w:eastAsia="ru-RU"/>
        </w:rPr>
        <w:t>addr</w:t>
      </w:r>
      <w:r w:rsidRPr="001062D9">
        <w:rPr>
          <w:rFonts w:ascii="Courier New" w:eastAsia="Times New Roman" w:hAnsi="Courier New" w:cs="Courier New"/>
          <w:noProof/>
          <w:color w:val="3AD900"/>
          <w:sz w:val="20"/>
          <w:szCs w:val="20"/>
          <w:lang w:eastAsia="ru-RU"/>
        </w:rPr>
        <w:t xml:space="preserve">` </w:t>
      </w:r>
      <w:r w:rsidRPr="003C7DB9">
        <w:rPr>
          <w:rFonts w:ascii="Courier New" w:eastAsia="Times New Roman" w:hAnsi="Courier New" w:cs="Courier New"/>
          <w:noProof/>
          <w:color w:val="3AD900"/>
          <w:sz w:val="20"/>
          <w:szCs w:val="20"/>
          <w:lang w:val="en-US" w:eastAsia="ru-RU"/>
        </w:rPr>
        <w:t>LIKE</w:t>
      </w:r>
      <w:r w:rsidRPr="001062D9">
        <w:rPr>
          <w:rFonts w:ascii="Courier New" w:eastAsia="Times New Roman" w:hAnsi="Courier New" w:cs="Courier New"/>
          <w:noProof/>
          <w:color w:val="3AD900"/>
          <w:sz w:val="20"/>
          <w:szCs w:val="20"/>
          <w:lang w:eastAsia="ru-RU"/>
        </w:rPr>
        <w:t xml:space="preserve"> "%москв%"'</w:t>
      </w:r>
      <w:r w:rsidRPr="001062D9">
        <w:rPr>
          <w:rFonts w:ascii="Courier New" w:eastAsia="Times New Roman" w:hAnsi="Courier New" w:cs="Courier New"/>
          <w:noProof/>
          <w:color w:val="E1EFFF"/>
          <w:sz w:val="20"/>
          <w:szCs w:val="20"/>
          <w:lang w:eastAsia="ru-RU"/>
        </w:rPr>
        <w:t>);</w:t>
      </w:r>
      <w:r w:rsidRPr="001062D9">
        <w:rPr>
          <w:rFonts w:ascii="Courier New" w:eastAsia="Times New Roman" w:hAnsi="Courier New" w:cs="Courier New"/>
          <w:i/>
          <w:iCs/>
          <w:noProof/>
          <w:color w:val="0088FF"/>
          <w:sz w:val="20"/>
          <w:szCs w:val="20"/>
          <w:lang w:eastAsia="ru-RU"/>
        </w:rPr>
        <w:t xml:space="preserve">//получить все записи(*) с таблицы </w:t>
      </w:r>
      <w:r w:rsidRPr="003C7DB9">
        <w:rPr>
          <w:rFonts w:ascii="Courier New" w:eastAsia="Times New Roman" w:hAnsi="Courier New" w:cs="Courier New"/>
          <w:i/>
          <w:iCs/>
          <w:noProof/>
          <w:color w:val="0088FF"/>
          <w:sz w:val="20"/>
          <w:szCs w:val="20"/>
          <w:lang w:val="en-US" w:eastAsia="ru-RU"/>
        </w:rPr>
        <w:t>teachers</w:t>
      </w:r>
      <w:r w:rsidRPr="001062D9">
        <w:rPr>
          <w:rFonts w:ascii="Courier New" w:eastAsia="Times New Roman" w:hAnsi="Courier New" w:cs="Courier New"/>
          <w:i/>
          <w:iCs/>
          <w:noProof/>
          <w:color w:val="0088FF"/>
          <w:sz w:val="20"/>
          <w:szCs w:val="20"/>
          <w:lang w:eastAsia="ru-RU"/>
        </w:rPr>
        <w:br/>
      </w:r>
      <w:r w:rsidRPr="001062D9">
        <w:rPr>
          <w:rFonts w:ascii="Courier New" w:eastAsia="Times New Roman" w:hAnsi="Courier New" w:cs="Courier New"/>
          <w:i/>
          <w:iCs/>
          <w:noProof/>
          <w:color w:val="0088FF"/>
          <w:sz w:val="20"/>
          <w:szCs w:val="20"/>
          <w:lang w:eastAsia="ru-RU"/>
        </w:rPr>
        <w:br/>
      </w:r>
      <w:r w:rsidRPr="001062D9">
        <w:rPr>
          <w:rFonts w:ascii="Courier New" w:eastAsia="Times New Roman" w:hAnsi="Courier New" w:cs="Courier New"/>
          <w:i/>
          <w:iCs/>
          <w:noProof/>
          <w:color w:val="0088FF"/>
          <w:sz w:val="20"/>
          <w:szCs w:val="20"/>
          <w:lang w:eastAsia="ru-RU"/>
        </w:rPr>
        <w:br/>
      </w:r>
      <w:r w:rsidRPr="003C7DB9">
        <w:rPr>
          <w:rFonts w:ascii="Courier New" w:eastAsia="Times New Roman" w:hAnsi="Courier New" w:cs="Courier New"/>
          <w:noProof/>
          <w:color w:val="FF9D00"/>
          <w:sz w:val="20"/>
          <w:szCs w:val="20"/>
          <w:lang w:val="en-US" w:eastAsia="ru-RU"/>
        </w:rPr>
        <w:t>if</w:t>
      </w:r>
      <w:r w:rsidRPr="001062D9">
        <w:rPr>
          <w:rFonts w:ascii="Courier New" w:eastAsia="Times New Roman" w:hAnsi="Courier New" w:cs="Courier New"/>
          <w:noProof/>
          <w:color w:val="E1EFFF"/>
          <w:sz w:val="20"/>
          <w:szCs w:val="20"/>
          <w:lang w:eastAsia="ru-RU"/>
        </w:rPr>
        <w:t xml:space="preserve">( </w:t>
      </w:r>
      <w:r w:rsidRPr="001062D9">
        <w:rPr>
          <w:rFonts w:ascii="Courier New" w:eastAsia="Times New Roman" w:hAnsi="Courier New" w:cs="Courier New"/>
          <w:noProof/>
          <w:color w:val="FF9D00"/>
          <w:sz w:val="20"/>
          <w:szCs w:val="20"/>
          <w:lang w:eastAsia="ru-RU"/>
        </w:rPr>
        <w:t>!</w:t>
      </w:r>
      <w:r w:rsidRPr="001062D9">
        <w:rPr>
          <w:rFonts w:ascii="Courier New" w:eastAsia="Times New Roman" w:hAnsi="Courier New" w:cs="Courier New"/>
          <w:noProof/>
          <w:color w:val="FF80E1"/>
          <w:sz w:val="20"/>
          <w:szCs w:val="20"/>
          <w:lang w:eastAsia="ru-RU"/>
        </w:rPr>
        <w:t>$</w:t>
      </w:r>
      <w:r w:rsidRPr="003C7DB9">
        <w:rPr>
          <w:rFonts w:ascii="Courier New" w:eastAsia="Times New Roman" w:hAnsi="Courier New" w:cs="Courier New"/>
          <w:noProof/>
          <w:color w:val="FF80E1"/>
          <w:sz w:val="20"/>
          <w:szCs w:val="20"/>
          <w:lang w:val="en-US" w:eastAsia="ru-RU"/>
        </w:rPr>
        <w:t>result</w:t>
      </w:r>
      <w:r w:rsidRPr="001062D9">
        <w:rPr>
          <w:rFonts w:ascii="Courier New" w:eastAsia="Times New Roman" w:hAnsi="Courier New" w:cs="Courier New"/>
          <w:noProof/>
          <w:color w:val="E1EFFF"/>
          <w:sz w:val="20"/>
          <w:szCs w:val="20"/>
          <w:lang w:eastAsia="ru-RU"/>
        </w:rPr>
        <w:t>){</w:t>
      </w:r>
      <w:r w:rsidRPr="001062D9">
        <w:rPr>
          <w:rFonts w:ascii="Courier New" w:eastAsia="Times New Roman" w:hAnsi="Courier New" w:cs="Courier New"/>
          <w:i/>
          <w:iCs/>
          <w:noProof/>
          <w:color w:val="0088FF"/>
          <w:sz w:val="20"/>
          <w:szCs w:val="20"/>
          <w:lang w:eastAsia="ru-RU"/>
        </w:rPr>
        <w:t xml:space="preserve">//если не будет соединения с базой данных (таблицей </w:t>
      </w:r>
      <w:r w:rsidRPr="003C7DB9">
        <w:rPr>
          <w:rFonts w:ascii="Courier New" w:eastAsia="Times New Roman" w:hAnsi="Courier New" w:cs="Courier New"/>
          <w:i/>
          <w:iCs/>
          <w:noProof/>
          <w:color w:val="0088FF"/>
          <w:sz w:val="20"/>
          <w:szCs w:val="20"/>
          <w:lang w:val="en-US" w:eastAsia="ru-RU"/>
        </w:rPr>
        <w:t>teachers</w:t>
      </w:r>
      <w:r w:rsidRPr="001062D9">
        <w:rPr>
          <w:rFonts w:ascii="Courier New" w:eastAsia="Times New Roman" w:hAnsi="Courier New" w:cs="Courier New"/>
          <w:i/>
          <w:iCs/>
          <w:noProof/>
          <w:color w:val="0088FF"/>
          <w:sz w:val="20"/>
          <w:szCs w:val="20"/>
          <w:lang w:eastAsia="ru-RU"/>
        </w:rPr>
        <w:t>), то выведет Ошибка</w:t>
      </w:r>
      <w:r w:rsidRPr="001062D9">
        <w:rPr>
          <w:rFonts w:ascii="Courier New" w:eastAsia="Times New Roman" w:hAnsi="Courier New" w:cs="Courier New"/>
          <w:i/>
          <w:iCs/>
          <w:noProof/>
          <w:color w:val="0088FF"/>
          <w:sz w:val="20"/>
          <w:szCs w:val="20"/>
          <w:lang w:eastAsia="ru-RU"/>
        </w:rPr>
        <w:br/>
      </w:r>
      <w:r w:rsidRPr="003C7DB9">
        <w:rPr>
          <w:rFonts w:ascii="Courier New" w:eastAsia="Times New Roman" w:hAnsi="Courier New" w:cs="Courier New"/>
          <w:noProof/>
          <w:color w:val="FF9D00"/>
          <w:sz w:val="20"/>
          <w:szCs w:val="20"/>
          <w:lang w:val="en-US" w:eastAsia="ru-RU"/>
        </w:rPr>
        <w:t>echo</w:t>
      </w:r>
      <w:r w:rsidRPr="001062D9">
        <w:rPr>
          <w:rFonts w:ascii="Courier New" w:eastAsia="Times New Roman" w:hAnsi="Courier New" w:cs="Courier New"/>
          <w:noProof/>
          <w:color w:val="FF9D00"/>
          <w:sz w:val="20"/>
          <w:szCs w:val="20"/>
          <w:lang w:eastAsia="ru-RU"/>
        </w:rPr>
        <w:t xml:space="preserve"> </w:t>
      </w:r>
      <w:r w:rsidRPr="001062D9">
        <w:rPr>
          <w:rFonts w:ascii="Courier New" w:eastAsia="Times New Roman" w:hAnsi="Courier New" w:cs="Courier New"/>
          <w:noProof/>
          <w:color w:val="3AD900"/>
          <w:sz w:val="20"/>
          <w:szCs w:val="20"/>
          <w:lang w:eastAsia="ru-RU"/>
        </w:rPr>
        <w:t>'Ошибка: '</w:t>
      </w:r>
      <w:r w:rsidRPr="001062D9">
        <w:rPr>
          <w:rFonts w:ascii="Courier New" w:eastAsia="Times New Roman" w:hAnsi="Courier New" w:cs="Courier New"/>
          <w:noProof/>
          <w:color w:val="3AD900"/>
          <w:sz w:val="20"/>
          <w:szCs w:val="20"/>
          <w:lang w:eastAsia="ru-RU"/>
        </w:rPr>
        <w:br/>
        <w:t xml:space="preserve">    </w:t>
      </w:r>
      <w:r w:rsidRPr="001062D9">
        <w:rPr>
          <w:rFonts w:ascii="Courier New" w:eastAsia="Times New Roman" w:hAnsi="Courier New" w:cs="Courier New"/>
          <w:noProof/>
          <w:color w:val="FF9D00"/>
          <w:sz w:val="20"/>
          <w:szCs w:val="20"/>
          <w:lang w:eastAsia="ru-RU"/>
        </w:rPr>
        <w:t xml:space="preserve">. </w:t>
      </w:r>
      <w:r w:rsidRPr="003C7DB9">
        <w:rPr>
          <w:rFonts w:ascii="Courier New" w:eastAsia="Times New Roman" w:hAnsi="Courier New" w:cs="Courier New"/>
          <w:noProof/>
          <w:color w:val="80FFBB"/>
          <w:sz w:val="20"/>
          <w:szCs w:val="20"/>
          <w:lang w:val="en-US" w:eastAsia="ru-RU"/>
        </w:rPr>
        <w:t>mysqli</w:t>
      </w:r>
      <w:r w:rsidRPr="001062D9">
        <w:rPr>
          <w:rFonts w:ascii="Courier New" w:eastAsia="Times New Roman" w:hAnsi="Courier New" w:cs="Courier New"/>
          <w:noProof/>
          <w:color w:val="80FFBB"/>
          <w:sz w:val="20"/>
          <w:szCs w:val="20"/>
          <w:lang w:eastAsia="ru-RU"/>
        </w:rPr>
        <w:t>_</w:t>
      </w:r>
      <w:r w:rsidRPr="003C7DB9">
        <w:rPr>
          <w:rFonts w:ascii="Courier New" w:eastAsia="Times New Roman" w:hAnsi="Courier New" w:cs="Courier New"/>
          <w:noProof/>
          <w:color w:val="80FFBB"/>
          <w:sz w:val="20"/>
          <w:szCs w:val="20"/>
          <w:lang w:val="en-US" w:eastAsia="ru-RU"/>
        </w:rPr>
        <w:t>connect</w:t>
      </w:r>
      <w:r w:rsidRPr="001062D9">
        <w:rPr>
          <w:rFonts w:ascii="Courier New" w:eastAsia="Times New Roman" w:hAnsi="Courier New" w:cs="Courier New"/>
          <w:noProof/>
          <w:color w:val="80FFBB"/>
          <w:sz w:val="20"/>
          <w:szCs w:val="20"/>
          <w:lang w:eastAsia="ru-RU"/>
        </w:rPr>
        <w:t>_</w:t>
      </w:r>
      <w:r w:rsidRPr="003C7DB9">
        <w:rPr>
          <w:rFonts w:ascii="Courier New" w:eastAsia="Times New Roman" w:hAnsi="Courier New" w:cs="Courier New"/>
          <w:noProof/>
          <w:color w:val="80FFBB"/>
          <w:sz w:val="20"/>
          <w:szCs w:val="20"/>
          <w:lang w:val="en-US" w:eastAsia="ru-RU"/>
        </w:rPr>
        <w:t>errno</w:t>
      </w:r>
      <w:r w:rsidRPr="001062D9">
        <w:rPr>
          <w:rFonts w:ascii="Courier New" w:eastAsia="Times New Roman" w:hAnsi="Courier New" w:cs="Courier New"/>
          <w:noProof/>
          <w:color w:val="E1EFFF"/>
          <w:sz w:val="20"/>
          <w:szCs w:val="20"/>
          <w:lang w:eastAsia="ru-RU"/>
        </w:rPr>
        <w:t>()</w:t>
      </w:r>
      <w:r w:rsidRPr="001062D9">
        <w:rPr>
          <w:rFonts w:ascii="Courier New" w:eastAsia="Times New Roman" w:hAnsi="Courier New" w:cs="Courier New"/>
          <w:noProof/>
          <w:color w:val="E1EFFF"/>
          <w:sz w:val="20"/>
          <w:szCs w:val="20"/>
          <w:lang w:eastAsia="ru-RU"/>
        </w:rPr>
        <w:br/>
        <w:t xml:space="preserve">        </w:t>
      </w:r>
      <w:r w:rsidRPr="001062D9">
        <w:rPr>
          <w:rFonts w:ascii="Courier New" w:eastAsia="Times New Roman" w:hAnsi="Courier New" w:cs="Courier New"/>
          <w:noProof/>
          <w:color w:val="FF9D00"/>
          <w:sz w:val="20"/>
          <w:szCs w:val="20"/>
          <w:lang w:eastAsia="ru-RU"/>
        </w:rPr>
        <w:t xml:space="preserve">. </w:t>
      </w:r>
      <w:r w:rsidRPr="001062D9">
        <w:rPr>
          <w:rFonts w:ascii="Courier New" w:eastAsia="Times New Roman" w:hAnsi="Courier New" w:cs="Courier New"/>
          <w:noProof/>
          <w:color w:val="3AD900"/>
          <w:sz w:val="20"/>
          <w:szCs w:val="20"/>
          <w:lang w:eastAsia="ru-RU"/>
        </w:rPr>
        <w:t>':'</w:t>
      </w:r>
      <w:r w:rsidRPr="001062D9">
        <w:rPr>
          <w:rFonts w:ascii="Courier New" w:eastAsia="Times New Roman" w:hAnsi="Courier New" w:cs="Courier New"/>
          <w:i/>
          <w:iCs/>
          <w:noProof/>
          <w:color w:val="0088FF"/>
          <w:sz w:val="20"/>
          <w:szCs w:val="20"/>
          <w:lang w:eastAsia="ru-RU"/>
        </w:rPr>
        <w:t>//это тернарный оператор означающий "ИЛИ ТОГДА(ИНАЧЕ)"</w:t>
      </w:r>
      <w:r w:rsidRPr="001062D9">
        <w:rPr>
          <w:rFonts w:ascii="Courier New" w:eastAsia="Times New Roman" w:hAnsi="Courier New" w:cs="Courier New"/>
          <w:i/>
          <w:iCs/>
          <w:noProof/>
          <w:color w:val="0088FF"/>
          <w:sz w:val="20"/>
          <w:szCs w:val="20"/>
          <w:lang w:eastAsia="ru-RU"/>
        </w:rPr>
        <w:br/>
        <w:t xml:space="preserve">        </w:t>
      </w:r>
      <w:r w:rsidRPr="001062D9">
        <w:rPr>
          <w:rFonts w:ascii="Courier New" w:eastAsia="Times New Roman" w:hAnsi="Courier New" w:cs="Courier New"/>
          <w:noProof/>
          <w:color w:val="FF9D00"/>
          <w:sz w:val="20"/>
          <w:szCs w:val="20"/>
          <w:lang w:eastAsia="ru-RU"/>
        </w:rPr>
        <w:t xml:space="preserve">. </w:t>
      </w:r>
      <w:r w:rsidRPr="003C7DB9">
        <w:rPr>
          <w:rFonts w:ascii="Courier New" w:eastAsia="Times New Roman" w:hAnsi="Courier New" w:cs="Courier New"/>
          <w:noProof/>
          <w:color w:val="80FFBB"/>
          <w:sz w:val="20"/>
          <w:szCs w:val="20"/>
          <w:lang w:val="en-US" w:eastAsia="ru-RU"/>
        </w:rPr>
        <w:t>mysqli</w:t>
      </w:r>
      <w:r w:rsidRPr="001062D9">
        <w:rPr>
          <w:rFonts w:ascii="Courier New" w:eastAsia="Times New Roman" w:hAnsi="Courier New" w:cs="Courier New"/>
          <w:noProof/>
          <w:color w:val="80FFBB"/>
          <w:sz w:val="20"/>
          <w:szCs w:val="20"/>
          <w:lang w:eastAsia="ru-RU"/>
        </w:rPr>
        <w:t>_</w:t>
      </w:r>
      <w:r w:rsidRPr="003C7DB9">
        <w:rPr>
          <w:rFonts w:ascii="Courier New" w:eastAsia="Times New Roman" w:hAnsi="Courier New" w:cs="Courier New"/>
          <w:noProof/>
          <w:color w:val="80FFBB"/>
          <w:sz w:val="20"/>
          <w:szCs w:val="20"/>
          <w:lang w:val="en-US" w:eastAsia="ru-RU"/>
        </w:rPr>
        <w:t>connect</w:t>
      </w:r>
      <w:r w:rsidRPr="001062D9">
        <w:rPr>
          <w:rFonts w:ascii="Courier New" w:eastAsia="Times New Roman" w:hAnsi="Courier New" w:cs="Courier New"/>
          <w:noProof/>
          <w:color w:val="80FFBB"/>
          <w:sz w:val="20"/>
          <w:szCs w:val="20"/>
          <w:lang w:eastAsia="ru-RU"/>
        </w:rPr>
        <w:t>_</w:t>
      </w:r>
      <w:r w:rsidRPr="003C7DB9">
        <w:rPr>
          <w:rFonts w:ascii="Courier New" w:eastAsia="Times New Roman" w:hAnsi="Courier New" w:cs="Courier New"/>
          <w:noProof/>
          <w:color w:val="80FFBB"/>
          <w:sz w:val="20"/>
          <w:szCs w:val="20"/>
          <w:lang w:val="en-US" w:eastAsia="ru-RU"/>
        </w:rPr>
        <w:t>error</w:t>
      </w:r>
      <w:r w:rsidRPr="001062D9">
        <w:rPr>
          <w:rFonts w:ascii="Courier New" w:eastAsia="Times New Roman" w:hAnsi="Courier New" w:cs="Courier New"/>
          <w:noProof/>
          <w:color w:val="E1EFFF"/>
          <w:sz w:val="20"/>
          <w:szCs w:val="20"/>
          <w:lang w:eastAsia="ru-RU"/>
        </w:rPr>
        <w:t>();</w:t>
      </w:r>
      <w:r w:rsidRPr="001062D9">
        <w:rPr>
          <w:rFonts w:ascii="Courier New" w:eastAsia="Times New Roman" w:hAnsi="Courier New" w:cs="Courier New"/>
          <w:noProof/>
          <w:color w:val="E1EFFF"/>
          <w:sz w:val="20"/>
          <w:szCs w:val="20"/>
          <w:lang w:eastAsia="ru-RU"/>
        </w:rPr>
        <w:br/>
        <w:t>}</w:t>
      </w:r>
      <w:r w:rsidRPr="001062D9">
        <w:rPr>
          <w:rFonts w:ascii="Courier New" w:eastAsia="Times New Roman" w:hAnsi="Courier New" w:cs="Courier New"/>
          <w:noProof/>
          <w:color w:val="E1EFFF"/>
          <w:sz w:val="20"/>
          <w:szCs w:val="20"/>
          <w:lang w:eastAsia="ru-RU"/>
        </w:rPr>
        <w:br/>
      </w:r>
      <w:r w:rsidRPr="001062D9">
        <w:rPr>
          <w:rFonts w:ascii="Courier New" w:eastAsia="Times New Roman" w:hAnsi="Courier New" w:cs="Courier New"/>
          <w:noProof/>
          <w:color w:val="FF80E1"/>
          <w:sz w:val="20"/>
          <w:szCs w:val="20"/>
          <w:lang w:eastAsia="ru-RU"/>
        </w:rPr>
        <w:t>$</w:t>
      </w:r>
      <w:r w:rsidRPr="003C7DB9">
        <w:rPr>
          <w:rFonts w:ascii="Courier New" w:eastAsia="Times New Roman" w:hAnsi="Courier New" w:cs="Courier New"/>
          <w:noProof/>
          <w:color w:val="FF80E1"/>
          <w:sz w:val="20"/>
          <w:szCs w:val="20"/>
          <w:lang w:val="en-US" w:eastAsia="ru-RU"/>
        </w:rPr>
        <w:t>rows</w:t>
      </w:r>
      <w:r w:rsidRPr="001062D9">
        <w:rPr>
          <w:rFonts w:ascii="Courier New" w:eastAsia="Times New Roman" w:hAnsi="Courier New" w:cs="Courier New"/>
          <w:noProof/>
          <w:color w:val="FF80E1"/>
          <w:sz w:val="20"/>
          <w:szCs w:val="20"/>
          <w:lang w:eastAsia="ru-RU"/>
        </w:rPr>
        <w:t xml:space="preserve"> </w:t>
      </w:r>
      <w:r w:rsidRPr="001062D9">
        <w:rPr>
          <w:rFonts w:ascii="Courier New" w:eastAsia="Times New Roman" w:hAnsi="Courier New" w:cs="Courier New"/>
          <w:noProof/>
          <w:color w:val="FF9D00"/>
          <w:sz w:val="20"/>
          <w:szCs w:val="20"/>
          <w:lang w:eastAsia="ru-RU"/>
        </w:rPr>
        <w:t xml:space="preserve">= </w:t>
      </w:r>
      <w:r w:rsidRPr="003C7DB9">
        <w:rPr>
          <w:rFonts w:ascii="Courier New" w:eastAsia="Times New Roman" w:hAnsi="Courier New" w:cs="Courier New"/>
          <w:noProof/>
          <w:color w:val="80FFBB"/>
          <w:sz w:val="20"/>
          <w:szCs w:val="20"/>
          <w:lang w:val="en-US" w:eastAsia="ru-RU"/>
        </w:rPr>
        <w:t>mysqli</w:t>
      </w:r>
      <w:r w:rsidRPr="001062D9">
        <w:rPr>
          <w:rFonts w:ascii="Courier New" w:eastAsia="Times New Roman" w:hAnsi="Courier New" w:cs="Courier New"/>
          <w:noProof/>
          <w:color w:val="80FFBB"/>
          <w:sz w:val="20"/>
          <w:szCs w:val="20"/>
          <w:lang w:eastAsia="ru-RU"/>
        </w:rPr>
        <w:t>_</w:t>
      </w:r>
      <w:r w:rsidRPr="003C7DB9">
        <w:rPr>
          <w:rFonts w:ascii="Courier New" w:eastAsia="Times New Roman" w:hAnsi="Courier New" w:cs="Courier New"/>
          <w:noProof/>
          <w:color w:val="80FFBB"/>
          <w:sz w:val="20"/>
          <w:szCs w:val="20"/>
          <w:lang w:val="en-US" w:eastAsia="ru-RU"/>
        </w:rPr>
        <w:t>fetch</w:t>
      </w:r>
      <w:r w:rsidRPr="001062D9">
        <w:rPr>
          <w:rFonts w:ascii="Courier New" w:eastAsia="Times New Roman" w:hAnsi="Courier New" w:cs="Courier New"/>
          <w:noProof/>
          <w:color w:val="80FFBB"/>
          <w:sz w:val="20"/>
          <w:szCs w:val="20"/>
          <w:lang w:eastAsia="ru-RU"/>
        </w:rPr>
        <w:t>_</w:t>
      </w:r>
      <w:r w:rsidRPr="003C7DB9">
        <w:rPr>
          <w:rFonts w:ascii="Courier New" w:eastAsia="Times New Roman" w:hAnsi="Courier New" w:cs="Courier New"/>
          <w:noProof/>
          <w:color w:val="80FFBB"/>
          <w:sz w:val="20"/>
          <w:szCs w:val="20"/>
          <w:lang w:val="en-US" w:eastAsia="ru-RU"/>
        </w:rPr>
        <w:t>all</w:t>
      </w:r>
      <w:r w:rsidRPr="001062D9">
        <w:rPr>
          <w:rFonts w:ascii="Courier New" w:eastAsia="Times New Roman" w:hAnsi="Courier New" w:cs="Courier New"/>
          <w:noProof/>
          <w:color w:val="E1EFFF"/>
          <w:sz w:val="20"/>
          <w:szCs w:val="20"/>
          <w:lang w:eastAsia="ru-RU"/>
        </w:rPr>
        <w:t>(</w:t>
      </w:r>
      <w:r w:rsidRPr="001062D9">
        <w:rPr>
          <w:rFonts w:ascii="Courier New" w:eastAsia="Times New Roman" w:hAnsi="Courier New" w:cs="Courier New"/>
          <w:noProof/>
          <w:color w:val="FF80E1"/>
          <w:sz w:val="20"/>
          <w:szCs w:val="20"/>
          <w:lang w:eastAsia="ru-RU"/>
        </w:rPr>
        <w:t>$</w:t>
      </w:r>
      <w:r w:rsidRPr="003C7DB9">
        <w:rPr>
          <w:rFonts w:ascii="Courier New" w:eastAsia="Times New Roman" w:hAnsi="Courier New" w:cs="Courier New"/>
          <w:noProof/>
          <w:color w:val="FF80E1"/>
          <w:sz w:val="20"/>
          <w:szCs w:val="20"/>
          <w:lang w:val="en-US" w:eastAsia="ru-RU"/>
        </w:rPr>
        <w:t>result</w:t>
      </w:r>
      <w:r w:rsidRPr="001062D9">
        <w:rPr>
          <w:rFonts w:ascii="Courier New" w:eastAsia="Times New Roman" w:hAnsi="Courier New" w:cs="Courier New"/>
          <w:noProof/>
          <w:color w:val="E1EFFF"/>
          <w:sz w:val="20"/>
          <w:szCs w:val="20"/>
          <w:lang w:eastAsia="ru-RU"/>
        </w:rPr>
        <w:t xml:space="preserve">, </w:t>
      </w:r>
      <w:r w:rsidRPr="003C7DB9">
        <w:rPr>
          <w:rFonts w:ascii="Courier New" w:eastAsia="Times New Roman" w:hAnsi="Courier New" w:cs="Courier New"/>
          <w:i/>
          <w:iCs/>
          <w:noProof/>
          <w:color w:val="9876AA"/>
          <w:sz w:val="20"/>
          <w:szCs w:val="20"/>
          <w:lang w:val="en-US" w:eastAsia="ru-RU"/>
        </w:rPr>
        <w:t>MYSQLI</w:t>
      </w:r>
      <w:r w:rsidRPr="001062D9">
        <w:rPr>
          <w:rFonts w:ascii="Courier New" w:eastAsia="Times New Roman" w:hAnsi="Courier New" w:cs="Courier New"/>
          <w:i/>
          <w:iCs/>
          <w:noProof/>
          <w:color w:val="9876AA"/>
          <w:sz w:val="20"/>
          <w:szCs w:val="20"/>
          <w:lang w:eastAsia="ru-RU"/>
        </w:rPr>
        <w:t>_</w:t>
      </w:r>
      <w:r w:rsidRPr="003C7DB9">
        <w:rPr>
          <w:rFonts w:ascii="Courier New" w:eastAsia="Times New Roman" w:hAnsi="Courier New" w:cs="Courier New"/>
          <w:i/>
          <w:iCs/>
          <w:noProof/>
          <w:color w:val="9876AA"/>
          <w:sz w:val="20"/>
          <w:szCs w:val="20"/>
          <w:lang w:val="en-US" w:eastAsia="ru-RU"/>
        </w:rPr>
        <w:t>ASSOC</w:t>
      </w:r>
      <w:r w:rsidRPr="001062D9">
        <w:rPr>
          <w:rFonts w:ascii="Courier New" w:eastAsia="Times New Roman" w:hAnsi="Courier New" w:cs="Courier New"/>
          <w:noProof/>
          <w:color w:val="E1EFFF"/>
          <w:sz w:val="20"/>
          <w:szCs w:val="20"/>
          <w:lang w:eastAsia="ru-RU"/>
        </w:rPr>
        <w:t>);</w:t>
      </w:r>
      <w:r w:rsidRPr="001062D9">
        <w:rPr>
          <w:rFonts w:ascii="Courier New" w:eastAsia="Times New Roman" w:hAnsi="Courier New" w:cs="Courier New"/>
          <w:noProof/>
          <w:color w:val="E1EFFF"/>
          <w:sz w:val="20"/>
          <w:szCs w:val="20"/>
          <w:lang w:eastAsia="ru-RU"/>
        </w:rPr>
        <w:br/>
        <w:t xml:space="preserve">    </w:t>
      </w:r>
      <w:r w:rsidRPr="001062D9">
        <w:rPr>
          <w:rFonts w:ascii="Courier New" w:eastAsia="Times New Roman" w:hAnsi="Courier New" w:cs="Courier New"/>
          <w:noProof/>
          <w:color w:val="E1EFFF"/>
          <w:sz w:val="20"/>
          <w:szCs w:val="20"/>
          <w:lang w:eastAsia="ru-RU"/>
        </w:rPr>
        <w:br/>
      </w:r>
      <w:r w:rsidRPr="001062D9">
        <w:rPr>
          <w:rFonts w:ascii="Courier New" w:eastAsia="Times New Roman" w:hAnsi="Courier New" w:cs="Courier New"/>
          <w:noProof/>
          <w:color w:val="E1EFFF"/>
          <w:sz w:val="20"/>
          <w:szCs w:val="20"/>
          <w:lang w:eastAsia="ru-RU"/>
        </w:rPr>
        <w:br/>
      </w:r>
      <w:r w:rsidRPr="001062D9">
        <w:rPr>
          <w:rFonts w:ascii="Courier New" w:eastAsia="Times New Roman" w:hAnsi="Courier New" w:cs="Courier New"/>
          <w:i/>
          <w:iCs/>
          <w:noProof/>
          <w:color w:val="0088FF"/>
          <w:sz w:val="20"/>
          <w:szCs w:val="20"/>
          <w:lang w:eastAsia="ru-RU"/>
        </w:rPr>
        <w:t>//ДЗ: сделать таблицу с 4 строками</w:t>
      </w:r>
      <w:r w:rsidRPr="001062D9">
        <w:rPr>
          <w:rFonts w:ascii="Courier New" w:eastAsia="Times New Roman" w:hAnsi="Courier New" w:cs="Courier New"/>
          <w:i/>
          <w:iCs/>
          <w:noProof/>
          <w:color w:val="0088FF"/>
          <w:sz w:val="20"/>
          <w:szCs w:val="20"/>
          <w:lang w:eastAsia="ru-RU"/>
        </w:rPr>
        <w:br/>
      </w:r>
      <w:r w:rsidRPr="001062D9">
        <w:rPr>
          <w:rFonts w:ascii="Courier New" w:eastAsia="Times New Roman" w:hAnsi="Courier New" w:cs="Courier New"/>
          <w:i/>
          <w:iCs/>
          <w:noProof/>
          <w:color w:val="0088FF"/>
          <w:sz w:val="20"/>
          <w:szCs w:val="20"/>
          <w:lang w:eastAsia="ru-RU"/>
        </w:rPr>
        <w:br/>
      </w:r>
      <w:r w:rsidRPr="003C7DB9">
        <w:rPr>
          <w:rFonts w:ascii="Courier New" w:eastAsia="Times New Roman" w:hAnsi="Courier New" w:cs="Courier New"/>
          <w:noProof/>
          <w:color w:val="FF9D00"/>
          <w:sz w:val="20"/>
          <w:szCs w:val="20"/>
          <w:lang w:val="en-US" w:eastAsia="ru-RU"/>
        </w:rPr>
        <w:t>echo</w:t>
      </w:r>
      <w:r w:rsidRPr="001062D9">
        <w:rPr>
          <w:rFonts w:ascii="Courier New" w:eastAsia="Times New Roman" w:hAnsi="Courier New" w:cs="Courier New"/>
          <w:noProof/>
          <w:color w:val="FF9D00"/>
          <w:sz w:val="20"/>
          <w:szCs w:val="20"/>
          <w:lang w:eastAsia="ru-RU"/>
        </w:rPr>
        <w:t xml:space="preserve"> </w:t>
      </w:r>
      <w:r w:rsidRPr="001062D9">
        <w:rPr>
          <w:rFonts w:ascii="Courier New" w:eastAsia="Times New Roman" w:hAnsi="Courier New" w:cs="Courier New"/>
          <w:noProof/>
          <w:color w:val="3AD900"/>
          <w:sz w:val="20"/>
          <w:szCs w:val="20"/>
          <w:lang w:eastAsia="ru-RU"/>
        </w:rPr>
        <w:t>"&lt;</w:t>
      </w:r>
      <w:r w:rsidRPr="003C7DB9">
        <w:rPr>
          <w:rFonts w:ascii="Courier New" w:eastAsia="Times New Roman" w:hAnsi="Courier New" w:cs="Courier New"/>
          <w:noProof/>
          <w:color w:val="3AD900"/>
          <w:sz w:val="20"/>
          <w:szCs w:val="20"/>
          <w:lang w:val="en-US" w:eastAsia="ru-RU"/>
        </w:rPr>
        <w:t>table</w:t>
      </w:r>
      <w:r w:rsidRPr="001062D9">
        <w:rPr>
          <w:rFonts w:ascii="Courier New" w:eastAsia="Times New Roman" w:hAnsi="Courier New" w:cs="Courier New"/>
          <w:noProof/>
          <w:color w:val="3AD900"/>
          <w:sz w:val="20"/>
          <w:szCs w:val="20"/>
          <w:lang w:eastAsia="ru-RU"/>
        </w:rPr>
        <w:t>&gt;"</w:t>
      </w:r>
      <w:r w:rsidRPr="001062D9">
        <w:rPr>
          <w:rFonts w:ascii="Courier New" w:eastAsia="Times New Roman" w:hAnsi="Courier New" w:cs="Courier New"/>
          <w:noProof/>
          <w:color w:val="E1EFFF"/>
          <w:sz w:val="20"/>
          <w:szCs w:val="20"/>
          <w:lang w:eastAsia="ru-RU"/>
        </w:rPr>
        <w:t>;</w:t>
      </w:r>
      <w:r w:rsidRPr="001062D9">
        <w:rPr>
          <w:rFonts w:ascii="Courier New" w:eastAsia="Times New Roman" w:hAnsi="Courier New" w:cs="Courier New"/>
          <w:noProof/>
          <w:color w:val="E1EFFF"/>
          <w:sz w:val="20"/>
          <w:szCs w:val="20"/>
          <w:lang w:eastAsia="ru-RU"/>
        </w:rPr>
        <w:br/>
      </w:r>
      <w:r w:rsidRPr="003C7DB9">
        <w:rPr>
          <w:rFonts w:ascii="Courier New" w:eastAsia="Times New Roman" w:hAnsi="Courier New" w:cs="Courier New"/>
          <w:noProof/>
          <w:color w:val="FF9D00"/>
          <w:sz w:val="20"/>
          <w:szCs w:val="20"/>
          <w:lang w:val="en-US" w:eastAsia="ru-RU"/>
        </w:rPr>
        <w:t>foreach</w:t>
      </w:r>
      <w:r w:rsidRPr="001062D9">
        <w:rPr>
          <w:rFonts w:ascii="Courier New" w:eastAsia="Times New Roman" w:hAnsi="Courier New" w:cs="Courier New"/>
          <w:noProof/>
          <w:color w:val="FF9D00"/>
          <w:sz w:val="20"/>
          <w:szCs w:val="20"/>
          <w:lang w:eastAsia="ru-RU"/>
        </w:rPr>
        <w:t xml:space="preserve"> </w:t>
      </w:r>
      <w:r w:rsidRPr="001062D9">
        <w:rPr>
          <w:rFonts w:ascii="Courier New" w:eastAsia="Times New Roman" w:hAnsi="Courier New" w:cs="Courier New"/>
          <w:noProof/>
          <w:color w:val="E1EFFF"/>
          <w:sz w:val="20"/>
          <w:szCs w:val="20"/>
          <w:lang w:eastAsia="ru-RU"/>
        </w:rPr>
        <w:t>(</w:t>
      </w:r>
      <w:r w:rsidRPr="001062D9">
        <w:rPr>
          <w:rFonts w:ascii="Courier New" w:eastAsia="Times New Roman" w:hAnsi="Courier New" w:cs="Courier New"/>
          <w:noProof/>
          <w:color w:val="FF80E1"/>
          <w:sz w:val="20"/>
          <w:szCs w:val="20"/>
          <w:lang w:eastAsia="ru-RU"/>
        </w:rPr>
        <w:t>$</w:t>
      </w:r>
      <w:r w:rsidRPr="003C7DB9">
        <w:rPr>
          <w:rFonts w:ascii="Courier New" w:eastAsia="Times New Roman" w:hAnsi="Courier New" w:cs="Courier New"/>
          <w:noProof/>
          <w:color w:val="FF80E1"/>
          <w:sz w:val="20"/>
          <w:szCs w:val="20"/>
          <w:lang w:val="en-US" w:eastAsia="ru-RU"/>
        </w:rPr>
        <w:t>rows</w:t>
      </w:r>
      <w:r w:rsidRPr="001062D9">
        <w:rPr>
          <w:rFonts w:ascii="Courier New" w:eastAsia="Times New Roman" w:hAnsi="Courier New" w:cs="Courier New"/>
          <w:noProof/>
          <w:color w:val="FF80E1"/>
          <w:sz w:val="20"/>
          <w:szCs w:val="20"/>
          <w:lang w:eastAsia="ru-RU"/>
        </w:rPr>
        <w:t xml:space="preserve"> </w:t>
      </w:r>
      <w:r w:rsidRPr="003C7DB9">
        <w:rPr>
          <w:rFonts w:ascii="Courier New" w:eastAsia="Times New Roman" w:hAnsi="Courier New" w:cs="Courier New"/>
          <w:noProof/>
          <w:color w:val="FF9D00"/>
          <w:sz w:val="20"/>
          <w:szCs w:val="20"/>
          <w:lang w:val="en-US" w:eastAsia="ru-RU"/>
        </w:rPr>
        <w:t>as</w:t>
      </w:r>
      <w:r w:rsidRPr="001062D9">
        <w:rPr>
          <w:rFonts w:ascii="Courier New" w:eastAsia="Times New Roman" w:hAnsi="Courier New" w:cs="Courier New"/>
          <w:noProof/>
          <w:color w:val="FF9D00"/>
          <w:sz w:val="20"/>
          <w:szCs w:val="20"/>
          <w:lang w:eastAsia="ru-RU"/>
        </w:rPr>
        <w:t xml:space="preserve"> </w:t>
      </w:r>
      <w:r w:rsidRPr="001062D9">
        <w:rPr>
          <w:rFonts w:ascii="Courier New" w:eastAsia="Times New Roman" w:hAnsi="Courier New" w:cs="Courier New"/>
          <w:noProof/>
          <w:color w:val="FF80E1"/>
          <w:sz w:val="20"/>
          <w:szCs w:val="20"/>
          <w:lang w:eastAsia="ru-RU"/>
        </w:rPr>
        <w:t>$</w:t>
      </w:r>
      <w:r w:rsidRPr="003C7DB9">
        <w:rPr>
          <w:rFonts w:ascii="Courier New" w:eastAsia="Times New Roman" w:hAnsi="Courier New" w:cs="Courier New"/>
          <w:noProof/>
          <w:color w:val="FF80E1"/>
          <w:sz w:val="20"/>
          <w:szCs w:val="20"/>
          <w:lang w:val="en-US" w:eastAsia="ru-RU"/>
        </w:rPr>
        <w:t>key</w:t>
      </w:r>
      <w:r w:rsidRPr="001062D9">
        <w:rPr>
          <w:rFonts w:ascii="Courier New" w:eastAsia="Times New Roman" w:hAnsi="Courier New" w:cs="Courier New"/>
          <w:noProof/>
          <w:color w:val="FF80E1"/>
          <w:sz w:val="20"/>
          <w:szCs w:val="20"/>
          <w:lang w:eastAsia="ru-RU"/>
        </w:rPr>
        <w:t xml:space="preserve"> </w:t>
      </w:r>
      <w:r w:rsidRPr="001062D9">
        <w:rPr>
          <w:rFonts w:ascii="Courier New" w:eastAsia="Times New Roman" w:hAnsi="Courier New" w:cs="Courier New"/>
          <w:noProof/>
          <w:color w:val="FF9D00"/>
          <w:sz w:val="20"/>
          <w:szCs w:val="20"/>
          <w:lang w:eastAsia="ru-RU"/>
        </w:rPr>
        <w:t xml:space="preserve">=&gt; </w:t>
      </w:r>
      <w:r w:rsidRPr="001062D9">
        <w:rPr>
          <w:rFonts w:ascii="Courier New" w:eastAsia="Times New Roman" w:hAnsi="Courier New" w:cs="Courier New"/>
          <w:noProof/>
          <w:color w:val="FF80E1"/>
          <w:sz w:val="20"/>
          <w:szCs w:val="20"/>
          <w:lang w:eastAsia="ru-RU"/>
        </w:rPr>
        <w:t>$</w:t>
      </w:r>
      <w:r w:rsidRPr="003C7DB9">
        <w:rPr>
          <w:rFonts w:ascii="Courier New" w:eastAsia="Times New Roman" w:hAnsi="Courier New" w:cs="Courier New"/>
          <w:noProof/>
          <w:color w:val="FF80E1"/>
          <w:sz w:val="20"/>
          <w:szCs w:val="20"/>
          <w:lang w:val="en-US" w:eastAsia="ru-RU"/>
        </w:rPr>
        <w:t>value</w:t>
      </w:r>
      <w:r w:rsidRPr="001062D9">
        <w:rPr>
          <w:rFonts w:ascii="Courier New" w:eastAsia="Times New Roman" w:hAnsi="Courier New" w:cs="Courier New"/>
          <w:noProof/>
          <w:color w:val="E1EFFF"/>
          <w:sz w:val="20"/>
          <w:szCs w:val="20"/>
          <w:lang w:eastAsia="ru-RU"/>
        </w:rPr>
        <w:t>) {</w:t>
      </w:r>
      <w:r w:rsidRPr="001062D9">
        <w:rPr>
          <w:rFonts w:ascii="Courier New" w:eastAsia="Times New Roman" w:hAnsi="Courier New" w:cs="Courier New"/>
          <w:i/>
          <w:iCs/>
          <w:noProof/>
          <w:color w:val="0088FF"/>
          <w:sz w:val="20"/>
          <w:szCs w:val="20"/>
          <w:lang w:eastAsia="ru-RU"/>
        </w:rPr>
        <w:t xml:space="preserve">//через цикл </w:t>
      </w:r>
      <w:r w:rsidRPr="003C7DB9">
        <w:rPr>
          <w:rFonts w:ascii="Courier New" w:eastAsia="Times New Roman" w:hAnsi="Courier New" w:cs="Courier New"/>
          <w:i/>
          <w:iCs/>
          <w:noProof/>
          <w:color w:val="0088FF"/>
          <w:sz w:val="20"/>
          <w:szCs w:val="20"/>
          <w:lang w:val="en-US" w:eastAsia="ru-RU"/>
        </w:rPr>
        <w:t>foreach</w:t>
      </w:r>
      <w:r w:rsidRPr="001062D9">
        <w:rPr>
          <w:rFonts w:ascii="Courier New" w:eastAsia="Times New Roman" w:hAnsi="Courier New" w:cs="Courier New"/>
          <w:i/>
          <w:iCs/>
          <w:noProof/>
          <w:color w:val="0088FF"/>
          <w:sz w:val="20"/>
          <w:szCs w:val="20"/>
          <w:lang w:eastAsia="ru-RU"/>
        </w:rPr>
        <w:t xml:space="preserve"> проверяем массив с именем </w:t>
      </w:r>
      <w:r w:rsidRPr="003C7DB9">
        <w:rPr>
          <w:rFonts w:ascii="Courier New" w:eastAsia="Times New Roman" w:hAnsi="Courier New" w:cs="Courier New"/>
          <w:i/>
          <w:iCs/>
          <w:noProof/>
          <w:color w:val="0088FF"/>
          <w:sz w:val="20"/>
          <w:szCs w:val="20"/>
          <w:lang w:val="en-US" w:eastAsia="ru-RU"/>
        </w:rPr>
        <w:t>rows</w:t>
      </w:r>
      <w:r w:rsidRPr="001062D9">
        <w:rPr>
          <w:rFonts w:ascii="Courier New" w:eastAsia="Times New Roman" w:hAnsi="Courier New" w:cs="Courier New"/>
          <w:i/>
          <w:iCs/>
          <w:noProof/>
          <w:color w:val="0088FF"/>
          <w:sz w:val="20"/>
          <w:szCs w:val="20"/>
          <w:lang w:eastAsia="ru-RU"/>
        </w:rPr>
        <w:t xml:space="preserve">, где переменной </w:t>
      </w:r>
      <w:r w:rsidRPr="003C7DB9">
        <w:rPr>
          <w:rFonts w:ascii="Courier New" w:eastAsia="Times New Roman" w:hAnsi="Courier New" w:cs="Courier New"/>
          <w:i/>
          <w:iCs/>
          <w:noProof/>
          <w:color w:val="0088FF"/>
          <w:sz w:val="20"/>
          <w:szCs w:val="20"/>
          <w:lang w:val="en-US" w:eastAsia="ru-RU"/>
        </w:rPr>
        <w:t>key</w:t>
      </w:r>
      <w:r w:rsidRPr="001062D9">
        <w:rPr>
          <w:rFonts w:ascii="Courier New" w:eastAsia="Times New Roman" w:hAnsi="Courier New" w:cs="Courier New"/>
          <w:i/>
          <w:iCs/>
          <w:noProof/>
          <w:color w:val="0088FF"/>
          <w:sz w:val="20"/>
          <w:szCs w:val="20"/>
          <w:lang w:eastAsia="ru-RU"/>
        </w:rPr>
        <w:t xml:space="preserve"> из массива присваиваем значение </w:t>
      </w:r>
      <w:r w:rsidRPr="003C7DB9">
        <w:rPr>
          <w:rFonts w:ascii="Courier New" w:eastAsia="Times New Roman" w:hAnsi="Courier New" w:cs="Courier New"/>
          <w:i/>
          <w:iCs/>
          <w:noProof/>
          <w:color w:val="0088FF"/>
          <w:sz w:val="20"/>
          <w:szCs w:val="20"/>
          <w:lang w:val="en-US" w:eastAsia="ru-RU"/>
        </w:rPr>
        <w:t>value</w:t>
      </w:r>
      <w:r w:rsidRPr="001062D9">
        <w:rPr>
          <w:rFonts w:ascii="Courier New" w:eastAsia="Times New Roman" w:hAnsi="Courier New" w:cs="Courier New"/>
          <w:i/>
          <w:iCs/>
          <w:noProof/>
          <w:color w:val="0088FF"/>
          <w:sz w:val="20"/>
          <w:szCs w:val="20"/>
          <w:lang w:eastAsia="ru-RU"/>
        </w:rPr>
        <w:br/>
        <w:t xml:space="preserve">    </w:t>
      </w:r>
      <w:r w:rsidRPr="003C7DB9">
        <w:rPr>
          <w:rFonts w:ascii="Courier New" w:eastAsia="Times New Roman" w:hAnsi="Courier New" w:cs="Courier New"/>
          <w:noProof/>
          <w:color w:val="FF9D00"/>
          <w:sz w:val="20"/>
          <w:szCs w:val="20"/>
          <w:lang w:val="en-US" w:eastAsia="ru-RU"/>
        </w:rPr>
        <w:t>echo</w:t>
      </w:r>
      <w:r w:rsidRPr="001062D9">
        <w:rPr>
          <w:rFonts w:ascii="Courier New" w:eastAsia="Times New Roman" w:hAnsi="Courier New" w:cs="Courier New"/>
          <w:noProof/>
          <w:color w:val="FF9D00"/>
          <w:sz w:val="20"/>
          <w:szCs w:val="20"/>
          <w:lang w:eastAsia="ru-RU"/>
        </w:rPr>
        <w:t xml:space="preserve"> </w:t>
      </w:r>
      <w:r w:rsidRPr="001062D9">
        <w:rPr>
          <w:rFonts w:ascii="Courier New" w:eastAsia="Times New Roman" w:hAnsi="Courier New" w:cs="Courier New"/>
          <w:noProof/>
          <w:color w:val="3AD900"/>
          <w:sz w:val="20"/>
          <w:szCs w:val="20"/>
          <w:lang w:eastAsia="ru-RU"/>
        </w:rPr>
        <w:t>"&lt;</w:t>
      </w:r>
      <w:r w:rsidRPr="003C7DB9">
        <w:rPr>
          <w:rFonts w:ascii="Courier New" w:eastAsia="Times New Roman" w:hAnsi="Courier New" w:cs="Courier New"/>
          <w:noProof/>
          <w:color w:val="3AD900"/>
          <w:sz w:val="20"/>
          <w:szCs w:val="20"/>
          <w:lang w:val="en-US" w:eastAsia="ru-RU"/>
        </w:rPr>
        <w:t>tr</w:t>
      </w:r>
      <w:r w:rsidRPr="001062D9">
        <w:rPr>
          <w:rFonts w:ascii="Courier New" w:eastAsia="Times New Roman" w:hAnsi="Courier New" w:cs="Courier New"/>
          <w:noProof/>
          <w:color w:val="3AD900"/>
          <w:sz w:val="20"/>
          <w:szCs w:val="20"/>
          <w:lang w:eastAsia="ru-RU"/>
        </w:rPr>
        <w:t xml:space="preserve"> </w:t>
      </w:r>
      <w:r w:rsidRPr="003C7DB9">
        <w:rPr>
          <w:rFonts w:ascii="Courier New" w:eastAsia="Times New Roman" w:hAnsi="Courier New" w:cs="Courier New"/>
          <w:noProof/>
          <w:color w:val="3AD900"/>
          <w:sz w:val="20"/>
          <w:szCs w:val="20"/>
          <w:lang w:val="en-US" w:eastAsia="ru-RU"/>
        </w:rPr>
        <w:t>style</w:t>
      </w:r>
      <w:r w:rsidRPr="001062D9">
        <w:rPr>
          <w:rFonts w:ascii="Courier New" w:eastAsia="Times New Roman" w:hAnsi="Courier New" w:cs="Courier New"/>
          <w:noProof/>
          <w:color w:val="3AD900"/>
          <w:sz w:val="20"/>
          <w:szCs w:val="20"/>
          <w:lang w:eastAsia="ru-RU"/>
        </w:rPr>
        <w:t>='</w:t>
      </w:r>
      <w:r w:rsidRPr="003C7DB9">
        <w:rPr>
          <w:rFonts w:ascii="Courier New" w:eastAsia="Times New Roman" w:hAnsi="Courier New" w:cs="Courier New"/>
          <w:noProof/>
          <w:color w:val="3AD900"/>
          <w:sz w:val="20"/>
          <w:szCs w:val="20"/>
          <w:lang w:val="en-US" w:eastAsia="ru-RU"/>
        </w:rPr>
        <w:t>color</w:t>
      </w:r>
      <w:r w:rsidRPr="001062D9">
        <w:rPr>
          <w:rFonts w:ascii="Courier New" w:eastAsia="Times New Roman" w:hAnsi="Courier New" w:cs="Courier New"/>
          <w:noProof/>
          <w:color w:val="3AD900"/>
          <w:sz w:val="20"/>
          <w:szCs w:val="20"/>
          <w:lang w:eastAsia="ru-RU"/>
        </w:rPr>
        <w:t>:</w:t>
      </w:r>
      <w:r w:rsidRPr="003C7DB9">
        <w:rPr>
          <w:rFonts w:ascii="Courier New" w:eastAsia="Times New Roman" w:hAnsi="Courier New" w:cs="Courier New"/>
          <w:noProof/>
          <w:color w:val="3AD900"/>
          <w:sz w:val="20"/>
          <w:szCs w:val="20"/>
          <w:lang w:val="en-US" w:eastAsia="ru-RU"/>
        </w:rPr>
        <w:t>red</w:t>
      </w:r>
      <w:r w:rsidRPr="001062D9">
        <w:rPr>
          <w:rFonts w:ascii="Courier New" w:eastAsia="Times New Roman" w:hAnsi="Courier New" w:cs="Courier New"/>
          <w:noProof/>
          <w:color w:val="3AD900"/>
          <w:sz w:val="20"/>
          <w:szCs w:val="20"/>
          <w:lang w:eastAsia="ru-RU"/>
        </w:rPr>
        <w:t>'&gt;"</w:t>
      </w:r>
      <w:r w:rsidRPr="001062D9">
        <w:rPr>
          <w:rFonts w:ascii="Courier New" w:eastAsia="Times New Roman" w:hAnsi="Courier New" w:cs="Courier New"/>
          <w:noProof/>
          <w:color w:val="E1EFFF"/>
          <w:sz w:val="20"/>
          <w:szCs w:val="20"/>
          <w:lang w:eastAsia="ru-RU"/>
        </w:rPr>
        <w:t>;</w:t>
      </w:r>
      <w:r w:rsidRPr="001062D9">
        <w:rPr>
          <w:rFonts w:ascii="Courier New" w:eastAsia="Times New Roman" w:hAnsi="Courier New" w:cs="Courier New"/>
          <w:noProof/>
          <w:color w:val="E1EFFF"/>
          <w:sz w:val="20"/>
          <w:szCs w:val="20"/>
          <w:lang w:eastAsia="ru-RU"/>
        </w:rPr>
        <w:br/>
        <w:t xml:space="preserve">    </w:t>
      </w:r>
      <w:r w:rsidRPr="003C7DB9">
        <w:rPr>
          <w:rFonts w:ascii="Courier New" w:eastAsia="Times New Roman" w:hAnsi="Courier New" w:cs="Courier New"/>
          <w:noProof/>
          <w:color w:val="FF9D00"/>
          <w:sz w:val="20"/>
          <w:szCs w:val="20"/>
          <w:lang w:val="en-US" w:eastAsia="ru-RU"/>
        </w:rPr>
        <w:t>foreach</w:t>
      </w:r>
      <w:r w:rsidRPr="001062D9">
        <w:rPr>
          <w:rFonts w:ascii="Courier New" w:eastAsia="Times New Roman" w:hAnsi="Courier New" w:cs="Courier New"/>
          <w:noProof/>
          <w:color w:val="FF9D00"/>
          <w:sz w:val="20"/>
          <w:szCs w:val="20"/>
          <w:lang w:eastAsia="ru-RU"/>
        </w:rPr>
        <w:t xml:space="preserve"> </w:t>
      </w:r>
      <w:r w:rsidRPr="001062D9">
        <w:rPr>
          <w:rFonts w:ascii="Courier New" w:eastAsia="Times New Roman" w:hAnsi="Courier New" w:cs="Courier New"/>
          <w:noProof/>
          <w:color w:val="E1EFFF"/>
          <w:sz w:val="20"/>
          <w:szCs w:val="20"/>
          <w:lang w:eastAsia="ru-RU"/>
        </w:rPr>
        <w:t xml:space="preserve">( </w:t>
      </w:r>
      <w:r w:rsidRPr="001062D9">
        <w:rPr>
          <w:rFonts w:ascii="Courier New" w:eastAsia="Times New Roman" w:hAnsi="Courier New" w:cs="Courier New"/>
          <w:noProof/>
          <w:color w:val="FF80E1"/>
          <w:sz w:val="20"/>
          <w:szCs w:val="20"/>
          <w:lang w:eastAsia="ru-RU"/>
        </w:rPr>
        <w:t>$</w:t>
      </w:r>
      <w:r w:rsidRPr="003C7DB9">
        <w:rPr>
          <w:rFonts w:ascii="Courier New" w:eastAsia="Times New Roman" w:hAnsi="Courier New" w:cs="Courier New"/>
          <w:noProof/>
          <w:color w:val="FF80E1"/>
          <w:sz w:val="20"/>
          <w:szCs w:val="20"/>
          <w:lang w:val="en-US" w:eastAsia="ru-RU"/>
        </w:rPr>
        <w:t>value</w:t>
      </w:r>
      <w:r w:rsidRPr="001062D9">
        <w:rPr>
          <w:rFonts w:ascii="Courier New" w:eastAsia="Times New Roman" w:hAnsi="Courier New" w:cs="Courier New"/>
          <w:noProof/>
          <w:color w:val="FF80E1"/>
          <w:sz w:val="20"/>
          <w:szCs w:val="20"/>
          <w:lang w:eastAsia="ru-RU"/>
        </w:rPr>
        <w:t xml:space="preserve"> </w:t>
      </w:r>
      <w:r w:rsidRPr="003C7DB9">
        <w:rPr>
          <w:rFonts w:ascii="Courier New" w:eastAsia="Times New Roman" w:hAnsi="Courier New" w:cs="Courier New"/>
          <w:noProof/>
          <w:color w:val="FF9D00"/>
          <w:sz w:val="20"/>
          <w:szCs w:val="20"/>
          <w:lang w:val="en-US" w:eastAsia="ru-RU"/>
        </w:rPr>
        <w:t>AS</w:t>
      </w:r>
      <w:r w:rsidRPr="001062D9">
        <w:rPr>
          <w:rFonts w:ascii="Courier New" w:eastAsia="Times New Roman" w:hAnsi="Courier New" w:cs="Courier New"/>
          <w:noProof/>
          <w:color w:val="FF9D00"/>
          <w:sz w:val="20"/>
          <w:szCs w:val="20"/>
          <w:lang w:eastAsia="ru-RU"/>
        </w:rPr>
        <w:t xml:space="preserve"> </w:t>
      </w:r>
      <w:r w:rsidRPr="001062D9">
        <w:rPr>
          <w:rFonts w:ascii="Courier New" w:eastAsia="Times New Roman" w:hAnsi="Courier New" w:cs="Courier New"/>
          <w:noProof/>
          <w:color w:val="FF80E1"/>
          <w:sz w:val="20"/>
          <w:szCs w:val="20"/>
          <w:lang w:eastAsia="ru-RU"/>
        </w:rPr>
        <w:t>$</w:t>
      </w:r>
      <w:r w:rsidRPr="003C7DB9">
        <w:rPr>
          <w:rFonts w:ascii="Courier New" w:eastAsia="Times New Roman" w:hAnsi="Courier New" w:cs="Courier New"/>
          <w:noProof/>
          <w:color w:val="FF80E1"/>
          <w:sz w:val="20"/>
          <w:szCs w:val="20"/>
          <w:lang w:val="en-US" w:eastAsia="ru-RU"/>
        </w:rPr>
        <w:t>columnName</w:t>
      </w:r>
      <w:r w:rsidRPr="001062D9">
        <w:rPr>
          <w:rFonts w:ascii="Courier New" w:eastAsia="Times New Roman" w:hAnsi="Courier New" w:cs="Courier New"/>
          <w:noProof/>
          <w:color w:val="FF80E1"/>
          <w:sz w:val="20"/>
          <w:szCs w:val="20"/>
          <w:lang w:eastAsia="ru-RU"/>
        </w:rPr>
        <w:t xml:space="preserve"> </w:t>
      </w:r>
      <w:r w:rsidRPr="001062D9">
        <w:rPr>
          <w:rFonts w:ascii="Courier New" w:eastAsia="Times New Roman" w:hAnsi="Courier New" w:cs="Courier New"/>
          <w:noProof/>
          <w:color w:val="FF9D00"/>
          <w:sz w:val="20"/>
          <w:szCs w:val="20"/>
          <w:lang w:eastAsia="ru-RU"/>
        </w:rPr>
        <w:t xml:space="preserve">=&gt; </w:t>
      </w:r>
      <w:r w:rsidRPr="001062D9">
        <w:rPr>
          <w:rFonts w:ascii="Courier New" w:eastAsia="Times New Roman" w:hAnsi="Courier New" w:cs="Courier New"/>
          <w:noProof/>
          <w:color w:val="FF80E1"/>
          <w:sz w:val="20"/>
          <w:szCs w:val="20"/>
          <w:lang w:eastAsia="ru-RU"/>
        </w:rPr>
        <w:t>$</w:t>
      </w:r>
      <w:r w:rsidRPr="003C7DB9">
        <w:rPr>
          <w:rFonts w:ascii="Courier New" w:eastAsia="Times New Roman" w:hAnsi="Courier New" w:cs="Courier New"/>
          <w:noProof/>
          <w:color w:val="FF80E1"/>
          <w:sz w:val="20"/>
          <w:szCs w:val="20"/>
          <w:lang w:val="en-US" w:eastAsia="ru-RU"/>
        </w:rPr>
        <w:t>columnValue</w:t>
      </w:r>
      <w:r w:rsidRPr="001062D9">
        <w:rPr>
          <w:rFonts w:ascii="Courier New" w:eastAsia="Times New Roman" w:hAnsi="Courier New" w:cs="Courier New"/>
          <w:noProof/>
          <w:color w:val="FF80E1"/>
          <w:sz w:val="20"/>
          <w:szCs w:val="20"/>
          <w:lang w:eastAsia="ru-RU"/>
        </w:rPr>
        <w:t xml:space="preserve"> </w:t>
      </w:r>
      <w:r w:rsidRPr="001062D9">
        <w:rPr>
          <w:rFonts w:ascii="Courier New" w:eastAsia="Times New Roman" w:hAnsi="Courier New" w:cs="Courier New"/>
          <w:noProof/>
          <w:color w:val="E1EFFF"/>
          <w:sz w:val="20"/>
          <w:szCs w:val="20"/>
          <w:lang w:eastAsia="ru-RU"/>
        </w:rPr>
        <w:t>){</w:t>
      </w:r>
      <w:r w:rsidRPr="001062D9">
        <w:rPr>
          <w:rFonts w:ascii="Courier New" w:eastAsia="Times New Roman" w:hAnsi="Courier New" w:cs="Courier New"/>
          <w:noProof/>
          <w:color w:val="E1EFFF"/>
          <w:sz w:val="20"/>
          <w:szCs w:val="20"/>
          <w:lang w:eastAsia="ru-RU"/>
        </w:rPr>
        <w:br/>
        <w:t xml:space="preserve">                    </w:t>
      </w:r>
      <w:r w:rsidRPr="003C7DB9">
        <w:rPr>
          <w:rFonts w:ascii="Courier New" w:eastAsia="Times New Roman" w:hAnsi="Courier New" w:cs="Courier New"/>
          <w:noProof/>
          <w:color w:val="FF9D00"/>
          <w:sz w:val="20"/>
          <w:szCs w:val="20"/>
          <w:lang w:val="en-US" w:eastAsia="ru-RU"/>
        </w:rPr>
        <w:t>echo</w:t>
      </w:r>
      <w:r w:rsidRPr="001062D9">
        <w:rPr>
          <w:rFonts w:ascii="Courier New" w:eastAsia="Times New Roman" w:hAnsi="Courier New" w:cs="Courier New"/>
          <w:noProof/>
          <w:color w:val="FF9D00"/>
          <w:sz w:val="20"/>
          <w:szCs w:val="20"/>
          <w:lang w:eastAsia="ru-RU"/>
        </w:rPr>
        <w:t xml:space="preserve"> </w:t>
      </w:r>
      <w:r w:rsidRPr="001062D9">
        <w:rPr>
          <w:rFonts w:ascii="Courier New" w:eastAsia="Times New Roman" w:hAnsi="Courier New" w:cs="Courier New"/>
          <w:noProof/>
          <w:color w:val="3AD900"/>
          <w:sz w:val="20"/>
          <w:szCs w:val="20"/>
          <w:lang w:eastAsia="ru-RU"/>
        </w:rPr>
        <w:t>"&lt;</w:t>
      </w:r>
      <w:r w:rsidRPr="003C7DB9">
        <w:rPr>
          <w:rFonts w:ascii="Courier New" w:eastAsia="Times New Roman" w:hAnsi="Courier New" w:cs="Courier New"/>
          <w:noProof/>
          <w:color w:val="3AD900"/>
          <w:sz w:val="20"/>
          <w:szCs w:val="20"/>
          <w:lang w:val="en-US" w:eastAsia="ru-RU"/>
        </w:rPr>
        <w:t>td</w:t>
      </w:r>
      <w:r w:rsidRPr="001062D9">
        <w:rPr>
          <w:rFonts w:ascii="Courier New" w:eastAsia="Times New Roman" w:hAnsi="Courier New" w:cs="Courier New"/>
          <w:noProof/>
          <w:color w:val="3AD900"/>
          <w:sz w:val="20"/>
          <w:szCs w:val="20"/>
          <w:lang w:eastAsia="ru-RU"/>
        </w:rPr>
        <w:t>&gt;"</w:t>
      </w:r>
      <w:r w:rsidRPr="001062D9">
        <w:rPr>
          <w:rFonts w:ascii="Courier New" w:eastAsia="Times New Roman" w:hAnsi="Courier New" w:cs="Courier New"/>
          <w:noProof/>
          <w:color w:val="FF9D00"/>
          <w:sz w:val="20"/>
          <w:szCs w:val="20"/>
          <w:lang w:eastAsia="ru-RU"/>
        </w:rPr>
        <w:t>.</w:t>
      </w:r>
      <w:r w:rsidRPr="001062D9">
        <w:rPr>
          <w:rFonts w:ascii="Courier New" w:eastAsia="Times New Roman" w:hAnsi="Courier New" w:cs="Courier New"/>
          <w:noProof/>
          <w:color w:val="FF80E1"/>
          <w:sz w:val="20"/>
          <w:szCs w:val="20"/>
          <w:lang w:eastAsia="ru-RU"/>
        </w:rPr>
        <w:t>$</w:t>
      </w:r>
      <w:r w:rsidRPr="003C7DB9">
        <w:rPr>
          <w:rFonts w:ascii="Courier New" w:eastAsia="Times New Roman" w:hAnsi="Courier New" w:cs="Courier New"/>
          <w:noProof/>
          <w:color w:val="FF80E1"/>
          <w:sz w:val="20"/>
          <w:szCs w:val="20"/>
          <w:lang w:val="en-US" w:eastAsia="ru-RU"/>
        </w:rPr>
        <w:t>columnValue</w:t>
      </w:r>
      <w:r w:rsidRPr="001062D9">
        <w:rPr>
          <w:rFonts w:ascii="Courier New" w:eastAsia="Times New Roman" w:hAnsi="Courier New" w:cs="Courier New"/>
          <w:noProof/>
          <w:color w:val="FF9D00"/>
          <w:sz w:val="20"/>
          <w:szCs w:val="20"/>
          <w:lang w:eastAsia="ru-RU"/>
        </w:rPr>
        <w:t>.</w:t>
      </w:r>
      <w:r w:rsidRPr="001062D9">
        <w:rPr>
          <w:rFonts w:ascii="Courier New" w:eastAsia="Times New Roman" w:hAnsi="Courier New" w:cs="Courier New"/>
          <w:noProof/>
          <w:color w:val="3AD900"/>
          <w:sz w:val="20"/>
          <w:szCs w:val="20"/>
          <w:lang w:eastAsia="ru-RU"/>
        </w:rPr>
        <w:t>"&lt;/</w:t>
      </w:r>
      <w:r w:rsidRPr="003C7DB9">
        <w:rPr>
          <w:rFonts w:ascii="Courier New" w:eastAsia="Times New Roman" w:hAnsi="Courier New" w:cs="Courier New"/>
          <w:noProof/>
          <w:color w:val="3AD900"/>
          <w:sz w:val="20"/>
          <w:szCs w:val="20"/>
          <w:lang w:val="en-US" w:eastAsia="ru-RU"/>
        </w:rPr>
        <w:t>td</w:t>
      </w:r>
      <w:r w:rsidRPr="001062D9">
        <w:rPr>
          <w:rFonts w:ascii="Courier New" w:eastAsia="Times New Roman" w:hAnsi="Courier New" w:cs="Courier New"/>
          <w:noProof/>
          <w:color w:val="3AD900"/>
          <w:sz w:val="20"/>
          <w:szCs w:val="20"/>
          <w:lang w:eastAsia="ru-RU"/>
        </w:rPr>
        <w:t>&gt;"</w:t>
      </w:r>
      <w:r w:rsidRPr="001062D9">
        <w:rPr>
          <w:rFonts w:ascii="Courier New" w:eastAsia="Times New Roman" w:hAnsi="Courier New" w:cs="Courier New"/>
          <w:noProof/>
          <w:color w:val="E1EFFF"/>
          <w:sz w:val="20"/>
          <w:szCs w:val="20"/>
          <w:lang w:eastAsia="ru-RU"/>
        </w:rPr>
        <w:t>;</w:t>
      </w:r>
      <w:r w:rsidRPr="001062D9">
        <w:rPr>
          <w:rFonts w:ascii="Courier New" w:eastAsia="Times New Roman" w:hAnsi="Courier New" w:cs="Courier New"/>
          <w:noProof/>
          <w:color w:val="E1EFFF"/>
          <w:sz w:val="20"/>
          <w:szCs w:val="20"/>
          <w:lang w:eastAsia="ru-RU"/>
        </w:rPr>
        <w:br/>
        <w:t xml:space="preserve">    }</w:t>
      </w:r>
      <w:r w:rsidRPr="001062D9">
        <w:rPr>
          <w:rFonts w:ascii="Courier New" w:eastAsia="Times New Roman" w:hAnsi="Courier New" w:cs="Courier New"/>
          <w:noProof/>
          <w:color w:val="E1EFFF"/>
          <w:sz w:val="20"/>
          <w:szCs w:val="20"/>
          <w:lang w:eastAsia="ru-RU"/>
        </w:rPr>
        <w:br/>
        <w:t xml:space="preserve">    </w:t>
      </w:r>
      <w:r w:rsidRPr="003C7DB9">
        <w:rPr>
          <w:rFonts w:ascii="Courier New" w:eastAsia="Times New Roman" w:hAnsi="Courier New" w:cs="Courier New"/>
          <w:noProof/>
          <w:color w:val="FF9D00"/>
          <w:sz w:val="20"/>
          <w:szCs w:val="20"/>
          <w:lang w:val="en-US" w:eastAsia="ru-RU"/>
        </w:rPr>
        <w:t>echo</w:t>
      </w:r>
      <w:r w:rsidRPr="001062D9">
        <w:rPr>
          <w:rFonts w:ascii="Courier New" w:eastAsia="Times New Roman" w:hAnsi="Courier New" w:cs="Courier New"/>
          <w:noProof/>
          <w:color w:val="FF9D00"/>
          <w:sz w:val="20"/>
          <w:szCs w:val="20"/>
          <w:lang w:eastAsia="ru-RU"/>
        </w:rPr>
        <w:t xml:space="preserve"> </w:t>
      </w:r>
      <w:r w:rsidRPr="001062D9">
        <w:rPr>
          <w:rFonts w:ascii="Courier New" w:eastAsia="Times New Roman" w:hAnsi="Courier New" w:cs="Courier New"/>
          <w:noProof/>
          <w:color w:val="3AD900"/>
          <w:sz w:val="20"/>
          <w:szCs w:val="20"/>
          <w:lang w:eastAsia="ru-RU"/>
        </w:rPr>
        <w:t>"&lt;/</w:t>
      </w:r>
      <w:r w:rsidRPr="003C7DB9">
        <w:rPr>
          <w:rFonts w:ascii="Courier New" w:eastAsia="Times New Roman" w:hAnsi="Courier New" w:cs="Courier New"/>
          <w:noProof/>
          <w:color w:val="3AD900"/>
          <w:sz w:val="20"/>
          <w:szCs w:val="20"/>
          <w:lang w:val="en-US" w:eastAsia="ru-RU"/>
        </w:rPr>
        <w:t>tr</w:t>
      </w:r>
      <w:r w:rsidRPr="001062D9">
        <w:rPr>
          <w:rFonts w:ascii="Courier New" w:eastAsia="Times New Roman" w:hAnsi="Courier New" w:cs="Courier New"/>
          <w:noProof/>
          <w:color w:val="3AD900"/>
          <w:sz w:val="20"/>
          <w:szCs w:val="20"/>
          <w:lang w:eastAsia="ru-RU"/>
        </w:rPr>
        <w:t>&gt;"</w:t>
      </w:r>
      <w:r w:rsidRPr="001062D9">
        <w:rPr>
          <w:rFonts w:ascii="Courier New" w:eastAsia="Times New Roman" w:hAnsi="Courier New" w:cs="Courier New"/>
          <w:noProof/>
          <w:color w:val="E1EFFF"/>
          <w:sz w:val="20"/>
          <w:szCs w:val="20"/>
          <w:lang w:eastAsia="ru-RU"/>
        </w:rPr>
        <w:t>;</w:t>
      </w:r>
      <w:r w:rsidRPr="001062D9">
        <w:rPr>
          <w:rFonts w:ascii="Courier New" w:eastAsia="Times New Roman" w:hAnsi="Courier New" w:cs="Courier New"/>
          <w:noProof/>
          <w:color w:val="E1EFFF"/>
          <w:sz w:val="20"/>
          <w:szCs w:val="20"/>
          <w:lang w:eastAsia="ru-RU"/>
        </w:rPr>
        <w:br/>
        <w:t>}</w:t>
      </w:r>
      <w:r w:rsidRPr="001062D9">
        <w:rPr>
          <w:rFonts w:ascii="Courier New" w:eastAsia="Times New Roman" w:hAnsi="Courier New" w:cs="Courier New"/>
          <w:noProof/>
          <w:color w:val="E1EFFF"/>
          <w:sz w:val="20"/>
          <w:szCs w:val="20"/>
          <w:lang w:eastAsia="ru-RU"/>
        </w:rPr>
        <w:br/>
      </w:r>
      <w:r w:rsidRPr="003C7DB9">
        <w:rPr>
          <w:rFonts w:ascii="Courier New" w:eastAsia="Times New Roman" w:hAnsi="Courier New" w:cs="Courier New"/>
          <w:noProof/>
          <w:color w:val="FF9D00"/>
          <w:sz w:val="20"/>
          <w:szCs w:val="20"/>
          <w:lang w:val="en-US" w:eastAsia="ru-RU"/>
        </w:rPr>
        <w:t>echo</w:t>
      </w:r>
      <w:r w:rsidRPr="001062D9">
        <w:rPr>
          <w:rFonts w:ascii="Courier New" w:eastAsia="Times New Roman" w:hAnsi="Courier New" w:cs="Courier New"/>
          <w:noProof/>
          <w:color w:val="FF9D00"/>
          <w:sz w:val="20"/>
          <w:szCs w:val="20"/>
          <w:lang w:eastAsia="ru-RU"/>
        </w:rPr>
        <w:t xml:space="preserve"> </w:t>
      </w:r>
      <w:r w:rsidRPr="001062D9">
        <w:rPr>
          <w:rFonts w:ascii="Courier New" w:eastAsia="Times New Roman" w:hAnsi="Courier New" w:cs="Courier New"/>
          <w:noProof/>
          <w:color w:val="3AD900"/>
          <w:sz w:val="20"/>
          <w:szCs w:val="20"/>
          <w:lang w:eastAsia="ru-RU"/>
        </w:rPr>
        <w:t>"&lt;/</w:t>
      </w:r>
      <w:r w:rsidRPr="003C7DB9">
        <w:rPr>
          <w:rFonts w:ascii="Courier New" w:eastAsia="Times New Roman" w:hAnsi="Courier New" w:cs="Courier New"/>
          <w:noProof/>
          <w:color w:val="3AD900"/>
          <w:sz w:val="20"/>
          <w:szCs w:val="20"/>
          <w:lang w:val="en-US" w:eastAsia="ru-RU"/>
        </w:rPr>
        <w:t>table</w:t>
      </w:r>
      <w:r w:rsidRPr="001062D9">
        <w:rPr>
          <w:rFonts w:ascii="Courier New" w:eastAsia="Times New Roman" w:hAnsi="Courier New" w:cs="Courier New"/>
          <w:noProof/>
          <w:color w:val="3AD900"/>
          <w:sz w:val="20"/>
          <w:szCs w:val="20"/>
          <w:lang w:eastAsia="ru-RU"/>
        </w:rPr>
        <w:t>&gt;"</w:t>
      </w:r>
      <w:r w:rsidRPr="001062D9">
        <w:rPr>
          <w:rFonts w:ascii="Courier New" w:eastAsia="Times New Roman" w:hAnsi="Courier New" w:cs="Courier New"/>
          <w:noProof/>
          <w:color w:val="E1EFFF"/>
          <w:sz w:val="20"/>
          <w:szCs w:val="20"/>
          <w:lang w:eastAsia="ru-RU"/>
        </w:rPr>
        <w:t>;</w:t>
      </w:r>
    </w:p>
    <w:p w:rsidR="00163B3A" w:rsidRPr="001062D9" w:rsidRDefault="00163B3A" w:rsidP="003F1AF2">
      <w:pPr>
        <w:shd w:val="clear" w:color="auto" w:fill="F7F7F7"/>
        <w:spacing w:line="255" w:lineRule="atLeast"/>
        <w:rPr>
          <w:rFonts w:ascii="Courier New" w:hAnsi="Courier New" w:cs="Courier New"/>
          <w:noProof/>
          <w:color w:val="0000BB"/>
          <w:sz w:val="20"/>
          <w:szCs w:val="20"/>
          <w:shd w:val="clear" w:color="auto" w:fill="E6F3F9"/>
        </w:rPr>
      </w:pPr>
    </w:p>
    <w:p w:rsidR="00163B3A" w:rsidRPr="001062D9" w:rsidRDefault="00163B3A" w:rsidP="003F1AF2">
      <w:pPr>
        <w:shd w:val="clear" w:color="auto" w:fill="F7F7F7"/>
        <w:spacing w:line="255" w:lineRule="atLeast"/>
        <w:rPr>
          <w:rFonts w:ascii="Courier New" w:hAnsi="Courier New" w:cs="Courier New"/>
          <w:noProof/>
          <w:color w:val="0000BB"/>
          <w:sz w:val="20"/>
          <w:szCs w:val="20"/>
          <w:shd w:val="clear" w:color="auto" w:fill="E6F3F9"/>
        </w:rPr>
      </w:pPr>
      <w:r w:rsidRPr="001062D9">
        <w:rPr>
          <w:rFonts w:ascii="Arial Black" w:hAnsi="Arial Black" w:cstheme="minorHAnsi"/>
          <w:b/>
          <w:noProof/>
          <w:color w:val="FF0000"/>
          <w:sz w:val="36"/>
          <w:szCs w:val="36"/>
          <w:u w:val="single"/>
        </w:rPr>
        <w:t>Соединение данных их двух таблиц:</w:t>
      </w:r>
    </w:p>
    <w:p w:rsidR="00E222EE" w:rsidRPr="003C7DB9" w:rsidRDefault="00E222EE" w:rsidP="00E222EE">
      <w:pPr>
        <w:pStyle w:val="HTML"/>
        <w:shd w:val="clear" w:color="auto" w:fill="002240"/>
        <w:rPr>
          <w:noProof/>
          <w:color w:val="FFFFFF"/>
          <w:lang w:val="en-US"/>
        </w:rPr>
      </w:pPr>
      <w:r w:rsidRPr="003C7DB9">
        <w:rPr>
          <w:noProof/>
          <w:color w:val="FF80E1"/>
          <w:lang w:val="en-US"/>
        </w:rPr>
        <w:t xml:space="preserve">$result </w:t>
      </w:r>
      <w:r w:rsidRPr="003C7DB9">
        <w:rPr>
          <w:noProof/>
          <w:color w:val="FF9D00"/>
          <w:lang w:val="en-US"/>
        </w:rPr>
        <w:t xml:space="preserve">= </w:t>
      </w:r>
      <w:r w:rsidRPr="003C7DB9">
        <w:rPr>
          <w:noProof/>
          <w:color w:val="80FFBB"/>
          <w:lang w:val="en-US"/>
        </w:rPr>
        <w:t>mysqli_query</w:t>
      </w:r>
      <w:r w:rsidRPr="003C7DB9">
        <w:rPr>
          <w:noProof/>
          <w:color w:val="E1EFFF"/>
          <w:lang w:val="en-US"/>
        </w:rPr>
        <w:t>(</w:t>
      </w:r>
      <w:r w:rsidRPr="003C7DB9">
        <w:rPr>
          <w:noProof/>
          <w:color w:val="FF80E1"/>
          <w:lang w:val="en-US"/>
        </w:rPr>
        <w:t>$link</w:t>
      </w:r>
      <w:r w:rsidRPr="003C7DB9">
        <w:rPr>
          <w:noProof/>
          <w:color w:val="E1EFFF"/>
          <w:lang w:val="en-US"/>
        </w:rPr>
        <w:t>,</w:t>
      </w:r>
      <w:r w:rsidRPr="003C7DB9">
        <w:rPr>
          <w:noProof/>
          <w:color w:val="3AD900"/>
          <w:lang w:val="en-US"/>
        </w:rPr>
        <w:t>'SELECT teachers.name, teachers.addr, courses.title</w:t>
      </w:r>
      <w:r w:rsidRPr="003C7DB9">
        <w:rPr>
          <w:noProof/>
          <w:color w:val="3AD900"/>
          <w:lang w:val="en-US"/>
        </w:rPr>
        <w:br/>
        <w:t>FROM teachers</w:t>
      </w:r>
      <w:r w:rsidRPr="003C7DB9">
        <w:rPr>
          <w:noProof/>
          <w:color w:val="3AD900"/>
          <w:lang w:val="en-US"/>
        </w:rPr>
        <w:br/>
        <w:t>INNER JOIN courses ON teachers.id = courses.id'</w:t>
      </w:r>
      <w:r w:rsidRPr="003C7DB9">
        <w:rPr>
          <w:noProof/>
          <w:color w:val="E1EFFF"/>
          <w:lang w:val="en-US"/>
        </w:rPr>
        <w:t>);</w:t>
      </w:r>
    </w:p>
    <w:p w:rsidR="00675668" w:rsidRPr="003C7DB9" w:rsidRDefault="00675668" w:rsidP="003F1AF2">
      <w:pPr>
        <w:shd w:val="clear" w:color="auto" w:fill="F7F7F7"/>
        <w:spacing w:line="255" w:lineRule="atLeast"/>
        <w:rPr>
          <w:rFonts w:ascii="Courier New" w:hAnsi="Courier New" w:cs="Courier New"/>
          <w:noProof/>
          <w:color w:val="0000BB"/>
          <w:sz w:val="20"/>
          <w:szCs w:val="20"/>
          <w:shd w:val="clear" w:color="auto" w:fill="E6F3F9"/>
          <w:lang w:val="en-US"/>
        </w:rPr>
      </w:pPr>
    </w:p>
    <w:p w:rsidR="00163B3A" w:rsidRPr="001062D9" w:rsidRDefault="00646B25" w:rsidP="00163B3A">
      <w:pPr>
        <w:shd w:val="clear" w:color="auto" w:fill="F7F7F7"/>
        <w:spacing w:line="255" w:lineRule="atLeast"/>
        <w:rPr>
          <w:rFonts w:cstheme="minorHAnsi"/>
          <w:noProof/>
          <w:sz w:val="24"/>
          <w:szCs w:val="24"/>
          <w:shd w:val="clear" w:color="auto" w:fill="E6F3F9"/>
        </w:rPr>
      </w:pPr>
      <w:r w:rsidRPr="003C7DB9">
        <w:rPr>
          <w:rFonts w:cstheme="minorHAnsi"/>
          <w:noProof/>
          <w:sz w:val="24"/>
          <w:szCs w:val="24"/>
          <w:shd w:val="clear" w:color="auto" w:fill="E6F3F9"/>
          <w:lang w:val="en-US"/>
        </w:rPr>
        <w:t>Читаю код</w:t>
      </w:r>
      <w:r w:rsidR="00163B3A" w:rsidRPr="003C7DB9">
        <w:rPr>
          <w:rFonts w:cstheme="minorHAnsi"/>
          <w:noProof/>
          <w:sz w:val="24"/>
          <w:szCs w:val="24"/>
          <w:shd w:val="clear" w:color="auto" w:fill="E6F3F9"/>
          <w:lang w:val="en-US"/>
        </w:rPr>
        <w:t xml:space="preserve"> так: выбираем поля </w:t>
      </w:r>
      <w:r w:rsidR="00163B3A" w:rsidRPr="003C7DB9">
        <w:rPr>
          <w:rFonts w:cstheme="minorHAnsi"/>
          <w:b/>
          <w:noProof/>
          <w:color w:val="E36C0A" w:themeColor="accent6" w:themeShade="BF"/>
          <w:sz w:val="24"/>
          <w:szCs w:val="24"/>
          <w:shd w:val="clear" w:color="auto" w:fill="E6F3F9"/>
          <w:lang w:val="en-US"/>
        </w:rPr>
        <w:t>name</w:t>
      </w:r>
      <w:r w:rsidRPr="003C7DB9">
        <w:rPr>
          <w:rFonts w:cstheme="minorHAnsi"/>
          <w:noProof/>
          <w:sz w:val="24"/>
          <w:szCs w:val="24"/>
          <w:shd w:val="clear" w:color="auto" w:fill="E6F3F9"/>
          <w:lang w:val="en-US"/>
        </w:rPr>
        <w:t xml:space="preserve"> </w:t>
      </w:r>
      <w:r w:rsidR="00163B3A" w:rsidRPr="003C7DB9">
        <w:rPr>
          <w:rFonts w:cstheme="minorHAnsi"/>
          <w:noProof/>
          <w:sz w:val="24"/>
          <w:szCs w:val="24"/>
          <w:shd w:val="clear" w:color="auto" w:fill="E6F3F9"/>
          <w:lang w:val="en-US"/>
        </w:rPr>
        <w:t xml:space="preserve">с таблицы </w:t>
      </w:r>
      <w:r w:rsidR="00163B3A" w:rsidRPr="003C7DB9">
        <w:rPr>
          <w:rFonts w:cstheme="minorHAnsi"/>
          <w:b/>
          <w:noProof/>
          <w:color w:val="00B050"/>
          <w:sz w:val="24"/>
          <w:szCs w:val="24"/>
          <w:shd w:val="clear" w:color="auto" w:fill="E6F3F9"/>
          <w:lang w:val="en-US"/>
        </w:rPr>
        <w:t>teachers</w:t>
      </w:r>
      <w:r w:rsidR="00163B3A" w:rsidRPr="003C7DB9">
        <w:rPr>
          <w:rFonts w:cstheme="minorHAnsi"/>
          <w:noProof/>
          <w:sz w:val="24"/>
          <w:szCs w:val="24"/>
          <w:shd w:val="clear" w:color="auto" w:fill="E6F3F9"/>
          <w:lang w:val="en-US"/>
        </w:rPr>
        <w:t xml:space="preserve">, </w:t>
      </w:r>
      <w:r w:rsidR="00163B3A" w:rsidRPr="003C7DB9">
        <w:rPr>
          <w:rFonts w:cstheme="minorHAnsi"/>
          <w:b/>
          <w:noProof/>
          <w:color w:val="E36C0A" w:themeColor="accent6" w:themeShade="BF"/>
          <w:sz w:val="24"/>
          <w:szCs w:val="24"/>
          <w:shd w:val="clear" w:color="auto" w:fill="E6F3F9"/>
          <w:lang w:val="en-US"/>
        </w:rPr>
        <w:t>title</w:t>
      </w:r>
      <w:r w:rsidR="00163B3A" w:rsidRPr="003C7DB9">
        <w:rPr>
          <w:rFonts w:cstheme="minorHAnsi"/>
          <w:noProof/>
          <w:sz w:val="24"/>
          <w:szCs w:val="24"/>
          <w:shd w:val="clear" w:color="auto" w:fill="E6F3F9"/>
          <w:lang w:val="en-US"/>
        </w:rPr>
        <w:t xml:space="preserve"> с таблицы </w:t>
      </w:r>
      <w:r w:rsidR="00163B3A" w:rsidRPr="003C7DB9">
        <w:rPr>
          <w:rFonts w:cstheme="minorHAnsi"/>
          <w:b/>
          <w:noProof/>
          <w:color w:val="00B050"/>
          <w:sz w:val="24"/>
          <w:szCs w:val="24"/>
          <w:shd w:val="clear" w:color="auto" w:fill="E6F3F9"/>
          <w:lang w:val="en-US"/>
        </w:rPr>
        <w:t>courses</w:t>
      </w:r>
      <w:r w:rsidR="00163B3A" w:rsidRPr="003C7DB9">
        <w:rPr>
          <w:rFonts w:cstheme="minorHAnsi"/>
          <w:noProof/>
          <w:sz w:val="24"/>
          <w:szCs w:val="24"/>
          <w:shd w:val="clear" w:color="auto" w:fill="E6F3F9"/>
          <w:lang w:val="en-US"/>
        </w:rPr>
        <w:t xml:space="preserve"> и </w:t>
      </w:r>
      <w:r w:rsidR="00163B3A" w:rsidRPr="003C7DB9">
        <w:rPr>
          <w:rFonts w:cstheme="minorHAnsi"/>
          <w:b/>
          <w:noProof/>
          <w:color w:val="E36C0A" w:themeColor="accent6" w:themeShade="BF"/>
          <w:sz w:val="24"/>
          <w:szCs w:val="24"/>
          <w:shd w:val="clear" w:color="auto" w:fill="E6F3F9"/>
          <w:lang w:val="en-US"/>
        </w:rPr>
        <w:t>addr</w:t>
      </w:r>
      <w:r w:rsidR="00163B3A" w:rsidRPr="003C7DB9">
        <w:rPr>
          <w:rFonts w:cstheme="minorHAnsi"/>
          <w:noProof/>
          <w:sz w:val="24"/>
          <w:szCs w:val="24"/>
          <w:shd w:val="clear" w:color="auto" w:fill="E6F3F9"/>
          <w:lang w:val="en-US"/>
        </w:rPr>
        <w:t xml:space="preserve">  с таблицы </w:t>
      </w:r>
      <w:r w:rsidR="00163B3A" w:rsidRPr="003C7DB9">
        <w:rPr>
          <w:rFonts w:cstheme="minorHAnsi"/>
          <w:b/>
          <w:noProof/>
          <w:color w:val="00B050"/>
          <w:sz w:val="24"/>
          <w:szCs w:val="24"/>
          <w:shd w:val="clear" w:color="auto" w:fill="E6F3F9"/>
          <w:lang w:val="en-US"/>
        </w:rPr>
        <w:t>teachers</w:t>
      </w:r>
      <w:r w:rsidRPr="003C7DB9">
        <w:rPr>
          <w:rFonts w:cstheme="minorHAnsi"/>
          <w:noProof/>
          <w:sz w:val="24"/>
          <w:szCs w:val="24"/>
          <w:shd w:val="clear" w:color="auto" w:fill="E6F3F9"/>
          <w:lang w:val="en-US"/>
        </w:rPr>
        <w:t xml:space="preserve">. </w:t>
      </w:r>
      <w:r w:rsidRPr="001062D9">
        <w:rPr>
          <w:rFonts w:cstheme="minorHAnsi"/>
          <w:noProof/>
          <w:sz w:val="24"/>
          <w:szCs w:val="24"/>
          <w:shd w:val="clear" w:color="auto" w:fill="E6F3F9"/>
        </w:rPr>
        <w:t>Т</w:t>
      </w:r>
      <w:r w:rsidR="00163B3A" w:rsidRPr="001062D9">
        <w:rPr>
          <w:rFonts w:cstheme="minorHAnsi"/>
          <w:noProof/>
          <w:sz w:val="24"/>
          <w:szCs w:val="24"/>
          <w:shd w:val="clear" w:color="auto" w:fill="E6F3F9"/>
        </w:rPr>
        <w:t xml:space="preserve">аблицу </w:t>
      </w:r>
      <w:r w:rsidR="00163B3A" w:rsidRPr="003C7DB9">
        <w:rPr>
          <w:rFonts w:cstheme="minorHAnsi"/>
          <w:b/>
          <w:noProof/>
          <w:color w:val="00B050"/>
          <w:sz w:val="24"/>
          <w:szCs w:val="24"/>
          <w:shd w:val="clear" w:color="auto" w:fill="E6F3F9"/>
          <w:lang w:val="en-US"/>
        </w:rPr>
        <w:t>teachers</w:t>
      </w:r>
      <w:r w:rsidR="00163B3A" w:rsidRPr="001062D9">
        <w:rPr>
          <w:rFonts w:cstheme="minorHAnsi"/>
          <w:noProof/>
          <w:sz w:val="24"/>
          <w:szCs w:val="24"/>
          <w:shd w:val="clear" w:color="auto" w:fill="E6F3F9"/>
        </w:rPr>
        <w:t xml:space="preserve"> соединяем с таблицей </w:t>
      </w:r>
      <w:r w:rsidR="00163B3A" w:rsidRPr="003C7DB9">
        <w:rPr>
          <w:rFonts w:cstheme="minorHAnsi"/>
          <w:b/>
          <w:noProof/>
          <w:color w:val="00B050"/>
          <w:sz w:val="24"/>
          <w:szCs w:val="24"/>
          <w:shd w:val="clear" w:color="auto" w:fill="E6F3F9"/>
          <w:lang w:val="en-US"/>
        </w:rPr>
        <w:t>courses</w:t>
      </w:r>
      <w:r w:rsidR="00163B3A" w:rsidRPr="001062D9">
        <w:rPr>
          <w:rFonts w:cstheme="minorHAnsi"/>
          <w:noProof/>
          <w:sz w:val="24"/>
          <w:szCs w:val="24"/>
          <w:shd w:val="clear" w:color="auto" w:fill="E6F3F9"/>
        </w:rPr>
        <w:t xml:space="preserve"> на основе совпада</w:t>
      </w:r>
      <w:r w:rsidRPr="001062D9">
        <w:rPr>
          <w:rFonts w:cstheme="minorHAnsi"/>
          <w:noProof/>
          <w:sz w:val="24"/>
          <w:szCs w:val="24"/>
          <w:shd w:val="clear" w:color="auto" w:fill="E6F3F9"/>
        </w:rPr>
        <w:t xml:space="preserve">ния айдишников </w:t>
      </w:r>
      <w:r w:rsidRPr="003C7DB9">
        <w:rPr>
          <w:rFonts w:cstheme="minorHAnsi"/>
          <w:b/>
          <w:noProof/>
          <w:color w:val="00B050"/>
          <w:sz w:val="24"/>
          <w:szCs w:val="24"/>
          <w:shd w:val="clear" w:color="auto" w:fill="E6F3F9"/>
          <w:lang w:val="en-US"/>
        </w:rPr>
        <w:t>id</w:t>
      </w:r>
      <w:r w:rsidRPr="001062D9">
        <w:rPr>
          <w:rFonts w:cstheme="minorHAnsi"/>
          <w:noProof/>
          <w:sz w:val="24"/>
          <w:szCs w:val="24"/>
          <w:shd w:val="clear" w:color="auto" w:fill="E6F3F9"/>
        </w:rPr>
        <w:t>.</w:t>
      </w:r>
    </w:p>
    <w:p w:rsidR="00646B25" w:rsidRPr="001062D9" w:rsidRDefault="00646B25" w:rsidP="00E222EE">
      <w:pPr>
        <w:shd w:val="clear" w:color="auto" w:fill="F7F7F7"/>
        <w:spacing w:line="255" w:lineRule="atLeast"/>
        <w:rPr>
          <w:rFonts w:cstheme="minorHAnsi"/>
          <w:noProof/>
          <w:sz w:val="24"/>
          <w:szCs w:val="24"/>
          <w:shd w:val="clear" w:color="auto" w:fill="E6F3F9"/>
        </w:rPr>
      </w:pPr>
      <w:r w:rsidRPr="001062D9">
        <w:rPr>
          <w:rFonts w:cstheme="minorHAnsi"/>
          <w:noProof/>
          <w:sz w:val="24"/>
          <w:szCs w:val="24"/>
          <w:shd w:val="clear" w:color="auto" w:fill="E6F3F9"/>
        </w:rPr>
        <w:t>Вывело:</w:t>
      </w:r>
      <w:r w:rsidRPr="001062D9">
        <w:rPr>
          <w:rFonts w:cstheme="minorHAnsi"/>
          <w:noProof/>
          <w:sz w:val="24"/>
          <w:szCs w:val="24"/>
          <w:shd w:val="clear" w:color="auto" w:fill="E6F3F9"/>
        </w:rPr>
        <w:br/>
      </w:r>
      <w:r w:rsidRPr="003C7DB9">
        <w:rPr>
          <w:rFonts w:cstheme="minorHAnsi"/>
          <w:b/>
          <w:noProof/>
          <w:sz w:val="24"/>
          <w:szCs w:val="24"/>
          <w:shd w:val="clear" w:color="auto" w:fill="E6F3F9"/>
          <w:lang w:eastAsia="ru-RU"/>
        </w:rPr>
        <w:drawing>
          <wp:inline distT="0" distB="0" distL="0" distR="0" wp14:anchorId="40F631C5" wp14:editId="3FE03B17">
            <wp:extent cx="6635294" cy="1295400"/>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Соединение данных из двух таблиц.png"/>
                    <pic:cNvPicPr/>
                  </pic:nvPicPr>
                  <pic:blipFill>
                    <a:blip r:embed="rId124">
                      <a:extLst>
                        <a:ext uri="{28A0092B-C50C-407E-A947-70E740481C1C}">
                          <a14:useLocalDpi xmlns:a14="http://schemas.microsoft.com/office/drawing/2010/main" val="0"/>
                        </a:ext>
                      </a:extLst>
                    </a:blip>
                    <a:stretch>
                      <a:fillRect/>
                    </a:stretch>
                  </pic:blipFill>
                  <pic:spPr>
                    <a:xfrm>
                      <a:off x="0" y="0"/>
                      <a:ext cx="6645910" cy="1297473"/>
                    </a:xfrm>
                    <a:prstGeom prst="rect">
                      <a:avLst/>
                    </a:prstGeom>
                  </pic:spPr>
                </pic:pic>
              </a:graphicData>
            </a:graphic>
          </wp:inline>
        </w:drawing>
      </w:r>
    </w:p>
    <w:p w:rsidR="001635AC" w:rsidRPr="001062D9" w:rsidRDefault="001635AC" w:rsidP="00E222EE">
      <w:pPr>
        <w:shd w:val="clear" w:color="auto" w:fill="F7F7F7"/>
        <w:spacing w:line="255" w:lineRule="atLeast"/>
        <w:rPr>
          <w:rFonts w:ascii="Courier New" w:hAnsi="Courier New" w:cs="Courier New"/>
          <w:noProof/>
          <w:color w:val="0000BB"/>
          <w:sz w:val="20"/>
          <w:szCs w:val="20"/>
          <w:shd w:val="clear" w:color="auto" w:fill="E6F3F9"/>
        </w:rPr>
      </w:pPr>
      <w:r w:rsidRPr="001062D9">
        <w:rPr>
          <w:rFonts w:ascii="Arial Black" w:hAnsi="Arial Black" w:cstheme="minorHAnsi"/>
          <w:b/>
          <w:noProof/>
          <w:color w:val="FF0000"/>
          <w:sz w:val="36"/>
          <w:szCs w:val="36"/>
          <w:u w:val="single"/>
        </w:rPr>
        <w:t>Соединение данных их трех и более таблиц:</w:t>
      </w:r>
    </w:p>
    <w:p w:rsidR="001635AC" w:rsidRPr="003C7DB9" w:rsidRDefault="001635AC" w:rsidP="001635AC">
      <w:pPr>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FFFFFF"/>
          <w:sz w:val="20"/>
          <w:szCs w:val="20"/>
          <w:lang w:val="en-US" w:eastAsia="ru-RU"/>
        </w:rPr>
      </w:pPr>
      <w:r w:rsidRPr="003C7DB9">
        <w:rPr>
          <w:rFonts w:ascii="Courier New" w:eastAsia="Times New Roman" w:hAnsi="Courier New" w:cs="Courier New"/>
          <w:noProof/>
          <w:color w:val="FF80E1"/>
          <w:sz w:val="20"/>
          <w:szCs w:val="20"/>
          <w:lang w:val="en-US" w:eastAsia="ru-RU"/>
        </w:rPr>
        <w:t xml:space="preserve">$result </w:t>
      </w:r>
      <w:r w:rsidRPr="003C7DB9">
        <w:rPr>
          <w:rFonts w:ascii="Courier New" w:eastAsia="Times New Roman" w:hAnsi="Courier New" w:cs="Courier New"/>
          <w:noProof/>
          <w:color w:val="FF9D00"/>
          <w:sz w:val="20"/>
          <w:szCs w:val="20"/>
          <w:lang w:val="en-US" w:eastAsia="ru-RU"/>
        </w:rPr>
        <w:t xml:space="preserve">= </w:t>
      </w:r>
      <w:r w:rsidRPr="003C7DB9">
        <w:rPr>
          <w:rFonts w:ascii="Courier New" w:eastAsia="Times New Roman" w:hAnsi="Courier New" w:cs="Courier New"/>
          <w:noProof/>
          <w:color w:val="80FFBB"/>
          <w:sz w:val="20"/>
          <w:szCs w:val="20"/>
          <w:lang w:val="en-US" w:eastAsia="ru-RU"/>
        </w:rPr>
        <w:t>mysqli_query</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FF80E1"/>
          <w:sz w:val="20"/>
          <w:szCs w:val="20"/>
          <w:lang w:val="en-US" w:eastAsia="ru-RU"/>
        </w:rPr>
        <w:t>$link</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3AD900"/>
          <w:sz w:val="20"/>
          <w:szCs w:val="20"/>
          <w:lang w:val="en-US" w:eastAsia="ru-RU"/>
        </w:rPr>
        <w:t>'SELECT teachers.name, courses.title, lessons.room</w:t>
      </w:r>
      <w:r w:rsidRPr="003C7DB9">
        <w:rPr>
          <w:rFonts w:ascii="Courier New" w:eastAsia="Times New Roman" w:hAnsi="Courier New" w:cs="Courier New"/>
          <w:noProof/>
          <w:color w:val="3AD900"/>
          <w:sz w:val="20"/>
          <w:szCs w:val="20"/>
          <w:lang w:val="en-US" w:eastAsia="ru-RU"/>
        </w:rPr>
        <w:br/>
        <w:t>FROM ((teachers</w:t>
      </w:r>
      <w:r w:rsidRPr="003C7DB9">
        <w:rPr>
          <w:rFonts w:ascii="Courier New" w:eastAsia="Times New Roman" w:hAnsi="Courier New" w:cs="Courier New"/>
          <w:noProof/>
          <w:color w:val="3AD900"/>
          <w:sz w:val="20"/>
          <w:szCs w:val="20"/>
          <w:lang w:val="en-US" w:eastAsia="ru-RU"/>
        </w:rPr>
        <w:br/>
        <w:t>INNER JOIN courses ON teachers.id = courses.id)</w:t>
      </w:r>
      <w:r w:rsidRPr="003C7DB9">
        <w:rPr>
          <w:rFonts w:ascii="Courier New" w:eastAsia="Times New Roman" w:hAnsi="Courier New" w:cs="Courier New"/>
          <w:noProof/>
          <w:color w:val="3AD900"/>
          <w:sz w:val="20"/>
          <w:szCs w:val="20"/>
          <w:lang w:val="en-US" w:eastAsia="ru-RU"/>
        </w:rPr>
        <w:br/>
        <w:t>INNER JOIN lessons ON teachers.id = lessons.teacher)'</w:t>
      </w:r>
      <w:r w:rsidRPr="003C7DB9">
        <w:rPr>
          <w:rFonts w:ascii="Courier New" w:eastAsia="Times New Roman" w:hAnsi="Courier New" w:cs="Courier New"/>
          <w:noProof/>
          <w:color w:val="E1EFFF"/>
          <w:sz w:val="20"/>
          <w:szCs w:val="20"/>
          <w:lang w:val="en-US" w:eastAsia="ru-RU"/>
        </w:rPr>
        <w:t>);</w:t>
      </w:r>
    </w:p>
    <w:p w:rsidR="00AE526C" w:rsidRPr="003C7DB9" w:rsidRDefault="00AE526C" w:rsidP="00E222EE">
      <w:pPr>
        <w:shd w:val="clear" w:color="auto" w:fill="F7F7F7"/>
        <w:spacing w:line="255" w:lineRule="atLeast"/>
        <w:rPr>
          <w:rFonts w:cstheme="minorHAnsi"/>
          <w:noProof/>
          <w:sz w:val="24"/>
          <w:szCs w:val="24"/>
          <w:shd w:val="clear" w:color="auto" w:fill="E6F3F9"/>
          <w:lang w:val="en-US"/>
        </w:rPr>
      </w:pPr>
    </w:p>
    <w:p w:rsidR="001635AC" w:rsidRPr="001062D9" w:rsidRDefault="001635AC" w:rsidP="001635AC">
      <w:pPr>
        <w:shd w:val="clear" w:color="auto" w:fill="F7F7F7"/>
        <w:spacing w:line="255" w:lineRule="atLeast"/>
        <w:rPr>
          <w:rFonts w:cstheme="minorHAnsi"/>
          <w:b/>
          <w:noProof/>
          <w:color w:val="00B050"/>
          <w:sz w:val="24"/>
          <w:szCs w:val="24"/>
          <w:shd w:val="clear" w:color="auto" w:fill="E6F3F9"/>
        </w:rPr>
      </w:pPr>
      <w:r w:rsidRPr="003C7DB9">
        <w:rPr>
          <w:rFonts w:cstheme="minorHAnsi"/>
          <w:noProof/>
          <w:sz w:val="24"/>
          <w:szCs w:val="24"/>
          <w:shd w:val="clear" w:color="auto" w:fill="E6F3F9"/>
          <w:lang w:val="en-US"/>
        </w:rPr>
        <w:lastRenderedPageBreak/>
        <w:t xml:space="preserve">Читаю код так: выбираем поля </w:t>
      </w:r>
      <w:r w:rsidRPr="003C7DB9">
        <w:rPr>
          <w:rFonts w:cstheme="minorHAnsi"/>
          <w:b/>
          <w:noProof/>
          <w:color w:val="E36C0A" w:themeColor="accent6" w:themeShade="BF"/>
          <w:sz w:val="24"/>
          <w:szCs w:val="24"/>
          <w:shd w:val="clear" w:color="auto" w:fill="E6F3F9"/>
          <w:lang w:val="en-US"/>
        </w:rPr>
        <w:t>name</w:t>
      </w:r>
      <w:r w:rsidRPr="003C7DB9">
        <w:rPr>
          <w:rFonts w:cstheme="minorHAnsi"/>
          <w:noProof/>
          <w:sz w:val="24"/>
          <w:szCs w:val="24"/>
          <w:shd w:val="clear" w:color="auto" w:fill="E6F3F9"/>
          <w:lang w:val="en-US"/>
        </w:rPr>
        <w:t xml:space="preserve"> с таблицы </w:t>
      </w:r>
      <w:r w:rsidRPr="003C7DB9">
        <w:rPr>
          <w:rFonts w:cstheme="minorHAnsi"/>
          <w:b/>
          <w:noProof/>
          <w:color w:val="00B050"/>
          <w:sz w:val="24"/>
          <w:szCs w:val="24"/>
          <w:shd w:val="clear" w:color="auto" w:fill="E6F3F9"/>
          <w:lang w:val="en-US"/>
        </w:rPr>
        <w:t>teachers</w:t>
      </w:r>
      <w:r w:rsidRPr="003C7DB9">
        <w:rPr>
          <w:rFonts w:cstheme="minorHAnsi"/>
          <w:noProof/>
          <w:sz w:val="24"/>
          <w:szCs w:val="24"/>
          <w:shd w:val="clear" w:color="auto" w:fill="E6F3F9"/>
          <w:lang w:val="en-US"/>
        </w:rPr>
        <w:t xml:space="preserve">, </w:t>
      </w:r>
      <w:r w:rsidRPr="003C7DB9">
        <w:rPr>
          <w:rFonts w:cstheme="minorHAnsi"/>
          <w:b/>
          <w:noProof/>
          <w:color w:val="E36C0A" w:themeColor="accent6" w:themeShade="BF"/>
          <w:sz w:val="24"/>
          <w:szCs w:val="24"/>
          <w:shd w:val="clear" w:color="auto" w:fill="E6F3F9"/>
          <w:lang w:val="en-US"/>
        </w:rPr>
        <w:t>title</w:t>
      </w:r>
      <w:r w:rsidRPr="003C7DB9">
        <w:rPr>
          <w:rFonts w:cstheme="minorHAnsi"/>
          <w:noProof/>
          <w:sz w:val="24"/>
          <w:szCs w:val="24"/>
          <w:shd w:val="clear" w:color="auto" w:fill="E6F3F9"/>
          <w:lang w:val="en-US"/>
        </w:rPr>
        <w:t xml:space="preserve"> с таблицы </w:t>
      </w:r>
      <w:r w:rsidRPr="003C7DB9">
        <w:rPr>
          <w:rFonts w:cstheme="minorHAnsi"/>
          <w:b/>
          <w:noProof/>
          <w:color w:val="00B050"/>
          <w:sz w:val="24"/>
          <w:szCs w:val="24"/>
          <w:shd w:val="clear" w:color="auto" w:fill="E6F3F9"/>
          <w:lang w:val="en-US"/>
        </w:rPr>
        <w:t>courses</w:t>
      </w:r>
      <w:r w:rsidRPr="003C7DB9">
        <w:rPr>
          <w:rFonts w:cstheme="minorHAnsi"/>
          <w:noProof/>
          <w:sz w:val="24"/>
          <w:szCs w:val="24"/>
          <w:shd w:val="clear" w:color="auto" w:fill="E6F3F9"/>
          <w:lang w:val="en-US"/>
        </w:rPr>
        <w:t xml:space="preserve"> и </w:t>
      </w:r>
      <w:r w:rsidRPr="003C7DB9">
        <w:rPr>
          <w:rFonts w:cstheme="minorHAnsi"/>
          <w:b/>
          <w:noProof/>
          <w:color w:val="E36C0A" w:themeColor="accent6" w:themeShade="BF"/>
          <w:sz w:val="24"/>
          <w:szCs w:val="24"/>
          <w:shd w:val="clear" w:color="auto" w:fill="E6F3F9"/>
          <w:lang w:val="en-US"/>
        </w:rPr>
        <w:t>room</w:t>
      </w:r>
      <w:r w:rsidRPr="003C7DB9">
        <w:rPr>
          <w:rFonts w:cstheme="minorHAnsi"/>
          <w:noProof/>
          <w:sz w:val="24"/>
          <w:szCs w:val="24"/>
          <w:shd w:val="clear" w:color="auto" w:fill="E6F3F9"/>
          <w:lang w:val="en-US"/>
        </w:rPr>
        <w:t xml:space="preserve">  с таблицы </w:t>
      </w:r>
      <w:r w:rsidRPr="003C7DB9">
        <w:rPr>
          <w:rFonts w:cstheme="minorHAnsi"/>
          <w:b/>
          <w:noProof/>
          <w:color w:val="00B050"/>
          <w:sz w:val="24"/>
          <w:szCs w:val="24"/>
          <w:shd w:val="clear" w:color="auto" w:fill="E6F3F9"/>
          <w:lang w:val="en-US"/>
        </w:rPr>
        <w:t>lessons</w:t>
      </w:r>
      <w:r w:rsidRPr="003C7DB9">
        <w:rPr>
          <w:rFonts w:cstheme="minorHAnsi"/>
          <w:noProof/>
          <w:sz w:val="24"/>
          <w:szCs w:val="24"/>
          <w:shd w:val="clear" w:color="auto" w:fill="E6F3F9"/>
          <w:lang w:val="en-US"/>
        </w:rPr>
        <w:t xml:space="preserve">. </w:t>
      </w:r>
      <w:r w:rsidRPr="001062D9">
        <w:rPr>
          <w:rFonts w:cstheme="minorHAnsi"/>
          <w:noProof/>
          <w:sz w:val="24"/>
          <w:szCs w:val="24"/>
          <w:shd w:val="clear" w:color="auto" w:fill="E6F3F9"/>
        </w:rPr>
        <w:t xml:space="preserve">Таблицу </w:t>
      </w:r>
      <w:r w:rsidRPr="003C7DB9">
        <w:rPr>
          <w:rFonts w:cstheme="minorHAnsi"/>
          <w:b/>
          <w:noProof/>
          <w:color w:val="00B050"/>
          <w:sz w:val="24"/>
          <w:szCs w:val="24"/>
          <w:shd w:val="clear" w:color="auto" w:fill="E6F3F9"/>
          <w:lang w:val="en-US"/>
        </w:rPr>
        <w:t>teachers</w:t>
      </w:r>
      <w:r w:rsidRPr="001062D9">
        <w:rPr>
          <w:rFonts w:cstheme="minorHAnsi"/>
          <w:noProof/>
          <w:sz w:val="24"/>
          <w:szCs w:val="24"/>
          <w:shd w:val="clear" w:color="auto" w:fill="E6F3F9"/>
        </w:rPr>
        <w:t xml:space="preserve"> соединяем с таблицей </w:t>
      </w:r>
      <w:r w:rsidRPr="003C7DB9">
        <w:rPr>
          <w:rFonts w:cstheme="minorHAnsi"/>
          <w:b/>
          <w:noProof/>
          <w:color w:val="00B050"/>
          <w:sz w:val="24"/>
          <w:szCs w:val="24"/>
          <w:shd w:val="clear" w:color="auto" w:fill="E6F3F9"/>
          <w:lang w:val="en-US"/>
        </w:rPr>
        <w:t>courses</w:t>
      </w:r>
      <w:r w:rsidRPr="001062D9">
        <w:rPr>
          <w:rFonts w:cstheme="minorHAnsi"/>
          <w:noProof/>
          <w:sz w:val="24"/>
          <w:szCs w:val="24"/>
          <w:shd w:val="clear" w:color="auto" w:fill="E6F3F9"/>
        </w:rPr>
        <w:t xml:space="preserve"> на основе совпадания айдишников </w:t>
      </w:r>
      <w:r w:rsidRPr="003C7DB9">
        <w:rPr>
          <w:rFonts w:cstheme="minorHAnsi"/>
          <w:b/>
          <w:noProof/>
          <w:color w:val="00B050"/>
          <w:sz w:val="24"/>
          <w:szCs w:val="24"/>
          <w:shd w:val="clear" w:color="auto" w:fill="E6F3F9"/>
          <w:lang w:val="en-US"/>
        </w:rPr>
        <w:t>id</w:t>
      </w:r>
      <w:r w:rsidRPr="001062D9">
        <w:rPr>
          <w:rFonts w:cstheme="minorHAnsi"/>
          <w:noProof/>
          <w:sz w:val="24"/>
          <w:szCs w:val="24"/>
          <w:shd w:val="clear" w:color="auto" w:fill="E6F3F9"/>
        </w:rPr>
        <w:t>, а после – соединяем уже с другой таблицей</w:t>
      </w:r>
      <w:r w:rsidRPr="001062D9">
        <w:rPr>
          <w:rFonts w:cstheme="minorHAnsi"/>
          <w:b/>
          <w:noProof/>
          <w:color w:val="00B050"/>
          <w:sz w:val="24"/>
          <w:szCs w:val="24"/>
          <w:shd w:val="clear" w:color="auto" w:fill="E6F3F9"/>
        </w:rPr>
        <w:t xml:space="preserve"> </w:t>
      </w:r>
      <w:r w:rsidRPr="003C7DB9">
        <w:rPr>
          <w:rFonts w:cstheme="minorHAnsi"/>
          <w:b/>
          <w:noProof/>
          <w:color w:val="00B050"/>
          <w:sz w:val="24"/>
          <w:szCs w:val="24"/>
          <w:shd w:val="clear" w:color="auto" w:fill="E6F3F9"/>
          <w:lang w:val="en-US"/>
        </w:rPr>
        <w:t>lessons</w:t>
      </w:r>
      <w:r w:rsidRPr="001062D9">
        <w:rPr>
          <w:rFonts w:cstheme="minorHAnsi"/>
          <w:noProof/>
          <w:color w:val="00B050"/>
          <w:sz w:val="24"/>
          <w:szCs w:val="24"/>
          <w:shd w:val="clear" w:color="auto" w:fill="E6F3F9"/>
        </w:rPr>
        <w:t xml:space="preserve"> </w:t>
      </w:r>
      <w:r w:rsidRPr="001062D9">
        <w:rPr>
          <w:rFonts w:cstheme="minorHAnsi"/>
          <w:noProof/>
          <w:sz w:val="24"/>
          <w:szCs w:val="24"/>
          <w:shd w:val="clear" w:color="auto" w:fill="E6F3F9"/>
        </w:rPr>
        <w:t xml:space="preserve">на основе совпадения айдишников </w:t>
      </w:r>
      <w:r w:rsidRPr="003C7DB9">
        <w:rPr>
          <w:rFonts w:cstheme="minorHAnsi"/>
          <w:b/>
          <w:noProof/>
          <w:color w:val="00B050"/>
          <w:sz w:val="24"/>
          <w:szCs w:val="24"/>
          <w:shd w:val="clear" w:color="auto" w:fill="E6F3F9"/>
          <w:lang w:val="en-US"/>
        </w:rPr>
        <w:t>id</w:t>
      </w:r>
      <w:r w:rsidRPr="001062D9">
        <w:rPr>
          <w:rFonts w:cstheme="minorHAnsi"/>
          <w:noProof/>
          <w:sz w:val="24"/>
          <w:szCs w:val="24"/>
          <w:shd w:val="clear" w:color="auto" w:fill="E6F3F9"/>
        </w:rPr>
        <w:t xml:space="preserve"> и </w:t>
      </w:r>
      <w:r w:rsidRPr="003C7DB9">
        <w:rPr>
          <w:rFonts w:cstheme="minorHAnsi"/>
          <w:b/>
          <w:noProof/>
          <w:color w:val="00B050"/>
          <w:sz w:val="24"/>
          <w:szCs w:val="24"/>
          <w:shd w:val="clear" w:color="auto" w:fill="E6F3F9"/>
          <w:lang w:val="en-US"/>
        </w:rPr>
        <w:t>teachers</w:t>
      </w:r>
      <w:r w:rsidRPr="001062D9">
        <w:rPr>
          <w:rFonts w:cstheme="minorHAnsi"/>
          <w:b/>
          <w:noProof/>
          <w:color w:val="00B050"/>
          <w:sz w:val="24"/>
          <w:szCs w:val="24"/>
          <w:shd w:val="clear" w:color="auto" w:fill="E6F3F9"/>
        </w:rPr>
        <w:t xml:space="preserve">. </w:t>
      </w:r>
    </w:p>
    <w:p w:rsidR="00E73578" w:rsidRPr="001062D9" w:rsidRDefault="00E73578" w:rsidP="001635AC">
      <w:pPr>
        <w:shd w:val="clear" w:color="auto" w:fill="F7F7F7"/>
        <w:spacing w:line="255" w:lineRule="atLeast"/>
        <w:rPr>
          <w:rFonts w:cstheme="minorHAnsi"/>
          <w:b/>
          <w:noProof/>
          <w:color w:val="00B050"/>
          <w:sz w:val="24"/>
          <w:szCs w:val="24"/>
          <w:shd w:val="clear" w:color="auto" w:fill="E6F3F9"/>
        </w:rPr>
      </w:pPr>
    </w:p>
    <w:p w:rsidR="00E73578" w:rsidRPr="001062D9" w:rsidRDefault="00E73578" w:rsidP="00E73578">
      <w:pPr>
        <w:shd w:val="clear" w:color="auto" w:fill="F7F7F7"/>
        <w:spacing w:line="255" w:lineRule="atLeast"/>
        <w:rPr>
          <w:rFonts w:ascii="Arial Black" w:hAnsi="Arial Black" w:cstheme="minorHAnsi"/>
          <w:b/>
          <w:noProof/>
          <w:color w:val="FF0000"/>
          <w:sz w:val="36"/>
          <w:szCs w:val="36"/>
          <w:u w:val="single"/>
        </w:rPr>
      </w:pPr>
      <w:r w:rsidRPr="001062D9">
        <w:rPr>
          <w:rFonts w:ascii="Arial Black" w:hAnsi="Arial Black" w:cstheme="minorHAnsi"/>
          <w:b/>
          <w:noProof/>
          <w:color w:val="FF0000"/>
          <w:sz w:val="36"/>
          <w:szCs w:val="36"/>
          <w:u w:val="single"/>
        </w:rPr>
        <w:t>Соединение данных из двух таблиц, но ко</w:t>
      </w:r>
      <w:r w:rsidR="00C63DD7" w:rsidRPr="001062D9">
        <w:rPr>
          <w:rFonts w:ascii="Arial Black" w:hAnsi="Arial Black" w:cstheme="minorHAnsi"/>
          <w:b/>
          <w:noProof/>
          <w:color w:val="FF0000"/>
          <w:sz w:val="36"/>
          <w:szCs w:val="36"/>
          <w:u w:val="single"/>
        </w:rPr>
        <w:t>гда данные из первой записываютс</w:t>
      </w:r>
      <w:r w:rsidRPr="001062D9">
        <w:rPr>
          <w:rFonts w:ascii="Arial Black" w:hAnsi="Arial Black" w:cstheme="minorHAnsi"/>
          <w:b/>
          <w:noProof/>
          <w:color w:val="FF0000"/>
          <w:sz w:val="36"/>
          <w:szCs w:val="36"/>
          <w:u w:val="single"/>
        </w:rPr>
        <w:t xml:space="preserve">я полностью, независимо совпали </w:t>
      </w:r>
      <w:r w:rsidRPr="003C7DB9">
        <w:rPr>
          <w:rFonts w:ascii="Arial Black" w:hAnsi="Arial Black" w:cstheme="minorHAnsi"/>
          <w:b/>
          <w:noProof/>
          <w:color w:val="FF0000"/>
          <w:sz w:val="36"/>
          <w:szCs w:val="36"/>
          <w:u w:val="single"/>
          <w:lang w:val="en-US"/>
        </w:rPr>
        <w:t>id</w:t>
      </w:r>
      <w:r w:rsidRPr="001062D9">
        <w:rPr>
          <w:rFonts w:ascii="Arial Black" w:hAnsi="Arial Black" w:cstheme="minorHAnsi"/>
          <w:b/>
          <w:noProof/>
          <w:color w:val="FF0000"/>
          <w:sz w:val="36"/>
          <w:szCs w:val="36"/>
          <w:u w:val="single"/>
        </w:rPr>
        <w:t xml:space="preserve"> или нет:</w:t>
      </w:r>
    </w:p>
    <w:p w:rsidR="00E73578" w:rsidRPr="003C7DB9" w:rsidRDefault="00E73578" w:rsidP="00E73578">
      <w:pPr>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FFFFFF"/>
          <w:sz w:val="20"/>
          <w:szCs w:val="20"/>
          <w:lang w:val="en-US" w:eastAsia="ru-RU"/>
        </w:rPr>
      </w:pPr>
      <w:r w:rsidRPr="003C7DB9">
        <w:rPr>
          <w:rFonts w:ascii="Courier New" w:eastAsia="Times New Roman" w:hAnsi="Courier New" w:cs="Courier New"/>
          <w:noProof/>
          <w:color w:val="FF80E1"/>
          <w:sz w:val="20"/>
          <w:szCs w:val="20"/>
          <w:lang w:val="en-US" w:eastAsia="ru-RU"/>
        </w:rPr>
        <w:t xml:space="preserve">$result </w:t>
      </w:r>
      <w:r w:rsidRPr="003C7DB9">
        <w:rPr>
          <w:rFonts w:ascii="Courier New" w:eastAsia="Times New Roman" w:hAnsi="Courier New" w:cs="Courier New"/>
          <w:noProof/>
          <w:color w:val="FF9D00"/>
          <w:sz w:val="20"/>
          <w:szCs w:val="20"/>
          <w:lang w:val="en-US" w:eastAsia="ru-RU"/>
        </w:rPr>
        <w:t xml:space="preserve">= </w:t>
      </w:r>
      <w:r w:rsidRPr="003C7DB9">
        <w:rPr>
          <w:rFonts w:ascii="Courier New" w:eastAsia="Times New Roman" w:hAnsi="Courier New" w:cs="Courier New"/>
          <w:noProof/>
          <w:color w:val="80FFBB"/>
          <w:sz w:val="20"/>
          <w:szCs w:val="20"/>
          <w:lang w:val="en-US" w:eastAsia="ru-RU"/>
        </w:rPr>
        <w:t>mysqli_query</w:t>
      </w:r>
      <w:r w:rsidRPr="003C7DB9">
        <w:rPr>
          <w:rFonts w:ascii="Courier New" w:eastAsia="Times New Roman" w:hAnsi="Courier New" w:cs="Courier New"/>
          <w:noProof/>
          <w:color w:val="E1EFFF"/>
          <w:sz w:val="20"/>
          <w:szCs w:val="20"/>
          <w:lang w:val="en-US" w:eastAsia="ru-RU"/>
        </w:rPr>
        <w:t xml:space="preserve">( </w:t>
      </w:r>
      <w:r w:rsidRPr="003C7DB9">
        <w:rPr>
          <w:rFonts w:ascii="Courier New" w:eastAsia="Times New Roman" w:hAnsi="Courier New" w:cs="Courier New"/>
          <w:noProof/>
          <w:color w:val="FF80E1"/>
          <w:sz w:val="20"/>
          <w:szCs w:val="20"/>
          <w:lang w:val="en-US" w:eastAsia="ru-RU"/>
        </w:rPr>
        <w:t>$link</w:t>
      </w:r>
      <w:r w:rsidRPr="003C7DB9">
        <w:rPr>
          <w:rFonts w:ascii="Courier New" w:eastAsia="Times New Roman" w:hAnsi="Courier New" w:cs="Courier New"/>
          <w:noProof/>
          <w:color w:val="E1EFFF"/>
          <w:sz w:val="20"/>
          <w:szCs w:val="20"/>
          <w:lang w:val="en-US" w:eastAsia="ru-RU"/>
        </w:rPr>
        <w:t xml:space="preserve">, </w:t>
      </w:r>
      <w:r w:rsidRPr="003C7DB9">
        <w:rPr>
          <w:rFonts w:ascii="Courier New" w:eastAsia="Times New Roman" w:hAnsi="Courier New" w:cs="Courier New"/>
          <w:noProof/>
          <w:color w:val="3AD900"/>
          <w:sz w:val="20"/>
          <w:szCs w:val="20"/>
          <w:lang w:val="en-US" w:eastAsia="ru-RU"/>
        </w:rPr>
        <w:t xml:space="preserve">'SELECT teachers.name, teachers. addr, lessons.room </w:t>
      </w:r>
      <w:r w:rsidRPr="003C7DB9">
        <w:rPr>
          <w:rFonts w:ascii="Courier New" w:eastAsia="Times New Roman" w:hAnsi="Courier New" w:cs="Courier New"/>
          <w:noProof/>
          <w:color w:val="3AD900"/>
          <w:sz w:val="20"/>
          <w:szCs w:val="20"/>
          <w:lang w:val="en-US" w:eastAsia="ru-RU"/>
        </w:rPr>
        <w:br/>
        <w:t>FROM teachers</w:t>
      </w:r>
      <w:r w:rsidRPr="003C7DB9">
        <w:rPr>
          <w:rFonts w:ascii="Courier New" w:eastAsia="Times New Roman" w:hAnsi="Courier New" w:cs="Courier New"/>
          <w:noProof/>
          <w:color w:val="3AD900"/>
          <w:sz w:val="20"/>
          <w:szCs w:val="20"/>
          <w:lang w:val="en-US" w:eastAsia="ru-RU"/>
        </w:rPr>
        <w:br/>
        <w:t>LEFT JOIN lessons ON teachers.id = lessons.teacher'</w:t>
      </w:r>
      <w:r w:rsidRPr="003C7DB9">
        <w:rPr>
          <w:rFonts w:ascii="Courier New" w:eastAsia="Times New Roman" w:hAnsi="Courier New" w:cs="Courier New"/>
          <w:noProof/>
          <w:color w:val="E1EFFF"/>
          <w:sz w:val="20"/>
          <w:szCs w:val="20"/>
          <w:lang w:val="en-US" w:eastAsia="ru-RU"/>
        </w:rPr>
        <w:t>);</w:t>
      </w:r>
    </w:p>
    <w:p w:rsidR="00E73578" w:rsidRPr="003C7DB9" w:rsidRDefault="00E73578" w:rsidP="00E73578">
      <w:pPr>
        <w:shd w:val="clear" w:color="auto" w:fill="F7F7F7"/>
        <w:spacing w:line="255" w:lineRule="atLeast"/>
        <w:rPr>
          <w:rFonts w:ascii="Arial Black" w:hAnsi="Arial Black" w:cstheme="minorHAnsi"/>
          <w:b/>
          <w:noProof/>
          <w:color w:val="FF0000"/>
          <w:sz w:val="36"/>
          <w:szCs w:val="36"/>
          <w:u w:val="single"/>
          <w:lang w:val="en-US"/>
        </w:rPr>
      </w:pPr>
    </w:p>
    <w:p w:rsidR="00E73578" w:rsidRPr="003C7DB9" w:rsidRDefault="00E73578" w:rsidP="00E73578">
      <w:pPr>
        <w:shd w:val="clear" w:color="auto" w:fill="F7F7F7"/>
        <w:spacing w:line="255" w:lineRule="atLeast"/>
        <w:rPr>
          <w:rFonts w:ascii="Courier New" w:hAnsi="Courier New" w:cs="Courier New"/>
          <w:noProof/>
          <w:color w:val="0000BB"/>
          <w:sz w:val="20"/>
          <w:szCs w:val="20"/>
          <w:shd w:val="clear" w:color="auto" w:fill="E6F3F9"/>
          <w:lang w:val="en-US"/>
        </w:rPr>
      </w:pPr>
      <w:r w:rsidRPr="001062D9">
        <w:rPr>
          <w:rFonts w:cstheme="minorHAnsi"/>
          <w:noProof/>
          <w:sz w:val="24"/>
          <w:szCs w:val="24"/>
          <w:shd w:val="clear" w:color="auto" w:fill="E6F3F9"/>
        </w:rPr>
        <w:t xml:space="preserve">Можно код читать проще: соединяем таблицы </w:t>
      </w:r>
      <w:r w:rsidRPr="003C7DB9">
        <w:rPr>
          <w:rFonts w:cstheme="minorHAnsi"/>
          <w:b/>
          <w:noProof/>
          <w:color w:val="00B050"/>
          <w:sz w:val="24"/>
          <w:szCs w:val="24"/>
          <w:shd w:val="clear" w:color="auto" w:fill="E6F3F9"/>
          <w:lang w:val="en-US"/>
        </w:rPr>
        <w:t>teachers</w:t>
      </w:r>
      <w:r w:rsidRPr="001062D9">
        <w:rPr>
          <w:rFonts w:cstheme="minorHAnsi"/>
          <w:noProof/>
          <w:sz w:val="24"/>
          <w:szCs w:val="24"/>
          <w:shd w:val="clear" w:color="auto" w:fill="E6F3F9"/>
        </w:rPr>
        <w:t xml:space="preserve">  и </w:t>
      </w:r>
      <w:r w:rsidRPr="003C7DB9">
        <w:rPr>
          <w:rFonts w:cstheme="minorHAnsi"/>
          <w:b/>
          <w:noProof/>
          <w:color w:val="00B050"/>
          <w:sz w:val="24"/>
          <w:szCs w:val="24"/>
          <w:shd w:val="clear" w:color="auto" w:fill="E6F3F9"/>
          <w:lang w:val="en-US"/>
        </w:rPr>
        <w:t>lessons</w:t>
      </w:r>
      <w:r w:rsidRPr="001062D9">
        <w:rPr>
          <w:rFonts w:cstheme="minorHAnsi"/>
          <w:b/>
          <w:noProof/>
          <w:color w:val="00B050"/>
          <w:sz w:val="24"/>
          <w:szCs w:val="24"/>
          <w:shd w:val="clear" w:color="auto" w:fill="E6F3F9"/>
        </w:rPr>
        <w:t xml:space="preserve"> </w:t>
      </w:r>
      <w:r w:rsidRPr="001062D9">
        <w:rPr>
          <w:rFonts w:cstheme="minorHAnsi"/>
          <w:noProof/>
          <w:sz w:val="24"/>
          <w:szCs w:val="24"/>
          <w:shd w:val="clear" w:color="auto" w:fill="E6F3F9"/>
        </w:rPr>
        <w:t>по полям</w:t>
      </w:r>
      <w:r w:rsidR="004C4B7F" w:rsidRPr="001062D9">
        <w:rPr>
          <w:rFonts w:cstheme="minorHAnsi"/>
          <w:noProof/>
          <w:sz w:val="24"/>
          <w:szCs w:val="24"/>
          <w:shd w:val="clear" w:color="auto" w:fill="E6F3F9"/>
        </w:rPr>
        <w:t xml:space="preserve"> </w:t>
      </w:r>
      <w:r w:rsidR="004C4B7F" w:rsidRPr="003C7DB9">
        <w:rPr>
          <w:rFonts w:cstheme="minorHAnsi"/>
          <w:noProof/>
          <w:sz w:val="24"/>
          <w:szCs w:val="24"/>
          <w:shd w:val="clear" w:color="auto" w:fill="E6F3F9"/>
          <w:lang w:val="en-US"/>
        </w:rPr>
        <w:t>name</w:t>
      </w:r>
      <w:r w:rsidR="004C4B7F" w:rsidRPr="001062D9">
        <w:rPr>
          <w:rFonts w:cstheme="minorHAnsi"/>
          <w:noProof/>
          <w:sz w:val="24"/>
          <w:szCs w:val="24"/>
          <w:shd w:val="clear" w:color="auto" w:fill="E6F3F9"/>
        </w:rPr>
        <w:t xml:space="preserve">, </w:t>
      </w:r>
      <w:r w:rsidR="004C4B7F" w:rsidRPr="003C7DB9">
        <w:rPr>
          <w:rFonts w:cstheme="minorHAnsi"/>
          <w:noProof/>
          <w:sz w:val="24"/>
          <w:szCs w:val="24"/>
          <w:shd w:val="clear" w:color="auto" w:fill="E6F3F9"/>
          <w:lang w:val="en-US"/>
        </w:rPr>
        <w:t>addr</w:t>
      </w:r>
      <w:r w:rsidR="004C4B7F" w:rsidRPr="001062D9">
        <w:rPr>
          <w:rFonts w:cstheme="minorHAnsi"/>
          <w:noProof/>
          <w:sz w:val="24"/>
          <w:szCs w:val="24"/>
          <w:shd w:val="clear" w:color="auto" w:fill="E6F3F9"/>
        </w:rPr>
        <w:t xml:space="preserve"> и </w:t>
      </w:r>
      <w:r w:rsidR="004C4B7F" w:rsidRPr="003C7DB9">
        <w:rPr>
          <w:rFonts w:cstheme="minorHAnsi"/>
          <w:noProof/>
          <w:sz w:val="24"/>
          <w:szCs w:val="24"/>
          <w:shd w:val="clear" w:color="auto" w:fill="E6F3F9"/>
          <w:lang w:val="en-US"/>
        </w:rPr>
        <w:t>room</w:t>
      </w:r>
      <w:r w:rsidRPr="001062D9">
        <w:rPr>
          <w:rFonts w:cstheme="minorHAnsi"/>
          <w:noProof/>
          <w:sz w:val="24"/>
          <w:szCs w:val="24"/>
          <w:shd w:val="clear" w:color="auto" w:fill="E6F3F9"/>
        </w:rPr>
        <w:t xml:space="preserve">, </w:t>
      </w:r>
      <w:r w:rsidR="004C4B7F" w:rsidRPr="001062D9">
        <w:rPr>
          <w:rFonts w:cstheme="minorHAnsi"/>
          <w:noProof/>
          <w:sz w:val="24"/>
          <w:szCs w:val="24"/>
          <w:shd w:val="clear" w:color="auto" w:fill="E6F3F9"/>
        </w:rPr>
        <w:t xml:space="preserve">и выбираем с них соответствующие записи. </w:t>
      </w:r>
      <w:r w:rsidR="004C4B7F" w:rsidRPr="003C7DB9">
        <w:rPr>
          <w:rFonts w:cstheme="minorHAnsi"/>
          <w:noProof/>
          <w:sz w:val="24"/>
          <w:szCs w:val="24"/>
          <w:shd w:val="clear" w:color="auto" w:fill="E6F3F9"/>
          <w:lang w:val="en-US"/>
        </w:rPr>
        <w:t>Для этого прописуем их id</w:t>
      </w:r>
    </w:p>
    <w:p w:rsidR="001635AC" w:rsidRPr="003C7DB9" w:rsidRDefault="000B2376" w:rsidP="00E222EE">
      <w:pPr>
        <w:shd w:val="clear" w:color="auto" w:fill="F7F7F7"/>
        <w:spacing w:line="255" w:lineRule="atLeast"/>
        <w:rPr>
          <w:rFonts w:cstheme="minorHAnsi"/>
          <w:noProof/>
          <w:sz w:val="24"/>
          <w:szCs w:val="24"/>
          <w:shd w:val="clear" w:color="auto" w:fill="E6F3F9"/>
          <w:lang w:val="en-US"/>
        </w:rPr>
      </w:pPr>
      <w:r w:rsidRPr="003C7DB9">
        <w:rPr>
          <w:rFonts w:cstheme="minorHAnsi"/>
          <w:noProof/>
          <w:sz w:val="24"/>
          <w:szCs w:val="24"/>
          <w:shd w:val="clear" w:color="auto" w:fill="E6F3F9"/>
          <w:lang w:val="en-US"/>
        </w:rPr>
        <w:t>Вывело:</w:t>
      </w:r>
      <w:r w:rsidRPr="003C7DB9">
        <w:rPr>
          <w:rFonts w:cstheme="minorHAnsi"/>
          <w:noProof/>
          <w:sz w:val="24"/>
          <w:szCs w:val="24"/>
          <w:shd w:val="clear" w:color="auto" w:fill="E6F3F9"/>
          <w:lang w:val="en-US"/>
        </w:rPr>
        <w:br/>
      </w:r>
      <w:r w:rsidRPr="003C7DB9">
        <w:rPr>
          <w:rFonts w:cstheme="minorHAnsi"/>
          <w:noProof/>
          <w:sz w:val="24"/>
          <w:szCs w:val="24"/>
          <w:shd w:val="clear" w:color="auto" w:fill="E6F3F9"/>
          <w:lang w:eastAsia="ru-RU"/>
        </w:rPr>
        <w:drawing>
          <wp:inline distT="0" distB="0" distL="0" distR="0" wp14:anchorId="1847CA1C" wp14:editId="1521451A">
            <wp:extent cx="6029325" cy="2943225"/>
            <wp:effectExtent l="0" t="0" r="9525" b="952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 таблицы SQL.png"/>
                    <pic:cNvPicPr/>
                  </pic:nvPicPr>
                  <pic:blipFill>
                    <a:blip r:embed="rId125">
                      <a:extLst>
                        <a:ext uri="{28A0092B-C50C-407E-A947-70E740481C1C}">
                          <a14:useLocalDpi xmlns:a14="http://schemas.microsoft.com/office/drawing/2010/main" val="0"/>
                        </a:ext>
                      </a:extLst>
                    </a:blip>
                    <a:stretch>
                      <a:fillRect/>
                    </a:stretch>
                  </pic:blipFill>
                  <pic:spPr>
                    <a:xfrm>
                      <a:off x="0" y="0"/>
                      <a:ext cx="6029325" cy="2943225"/>
                    </a:xfrm>
                    <a:prstGeom prst="rect">
                      <a:avLst/>
                    </a:prstGeom>
                  </pic:spPr>
                </pic:pic>
              </a:graphicData>
            </a:graphic>
          </wp:inline>
        </w:drawing>
      </w:r>
    </w:p>
    <w:p w:rsidR="000B2376" w:rsidRPr="003C7DB9" w:rsidRDefault="000B2376" w:rsidP="00E222EE">
      <w:pPr>
        <w:shd w:val="clear" w:color="auto" w:fill="F7F7F7"/>
        <w:spacing w:line="255" w:lineRule="atLeast"/>
        <w:rPr>
          <w:rFonts w:cstheme="minorHAnsi"/>
          <w:noProof/>
          <w:color w:val="FF0000"/>
          <w:sz w:val="24"/>
          <w:szCs w:val="24"/>
          <w:shd w:val="clear" w:color="auto" w:fill="E6F3F9"/>
          <w:lang w:val="en-US"/>
        </w:rPr>
      </w:pPr>
      <w:r w:rsidRPr="003C7DB9">
        <w:rPr>
          <w:rFonts w:cstheme="minorHAnsi"/>
          <w:noProof/>
          <w:color w:val="FF0000"/>
          <w:sz w:val="24"/>
          <w:szCs w:val="24"/>
          <w:shd w:val="clear" w:color="auto" w:fill="E6F3F9"/>
          <w:lang w:val="en-US"/>
        </w:rPr>
        <w:t>……. и тд</w:t>
      </w:r>
    </w:p>
    <w:p w:rsidR="000B2376" w:rsidRPr="003C7DB9" w:rsidRDefault="000B2376" w:rsidP="00E222EE">
      <w:pPr>
        <w:shd w:val="clear" w:color="auto" w:fill="F7F7F7"/>
        <w:spacing w:line="255" w:lineRule="atLeast"/>
        <w:rPr>
          <w:rFonts w:cstheme="minorHAnsi"/>
          <w:noProof/>
          <w:color w:val="FF0000"/>
          <w:sz w:val="24"/>
          <w:szCs w:val="24"/>
          <w:shd w:val="clear" w:color="auto" w:fill="E6F3F9"/>
          <w:lang w:val="en-US"/>
        </w:rPr>
      </w:pPr>
    </w:p>
    <w:p w:rsidR="00A4041A" w:rsidRPr="003C7DB9" w:rsidRDefault="00A4041A" w:rsidP="00E222EE">
      <w:pPr>
        <w:shd w:val="clear" w:color="auto" w:fill="F7F7F7"/>
        <w:spacing w:line="255" w:lineRule="atLeast"/>
        <w:rPr>
          <w:rFonts w:cstheme="minorHAnsi"/>
          <w:noProof/>
          <w:color w:val="FF0000"/>
          <w:sz w:val="24"/>
          <w:szCs w:val="24"/>
          <w:shd w:val="clear" w:color="auto" w:fill="E6F3F9"/>
          <w:lang w:val="en-US"/>
        </w:rPr>
      </w:pPr>
    </w:p>
    <w:p w:rsidR="00A4041A" w:rsidRPr="003C7DB9" w:rsidRDefault="00A4041A" w:rsidP="00E222EE">
      <w:pPr>
        <w:shd w:val="clear" w:color="auto" w:fill="F7F7F7"/>
        <w:spacing w:line="255" w:lineRule="atLeast"/>
        <w:rPr>
          <w:rFonts w:cstheme="minorHAnsi"/>
          <w:noProof/>
          <w:color w:val="FF0000"/>
          <w:sz w:val="24"/>
          <w:szCs w:val="24"/>
          <w:shd w:val="clear" w:color="auto" w:fill="E6F3F9"/>
          <w:lang w:val="en-US"/>
        </w:rPr>
      </w:pPr>
    </w:p>
    <w:p w:rsidR="00A4041A" w:rsidRPr="003C7DB9" w:rsidRDefault="00A4041A" w:rsidP="00A4041A">
      <w:pPr>
        <w:rPr>
          <w:rFonts w:cstheme="minorHAnsi"/>
          <w:noProof/>
          <w:color w:val="FF0000"/>
          <w:sz w:val="24"/>
          <w:szCs w:val="24"/>
          <w:shd w:val="clear" w:color="auto" w:fill="E6F3F9"/>
          <w:lang w:val="en-US"/>
        </w:rPr>
      </w:pPr>
    </w:p>
    <w:p w:rsidR="00574075" w:rsidRPr="003C7DB9" w:rsidRDefault="00574075" w:rsidP="00A4041A">
      <w:pPr>
        <w:rPr>
          <w:rFonts w:cstheme="minorHAnsi"/>
          <w:noProof/>
          <w:color w:val="FF0000"/>
          <w:sz w:val="24"/>
          <w:szCs w:val="24"/>
          <w:shd w:val="clear" w:color="auto" w:fill="E6F3F9"/>
          <w:lang w:val="en-US"/>
        </w:rPr>
      </w:pPr>
    </w:p>
    <w:p w:rsidR="00A4041A" w:rsidRPr="001062D9" w:rsidRDefault="00A4041A" w:rsidP="00A4041A">
      <w:pPr>
        <w:rPr>
          <w:rFonts w:ascii="Arial Black" w:hAnsi="Arial Black" w:cstheme="minorHAnsi"/>
          <w:b/>
          <w:noProof/>
          <w:color w:val="FF0000"/>
          <w:sz w:val="36"/>
          <w:szCs w:val="36"/>
          <w:u w:val="single"/>
        </w:rPr>
      </w:pPr>
      <w:r w:rsidRPr="001062D9">
        <w:rPr>
          <w:rFonts w:ascii="Arial Black" w:hAnsi="Arial Black" w:cstheme="minorHAnsi"/>
          <w:b/>
          <w:noProof/>
          <w:color w:val="FF0000"/>
          <w:sz w:val="36"/>
          <w:szCs w:val="36"/>
          <w:u w:val="single"/>
        </w:rPr>
        <w:t xml:space="preserve">Нормализация БД: </w:t>
      </w:r>
    </w:p>
    <w:p w:rsidR="006B7CFB" w:rsidRPr="001062D9" w:rsidRDefault="00A4041A" w:rsidP="006B7CFB">
      <w:pPr>
        <w:shd w:val="clear" w:color="auto" w:fill="F7F7F7"/>
        <w:spacing w:line="255" w:lineRule="atLeast"/>
        <w:rPr>
          <w:rFonts w:cstheme="minorHAnsi"/>
          <w:noProof/>
          <w:color w:val="000000" w:themeColor="text1"/>
          <w:sz w:val="24"/>
          <w:szCs w:val="24"/>
          <w:shd w:val="clear" w:color="auto" w:fill="F7F7F7"/>
        </w:rPr>
      </w:pPr>
      <w:r w:rsidRPr="001062D9">
        <w:rPr>
          <w:rFonts w:cstheme="minorHAnsi"/>
          <w:noProof/>
          <w:color w:val="000000" w:themeColor="text1"/>
          <w:sz w:val="24"/>
          <w:szCs w:val="24"/>
          <w:shd w:val="clear" w:color="auto" w:fill="F7F7F7"/>
        </w:rPr>
        <w:t xml:space="preserve">Нормализация баз данных заключается в приведении структуры хранения данных к </w:t>
      </w:r>
      <w:r w:rsidRPr="001062D9">
        <w:rPr>
          <w:rFonts w:cstheme="minorHAnsi"/>
          <w:b/>
          <w:noProof/>
          <w:color w:val="E36C0A" w:themeColor="accent6" w:themeShade="BF"/>
          <w:sz w:val="24"/>
          <w:szCs w:val="24"/>
          <w:shd w:val="clear" w:color="auto" w:fill="F7F7F7"/>
        </w:rPr>
        <w:t>нормальным формам (</w:t>
      </w:r>
      <w:r w:rsidRPr="003C7DB9">
        <w:rPr>
          <w:rFonts w:cstheme="minorHAnsi"/>
          <w:b/>
          <w:noProof/>
          <w:color w:val="E36C0A" w:themeColor="accent6" w:themeShade="BF"/>
          <w:sz w:val="24"/>
          <w:szCs w:val="24"/>
          <w:shd w:val="clear" w:color="auto" w:fill="F7F7F7"/>
          <w:lang w:val="en-US"/>
        </w:rPr>
        <w:t>NF</w:t>
      </w:r>
      <w:r w:rsidRPr="001062D9">
        <w:rPr>
          <w:rFonts w:cstheme="minorHAnsi"/>
          <w:b/>
          <w:noProof/>
          <w:color w:val="E36C0A" w:themeColor="accent6" w:themeShade="BF"/>
          <w:sz w:val="24"/>
          <w:szCs w:val="24"/>
          <w:shd w:val="clear" w:color="auto" w:fill="F7F7F7"/>
        </w:rPr>
        <w:t>)</w:t>
      </w:r>
      <w:r w:rsidRPr="001062D9">
        <w:rPr>
          <w:rFonts w:cstheme="minorHAnsi"/>
          <w:noProof/>
          <w:color w:val="000000" w:themeColor="text1"/>
          <w:sz w:val="24"/>
          <w:szCs w:val="24"/>
          <w:shd w:val="clear" w:color="auto" w:fill="F7F7F7"/>
        </w:rPr>
        <w:t xml:space="preserve">. Всего таких форм существует 8, но часто достаточным является соблюдение первых </w:t>
      </w:r>
      <w:r w:rsidRPr="001062D9">
        <w:rPr>
          <w:rFonts w:cstheme="minorHAnsi"/>
          <w:noProof/>
          <w:color w:val="000000" w:themeColor="text1"/>
          <w:sz w:val="24"/>
          <w:szCs w:val="24"/>
          <w:shd w:val="clear" w:color="auto" w:fill="F7F7F7"/>
        </w:rPr>
        <w:lastRenderedPageBreak/>
        <w:t>трех. Рассмотрим их более подробно на примере учебной базы данных.</w:t>
      </w:r>
      <w:r w:rsidR="006B7CFB" w:rsidRPr="001062D9">
        <w:rPr>
          <w:rFonts w:cstheme="minorHAnsi"/>
          <w:noProof/>
          <w:color w:val="000000" w:themeColor="text1"/>
          <w:sz w:val="24"/>
          <w:szCs w:val="24"/>
          <w:shd w:val="clear" w:color="auto" w:fill="F7F7F7"/>
        </w:rPr>
        <w:br/>
      </w:r>
      <w:r w:rsidR="006B7CFB" w:rsidRPr="001062D9">
        <w:rPr>
          <w:rFonts w:cstheme="minorHAnsi"/>
          <w:b/>
          <w:noProof/>
          <w:color w:val="E36C0A" w:themeColor="accent6" w:themeShade="BF"/>
          <w:sz w:val="24"/>
          <w:szCs w:val="24"/>
          <w:shd w:val="clear" w:color="auto" w:fill="F7F7F7"/>
        </w:rPr>
        <w:t xml:space="preserve">Нормализация в двух словах </w:t>
      </w:r>
      <w:r w:rsidR="006B7CFB" w:rsidRPr="001062D9">
        <w:rPr>
          <w:rFonts w:cstheme="minorHAnsi"/>
          <w:noProof/>
          <w:color w:val="000000" w:themeColor="text1"/>
          <w:sz w:val="24"/>
          <w:szCs w:val="24"/>
          <w:shd w:val="clear" w:color="auto" w:fill="F7F7F7"/>
        </w:rPr>
        <w:t>- это когда ты данные хранишь не в одной таблице</w:t>
      </w:r>
      <w:r w:rsidR="00027E16" w:rsidRPr="001062D9">
        <w:rPr>
          <w:rFonts w:cstheme="minorHAnsi"/>
          <w:noProof/>
          <w:color w:val="000000" w:themeColor="text1"/>
          <w:sz w:val="24"/>
          <w:szCs w:val="24"/>
          <w:shd w:val="clear" w:color="auto" w:fill="F7F7F7"/>
        </w:rPr>
        <w:t>,</w:t>
      </w:r>
      <w:r w:rsidR="006B7CFB" w:rsidRPr="001062D9">
        <w:rPr>
          <w:rFonts w:cstheme="minorHAnsi"/>
          <w:noProof/>
          <w:color w:val="000000" w:themeColor="text1"/>
          <w:sz w:val="24"/>
          <w:szCs w:val="24"/>
          <w:shd w:val="clear" w:color="auto" w:fill="F7F7F7"/>
        </w:rPr>
        <w:t xml:space="preserve"> где у тебя каша повторений много в строках, а каждая сущность находится в своей таблице.</w:t>
      </w:r>
    </w:p>
    <w:p w:rsidR="00F9250C" w:rsidRPr="001062D9" w:rsidRDefault="00F9250C" w:rsidP="006B7CFB">
      <w:pPr>
        <w:shd w:val="clear" w:color="auto" w:fill="F7F7F7"/>
        <w:spacing w:line="255" w:lineRule="atLeast"/>
        <w:rPr>
          <w:rFonts w:cstheme="minorHAnsi"/>
          <w:noProof/>
          <w:color w:val="000000" w:themeColor="text1"/>
          <w:sz w:val="24"/>
          <w:szCs w:val="24"/>
          <w:shd w:val="clear" w:color="auto" w:fill="F7F7F7"/>
        </w:rPr>
      </w:pPr>
      <w:r w:rsidRPr="001062D9">
        <w:rPr>
          <w:rFonts w:cstheme="minorHAnsi"/>
          <w:noProof/>
          <w:color w:val="050000"/>
          <w:sz w:val="24"/>
          <w:szCs w:val="24"/>
          <w:shd w:val="clear" w:color="auto" w:fill="FFFEFE"/>
        </w:rPr>
        <w:t xml:space="preserve">По факту, </w:t>
      </w:r>
      <w:r w:rsidRPr="001062D9">
        <w:rPr>
          <w:rFonts w:cstheme="minorHAnsi"/>
          <w:b/>
          <w:noProof/>
          <w:color w:val="E36C0A" w:themeColor="accent6" w:themeShade="BF"/>
          <w:sz w:val="24"/>
          <w:szCs w:val="24"/>
          <w:shd w:val="clear" w:color="auto" w:fill="FFFEFE"/>
        </w:rPr>
        <w:t>нормализация может быть утрированно названа</w:t>
      </w:r>
      <w:r w:rsidRPr="001062D9">
        <w:rPr>
          <w:rFonts w:cstheme="minorHAnsi"/>
          <w:noProof/>
          <w:color w:val="050000"/>
          <w:sz w:val="24"/>
          <w:szCs w:val="24"/>
          <w:shd w:val="clear" w:color="auto" w:fill="FFFEFE"/>
        </w:rPr>
        <w:t xml:space="preserve"> процессом создания все новых и новых таблиц до тех пор, пока избыточность и повторения не будут полностью уничтожены.</w:t>
      </w:r>
    </w:p>
    <w:p w:rsidR="002B1AC4" w:rsidRPr="001062D9" w:rsidRDefault="008B16D3" w:rsidP="00E222EE">
      <w:pPr>
        <w:shd w:val="clear" w:color="auto" w:fill="F7F7F7"/>
        <w:spacing w:line="255" w:lineRule="atLeast"/>
        <w:rPr>
          <w:rFonts w:cstheme="minorHAnsi"/>
          <w:noProof/>
          <w:color w:val="000000" w:themeColor="text1"/>
          <w:sz w:val="24"/>
          <w:szCs w:val="24"/>
          <w:shd w:val="clear" w:color="auto" w:fill="F7F7F7"/>
        </w:rPr>
      </w:pPr>
      <w:r w:rsidRPr="001062D9">
        <w:rPr>
          <w:rFonts w:cstheme="minorHAnsi"/>
          <w:noProof/>
          <w:color w:val="000000" w:themeColor="text1"/>
          <w:sz w:val="24"/>
          <w:szCs w:val="24"/>
          <w:shd w:val="clear" w:color="auto" w:fill="F7F7F7"/>
        </w:rPr>
        <w:t>- при нормализации мы не имеем права обращаться к строкам по номерам</w:t>
      </w:r>
      <w:r w:rsidRPr="001062D9">
        <w:rPr>
          <w:rFonts w:cstheme="minorHAnsi"/>
          <w:noProof/>
          <w:color w:val="000000" w:themeColor="text1"/>
          <w:sz w:val="24"/>
          <w:szCs w:val="24"/>
          <w:shd w:val="clear" w:color="auto" w:fill="F7F7F7"/>
        </w:rPr>
        <w:br/>
        <w:t>- при перестановке столбцов ничего не должно поломаться, так не должно быть привязки к столбцам</w:t>
      </w:r>
      <w:r w:rsidR="002B1AC4" w:rsidRPr="001062D9">
        <w:rPr>
          <w:rFonts w:cstheme="minorHAnsi"/>
          <w:noProof/>
          <w:color w:val="000000" w:themeColor="text1"/>
          <w:sz w:val="24"/>
          <w:szCs w:val="24"/>
          <w:shd w:val="clear" w:color="auto" w:fill="F7F7F7"/>
        </w:rPr>
        <w:t>.</w:t>
      </w:r>
    </w:p>
    <w:p w:rsidR="008B16D3" w:rsidRPr="001062D9" w:rsidRDefault="00C730B6" w:rsidP="00E222EE">
      <w:pPr>
        <w:shd w:val="clear" w:color="auto" w:fill="F7F7F7"/>
        <w:spacing w:line="255" w:lineRule="atLeast"/>
        <w:rPr>
          <w:rFonts w:cstheme="minorHAnsi"/>
          <w:noProof/>
          <w:color w:val="000000" w:themeColor="text1"/>
          <w:sz w:val="24"/>
          <w:szCs w:val="24"/>
          <w:shd w:val="clear" w:color="auto" w:fill="F7F7F7"/>
        </w:rPr>
      </w:pPr>
      <w:r w:rsidRPr="001062D9">
        <w:rPr>
          <w:rFonts w:cstheme="minorHAnsi"/>
          <w:noProof/>
          <w:color w:val="000000" w:themeColor="text1"/>
          <w:sz w:val="24"/>
          <w:szCs w:val="24"/>
          <w:shd w:val="clear" w:color="auto" w:fill="F7F7F7"/>
        </w:rPr>
        <w:br/>
        <w:t>Например, нельзя говорить, что в столбце номер А – возьмем значение Сидоров Сидор, а правильно сказать – в столбце со значением ИМЯ, ФАМИЛИЯ содержится значение Сидоров Сидор.</w:t>
      </w:r>
      <w:r w:rsidR="00534BD2" w:rsidRPr="001062D9">
        <w:rPr>
          <w:rFonts w:cstheme="minorHAnsi"/>
          <w:noProof/>
          <w:color w:val="000000" w:themeColor="text1"/>
          <w:sz w:val="24"/>
          <w:szCs w:val="24"/>
          <w:shd w:val="clear" w:color="auto" w:fill="F7F7F7"/>
        </w:rPr>
        <w:br/>
        <w:t xml:space="preserve">Таким образом, соблюдаются </w:t>
      </w:r>
      <w:r w:rsidR="00534BD2" w:rsidRPr="001062D9">
        <w:rPr>
          <w:rFonts w:cstheme="minorHAnsi"/>
          <w:b/>
          <w:noProof/>
          <w:color w:val="E36C0A" w:themeColor="accent6" w:themeShade="BF"/>
          <w:sz w:val="24"/>
          <w:szCs w:val="24"/>
          <w:shd w:val="clear" w:color="auto" w:fill="F7F7F7"/>
        </w:rPr>
        <w:t>реляционные принципы</w:t>
      </w:r>
      <w:r w:rsidR="00534BD2" w:rsidRPr="001062D9">
        <w:rPr>
          <w:rFonts w:cstheme="minorHAnsi"/>
          <w:noProof/>
          <w:color w:val="000000" w:themeColor="text1"/>
          <w:sz w:val="24"/>
          <w:szCs w:val="24"/>
          <w:shd w:val="clear" w:color="auto" w:fill="F7F7F7"/>
        </w:rPr>
        <w:t>.</w:t>
      </w:r>
      <w:r w:rsidRPr="001062D9">
        <w:rPr>
          <w:rFonts w:cstheme="minorHAnsi"/>
          <w:noProof/>
          <w:color w:val="000000" w:themeColor="text1"/>
          <w:sz w:val="24"/>
          <w:szCs w:val="24"/>
          <w:shd w:val="clear" w:color="auto" w:fill="F7F7F7"/>
        </w:rPr>
        <w:t xml:space="preserve"> </w:t>
      </w:r>
    </w:p>
    <w:p w:rsidR="002B1AC4" w:rsidRPr="003C7DB9" w:rsidRDefault="002B1AC4" w:rsidP="002B1AC4">
      <w:pPr>
        <w:pStyle w:val="a8"/>
        <w:rPr>
          <w:rFonts w:asciiTheme="minorHAnsi" w:hAnsiTheme="minorHAnsi" w:cstheme="minorHAnsi"/>
          <w:noProof/>
          <w:color w:val="000000"/>
          <w:lang w:val="en-US"/>
        </w:rPr>
      </w:pPr>
      <w:r w:rsidRPr="001062D9">
        <w:rPr>
          <w:rFonts w:asciiTheme="minorHAnsi" w:hAnsiTheme="minorHAnsi" w:cstheme="minorHAnsi"/>
          <w:noProof/>
          <w:color w:val="000000"/>
        </w:rPr>
        <w:t xml:space="preserve">В целом суть этих ограничений весьма проста: каждый факт, хранимый в БД, должен храниться один-единственный раз, поскольку дублирование может привести к несогласованности между копиями одной и той же информации. </w:t>
      </w:r>
      <w:r w:rsidRPr="003C7DB9">
        <w:rPr>
          <w:rFonts w:asciiTheme="minorHAnsi" w:hAnsiTheme="minorHAnsi" w:cstheme="minorHAnsi"/>
          <w:noProof/>
          <w:color w:val="000000"/>
          <w:lang w:val="en-US"/>
        </w:rPr>
        <w:t>Следует избегать любых неоднозначностей, а также избыточности хранимой информации.</w:t>
      </w:r>
    </w:p>
    <w:p w:rsidR="002B1AC4" w:rsidRPr="001062D9" w:rsidRDefault="002B1AC4" w:rsidP="002B1AC4">
      <w:pPr>
        <w:pStyle w:val="a8"/>
        <w:numPr>
          <w:ilvl w:val="0"/>
          <w:numId w:val="20"/>
        </w:numPr>
        <w:rPr>
          <w:rFonts w:asciiTheme="minorHAnsi" w:hAnsiTheme="minorHAnsi" w:cstheme="minorHAnsi"/>
          <w:noProof/>
          <w:color w:val="000000"/>
        </w:rPr>
      </w:pPr>
      <w:r w:rsidRPr="001062D9">
        <w:rPr>
          <w:rFonts w:asciiTheme="minorHAnsi" w:hAnsiTheme="minorHAnsi" w:cstheme="minorHAnsi"/>
          <w:i/>
          <w:iCs/>
          <w:noProof/>
          <w:color w:val="000000"/>
        </w:rPr>
        <w:t>Схемой базы данных называется структура связей между полями и таблицами.</w:t>
      </w:r>
    </w:p>
    <w:p w:rsidR="002B1AC4" w:rsidRPr="001062D9" w:rsidRDefault="002B1AC4" w:rsidP="002B1AC4">
      <w:pPr>
        <w:pStyle w:val="a8"/>
        <w:numPr>
          <w:ilvl w:val="0"/>
          <w:numId w:val="20"/>
        </w:numPr>
        <w:rPr>
          <w:rFonts w:asciiTheme="minorHAnsi" w:hAnsiTheme="minorHAnsi" w:cstheme="minorHAnsi"/>
          <w:noProof/>
          <w:color w:val="000000"/>
        </w:rPr>
      </w:pPr>
      <w:r w:rsidRPr="001062D9">
        <w:rPr>
          <w:rFonts w:asciiTheme="minorHAnsi" w:hAnsiTheme="minorHAnsi" w:cstheme="minorHAnsi"/>
          <w:i/>
          <w:iCs/>
          <w:noProof/>
          <w:color w:val="000000"/>
        </w:rPr>
        <w:t>Нормализацией схемы базы данных называется процедура, производимая над базой данных с целью удаления в ней избыточности.</w:t>
      </w:r>
    </w:p>
    <w:p w:rsidR="002B1AC4" w:rsidRPr="001062D9" w:rsidRDefault="002B1AC4" w:rsidP="002B1AC4">
      <w:pPr>
        <w:pStyle w:val="a8"/>
        <w:numPr>
          <w:ilvl w:val="0"/>
          <w:numId w:val="20"/>
        </w:numPr>
        <w:rPr>
          <w:rFonts w:asciiTheme="minorHAnsi" w:hAnsiTheme="minorHAnsi" w:cstheme="minorHAnsi"/>
          <w:noProof/>
          <w:color w:val="000000"/>
        </w:rPr>
      </w:pPr>
      <w:r w:rsidRPr="001062D9">
        <w:rPr>
          <w:rFonts w:asciiTheme="minorHAnsi" w:hAnsiTheme="minorHAnsi" w:cstheme="minorHAnsi"/>
          <w:noProof/>
          <w:color w:val="000000"/>
        </w:rPr>
        <w:t>выделяются шесть нормальных форм, пять из которых так и называются: первая, вторая, третья, четвертая, пятая нормальная форма, а также нормальная форма Бойса-Кодда, лежащая между третьей и четвертой.</w:t>
      </w:r>
    </w:p>
    <w:p w:rsidR="002B1AC4" w:rsidRPr="001062D9" w:rsidRDefault="002B1AC4" w:rsidP="002B1AC4">
      <w:pPr>
        <w:pStyle w:val="a8"/>
        <w:rPr>
          <w:rFonts w:asciiTheme="minorHAnsi" w:hAnsiTheme="minorHAnsi" w:cstheme="minorHAnsi"/>
          <w:noProof/>
          <w:color w:val="000000"/>
        </w:rPr>
      </w:pPr>
      <w:r w:rsidRPr="001062D9">
        <w:rPr>
          <w:rFonts w:asciiTheme="minorHAnsi" w:hAnsiTheme="minorHAnsi" w:cstheme="minorHAnsi"/>
          <w:noProof/>
          <w:color w:val="000000"/>
        </w:rPr>
        <w:t>Для реляционной модели данных разработано несколько нормализованных форм, три из которых являются основными.</w:t>
      </w:r>
    </w:p>
    <w:p w:rsidR="002B1AC4" w:rsidRPr="001062D9" w:rsidRDefault="002B1AC4" w:rsidP="002B1AC4">
      <w:pPr>
        <w:pStyle w:val="a8"/>
        <w:rPr>
          <w:rFonts w:asciiTheme="minorHAnsi" w:hAnsiTheme="minorHAnsi" w:cstheme="minorHAnsi"/>
          <w:b/>
          <w:noProof/>
          <w:color w:val="E36C0A" w:themeColor="accent6" w:themeShade="BF"/>
        </w:rPr>
      </w:pPr>
      <w:r w:rsidRPr="001062D9">
        <w:rPr>
          <w:rFonts w:asciiTheme="minorHAnsi" w:hAnsiTheme="minorHAnsi" w:cstheme="minorHAnsi"/>
          <w:b/>
          <w:noProof/>
          <w:color w:val="E36C0A" w:themeColor="accent6" w:themeShade="BF"/>
        </w:rPr>
        <w:t>База данных считается нормализованной, если ее таблицы представлены как минимум в третьей нормальной форме.</w:t>
      </w:r>
    </w:p>
    <w:p w:rsidR="002B1AC4" w:rsidRPr="001062D9" w:rsidRDefault="00F9250C" w:rsidP="00487DFC">
      <w:pPr>
        <w:pStyle w:val="a8"/>
        <w:rPr>
          <w:rFonts w:asciiTheme="minorHAnsi" w:hAnsiTheme="minorHAnsi" w:cstheme="minorHAnsi"/>
          <w:b/>
          <w:noProof/>
          <w:color w:val="E36C0A" w:themeColor="accent6" w:themeShade="BF"/>
        </w:rPr>
      </w:pPr>
      <w:r w:rsidRPr="001062D9">
        <w:rPr>
          <w:rFonts w:asciiTheme="minorHAnsi" w:hAnsiTheme="minorHAnsi" w:cstheme="minorHAnsi"/>
          <w:b/>
          <w:noProof/>
          <w:color w:val="E36C0A" w:themeColor="accent6" w:themeShade="BF"/>
        </w:rPr>
        <w:t>Приводить ее к 3 нормальной форме нужно по порядку начиная с первой формы:</w:t>
      </w:r>
    </w:p>
    <w:p w:rsidR="00487DFC" w:rsidRPr="001062D9" w:rsidRDefault="00487DFC" w:rsidP="00487DFC">
      <w:pPr>
        <w:pStyle w:val="a8"/>
        <w:rPr>
          <w:rFonts w:asciiTheme="minorHAnsi" w:hAnsiTheme="minorHAnsi" w:cstheme="minorHAnsi"/>
          <w:b/>
          <w:noProof/>
          <w:color w:val="E36C0A" w:themeColor="accent6" w:themeShade="BF"/>
        </w:rPr>
      </w:pPr>
    </w:p>
    <w:p w:rsidR="00A4041A" w:rsidRPr="001062D9" w:rsidRDefault="00A4041A" w:rsidP="00A4041A">
      <w:pPr>
        <w:pStyle w:val="2"/>
        <w:shd w:val="clear" w:color="auto" w:fill="F7F7F7"/>
        <w:rPr>
          <w:rFonts w:asciiTheme="minorHAnsi" w:hAnsiTheme="minorHAnsi" w:cstheme="minorHAnsi"/>
          <w:noProof/>
          <w:color w:val="E36C0A" w:themeColor="accent6" w:themeShade="BF"/>
          <w:sz w:val="24"/>
          <w:szCs w:val="24"/>
        </w:rPr>
      </w:pPr>
      <w:r w:rsidRPr="001062D9">
        <w:rPr>
          <w:rFonts w:asciiTheme="minorHAnsi" w:hAnsiTheme="minorHAnsi" w:cstheme="minorHAnsi"/>
          <w:noProof/>
          <w:color w:val="E36C0A" w:themeColor="accent6" w:themeShade="BF"/>
          <w:sz w:val="24"/>
          <w:szCs w:val="24"/>
        </w:rPr>
        <w:t>Первая нормальная форма</w:t>
      </w:r>
    </w:p>
    <w:p w:rsidR="00940842" w:rsidRPr="001062D9" w:rsidRDefault="008B0D87" w:rsidP="00A4041A">
      <w:pPr>
        <w:pStyle w:val="2"/>
        <w:shd w:val="clear" w:color="auto" w:fill="F7F7F7"/>
        <w:rPr>
          <w:rFonts w:asciiTheme="minorHAnsi" w:hAnsiTheme="minorHAnsi" w:cstheme="minorHAnsi"/>
          <w:noProof/>
          <w:color w:val="00B050"/>
          <w:sz w:val="24"/>
          <w:szCs w:val="24"/>
        </w:rPr>
      </w:pPr>
      <w:r w:rsidRPr="001062D9">
        <w:rPr>
          <w:rFonts w:asciiTheme="minorHAnsi" w:hAnsiTheme="minorHAnsi" w:cstheme="minorHAnsi"/>
          <w:b w:val="0"/>
          <w:noProof/>
          <w:sz w:val="24"/>
          <w:szCs w:val="24"/>
        </w:rPr>
        <w:t>-</w:t>
      </w:r>
      <w:r w:rsidRPr="001062D9">
        <w:rPr>
          <w:rFonts w:asciiTheme="minorHAnsi" w:hAnsiTheme="minorHAnsi" w:cstheme="minorHAnsi"/>
          <w:noProof/>
          <w:sz w:val="24"/>
          <w:szCs w:val="24"/>
        </w:rPr>
        <w:t xml:space="preserve"> </w:t>
      </w:r>
      <w:r w:rsidRPr="001062D9">
        <w:rPr>
          <w:rFonts w:asciiTheme="minorHAnsi" w:hAnsiTheme="minorHAnsi" w:cstheme="minorHAnsi"/>
          <w:b w:val="0"/>
          <w:noProof/>
          <w:sz w:val="24"/>
          <w:szCs w:val="24"/>
        </w:rPr>
        <w:t>нет ключа</w:t>
      </w:r>
      <w:r w:rsidRPr="001062D9">
        <w:rPr>
          <w:rFonts w:asciiTheme="minorHAnsi" w:hAnsiTheme="minorHAnsi" w:cstheme="minorHAnsi"/>
          <w:noProof/>
          <w:color w:val="00B050"/>
          <w:sz w:val="24"/>
          <w:szCs w:val="24"/>
        </w:rPr>
        <w:t xml:space="preserve"> </w:t>
      </w:r>
      <w:r w:rsidRPr="003C7DB9">
        <w:rPr>
          <w:rFonts w:asciiTheme="minorHAnsi" w:hAnsiTheme="minorHAnsi" w:cstheme="minorHAnsi"/>
          <w:noProof/>
          <w:color w:val="00B050"/>
          <w:sz w:val="24"/>
          <w:szCs w:val="24"/>
          <w:lang w:val="en-US"/>
        </w:rPr>
        <w:t>id</w:t>
      </w:r>
    </w:p>
    <w:p w:rsidR="00C915F6" w:rsidRPr="001062D9" w:rsidRDefault="00EE5F16" w:rsidP="00C915F6">
      <w:pPr>
        <w:shd w:val="clear" w:color="auto" w:fill="F7F7F7"/>
        <w:spacing w:before="100" w:beforeAutospacing="1" w:after="100" w:afterAutospacing="1" w:line="240" w:lineRule="auto"/>
        <w:rPr>
          <w:rFonts w:eastAsia="Times New Roman" w:cstheme="minorHAnsi"/>
          <w:noProof/>
          <w:sz w:val="24"/>
          <w:szCs w:val="24"/>
          <w:lang w:eastAsia="ru-RU"/>
        </w:rPr>
      </w:pPr>
      <w:r w:rsidRPr="001062D9">
        <w:rPr>
          <w:rFonts w:eastAsia="Times New Roman" w:cstheme="minorHAnsi"/>
          <w:noProof/>
          <w:sz w:val="24"/>
          <w:szCs w:val="24"/>
          <w:lang w:eastAsia="ru-RU"/>
        </w:rPr>
        <w:t xml:space="preserve">- </w:t>
      </w:r>
      <w:r w:rsidR="00C915F6" w:rsidRPr="001062D9">
        <w:rPr>
          <w:rFonts w:cstheme="minorHAnsi"/>
          <w:noProof/>
          <w:color w:val="000000"/>
        </w:rPr>
        <w:t>запрещает повторяющиеся столбцы</w:t>
      </w:r>
      <w:r w:rsidRPr="001062D9">
        <w:rPr>
          <w:rFonts w:cstheme="minorHAnsi"/>
          <w:noProof/>
          <w:color w:val="000000"/>
        </w:rPr>
        <w:t xml:space="preserve"> и строки</w:t>
      </w:r>
      <w:r w:rsidR="00C915F6" w:rsidRPr="001062D9">
        <w:rPr>
          <w:rFonts w:cstheme="minorHAnsi"/>
          <w:noProof/>
          <w:color w:val="000000"/>
        </w:rPr>
        <w:t xml:space="preserve"> , содержащие одинаковую по смыслу информацию</w:t>
      </w:r>
    </w:p>
    <w:p w:rsidR="008B0D87" w:rsidRPr="001062D9" w:rsidRDefault="00940842" w:rsidP="00A4041A">
      <w:pPr>
        <w:pStyle w:val="2"/>
        <w:shd w:val="clear" w:color="auto" w:fill="F7F7F7"/>
        <w:rPr>
          <w:rFonts w:asciiTheme="minorHAnsi" w:hAnsiTheme="minorHAnsi" w:cstheme="minorHAnsi"/>
          <w:b w:val="0"/>
          <w:noProof/>
          <w:color w:val="00B050"/>
          <w:sz w:val="24"/>
          <w:szCs w:val="24"/>
        </w:rPr>
      </w:pPr>
      <w:r w:rsidRPr="001062D9">
        <w:rPr>
          <w:rFonts w:asciiTheme="minorHAnsi" w:hAnsiTheme="minorHAnsi" w:cstheme="minorHAnsi"/>
          <w:b w:val="0"/>
          <w:noProof/>
          <w:color w:val="000000"/>
          <w:sz w:val="24"/>
          <w:szCs w:val="24"/>
        </w:rPr>
        <w:t>- каждая строка содержит только одно значение для каждого атрибута (столбца), то есть все атрибуты отношения имеют единственное значение (являются атомарными)</w:t>
      </w:r>
      <w:r w:rsidR="008B0D87" w:rsidRPr="001062D9">
        <w:rPr>
          <w:rFonts w:asciiTheme="minorHAnsi" w:hAnsiTheme="minorHAnsi" w:cstheme="minorHAnsi"/>
          <w:b w:val="0"/>
          <w:noProof/>
          <w:sz w:val="24"/>
          <w:szCs w:val="24"/>
        </w:rPr>
        <w:t xml:space="preserve"> </w:t>
      </w:r>
      <w:r w:rsidR="008B0D87" w:rsidRPr="001062D9">
        <w:rPr>
          <w:rFonts w:asciiTheme="minorHAnsi" w:hAnsiTheme="minorHAnsi" w:cstheme="minorHAnsi"/>
          <w:b w:val="0"/>
          <w:noProof/>
          <w:color w:val="00B050"/>
          <w:sz w:val="24"/>
          <w:szCs w:val="24"/>
        </w:rPr>
        <w:t xml:space="preserve"> </w:t>
      </w:r>
    </w:p>
    <w:p w:rsidR="00D14953" w:rsidRPr="001062D9" w:rsidRDefault="008B0D87" w:rsidP="008B0D87">
      <w:pPr>
        <w:shd w:val="clear" w:color="auto" w:fill="F7F7F7"/>
        <w:spacing w:before="100" w:beforeAutospacing="1" w:after="100" w:afterAutospacing="1" w:line="240" w:lineRule="auto"/>
        <w:rPr>
          <w:rFonts w:eastAsia="Times New Roman" w:cstheme="minorHAnsi"/>
          <w:noProof/>
          <w:sz w:val="24"/>
          <w:szCs w:val="24"/>
          <w:lang w:eastAsia="ru-RU"/>
        </w:rPr>
      </w:pPr>
      <w:r w:rsidRPr="001062D9">
        <w:rPr>
          <w:rFonts w:eastAsia="Times New Roman" w:cstheme="minorHAnsi"/>
          <w:noProof/>
          <w:sz w:val="24"/>
          <w:szCs w:val="24"/>
          <w:lang w:eastAsia="ru-RU"/>
        </w:rPr>
        <w:t xml:space="preserve">- </w:t>
      </w:r>
      <w:r w:rsidR="009F49A3" w:rsidRPr="001062D9">
        <w:rPr>
          <w:rFonts w:eastAsia="Times New Roman" w:cstheme="minorHAnsi"/>
          <w:noProof/>
          <w:sz w:val="24"/>
          <w:szCs w:val="24"/>
          <w:lang w:eastAsia="ru-RU"/>
        </w:rPr>
        <w:t>с</w:t>
      </w:r>
      <w:r w:rsidR="00D14953" w:rsidRPr="001062D9">
        <w:rPr>
          <w:rFonts w:eastAsia="Times New Roman" w:cstheme="minorHAnsi"/>
          <w:noProof/>
          <w:sz w:val="24"/>
          <w:szCs w:val="24"/>
          <w:lang w:eastAsia="ru-RU"/>
        </w:rPr>
        <w:t>троки таблиц не должны зависеть друг от друга, т.е. первая запись не должна влиять на вторую и наоборот, вторая на третью и т.д. Размещение записей в таблице не имеет никакого значения.</w:t>
      </w:r>
    </w:p>
    <w:p w:rsidR="00D14953" w:rsidRPr="001062D9" w:rsidRDefault="008B0D87" w:rsidP="008B0D87">
      <w:pPr>
        <w:shd w:val="clear" w:color="auto" w:fill="F7F7F7"/>
        <w:spacing w:before="100" w:beforeAutospacing="1" w:after="100" w:afterAutospacing="1" w:line="240" w:lineRule="auto"/>
        <w:rPr>
          <w:rFonts w:eastAsia="Times New Roman" w:cstheme="minorHAnsi"/>
          <w:noProof/>
          <w:sz w:val="24"/>
          <w:szCs w:val="24"/>
          <w:lang w:eastAsia="ru-RU"/>
        </w:rPr>
      </w:pPr>
      <w:r w:rsidRPr="001062D9">
        <w:rPr>
          <w:rFonts w:eastAsia="Times New Roman" w:cstheme="minorHAnsi"/>
          <w:noProof/>
          <w:sz w:val="24"/>
          <w:szCs w:val="24"/>
          <w:lang w:eastAsia="ru-RU"/>
        </w:rPr>
        <w:t xml:space="preserve">- </w:t>
      </w:r>
      <w:r w:rsidR="009F49A3" w:rsidRPr="001062D9">
        <w:rPr>
          <w:rFonts w:eastAsia="Times New Roman" w:cstheme="minorHAnsi"/>
          <w:noProof/>
          <w:sz w:val="24"/>
          <w:szCs w:val="24"/>
          <w:lang w:eastAsia="ru-RU"/>
        </w:rPr>
        <w:t>а</w:t>
      </w:r>
      <w:r w:rsidR="00D14953" w:rsidRPr="001062D9">
        <w:rPr>
          <w:rFonts w:eastAsia="Times New Roman" w:cstheme="minorHAnsi"/>
          <w:noProof/>
          <w:sz w:val="24"/>
          <w:szCs w:val="24"/>
          <w:lang w:eastAsia="ru-RU"/>
        </w:rPr>
        <w:t xml:space="preserve">налогичная ситуация со </w:t>
      </w:r>
      <w:r w:rsidR="00600EF7" w:rsidRPr="001062D9">
        <w:rPr>
          <w:rFonts w:eastAsia="Times New Roman" w:cstheme="minorHAnsi"/>
          <w:b/>
          <w:noProof/>
          <w:color w:val="00B050"/>
          <w:sz w:val="24"/>
          <w:szCs w:val="24"/>
          <w:lang w:eastAsia="ru-RU"/>
        </w:rPr>
        <w:t>значением столбцов</w:t>
      </w:r>
      <w:r w:rsidR="00600EF7" w:rsidRPr="001062D9">
        <w:rPr>
          <w:rFonts w:eastAsia="Times New Roman" w:cstheme="minorHAnsi"/>
          <w:noProof/>
          <w:sz w:val="24"/>
          <w:szCs w:val="24"/>
          <w:lang w:eastAsia="ru-RU"/>
        </w:rPr>
        <w:t>.</w:t>
      </w:r>
      <w:r w:rsidR="00D14953" w:rsidRPr="001062D9">
        <w:rPr>
          <w:rFonts w:eastAsia="Times New Roman" w:cstheme="minorHAnsi"/>
          <w:noProof/>
          <w:sz w:val="24"/>
          <w:szCs w:val="24"/>
          <w:lang w:eastAsia="ru-RU"/>
        </w:rPr>
        <w:t xml:space="preserve"> Их порядок не должен влиять на понимание информации.</w:t>
      </w:r>
    </w:p>
    <w:p w:rsidR="002B1AC4" w:rsidRPr="001062D9" w:rsidRDefault="008B0D87" w:rsidP="008B0D87">
      <w:pPr>
        <w:shd w:val="clear" w:color="auto" w:fill="F7F7F7"/>
        <w:spacing w:before="100" w:beforeAutospacing="1" w:after="100" w:afterAutospacing="1" w:line="240" w:lineRule="auto"/>
        <w:rPr>
          <w:rFonts w:eastAsia="Times New Roman" w:cstheme="minorHAnsi"/>
          <w:noProof/>
          <w:sz w:val="24"/>
          <w:szCs w:val="24"/>
          <w:lang w:eastAsia="ru-RU"/>
        </w:rPr>
      </w:pPr>
      <w:r w:rsidRPr="001062D9">
        <w:rPr>
          <w:rFonts w:eastAsia="Times New Roman" w:cstheme="minorHAnsi"/>
          <w:noProof/>
          <w:sz w:val="24"/>
          <w:szCs w:val="24"/>
          <w:lang w:eastAsia="ru-RU"/>
        </w:rPr>
        <w:lastRenderedPageBreak/>
        <w:t xml:space="preserve">- </w:t>
      </w:r>
      <w:r w:rsidR="00AF1480" w:rsidRPr="001062D9">
        <w:rPr>
          <w:rFonts w:cstheme="minorHAnsi"/>
          <w:noProof/>
          <w:color w:val="000000"/>
        </w:rPr>
        <w:t>требует определить первичный ключ для таблицы, то есть тот столбец или комбинацию столбцов, которые однозначно определяют каждую строку</w:t>
      </w:r>
      <w:r w:rsidR="00AF1480" w:rsidRPr="001062D9">
        <w:rPr>
          <w:rFonts w:eastAsia="Times New Roman" w:cstheme="minorHAnsi"/>
          <w:noProof/>
          <w:sz w:val="24"/>
          <w:szCs w:val="24"/>
          <w:lang w:eastAsia="ru-RU"/>
        </w:rPr>
        <w:t xml:space="preserve"> </w:t>
      </w:r>
      <w:r w:rsidRPr="001062D9">
        <w:rPr>
          <w:rFonts w:eastAsia="Times New Roman" w:cstheme="minorHAnsi"/>
          <w:noProof/>
          <w:sz w:val="24"/>
          <w:szCs w:val="24"/>
          <w:lang w:eastAsia="ru-RU"/>
        </w:rPr>
        <w:t xml:space="preserve">- </w:t>
      </w:r>
      <w:r w:rsidR="009F49A3" w:rsidRPr="001062D9">
        <w:rPr>
          <w:rFonts w:eastAsia="Times New Roman" w:cstheme="minorHAnsi"/>
          <w:noProof/>
          <w:sz w:val="24"/>
          <w:szCs w:val="24"/>
          <w:lang w:eastAsia="ru-RU"/>
        </w:rPr>
        <w:t>отсутствуют массивы и списки в любом виде</w:t>
      </w:r>
    </w:p>
    <w:p w:rsidR="00D14953" w:rsidRPr="001062D9" w:rsidRDefault="007E0921" w:rsidP="00D14953">
      <w:pPr>
        <w:shd w:val="clear" w:color="auto" w:fill="F7F7F7"/>
        <w:spacing w:before="100" w:beforeAutospacing="1" w:after="100" w:afterAutospacing="1" w:line="240" w:lineRule="auto"/>
        <w:rPr>
          <w:rFonts w:eastAsia="Times New Roman" w:cstheme="minorHAnsi"/>
          <w:b/>
          <w:noProof/>
          <w:color w:val="E36C0A" w:themeColor="accent6" w:themeShade="BF"/>
          <w:sz w:val="24"/>
          <w:szCs w:val="24"/>
          <w:lang w:eastAsia="ru-RU"/>
        </w:rPr>
      </w:pPr>
      <w:r w:rsidRPr="001062D9">
        <w:rPr>
          <w:rFonts w:cstheme="minorHAnsi"/>
          <w:b/>
          <w:noProof/>
          <w:color w:val="E36C0A" w:themeColor="accent6" w:themeShade="BF"/>
          <w:sz w:val="24"/>
          <w:szCs w:val="24"/>
        </w:rPr>
        <w:t>Вторая нормальная форма:</w:t>
      </w:r>
    </w:p>
    <w:p w:rsidR="00D14953" w:rsidRPr="001062D9" w:rsidRDefault="00FC3B3E" w:rsidP="00A4041A">
      <w:pPr>
        <w:pStyle w:val="a8"/>
        <w:shd w:val="clear" w:color="auto" w:fill="F7F7F7"/>
        <w:rPr>
          <w:rFonts w:cstheme="minorHAnsi"/>
          <w:noProof/>
        </w:rPr>
      </w:pPr>
      <w:r w:rsidRPr="001062D9">
        <w:rPr>
          <w:rFonts w:cstheme="minorHAnsi"/>
          <w:noProof/>
        </w:rPr>
        <w:t xml:space="preserve">- значения столбцов зависят от первичного ключа </w:t>
      </w:r>
      <w:r w:rsidRPr="003C7DB9">
        <w:rPr>
          <w:rFonts w:cstheme="minorHAnsi"/>
          <w:b/>
          <w:noProof/>
          <w:color w:val="00B050"/>
          <w:lang w:val="en-US"/>
        </w:rPr>
        <w:t>id</w:t>
      </w:r>
    </w:p>
    <w:p w:rsidR="00600EF7" w:rsidRPr="001062D9" w:rsidRDefault="00600EF7" w:rsidP="00A4041A">
      <w:pPr>
        <w:pStyle w:val="a8"/>
        <w:shd w:val="clear" w:color="auto" w:fill="F7F7F7"/>
        <w:rPr>
          <w:rFonts w:cstheme="minorHAnsi"/>
          <w:noProof/>
        </w:rPr>
      </w:pPr>
      <w:r w:rsidRPr="001062D9">
        <w:rPr>
          <w:rFonts w:cstheme="minorHAnsi"/>
          <w:noProof/>
        </w:rPr>
        <w:t xml:space="preserve">- </w:t>
      </w:r>
      <w:r w:rsidRPr="001062D9">
        <w:rPr>
          <w:rFonts w:cstheme="minorHAnsi"/>
          <w:b/>
          <w:noProof/>
          <w:color w:val="00B050"/>
        </w:rPr>
        <w:t>значения столбцов</w:t>
      </w:r>
      <w:r w:rsidRPr="001062D9">
        <w:rPr>
          <w:rFonts w:cstheme="minorHAnsi"/>
          <w:noProof/>
          <w:color w:val="00B050"/>
        </w:rPr>
        <w:t xml:space="preserve"> </w:t>
      </w:r>
      <w:r w:rsidRPr="001062D9">
        <w:rPr>
          <w:rFonts w:cstheme="minorHAnsi"/>
          <w:noProof/>
        </w:rPr>
        <w:t>зависят друг от друга</w:t>
      </w:r>
    </w:p>
    <w:p w:rsidR="002B1AC4" w:rsidRPr="001062D9" w:rsidRDefault="007E0921" w:rsidP="00A4041A">
      <w:pPr>
        <w:pStyle w:val="a8"/>
        <w:shd w:val="clear" w:color="auto" w:fill="F7F7F7"/>
        <w:rPr>
          <w:rFonts w:cstheme="minorHAnsi"/>
          <w:noProof/>
        </w:rPr>
      </w:pPr>
      <w:r w:rsidRPr="001062D9">
        <w:rPr>
          <w:rFonts w:cstheme="minorHAnsi"/>
          <w:noProof/>
        </w:rPr>
        <w:t>- если значения столбцов могут существовать без ключа</w:t>
      </w:r>
      <w:r w:rsidR="00CF4116" w:rsidRPr="001062D9">
        <w:rPr>
          <w:rFonts w:cstheme="minorHAnsi"/>
          <w:noProof/>
        </w:rPr>
        <w:t xml:space="preserve"> </w:t>
      </w:r>
      <w:r w:rsidR="00CF4116" w:rsidRPr="003C7DB9">
        <w:rPr>
          <w:rFonts w:cstheme="minorHAnsi"/>
          <w:b/>
          <w:noProof/>
          <w:color w:val="00B050"/>
          <w:lang w:val="en-US"/>
        </w:rPr>
        <w:t>id</w:t>
      </w:r>
      <w:r w:rsidRPr="001062D9">
        <w:rPr>
          <w:rFonts w:cstheme="minorHAnsi"/>
          <w:noProof/>
        </w:rPr>
        <w:t>, значит нужно перекинуть их в новую таблицу</w:t>
      </w:r>
    </w:p>
    <w:p w:rsidR="00FC3B3E" w:rsidRPr="003C7DB9" w:rsidRDefault="00FC3B3E" w:rsidP="00A4041A">
      <w:pPr>
        <w:pStyle w:val="a8"/>
        <w:shd w:val="clear" w:color="auto" w:fill="F7F7F7"/>
        <w:rPr>
          <w:rFonts w:cstheme="minorHAnsi"/>
          <w:noProof/>
          <w:lang w:val="en-US"/>
        </w:rPr>
      </w:pPr>
      <w:r w:rsidRPr="003C7DB9">
        <w:rPr>
          <w:rFonts w:cstheme="minorHAnsi"/>
          <w:noProof/>
          <w:lang w:val="en-US"/>
        </w:rPr>
        <w:t>Например:</w:t>
      </w:r>
    </w:p>
    <w:p w:rsidR="00FC3B3E" w:rsidRPr="003C7DB9" w:rsidRDefault="00FC3B3E" w:rsidP="00A4041A">
      <w:pPr>
        <w:pStyle w:val="a8"/>
        <w:shd w:val="clear" w:color="auto" w:fill="F7F7F7"/>
        <w:rPr>
          <w:rFonts w:cstheme="minorHAnsi"/>
          <w:noProof/>
          <w:lang w:val="en-US"/>
        </w:rPr>
      </w:pPr>
      <w:r w:rsidRPr="003C7DB9">
        <w:rPr>
          <w:rFonts w:cstheme="minorHAnsi"/>
          <w:noProof/>
          <w:lang w:val="en-US"/>
        </w:rPr>
        <w:br/>
      </w:r>
      <w:r w:rsidRPr="003C7DB9">
        <w:rPr>
          <w:rFonts w:cstheme="minorHAnsi"/>
          <w:noProof/>
        </w:rPr>
        <w:drawing>
          <wp:inline distT="0" distB="0" distL="0" distR="0" wp14:anchorId="3864C160" wp14:editId="0C5B4BEE">
            <wp:extent cx="5269842" cy="2780953"/>
            <wp:effectExtent l="0" t="0" r="7620" b="63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a.png"/>
                    <pic:cNvPicPr/>
                  </pic:nvPicPr>
                  <pic:blipFill>
                    <a:blip r:embed="rId126">
                      <a:extLst>
                        <a:ext uri="{28A0092B-C50C-407E-A947-70E740481C1C}">
                          <a14:useLocalDpi xmlns:a14="http://schemas.microsoft.com/office/drawing/2010/main" val="0"/>
                        </a:ext>
                      </a:extLst>
                    </a:blip>
                    <a:stretch>
                      <a:fillRect/>
                    </a:stretch>
                  </pic:blipFill>
                  <pic:spPr>
                    <a:xfrm>
                      <a:off x="0" y="0"/>
                      <a:ext cx="5269842" cy="2780953"/>
                    </a:xfrm>
                    <a:prstGeom prst="rect">
                      <a:avLst/>
                    </a:prstGeom>
                  </pic:spPr>
                </pic:pic>
              </a:graphicData>
            </a:graphic>
          </wp:inline>
        </w:drawing>
      </w:r>
    </w:p>
    <w:p w:rsidR="00F9250C" w:rsidRPr="001062D9" w:rsidRDefault="00F9250C" w:rsidP="00F9250C">
      <w:pPr>
        <w:shd w:val="clear" w:color="auto" w:fill="FFFEFE"/>
        <w:spacing w:before="225" w:after="225" w:line="240" w:lineRule="auto"/>
        <w:rPr>
          <w:rFonts w:eastAsia="Times New Roman" w:cstheme="minorHAnsi"/>
          <w:noProof/>
          <w:color w:val="050000"/>
          <w:sz w:val="24"/>
          <w:szCs w:val="24"/>
          <w:lang w:eastAsia="ru-RU"/>
        </w:rPr>
      </w:pPr>
      <w:r w:rsidRPr="001062D9">
        <w:rPr>
          <w:rFonts w:eastAsia="Times New Roman" w:cstheme="minorHAnsi"/>
          <w:noProof/>
          <w:color w:val="050000"/>
          <w:sz w:val="24"/>
          <w:szCs w:val="24"/>
          <w:lang w:eastAsia="ru-RU"/>
        </w:rPr>
        <w:t>На рисунке выше и названия фильмов и имена актеров нарушают правила 2НФ (сами не являются ключами и не зависят от первичного ключа).</w:t>
      </w:r>
    </w:p>
    <w:p w:rsidR="00F9250C" w:rsidRPr="001062D9" w:rsidRDefault="00F9250C" w:rsidP="00F9250C">
      <w:pPr>
        <w:shd w:val="clear" w:color="auto" w:fill="FFFEFE"/>
        <w:spacing w:before="225" w:after="225" w:line="240" w:lineRule="auto"/>
        <w:rPr>
          <w:rFonts w:eastAsia="Times New Roman" w:cstheme="minorHAnsi"/>
          <w:noProof/>
          <w:color w:val="050000"/>
          <w:sz w:val="24"/>
          <w:szCs w:val="24"/>
          <w:lang w:eastAsia="ru-RU"/>
        </w:rPr>
      </w:pPr>
      <w:r w:rsidRPr="001062D9">
        <w:rPr>
          <w:rFonts w:eastAsia="Times New Roman" w:cstheme="minorHAnsi"/>
          <w:noProof/>
          <w:color w:val="050000"/>
          <w:sz w:val="24"/>
          <w:szCs w:val="24"/>
          <w:lang w:eastAsia="ru-RU"/>
        </w:rPr>
        <w:t>После всех преобразований, база данных с фильмами будет иметь минимум 4 таблицы.</w:t>
      </w:r>
    </w:p>
    <w:p w:rsidR="00FC3B3E" w:rsidRPr="003C7DB9" w:rsidRDefault="00F9250C" w:rsidP="00715AAF">
      <w:pPr>
        <w:spacing w:before="100" w:beforeAutospacing="1" w:after="100" w:afterAutospacing="1" w:line="360" w:lineRule="auto"/>
        <w:rPr>
          <w:rFonts w:eastAsia="Times New Roman" w:cstheme="minorHAnsi"/>
          <w:noProof/>
          <w:color w:val="000000"/>
          <w:sz w:val="24"/>
          <w:szCs w:val="24"/>
          <w:lang w:val="en-US" w:eastAsia="ru-RU"/>
        </w:rPr>
      </w:pPr>
      <w:r w:rsidRPr="003C7DB9">
        <w:rPr>
          <w:rFonts w:eastAsia="Times New Roman" w:cstheme="minorHAnsi"/>
          <w:noProof/>
          <w:color w:val="000000"/>
          <w:sz w:val="24"/>
          <w:szCs w:val="24"/>
          <w:lang w:eastAsia="ru-RU"/>
        </w:rPr>
        <w:drawing>
          <wp:inline distT="0" distB="0" distL="0" distR="0" wp14:anchorId="257CAAF3" wp14:editId="3AB6FCAD">
            <wp:extent cx="5409524" cy="2692064"/>
            <wp:effectExtent l="0" t="0" r="127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nf-fail.png"/>
                    <pic:cNvPicPr/>
                  </pic:nvPicPr>
                  <pic:blipFill>
                    <a:blip r:embed="rId127">
                      <a:extLst>
                        <a:ext uri="{28A0092B-C50C-407E-A947-70E740481C1C}">
                          <a14:useLocalDpi xmlns:a14="http://schemas.microsoft.com/office/drawing/2010/main" val="0"/>
                        </a:ext>
                      </a:extLst>
                    </a:blip>
                    <a:stretch>
                      <a:fillRect/>
                    </a:stretch>
                  </pic:blipFill>
                  <pic:spPr>
                    <a:xfrm>
                      <a:off x="0" y="0"/>
                      <a:ext cx="5409524" cy="2692064"/>
                    </a:xfrm>
                    <a:prstGeom prst="rect">
                      <a:avLst/>
                    </a:prstGeom>
                  </pic:spPr>
                </pic:pic>
              </a:graphicData>
            </a:graphic>
          </wp:inline>
        </w:drawing>
      </w:r>
    </w:p>
    <w:p w:rsidR="00FC3B3E" w:rsidRPr="003C7DB9" w:rsidRDefault="00FC3B3E" w:rsidP="00715AAF">
      <w:pPr>
        <w:spacing w:before="100" w:beforeAutospacing="1" w:after="100" w:afterAutospacing="1" w:line="360" w:lineRule="auto"/>
        <w:rPr>
          <w:rFonts w:eastAsia="Times New Roman" w:cstheme="minorHAnsi"/>
          <w:noProof/>
          <w:color w:val="000000"/>
          <w:sz w:val="24"/>
          <w:szCs w:val="24"/>
          <w:lang w:val="en-US" w:eastAsia="ru-RU"/>
        </w:rPr>
      </w:pPr>
    </w:p>
    <w:p w:rsidR="00715AAF" w:rsidRPr="001062D9" w:rsidRDefault="00CF4116" w:rsidP="00715AAF">
      <w:pPr>
        <w:spacing w:before="100" w:beforeAutospacing="1" w:after="100" w:afterAutospacing="1" w:line="360" w:lineRule="auto"/>
        <w:rPr>
          <w:rFonts w:eastAsia="Times New Roman" w:cstheme="minorHAnsi"/>
          <w:b/>
          <w:noProof/>
          <w:color w:val="E36C0A" w:themeColor="accent6" w:themeShade="BF"/>
          <w:sz w:val="24"/>
          <w:szCs w:val="24"/>
          <w:lang w:eastAsia="ru-RU"/>
        </w:rPr>
      </w:pPr>
      <w:r w:rsidRPr="001062D9">
        <w:rPr>
          <w:rFonts w:eastAsia="Times New Roman" w:cstheme="minorHAnsi"/>
          <w:noProof/>
          <w:color w:val="000000"/>
          <w:sz w:val="24"/>
          <w:szCs w:val="24"/>
          <w:lang w:eastAsia="ru-RU"/>
        </w:rPr>
        <w:lastRenderedPageBreak/>
        <w:t>Отношение находится в</w:t>
      </w:r>
      <w:r w:rsidRPr="003C7DB9">
        <w:rPr>
          <w:rFonts w:eastAsia="Times New Roman" w:cstheme="minorHAnsi"/>
          <w:noProof/>
          <w:color w:val="000000"/>
          <w:sz w:val="24"/>
          <w:szCs w:val="24"/>
          <w:lang w:val="en-US" w:eastAsia="ru-RU"/>
        </w:rPr>
        <w:t> </w:t>
      </w:r>
      <w:r w:rsidRPr="001062D9">
        <w:rPr>
          <w:rFonts w:eastAsia="Times New Roman" w:cstheme="minorHAnsi"/>
          <w:b/>
          <w:bCs/>
          <w:noProof/>
          <w:color w:val="E36C0A" w:themeColor="accent6" w:themeShade="BF"/>
          <w:sz w:val="24"/>
          <w:szCs w:val="24"/>
          <w:lang w:eastAsia="ru-RU"/>
        </w:rPr>
        <w:t>третьей нормальной форме</w:t>
      </w:r>
      <w:r w:rsidRPr="003C7DB9">
        <w:rPr>
          <w:rFonts w:eastAsia="Times New Roman" w:cstheme="minorHAnsi"/>
          <w:b/>
          <w:bCs/>
          <w:noProof/>
          <w:color w:val="E36C0A" w:themeColor="accent6" w:themeShade="BF"/>
          <w:sz w:val="24"/>
          <w:szCs w:val="24"/>
          <w:lang w:val="en-US" w:eastAsia="ru-RU"/>
        </w:rPr>
        <w:t> </w:t>
      </w:r>
      <w:r w:rsidR="008B0D87" w:rsidRPr="001062D9">
        <w:rPr>
          <w:rFonts w:eastAsia="Times New Roman" w:cstheme="minorHAnsi"/>
          <w:b/>
          <w:noProof/>
          <w:color w:val="E36C0A" w:themeColor="accent6" w:themeShade="BF"/>
          <w:sz w:val="24"/>
          <w:szCs w:val="24"/>
          <w:lang w:eastAsia="ru-RU"/>
        </w:rPr>
        <w:t>(3НФ):</w:t>
      </w:r>
    </w:p>
    <w:p w:rsidR="00715AAF" w:rsidRPr="001062D9" w:rsidRDefault="008B0D87" w:rsidP="00715AAF">
      <w:pPr>
        <w:spacing w:before="100" w:beforeAutospacing="1" w:after="100" w:afterAutospacing="1" w:line="240" w:lineRule="auto"/>
        <w:rPr>
          <w:rFonts w:eastAsia="Times New Roman" w:cstheme="minorHAnsi"/>
          <w:b/>
          <w:noProof/>
          <w:color w:val="E36C0A" w:themeColor="accent6" w:themeShade="BF"/>
          <w:sz w:val="24"/>
          <w:szCs w:val="24"/>
          <w:lang w:eastAsia="ru-RU"/>
        </w:rPr>
      </w:pPr>
      <w:r w:rsidRPr="001062D9">
        <w:rPr>
          <w:rFonts w:eastAsia="Times New Roman" w:cstheme="minorHAnsi"/>
          <w:noProof/>
          <w:color w:val="000000" w:themeColor="text1"/>
          <w:sz w:val="24"/>
          <w:szCs w:val="24"/>
          <w:lang w:eastAsia="ru-RU"/>
        </w:rPr>
        <w:t xml:space="preserve">- </w:t>
      </w:r>
      <w:r w:rsidR="00CF4116" w:rsidRPr="001062D9">
        <w:rPr>
          <w:rFonts w:eastAsia="Times New Roman" w:cstheme="minorHAnsi"/>
          <w:noProof/>
          <w:color w:val="000000"/>
          <w:sz w:val="24"/>
          <w:szCs w:val="24"/>
          <w:lang w:eastAsia="ru-RU"/>
        </w:rPr>
        <w:t xml:space="preserve">если оно находится во второй нормальной </w:t>
      </w:r>
      <w:r w:rsidR="002B1AC4" w:rsidRPr="001062D9">
        <w:rPr>
          <w:rFonts w:eastAsia="Times New Roman" w:cstheme="minorHAnsi"/>
          <w:noProof/>
          <w:color w:val="000000"/>
          <w:sz w:val="24"/>
          <w:szCs w:val="24"/>
          <w:lang w:eastAsia="ru-RU"/>
        </w:rPr>
        <w:t>форме, но</w:t>
      </w:r>
      <w:r w:rsidR="00CF4116" w:rsidRPr="001062D9">
        <w:rPr>
          <w:rFonts w:eastAsia="Times New Roman" w:cstheme="minorHAnsi"/>
          <w:noProof/>
          <w:color w:val="000000"/>
          <w:sz w:val="24"/>
          <w:szCs w:val="24"/>
          <w:lang w:eastAsia="ru-RU"/>
        </w:rPr>
        <w:t xml:space="preserve"> каждый не ключевой атрибут зависит только от п</w:t>
      </w:r>
      <w:r w:rsidR="00600EF7" w:rsidRPr="001062D9">
        <w:rPr>
          <w:rFonts w:eastAsia="Times New Roman" w:cstheme="minorHAnsi"/>
          <w:noProof/>
          <w:color w:val="000000"/>
          <w:sz w:val="24"/>
          <w:szCs w:val="24"/>
          <w:lang w:eastAsia="ru-RU"/>
        </w:rPr>
        <w:t>ервичного ключа</w:t>
      </w:r>
      <w:r w:rsidR="00CF4116" w:rsidRPr="001062D9">
        <w:rPr>
          <w:rFonts w:eastAsia="Times New Roman" w:cstheme="minorHAnsi"/>
          <w:noProof/>
          <w:color w:val="000000"/>
          <w:sz w:val="24"/>
          <w:szCs w:val="24"/>
          <w:lang w:eastAsia="ru-RU"/>
        </w:rPr>
        <w:t xml:space="preserve"> </w:t>
      </w:r>
      <w:r w:rsidR="00FC3B3E" w:rsidRPr="003C7DB9">
        <w:rPr>
          <w:rFonts w:eastAsia="Times New Roman" w:cstheme="minorHAnsi"/>
          <w:b/>
          <w:noProof/>
          <w:color w:val="00B050"/>
          <w:sz w:val="24"/>
          <w:szCs w:val="24"/>
          <w:lang w:val="en-US" w:eastAsia="ru-RU"/>
        </w:rPr>
        <w:t>id</w:t>
      </w:r>
      <w:r w:rsidR="00600EF7" w:rsidRPr="001062D9">
        <w:rPr>
          <w:rFonts w:eastAsia="Times New Roman" w:cstheme="minorHAnsi"/>
          <w:noProof/>
          <w:color w:val="000000"/>
          <w:sz w:val="24"/>
          <w:szCs w:val="24"/>
          <w:lang w:eastAsia="ru-RU"/>
        </w:rPr>
        <w:br/>
        <w:t xml:space="preserve">- </w:t>
      </w:r>
      <w:r w:rsidR="00600EF7" w:rsidRPr="001062D9">
        <w:rPr>
          <w:rFonts w:eastAsia="Times New Roman" w:cstheme="minorHAnsi"/>
          <w:b/>
          <w:noProof/>
          <w:color w:val="00B050"/>
          <w:sz w:val="24"/>
          <w:szCs w:val="24"/>
          <w:lang w:eastAsia="ru-RU"/>
        </w:rPr>
        <w:t>значения столбцов</w:t>
      </w:r>
      <w:r w:rsidR="00600EF7" w:rsidRPr="001062D9">
        <w:rPr>
          <w:rFonts w:eastAsia="Times New Roman" w:cstheme="minorHAnsi"/>
          <w:noProof/>
          <w:color w:val="00B050"/>
          <w:sz w:val="24"/>
          <w:szCs w:val="24"/>
          <w:lang w:eastAsia="ru-RU"/>
        </w:rPr>
        <w:t xml:space="preserve"> </w:t>
      </w:r>
      <w:r w:rsidR="00CF4116" w:rsidRPr="001062D9">
        <w:rPr>
          <w:rFonts w:eastAsia="Times New Roman" w:cstheme="minorHAnsi"/>
          <w:noProof/>
          <w:color w:val="000000"/>
          <w:sz w:val="24"/>
          <w:szCs w:val="24"/>
          <w:lang w:eastAsia="ru-RU"/>
        </w:rPr>
        <w:t>не зависят друг от друга.</w:t>
      </w:r>
    </w:p>
    <w:p w:rsidR="00A4041A" w:rsidRPr="001062D9" w:rsidRDefault="002B1AC4" w:rsidP="00715AAF">
      <w:pPr>
        <w:spacing w:before="100" w:beforeAutospacing="1" w:after="100" w:afterAutospacing="1" w:line="240" w:lineRule="auto"/>
        <w:rPr>
          <w:rFonts w:cstheme="minorHAnsi"/>
          <w:noProof/>
          <w:color w:val="050000"/>
          <w:sz w:val="24"/>
          <w:szCs w:val="24"/>
          <w:shd w:val="clear" w:color="auto" w:fill="FFFEFE"/>
        </w:rPr>
      </w:pPr>
      <w:r w:rsidRPr="001062D9">
        <w:rPr>
          <w:rFonts w:eastAsia="Times New Roman" w:cstheme="minorHAnsi"/>
          <w:noProof/>
          <w:color w:val="000000" w:themeColor="text1"/>
          <w:sz w:val="24"/>
          <w:szCs w:val="24"/>
          <w:lang w:eastAsia="ru-RU"/>
        </w:rPr>
        <w:t xml:space="preserve">- </w:t>
      </w:r>
      <w:r w:rsidR="00CF4116" w:rsidRPr="001062D9">
        <w:rPr>
          <w:rFonts w:cstheme="minorHAnsi"/>
          <w:noProof/>
          <w:color w:val="050000"/>
          <w:sz w:val="24"/>
          <w:szCs w:val="24"/>
          <w:shd w:val="clear" w:color="auto" w:fill="FFFEFE"/>
        </w:rPr>
        <w:t>3-я НФ нарушается,</w:t>
      </w:r>
      <w:r w:rsidR="00CF4116" w:rsidRPr="003C7DB9">
        <w:rPr>
          <w:rFonts w:cstheme="minorHAnsi"/>
          <w:noProof/>
          <w:color w:val="050000"/>
          <w:sz w:val="24"/>
          <w:szCs w:val="24"/>
          <w:shd w:val="clear" w:color="auto" w:fill="FFFEFE"/>
          <w:lang w:val="en-US"/>
        </w:rPr>
        <w:t> </w:t>
      </w:r>
      <w:r w:rsidR="00CF4116" w:rsidRPr="001062D9">
        <w:rPr>
          <w:rFonts w:cstheme="minorHAnsi"/>
          <w:noProof/>
          <w:color w:val="050000"/>
          <w:sz w:val="24"/>
          <w:szCs w:val="24"/>
          <w:shd w:val="clear" w:color="auto" w:fill="FFFEFE"/>
        </w:rPr>
        <w:t xml:space="preserve"> если изменив значение в одном столбце, потребуется изменение и в другом столбце.</w:t>
      </w:r>
      <w:r w:rsidR="00CF4116" w:rsidRPr="003C7DB9">
        <w:rPr>
          <w:rFonts w:cstheme="minorHAnsi"/>
          <w:noProof/>
          <w:color w:val="050000"/>
          <w:sz w:val="24"/>
          <w:szCs w:val="24"/>
          <w:shd w:val="clear" w:color="auto" w:fill="FFFEFE"/>
          <w:lang w:val="en-US"/>
        </w:rPr>
        <w:t> </w:t>
      </w:r>
    </w:p>
    <w:p w:rsidR="00027E16" w:rsidRPr="001062D9" w:rsidRDefault="00027E16" w:rsidP="00715AAF">
      <w:pPr>
        <w:spacing w:before="100" w:beforeAutospacing="1" w:after="100" w:afterAutospacing="1" w:line="240" w:lineRule="auto"/>
        <w:rPr>
          <w:rFonts w:cstheme="minorHAnsi"/>
          <w:noProof/>
          <w:color w:val="050000"/>
          <w:sz w:val="24"/>
          <w:szCs w:val="24"/>
          <w:shd w:val="clear" w:color="auto" w:fill="FFFEFE"/>
        </w:rPr>
      </w:pPr>
      <w:r w:rsidRPr="001062D9">
        <w:rPr>
          <w:rFonts w:cstheme="minorHAnsi"/>
          <w:noProof/>
          <w:color w:val="050000"/>
          <w:sz w:val="24"/>
          <w:szCs w:val="24"/>
          <w:shd w:val="clear" w:color="auto" w:fill="FFFEFE"/>
        </w:rPr>
        <w:t>Например:</w:t>
      </w:r>
      <w:r w:rsidRPr="001062D9">
        <w:rPr>
          <w:rFonts w:cstheme="minorHAnsi"/>
          <w:noProof/>
          <w:color w:val="050000"/>
          <w:sz w:val="24"/>
          <w:szCs w:val="24"/>
          <w:shd w:val="clear" w:color="auto" w:fill="FFFEFE"/>
        </w:rPr>
        <w:br/>
      </w:r>
      <w:r w:rsidRPr="003C7DB9">
        <w:rPr>
          <w:rFonts w:cstheme="minorHAnsi"/>
          <w:noProof/>
          <w:color w:val="050000"/>
          <w:sz w:val="24"/>
          <w:szCs w:val="24"/>
          <w:shd w:val="clear" w:color="auto" w:fill="FFFEFE"/>
          <w:lang w:eastAsia="ru-RU"/>
        </w:rPr>
        <w:drawing>
          <wp:inline distT="0" distB="0" distL="0" distR="0" wp14:anchorId="19084EDE" wp14:editId="6EC66234">
            <wp:extent cx="3933825" cy="2324100"/>
            <wp:effectExtent l="0" t="0" r="9525"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nf.png"/>
                    <pic:cNvPicPr/>
                  </pic:nvPicPr>
                  <pic:blipFill>
                    <a:blip r:embed="rId128">
                      <a:extLst>
                        <a:ext uri="{28A0092B-C50C-407E-A947-70E740481C1C}">
                          <a14:useLocalDpi xmlns:a14="http://schemas.microsoft.com/office/drawing/2010/main" val="0"/>
                        </a:ext>
                      </a:extLst>
                    </a:blip>
                    <a:stretch>
                      <a:fillRect/>
                    </a:stretch>
                  </pic:blipFill>
                  <pic:spPr>
                    <a:xfrm>
                      <a:off x="0" y="0"/>
                      <a:ext cx="3933334" cy="2323810"/>
                    </a:xfrm>
                    <a:prstGeom prst="rect">
                      <a:avLst/>
                    </a:prstGeom>
                  </pic:spPr>
                </pic:pic>
              </a:graphicData>
            </a:graphic>
          </wp:inline>
        </w:drawing>
      </w:r>
    </w:p>
    <w:p w:rsidR="00FC3B3E" w:rsidRPr="001062D9" w:rsidRDefault="00FC3B3E" w:rsidP="00715AAF">
      <w:pPr>
        <w:spacing w:before="100" w:beforeAutospacing="1" w:after="100" w:afterAutospacing="1" w:line="240" w:lineRule="auto"/>
        <w:rPr>
          <w:rFonts w:cstheme="minorHAnsi"/>
          <w:noProof/>
          <w:color w:val="050000"/>
          <w:sz w:val="24"/>
          <w:szCs w:val="24"/>
          <w:shd w:val="clear" w:color="auto" w:fill="FFFEFE"/>
        </w:rPr>
      </w:pPr>
      <w:r w:rsidRPr="001062D9">
        <w:rPr>
          <w:rFonts w:cstheme="minorHAnsi"/>
          <w:noProof/>
          <w:color w:val="050000"/>
          <w:sz w:val="24"/>
          <w:szCs w:val="24"/>
          <w:shd w:val="clear" w:color="auto" w:fill="FFFEFE"/>
        </w:rPr>
        <w:t xml:space="preserve">Атрибуты </w:t>
      </w:r>
      <w:r w:rsidRPr="003C7DB9">
        <w:rPr>
          <w:rFonts w:cstheme="minorHAnsi"/>
          <w:b/>
          <w:noProof/>
          <w:color w:val="00B050"/>
          <w:sz w:val="24"/>
          <w:szCs w:val="24"/>
          <w:shd w:val="clear" w:color="auto" w:fill="FFFEFE"/>
          <w:lang w:val="en-US"/>
        </w:rPr>
        <w:t>city</w:t>
      </w:r>
      <w:r w:rsidRPr="001062D9">
        <w:rPr>
          <w:rFonts w:cstheme="minorHAnsi"/>
          <w:b/>
          <w:noProof/>
          <w:color w:val="00B050"/>
          <w:sz w:val="24"/>
          <w:szCs w:val="24"/>
          <w:shd w:val="clear" w:color="auto" w:fill="FFFEFE"/>
        </w:rPr>
        <w:t xml:space="preserve"> </w:t>
      </w:r>
      <w:r w:rsidRPr="003C7DB9">
        <w:rPr>
          <w:rFonts w:cstheme="minorHAnsi"/>
          <w:b/>
          <w:noProof/>
          <w:color w:val="00B050"/>
          <w:sz w:val="24"/>
          <w:szCs w:val="24"/>
          <w:shd w:val="clear" w:color="auto" w:fill="FFFEFE"/>
          <w:lang w:val="en-US"/>
        </w:rPr>
        <w:t>ID</w:t>
      </w:r>
      <w:r w:rsidRPr="001062D9">
        <w:rPr>
          <w:rFonts w:cstheme="minorHAnsi"/>
          <w:b/>
          <w:noProof/>
          <w:color w:val="00B050"/>
          <w:sz w:val="24"/>
          <w:szCs w:val="24"/>
          <w:shd w:val="clear" w:color="auto" w:fill="FFFEFE"/>
        </w:rPr>
        <w:t xml:space="preserve">, </w:t>
      </w:r>
      <w:r w:rsidRPr="003C7DB9">
        <w:rPr>
          <w:rFonts w:cstheme="minorHAnsi"/>
          <w:b/>
          <w:noProof/>
          <w:color w:val="00B050"/>
          <w:sz w:val="24"/>
          <w:szCs w:val="24"/>
          <w:shd w:val="clear" w:color="auto" w:fill="FFFEFE"/>
          <w:lang w:val="en-US"/>
        </w:rPr>
        <w:t>state</w:t>
      </w:r>
      <w:r w:rsidRPr="001062D9">
        <w:rPr>
          <w:rFonts w:cstheme="minorHAnsi"/>
          <w:b/>
          <w:noProof/>
          <w:color w:val="00B050"/>
          <w:sz w:val="24"/>
          <w:szCs w:val="24"/>
          <w:shd w:val="clear" w:color="auto" w:fill="FFFEFE"/>
        </w:rPr>
        <w:t xml:space="preserve"> </w:t>
      </w:r>
      <w:r w:rsidRPr="003C7DB9">
        <w:rPr>
          <w:rFonts w:cstheme="minorHAnsi"/>
          <w:b/>
          <w:noProof/>
          <w:color w:val="00B050"/>
          <w:sz w:val="24"/>
          <w:szCs w:val="24"/>
          <w:shd w:val="clear" w:color="auto" w:fill="FFFEFE"/>
          <w:lang w:val="en-US"/>
        </w:rPr>
        <w:t>ID</w:t>
      </w:r>
      <w:r w:rsidRPr="001062D9">
        <w:rPr>
          <w:rFonts w:cstheme="minorHAnsi"/>
          <w:b/>
          <w:noProof/>
          <w:color w:val="00B050"/>
          <w:sz w:val="24"/>
          <w:szCs w:val="24"/>
          <w:shd w:val="clear" w:color="auto" w:fill="FFFEFE"/>
        </w:rPr>
        <w:t xml:space="preserve">, </w:t>
      </w:r>
      <w:r w:rsidRPr="003C7DB9">
        <w:rPr>
          <w:rFonts w:cstheme="minorHAnsi"/>
          <w:b/>
          <w:noProof/>
          <w:color w:val="00B050"/>
          <w:sz w:val="24"/>
          <w:szCs w:val="24"/>
          <w:shd w:val="clear" w:color="auto" w:fill="FFFEFE"/>
          <w:lang w:val="en-US"/>
        </w:rPr>
        <w:t>city</w:t>
      </w:r>
      <w:r w:rsidRPr="001062D9">
        <w:rPr>
          <w:rFonts w:cstheme="minorHAnsi"/>
          <w:noProof/>
          <w:color w:val="00B050"/>
          <w:sz w:val="24"/>
          <w:szCs w:val="24"/>
          <w:shd w:val="clear" w:color="auto" w:fill="FFFEFE"/>
        </w:rPr>
        <w:t xml:space="preserve"> </w:t>
      </w:r>
      <w:r w:rsidRPr="001062D9">
        <w:rPr>
          <w:rFonts w:cstheme="minorHAnsi"/>
          <w:noProof/>
          <w:color w:val="050000"/>
          <w:sz w:val="24"/>
          <w:szCs w:val="24"/>
          <w:shd w:val="clear" w:color="auto" w:fill="FFFEFE"/>
        </w:rPr>
        <w:t xml:space="preserve">– не зависят друг от друга, а лишь от первичного ключа </w:t>
      </w:r>
      <w:r w:rsidRPr="003C7DB9">
        <w:rPr>
          <w:rFonts w:cstheme="minorHAnsi"/>
          <w:b/>
          <w:noProof/>
          <w:color w:val="00B050"/>
          <w:sz w:val="24"/>
          <w:szCs w:val="24"/>
          <w:shd w:val="clear" w:color="auto" w:fill="FFFEFE"/>
          <w:lang w:val="en-US"/>
        </w:rPr>
        <w:t>cities</w:t>
      </w:r>
      <w:r w:rsidRPr="001062D9">
        <w:rPr>
          <w:rFonts w:cstheme="minorHAnsi"/>
          <w:b/>
          <w:noProof/>
          <w:color w:val="00B050"/>
          <w:sz w:val="24"/>
          <w:szCs w:val="24"/>
          <w:shd w:val="clear" w:color="auto" w:fill="FFFEFE"/>
        </w:rPr>
        <w:t xml:space="preserve">. </w:t>
      </w:r>
      <w:r w:rsidRPr="001062D9">
        <w:rPr>
          <w:rFonts w:cstheme="minorHAnsi"/>
          <w:b/>
          <w:noProof/>
          <w:color w:val="00B050"/>
          <w:sz w:val="24"/>
          <w:szCs w:val="24"/>
          <w:shd w:val="clear" w:color="auto" w:fill="FFFEFE"/>
        </w:rPr>
        <w:br/>
      </w:r>
    </w:p>
    <w:p w:rsidR="00AF1480" w:rsidRPr="001062D9" w:rsidRDefault="00AF1480" w:rsidP="00715AAF">
      <w:pPr>
        <w:spacing w:before="100" w:beforeAutospacing="1" w:after="100" w:afterAutospacing="1" w:line="240" w:lineRule="auto"/>
        <w:rPr>
          <w:rFonts w:cstheme="minorHAnsi"/>
          <w:noProof/>
          <w:color w:val="050000"/>
          <w:sz w:val="24"/>
          <w:szCs w:val="24"/>
          <w:shd w:val="clear" w:color="auto" w:fill="FFFEFE"/>
        </w:rPr>
      </w:pPr>
      <w:r w:rsidRPr="001062D9">
        <w:rPr>
          <w:rFonts w:cstheme="minorHAnsi"/>
          <w:b/>
          <w:noProof/>
          <w:color w:val="E36C0A" w:themeColor="accent6" w:themeShade="BF"/>
          <w:sz w:val="24"/>
          <w:szCs w:val="24"/>
          <w:shd w:val="clear" w:color="auto" w:fill="FFFEFE"/>
        </w:rPr>
        <w:t>У</w:t>
      </w:r>
      <w:r w:rsidRPr="001062D9">
        <w:rPr>
          <w:rFonts w:ascii="Arial" w:hAnsi="Arial" w:cs="Arial"/>
          <w:b/>
          <w:noProof/>
          <w:color w:val="E36C0A" w:themeColor="accent6" w:themeShade="BF"/>
        </w:rPr>
        <w:t>силенная 3-я НФ или нормальная форма Бойса-Кодда (БКНФ)</w:t>
      </w:r>
      <w:r w:rsidRPr="001062D9">
        <w:rPr>
          <w:rFonts w:ascii="Arial" w:hAnsi="Arial" w:cs="Arial"/>
          <w:noProof/>
          <w:color w:val="E36C0A" w:themeColor="accent6" w:themeShade="BF"/>
        </w:rPr>
        <w:t xml:space="preserve">  - </w:t>
      </w:r>
      <w:r w:rsidRPr="001062D9">
        <w:rPr>
          <w:rFonts w:ascii="Arial" w:hAnsi="Arial" w:cs="Arial"/>
          <w:noProof/>
          <w:color w:val="000000"/>
        </w:rPr>
        <w:t>рассмотрим на примере ниже;</w:t>
      </w:r>
    </w:p>
    <w:p w:rsidR="00715AAF" w:rsidRPr="001062D9" w:rsidRDefault="00760138" w:rsidP="00715AAF">
      <w:pPr>
        <w:spacing w:before="100" w:beforeAutospacing="1" w:after="100" w:afterAutospacing="1" w:line="240" w:lineRule="auto"/>
        <w:rPr>
          <w:rFonts w:eastAsia="Times New Roman" w:cstheme="minorHAnsi"/>
          <w:b/>
          <w:noProof/>
          <w:color w:val="E36C0A" w:themeColor="accent6" w:themeShade="BF"/>
          <w:sz w:val="24"/>
          <w:szCs w:val="24"/>
          <w:lang w:eastAsia="ru-RU"/>
        </w:rPr>
      </w:pPr>
      <w:r w:rsidRPr="001062D9">
        <w:rPr>
          <w:rFonts w:eastAsia="Times New Roman" w:cstheme="minorHAnsi"/>
          <w:b/>
          <w:noProof/>
          <w:color w:val="E36C0A" w:themeColor="accent6" w:themeShade="BF"/>
          <w:sz w:val="24"/>
          <w:szCs w:val="24"/>
          <w:lang w:eastAsia="ru-RU"/>
        </w:rPr>
        <w:t>Пример нормализации таблицы.</w:t>
      </w:r>
    </w:p>
    <w:p w:rsidR="00C1755E" w:rsidRPr="001062D9" w:rsidRDefault="00760138" w:rsidP="00715AAF">
      <w:pPr>
        <w:spacing w:before="100" w:beforeAutospacing="1" w:after="100" w:afterAutospacing="1" w:line="240" w:lineRule="auto"/>
        <w:rPr>
          <w:rFonts w:eastAsia="Times New Roman" w:cstheme="minorHAnsi"/>
          <w:b/>
          <w:noProof/>
          <w:color w:val="E36C0A" w:themeColor="accent6" w:themeShade="BF"/>
          <w:sz w:val="24"/>
          <w:szCs w:val="24"/>
          <w:lang w:eastAsia="ru-RU"/>
        </w:rPr>
      </w:pPr>
      <w:r w:rsidRPr="001062D9">
        <w:rPr>
          <w:rFonts w:eastAsia="Times New Roman" w:cstheme="minorHAnsi"/>
          <w:b/>
          <w:noProof/>
          <w:color w:val="E36C0A" w:themeColor="accent6" w:themeShade="BF"/>
          <w:sz w:val="24"/>
          <w:szCs w:val="24"/>
          <w:lang w:eastAsia="ru-RU"/>
        </w:rPr>
        <w:t>Своими словами главной задачей нормализации является привидение таблицы к такому виду, когда каждый атрибут таблицы (столбец) станет потенциальным ключом для других столбцов.</w:t>
      </w:r>
    </w:p>
    <w:p w:rsidR="00760138" w:rsidRPr="003C7DB9" w:rsidRDefault="00760138" w:rsidP="00715AAF">
      <w:pPr>
        <w:spacing w:before="100" w:beforeAutospacing="1" w:after="100" w:afterAutospacing="1" w:line="240" w:lineRule="auto"/>
        <w:rPr>
          <w:rFonts w:eastAsia="Times New Roman" w:cstheme="minorHAnsi"/>
          <w:b/>
          <w:noProof/>
          <w:color w:val="E36C0A" w:themeColor="accent6" w:themeShade="BF"/>
          <w:sz w:val="24"/>
          <w:szCs w:val="24"/>
          <w:lang w:val="en-US" w:eastAsia="ru-RU"/>
        </w:rPr>
      </w:pPr>
      <w:r w:rsidRPr="001062D9">
        <w:rPr>
          <w:rFonts w:eastAsia="Times New Roman" w:cstheme="minorHAnsi"/>
          <w:b/>
          <w:noProof/>
          <w:color w:val="E36C0A" w:themeColor="accent6" w:themeShade="BF"/>
          <w:sz w:val="24"/>
          <w:szCs w:val="24"/>
          <w:lang w:eastAsia="ru-RU"/>
        </w:rPr>
        <w:lastRenderedPageBreak/>
        <w:br/>
      </w:r>
      <w:r w:rsidRPr="003C7DB9">
        <w:rPr>
          <w:rFonts w:eastAsia="Times New Roman" w:cstheme="minorHAnsi"/>
          <w:b/>
          <w:noProof/>
          <w:color w:val="F79646" w:themeColor="accent6"/>
          <w:sz w:val="24"/>
          <w:szCs w:val="24"/>
          <w:lang w:eastAsia="ru-RU"/>
        </w:rPr>
        <w:drawing>
          <wp:inline distT="0" distB="0" distL="0" distR="0" wp14:anchorId="4BB250A3" wp14:editId="12CC5ED9">
            <wp:extent cx="4676775" cy="3295650"/>
            <wp:effectExtent l="0" t="0" r="9525"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png"/>
                    <pic:cNvPicPr/>
                  </pic:nvPicPr>
                  <pic:blipFill>
                    <a:blip r:embed="rId129">
                      <a:extLst>
                        <a:ext uri="{28A0092B-C50C-407E-A947-70E740481C1C}">
                          <a14:useLocalDpi xmlns:a14="http://schemas.microsoft.com/office/drawing/2010/main" val="0"/>
                        </a:ext>
                      </a:extLst>
                    </a:blip>
                    <a:stretch>
                      <a:fillRect/>
                    </a:stretch>
                  </pic:blipFill>
                  <pic:spPr>
                    <a:xfrm>
                      <a:off x="0" y="0"/>
                      <a:ext cx="4676775" cy="3295650"/>
                    </a:xfrm>
                    <a:prstGeom prst="rect">
                      <a:avLst/>
                    </a:prstGeom>
                  </pic:spPr>
                </pic:pic>
              </a:graphicData>
            </a:graphic>
          </wp:inline>
        </w:drawing>
      </w:r>
      <w:r w:rsidRPr="003C7DB9">
        <w:rPr>
          <w:rFonts w:eastAsia="Times New Roman" w:cstheme="minorHAnsi"/>
          <w:b/>
          <w:noProof/>
          <w:color w:val="E36C0A" w:themeColor="accent6" w:themeShade="BF"/>
          <w:sz w:val="24"/>
          <w:szCs w:val="24"/>
          <w:lang w:val="en-US" w:eastAsia="ru-RU"/>
        </w:rPr>
        <w:t xml:space="preserve"> </w:t>
      </w:r>
    </w:p>
    <w:p w:rsidR="00124FFF" w:rsidRPr="001062D9" w:rsidRDefault="00760138" w:rsidP="00715AAF">
      <w:pPr>
        <w:spacing w:before="100" w:beforeAutospacing="1" w:after="100" w:afterAutospacing="1" w:line="240" w:lineRule="auto"/>
        <w:rPr>
          <w:rFonts w:eastAsia="Times New Roman" w:cstheme="minorHAnsi"/>
          <w:noProof/>
          <w:color w:val="000000" w:themeColor="text1"/>
          <w:sz w:val="24"/>
          <w:szCs w:val="24"/>
          <w:lang w:eastAsia="ru-RU"/>
        </w:rPr>
      </w:pPr>
      <w:r w:rsidRPr="001062D9">
        <w:rPr>
          <w:rFonts w:eastAsia="Times New Roman" w:cstheme="minorHAnsi"/>
          <w:noProof/>
          <w:color w:val="000000" w:themeColor="text1"/>
          <w:sz w:val="24"/>
          <w:szCs w:val="24"/>
          <w:lang w:eastAsia="ru-RU"/>
        </w:rPr>
        <w:t xml:space="preserve">В данной таблице </w:t>
      </w:r>
      <w:r w:rsidR="00124FFF" w:rsidRPr="001062D9">
        <w:rPr>
          <w:rFonts w:eastAsia="Times New Roman" w:cstheme="minorHAnsi"/>
          <w:noProof/>
          <w:color w:val="000000" w:themeColor="text1"/>
          <w:sz w:val="24"/>
          <w:szCs w:val="24"/>
          <w:lang w:eastAsia="ru-RU"/>
        </w:rPr>
        <w:t xml:space="preserve">есть несвязанные данные, которые можно разбить на составляющие и переместить их в новые таблицы. Например, между столбцами </w:t>
      </w:r>
      <w:r w:rsidR="00124FFF" w:rsidRPr="001062D9">
        <w:rPr>
          <w:rFonts w:eastAsia="Times New Roman" w:cstheme="minorHAnsi"/>
          <w:b/>
          <w:noProof/>
          <w:color w:val="00B050"/>
          <w:sz w:val="24"/>
          <w:szCs w:val="24"/>
          <w:lang w:eastAsia="ru-RU"/>
        </w:rPr>
        <w:t>Должность</w:t>
      </w:r>
      <w:r w:rsidR="00124FFF" w:rsidRPr="001062D9">
        <w:rPr>
          <w:rFonts w:eastAsia="Times New Roman" w:cstheme="minorHAnsi"/>
          <w:noProof/>
          <w:color w:val="000000" w:themeColor="text1"/>
          <w:sz w:val="24"/>
          <w:szCs w:val="24"/>
          <w:lang w:eastAsia="ru-RU"/>
        </w:rPr>
        <w:t xml:space="preserve">, </w:t>
      </w:r>
      <w:r w:rsidR="00124FFF" w:rsidRPr="001062D9">
        <w:rPr>
          <w:rFonts w:eastAsia="Times New Roman" w:cstheme="minorHAnsi"/>
          <w:b/>
          <w:noProof/>
          <w:color w:val="00B050"/>
          <w:sz w:val="24"/>
          <w:szCs w:val="24"/>
          <w:lang w:eastAsia="ru-RU"/>
        </w:rPr>
        <w:t>Номер отдела и Квалификация</w:t>
      </w:r>
      <w:r w:rsidR="00124FFF" w:rsidRPr="001062D9">
        <w:rPr>
          <w:rFonts w:eastAsia="Times New Roman" w:cstheme="minorHAnsi"/>
          <w:noProof/>
          <w:color w:val="00B050"/>
          <w:sz w:val="24"/>
          <w:szCs w:val="24"/>
          <w:lang w:eastAsia="ru-RU"/>
        </w:rPr>
        <w:t xml:space="preserve"> </w:t>
      </w:r>
      <w:r w:rsidR="00124FFF" w:rsidRPr="001062D9">
        <w:rPr>
          <w:rFonts w:eastAsia="Times New Roman" w:cstheme="minorHAnsi"/>
          <w:noProof/>
          <w:color w:val="000000" w:themeColor="text1"/>
          <w:sz w:val="24"/>
          <w:szCs w:val="24"/>
          <w:lang w:eastAsia="ru-RU"/>
        </w:rPr>
        <w:t>нет никакой связи, поэтому нет смысла хранить их в одной таблице.</w:t>
      </w:r>
    </w:p>
    <w:p w:rsidR="00760138" w:rsidRPr="003C7DB9" w:rsidRDefault="00124FFF" w:rsidP="00715AAF">
      <w:pPr>
        <w:spacing w:before="100" w:beforeAutospacing="1" w:after="100" w:afterAutospacing="1" w:line="240" w:lineRule="auto"/>
        <w:rPr>
          <w:rFonts w:eastAsia="Times New Roman" w:cstheme="minorHAnsi"/>
          <w:noProof/>
          <w:color w:val="000000" w:themeColor="text1"/>
          <w:sz w:val="24"/>
          <w:szCs w:val="24"/>
          <w:lang w:val="en-US" w:eastAsia="ru-RU"/>
        </w:rPr>
      </w:pPr>
      <w:r w:rsidRPr="003C7DB9">
        <w:rPr>
          <w:rFonts w:eastAsia="Times New Roman" w:cstheme="minorHAnsi"/>
          <w:noProof/>
          <w:color w:val="000000" w:themeColor="text1"/>
          <w:sz w:val="24"/>
          <w:szCs w:val="24"/>
          <w:lang w:eastAsia="ru-RU"/>
        </w:rPr>
        <w:drawing>
          <wp:inline distT="0" distB="0" distL="0" distR="0" wp14:anchorId="455F784F" wp14:editId="7A97417E">
            <wp:extent cx="6343650" cy="4295775"/>
            <wp:effectExtent l="0" t="0" r="0" b="952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png"/>
                    <pic:cNvPicPr/>
                  </pic:nvPicPr>
                  <pic:blipFill>
                    <a:blip r:embed="rId130">
                      <a:extLst>
                        <a:ext uri="{28A0092B-C50C-407E-A947-70E740481C1C}">
                          <a14:useLocalDpi xmlns:a14="http://schemas.microsoft.com/office/drawing/2010/main" val="0"/>
                        </a:ext>
                      </a:extLst>
                    </a:blip>
                    <a:stretch>
                      <a:fillRect/>
                    </a:stretch>
                  </pic:blipFill>
                  <pic:spPr>
                    <a:xfrm>
                      <a:off x="0" y="0"/>
                      <a:ext cx="6343650" cy="4295775"/>
                    </a:xfrm>
                    <a:prstGeom prst="rect">
                      <a:avLst/>
                    </a:prstGeom>
                  </pic:spPr>
                </pic:pic>
              </a:graphicData>
            </a:graphic>
          </wp:inline>
        </w:drawing>
      </w:r>
    </w:p>
    <w:p w:rsidR="00124FFF" w:rsidRPr="003C7DB9" w:rsidRDefault="00124FFF" w:rsidP="00715AAF">
      <w:pPr>
        <w:spacing w:before="100" w:beforeAutospacing="1" w:after="100" w:afterAutospacing="1" w:line="240" w:lineRule="auto"/>
        <w:rPr>
          <w:rFonts w:eastAsia="Times New Roman" w:cstheme="minorHAnsi"/>
          <w:noProof/>
          <w:color w:val="000000" w:themeColor="text1"/>
          <w:sz w:val="24"/>
          <w:szCs w:val="24"/>
          <w:lang w:val="en-US" w:eastAsia="ru-RU"/>
        </w:rPr>
      </w:pPr>
      <w:r w:rsidRPr="003C7DB9">
        <w:rPr>
          <w:rFonts w:eastAsia="Times New Roman" w:cstheme="minorHAnsi"/>
          <w:noProof/>
          <w:color w:val="000000" w:themeColor="text1"/>
          <w:sz w:val="24"/>
          <w:szCs w:val="24"/>
          <w:lang w:eastAsia="ru-RU"/>
        </w:rPr>
        <w:lastRenderedPageBreak/>
        <w:drawing>
          <wp:inline distT="0" distB="0" distL="0" distR="0" wp14:anchorId="17B873F7" wp14:editId="1A458181">
            <wp:extent cx="6515100" cy="3248025"/>
            <wp:effectExtent l="0" t="0" r="0" b="952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png"/>
                    <pic:cNvPicPr/>
                  </pic:nvPicPr>
                  <pic:blipFill>
                    <a:blip r:embed="rId131">
                      <a:extLst>
                        <a:ext uri="{28A0092B-C50C-407E-A947-70E740481C1C}">
                          <a14:useLocalDpi xmlns:a14="http://schemas.microsoft.com/office/drawing/2010/main" val="0"/>
                        </a:ext>
                      </a:extLst>
                    </a:blip>
                    <a:stretch>
                      <a:fillRect/>
                    </a:stretch>
                  </pic:blipFill>
                  <pic:spPr>
                    <a:xfrm>
                      <a:off x="0" y="0"/>
                      <a:ext cx="6515100" cy="3248025"/>
                    </a:xfrm>
                    <a:prstGeom prst="rect">
                      <a:avLst/>
                    </a:prstGeom>
                  </pic:spPr>
                </pic:pic>
              </a:graphicData>
            </a:graphic>
          </wp:inline>
        </w:drawing>
      </w:r>
    </w:p>
    <w:p w:rsidR="00124FFF" w:rsidRPr="001062D9" w:rsidRDefault="00124FFF" w:rsidP="00715AAF">
      <w:pPr>
        <w:spacing w:before="100" w:beforeAutospacing="1" w:after="100" w:afterAutospacing="1" w:line="240" w:lineRule="auto"/>
        <w:rPr>
          <w:rFonts w:eastAsia="Times New Roman" w:cstheme="minorHAnsi"/>
          <w:noProof/>
          <w:color w:val="000000" w:themeColor="text1"/>
          <w:sz w:val="24"/>
          <w:szCs w:val="24"/>
          <w:lang w:eastAsia="ru-RU"/>
        </w:rPr>
      </w:pPr>
      <w:r w:rsidRPr="001062D9">
        <w:rPr>
          <w:rFonts w:eastAsia="Times New Roman" w:cstheme="minorHAnsi"/>
          <w:noProof/>
          <w:color w:val="000000" w:themeColor="text1"/>
          <w:sz w:val="24"/>
          <w:szCs w:val="24"/>
          <w:lang w:eastAsia="ru-RU"/>
        </w:rPr>
        <w:t xml:space="preserve">Таким вот образом атрибуты </w:t>
      </w:r>
      <w:r w:rsidRPr="001062D9">
        <w:rPr>
          <w:rFonts w:eastAsia="Times New Roman" w:cstheme="minorHAnsi"/>
          <w:b/>
          <w:noProof/>
          <w:color w:val="00B050"/>
          <w:sz w:val="24"/>
          <w:szCs w:val="24"/>
          <w:lang w:eastAsia="ru-RU"/>
        </w:rPr>
        <w:t>Код сотрудника</w:t>
      </w:r>
      <w:r w:rsidRPr="001062D9">
        <w:rPr>
          <w:rFonts w:eastAsia="Times New Roman" w:cstheme="minorHAnsi"/>
          <w:noProof/>
          <w:color w:val="00B050"/>
          <w:sz w:val="24"/>
          <w:szCs w:val="24"/>
          <w:lang w:eastAsia="ru-RU"/>
        </w:rPr>
        <w:t xml:space="preserve"> </w:t>
      </w:r>
      <w:r w:rsidRPr="001062D9">
        <w:rPr>
          <w:rFonts w:eastAsia="Times New Roman" w:cstheme="minorHAnsi"/>
          <w:noProof/>
          <w:color w:val="000000" w:themeColor="text1"/>
          <w:sz w:val="24"/>
          <w:szCs w:val="24"/>
          <w:lang w:eastAsia="ru-RU"/>
        </w:rPr>
        <w:t xml:space="preserve">стал ключом для атрибута </w:t>
      </w:r>
      <w:r w:rsidRPr="001062D9">
        <w:rPr>
          <w:rFonts w:eastAsia="Times New Roman" w:cstheme="minorHAnsi"/>
          <w:b/>
          <w:noProof/>
          <w:color w:val="00B050"/>
          <w:sz w:val="24"/>
          <w:szCs w:val="24"/>
          <w:lang w:eastAsia="ru-RU"/>
        </w:rPr>
        <w:t>Квалификация</w:t>
      </w:r>
      <w:r w:rsidRPr="001062D9">
        <w:rPr>
          <w:rFonts w:eastAsia="Times New Roman" w:cstheme="minorHAnsi"/>
          <w:noProof/>
          <w:color w:val="000000" w:themeColor="text1"/>
          <w:sz w:val="24"/>
          <w:szCs w:val="24"/>
          <w:lang w:eastAsia="ru-RU"/>
        </w:rPr>
        <w:t xml:space="preserve">, а </w:t>
      </w:r>
      <w:r w:rsidRPr="001062D9">
        <w:rPr>
          <w:rFonts w:eastAsia="Times New Roman" w:cstheme="minorHAnsi"/>
          <w:b/>
          <w:noProof/>
          <w:color w:val="00B050"/>
          <w:sz w:val="24"/>
          <w:szCs w:val="24"/>
          <w:lang w:eastAsia="ru-RU"/>
        </w:rPr>
        <w:t>Номер отдела</w:t>
      </w:r>
      <w:r w:rsidRPr="001062D9">
        <w:rPr>
          <w:rFonts w:eastAsia="Times New Roman" w:cstheme="minorHAnsi"/>
          <w:noProof/>
          <w:color w:val="000000" w:themeColor="text1"/>
          <w:sz w:val="24"/>
          <w:szCs w:val="24"/>
          <w:lang w:eastAsia="ru-RU"/>
        </w:rPr>
        <w:t xml:space="preserve"> - </w:t>
      </w:r>
      <w:r w:rsidR="00AF1480" w:rsidRPr="001062D9">
        <w:rPr>
          <w:rFonts w:eastAsia="Times New Roman" w:cstheme="minorHAnsi"/>
          <w:noProof/>
          <w:color w:val="000000" w:themeColor="text1"/>
          <w:sz w:val="24"/>
          <w:szCs w:val="24"/>
          <w:lang w:eastAsia="ru-RU"/>
        </w:rPr>
        <w:t xml:space="preserve">для </w:t>
      </w:r>
      <w:r w:rsidRPr="001062D9">
        <w:rPr>
          <w:rFonts w:eastAsia="Times New Roman" w:cstheme="minorHAnsi"/>
          <w:noProof/>
          <w:color w:val="000000" w:themeColor="text1"/>
          <w:sz w:val="24"/>
          <w:szCs w:val="24"/>
          <w:lang w:eastAsia="ru-RU"/>
        </w:rPr>
        <w:t xml:space="preserve"> </w:t>
      </w:r>
      <w:r w:rsidRPr="001062D9">
        <w:rPr>
          <w:rFonts w:eastAsia="Times New Roman" w:cstheme="minorHAnsi"/>
          <w:b/>
          <w:noProof/>
          <w:color w:val="00B050"/>
          <w:sz w:val="24"/>
          <w:szCs w:val="24"/>
          <w:lang w:eastAsia="ru-RU"/>
        </w:rPr>
        <w:t>Наименования отдела</w:t>
      </w:r>
      <w:r w:rsidR="00AF1480" w:rsidRPr="001062D9">
        <w:rPr>
          <w:rFonts w:eastAsia="Times New Roman" w:cstheme="minorHAnsi"/>
          <w:noProof/>
          <w:color w:val="000000" w:themeColor="text1"/>
          <w:sz w:val="24"/>
          <w:szCs w:val="24"/>
          <w:lang w:eastAsia="ru-RU"/>
        </w:rPr>
        <w:t>.</w:t>
      </w:r>
    </w:p>
    <w:p w:rsidR="00027E16" w:rsidRPr="001062D9" w:rsidRDefault="00027E16" w:rsidP="00027E16">
      <w:pPr>
        <w:shd w:val="clear" w:color="auto" w:fill="F7F7F7"/>
        <w:spacing w:line="255" w:lineRule="atLeast"/>
        <w:rPr>
          <w:rFonts w:cstheme="minorHAnsi"/>
          <w:b/>
          <w:noProof/>
          <w:color w:val="E36C0A" w:themeColor="accent6" w:themeShade="BF"/>
          <w:sz w:val="24"/>
          <w:szCs w:val="24"/>
          <w:shd w:val="clear" w:color="auto" w:fill="F7F7F7"/>
        </w:rPr>
      </w:pPr>
      <w:r w:rsidRPr="001062D9">
        <w:rPr>
          <w:rFonts w:cstheme="minorHAnsi"/>
          <w:b/>
          <w:noProof/>
          <w:color w:val="E36C0A" w:themeColor="accent6" w:themeShade="BF"/>
          <w:sz w:val="24"/>
          <w:szCs w:val="24"/>
        </w:rPr>
        <w:t>Запомнить правила нормализации помогает изречение: «Нормализация – это ключ, целый ключ и ничего, кроме ключа».</w:t>
      </w:r>
    </w:p>
    <w:p w:rsidR="00027E16" w:rsidRPr="001062D9" w:rsidRDefault="00027E16" w:rsidP="00715AAF">
      <w:pPr>
        <w:spacing w:before="100" w:beforeAutospacing="1" w:after="100" w:afterAutospacing="1" w:line="240" w:lineRule="auto"/>
        <w:rPr>
          <w:rFonts w:eastAsia="Times New Roman" w:cstheme="minorHAnsi"/>
          <w:noProof/>
          <w:color w:val="000000" w:themeColor="text1"/>
          <w:sz w:val="24"/>
          <w:szCs w:val="24"/>
          <w:lang w:eastAsia="ru-RU"/>
        </w:rPr>
      </w:pPr>
    </w:p>
    <w:p w:rsidR="002B1AC4" w:rsidRPr="003C7DB9" w:rsidRDefault="002B1AC4" w:rsidP="002B1AC4">
      <w:pPr>
        <w:pStyle w:val="a8"/>
        <w:rPr>
          <w:rFonts w:asciiTheme="minorHAnsi" w:hAnsiTheme="minorHAnsi" w:cstheme="minorHAnsi"/>
          <w:b/>
          <w:noProof/>
          <w:color w:val="E36C0A" w:themeColor="accent6" w:themeShade="BF"/>
          <w:lang w:val="en-US"/>
        </w:rPr>
      </w:pPr>
      <w:r w:rsidRPr="001062D9">
        <w:rPr>
          <w:rFonts w:asciiTheme="minorHAnsi" w:hAnsiTheme="minorHAnsi" w:cstheme="minorHAnsi"/>
          <w:b/>
          <w:noProof/>
          <w:color w:val="E36C0A" w:themeColor="accent6" w:themeShade="BF"/>
        </w:rPr>
        <w:t xml:space="preserve">Теория нормализации основана на наличии </w:t>
      </w:r>
      <w:r w:rsidRPr="001062D9">
        <w:rPr>
          <w:rFonts w:asciiTheme="minorHAnsi" w:hAnsiTheme="minorHAnsi" w:cstheme="minorHAnsi"/>
          <w:b/>
          <w:noProof/>
          <w:color w:val="00B050"/>
        </w:rPr>
        <w:t>зависимостей</w:t>
      </w:r>
      <w:r w:rsidRPr="001062D9">
        <w:rPr>
          <w:rFonts w:asciiTheme="minorHAnsi" w:hAnsiTheme="minorHAnsi" w:cstheme="minorHAnsi"/>
          <w:b/>
          <w:noProof/>
          <w:color w:val="E36C0A" w:themeColor="accent6" w:themeShade="BF"/>
        </w:rPr>
        <w:t xml:space="preserve"> между атрибутами отношения. </w:t>
      </w:r>
      <w:r w:rsidRPr="003C7DB9">
        <w:rPr>
          <w:rFonts w:asciiTheme="minorHAnsi" w:hAnsiTheme="minorHAnsi" w:cstheme="minorHAnsi"/>
          <w:b/>
          <w:noProof/>
          <w:color w:val="E36C0A" w:themeColor="accent6" w:themeShade="BF"/>
          <w:lang w:val="en-US"/>
        </w:rPr>
        <w:t xml:space="preserve">Основными </w:t>
      </w:r>
      <w:r w:rsidRPr="003C7DB9">
        <w:rPr>
          <w:rFonts w:asciiTheme="minorHAnsi" w:hAnsiTheme="minorHAnsi" w:cstheme="minorHAnsi"/>
          <w:b/>
          <w:noProof/>
          <w:color w:val="00B050"/>
          <w:lang w:val="en-US"/>
        </w:rPr>
        <w:t xml:space="preserve">видами зависимостей </w:t>
      </w:r>
      <w:r w:rsidRPr="003C7DB9">
        <w:rPr>
          <w:rFonts w:asciiTheme="minorHAnsi" w:hAnsiTheme="minorHAnsi" w:cstheme="minorHAnsi"/>
          <w:b/>
          <w:noProof/>
          <w:color w:val="E36C0A" w:themeColor="accent6" w:themeShade="BF"/>
          <w:lang w:val="en-US"/>
        </w:rPr>
        <w:t>являются:</w:t>
      </w:r>
    </w:p>
    <w:p w:rsidR="002B1AC4" w:rsidRPr="003C7DB9" w:rsidRDefault="002B1AC4" w:rsidP="002B1AC4">
      <w:pPr>
        <w:pStyle w:val="a8"/>
        <w:numPr>
          <w:ilvl w:val="0"/>
          <w:numId w:val="21"/>
        </w:numPr>
        <w:rPr>
          <w:rFonts w:asciiTheme="minorHAnsi" w:hAnsiTheme="minorHAnsi" w:cstheme="minorHAnsi"/>
          <w:noProof/>
          <w:color w:val="000000"/>
          <w:lang w:val="en-US"/>
        </w:rPr>
      </w:pPr>
      <w:r w:rsidRPr="003C7DB9">
        <w:rPr>
          <w:rFonts w:asciiTheme="minorHAnsi" w:hAnsiTheme="minorHAnsi" w:cstheme="minorHAnsi"/>
          <w:noProof/>
          <w:color w:val="000000"/>
          <w:lang w:val="en-US"/>
        </w:rPr>
        <w:t>функциональные;</w:t>
      </w:r>
    </w:p>
    <w:p w:rsidR="002B1AC4" w:rsidRPr="003C7DB9" w:rsidRDefault="002B1AC4" w:rsidP="002B1AC4">
      <w:pPr>
        <w:pStyle w:val="a8"/>
        <w:numPr>
          <w:ilvl w:val="0"/>
          <w:numId w:val="21"/>
        </w:numPr>
        <w:rPr>
          <w:rFonts w:asciiTheme="minorHAnsi" w:hAnsiTheme="minorHAnsi" w:cstheme="minorHAnsi"/>
          <w:noProof/>
          <w:color w:val="000000"/>
          <w:lang w:val="en-US"/>
        </w:rPr>
      </w:pPr>
      <w:r w:rsidRPr="003C7DB9">
        <w:rPr>
          <w:rFonts w:asciiTheme="minorHAnsi" w:hAnsiTheme="minorHAnsi" w:cstheme="minorHAnsi"/>
          <w:noProof/>
          <w:color w:val="000000"/>
          <w:lang w:val="en-US"/>
        </w:rPr>
        <w:t>многозначные;</w:t>
      </w:r>
    </w:p>
    <w:p w:rsidR="002B1AC4" w:rsidRPr="003C7DB9" w:rsidRDefault="002B1AC4" w:rsidP="002B1AC4">
      <w:pPr>
        <w:pStyle w:val="a8"/>
        <w:numPr>
          <w:ilvl w:val="0"/>
          <w:numId w:val="21"/>
        </w:numPr>
        <w:rPr>
          <w:rFonts w:asciiTheme="minorHAnsi" w:hAnsiTheme="minorHAnsi" w:cstheme="minorHAnsi"/>
          <w:noProof/>
          <w:color w:val="000000"/>
          <w:lang w:val="en-US"/>
        </w:rPr>
      </w:pPr>
      <w:r w:rsidRPr="003C7DB9">
        <w:rPr>
          <w:rFonts w:asciiTheme="minorHAnsi" w:hAnsiTheme="minorHAnsi" w:cstheme="minorHAnsi"/>
          <w:noProof/>
          <w:color w:val="000000"/>
          <w:lang w:val="en-US"/>
        </w:rPr>
        <w:t>транзитивные.</w:t>
      </w:r>
    </w:p>
    <w:p w:rsidR="002B1AC4" w:rsidRPr="001062D9" w:rsidRDefault="002B1AC4" w:rsidP="002B1AC4">
      <w:pPr>
        <w:pStyle w:val="a8"/>
        <w:rPr>
          <w:rFonts w:asciiTheme="minorHAnsi" w:hAnsiTheme="minorHAnsi" w:cstheme="minorHAnsi"/>
          <w:noProof/>
          <w:color w:val="000000"/>
        </w:rPr>
      </w:pPr>
      <w:r w:rsidRPr="001062D9">
        <w:rPr>
          <w:rFonts w:asciiTheme="minorHAnsi" w:hAnsiTheme="minorHAnsi" w:cstheme="minorHAnsi"/>
          <w:noProof/>
          <w:color w:val="000000"/>
        </w:rPr>
        <w:t>Базовым является понятие</w:t>
      </w:r>
      <w:r w:rsidRPr="003C7DB9">
        <w:rPr>
          <w:rFonts w:asciiTheme="minorHAnsi" w:hAnsiTheme="minorHAnsi" w:cstheme="minorHAnsi"/>
          <w:noProof/>
          <w:color w:val="000000"/>
          <w:lang w:val="en-US"/>
        </w:rPr>
        <w:t> </w:t>
      </w:r>
      <w:r w:rsidRPr="001062D9">
        <w:rPr>
          <w:rFonts w:asciiTheme="minorHAnsi" w:hAnsiTheme="minorHAnsi" w:cstheme="minorHAnsi"/>
          <w:b/>
          <w:i/>
          <w:iCs/>
          <w:noProof/>
          <w:color w:val="00B050"/>
        </w:rPr>
        <w:t>функциональной зависимости</w:t>
      </w:r>
      <w:r w:rsidRPr="001062D9">
        <w:rPr>
          <w:rFonts w:asciiTheme="minorHAnsi" w:hAnsiTheme="minorHAnsi" w:cstheme="minorHAnsi"/>
          <w:noProof/>
          <w:color w:val="000000"/>
        </w:rPr>
        <w:t>, поскольку на его основе формируются определения всех остальных видов зависимостей. Атрибут В функционально зависит от атрибута А, если каждому значению А соответствует в точности одно значение В. Математически функциональную зависимость В от А обозначают А ’ В. Это означает, что во всех кортежах с одинаковым значением атрибута А атрибут В будет иметь также одно и то же значение. При этом А и В могут быть составными, то есть состоять из двух и более атрибутов.</w:t>
      </w:r>
    </w:p>
    <w:p w:rsidR="00715AAF" w:rsidRPr="001062D9" w:rsidRDefault="00715AAF" w:rsidP="002B1AC4">
      <w:pPr>
        <w:pStyle w:val="a8"/>
        <w:rPr>
          <w:rFonts w:asciiTheme="minorHAnsi" w:hAnsiTheme="minorHAnsi" w:cstheme="minorHAnsi"/>
          <w:b/>
          <w:i/>
          <w:iCs/>
          <w:noProof/>
          <w:color w:val="00B050"/>
        </w:rPr>
      </w:pPr>
      <w:r w:rsidRPr="001062D9">
        <w:rPr>
          <w:rFonts w:asciiTheme="minorHAnsi" w:hAnsiTheme="minorHAnsi" w:cstheme="minorHAnsi"/>
          <w:b/>
          <w:noProof/>
          <w:color w:val="E36C0A" w:themeColor="accent6" w:themeShade="BF"/>
        </w:rPr>
        <w:t xml:space="preserve"> - </w:t>
      </w:r>
      <w:r w:rsidR="002B1AC4" w:rsidRPr="001062D9">
        <w:rPr>
          <w:rFonts w:asciiTheme="minorHAnsi" w:hAnsiTheme="minorHAnsi" w:cstheme="minorHAnsi"/>
          <w:b/>
          <w:noProof/>
          <w:color w:val="E36C0A" w:themeColor="accent6" w:themeShade="BF"/>
        </w:rPr>
        <w:t xml:space="preserve">Зависимость, при которой каждый </w:t>
      </w:r>
      <w:r w:rsidRPr="001062D9">
        <w:rPr>
          <w:rFonts w:asciiTheme="minorHAnsi" w:hAnsiTheme="minorHAnsi" w:cstheme="minorHAnsi"/>
          <w:b/>
          <w:noProof/>
          <w:color w:val="E36C0A" w:themeColor="accent6" w:themeShade="BF"/>
        </w:rPr>
        <w:t>не ключевой</w:t>
      </w:r>
      <w:r w:rsidR="002B1AC4" w:rsidRPr="001062D9">
        <w:rPr>
          <w:rFonts w:asciiTheme="minorHAnsi" w:hAnsiTheme="minorHAnsi" w:cstheme="minorHAnsi"/>
          <w:b/>
          <w:noProof/>
          <w:color w:val="E36C0A" w:themeColor="accent6" w:themeShade="BF"/>
        </w:rPr>
        <w:t xml:space="preserve"> атрибут</w:t>
      </w:r>
      <w:r w:rsidRPr="001062D9">
        <w:rPr>
          <w:rFonts w:asciiTheme="minorHAnsi" w:hAnsiTheme="minorHAnsi" w:cstheme="minorHAnsi"/>
          <w:b/>
          <w:noProof/>
          <w:color w:val="E36C0A" w:themeColor="accent6" w:themeShade="BF"/>
        </w:rPr>
        <w:t xml:space="preserve"> (значение столбца)</w:t>
      </w:r>
      <w:r w:rsidR="002B1AC4" w:rsidRPr="001062D9">
        <w:rPr>
          <w:rFonts w:asciiTheme="minorHAnsi" w:hAnsiTheme="minorHAnsi" w:cstheme="minorHAnsi"/>
          <w:b/>
          <w:noProof/>
          <w:color w:val="E36C0A" w:themeColor="accent6" w:themeShade="BF"/>
        </w:rPr>
        <w:t xml:space="preserve"> зависит от всего составного ключа</w:t>
      </w:r>
      <w:r w:rsidRPr="001062D9">
        <w:rPr>
          <w:rFonts w:asciiTheme="minorHAnsi" w:hAnsiTheme="minorHAnsi" w:cstheme="minorHAnsi"/>
          <w:b/>
          <w:noProof/>
          <w:color w:val="E36C0A" w:themeColor="accent6" w:themeShade="BF"/>
        </w:rPr>
        <w:t xml:space="preserve"> </w:t>
      </w:r>
      <w:r w:rsidRPr="003C7DB9">
        <w:rPr>
          <w:rFonts w:asciiTheme="minorHAnsi" w:hAnsiTheme="minorHAnsi" w:cstheme="minorHAnsi"/>
          <w:b/>
          <w:noProof/>
          <w:color w:val="E36C0A" w:themeColor="accent6" w:themeShade="BF"/>
          <w:lang w:val="en-US"/>
        </w:rPr>
        <w:t>id</w:t>
      </w:r>
      <w:r w:rsidR="002B1AC4" w:rsidRPr="001062D9">
        <w:rPr>
          <w:rFonts w:asciiTheme="minorHAnsi" w:hAnsiTheme="minorHAnsi" w:cstheme="minorHAnsi"/>
          <w:b/>
          <w:noProof/>
          <w:color w:val="E36C0A" w:themeColor="accent6" w:themeShade="BF"/>
        </w:rPr>
        <w:t xml:space="preserve"> и не зависит от его частей, называется</w:t>
      </w:r>
      <w:r w:rsidR="002B1AC4" w:rsidRPr="003C7DB9">
        <w:rPr>
          <w:rFonts w:asciiTheme="minorHAnsi" w:hAnsiTheme="minorHAnsi" w:cstheme="minorHAnsi"/>
          <w:b/>
          <w:noProof/>
          <w:color w:val="E36C0A" w:themeColor="accent6" w:themeShade="BF"/>
          <w:lang w:val="en-US"/>
        </w:rPr>
        <w:t> </w:t>
      </w:r>
      <w:r w:rsidR="002B1AC4" w:rsidRPr="001062D9">
        <w:rPr>
          <w:rFonts w:asciiTheme="minorHAnsi" w:hAnsiTheme="minorHAnsi" w:cstheme="minorHAnsi"/>
          <w:b/>
          <w:i/>
          <w:iCs/>
          <w:noProof/>
          <w:color w:val="00B050"/>
        </w:rPr>
        <w:t>полной функциональной зависимостью.</w:t>
      </w:r>
      <w:r w:rsidRPr="001062D9">
        <w:rPr>
          <w:rFonts w:asciiTheme="minorHAnsi" w:hAnsiTheme="minorHAnsi" w:cstheme="minorHAnsi"/>
          <w:b/>
          <w:i/>
          <w:iCs/>
          <w:noProof/>
          <w:color w:val="00B050"/>
        </w:rPr>
        <w:t xml:space="preserve"> </w:t>
      </w:r>
    </w:p>
    <w:p w:rsidR="002B1AC4" w:rsidRPr="001062D9" w:rsidRDefault="00715AAF" w:rsidP="002B1AC4">
      <w:pPr>
        <w:pStyle w:val="a8"/>
        <w:rPr>
          <w:rFonts w:asciiTheme="minorHAnsi" w:hAnsiTheme="minorHAnsi" w:cstheme="minorHAnsi"/>
          <w:b/>
          <w:noProof/>
          <w:color w:val="E36C0A" w:themeColor="accent6" w:themeShade="BF"/>
        </w:rPr>
      </w:pPr>
      <w:r w:rsidRPr="001062D9">
        <w:rPr>
          <w:rFonts w:asciiTheme="minorHAnsi" w:hAnsiTheme="minorHAnsi" w:cstheme="minorHAnsi"/>
          <w:b/>
          <w:noProof/>
          <w:color w:val="E36C0A" w:themeColor="accent6" w:themeShade="BF"/>
        </w:rPr>
        <w:t>- Зависимость, при которой</w:t>
      </w:r>
      <w:r w:rsidR="002B1AC4" w:rsidRPr="001062D9">
        <w:rPr>
          <w:rFonts w:asciiTheme="minorHAnsi" w:hAnsiTheme="minorHAnsi" w:cstheme="minorHAnsi"/>
          <w:b/>
          <w:noProof/>
          <w:color w:val="E36C0A" w:themeColor="accent6" w:themeShade="BF"/>
        </w:rPr>
        <w:t xml:space="preserve"> атрибут А зависит от атрибута В, а атрибут В зависит от атрибута С (С ’ В ’ А), но обратная зависимость отсутствует, то зависимость А от С называется</w:t>
      </w:r>
      <w:r w:rsidRPr="001062D9">
        <w:rPr>
          <w:rFonts w:asciiTheme="minorHAnsi" w:hAnsiTheme="minorHAnsi" w:cstheme="minorHAnsi"/>
          <w:b/>
          <w:noProof/>
          <w:color w:val="E36C0A" w:themeColor="accent6" w:themeShade="BF"/>
        </w:rPr>
        <w:t xml:space="preserve"> </w:t>
      </w:r>
      <w:r w:rsidR="002B1AC4" w:rsidRPr="001062D9">
        <w:rPr>
          <w:rFonts w:asciiTheme="minorHAnsi" w:hAnsiTheme="minorHAnsi" w:cstheme="minorHAnsi"/>
          <w:b/>
          <w:i/>
          <w:iCs/>
          <w:noProof/>
          <w:color w:val="00B050"/>
        </w:rPr>
        <w:t>транзитивной.</w:t>
      </w:r>
    </w:p>
    <w:p w:rsidR="002B1AC4" w:rsidRPr="003C7DB9" w:rsidRDefault="00715AAF" w:rsidP="002B1AC4">
      <w:pPr>
        <w:pStyle w:val="a8"/>
        <w:rPr>
          <w:rFonts w:asciiTheme="minorHAnsi" w:hAnsiTheme="minorHAnsi" w:cstheme="minorHAnsi"/>
          <w:b/>
          <w:noProof/>
          <w:color w:val="E36C0A" w:themeColor="accent6" w:themeShade="BF"/>
          <w:lang w:val="en-US"/>
        </w:rPr>
      </w:pPr>
      <w:r w:rsidRPr="001062D9">
        <w:rPr>
          <w:rFonts w:asciiTheme="minorHAnsi" w:hAnsiTheme="minorHAnsi" w:cstheme="minorHAnsi"/>
          <w:b/>
          <w:i/>
          <w:iCs/>
          <w:noProof/>
          <w:color w:val="00B050"/>
        </w:rPr>
        <w:t xml:space="preserve">Многозначная зависимость </w:t>
      </w:r>
      <w:r w:rsidRPr="001062D9">
        <w:rPr>
          <w:rFonts w:asciiTheme="minorHAnsi" w:hAnsiTheme="minorHAnsi" w:cstheme="minorHAnsi"/>
          <w:b/>
          <w:i/>
          <w:iCs/>
          <w:noProof/>
          <w:color w:val="E36C0A" w:themeColor="accent6" w:themeShade="BF"/>
        </w:rPr>
        <w:t xml:space="preserve">– это когда, </w:t>
      </w:r>
      <w:r w:rsidR="002B1AC4" w:rsidRPr="001062D9">
        <w:rPr>
          <w:rFonts w:asciiTheme="minorHAnsi" w:hAnsiTheme="minorHAnsi" w:cstheme="minorHAnsi"/>
          <w:b/>
          <w:noProof/>
          <w:color w:val="E36C0A" w:themeColor="accent6" w:themeShade="BF"/>
        </w:rPr>
        <w:t xml:space="preserve">один атрибут отношения многозначно определяет другой атрибут того же отношения, если для каждого значения первого атрибута существует множество соответствующих значений второго атрибута. </w:t>
      </w:r>
      <w:r w:rsidR="002B1AC4" w:rsidRPr="003C7DB9">
        <w:rPr>
          <w:rFonts w:asciiTheme="minorHAnsi" w:hAnsiTheme="minorHAnsi" w:cstheme="minorHAnsi"/>
          <w:b/>
          <w:noProof/>
          <w:color w:val="E36C0A" w:themeColor="accent6" w:themeShade="BF"/>
          <w:lang w:val="en-US"/>
        </w:rPr>
        <w:t>Многозначные зависимости могут быть:</w:t>
      </w:r>
    </w:p>
    <w:p w:rsidR="002B1AC4" w:rsidRPr="003C7DB9" w:rsidRDefault="002B1AC4" w:rsidP="002B1AC4">
      <w:pPr>
        <w:pStyle w:val="a8"/>
        <w:numPr>
          <w:ilvl w:val="0"/>
          <w:numId w:val="22"/>
        </w:numPr>
        <w:rPr>
          <w:rFonts w:asciiTheme="minorHAnsi" w:hAnsiTheme="minorHAnsi" w:cstheme="minorHAnsi"/>
          <w:noProof/>
          <w:color w:val="000000"/>
          <w:lang w:val="en-US"/>
        </w:rPr>
      </w:pPr>
      <w:r w:rsidRPr="003C7DB9">
        <w:rPr>
          <w:rFonts w:asciiTheme="minorHAnsi" w:hAnsiTheme="minorHAnsi" w:cstheme="minorHAnsi"/>
          <w:noProof/>
          <w:color w:val="000000"/>
          <w:lang w:val="en-US"/>
        </w:rPr>
        <w:lastRenderedPageBreak/>
        <w:t>один-ко-многим (1:М);</w:t>
      </w:r>
    </w:p>
    <w:p w:rsidR="002B1AC4" w:rsidRPr="003C7DB9" w:rsidRDefault="002B1AC4" w:rsidP="002B1AC4">
      <w:pPr>
        <w:pStyle w:val="a8"/>
        <w:numPr>
          <w:ilvl w:val="0"/>
          <w:numId w:val="22"/>
        </w:numPr>
        <w:rPr>
          <w:rFonts w:asciiTheme="minorHAnsi" w:hAnsiTheme="minorHAnsi" w:cstheme="minorHAnsi"/>
          <w:noProof/>
          <w:color w:val="000000"/>
          <w:lang w:val="en-US"/>
        </w:rPr>
      </w:pPr>
      <w:r w:rsidRPr="003C7DB9">
        <w:rPr>
          <w:rFonts w:asciiTheme="minorHAnsi" w:hAnsiTheme="minorHAnsi" w:cstheme="minorHAnsi"/>
          <w:noProof/>
          <w:color w:val="000000"/>
          <w:lang w:val="en-US"/>
        </w:rPr>
        <w:t>многие-к-одному (М:1);</w:t>
      </w:r>
    </w:p>
    <w:p w:rsidR="002B1AC4" w:rsidRPr="001062D9" w:rsidRDefault="002B1AC4" w:rsidP="002B1AC4">
      <w:pPr>
        <w:pStyle w:val="a8"/>
        <w:numPr>
          <w:ilvl w:val="0"/>
          <w:numId w:val="22"/>
        </w:numPr>
        <w:rPr>
          <w:rFonts w:asciiTheme="minorHAnsi" w:hAnsiTheme="minorHAnsi" w:cstheme="minorHAnsi"/>
          <w:noProof/>
          <w:color w:val="000000"/>
        </w:rPr>
      </w:pPr>
      <w:r w:rsidRPr="001062D9">
        <w:rPr>
          <w:rFonts w:asciiTheme="minorHAnsi" w:hAnsiTheme="minorHAnsi" w:cstheme="minorHAnsi"/>
          <w:noProof/>
          <w:color w:val="000000"/>
        </w:rPr>
        <w:t>многие-ко-многим (М:М).</w:t>
      </w:r>
    </w:p>
    <w:p w:rsidR="009B7356" w:rsidRPr="001062D9" w:rsidRDefault="009B7356" w:rsidP="00715AAF">
      <w:pPr>
        <w:pStyle w:val="a8"/>
        <w:rPr>
          <w:rFonts w:asciiTheme="minorHAnsi" w:hAnsiTheme="minorHAnsi" w:cstheme="minorHAnsi"/>
          <w:noProof/>
          <w:color w:val="000000"/>
        </w:rPr>
      </w:pPr>
      <w:r w:rsidRPr="001062D9">
        <w:rPr>
          <w:rFonts w:asciiTheme="minorHAnsi" w:hAnsiTheme="minorHAnsi" w:cstheme="minorHAnsi"/>
          <w:b/>
          <w:noProof/>
          <w:color w:val="E36C0A" w:themeColor="accent6" w:themeShade="BF"/>
        </w:rPr>
        <w:t>Один ко многим (1:М)</w:t>
      </w:r>
      <w:r w:rsidRPr="001062D9">
        <w:rPr>
          <w:rFonts w:asciiTheme="minorHAnsi" w:hAnsiTheme="minorHAnsi" w:cstheme="minorHAnsi"/>
          <w:noProof/>
          <w:color w:val="E36C0A" w:themeColor="accent6" w:themeShade="BF"/>
        </w:rPr>
        <w:t xml:space="preserve"> </w:t>
      </w:r>
      <w:r w:rsidRPr="001062D9">
        <w:rPr>
          <w:rFonts w:asciiTheme="minorHAnsi" w:hAnsiTheme="minorHAnsi" w:cstheme="minorHAnsi"/>
          <w:noProof/>
          <w:color w:val="000000"/>
        </w:rPr>
        <w:t xml:space="preserve">– эта зависимость реализуется тогда, когда </w:t>
      </w:r>
      <w:r w:rsidR="009A5CF5" w:rsidRPr="001062D9">
        <w:rPr>
          <w:rFonts w:asciiTheme="minorHAnsi" w:hAnsiTheme="minorHAnsi" w:cstheme="minorHAnsi"/>
          <w:noProof/>
          <w:color w:val="000000"/>
        </w:rPr>
        <w:t>объекту</w:t>
      </w:r>
      <w:r w:rsidRPr="001062D9">
        <w:rPr>
          <w:rFonts w:asciiTheme="minorHAnsi" w:hAnsiTheme="minorHAnsi" w:cstheme="minorHAnsi"/>
          <w:noProof/>
          <w:color w:val="000000"/>
        </w:rPr>
        <w:t xml:space="preserve"> А может </w:t>
      </w:r>
      <w:r w:rsidR="009A5CF5" w:rsidRPr="001062D9">
        <w:rPr>
          <w:rFonts w:asciiTheme="minorHAnsi" w:hAnsiTheme="minorHAnsi" w:cstheme="minorHAnsi"/>
          <w:noProof/>
          <w:color w:val="000000"/>
        </w:rPr>
        <w:t>принадлежать</w:t>
      </w:r>
      <w:r w:rsidRPr="001062D9">
        <w:rPr>
          <w:rFonts w:asciiTheme="minorHAnsi" w:hAnsiTheme="minorHAnsi" w:cstheme="minorHAnsi"/>
          <w:noProof/>
          <w:color w:val="000000"/>
        </w:rPr>
        <w:t xml:space="preserve"> несколько объектов Б, но объекту Б – может принадлежать лишь один объект А.</w:t>
      </w:r>
      <w:r w:rsidRPr="001062D9">
        <w:rPr>
          <w:rFonts w:asciiTheme="minorHAnsi" w:hAnsiTheme="minorHAnsi" w:cstheme="minorHAnsi"/>
          <w:noProof/>
          <w:color w:val="000000"/>
        </w:rPr>
        <w:br/>
        <w:t>Например:</w:t>
      </w:r>
    </w:p>
    <w:p w:rsidR="00D770F2" w:rsidRPr="003C7DB9" w:rsidRDefault="00EE057A" w:rsidP="00715AAF">
      <w:pPr>
        <w:pStyle w:val="a8"/>
        <w:rPr>
          <w:rFonts w:asciiTheme="minorHAnsi" w:hAnsiTheme="minorHAnsi" w:cstheme="minorHAnsi"/>
          <w:b/>
          <w:noProof/>
          <w:color w:val="000000"/>
          <w:lang w:val="en-US"/>
        </w:rPr>
      </w:pPr>
      <w:r w:rsidRPr="003C7DB9">
        <w:rPr>
          <w:rFonts w:asciiTheme="minorHAnsi" w:hAnsiTheme="minorHAnsi" w:cstheme="minorHAnsi"/>
          <w:b/>
          <w:noProof/>
          <w:color w:val="000000"/>
          <w:lang w:val="en-US"/>
        </w:rPr>
        <w:t xml:space="preserve">Таблица 1. </w:t>
      </w:r>
      <w:r w:rsidR="00D770F2" w:rsidRPr="003C7DB9">
        <w:rPr>
          <w:rFonts w:asciiTheme="minorHAnsi" w:hAnsiTheme="minorHAnsi" w:cstheme="minorHAnsi"/>
          <w:b/>
          <w:noProof/>
          <w:color w:val="000000"/>
          <w:lang w:val="en-US"/>
        </w:rPr>
        <w:t>Связь с клиентом</w:t>
      </w:r>
    </w:p>
    <w:tbl>
      <w:tblPr>
        <w:tblpPr w:leftFromText="180" w:rightFromText="180" w:vertAnchor="text" w:tblpX="94" w:tblpY="43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188"/>
        <w:gridCol w:w="1463"/>
        <w:gridCol w:w="1143"/>
        <w:gridCol w:w="2235"/>
      </w:tblGrid>
      <w:tr w:rsidR="009B7356" w:rsidRPr="003C7DB9" w:rsidTr="00D770F2">
        <w:trPr>
          <w:trHeight w:val="425"/>
        </w:trPr>
        <w:tc>
          <w:tcPr>
            <w:tcW w:w="1188" w:type="dxa"/>
          </w:tcPr>
          <w:p w:rsidR="009B7356" w:rsidRPr="003C7DB9" w:rsidRDefault="00D770F2" w:rsidP="009B7356">
            <w:pPr>
              <w:pStyle w:val="a8"/>
              <w:rPr>
                <w:rFonts w:asciiTheme="minorHAnsi" w:hAnsiTheme="minorHAnsi" w:cstheme="minorHAnsi"/>
                <w:noProof/>
                <w:color w:val="000000"/>
                <w:lang w:val="en-US"/>
              </w:rPr>
            </w:pPr>
            <w:r w:rsidRPr="003C7DB9">
              <w:rPr>
                <w:rFonts w:asciiTheme="minorHAnsi" w:hAnsiTheme="minorHAnsi" w:cstheme="minorHAnsi"/>
                <w:noProof/>
                <w:color w:val="000000"/>
                <w:lang w:val="en-US"/>
              </w:rPr>
              <w:t>Клиент</w:t>
            </w:r>
          </w:p>
        </w:tc>
        <w:tc>
          <w:tcPr>
            <w:tcW w:w="1463" w:type="dxa"/>
          </w:tcPr>
          <w:p w:rsidR="009B7356" w:rsidRPr="003C7DB9" w:rsidRDefault="00D770F2" w:rsidP="009B7356">
            <w:pPr>
              <w:pStyle w:val="a8"/>
              <w:rPr>
                <w:rFonts w:asciiTheme="minorHAnsi" w:hAnsiTheme="minorHAnsi" w:cstheme="minorHAnsi"/>
                <w:noProof/>
                <w:color w:val="000000"/>
                <w:lang w:val="en-US"/>
              </w:rPr>
            </w:pPr>
            <w:r w:rsidRPr="003C7DB9">
              <w:rPr>
                <w:rFonts w:asciiTheme="minorHAnsi" w:hAnsiTheme="minorHAnsi" w:cstheme="minorHAnsi"/>
                <w:noProof/>
                <w:color w:val="000000"/>
                <w:lang w:val="en-US"/>
              </w:rPr>
              <w:t>Мобильный телефон</w:t>
            </w:r>
          </w:p>
        </w:tc>
        <w:tc>
          <w:tcPr>
            <w:tcW w:w="1143" w:type="dxa"/>
          </w:tcPr>
          <w:p w:rsidR="009B7356" w:rsidRPr="003C7DB9" w:rsidRDefault="00D770F2" w:rsidP="009B7356">
            <w:pPr>
              <w:pStyle w:val="a8"/>
              <w:rPr>
                <w:rFonts w:asciiTheme="minorHAnsi" w:hAnsiTheme="minorHAnsi" w:cstheme="minorHAnsi"/>
                <w:noProof/>
                <w:color w:val="000000"/>
                <w:lang w:val="en-US"/>
              </w:rPr>
            </w:pPr>
            <w:r w:rsidRPr="003C7DB9">
              <w:rPr>
                <w:rFonts w:asciiTheme="minorHAnsi" w:hAnsiTheme="minorHAnsi" w:cstheme="minorHAnsi"/>
                <w:noProof/>
                <w:color w:val="000000"/>
                <w:lang w:val="en-US"/>
              </w:rPr>
              <w:t xml:space="preserve"> Skype</w:t>
            </w:r>
          </w:p>
        </w:tc>
        <w:tc>
          <w:tcPr>
            <w:tcW w:w="2235" w:type="dxa"/>
          </w:tcPr>
          <w:p w:rsidR="009B7356" w:rsidRPr="003C7DB9" w:rsidRDefault="00D770F2" w:rsidP="00D770F2">
            <w:pPr>
              <w:pStyle w:val="a8"/>
              <w:jc w:val="center"/>
              <w:rPr>
                <w:rFonts w:asciiTheme="minorHAnsi" w:hAnsiTheme="minorHAnsi" w:cstheme="minorHAnsi"/>
                <w:noProof/>
                <w:color w:val="000000"/>
                <w:lang w:val="en-US"/>
              </w:rPr>
            </w:pPr>
            <w:r w:rsidRPr="003C7DB9">
              <w:rPr>
                <w:rFonts w:asciiTheme="minorHAnsi" w:hAnsiTheme="minorHAnsi" w:cstheme="minorHAnsi"/>
                <w:noProof/>
                <w:color w:val="000000"/>
                <w:lang w:val="en-US"/>
              </w:rPr>
              <w:t>e-mail</w:t>
            </w:r>
          </w:p>
        </w:tc>
      </w:tr>
      <w:tr w:rsidR="009B7356" w:rsidRPr="003C7DB9" w:rsidTr="00D770F2">
        <w:trPr>
          <w:trHeight w:val="378"/>
        </w:trPr>
        <w:tc>
          <w:tcPr>
            <w:tcW w:w="1188" w:type="dxa"/>
          </w:tcPr>
          <w:p w:rsidR="009B7356" w:rsidRPr="003C7DB9" w:rsidRDefault="00D770F2" w:rsidP="009B7356">
            <w:pPr>
              <w:pStyle w:val="a8"/>
              <w:rPr>
                <w:rFonts w:asciiTheme="minorHAnsi" w:hAnsiTheme="minorHAnsi" w:cstheme="minorHAnsi"/>
                <w:noProof/>
                <w:color w:val="000000"/>
                <w:lang w:val="en-US"/>
              </w:rPr>
            </w:pPr>
            <w:r w:rsidRPr="003C7DB9">
              <w:rPr>
                <w:rFonts w:asciiTheme="minorHAnsi" w:hAnsiTheme="minorHAnsi" w:cstheme="minorHAnsi"/>
                <w:noProof/>
                <w:color w:val="000000"/>
                <w:lang w:val="en-US"/>
              </w:rPr>
              <w:t>Сидоров</w:t>
            </w:r>
          </w:p>
        </w:tc>
        <w:tc>
          <w:tcPr>
            <w:tcW w:w="1463" w:type="dxa"/>
          </w:tcPr>
          <w:p w:rsidR="009B7356" w:rsidRPr="003C7DB9" w:rsidRDefault="00D770F2" w:rsidP="009B7356">
            <w:pPr>
              <w:pStyle w:val="a8"/>
              <w:rPr>
                <w:rFonts w:asciiTheme="minorHAnsi" w:hAnsiTheme="minorHAnsi" w:cstheme="minorHAnsi"/>
                <w:noProof/>
                <w:color w:val="000000"/>
                <w:lang w:val="en-US"/>
              </w:rPr>
            </w:pPr>
            <w:r w:rsidRPr="003C7DB9">
              <w:rPr>
                <w:rFonts w:asciiTheme="minorHAnsi" w:hAnsiTheme="minorHAnsi" w:cstheme="minorHAnsi"/>
                <w:noProof/>
                <w:color w:val="000000"/>
                <w:lang w:val="en-US"/>
              </w:rPr>
              <w:t>0994563312</w:t>
            </w:r>
          </w:p>
        </w:tc>
        <w:tc>
          <w:tcPr>
            <w:tcW w:w="1143" w:type="dxa"/>
          </w:tcPr>
          <w:p w:rsidR="009B7356" w:rsidRPr="003C7DB9" w:rsidRDefault="00D770F2" w:rsidP="009B7356">
            <w:pPr>
              <w:pStyle w:val="a8"/>
              <w:rPr>
                <w:rFonts w:asciiTheme="minorHAnsi" w:hAnsiTheme="minorHAnsi" w:cstheme="minorHAnsi"/>
                <w:noProof/>
                <w:color w:val="000000"/>
                <w:lang w:val="en-US"/>
              </w:rPr>
            </w:pPr>
            <w:r w:rsidRPr="003C7DB9">
              <w:rPr>
                <w:rFonts w:asciiTheme="minorHAnsi" w:hAnsiTheme="minorHAnsi" w:cstheme="minorHAnsi"/>
                <w:noProof/>
                <w:color w:val="000000"/>
                <w:lang w:val="en-US"/>
              </w:rPr>
              <w:t>sid1489</w:t>
            </w:r>
          </w:p>
        </w:tc>
        <w:tc>
          <w:tcPr>
            <w:tcW w:w="2235" w:type="dxa"/>
          </w:tcPr>
          <w:p w:rsidR="00D770F2" w:rsidRPr="003C7DB9" w:rsidRDefault="00D770F2" w:rsidP="00D770F2">
            <w:pPr>
              <w:pStyle w:val="a8"/>
              <w:rPr>
                <w:rFonts w:asciiTheme="minorHAnsi" w:hAnsiTheme="minorHAnsi" w:cstheme="minorHAnsi"/>
                <w:noProof/>
                <w:color w:val="000000"/>
                <w:lang w:val="en-US"/>
              </w:rPr>
            </w:pPr>
            <w:r w:rsidRPr="003C7DB9">
              <w:rPr>
                <w:rFonts w:asciiTheme="minorHAnsi" w:hAnsiTheme="minorHAnsi" w:cstheme="minorHAnsi"/>
                <w:noProof/>
                <w:color w:val="000000"/>
                <w:lang w:val="en-US"/>
              </w:rPr>
              <w:t>sid_1489$gmail.com</w:t>
            </w:r>
          </w:p>
          <w:p w:rsidR="009B7356" w:rsidRPr="003C7DB9" w:rsidRDefault="009B7356" w:rsidP="009B7356">
            <w:pPr>
              <w:pStyle w:val="a8"/>
              <w:rPr>
                <w:rFonts w:asciiTheme="minorHAnsi" w:hAnsiTheme="minorHAnsi" w:cstheme="minorHAnsi"/>
                <w:noProof/>
                <w:color w:val="000000"/>
                <w:lang w:val="en-US"/>
              </w:rPr>
            </w:pPr>
          </w:p>
        </w:tc>
      </w:tr>
    </w:tbl>
    <w:p w:rsidR="009B7356" w:rsidRPr="003C7DB9" w:rsidRDefault="009B7356" w:rsidP="00715AAF">
      <w:pPr>
        <w:pStyle w:val="a8"/>
        <w:rPr>
          <w:rFonts w:asciiTheme="minorHAnsi" w:hAnsiTheme="minorHAnsi" w:cstheme="minorHAnsi"/>
          <w:noProof/>
          <w:color w:val="000000"/>
          <w:lang w:val="en-US"/>
        </w:rPr>
      </w:pPr>
    </w:p>
    <w:p w:rsidR="009B7356" w:rsidRPr="003C7DB9" w:rsidRDefault="009B7356" w:rsidP="00715AAF">
      <w:pPr>
        <w:pStyle w:val="a8"/>
        <w:rPr>
          <w:rFonts w:asciiTheme="minorHAnsi" w:hAnsiTheme="minorHAnsi" w:cstheme="minorHAnsi"/>
          <w:noProof/>
          <w:color w:val="000000"/>
          <w:lang w:val="en-US"/>
        </w:rPr>
      </w:pPr>
      <w:r w:rsidRPr="003C7DB9">
        <w:rPr>
          <w:rFonts w:asciiTheme="minorHAnsi" w:hAnsiTheme="minorHAnsi" w:cstheme="minorHAnsi"/>
          <w:noProof/>
          <w:color w:val="000000"/>
          <w:lang w:val="en-US"/>
        </w:rPr>
        <w:t xml:space="preserve">  </w:t>
      </w:r>
    </w:p>
    <w:p w:rsidR="00715AAF" w:rsidRPr="003C7DB9" w:rsidRDefault="00715AAF" w:rsidP="00D770F2">
      <w:pPr>
        <w:pStyle w:val="a8"/>
        <w:rPr>
          <w:rFonts w:asciiTheme="minorHAnsi" w:hAnsiTheme="minorHAnsi" w:cstheme="minorHAnsi"/>
          <w:noProof/>
          <w:color w:val="000000"/>
          <w:lang w:val="en-US"/>
        </w:rPr>
      </w:pPr>
    </w:p>
    <w:p w:rsidR="00EE057A" w:rsidRPr="003C7DB9" w:rsidRDefault="00EE057A" w:rsidP="00D770F2">
      <w:pPr>
        <w:pStyle w:val="a8"/>
        <w:rPr>
          <w:rFonts w:asciiTheme="minorHAnsi" w:hAnsiTheme="minorHAnsi" w:cstheme="minorHAnsi"/>
          <w:noProof/>
          <w:color w:val="000000"/>
          <w:lang w:val="en-US"/>
        </w:rPr>
      </w:pPr>
    </w:p>
    <w:p w:rsidR="00EE057A" w:rsidRPr="001062D9" w:rsidRDefault="00EE057A" w:rsidP="00D770F2">
      <w:pPr>
        <w:pStyle w:val="a8"/>
        <w:rPr>
          <w:rFonts w:asciiTheme="minorHAnsi" w:hAnsiTheme="minorHAnsi" w:cstheme="minorHAnsi"/>
          <w:noProof/>
          <w:color w:val="000000"/>
        </w:rPr>
      </w:pPr>
      <w:r w:rsidRPr="001062D9">
        <w:rPr>
          <w:rFonts w:asciiTheme="minorHAnsi" w:hAnsiTheme="minorHAnsi" w:cstheme="minorHAnsi"/>
          <w:noProof/>
          <w:color w:val="000000"/>
        </w:rPr>
        <w:t>Данный клиент может иметь несколько способов для связи. Но данный мобильный номер, страница в скайпе и мыло может быть закреплен лишь к одному конкретному владельцу(клиенту).</w:t>
      </w:r>
    </w:p>
    <w:p w:rsidR="00EE057A" w:rsidRPr="001062D9" w:rsidRDefault="00EE057A" w:rsidP="00D770F2">
      <w:pPr>
        <w:pStyle w:val="a8"/>
        <w:rPr>
          <w:rFonts w:asciiTheme="minorHAnsi" w:hAnsiTheme="minorHAnsi" w:cstheme="minorHAnsi"/>
          <w:noProof/>
          <w:color w:val="000000"/>
        </w:rPr>
      </w:pPr>
      <w:r w:rsidRPr="001062D9">
        <w:rPr>
          <w:rFonts w:asciiTheme="minorHAnsi" w:hAnsiTheme="minorHAnsi" w:cstheme="minorHAnsi"/>
          <w:noProof/>
          <w:color w:val="000000"/>
        </w:rPr>
        <w:t xml:space="preserve">Тоесть номер 099456312 или мыло </w:t>
      </w:r>
      <w:hyperlink r:id="rId132" w:history="1">
        <w:r w:rsidRPr="003C7DB9">
          <w:rPr>
            <w:rStyle w:val="a9"/>
            <w:rFonts w:asciiTheme="minorHAnsi" w:hAnsiTheme="minorHAnsi" w:cstheme="minorHAnsi"/>
            <w:noProof/>
            <w:lang w:val="en-US"/>
          </w:rPr>
          <w:t>sid</w:t>
        </w:r>
        <w:r w:rsidRPr="001062D9">
          <w:rPr>
            <w:rStyle w:val="a9"/>
            <w:rFonts w:asciiTheme="minorHAnsi" w:hAnsiTheme="minorHAnsi" w:cstheme="minorHAnsi"/>
            <w:noProof/>
          </w:rPr>
          <w:t>_1489@</w:t>
        </w:r>
        <w:r w:rsidRPr="003C7DB9">
          <w:rPr>
            <w:rStyle w:val="a9"/>
            <w:rFonts w:asciiTheme="minorHAnsi" w:hAnsiTheme="minorHAnsi" w:cstheme="minorHAnsi"/>
            <w:noProof/>
            <w:lang w:val="en-US"/>
          </w:rPr>
          <w:t>gmail</w:t>
        </w:r>
        <w:r w:rsidRPr="001062D9">
          <w:rPr>
            <w:rStyle w:val="a9"/>
            <w:rFonts w:asciiTheme="minorHAnsi" w:hAnsiTheme="minorHAnsi" w:cstheme="minorHAnsi"/>
            <w:noProof/>
          </w:rPr>
          <w:t>.</w:t>
        </w:r>
        <w:r w:rsidRPr="003C7DB9">
          <w:rPr>
            <w:rStyle w:val="a9"/>
            <w:rFonts w:asciiTheme="minorHAnsi" w:hAnsiTheme="minorHAnsi" w:cstheme="minorHAnsi"/>
            <w:noProof/>
            <w:lang w:val="en-US"/>
          </w:rPr>
          <w:t>com</w:t>
        </w:r>
      </w:hyperlink>
      <w:r w:rsidRPr="001062D9">
        <w:rPr>
          <w:rFonts w:asciiTheme="minorHAnsi" w:hAnsiTheme="minorHAnsi" w:cstheme="minorHAnsi"/>
          <w:noProof/>
          <w:color w:val="000000"/>
        </w:rPr>
        <w:t xml:space="preserve">  не может быть у клиента Вася, Петя и тд.</w:t>
      </w:r>
    </w:p>
    <w:p w:rsidR="00552D24" w:rsidRPr="001062D9" w:rsidRDefault="00552D24" w:rsidP="00552D24">
      <w:pPr>
        <w:pStyle w:val="a8"/>
        <w:rPr>
          <w:rFonts w:ascii="Verdana" w:hAnsi="Verdana"/>
          <w:noProof/>
          <w:color w:val="000000" w:themeColor="text1"/>
          <w:sz w:val="18"/>
          <w:szCs w:val="18"/>
        </w:rPr>
      </w:pPr>
      <w:r w:rsidRPr="001062D9">
        <w:rPr>
          <w:rFonts w:asciiTheme="minorHAnsi" w:hAnsiTheme="minorHAnsi" w:cstheme="minorHAnsi"/>
          <w:b/>
          <w:noProof/>
          <w:color w:val="000000"/>
        </w:rPr>
        <w:t>Еще пример:</w:t>
      </w:r>
      <w:r w:rsidRPr="001062D9">
        <w:rPr>
          <w:rFonts w:asciiTheme="minorHAnsi" w:hAnsiTheme="minorHAnsi" w:cstheme="minorHAnsi"/>
          <w:noProof/>
          <w:color w:val="000000"/>
        </w:rPr>
        <w:br/>
      </w:r>
      <w:r w:rsidRPr="001062D9">
        <w:rPr>
          <w:rFonts w:ascii="Verdana" w:hAnsi="Verdana"/>
          <w:noProof/>
          <w:color w:val="000000" w:themeColor="text1"/>
          <w:sz w:val="18"/>
          <w:szCs w:val="18"/>
        </w:rPr>
        <w:t>Рассмотрим такой сайт интернет магазина:</w:t>
      </w:r>
    </w:p>
    <w:p w:rsidR="00552D24" w:rsidRPr="001062D9" w:rsidRDefault="00552D24" w:rsidP="00552D24">
      <w:pPr>
        <w:numPr>
          <w:ilvl w:val="0"/>
          <w:numId w:val="23"/>
        </w:numPr>
        <w:spacing w:after="0" w:line="240" w:lineRule="auto"/>
        <w:ind w:left="525"/>
        <w:rPr>
          <w:rFonts w:ascii="Verdana" w:eastAsia="Times New Roman" w:hAnsi="Verdana" w:cs="Times New Roman"/>
          <w:noProof/>
          <w:color w:val="000000" w:themeColor="text1"/>
          <w:sz w:val="20"/>
          <w:szCs w:val="20"/>
          <w:lang w:eastAsia="ru-RU"/>
        </w:rPr>
      </w:pPr>
      <w:r w:rsidRPr="001062D9">
        <w:rPr>
          <w:rFonts w:ascii="Verdana" w:eastAsia="Times New Roman" w:hAnsi="Verdana" w:cs="Times New Roman"/>
          <w:noProof/>
          <w:color w:val="000000" w:themeColor="text1"/>
          <w:sz w:val="20"/>
          <w:szCs w:val="20"/>
          <w:lang w:eastAsia="ru-RU"/>
        </w:rPr>
        <w:t>У покупателей может быть несколько заказов.</w:t>
      </w:r>
    </w:p>
    <w:p w:rsidR="00552D24" w:rsidRPr="001062D9" w:rsidRDefault="00552D24" w:rsidP="00552D24">
      <w:pPr>
        <w:numPr>
          <w:ilvl w:val="0"/>
          <w:numId w:val="23"/>
        </w:numPr>
        <w:spacing w:after="0" w:line="240" w:lineRule="auto"/>
        <w:ind w:left="525"/>
        <w:rPr>
          <w:rFonts w:ascii="Verdana" w:eastAsia="Times New Roman" w:hAnsi="Verdana" w:cs="Times New Roman"/>
          <w:noProof/>
          <w:color w:val="000000" w:themeColor="text1"/>
          <w:sz w:val="20"/>
          <w:szCs w:val="20"/>
          <w:lang w:eastAsia="ru-RU"/>
        </w:rPr>
      </w:pPr>
      <w:r w:rsidRPr="001062D9">
        <w:rPr>
          <w:rFonts w:ascii="Verdana" w:eastAsia="Times New Roman" w:hAnsi="Verdana" w:cs="Times New Roman"/>
          <w:noProof/>
          <w:color w:val="000000" w:themeColor="text1"/>
          <w:sz w:val="20"/>
          <w:szCs w:val="20"/>
          <w:lang w:eastAsia="ru-RU"/>
        </w:rPr>
        <w:t>Заказ может содержать несколько товаров.</w:t>
      </w:r>
    </w:p>
    <w:p w:rsidR="00552D24" w:rsidRPr="001062D9" w:rsidRDefault="00552D24" w:rsidP="00552D24">
      <w:pPr>
        <w:numPr>
          <w:ilvl w:val="0"/>
          <w:numId w:val="23"/>
        </w:numPr>
        <w:spacing w:after="0" w:line="240" w:lineRule="auto"/>
        <w:ind w:left="525"/>
        <w:rPr>
          <w:rFonts w:ascii="Verdana" w:eastAsia="Times New Roman" w:hAnsi="Verdana" w:cs="Times New Roman"/>
          <w:noProof/>
          <w:color w:val="000000" w:themeColor="text1"/>
          <w:sz w:val="20"/>
          <w:szCs w:val="20"/>
          <w:lang w:eastAsia="ru-RU"/>
        </w:rPr>
      </w:pPr>
      <w:r w:rsidRPr="001062D9">
        <w:rPr>
          <w:rFonts w:ascii="Verdana" w:eastAsia="Times New Roman" w:hAnsi="Verdana" w:cs="Times New Roman"/>
          <w:noProof/>
          <w:color w:val="000000" w:themeColor="text1"/>
          <w:sz w:val="20"/>
          <w:szCs w:val="20"/>
          <w:lang w:eastAsia="ru-RU"/>
        </w:rPr>
        <w:t>Товары могут иметь описание на нескольких языках.</w:t>
      </w:r>
    </w:p>
    <w:p w:rsidR="00552D24" w:rsidRPr="003C7DB9" w:rsidRDefault="00552D24" w:rsidP="00552D24">
      <w:pPr>
        <w:spacing w:after="300" w:line="456" w:lineRule="atLeast"/>
        <w:rPr>
          <w:rFonts w:ascii="Verdana" w:eastAsia="Times New Roman" w:hAnsi="Verdana" w:cs="Times New Roman"/>
          <w:noProof/>
          <w:color w:val="000000" w:themeColor="text1"/>
          <w:sz w:val="18"/>
          <w:szCs w:val="18"/>
          <w:lang w:val="en-US" w:eastAsia="ru-RU"/>
        </w:rPr>
      </w:pPr>
      <w:r w:rsidRPr="001062D9">
        <w:rPr>
          <w:rFonts w:ascii="Verdana" w:eastAsia="Times New Roman" w:hAnsi="Verdana" w:cs="Times New Roman"/>
          <w:noProof/>
          <w:color w:val="000000" w:themeColor="text1"/>
          <w:sz w:val="18"/>
          <w:szCs w:val="18"/>
          <w:lang w:eastAsia="ru-RU"/>
        </w:rPr>
        <w:t xml:space="preserve">В этих случаях нам потребуется создать связь "Один ко многим". </w:t>
      </w:r>
      <w:r w:rsidRPr="003C7DB9">
        <w:rPr>
          <w:rFonts w:ascii="Verdana" w:eastAsia="Times New Roman" w:hAnsi="Verdana" w:cs="Times New Roman"/>
          <w:noProof/>
          <w:color w:val="000000" w:themeColor="text1"/>
          <w:sz w:val="18"/>
          <w:szCs w:val="18"/>
          <w:lang w:val="en-US" w:eastAsia="ru-RU"/>
        </w:rPr>
        <w:t>Пример:</w:t>
      </w:r>
    </w:p>
    <w:p w:rsidR="00552D24" w:rsidRPr="003C7DB9" w:rsidRDefault="00552D24" w:rsidP="00552D24">
      <w:pPr>
        <w:spacing w:after="300" w:line="456" w:lineRule="atLeast"/>
        <w:rPr>
          <w:rFonts w:ascii="Verdana" w:eastAsia="Times New Roman" w:hAnsi="Verdana" w:cs="Times New Roman"/>
          <w:noProof/>
          <w:color w:val="000000" w:themeColor="text1"/>
          <w:sz w:val="18"/>
          <w:szCs w:val="18"/>
          <w:lang w:val="en-US" w:eastAsia="ru-RU"/>
        </w:rPr>
      </w:pPr>
      <w:r w:rsidRPr="003C7DB9">
        <w:rPr>
          <w:rFonts w:ascii="Verdana" w:eastAsia="Times New Roman" w:hAnsi="Verdana" w:cs="Times New Roman"/>
          <w:noProof/>
          <w:color w:val="000000" w:themeColor="text1"/>
          <w:sz w:val="18"/>
          <w:szCs w:val="18"/>
          <w:lang w:eastAsia="ru-RU"/>
        </w:rPr>
        <w:drawing>
          <wp:inline distT="0" distB="0" distL="0" distR="0" wp14:anchorId="7786033B" wp14:editId="6B36F8AD">
            <wp:extent cx="3352800" cy="1762125"/>
            <wp:effectExtent l="0" t="0" r="0" b="9525"/>
            <wp:docPr id="11" name="Рисунок 11" descr="http://jtest.ru/assets/images/articles/sql/sql%20for%20beginners3/ss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jtest.ru/assets/images/articles/sql/sql%20for%20beginners3/ss_3.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352800" cy="1762125"/>
                    </a:xfrm>
                    <a:prstGeom prst="rect">
                      <a:avLst/>
                    </a:prstGeom>
                    <a:noFill/>
                    <a:ln>
                      <a:noFill/>
                    </a:ln>
                  </pic:spPr>
                </pic:pic>
              </a:graphicData>
            </a:graphic>
          </wp:inline>
        </w:drawing>
      </w:r>
    </w:p>
    <w:p w:rsidR="00552D24" w:rsidRPr="001062D9" w:rsidRDefault="00552D24" w:rsidP="00552D24">
      <w:pPr>
        <w:spacing w:after="300" w:line="456" w:lineRule="atLeast"/>
        <w:rPr>
          <w:rFonts w:ascii="Verdana" w:eastAsia="Times New Roman" w:hAnsi="Verdana" w:cs="Times New Roman"/>
          <w:noProof/>
          <w:color w:val="000000" w:themeColor="text1"/>
          <w:sz w:val="18"/>
          <w:szCs w:val="18"/>
          <w:lang w:eastAsia="ru-RU"/>
        </w:rPr>
      </w:pPr>
      <w:r w:rsidRPr="001062D9">
        <w:rPr>
          <w:rFonts w:ascii="Verdana" w:eastAsia="Times New Roman" w:hAnsi="Verdana" w:cs="Times New Roman"/>
          <w:noProof/>
          <w:color w:val="000000" w:themeColor="text1"/>
          <w:sz w:val="18"/>
          <w:szCs w:val="18"/>
          <w:lang w:eastAsia="ru-RU"/>
        </w:rPr>
        <w:t>Каждый покупатель может иметь 0 или более заказов. Но каждый заказ может принадлежать только одному покупателю.</w:t>
      </w:r>
    </w:p>
    <w:p w:rsidR="00552D24" w:rsidRPr="001062D9" w:rsidRDefault="00552D24" w:rsidP="00D770F2">
      <w:pPr>
        <w:pStyle w:val="a8"/>
        <w:rPr>
          <w:rFonts w:asciiTheme="minorHAnsi" w:hAnsiTheme="minorHAnsi" w:cstheme="minorHAnsi"/>
          <w:noProof/>
          <w:color w:val="000000"/>
        </w:rPr>
      </w:pPr>
    </w:p>
    <w:p w:rsidR="00D36CAD" w:rsidRPr="001062D9" w:rsidRDefault="009A5CF5" w:rsidP="00D36CAD">
      <w:pPr>
        <w:pStyle w:val="a8"/>
        <w:rPr>
          <w:rFonts w:ascii="Verdana" w:hAnsi="Verdana"/>
          <w:noProof/>
          <w:color w:val="000000" w:themeColor="text1"/>
          <w:sz w:val="18"/>
          <w:szCs w:val="18"/>
        </w:rPr>
      </w:pPr>
      <w:r w:rsidRPr="001062D9">
        <w:rPr>
          <w:rFonts w:cstheme="minorHAnsi"/>
          <w:b/>
          <w:noProof/>
          <w:color w:val="E36C0A" w:themeColor="accent6" w:themeShade="BF"/>
        </w:rPr>
        <w:t>Многие</w:t>
      </w:r>
      <w:r w:rsidRPr="001062D9">
        <w:rPr>
          <w:rFonts w:asciiTheme="minorHAnsi" w:hAnsiTheme="minorHAnsi" w:cstheme="minorHAnsi"/>
          <w:b/>
          <w:noProof/>
          <w:color w:val="E36C0A" w:themeColor="accent6" w:themeShade="BF"/>
        </w:rPr>
        <w:t xml:space="preserve"> ко многим (1:М)</w:t>
      </w:r>
      <w:r w:rsidRPr="001062D9">
        <w:rPr>
          <w:rFonts w:cstheme="minorHAnsi"/>
          <w:b/>
          <w:noProof/>
          <w:color w:val="E36C0A" w:themeColor="accent6" w:themeShade="BF"/>
        </w:rPr>
        <w:t xml:space="preserve"> – </w:t>
      </w:r>
      <w:r w:rsidRPr="001062D9">
        <w:rPr>
          <w:rFonts w:asciiTheme="minorHAnsi" w:hAnsiTheme="minorHAnsi" w:cstheme="minorHAnsi"/>
          <w:noProof/>
          <w:color w:val="000000"/>
        </w:rPr>
        <w:t xml:space="preserve">эта зависимость реализуется тогда, когда </w:t>
      </w:r>
      <w:r w:rsidR="0017476A" w:rsidRPr="001062D9">
        <w:rPr>
          <w:rFonts w:asciiTheme="minorHAnsi" w:hAnsiTheme="minorHAnsi" w:cstheme="minorHAnsi"/>
          <w:noProof/>
          <w:color w:val="000000"/>
        </w:rPr>
        <w:t>объектам</w:t>
      </w:r>
      <w:r w:rsidRPr="001062D9">
        <w:rPr>
          <w:rFonts w:asciiTheme="minorHAnsi" w:hAnsiTheme="minorHAnsi" w:cstheme="minorHAnsi"/>
          <w:noProof/>
          <w:color w:val="000000"/>
        </w:rPr>
        <w:t xml:space="preserve"> А может принадлежать несколько объектов Б, но </w:t>
      </w:r>
      <w:r w:rsidR="0017476A" w:rsidRPr="001062D9">
        <w:rPr>
          <w:rFonts w:asciiTheme="minorHAnsi" w:hAnsiTheme="minorHAnsi" w:cstheme="minorHAnsi"/>
          <w:noProof/>
          <w:color w:val="000000"/>
        </w:rPr>
        <w:t>и объектам</w:t>
      </w:r>
      <w:r w:rsidRPr="001062D9">
        <w:rPr>
          <w:rFonts w:asciiTheme="minorHAnsi" w:hAnsiTheme="minorHAnsi" w:cstheme="minorHAnsi"/>
          <w:noProof/>
          <w:color w:val="000000"/>
        </w:rPr>
        <w:t xml:space="preserve"> Б – может принадлежать</w:t>
      </w:r>
      <w:r w:rsidR="0017476A" w:rsidRPr="001062D9">
        <w:rPr>
          <w:rFonts w:asciiTheme="minorHAnsi" w:hAnsiTheme="minorHAnsi" w:cstheme="minorHAnsi"/>
          <w:noProof/>
          <w:color w:val="000000"/>
        </w:rPr>
        <w:t xml:space="preserve"> несколько</w:t>
      </w:r>
      <w:r w:rsidRPr="001062D9">
        <w:rPr>
          <w:rFonts w:asciiTheme="minorHAnsi" w:hAnsiTheme="minorHAnsi" w:cstheme="minorHAnsi"/>
          <w:noProof/>
          <w:color w:val="000000"/>
        </w:rPr>
        <w:t xml:space="preserve"> объект</w:t>
      </w:r>
      <w:r w:rsidR="0017476A" w:rsidRPr="001062D9">
        <w:rPr>
          <w:rFonts w:asciiTheme="minorHAnsi" w:hAnsiTheme="minorHAnsi" w:cstheme="minorHAnsi"/>
          <w:noProof/>
          <w:color w:val="000000"/>
        </w:rPr>
        <w:t>ов</w:t>
      </w:r>
      <w:r w:rsidRPr="001062D9">
        <w:rPr>
          <w:rFonts w:asciiTheme="minorHAnsi" w:hAnsiTheme="minorHAnsi" w:cstheme="minorHAnsi"/>
          <w:noProof/>
          <w:color w:val="000000"/>
        </w:rPr>
        <w:t xml:space="preserve"> А.</w:t>
      </w:r>
      <w:r w:rsidRPr="001062D9">
        <w:rPr>
          <w:rFonts w:asciiTheme="minorHAnsi" w:hAnsiTheme="minorHAnsi" w:cstheme="minorHAnsi"/>
          <w:noProof/>
          <w:color w:val="000000"/>
        </w:rPr>
        <w:br/>
      </w:r>
    </w:p>
    <w:p w:rsidR="00552D24" w:rsidRPr="001062D9" w:rsidRDefault="00552D24" w:rsidP="00552D24">
      <w:pPr>
        <w:spacing w:after="300" w:line="456" w:lineRule="atLeast"/>
        <w:rPr>
          <w:rFonts w:ascii="Verdana" w:eastAsia="Times New Roman" w:hAnsi="Verdana" w:cs="Times New Roman"/>
          <w:noProof/>
          <w:color w:val="000000" w:themeColor="text1"/>
          <w:sz w:val="18"/>
          <w:szCs w:val="18"/>
          <w:lang w:eastAsia="ru-RU"/>
        </w:rPr>
      </w:pPr>
      <w:r w:rsidRPr="001062D9">
        <w:rPr>
          <w:rFonts w:ascii="Verdana" w:eastAsia="Times New Roman" w:hAnsi="Verdana" w:cs="Times New Roman"/>
          <w:noProof/>
          <w:color w:val="000000" w:themeColor="text1"/>
          <w:sz w:val="18"/>
          <w:szCs w:val="18"/>
          <w:lang w:eastAsia="ru-RU"/>
        </w:rPr>
        <w:lastRenderedPageBreak/>
        <w:t>Например, каждый заказ может содержать множество товаров. И каждый товар может присутствовать во многих заказах.</w:t>
      </w:r>
    </w:p>
    <w:p w:rsidR="00552D24" w:rsidRPr="001062D9" w:rsidRDefault="00552D24" w:rsidP="00552D24">
      <w:pPr>
        <w:spacing w:after="300" w:line="456" w:lineRule="atLeast"/>
        <w:rPr>
          <w:rFonts w:ascii="Verdana" w:eastAsia="Times New Roman" w:hAnsi="Verdana" w:cs="Times New Roman"/>
          <w:noProof/>
          <w:color w:val="000000" w:themeColor="text1"/>
          <w:sz w:val="18"/>
          <w:szCs w:val="18"/>
          <w:lang w:eastAsia="ru-RU"/>
        </w:rPr>
      </w:pPr>
      <w:r w:rsidRPr="001062D9">
        <w:rPr>
          <w:rFonts w:ascii="Verdana" w:eastAsia="Times New Roman" w:hAnsi="Verdana" w:cs="Times New Roman"/>
          <w:noProof/>
          <w:color w:val="000000" w:themeColor="text1"/>
          <w:sz w:val="18"/>
          <w:szCs w:val="18"/>
          <w:lang w:eastAsia="ru-RU"/>
        </w:rPr>
        <w:t>Для такой связи нам потребуется создать дополнительную таблицу:</w:t>
      </w:r>
    </w:p>
    <w:p w:rsidR="00552D24" w:rsidRPr="003C7DB9" w:rsidRDefault="00552D24" w:rsidP="00552D24">
      <w:pPr>
        <w:spacing w:after="300" w:line="456" w:lineRule="atLeast"/>
        <w:rPr>
          <w:rFonts w:ascii="Verdana" w:eastAsia="Times New Roman" w:hAnsi="Verdana" w:cs="Times New Roman"/>
          <w:noProof/>
          <w:color w:val="000000" w:themeColor="text1"/>
          <w:sz w:val="18"/>
          <w:szCs w:val="18"/>
          <w:lang w:val="en-US" w:eastAsia="ru-RU"/>
        </w:rPr>
      </w:pPr>
      <w:r w:rsidRPr="003C7DB9">
        <w:rPr>
          <w:rFonts w:ascii="Verdana" w:eastAsia="Times New Roman" w:hAnsi="Verdana" w:cs="Times New Roman"/>
          <w:noProof/>
          <w:color w:val="000000" w:themeColor="text1"/>
          <w:sz w:val="18"/>
          <w:szCs w:val="18"/>
          <w:lang w:eastAsia="ru-RU"/>
        </w:rPr>
        <w:drawing>
          <wp:inline distT="0" distB="0" distL="0" distR="0" wp14:anchorId="36EEE3A2" wp14:editId="059F8F27">
            <wp:extent cx="4076700" cy="2971800"/>
            <wp:effectExtent l="0" t="0" r="0" b="0"/>
            <wp:docPr id="12" name="Рисунок 12" descr="http://jtest.ru/assets/images/articles/sql/sql%20for%20beginners3/ss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jtest.ru/assets/images/articles/sql/sql%20for%20beginners3/ss_4.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076700" cy="2971800"/>
                    </a:xfrm>
                    <a:prstGeom prst="rect">
                      <a:avLst/>
                    </a:prstGeom>
                    <a:noFill/>
                    <a:ln>
                      <a:noFill/>
                    </a:ln>
                  </pic:spPr>
                </pic:pic>
              </a:graphicData>
            </a:graphic>
          </wp:inline>
        </w:drawing>
      </w:r>
    </w:p>
    <w:p w:rsidR="00552D24" w:rsidRPr="001062D9" w:rsidRDefault="00552D24" w:rsidP="00D36CAD">
      <w:pPr>
        <w:spacing w:after="300" w:line="456" w:lineRule="atLeast"/>
        <w:rPr>
          <w:rFonts w:ascii="Verdana" w:eastAsia="Times New Roman" w:hAnsi="Verdana" w:cs="Times New Roman"/>
          <w:noProof/>
          <w:color w:val="000000" w:themeColor="text1"/>
          <w:sz w:val="18"/>
          <w:szCs w:val="18"/>
          <w:lang w:eastAsia="ru-RU"/>
        </w:rPr>
      </w:pPr>
      <w:r w:rsidRPr="001062D9">
        <w:rPr>
          <w:rFonts w:ascii="Verdana" w:eastAsia="Times New Roman" w:hAnsi="Verdana" w:cs="Times New Roman"/>
          <w:noProof/>
          <w:color w:val="000000" w:themeColor="text1"/>
          <w:sz w:val="18"/>
          <w:szCs w:val="18"/>
          <w:lang w:eastAsia="ru-RU"/>
        </w:rPr>
        <w:t xml:space="preserve">Назначение таблицы </w:t>
      </w:r>
      <w:r w:rsidRPr="001062D9">
        <w:rPr>
          <w:rFonts w:ascii="Verdana" w:eastAsia="Times New Roman" w:hAnsi="Verdana" w:cs="Times New Roman"/>
          <w:b/>
          <w:noProof/>
          <w:color w:val="000000" w:themeColor="text1"/>
          <w:sz w:val="18"/>
          <w:szCs w:val="18"/>
          <w:lang w:eastAsia="ru-RU"/>
        </w:rPr>
        <w:t>"</w:t>
      </w:r>
      <w:r w:rsidRPr="003C7DB9">
        <w:rPr>
          <w:rFonts w:ascii="Verdana" w:eastAsia="Times New Roman" w:hAnsi="Verdana" w:cs="Times New Roman"/>
          <w:b/>
          <w:noProof/>
          <w:color w:val="000000" w:themeColor="text1"/>
          <w:sz w:val="18"/>
          <w:szCs w:val="18"/>
          <w:lang w:val="en-US" w:eastAsia="ru-RU"/>
        </w:rPr>
        <w:t>Items</w:t>
      </w:r>
      <w:r w:rsidRPr="001062D9">
        <w:rPr>
          <w:rFonts w:ascii="Verdana" w:eastAsia="Times New Roman" w:hAnsi="Verdana" w:cs="Times New Roman"/>
          <w:b/>
          <w:noProof/>
          <w:color w:val="000000" w:themeColor="text1"/>
          <w:sz w:val="18"/>
          <w:szCs w:val="18"/>
          <w:lang w:eastAsia="ru-RU"/>
        </w:rPr>
        <w:t>_</w:t>
      </w:r>
      <w:r w:rsidRPr="003C7DB9">
        <w:rPr>
          <w:rFonts w:ascii="Verdana" w:eastAsia="Times New Roman" w:hAnsi="Verdana" w:cs="Times New Roman"/>
          <w:b/>
          <w:noProof/>
          <w:color w:val="000000" w:themeColor="text1"/>
          <w:sz w:val="18"/>
          <w:szCs w:val="18"/>
          <w:lang w:val="en-US" w:eastAsia="ru-RU"/>
        </w:rPr>
        <w:t>Orders</w:t>
      </w:r>
      <w:r w:rsidRPr="001062D9">
        <w:rPr>
          <w:rFonts w:ascii="Verdana" w:eastAsia="Times New Roman" w:hAnsi="Verdana" w:cs="Times New Roman"/>
          <w:b/>
          <w:noProof/>
          <w:color w:val="000000" w:themeColor="text1"/>
          <w:sz w:val="18"/>
          <w:szCs w:val="18"/>
          <w:lang w:eastAsia="ru-RU"/>
        </w:rPr>
        <w:t>"</w:t>
      </w:r>
      <w:r w:rsidRPr="001062D9">
        <w:rPr>
          <w:rFonts w:ascii="Verdana" w:eastAsia="Times New Roman" w:hAnsi="Verdana" w:cs="Times New Roman"/>
          <w:noProof/>
          <w:color w:val="000000" w:themeColor="text1"/>
          <w:sz w:val="18"/>
          <w:szCs w:val="18"/>
          <w:lang w:eastAsia="ru-RU"/>
        </w:rPr>
        <w:t xml:space="preserve"> только одно - создать связь "Многие ко многим" между товарами и заказами.</w:t>
      </w:r>
    </w:p>
    <w:p w:rsidR="0017476A" w:rsidRPr="003C7DB9" w:rsidRDefault="009A5CF5" w:rsidP="009A5CF5">
      <w:pPr>
        <w:pStyle w:val="a8"/>
        <w:rPr>
          <w:rFonts w:asciiTheme="minorHAnsi" w:hAnsiTheme="minorHAnsi" w:cstheme="minorHAnsi"/>
          <w:noProof/>
          <w:color w:val="000000"/>
          <w:lang w:val="en-US"/>
        </w:rPr>
      </w:pPr>
      <w:r w:rsidRPr="003C7DB9">
        <w:rPr>
          <w:rFonts w:asciiTheme="minorHAnsi" w:hAnsiTheme="minorHAnsi" w:cstheme="minorHAnsi"/>
          <w:noProof/>
          <w:color w:val="000000"/>
          <w:lang w:val="en-US"/>
        </w:rPr>
        <w:t>Например:</w:t>
      </w:r>
    </w:p>
    <w:tbl>
      <w:tblPr>
        <w:tblW w:w="0" w:type="auto"/>
        <w:tblInd w:w="24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484"/>
        <w:gridCol w:w="1939"/>
        <w:gridCol w:w="1819"/>
      </w:tblGrid>
      <w:tr w:rsidR="00BF7578" w:rsidRPr="003C7DB9" w:rsidTr="00BF7578">
        <w:trPr>
          <w:trHeight w:val="450"/>
        </w:trPr>
        <w:tc>
          <w:tcPr>
            <w:tcW w:w="1484" w:type="dxa"/>
          </w:tcPr>
          <w:p w:rsidR="00BF7578" w:rsidRPr="003C7DB9" w:rsidRDefault="00BF7578" w:rsidP="00BF7578">
            <w:pPr>
              <w:pStyle w:val="a8"/>
              <w:rPr>
                <w:rFonts w:asciiTheme="minorHAnsi" w:hAnsiTheme="minorHAnsi" w:cstheme="minorHAnsi"/>
                <w:noProof/>
                <w:color w:val="000000" w:themeColor="text1"/>
                <w:lang w:val="en-US"/>
              </w:rPr>
            </w:pPr>
            <w:r w:rsidRPr="003C7DB9">
              <w:rPr>
                <w:rFonts w:asciiTheme="minorHAnsi" w:hAnsiTheme="minorHAnsi" w:cstheme="minorHAnsi"/>
                <w:noProof/>
                <w:color w:val="000000" w:themeColor="text1"/>
                <w:lang w:val="en-US"/>
              </w:rPr>
              <w:t xml:space="preserve">Мобильные телефоны     </w:t>
            </w:r>
          </w:p>
        </w:tc>
        <w:tc>
          <w:tcPr>
            <w:tcW w:w="885" w:type="dxa"/>
          </w:tcPr>
          <w:p w:rsidR="008C3005" w:rsidRPr="003C7DB9" w:rsidRDefault="008C3005">
            <w:pPr>
              <w:rPr>
                <w:rFonts w:eastAsia="Times New Roman" w:cstheme="minorHAnsi"/>
                <w:noProof/>
                <w:color w:val="000000" w:themeColor="text1"/>
                <w:sz w:val="24"/>
                <w:szCs w:val="24"/>
                <w:lang w:val="en-US" w:eastAsia="ru-RU"/>
              </w:rPr>
            </w:pPr>
            <w:r w:rsidRPr="003C7DB9">
              <w:rPr>
                <w:rFonts w:eastAsia="Times New Roman" w:cstheme="minorHAnsi"/>
                <w:noProof/>
                <w:color w:val="000000" w:themeColor="text1"/>
                <w:sz w:val="24"/>
                <w:szCs w:val="24"/>
                <w:lang w:val="en-US" w:eastAsia="ru-RU"/>
              </w:rPr>
              <w:t xml:space="preserve">Id Моб телефонов + </w:t>
            </w:r>
            <w:r w:rsidRPr="003C7DB9">
              <w:rPr>
                <w:rFonts w:eastAsia="Times New Roman" w:cstheme="minorHAnsi"/>
                <w:noProof/>
                <w:color w:val="000000" w:themeColor="text1"/>
                <w:sz w:val="24"/>
                <w:szCs w:val="24"/>
                <w:lang w:val="en-US" w:eastAsia="ru-RU"/>
              </w:rPr>
              <w:br/>
              <w:t>Id Производителей</w:t>
            </w:r>
          </w:p>
          <w:p w:rsidR="00BF7578" w:rsidRPr="003C7DB9" w:rsidRDefault="00BF7578" w:rsidP="00BF7578">
            <w:pPr>
              <w:pStyle w:val="a8"/>
              <w:rPr>
                <w:rFonts w:asciiTheme="minorHAnsi" w:hAnsiTheme="minorHAnsi" w:cstheme="minorHAnsi"/>
                <w:noProof/>
                <w:color w:val="000000" w:themeColor="text1"/>
                <w:lang w:val="en-US"/>
              </w:rPr>
            </w:pPr>
          </w:p>
        </w:tc>
        <w:tc>
          <w:tcPr>
            <w:tcW w:w="1650" w:type="dxa"/>
            <w:shd w:val="clear" w:color="auto" w:fill="auto"/>
          </w:tcPr>
          <w:p w:rsidR="00BF7578" w:rsidRPr="003C7DB9" w:rsidRDefault="00BF7578">
            <w:pPr>
              <w:rPr>
                <w:rFonts w:cstheme="minorHAnsi"/>
                <w:noProof/>
                <w:color w:val="000000"/>
                <w:sz w:val="24"/>
                <w:szCs w:val="24"/>
                <w:lang w:val="en-US"/>
              </w:rPr>
            </w:pPr>
            <w:r w:rsidRPr="003C7DB9">
              <w:rPr>
                <w:rFonts w:cstheme="minorHAnsi"/>
                <w:noProof/>
                <w:color w:val="000000"/>
                <w:sz w:val="24"/>
                <w:szCs w:val="24"/>
                <w:lang w:val="en-US"/>
              </w:rPr>
              <w:t>Производители</w:t>
            </w:r>
          </w:p>
        </w:tc>
      </w:tr>
      <w:tr w:rsidR="00BF7578" w:rsidRPr="003C7DB9" w:rsidTr="00BF7578">
        <w:trPr>
          <w:trHeight w:val="1125"/>
        </w:trPr>
        <w:tc>
          <w:tcPr>
            <w:tcW w:w="1484" w:type="dxa"/>
          </w:tcPr>
          <w:p w:rsidR="00BF7578" w:rsidRPr="003C7DB9" w:rsidRDefault="008C3005" w:rsidP="00BF7578">
            <w:pPr>
              <w:pStyle w:val="a8"/>
              <w:rPr>
                <w:rFonts w:asciiTheme="minorHAnsi" w:hAnsiTheme="minorHAnsi" w:cstheme="minorHAnsi"/>
                <w:noProof/>
                <w:color w:val="000000"/>
                <w:lang w:val="en-US"/>
              </w:rPr>
            </w:pPr>
            <w:r w:rsidRPr="003C7DB9">
              <w:rPr>
                <w:rFonts w:asciiTheme="minorHAnsi" w:hAnsiTheme="minorHAnsi" w:cstheme="minorHAnsi"/>
                <w:noProof/>
                <w:color w:val="000000"/>
                <w:lang w:val="en-US"/>
              </w:rPr>
              <w:sym w:font="Wingdings" w:char="F0E0"/>
            </w:r>
          </w:p>
          <w:p w:rsidR="008C3005" w:rsidRPr="003C7DB9" w:rsidRDefault="008C3005" w:rsidP="00BF7578">
            <w:pPr>
              <w:pStyle w:val="a8"/>
              <w:rPr>
                <w:rFonts w:asciiTheme="minorHAnsi" w:hAnsiTheme="minorHAnsi" w:cstheme="minorHAnsi"/>
                <w:noProof/>
                <w:color w:val="000000"/>
                <w:lang w:val="en-US"/>
              </w:rPr>
            </w:pPr>
            <w:r w:rsidRPr="003C7DB9">
              <w:rPr>
                <w:rFonts w:asciiTheme="minorHAnsi" w:hAnsiTheme="minorHAnsi" w:cstheme="minorHAnsi"/>
                <w:noProof/>
                <w:color w:val="000000"/>
                <w:lang w:val="en-US"/>
              </w:rPr>
              <w:sym w:font="Wingdings" w:char="F0E0"/>
            </w:r>
          </w:p>
        </w:tc>
        <w:tc>
          <w:tcPr>
            <w:tcW w:w="885" w:type="dxa"/>
          </w:tcPr>
          <w:p w:rsidR="00BF7578" w:rsidRPr="003C7DB9" w:rsidRDefault="00BF7578" w:rsidP="00BF7578">
            <w:pPr>
              <w:pStyle w:val="a8"/>
              <w:rPr>
                <w:rFonts w:asciiTheme="minorHAnsi" w:hAnsiTheme="minorHAnsi" w:cstheme="minorHAnsi"/>
                <w:noProof/>
                <w:color w:val="000000"/>
                <w:lang w:val="en-US"/>
              </w:rPr>
            </w:pPr>
          </w:p>
        </w:tc>
        <w:tc>
          <w:tcPr>
            <w:tcW w:w="1650" w:type="dxa"/>
            <w:shd w:val="clear" w:color="auto" w:fill="auto"/>
          </w:tcPr>
          <w:p w:rsidR="00BF7578" w:rsidRPr="003C7DB9" w:rsidRDefault="008C3005">
            <w:pPr>
              <w:rPr>
                <w:rFonts w:cstheme="minorHAnsi"/>
                <w:noProof/>
                <w:color w:val="000000"/>
                <w:sz w:val="24"/>
                <w:szCs w:val="24"/>
                <w:lang w:val="en-US"/>
              </w:rPr>
            </w:pPr>
            <w:r w:rsidRPr="003C7DB9">
              <w:rPr>
                <w:rFonts w:cstheme="minorHAnsi"/>
                <w:noProof/>
                <w:color w:val="000000"/>
                <w:sz w:val="24"/>
                <w:szCs w:val="24"/>
                <w:lang w:val="en-US"/>
              </w:rPr>
              <w:sym w:font="Wingdings" w:char="F0DF"/>
            </w:r>
          </w:p>
          <w:p w:rsidR="008C3005" w:rsidRPr="003C7DB9" w:rsidRDefault="008C3005">
            <w:pPr>
              <w:rPr>
                <w:rFonts w:cstheme="minorHAnsi"/>
                <w:noProof/>
                <w:color w:val="000000"/>
                <w:sz w:val="24"/>
                <w:szCs w:val="24"/>
                <w:lang w:val="en-US"/>
              </w:rPr>
            </w:pPr>
            <w:r w:rsidRPr="003C7DB9">
              <w:rPr>
                <w:rFonts w:cstheme="minorHAnsi"/>
                <w:noProof/>
                <w:color w:val="000000"/>
                <w:sz w:val="24"/>
                <w:szCs w:val="24"/>
                <w:lang w:val="en-US"/>
              </w:rPr>
              <w:sym w:font="Wingdings" w:char="F0DF"/>
            </w:r>
            <w:r w:rsidRPr="003C7DB9">
              <w:rPr>
                <w:rFonts w:cstheme="minorHAnsi"/>
                <w:noProof/>
                <w:color w:val="000000"/>
                <w:sz w:val="24"/>
                <w:szCs w:val="24"/>
                <w:lang w:val="en-US"/>
              </w:rPr>
              <w:t xml:space="preserve"> </w:t>
            </w:r>
          </w:p>
        </w:tc>
      </w:tr>
    </w:tbl>
    <w:p w:rsidR="00BF7578" w:rsidRPr="003C7DB9" w:rsidRDefault="00BF7578" w:rsidP="009A5CF5">
      <w:pPr>
        <w:pStyle w:val="a8"/>
        <w:rPr>
          <w:rFonts w:asciiTheme="minorHAnsi" w:hAnsiTheme="minorHAnsi" w:cstheme="minorHAnsi"/>
          <w:noProof/>
          <w:color w:val="000000"/>
          <w:lang w:val="en-US"/>
        </w:rPr>
      </w:pPr>
      <w:r w:rsidRPr="003C7DB9">
        <w:rPr>
          <w:rFonts w:asciiTheme="minorHAnsi" w:hAnsiTheme="minorHAnsi" w:cstheme="minorHAnsi"/>
          <w:noProof/>
          <w:color w:val="000000"/>
          <w:lang w:val="en-US"/>
        </w:rPr>
        <w:t xml:space="preserve">   </w:t>
      </w:r>
    </w:p>
    <w:p w:rsidR="0017476A" w:rsidRPr="001062D9" w:rsidRDefault="0017476A" w:rsidP="009A5CF5">
      <w:pPr>
        <w:pStyle w:val="a8"/>
        <w:rPr>
          <w:rFonts w:asciiTheme="minorHAnsi" w:hAnsiTheme="minorHAnsi" w:cstheme="minorHAnsi"/>
          <w:noProof/>
          <w:color w:val="000000"/>
        </w:rPr>
      </w:pPr>
      <w:r w:rsidRPr="001062D9">
        <w:rPr>
          <w:rFonts w:asciiTheme="minorHAnsi" w:hAnsiTheme="minorHAnsi" w:cstheme="minorHAnsi"/>
          <w:noProof/>
          <w:color w:val="000000"/>
        </w:rPr>
        <w:t>Мобильный телефон может иметь много разных производителей, но при этом у производителей может быть много разных моделей мобильных телефонов.</w:t>
      </w:r>
    </w:p>
    <w:p w:rsidR="0017476A" w:rsidRPr="001062D9" w:rsidRDefault="0017476A" w:rsidP="009A5CF5">
      <w:pPr>
        <w:pStyle w:val="a8"/>
        <w:rPr>
          <w:rFonts w:asciiTheme="minorHAnsi" w:hAnsiTheme="minorHAnsi" w:cstheme="minorHAnsi"/>
          <w:noProof/>
          <w:color w:val="000000"/>
        </w:rPr>
      </w:pPr>
      <w:r w:rsidRPr="001062D9">
        <w:rPr>
          <w:rFonts w:asciiTheme="minorHAnsi" w:hAnsiTheme="minorHAnsi" w:cstheme="minorHAnsi"/>
          <w:noProof/>
          <w:color w:val="000000"/>
        </w:rPr>
        <w:t>Для установления связи между этими двумя таблицами создается третья связующая таблица, в которую отправляем айдишники с первой таблицы и со второй.</w:t>
      </w:r>
    </w:p>
    <w:p w:rsidR="00A4041A" w:rsidRPr="001062D9" w:rsidRDefault="00A4041A" w:rsidP="00E222EE">
      <w:pPr>
        <w:shd w:val="clear" w:color="auto" w:fill="F7F7F7"/>
        <w:spacing w:line="255" w:lineRule="atLeast"/>
        <w:rPr>
          <w:rFonts w:cstheme="minorHAnsi"/>
          <w:noProof/>
          <w:color w:val="FF0000"/>
          <w:sz w:val="24"/>
          <w:szCs w:val="24"/>
          <w:shd w:val="clear" w:color="auto" w:fill="E6F3F9"/>
        </w:rPr>
      </w:pPr>
    </w:p>
    <w:p w:rsidR="009A5CF5" w:rsidRPr="001062D9" w:rsidRDefault="009A5CF5" w:rsidP="009A5CF5">
      <w:pPr>
        <w:shd w:val="clear" w:color="auto" w:fill="F7F7F7"/>
        <w:spacing w:line="255" w:lineRule="atLeast"/>
        <w:rPr>
          <w:rFonts w:cstheme="minorHAnsi"/>
          <w:noProof/>
          <w:color w:val="000000" w:themeColor="text1"/>
          <w:sz w:val="24"/>
          <w:szCs w:val="24"/>
          <w:shd w:val="clear" w:color="auto" w:fill="F7F7F7"/>
        </w:rPr>
      </w:pPr>
      <w:r w:rsidRPr="001062D9">
        <w:rPr>
          <w:rFonts w:cstheme="minorHAnsi"/>
          <w:noProof/>
          <w:color w:val="000000" w:themeColor="text1"/>
          <w:sz w:val="24"/>
          <w:szCs w:val="24"/>
          <w:shd w:val="clear" w:color="auto" w:fill="F7F7F7"/>
        </w:rPr>
        <w:lastRenderedPageBreak/>
        <w:t>Еще пример: ученики в таблице учеников и по айдишнику связываются с кабинетом. Кабинеты в отдельной таблице... и т.д....Но если ученик может посещать разные каб</w:t>
      </w:r>
      <w:r w:rsidR="00C1755E" w:rsidRPr="001062D9">
        <w:rPr>
          <w:rFonts w:cstheme="minorHAnsi"/>
          <w:noProof/>
          <w:color w:val="000000" w:themeColor="text1"/>
          <w:sz w:val="24"/>
          <w:szCs w:val="24"/>
          <w:shd w:val="clear" w:color="auto" w:fill="F7F7F7"/>
        </w:rPr>
        <w:t>инеты, то тут уже надо Т</w:t>
      </w:r>
      <w:r w:rsidRPr="001062D9">
        <w:rPr>
          <w:rFonts w:cstheme="minorHAnsi"/>
          <w:noProof/>
          <w:color w:val="000000" w:themeColor="text1"/>
          <w:sz w:val="24"/>
          <w:szCs w:val="24"/>
          <w:shd w:val="clear" w:color="auto" w:fill="F7F7F7"/>
        </w:rPr>
        <w:t>аблица</w:t>
      </w:r>
      <w:r w:rsidR="00C1755E" w:rsidRPr="001062D9">
        <w:rPr>
          <w:rFonts w:cstheme="minorHAnsi"/>
          <w:noProof/>
          <w:color w:val="000000" w:themeColor="text1"/>
          <w:sz w:val="24"/>
          <w:szCs w:val="24"/>
          <w:shd w:val="clear" w:color="auto" w:fill="F7F7F7"/>
        </w:rPr>
        <w:t>:</w:t>
      </w:r>
      <w:r w:rsidRPr="001062D9">
        <w:rPr>
          <w:rFonts w:cstheme="minorHAnsi"/>
          <w:noProof/>
          <w:color w:val="000000" w:themeColor="text1"/>
          <w:sz w:val="24"/>
          <w:szCs w:val="24"/>
          <w:shd w:val="clear" w:color="auto" w:fill="F7F7F7"/>
        </w:rPr>
        <w:t xml:space="preserve"> Ученик к кабинетам....</w:t>
      </w:r>
      <w:r w:rsidRPr="001062D9">
        <w:rPr>
          <w:noProof/>
        </w:rPr>
        <w:t xml:space="preserve"> </w:t>
      </w:r>
      <w:r w:rsidRPr="001062D9">
        <w:rPr>
          <w:rFonts w:cstheme="minorHAnsi"/>
          <w:noProof/>
          <w:color w:val="000000" w:themeColor="text1"/>
          <w:sz w:val="24"/>
          <w:szCs w:val="24"/>
          <w:shd w:val="clear" w:color="auto" w:fill="F7F7F7"/>
        </w:rPr>
        <w:t>а в одном кабинете может быть много учеников, то уже таблица строится с двумя колонками</w:t>
      </w:r>
      <w:r w:rsidR="00C1755E" w:rsidRPr="001062D9">
        <w:rPr>
          <w:rFonts w:cstheme="minorHAnsi"/>
          <w:noProof/>
          <w:color w:val="000000" w:themeColor="text1"/>
          <w:sz w:val="24"/>
          <w:szCs w:val="24"/>
          <w:shd w:val="clear" w:color="auto" w:fill="F7F7F7"/>
        </w:rPr>
        <w:t>: Ученик_</w:t>
      </w:r>
      <w:r w:rsidR="00C1755E" w:rsidRPr="003C7DB9">
        <w:rPr>
          <w:rFonts w:cstheme="minorHAnsi"/>
          <w:noProof/>
          <w:color w:val="000000" w:themeColor="text1"/>
          <w:sz w:val="24"/>
          <w:szCs w:val="24"/>
          <w:shd w:val="clear" w:color="auto" w:fill="F7F7F7"/>
          <w:lang w:val="en-US"/>
        </w:rPr>
        <w:t>id</w:t>
      </w:r>
      <w:r w:rsidR="00C1755E" w:rsidRPr="001062D9">
        <w:rPr>
          <w:rFonts w:cstheme="minorHAnsi"/>
          <w:noProof/>
          <w:color w:val="000000" w:themeColor="text1"/>
          <w:sz w:val="24"/>
          <w:szCs w:val="24"/>
          <w:shd w:val="clear" w:color="auto" w:fill="F7F7F7"/>
        </w:rPr>
        <w:t>, Кабинет_</w:t>
      </w:r>
      <w:r w:rsidR="00C1755E" w:rsidRPr="003C7DB9">
        <w:rPr>
          <w:rFonts w:cstheme="minorHAnsi"/>
          <w:noProof/>
          <w:color w:val="000000" w:themeColor="text1"/>
          <w:sz w:val="24"/>
          <w:szCs w:val="24"/>
          <w:shd w:val="clear" w:color="auto" w:fill="F7F7F7"/>
          <w:lang w:val="en-US"/>
        </w:rPr>
        <w:t>id</w:t>
      </w:r>
      <w:r w:rsidRPr="001062D9">
        <w:rPr>
          <w:rFonts w:cstheme="minorHAnsi"/>
          <w:noProof/>
          <w:color w:val="000000" w:themeColor="text1"/>
          <w:sz w:val="24"/>
          <w:szCs w:val="24"/>
          <w:shd w:val="clear" w:color="auto" w:fill="F7F7F7"/>
        </w:rPr>
        <w:t xml:space="preserve">. Запросом </w:t>
      </w:r>
      <w:r w:rsidRPr="003C7DB9">
        <w:rPr>
          <w:rFonts w:cstheme="minorHAnsi"/>
          <w:noProof/>
          <w:color w:val="000000" w:themeColor="text1"/>
          <w:sz w:val="24"/>
          <w:szCs w:val="24"/>
          <w:shd w:val="clear" w:color="auto" w:fill="F7F7F7"/>
          <w:lang w:val="en-US"/>
        </w:rPr>
        <w:t>JOIN</w:t>
      </w:r>
      <w:r w:rsidRPr="001062D9">
        <w:rPr>
          <w:rFonts w:cstheme="minorHAnsi"/>
          <w:noProof/>
          <w:color w:val="000000" w:themeColor="text1"/>
          <w:sz w:val="24"/>
          <w:szCs w:val="24"/>
          <w:shd w:val="clear" w:color="auto" w:fill="F7F7F7"/>
        </w:rPr>
        <w:t xml:space="preserve"> можешь вытянуть ученика какого - то и его кабинеты или кабинет и кто его посещает</w:t>
      </w:r>
      <w:r w:rsidR="00C1755E" w:rsidRPr="001062D9">
        <w:rPr>
          <w:rFonts w:cstheme="minorHAnsi"/>
          <w:noProof/>
          <w:color w:val="000000" w:themeColor="text1"/>
          <w:sz w:val="24"/>
          <w:szCs w:val="24"/>
          <w:shd w:val="clear" w:color="auto" w:fill="F7F7F7"/>
        </w:rPr>
        <w:t>.</w:t>
      </w:r>
      <w:r w:rsidR="00C1755E" w:rsidRPr="001062D9">
        <w:rPr>
          <w:rFonts w:cstheme="minorHAnsi"/>
          <w:noProof/>
          <w:color w:val="000000" w:themeColor="text1"/>
          <w:sz w:val="24"/>
          <w:szCs w:val="24"/>
          <w:shd w:val="clear" w:color="auto" w:fill="F7F7F7"/>
        </w:rPr>
        <w:br/>
        <w:t>Н</w:t>
      </w:r>
      <w:r w:rsidRPr="001062D9">
        <w:rPr>
          <w:rFonts w:cstheme="minorHAnsi"/>
          <w:noProof/>
          <w:color w:val="000000" w:themeColor="text1"/>
          <w:sz w:val="24"/>
          <w:szCs w:val="24"/>
          <w:shd w:val="clear" w:color="auto" w:fill="F7F7F7"/>
        </w:rPr>
        <w:t>о</w:t>
      </w:r>
      <w:r w:rsidR="00C1755E" w:rsidRPr="001062D9">
        <w:rPr>
          <w:rFonts w:cstheme="minorHAnsi"/>
          <w:noProof/>
          <w:color w:val="000000" w:themeColor="text1"/>
          <w:sz w:val="24"/>
          <w:szCs w:val="24"/>
          <w:shd w:val="clear" w:color="auto" w:fill="F7F7F7"/>
        </w:rPr>
        <w:t>,</w:t>
      </w:r>
      <w:r w:rsidRPr="001062D9">
        <w:rPr>
          <w:rFonts w:cstheme="minorHAnsi"/>
          <w:noProof/>
          <w:color w:val="000000" w:themeColor="text1"/>
          <w:sz w:val="24"/>
          <w:szCs w:val="24"/>
          <w:shd w:val="clear" w:color="auto" w:fill="F7F7F7"/>
        </w:rPr>
        <w:t xml:space="preserve"> если взять сущность такую</w:t>
      </w:r>
      <w:r w:rsidR="00C1755E" w:rsidRPr="001062D9">
        <w:rPr>
          <w:rFonts w:cstheme="minorHAnsi"/>
          <w:noProof/>
          <w:color w:val="000000" w:themeColor="text1"/>
          <w:sz w:val="24"/>
          <w:szCs w:val="24"/>
          <w:shd w:val="clear" w:color="auto" w:fill="F7F7F7"/>
        </w:rPr>
        <w:t>,</w:t>
      </w:r>
      <w:r w:rsidRPr="001062D9">
        <w:rPr>
          <w:rFonts w:cstheme="minorHAnsi"/>
          <w:noProof/>
          <w:color w:val="000000" w:themeColor="text1"/>
          <w:sz w:val="24"/>
          <w:szCs w:val="24"/>
          <w:shd w:val="clear" w:color="auto" w:fill="F7F7F7"/>
        </w:rPr>
        <w:t xml:space="preserve"> что будет только у</w:t>
      </w:r>
      <w:r w:rsidR="00C1755E" w:rsidRPr="001062D9">
        <w:rPr>
          <w:rFonts w:cstheme="minorHAnsi"/>
          <w:noProof/>
          <w:color w:val="000000" w:themeColor="text1"/>
          <w:sz w:val="24"/>
          <w:szCs w:val="24"/>
          <w:shd w:val="clear" w:color="auto" w:fill="F7F7F7"/>
        </w:rPr>
        <w:t xml:space="preserve"> одного ученик</w:t>
      </w:r>
      <w:r w:rsidRPr="001062D9">
        <w:rPr>
          <w:rFonts w:cstheme="minorHAnsi"/>
          <w:noProof/>
          <w:color w:val="000000" w:themeColor="text1"/>
          <w:sz w:val="24"/>
          <w:szCs w:val="24"/>
          <w:shd w:val="clear" w:color="auto" w:fill="F7F7F7"/>
        </w:rPr>
        <w:t>а. Например его ...трусы... то здесь будет соотношение 1 ко многим. т.к. никто не будет носить трусы другого ученика... Ну пример хуевый просто пример...</w:t>
      </w:r>
    </w:p>
    <w:p w:rsidR="009A5CF5" w:rsidRPr="001062D9" w:rsidRDefault="009A5CF5" w:rsidP="009A5CF5">
      <w:pPr>
        <w:shd w:val="clear" w:color="auto" w:fill="F7F7F7"/>
        <w:spacing w:line="255" w:lineRule="atLeast"/>
        <w:rPr>
          <w:rFonts w:cstheme="minorHAnsi"/>
          <w:noProof/>
          <w:color w:val="000000" w:themeColor="text1"/>
          <w:sz w:val="24"/>
          <w:szCs w:val="24"/>
          <w:shd w:val="clear" w:color="auto" w:fill="F7F7F7"/>
        </w:rPr>
      </w:pPr>
      <w:r w:rsidRPr="001062D9">
        <w:rPr>
          <w:rFonts w:cstheme="minorHAnsi"/>
          <w:noProof/>
          <w:color w:val="000000" w:themeColor="text1"/>
          <w:sz w:val="24"/>
          <w:szCs w:val="24"/>
          <w:shd w:val="clear" w:color="auto" w:fill="F7F7F7"/>
        </w:rPr>
        <w:t>и тогда связующая таблица не нужна. а в таблице т</w:t>
      </w:r>
      <w:r w:rsidR="00552D24" w:rsidRPr="001062D9">
        <w:rPr>
          <w:rFonts w:cstheme="minorHAnsi"/>
          <w:noProof/>
          <w:color w:val="000000" w:themeColor="text1"/>
          <w:sz w:val="24"/>
          <w:szCs w:val="24"/>
          <w:shd w:val="clear" w:color="auto" w:fill="F7F7F7"/>
        </w:rPr>
        <w:t xml:space="preserve">русов будет просто </w:t>
      </w:r>
      <w:r w:rsidR="00552D24" w:rsidRPr="003C7DB9">
        <w:rPr>
          <w:rFonts w:cstheme="minorHAnsi"/>
          <w:b/>
          <w:noProof/>
          <w:color w:val="000000" w:themeColor="text1"/>
          <w:sz w:val="24"/>
          <w:szCs w:val="24"/>
          <w:shd w:val="clear" w:color="auto" w:fill="F7F7F7"/>
          <w:lang w:val="en-US"/>
        </w:rPr>
        <w:t>id</w:t>
      </w:r>
      <w:r w:rsidRPr="001062D9">
        <w:rPr>
          <w:rFonts w:cstheme="minorHAnsi"/>
          <w:b/>
          <w:noProof/>
          <w:color w:val="000000" w:themeColor="text1"/>
          <w:sz w:val="24"/>
          <w:szCs w:val="24"/>
          <w:shd w:val="clear" w:color="auto" w:fill="F7F7F7"/>
        </w:rPr>
        <w:t xml:space="preserve"> хозяина</w:t>
      </w:r>
      <w:r w:rsidRPr="001062D9">
        <w:rPr>
          <w:rFonts w:cstheme="minorHAnsi"/>
          <w:noProof/>
          <w:color w:val="000000" w:themeColor="text1"/>
          <w:sz w:val="24"/>
          <w:szCs w:val="24"/>
          <w:shd w:val="clear" w:color="auto" w:fill="F7F7F7"/>
        </w:rPr>
        <w:t xml:space="preserve"> </w:t>
      </w:r>
      <w:r w:rsidR="00552D24" w:rsidRPr="001062D9">
        <w:rPr>
          <w:rFonts w:cstheme="minorHAnsi"/>
          <w:noProof/>
          <w:color w:val="000000" w:themeColor="text1"/>
          <w:sz w:val="24"/>
          <w:szCs w:val="24"/>
          <w:shd w:val="clear" w:color="auto" w:fill="F7F7F7"/>
        </w:rPr>
        <w:t xml:space="preserve">( </w:t>
      </w:r>
      <w:r w:rsidR="00552D24" w:rsidRPr="003C7DB9">
        <w:rPr>
          <w:rFonts w:cstheme="minorHAnsi"/>
          <w:b/>
          <w:noProof/>
          <w:color w:val="000000" w:themeColor="text1"/>
          <w:sz w:val="24"/>
          <w:szCs w:val="24"/>
          <w:shd w:val="clear" w:color="auto" w:fill="F7F7F7"/>
          <w:lang w:val="en-US"/>
        </w:rPr>
        <w:t>id</w:t>
      </w:r>
      <w:r w:rsidRPr="001062D9">
        <w:rPr>
          <w:rFonts w:cstheme="minorHAnsi"/>
          <w:b/>
          <w:noProof/>
          <w:color w:val="000000" w:themeColor="text1"/>
          <w:sz w:val="24"/>
          <w:szCs w:val="24"/>
          <w:shd w:val="clear" w:color="auto" w:fill="F7F7F7"/>
        </w:rPr>
        <w:t xml:space="preserve"> ученика</w:t>
      </w:r>
      <w:r w:rsidR="00552D24" w:rsidRPr="001062D9">
        <w:rPr>
          <w:rFonts w:cstheme="minorHAnsi"/>
          <w:noProof/>
          <w:color w:val="000000" w:themeColor="text1"/>
          <w:sz w:val="24"/>
          <w:szCs w:val="24"/>
          <w:shd w:val="clear" w:color="auto" w:fill="F7F7F7"/>
        </w:rPr>
        <w:t>). таблица: трусы_</w:t>
      </w:r>
      <w:r w:rsidR="00552D24" w:rsidRPr="003C7DB9">
        <w:rPr>
          <w:rFonts w:cstheme="minorHAnsi"/>
          <w:noProof/>
          <w:color w:val="000000" w:themeColor="text1"/>
          <w:sz w:val="24"/>
          <w:szCs w:val="24"/>
          <w:shd w:val="clear" w:color="auto" w:fill="F7F7F7"/>
          <w:lang w:val="en-US"/>
        </w:rPr>
        <w:t>id</w:t>
      </w:r>
      <w:r w:rsidR="00552D24" w:rsidRPr="001062D9">
        <w:rPr>
          <w:rFonts w:cstheme="minorHAnsi"/>
          <w:noProof/>
          <w:color w:val="000000" w:themeColor="text1"/>
          <w:sz w:val="24"/>
          <w:szCs w:val="24"/>
          <w:shd w:val="clear" w:color="auto" w:fill="F7F7F7"/>
        </w:rPr>
        <w:t>, трусы_</w:t>
      </w:r>
      <w:r w:rsidR="00552D24" w:rsidRPr="003C7DB9">
        <w:rPr>
          <w:rFonts w:cstheme="minorHAnsi"/>
          <w:noProof/>
          <w:color w:val="000000" w:themeColor="text1"/>
          <w:sz w:val="24"/>
          <w:szCs w:val="24"/>
          <w:shd w:val="clear" w:color="auto" w:fill="F7F7F7"/>
          <w:lang w:val="en-US"/>
        </w:rPr>
        <w:t>name</w:t>
      </w:r>
      <w:r w:rsidR="00552D24" w:rsidRPr="001062D9">
        <w:rPr>
          <w:rFonts w:cstheme="minorHAnsi"/>
          <w:noProof/>
          <w:color w:val="000000" w:themeColor="text1"/>
          <w:sz w:val="24"/>
          <w:szCs w:val="24"/>
          <w:shd w:val="clear" w:color="auto" w:fill="F7F7F7"/>
        </w:rPr>
        <w:t>, хозяин_</w:t>
      </w:r>
      <w:r w:rsidR="00552D24" w:rsidRPr="003C7DB9">
        <w:rPr>
          <w:rFonts w:cstheme="minorHAnsi"/>
          <w:noProof/>
          <w:color w:val="000000" w:themeColor="text1"/>
          <w:sz w:val="24"/>
          <w:szCs w:val="24"/>
          <w:shd w:val="clear" w:color="auto" w:fill="F7F7F7"/>
          <w:lang w:val="en-US"/>
        </w:rPr>
        <w:t>id</w:t>
      </w:r>
      <w:r w:rsidRPr="001062D9">
        <w:rPr>
          <w:rFonts w:cstheme="minorHAnsi"/>
          <w:noProof/>
          <w:color w:val="000000" w:themeColor="text1"/>
          <w:sz w:val="24"/>
          <w:szCs w:val="24"/>
          <w:shd w:val="clear" w:color="auto" w:fill="F7F7F7"/>
        </w:rPr>
        <w:t xml:space="preserve">. </w:t>
      </w:r>
    </w:p>
    <w:p w:rsidR="009A5CF5" w:rsidRPr="001062D9" w:rsidRDefault="009A5CF5" w:rsidP="009A5CF5">
      <w:pPr>
        <w:shd w:val="clear" w:color="auto" w:fill="F7F7F7"/>
        <w:spacing w:line="255" w:lineRule="atLeast"/>
        <w:rPr>
          <w:rFonts w:cstheme="minorHAnsi"/>
          <w:noProof/>
          <w:color w:val="000000" w:themeColor="text1"/>
          <w:sz w:val="24"/>
          <w:szCs w:val="24"/>
          <w:shd w:val="clear" w:color="auto" w:fill="F7F7F7"/>
        </w:rPr>
      </w:pPr>
      <w:r w:rsidRPr="001062D9">
        <w:rPr>
          <w:rFonts w:cstheme="minorHAnsi"/>
          <w:noProof/>
          <w:color w:val="000000" w:themeColor="text1"/>
          <w:sz w:val="24"/>
          <w:szCs w:val="24"/>
          <w:shd w:val="clear" w:color="auto" w:fill="F7F7F7"/>
        </w:rPr>
        <w:t>короче база должна строится по бизнес логике задачи.</w:t>
      </w:r>
    </w:p>
    <w:p w:rsidR="00D36CAD" w:rsidRPr="001062D9" w:rsidRDefault="00D36CAD" w:rsidP="009A5CF5">
      <w:pPr>
        <w:shd w:val="clear" w:color="auto" w:fill="F7F7F7"/>
        <w:spacing w:line="255" w:lineRule="atLeast"/>
        <w:rPr>
          <w:rFonts w:cstheme="minorHAnsi"/>
          <w:noProof/>
          <w:color w:val="000000" w:themeColor="text1"/>
          <w:sz w:val="24"/>
          <w:szCs w:val="24"/>
          <w:shd w:val="clear" w:color="auto" w:fill="F7F7F7"/>
        </w:rPr>
      </w:pPr>
    </w:p>
    <w:p w:rsidR="00D36CAD" w:rsidRPr="001062D9" w:rsidRDefault="00D36CAD" w:rsidP="00D36CAD">
      <w:pPr>
        <w:pStyle w:val="3"/>
        <w:spacing w:before="0" w:after="150"/>
        <w:rPr>
          <w:rFonts w:asciiTheme="minorHAnsi" w:hAnsiTheme="minorHAnsi" w:cstheme="minorHAnsi"/>
          <w:b w:val="0"/>
          <w:noProof/>
          <w:color w:val="000000" w:themeColor="text1"/>
          <w:sz w:val="24"/>
          <w:szCs w:val="24"/>
        </w:rPr>
      </w:pPr>
      <w:r w:rsidRPr="001062D9">
        <w:rPr>
          <w:rFonts w:asciiTheme="minorHAnsi" w:hAnsiTheme="minorHAnsi" w:cstheme="minorHAnsi"/>
          <w:noProof/>
          <w:color w:val="E36C0A" w:themeColor="accent6" w:themeShade="BF"/>
          <w:sz w:val="24"/>
          <w:szCs w:val="24"/>
        </w:rPr>
        <w:t xml:space="preserve">Связь один к одному (1:1) – </w:t>
      </w:r>
      <w:r w:rsidRPr="001062D9">
        <w:rPr>
          <w:rFonts w:asciiTheme="minorHAnsi" w:hAnsiTheme="minorHAnsi" w:cstheme="minorHAnsi"/>
          <w:b w:val="0"/>
          <w:noProof/>
          <w:color w:val="000000"/>
        </w:rPr>
        <w:t>эта зависимость реализуется тогда</w:t>
      </w:r>
      <w:r w:rsidRPr="001062D9">
        <w:rPr>
          <w:rFonts w:asciiTheme="minorHAnsi" w:hAnsiTheme="minorHAnsi" w:cstheme="minorHAnsi"/>
          <w:noProof/>
          <w:color w:val="000000"/>
        </w:rPr>
        <w:t>,</w:t>
      </w:r>
      <w:r w:rsidRPr="001062D9">
        <w:rPr>
          <w:rFonts w:asciiTheme="minorHAnsi" w:hAnsiTheme="minorHAnsi" w:cstheme="minorHAnsi"/>
          <w:noProof/>
          <w:color w:val="E36C0A" w:themeColor="accent6" w:themeShade="BF"/>
          <w:sz w:val="24"/>
          <w:szCs w:val="24"/>
        </w:rPr>
        <w:t xml:space="preserve"> </w:t>
      </w:r>
      <w:r w:rsidRPr="001062D9">
        <w:rPr>
          <w:rFonts w:asciiTheme="minorHAnsi" w:hAnsiTheme="minorHAnsi" w:cstheme="minorHAnsi"/>
          <w:b w:val="0"/>
          <w:noProof/>
          <w:color w:val="000000" w:themeColor="text1"/>
          <w:sz w:val="24"/>
          <w:szCs w:val="24"/>
        </w:rPr>
        <w:t xml:space="preserve">когда объекту А может принадлежать лишь один объект Б. </w:t>
      </w:r>
    </w:p>
    <w:p w:rsidR="00D36CAD" w:rsidRPr="001062D9" w:rsidRDefault="00D36CAD" w:rsidP="00D36CAD">
      <w:pPr>
        <w:pStyle w:val="a8"/>
        <w:spacing w:before="0" w:beforeAutospacing="0" w:after="300" w:afterAutospacing="0" w:line="456" w:lineRule="atLeast"/>
        <w:rPr>
          <w:rFonts w:asciiTheme="minorHAnsi" w:hAnsiTheme="minorHAnsi" w:cstheme="minorHAnsi"/>
          <w:noProof/>
          <w:color w:val="000000" w:themeColor="text1"/>
        </w:rPr>
      </w:pPr>
      <w:r w:rsidRPr="001062D9">
        <w:rPr>
          <w:rFonts w:asciiTheme="minorHAnsi" w:hAnsiTheme="minorHAnsi" w:cstheme="minorHAnsi"/>
          <w:noProof/>
          <w:color w:val="000000" w:themeColor="text1"/>
        </w:rPr>
        <w:t>Допустим, есть таблица покупателей (</w:t>
      </w:r>
      <w:r w:rsidRPr="003C7DB9">
        <w:rPr>
          <w:rFonts w:asciiTheme="minorHAnsi" w:hAnsiTheme="minorHAnsi" w:cstheme="minorHAnsi"/>
          <w:noProof/>
          <w:color w:val="000000" w:themeColor="text1"/>
          <w:lang w:val="en-US"/>
        </w:rPr>
        <w:t>customers</w:t>
      </w:r>
      <w:r w:rsidRPr="001062D9">
        <w:rPr>
          <w:rFonts w:asciiTheme="minorHAnsi" w:hAnsiTheme="minorHAnsi" w:cstheme="minorHAnsi"/>
          <w:noProof/>
          <w:color w:val="000000" w:themeColor="text1"/>
        </w:rPr>
        <w:t>):</w:t>
      </w:r>
    </w:p>
    <w:p w:rsidR="00EE057A" w:rsidRPr="003C7DB9" w:rsidRDefault="00C1755E" w:rsidP="00E222EE">
      <w:pPr>
        <w:shd w:val="clear" w:color="auto" w:fill="F7F7F7"/>
        <w:spacing w:line="255" w:lineRule="atLeast"/>
        <w:rPr>
          <w:rFonts w:cstheme="minorHAnsi"/>
          <w:noProof/>
          <w:color w:val="FF0000"/>
          <w:sz w:val="24"/>
          <w:szCs w:val="24"/>
          <w:shd w:val="clear" w:color="auto" w:fill="E6F3F9"/>
          <w:lang w:val="en-US"/>
        </w:rPr>
      </w:pPr>
      <w:r w:rsidRPr="003C7DB9">
        <w:rPr>
          <w:noProof/>
          <w:lang w:eastAsia="ru-RU"/>
        </w:rPr>
        <w:drawing>
          <wp:inline distT="0" distB="0" distL="0" distR="0" wp14:anchorId="554381B7" wp14:editId="19D42C50">
            <wp:extent cx="4152900" cy="847725"/>
            <wp:effectExtent l="0" t="0" r="0" b="9525"/>
            <wp:docPr id="9" name="Рисунок 9" descr="http://jtest.ru/assets/images/articles/sql/sql%20for%20beginners3/ss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jtest.ru/assets/images/articles/sql/sql%20for%20beginners3/ss_1.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152900" cy="847725"/>
                    </a:xfrm>
                    <a:prstGeom prst="rect">
                      <a:avLst/>
                    </a:prstGeom>
                    <a:noFill/>
                    <a:ln>
                      <a:noFill/>
                    </a:ln>
                  </pic:spPr>
                </pic:pic>
              </a:graphicData>
            </a:graphic>
          </wp:inline>
        </w:drawing>
      </w:r>
    </w:p>
    <w:p w:rsidR="00D36CAD" w:rsidRPr="001062D9" w:rsidRDefault="00D36CAD" w:rsidP="00D36CAD">
      <w:pPr>
        <w:spacing w:after="300" w:line="456" w:lineRule="atLeast"/>
        <w:rPr>
          <w:rFonts w:ascii="Verdana" w:eastAsia="Times New Roman" w:hAnsi="Verdana" w:cs="Times New Roman"/>
          <w:noProof/>
          <w:color w:val="000000" w:themeColor="text1"/>
          <w:sz w:val="18"/>
          <w:szCs w:val="18"/>
          <w:lang w:eastAsia="ru-RU"/>
        </w:rPr>
      </w:pPr>
      <w:r w:rsidRPr="001062D9">
        <w:rPr>
          <w:rFonts w:ascii="Verdana" w:eastAsia="Times New Roman" w:hAnsi="Verdana" w:cs="Times New Roman"/>
          <w:noProof/>
          <w:color w:val="000000" w:themeColor="text1"/>
          <w:sz w:val="18"/>
          <w:szCs w:val="18"/>
          <w:lang w:eastAsia="ru-RU"/>
        </w:rPr>
        <w:t>Мы можем расположить информацию о адресе покупателя в другой таблице:</w:t>
      </w:r>
    </w:p>
    <w:p w:rsidR="00D36CAD" w:rsidRPr="003C7DB9" w:rsidRDefault="00D36CAD" w:rsidP="00D36CAD">
      <w:pPr>
        <w:spacing w:after="300" w:line="456" w:lineRule="atLeast"/>
        <w:rPr>
          <w:rFonts w:ascii="Verdana" w:eastAsia="Times New Roman" w:hAnsi="Verdana" w:cs="Times New Roman"/>
          <w:noProof/>
          <w:color w:val="000000" w:themeColor="text1"/>
          <w:sz w:val="18"/>
          <w:szCs w:val="18"/>
          <w:lang w:val="en-US" w:eastAsia="ru-RU"/>
        </w:rPr>
      </w:pPr>
      <w:r w:rsidRPr="003C7DB9">
        <w:rPr>
          <w:rFonts w:ascii="Verdana" w:eastAsia="Times New Roman" w:hAnsi="Verdana" w:cs="Times New Roman"/>
          <w:noProof/>
          <w:color w:val="000000" w:themeColor="text1"/>
          <w:sz w:val="18"/>
          <w:szCs w:val="18"/>
          <w:lang w:eastAsia="ru-RU"/>
        </w:rPr>
        <w:drawing>
          <wp:inline distT="0" distB="0" distL="0" distR="0" wp14:anchorId="7BB4C2F0" wp14:editId="60A77522">
            <wp:extent cx="3771900" cy="1524000"/>
            <wp:effectExtent l="0" t="0" r="0" b="0"/>
            <wp:docPr id="10" name="Рисунок 10" descr="http://jtest.ru/assets/images/articles/sql/sql%20for%20beginners3/ss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jtest.ru/assets/images/articles/sql/sql%20for%20beginners3/ss_2.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771900" cy="1524000"/>
                    </a:xfrm>
                    <a:prstGeom prst="rect">
                      <a:avLst/>
                    </a:prstGeom>
                    <a:noFill/>
                    <a:ln>
                      <a:noFill/>
                    </a:ln>
                  </pic:spPr>
                </pic:pic>
              </a:graphicData>
            </a:graphic>
          </wp:inline>
        </w:drawing>
      </w:r>
    </w:p>
    <w:p w:rsidR="00D36CAD" w:rsidRPr="001062D9" w:rsidRDefault="00D36CAD" w:rsidP="00D36CAD">
      <w:pPr>
        <w:spacing w:after="300" w:line="456" w:lineRule="atLeast"/>
        <w:rPr>
          <w:rFonts w:ascii="Verdana" w:eastAsia="Times New Roman" w:hAnsi="Verdana" w:cs="Times New Roman"/>
          <w:noProof/>
          <w:color w:val="000000" w:themeColor="text1"/>
          <w:sz w:val="18"/>
          <w:szCs w:val="18"/>
          <w:lang w:eastAsia="ru-RU"/>
        </w:rPr>
      </w:pPr>
      <w:r w:rsidRPr="001062D9">
        <w:rPr>
          <w:rFonts w:ascii="Verdana" w:eastAsia="Times New Roman" w:hAnsi="Verdana" w:cs="Times New Roman"/>
          <w:noProof/>
          <w:color w:val="000000" w:themeColor="text1"/>
          <w:sz w:val="18"/>
          <w:szCs w:val="18"/>
          <w:lang w:eastAsia="ru-RU"/>
        </w:rPr>
        <w:t>Теперь у нас есть связь между таблицами покупателей (</w:t>
      </w:r>
      <w:r w:rsidRPr="003C7DB9">
        <w:rPr>
          <w:rFonts w:ascii="Verdana" w:eastAsia="Times New Roman" w:hAnsi="Verdana" w:cs="Times New Roman"/>
          <w:noProof/>
          <w:color w:val="000000" w:themeColor="text1"/>
          <w:sz w:val="18"/>
          <w:szCs w:val="18"/>
          <w:lang w:val="en-US" w:eastAsia="ru-RU"/>
        </w:rPr>
        <w:t>Customers</w:t>
      </w:r>
      <w:r w:rsidRPr="001062D9">
        <w:rPr>
          <w:rFonts w:ascii="Verdana" w:eastAsia="Times New Roman" w:hAnsi="Verdana" w:cs="Times New Roman"/>
          <w:noProof/>
          <w:color w:val="000000" w:themeColor="text1"/>
          <w:sz w:val="18"/>
          <w:szCs w:val="18"/>
          <w:lang w:eastAsia="ru-RU"/>
        </w:rPr>
        <w:t>) и адресами (</w:t>
      </w:r>
      <w:r w:rsidRPr="003C7DB9">
        <w:rPr>
          <w:rFonts w:ascii="Verdana" w:eastAsia="Times New Roman" w:hAnsi="Verdana" w:cs="Times New Roman"/>
          <w:noProof/>
          <w:color w:val="000000" w:themeColor="text1"/>
          <w:sz w:val="18"/>
          <w:szCs w:val="18"/>
          <w:lang w:val="en-US" w:eastAsia="ru-RU"/>
        </w:rPr>
        <w:t>Addresses</w:t>
      </w:r>
      <w:r w:rsidRPr="001062D9">
        <w:rPr>
          <w:rFonts w:ascii="Verdana" w:eastAsia="Times New Roman" w:hAnsi="Verdana" w:cs="Times New Roman"/>
          <w:noProof/>
          <w:color w:val="000000" w:themeColor="text1"/>
          <w:sz w:val="18"/>
          <w:szCs w:val="18"/>
          <w:lang w:eastAsia="ru-RU"/>
        </w:rPr>
        <w:t>). Если каждый адрес может принадлежать только одному покупателю, то такая связь называется "Один к одному". Имейте ввиду, что такой тип отношений не очень распостранен. Наша первоначальная таблица, в которой информация о покупателе и его адресе хранилась вместе, в большинстве случаев работает нормально.</w:t>
      </w:r>
    </w:p>
    <w:p w:rsidR="00D36CAD" w:rsidRPr="001062D9" w:rsidRDefault="00D36CAD" w:rsidP="00D36CAD">
      <w:pPr>
        <w:spacing w:after="300" w:line="456" w:lineRule="atLeast"/>
        <w:rPr>
          <w:rFonts w:ascii="Verdana" w:eastAsia="Times New Roman" w:hAnsi="Verdana" w:cs="Times New Roman"/>
          <w:noProof/>
          <w:color w:val="000000" w:themeColor="text1"/>
          <w:sz w:val="18"/>
          <w:szCs w:val="18"/>
          <w:lang w:eastAsia="ru-RU"/>
        </w:rPr>
      </w:pPr>
      <w:r w:rsidRPr="001062D9">
        <w:rPr>
          <w:rFonts w:ascii="Verdana" w:eastAsia="Times New Roman" w:hAnsi="Verdana" w:cs="Times New Roman"/>
          <w:noProof/>
          <w:color w:val="000000" w:themeColor="text1"/>
          <w:sz w:val="18"/>
          <w:szCs w:val="18"/>
          <w:lang w:eastAsia="ru-RU"/>
        </w:rPr>
        <w:t>Обратите внимание, что теперь поле с названием "</w:t>
      </w:r>
      <w:r w:rsidRPr="003C7DB9">
        <w:rPr>
          <w:rFonts w:ascii="Verdana" w:eastAsia="Times New Roman" w:hAnsi="Verdana" w:cs="Times New Roman"/>
          <w:noProof/>
          <w:color w:val="000000" w:themeColor="text1"/>
          <w:sz w:val="18"/>
          <w:szCs w:val="18"/>
          <w:lang w:val="en-US" w:eastAsia="ru-RU"/>
        </w:rPr>
        <w:t>address</w:t>
      </w:r>
      <w:r w:rsidRPr="001062D9">
        <w:rPr>
          <w:rFonts w:ascii="Verdana" w:eastAsia="Times New Roman" w:hAnsi="Verdana" w:cs="Times New Roman"/>
          <w:noProof/>
          <w:color w:val="000000" w:themeColor="text1"/>
          <w:sz w:val="18"/>
          <w:szCs w:val="18"/>
          <w:lang w:eastAsia="ru-RU"/>
        </w:rPr>
        <w:t>_</w:t>
      </w:r>
      <w:r w:rsidRPr="003C7DB9">
        <w:rPr>
          <w:rFonts w:ascii="Verdana" w:eastAsia="Times New Roman" w:hAnsi="Verdana" w:cs="Times New Roman"/>
          <w:noProof/>
          <w:color w:val="000000" w:themeColor="text1"/>
          <w:sz w:val="18"/>
          <w:szCs w:val="18"/>
          <w:lang w:val="en-US" w:eastAsia="ru-RU"/>
        </w:rPr>
        <w:t>id</w:t>
      </w:r>
      <w:r w:rsidRPr="001062D9">
        <w:rPr>
          <w:rFonts w:ascii="Verdana" w:eastAsia="Times New Roman" w:hAnsi="Verdana" w:cs="Times New Roman"/>
          <w:noProof/>
          <w:color w:val="000000" w:themeColor="text1"/>
          <w:sz w:val="18"/>
          <w:szCs w:val="18"/>
          <w:lang w:eastAsia="ru-RU"/>
        </w:rPr>
        <w:t>", в таблице покупателей, ссылается на соответствующую запись в таблице адресов. Оно называется внешним ключом (</w:t>
      </w:r>
      <w:r w:rsidRPr="003C7DB9">
        <w:rPr>
          <w:rFonts w:ascii="Verdana" w:eastAsia="Times New Roman" w:hAnsi="Verdana" w:cs="Times New Roman"/>
          <w:noProof/>
          <w:color w:val="000000" w:themeColor="text1"/>
          <w:sz w:val="18"/>
          <w:szCs w:val="18"/>
          <w:lang w:val="en-US" w:eastAsia="ru-RU"/>
        </w:rPr>
        <w:t>Foreign</w:t>
      </w:r>
      <w:r w:rsidRPr="001062D9">
        <w:rPr>
          <w:rFonts w:ascii="Verdana" w:eastAsia="Times New Roman" w:hAnsi="Verdana" w:cs="Times New Roman"/>
          <w:noProof/>
          <w:color w:val="000000" w:themeColor="text1"/>
          <w:sz w:val="18"/>
          <w:szCs w:val="18"/>
          <w:lang w:eastAsia="ru-RU"/>
        </w:rPr>
        <w:t xml:space="preserve"> </w:t>
      </w:r>
      <w:r w:rsidRPr="003C7DB9">
        <w:rPr>
          <w:rFonts w:ascii="Verdana" w:eastAsia="Times New Roman" w:hAnsi="Verdana" w:cs="Times New Roman"/>
          <w:noProof/>
          <w:color w:val="000000" w:themeColor="text1"/>
          <w:sz w:val="18"/>
          <w:szCs w:val="18"/>
          <w:lang w:val="en-US" w:eastAsia="ru-RU"/>
        </w:rPr>
        <w:t>Key</w:t>
      </w:r>
      <w:r w:rsidRPr="001062D9">
        <w:rPr>
          <w:rFonts w:ascii="Verdana" w:eastAsia="Times New Roman" w:hAnsi="Verdana" w:cs="Times New Roman"/>
          <w:noProof/>
          <w:color w:val="000000" w:themeColor="text1"/>
          <w:sz w:val="18"/>
          <w:szCs w:val="18"/>
          <w:lang w:eastAsia="ru-RU"/>
        </w:rPr>
        <w:t>) и используется во всех видах связей в базе. Мы рассмотрим этот вопрос позже в этой статье.</w:t>
      </w:r>
    </w:p>
    <w:p w:rsidR="00EE057A" w:rsidRPr="001062D9" w:rsidRDefault="00EE057A" w:rsidP="00E222EE">
      <w:pPr>
        <w:shd w:val="clear" w:color="auto" w:fill="F7F7F7"/>
        <w:spacing w:line="255" w:lineRule="atLeast"/>
        <w:rPr>
          <w:rFonts w:cstheme="minorHAnsi"/>
          <w:noProof/>
          <w:color w:val="FF0000"/>
          <w:sz w:val="24"/>
          <w:szCs w:val="24"/>
          <w:shd w:val="clear" w:color="auto" w:fill="E6F3F9"/>
        </w:rPr>
      </w:pPr>
    </w:p>
    <w:p w:rsidR="00574075" w:rsidRPr="001062D9" w:rsidRDefault="00574075" w:rsidP="00E222EE">
      <w:pPr>
        <w:shd w:val="clear" w:color="auto" w:fill="F7F7F7"/>
        <w:spacing w:line="255" w:lineRule="atLeast"/>
        <w:rPr>
          <w:rFonts w:ascii="Arial Black" w:hAnsi="Arial Black" w:cstheme="minorHAnsi"/>
          <w:b/>
          <w:noProof/>
          <w:color w:val="FF0000"/>
          <w:sz w:val="36"/>
          <w:szCs w:val="36"/>
          <w:u w:val="single"/>
        </w:rPr>
      </w:pPr>
      <w:r w:rsidRPr="001062D9">
        <w:rPr>
          <w:rFonts w:ascii="Arial Black" w:hAnsi="Arial Black" w:cstheme="minorHAnsi"/>
          <w:b/>
          <w:noProof/>
          <w:color w:val="FF0000"/>
          <w:sz w:val="36"/>
          <w:szCs w:val="36"/>
          <w:u w:val="single"/>
        </w:rPr>
        <w:lastRenderedPageBreak/>
        <w:t>Соединение данных из двух таблиц в случае их нормализации, когда есть отношение многие ко многим.</w:t>
      </w:r>
    </w:p>
    <w:p w:rsidR="00574075" w:rsidRPr="001062D9" w:rsidRDefault="00574075" w:rsidP="00E222EE">
      <w:pPr>
        <w:shd w:val="clear" w:color="auto" w:fill="F7F7F7"/>
        <w:spacing w:line="255" w:lineRule="atLeast"/>
        <w:rPr>
          <w:rFonts w:cstheme="minorHAnsi"/>
          <w:noProof/>
          <w:sz w:val="24"/>
          <w:szCs w:val="24"/>
          <w:shd w:val="clear" w:color="auto" w:fill="E6F3F9"/>
        </w:rPr>
      </w:pPr>
      <w:r w:rsidRPr="001062D9">
        <w:rPr>
          <w:rFonts w:cstheme="minorHAnsi"/>
          <w:noProof/>
          <w:sz w:val="24"/>
          <w:szCs w:val="24"/>
          <w:shd w:val="clear" w:color="auto" w:fill="E6F3F9"/>
        </w:rPr>
        <w:t xml:space="preserve">Например, мы создали связующую таблицу </w:t>
      </w:r>
      <w:r w:rsidRPr="003C7DB9">
        <w:rPr>
          <w:rFonts w:cstheme="minorHAnsi"/>
          <w:b/>
          <w:noProof/>
          <w:color w:val="E36C0A" w:themeColor="accent6" w:themeShade="BF"/>
          <w:sz w:val="24"/>
          <w:szCs w:val="24"/>
          <w:shd w:val="clear" w:color="auto" w:fill="E6F3F9"/>
          <w:lang w:val="en-US"/>
        </w:rPr>
        <w:t>connect</w:t>
      </w:r>
      <w:r w:rsidRPr="001062D9">
        <w:rPr>
          <w:rFonts w:cstheme="minorHAnsi"/>
          <w:b/>
          <w:noProof/>
          <w:color w:val="E36C0A" w:themeColor="accent6" w:themeShade="BF"/>
          <w:sz w:val="24"/>
          <w:szCs w:val="24"/>
          <w:shd w:val="clear" w:color="auto" w:fill="E6F3F9"/>
        </w:rPr>
        <w:t>_</w:t>
      </w:r>
      <w:r w:rsidRPr="003C7DB9">
        <w:rPr>
          <w:rFonts w:cstheme="minorHAnsi"/>
          <w:b/>
          <w:noProof/>
          <w:color w:val="E36C0A" w:themeColor="accent6" w:themeShade="BF"/>
          <w:sz w:val="24"/>
          <w:szCs w:val="24"/>
          <w:shd w:val="clear" w:color="auto" w:fill="E6F3F9"/>
          <w:lang w:val="en-US"/>
        </w:rPr>
        <w:t>pupils</w:t>
      </w:r>
      <w:r w:rsidRPr="001062D9">
        <w:rPr>
          <w:rFonts w:cstheme="minorHAnsi"/>
          <w:b/>
          <w:noProof/>
          <w:color w:val="E36C0A" w:themeColor="accent6" w:themeShade="BF"/>
          <w:sz w:val="24"/>
          <w:szCs w:val="24"/>
          <w:shd w:val="clear" w:color="auto" w:fill="E6F3F9"/>
        </w:rPr>
        <w:t>_</w:t>
      </w:r>
      <w:r w:rsidRPr="003C7DB9">
        <w:rPr>
          <w:rFonts w:cstheme="minorHAnsi"/>
          <w:b/>
          <w:noProof/>
          <w:color w:val="E36C0A" w:themeColor="accent6" w:themeShade="BF"/>
          <w:sz w:val="24"/>
          <w:szCs w:val="24"/>
          <w:shd w:val="clear" w:color="auto" w:fill="E6F3F9"/>
          <w:lang w:val="en-US"/>
        </w:rPr>
        <w:t>teachers</w:t>
      </w:r>
      <w:r w:rsidRPr="001062D9">
        <w:rPr>
          <w:rFonts w:cstheme="minorHAnsi"/>
          <w:noProof/>
          <w:sz w:val="24"/>
          <w:szCs w:val="24"/>
          <w:shd w:val="clear" w:color="auto" w:fill="E6F3F9"/>
        </w:rPr>
        <w:t xml:space="preserve">, которая содержит </w:t>
      </w:r>
      <w:r w:rsidRPr="003C7DB9">
        <w:rPr>
          <w:rFonts w:cstheme="minorHAnsi"/>
          <w:b/>
          <w:noProof/>
          <w:color w:val="00B050"/>
          <w:sz w:val="24"/>
          <w:szCs w:val="24"/>
          <w:shd w:val="clear" w:color="auto" w:fill="E6F3F9"/>
          <w:lang w:val="en-US"/>
        </w:rPr>
        <w:t>id</w:t>
      </w:r>
      <w:r w:rsidRPr="001062D9">
        <w:rPr>
          <w:rFonts w:cstheme="minorHAnsi"/>
          <w:noProof/>
          <w:sz w:val="24"/>
          <w:szCs w:val="24"/>
          <w:shd w:val="clear" w:color="auto" w:fill="E6F3F9"/>
        </w:rPr>
        <w:t xml:space="preserve"> других таблиц </w:t>
      </w:r>
      <w:r w:rsidRPr="003C7DB9">
        <w:rPr>
          <w:rFonts w:cstheme="minorHAnsi"/>
          <w:b/>
          <w:noProof/>
          <w:color w:val="E36C0A" w:themeColor="accent6" w:themeShade="BF"/>
          <w:sz w:val="24"/>
          <w:szCs w:val="24"/>
          <w:shd w:val="clear" w:color="auto" w:fill="E6F3F9"/>
          <w:lang w:val="en-US"/>
        </w:rPr>
        <w:t>pupils</w:t>
      </w:r>
      <w:r w:rsidRPr="001062D9">
        <w:rPr>
          <w:rFonts w:cstheme="minorHAnsi"/>
          <w:b/>
          <w:noProof/>
          <w:color w:val="E36C0A" w:themeColor="accent6" w:themeShade="BF"/>
          <w:sz w:val="24"/>
          <w:szCs w:val="24"/>
          <w:shd w:val="clear" w:color="auto" w:fill="E6F3F9"/>
        </w:rPr>
        <w:t xml:space="preserve"> </w:t>
      </w:r>
      <w:r w:rsidRPr="001062D9">
        <w:rPr>
          <w:rFonts w:cstheme="minorHAnsi"/>
          <w:noProof/>
          <w:color w:val="000000" w:themeColor="text1"/>
          <w:sz w:val="24"/>
          <w:szCs w:val="24"/>
          <w:shd w:val="clear" w:color="auto" w:fill="E6F3F9"/>
        </w:rPr>
        <w:t xml:space="preserve">и </w:t>
      </w:r>
      <w:r w:rsidRPr="003C7DB9">
        <w:rPr>
          <w:rFonts w:cstheme="minorHAnsi"/>
          <w:b/>
          <w:noProof/>
          <w:color w:val="E36C0A" w:themeColor="accent6" w:themeShade="BF"/>
          <w:sz w:val="24"/>
          <w:szCs w:val="24"/>
          <w:shd w:val="clear" w:color="auto" w:fill="E6F3F9"/>
          <w:lang w:val="en-US"/>
        </w:rPr>
        <w:t>teachers</w:t>
      </w:r>
      <w:r w:rsidRPr="001062D9">
        <w:rPr>
          <w:rFonts w:cstheme="minorHAnsi"/>
          <w:noProof/>
          <w:sz w:val="24"/>
          <w:szCs w:val="24"/>
          <w:shd w:val="clear" w:color="auto" w:fill="E6F3F9"/>
        </w:rPr>
        <w:t xml:space="preserve">. </w:t>
      </w:r>
    </w:p>
    <w:p w:rsidR="00574075" w:rsidRPr="003C7DB9" w:rsidRDefault="00574075" w:rsidP="00E222EE">
      <w:pPr>
        <w:shd w:val="clear" w:color="auto" w:fill="F7F7F7"/>
        <w:spacing w:line="255" w:lineRule="atLeast"/>
        <w:rPr>
          <w:rFonts w:cstheme="minorHAnsi"/>
          <w:noProof/>
          <w:sz w:val="24"/>
          <w:szCs w:val="24"/>
          <w:shd w:val="clear" w:color="auto" w:fill="E6F3F9"/>
          <w:lang w:val="en-US"/>
        </w:rPr>
      </w:pPr>
      <w:r w:rsidRPr="003C7DB9">
        <w:rPr>
          <w:rFonts w:cstheme="minorHAnsi"/>
          <w:noProof/>
          <w:sz w:val="24"/>
          <w:szCs w:val="24"/>
          <w:shd w:val="clear" w:color="auto" w:fill="E6F3F9"/>
          <w:lang w:eastAsia="ru-RU"/>
        </w:rPr>
        <w:drawing>
          <wp:inline distT="0" distB="0" distL="0" distR="0" wp14:anchorId="1345949D" wp14:editId="6F62F6CA">
            <wp:extent cx="5429250" cy="4505325"/>
            <wp:effectExtent l="0" t="0" r="0" b="952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Пришествие Христа!.png"/>
                    <pic:cNvPicPr/>
                  </pic:nvPicPr>
                  <pic:blipFill>
                    <a:blip r:embed="rId117">
                      <a:extLst>
                        <a:ext uri="{28A0092B-C50C-407E-A947-70E740481C1C}">
                          <a14:useLocalDpi xmlns:a14="http://schemas.microsoft.com/office/drawing/2010/main" val="0"/>
                        </a:ext>
                      </a:extLst>
                    </a:blip>
                    <a:stretch>
                      <a:fillRect/>
                    </a:stretch>
                  </pic:blipFill>
                  <pic:spPr>
                    <a:xfrm>
                      <a:off x="0" y="0"/>
                      <a:ext cx="5429250" cy="4505325"/>
                    </a:xfrm>
                    <a:prstGeom prst="rect">
                      <a:avLst/>
                    </a:prstGeom>
                  </pic:spPr>
                </pic:pic>
              </a:graphicData>
            </a:graphic>
          </wp:inline>
        </w:drawing>
      </w:r>
    </w:p>
    <w:p w:rsidR="00574075" w:rsidRPr="001062D9" w:rsidRDefault="00574075" w:rsidP="00E222EE">
      <w:pPr>
        <w:shd w:val="clear" w:color="auto" w:fill="F7F7F7"/>
        <w:spacing w:line="255" w:lineRule="atLeast"/>
        <w:rPr>
          <w:rFonts w:cstheme="minorHAnsi"/>
          <w:b/>
          <w:noProof/>
          <w:color w:val="00B050"/>
          <w:sz w:val="24"/>
          <w:szCs w:val="24"/>
          <w:shd w:val="clear" w:color="auto" w:fill="E6F3F9"/>
        </w:rPr>
      </w:pPr>
      <w:r w:rsidRPr="001062D9">
        <w:rPr>
          <w:rFonts w:cstheme="minorHAnsi"/>
          <w:noProof/>
          <w:sz w:val="24"/>
          <w:szCs w:val="24"/>
          <w:shd w:val="clear" w:color="auto" w:fill="E6F3F9"/>
        </w:rPr>
        <w:t>Чтобы сделать запрос на вывод данных из двух таблиц</w:t>
      </w:r>
      <w:r w:rsidR="0091108E" w:rsidRPr="001062D9">
        <w:rPr>
          <w:rFonts w:cstheme="minorHAnsi"/>
          <w:noProof/>
          <w:sz w:val="24"/>
          <w:szCs w:val="24"/>
          <w:shd w:val="clear" w:color="auto" w:fill="E6F3F9"/>
        </w:rPr>
        <w:t xml:space="preserve"> пишем в самом </w:t>
      </w:r>
      <w:r w:rsidR="0091108E" w:rsidRPr="003C7DB9">
        <w:rPr>
          <w:rFonts w:cstheme="minorHAnsi"/>
          <w:b/>
          <w:noProof/>
          <w:color w:val="E36C0A" w:themeColor="accent6" w:themeShade="BF"/>
          <w:sz w:val="24"/>
          <w:szCs w:val="24"/>
          <w:shd w:val="clear" w:color="auto" w:fill="E6F3F9"/>
          <w:lang w:val="en-US"/>
        </w:rPr>
        <w:t>PHP</w:t>
      </w:r>
      <w:r w:rsidR="0091108E" w:rsidRPr="001062D9">
        <w:rPr>
          <w:rFonts w:cstheme="minorHAnsi"/>
          <w:b/>
          <w:noProof/>
          <w:color w:val="E36C0A" w:themeColor="accent6" w:themeShade="BF"/>
          <w:sz w:val="24"/>
          <w:szCs w:val="24"/>
          <w:shd w:val="clear" w:color="auto" w:fill="E6F3F9"/>
        </w:rPr>
        <w:t xml:space="preserve"> </w:t>
      </w:r>
      <w:r w:rsidR="0091108E" w:rsidRPr="003C7DB9">
        <w:rPr>
          <w:rFonts w:cstheme="minorHAnsi"/>
          <w:b/>
          <w:noProof/>
          <w:color w:val="E36C0A" w:themeColor="accent6" w:themeShade="BF"/>
          <w:sz w:val="24"/>
          <w:szCs w:val="24"/>
          <w:shd w:val="clear" w:color="auto" w:fill="E6F3F9"/>
          <w:lang w:val="en-US"/>
        </w:rPr>
        <w:t>MyAdmin</w:t>
      </w:r>
      <w:r w:rsidR="0091108E" w:rsidRPr="001062D9">
        <w:rPr>
          <w:rFonts w:cstheme="minorHAnsi"/>
          <w:noProof/>
          <w:sz w:val="24"/>
          <w:szCs w:val="24"/>
          <w:shd w:val="clear" w:color="auto" w:fill="E6F3F9"/>
        </w:rPr>
        <w:t xml:space="preserve"> в закладке </w:t>
      </w:r>
      <w:r w:rsidR="0091108E" w:rsidRPr="003C7DB9">
        <w:rPr>
          <w:rFonts w:cstheme="minorHAnsi"/>
          <w:b/>
          <w:noProof/>
          <w:color w:val="00B050"/>
          <w:sz w:val="24"/>
          <w:szCs w:val="24"/>
          <w:shd w:val="clear" w:color="auto" w:fill="E6F3F9"/>
          <w:lang w:val="en-US"/>
        </w:rPr>
        <w:t>SQL</w:t>
      </w:r>
    </w:p>
    <w:p w:rsidR="0091108E" w:rsidRPr="003C7DB9" w:rsidRDefault="0091108E" w:rsidP="00E222EE">
      <w:pPr>
        <w:shd w:val="clear" w:color="auto" w:fill="F7F7F7"/>
        <w:spacing w:line="255" w:lineRule="atLeast"/>
        <w:rPr>
          <w:rFonts w:cstheme="minorHAnsi"/>
          <w:noProof/>
          <w:sz w:val="24"/>
          <w:szCs w:val="24"/>
          <w:shd w:val="clear" w:color="auto" w:fill="E6F3F9"/>
          <w:lang w:val="en-US"/>
        </w:rPr>
      </w:pPr>
      <w:r w:rsidRPr="003C7DB9">
        <w:rPr>
          <w:rFonts w:cstheme="minorHAnsi"/>
          <w:noProof/>
          <w:sz w:val="24"/>
          <w:szCs w:val="24"/>
          <w:shd w:val="clear" w:color="auto" w:fill="E6F3F9"/>
          <w:lang w:eastAsia="ru-RU"/>
        </w:rPr>
        <w:lastRenderedPageBreak/>
        <w:drawing>
          <wp:inline distT="0" distB="0" distL="0" distR="0" wp14:anchorId="42A2A695" wp14:editId="74DD7E10">
            <wp:extent cx="6648450" cy="3171825"/>
            <wp:effectExtent l="0" t="0" r="0" b="952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L.png"/>
                    <pic:cNvPicPr/>
                  </pic:nvPicPr>
                  <pic:blipFill>
                    <a:blip r:embed="rId137">
                      <a:extLst>
                        <a:ext uri="{28A0092B-C50C-407E-A947-70E740481C1C}">
                          <a14:useLocalDpi xmlns:a14="http://schemas.microsoft.com/office/drawing/2010/main" val="0"/>
                        </a:ext>
                      </a:extLst>
                    </a:blip>
                    <a:stretch>
                      <a:fillRect/>
                    </a:stretch>
                  </pic:blipFill>
                  <pic:spPr>
                    <a:xfrm>
                      <a:off x="0" y="0"/>
                      <a:ext cx="6645910" cy="3170613"/>
                    </a:xfrm>
                    <a:prstGeom prst="rect">
                      <a:avLst/>
                    </a:prstGeom>
                  </pic:spPr>
                </pic:pic>
              </a:graphicData>
            </a:graphic>
          </wp:inline>
        </w:drawing>
      </w:r>
    </w:p>
    <w:p w:rsidR="00EE057A" w:rsidRPr="001062D9" w:rsidRDefault="0091108E" w:rsidP="00E222EE">
      <w:pPr>
        <w:shd w:val="clear" w:color="auto" w:fill="F7F7F7"/>
        <w:spacing w:line="255" w:lineRule="atLeast"/>
        <w:rPr>
          <w:rFonts w:cstheme="minorHAnsi"/>
          <w:noProof/>
          <w:color w:val="000000" w:themeColor="text1"/>
          <w:sz w:val="24"/>
          <w:szCs w:val="24"/>
          <w:shd w:val="clear" w:color="auto" w:fill="E6F3F9"/>
        </w:rPr>
      </w:pPr>
      <w:r w:rsidRPr="001062D9">
        <w:rPr>
          <w:rFonts w:cstheme="minorHAnsi"/>
          <w:noProof/>
          <w:color w:val="000000" w:themeColor="text1"/>
          <w:sz w:val="24"/>
          <w:szCs w:val="24"/>
          <w:shd w:val="clear" w:color="auto" w:fill="E6F3F9"/>
        </w:rPr>
        <w:t>Жмем кнопку Вперед и получаем выборку отношения Учителей к Ученикам.  Тоесть, мы увидели, у каких учителей какие ученики. Слава Богу к тиранше Горян я не попал)лол</w:t>
      </w:r>
    </w:p>
    <w:p w:rsidR="00C95E68" w:rsidRPr="003C7DB9" w:rsidRDefault="0091108E" w:rsidP="00E222EE">
      <w:pPr>
        <w:shd w:val="clear" w:color="auto" w:fill="F7F7F7"/>
        <w:spacing w:line="255" w:lineRule="atLeast"/>
        <w:rPr>
          <w:rFonts w:cstheme="minorHAnsi"/>
          <w:noProof/>
          <w:color w:val="000000" w:themeColor="text1"/>
          <w:sz w:val="24"/>
          <w:szCs w:val="24"/>
          <w:shd w:val="clear" w:color="auto" w:fill="E6F3F9"/>
          <w:lang w:val="en-US"/>
        </w:rPr>
      </w:pPr>
      <w:r w:rsidRPr="003C7DB9">
        <w:rPr>
          <w:rFonts w:cstheme="minorHAnsi"/>
          <w:noProof/>
          <w:color w:val="000000" w:themeColor="text1"/>
          <w:sz w:val="24"/>
          <w:szCs w:val="24"/>
          <w:shd w:val="clear" w:color="auto" w:fill="E6F3F9"/>
          <w:lang w:eastAsia="ru-RU"/>
        </w:rPr>
        <w:drawing>
          <wp:inline distT="0" distB="0" distL="0" distR="0" wp14:anchorId="703A2724" wp14:editId="01FC8FAF">
            <wp:extent cx="4105275" cy="4772025"/>
            <wp:effectExtent l="0" t="0" r="9525" b="952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mes.png"/>
                    <pic:cNvPicPr/>
                  </pic:nvPicPr>
                  <pic:blipFill>
                    <a:blip r:embed="rId138">
                      <a:extLst>
                        <a:ext uri="{28A0092B-C50C-407E-A947-70E740481C1C}">
                          <a14:useLocalDpi xmlns:a14="http://schemas.microsoft.com/office/drawing/2010/main" val="0"/>
                        </a:ext>
                      </a:extLst>
                    </a:blip>
                    <a:stretch>
                      <a:fillRect/>
                    </a:stretch>
                  </pic:blipFill>
                  <pic:spPr>
                    <a:xfrm>
                      <a:off x="0" y="0"/>
                      <a:ext cx="4105275" cy="4772025"/>
                    </a:xfrm>
                    <a:prstGeom prst="rect">
                      <a:avLst/>
                    </a:prstGeom>
                  </pic:spPr>
                </pic:pic>
              </a:graphicData>
            </a:graphic>
          </wp:inline>
        </w:drawing>
      </w:r>
    </w:p>
    <w:p w:rsidR="00C95E68" w:rsidRPr="003C7DB9" w:rsidRDefault="00C95E68" w:rsidP="00B1089E">
      <w:pPr>
        <w:rPr>
          <w:rFonts w:ascii="Arial Black" w:hAnsi="Arial Black" w:cstheme="minorHAnsi"/>
          <w:b/>
          <w:noProof/>
          <w:color w:val="FF0000"/>
          <w:sz w:val="36"/>
          <w:szCs w:val="36"/>
          <w:u w:val="single"/>
          <w:lang w:val="en-US"/>
        </w:rPr>
      </w:pPr>
      <w:r w:rsidRPr="003C7DB9">
        <w:rPr>
          <w:rFonts w:ascii="Arial Black" w:hAnsi="Arial Black" w:cstheme="minorHAnsi"/>
          <w:b/>
          <w:noProof/>
          <w:color w:val="FF0000"/>
          <w:sz w:val="36"/>
          <w:szCs w:val="36"/>
          <w:u w:val="single"/>
          <w:lang w:val="en-US"/>
        </w:rPr>
        <w:lastRenderedPageBreak/>
        <w:t>Подключение других файлов:</w:t>
      </w:r>
      <w:r w:rsidRPr="003C7DB9">
        <w:rPr>
          <w:rFonts w:ascii="Arial Black" w:hAnsi="Arial Black" w:cstheme="minorHAnsi"/>
          <w:b/>
          <w:noProof/>
          <w:color w:val="FF0000"/>
          <w:sz w:val="36"/>
          <w:szCs w:val="36"/>
          <w:u w:val="single"/>
          <w:lang w:val="en-US"/>
        </w:rPr>
        <w:br/>
      </w:r>
      <w:r w:rsidRPr="003C7DB9">
        <w:rPr>
          <w:rFonts w:ascii="Arial Black" w:hAnsi="Arial Black" w:cstheme="minorHAnsi"/>
          <w:b/>
          <w:noProof/>
          <w:color w:val="FF0000"/>
          <w:sz w:val="36"/>
          <w:szCs w:val="36"/>
          <w:u w:val="single"/>
          <w:lang w:eastAsia="ru-RU"/>
        </w:rPr>
        <w:drawing>
          <wp:inline distT="0" distB="0" distL="0" distR="0" wp14:anchorId="5120ECF0" wp14:editId="772E8E26">
            <wp:extent cx="6267450" cy="952500"/>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Подключение.png"/>
                    <pic:cNvPicPr/>
                  </pic:nvPicPr>
                  <pic:blipFill>
                    <a:blip r:embed="rId139">
                      <a:extLst>
                        <a:ext uri="{28A0092B-C50C-407E-A947-70E740481C1C}">
                          <a14:useLocalDpi xmlns:a14="http://schemas.microsoft.com/office/drawing/2010/main" val="0"/>
                        </a:ext>
                      </a:extLst>
                    </a:blip>
                    <a:stretch>
                      <a:fillRect/>
                    </a:stretch>
                  </pic:blipFill>
                  <pic:spPr>
                    <a:xfrm>
                      <a:off x="0" y="0"/>
                      <a:ext cx="6267450" cy="952500"/>
                    </a:xfrm>
                    <a:prstGeom prst="rect">
                      <a:avLst/>
                    </a:prstGeom>
                  </pic:spPr>
                </pic:pic>
              </a:graphicData>
            </a:graphic>
          </wp:inline>
        </w:drawing>
      </w:r>
    </w:p>
    <w:p w:rsidR="00C95E68" w:rsidRPr="003C7DB9" w:rsidRDefault="00C95E68" w:rsidP="00B1089E">
      <w:pPr>
        <w:rPr>
          <w:rFonts w:ascii="Arial Black" w:hAnsi="Arial Black" w:cstheme="minorHAnsi"/>
          <w:b/>
          <w:noProof/>
          <w:color w:val="FF0000"/>
          <w:sz w:val="36"/>
          <w:szCs w:val="36"/>
          <w:u w:val="single"/>
          <w:lang w:val="en-US"/>
        </w:rPr>
      </w:pPr>
      <w:r w:rsidRPr="003C7DB9">
        <w:rPr>
          <w:rFonts w:ascii="Arial Black" w:hAnsi="Arial Black" w:cstheme="minorHAnsi"/>
          <w:b/>
          <w:noProof/>
          <w:color w:val="FF0000"/>
          <w:sz w:val="36"/>
          <w:szCs w:val="36"/>
          <w:u w:val="single"/>
          <w:lang w:eastAsia="ru-RU"/>
        </w:rPr>
        <w:drawing>
          <wp:inline distT="0" distB="0" distL="0" distR="0" wp14:anchorId="50104C47" wp14:editId="1C4B1F08">
            <wp:extent cx="6257925" cy="2476500"/>
            <wp:effectExtent l="0" t="0" r="9525"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clude и include_once в PHP.jpg"/>
                    <pic:cNvPicPr/>
                  </pic:nvPicPr>
                  <pic:blipFill>
                    <a:blip r:embed="rId140">
                      <a:extLst>
                        <a:ext uri="{28A0092B-C50C-407E-A947-70E740481C1C}">
                          <a14:useLocalDpi xmlns:a14="http://schemas.microsoft.com/office/drawing/2010/main" val="0"/>
                        </a:ext>
                      </a:extLst>
                    </a:blip>
                    <a:stretch>
                      <a:fillRect/>
                    </a:stretch>
                  </pic:blipFill>
                  <pic:spPr>
                    <a:xfrm>
                      <a:off x="0" y="0"/>
                      <a:ext cx="6257925" cy="2476500"/>
                    </a:xfrm>
                    <a:prstGeom prst="rect">
                      <a:avLst/>
                    </a:prstGeom>
                  </pic:spPr>
                </pic:pic>
              </a:graphicData>
            </a:graphic>
          </wp:inline>
        </w:drawing>
      </w:r>
    </w:p>
    <w:p w:rsidR="00C95E68" w:rsidRPr="001062D9" w:rsidRDefault="00C25419" w:rsidP="00B1089E">
      <w:pPr>
        <w:rPr>
          <w:rFonts w:ascii="Arial" w:hAnsi="Arial" w:cs="Arial"/>
          <w:noProof/>
          <w:color w:val="242729"/>
          <w:sz w:val="23"/>
          <w:szCs w:val="23"/>
          <w:shd w:val="clear" w:color="auto" w:fill="E6ECF9"/>
        </w:rPr>
      </w:pPr>
      <w:r w:rsidRPr="001062D9">
        <w:rPr>
          <w:rFonts w:ascii="Arial" w:hAnsi="Arial" w:cs="Arial"/>
          <w:noProof/>
          <w:color w:val="000000" w:themeColor="text1"/>
          <w:shd w:val="clear" w:color="auto" w:fill="FFFFFF"/>
        </w:rPr>
        <w:t xml:space="preserve">А разница </w:t>
      </w:r>
      <w:r w:rsidR="000F0AD1" w:rsidRPr="001062D9">
        <w:rPr>
          <w:rFonts w:ascii="Arial" w:hAnsi="Arial" w:cs="Arial"/>
          <w:noProof/>
          <w:color w:val="242729"/>
          <w:sz w:val="23"/>
          <w:szCs w:val="23"/>
          <w:shd w:val="clear" w:color="auto" w:fill="E6ECF9"/>
        </w:rPr>
        <w:t xml:space="preserve"> между </w:t>
      </w:r>
      <w:r w:rsidR="000F0AD1" w:rsidRPr="003C7DB9">
        <w:rPr>
          <w:rFonts w:ascii="Arial" w:hAnsi="Arial" w:cs="Arial"/>
          <w:noProof/>
          <w:color w:val="242729"/>
          <w:sz w:val="23"/>
          <w:szCs w:val="23"/>
          <w:shd w:val="clear" w:color="auto" w:fill="E6ECF9"/>
          <w:lang w:val="en-US"/>
        </w:rPr>
        <w:t>include</w:t>
      </w:r>
      <w:r w:rsidR="000F0AD1" w:rsidRPr="001062D9">
        <w:rPr>
          <w:rFonts w:ascii="Arial" w:hAnsi="Arial" w:cs="Arial"/>
          <w:noProof/>
          <w:color w:val="242729"/>
          <w:sz w:val="23"/>
          <w:szCs w:val="23"/>
          <w:shd w:val="clear" w:color="auto" w:fill="E6ECF9"/>
        </w:rPr>
        <w:t>_</w:t>
      </w:r>
      <w:r w:rsidR="000F0AD1" w:rsidRPr="003C7DB9">
        <w:rPr>
          <w:rFonts w:ascii="Arial" w:hAnsi="Arial" w:cs="Arial"/>
          <w:noProof/>
          <w:color w:val="242729"/>
          <w:sz w:val="23"/>
          <w:szCs w:val="23"/>
          <w:shd w:val="clear" w:color="auto" w:fill="E6ECF9"/>
          <w:lang w:val="en-US"/>
        </w:rPr>
        <w:t>once</w:t>
      </w:r>
      <w:r w:rsidR="000F0AD1" w:rsidRPr="001062D9">
        <w:rPr>
          <w:rFonts w:ascii="Arial" w:hAnsi="Arial" w:cs="Arial"/>
          <w:noProof/>
          <w:color w:val="242729"/>
          <w:sz w:val="23"/>
          <w:szCs w:val="23"/>
          <w:shd w:val="clear" w:color="auto" w:fill="E6ECF9"/>
        </w:rPr>
        <w:t xml:space="preserve"> и </w:t>
      </w:r>
      <w:r w:rsidR="000F0AD1" w:rsidRPr="003C7DB9">
        <w:rPr>
          <w:rFonts w:ascii="Arial" w:hAnsi="Arial" w:cs="Arial"/>
          <w:noProof/>
          <w:color w:val="242729"/>
          <w:sz w:val="23"/>
          <w:szCs w:val="23"/>
          <w:shd w:val="clear" w:color="auto" w:fill="E6ECF9"/>
          <w:lang w:val="en-US"/>
        </w:rPr>
        <w:t>require</w:t>
      </w:r>
      <w:r w:rsidR="000F0AD1" w:rsidRPr="001062D9">
        <w:rPr>
          <w:rFonts w:ascii="Arial" w:hAnsi="Arial" w:cs="Arial"/>
          <w:noProof/>
          <w:color w:val="242729"/>
          <w:sz w:val="23"/>
          <w:szCs w:val="23"/>
          <w:shd w:val="clear" w:color="auto" w:fill="E6ECF9"/>
        </w:rPr>
        <w:t>_</w:t>
      </w:r>
      <w:r w:rsidR="000F0AD1" w:rsidRPr="003C7DB9">
        <w:rPr>
          <w:rFonts w:ascii="Arial" w:hAnsi="Arial" w:cs="Arial"/>
          <w:noProof/>
          <w:color w:val="242729"/>
          <w:sz w:val="23"/>
          <w:szCs w:val="23"/>
          <w:shd w:val="clear" w:color="auto" w:fill="E6ECF9"/>
          <w:lang w:val="en-US"/>
        </w:rPr>
        <w:t>once</w:t>
      </w:r>
      <w:r w:rsidRPr="001062D9">
        <w:rPr>
          <w:rFonts w:ascii="Arial" w:hAnsi="Arial" w:cs="Arial"/>
          <w:noProof/>
          <w:color w:val="242729"/>
          <w:sz w:val="23"/>
          <w:szCs w:val="23"/>
          <w:shd w:val="clear" w:color="auto" w:fill="E6ECF9"/>
        </w:rPr>
        <w:t xml:space="preserve"> заключается в том</w:t>
      </w:r>
      <w:r w:rsidR="000F0AD1" w:rsidRPr="001062D9">
        <w:rPr>
          <w:rFonts w:ascii="Arial" w:hAnsi="Arial" w:cs="Arial"/>
          <w:noProof/>
          <w:color w:val="242729"/>
          <w:sz w:val="23"/>
          <w:szCs w:val="23"/>
          <w:shd w:val="clear" w:color="auto" w:fill="E6ECF9"/>
        </w:rPr>
        <w:t>,</w:t>
      </w:r>
      <w:r w:rsidRPr="001062D9">
        <w:rPr>
          <w:rFonts w:ascii="Arial" w:hAnsi="Arial" w:cs="Arial"/>
          <w:noProof/>
          <w:color w:val="242729"/>
          <w:sz w:val="23"/>
          <w:szCs w:val="23"/>
          <w:shd w:val="clear" w:color="auto" w:fill="E6ECF9"/>
        </w:rPr>
        <w:t xml:space="preserve"> что</w:t>
      </w:r>
      <w:r w:rsidR="000F0AD1" w:rsidRPr="001062D9">
        <w:rPr>
          <w:rFonts w:ascii="Arial" w:hAnsi="Arial" w:cs="Arial"/>
          <w:noProof/>
          <w:color w:val="242729"/>
          <w:sz w:val="23"/>
          <w:szCs w:val="23"/>
          <w:shd w:val="clear" w:color="auto" w:fill="E6ECF9"/>
        </w:rPr>
        <w:t xml:space="preserve"> если функция </w:t>
      </w:r>
      <w:r w:rsidR="000F0AD1" w:rsidRPr="003C7DB9">
        <w:rPr>
          <w:rFonts w:ascii="Arial" w:hAnsi="Arial" w:cs="Arial"/>
          <w:noProof/>
          <w:color w:val="242729"/>
          <w:sz w:val="23"/>
          <w:szCs w:val="23"/>
          <w:shd w:val="clear" w:color="auto" w:fill="E6ECF9"/>
          <w:lang w:val="en-US"/>
        </w:rPr>
        <w:t>include</w:t>
      </w:r>
      <w:r w:rsidR="000F0AD1" w:rsidRPr="001062D9">
        <w:rPr>
          <w:rFonts w:ascii="Arial" w:hAnsi="Arial" w:cs="Arial"/>
          <w:noProof/>
          <w:color w:val="242729"/>
          <w:sz w:val="23"/>
          <w:szCs w:val="23"/>
          <w:shd w:val="clear" w:color="auto" w:fill="E6ECF9"/>
        </w:rPr>
        <w:t>_</w:t>
      </w:r>
      <w:r w:rsidR="000F0AD1" w:rsidRPr="003C7DB9">
        <w:rPr>
          <w:rFonts w:ascii="Arial" w:hAnsi="Arial" w:cs="Arial"/>
          <w:noProof/>
          <w:color w:val="242729"/>
          <w:sz w:val="23"/>
          <w:szCs w:val="23"/>
          <w:shd w:val="clear" w:color="auto" w:fill="E6ECF9"/>
          <w:lang w:val="en-US"/>
        </w:rPr>
        <w:t>once</w:t>
      </w:r>
      <w:r w:rsidR="000F0AD1" w:rsidRPr="001062D9">
        <w:rPr>
          <w:rFonts w:ascii="Arial" w:hAnsi="Arial" w:cs="Arial"/>
          <w:noProof/>
          <w:color w:val="242729"/>
          <w:sz w:val="23"/>
          <w:szCs w:val="23"/>
          <w:shd w:val="clear" w:color="auto" w:fill="E6ECF9"/>
        </w:rPr>
        <w:t xml:space="preserve"> получает какую-либо ошибку, она будет предупреждать вас и выполнять код, но функция </w:t>
      </w:r>
      <w:r w:rsidR="000F0AD1" w:rsidRPr="003C7DB9">
        <w:rPr>
          <w:rFonts w:ascii="Arial" w:hAnsi="Arial" w:cs="Arial"/>
          <w:noProof/>
          <w:color w:val="242729"/>
          <w:sz w:val="23"/>
          <w:szCs w:val="23"/>
          <w:shd w:val="clear" w:color="auto" w:fill="E6ECF9"/>
          <w:lang w:val="en-US"/>
        </w:rPr>
        <w:t>require</w:t>
      </w:r>
      <w:r w:rsidR="000F0AD1" w:rsidRPr="001062D9">
        <w:rPr>
          <w:rFonts w:ascii="Arial" w:hAnsi="Arial" w:cs="Arial"/>
          <w:noProof/>
          <w:color w:val="242729"/>
          <w:sz w:val="23"/>
          <w:szCs w:val="23"/>
          <w:shd w:val="clear" w:color="auto" w:fill="E6ECF9"/>
        </w:rPr>
        <w:t>_</w:t>
      </w:r>
      <w:r w:rsidR="000F0AD1" w:rsidRPr="003C7DB9">
        <w:rPr>
          <w:rFonts w:ascii="Arial" w:hAnsi="Arial" w:cs="Arial"/>
          <w:noProof/>
          <w:color w:val="242729"/>
          <w:sz w:val="23"/>
          <w:szCs w:val="23"/>
          <w:shd w:val="clear" w:color="auto" w:fill="E6ECF9"/>
          <w:lang w:val="en-US"/>
        </w:rPr>
        <w:t>once</w:t>
      </w:r>
      <w:r w:rsidR="000F0AD1" w:rsidRPr="001062D9">
        <w:rPr>
          <w:rFonts w:ascii="Arial" w:hAnsi="Arial" w:cs="Arial"/>
          <w:noProof/>
          <w:color w:val="242729"/>
          <w:sz w:val="23"/>
          <w:szCs w:val="23"/>
          <w:shd w:val="clear" w:color="auto" w:fill="E6ECF9"/>
        </w:rPr>
        <w:t xml:space="preserve"> обнаруживает любую ошибку, которая остановит сценарий и не выполнит код.</w:t>
      </w:r>
    </w:p>
    <w:p w:rsidR="00EA6C47" w:rsidRPr="001062D9" w:rsidRDefault="00EA6C47" w:rsidP="00B1089E">
      <w:pPr>
        <w:rPr>
          <w:rFonts w:ascii="Arial Black" w:hAnsi="Arial Black" w:cstheme="minorHAnsi"/>
          <w:b/>
          <w:noProof/>
          <w:color w:val="FF0000"/>
          <w:sz w:val="36"/>
          <w:szCs w:val="36"/>
          <w:u w:val="single"/>
        </w:rPr>
      </w:pPr>
      <w:r w:rsidRPr="001062D9">
        <w:rPr>
          <w:rFonts w:ascii="Arial Black" w:hAnsi="Arial Black" w:cstheme="minorHAnsi"/>
          <w:b/>
          <w:noProof/>
          <w:color w:val="FF0000"/>
          <w:sz w:val="36"/>
          <w:szCs w:val="36"/>
          <w:u w:val="single"/>
        </w:rPr>
        <w:t>Регистрация</w:t>
      </w:r>
    </w:p>
    <w:p w:rsidR="001959FB" w:rsidRPr="001062D9" w:rsidRDefault="001959FB" w:rsidP="00B1089E">
      <w:pPr>
        <w:rPr>
          <w:rFonts w:ascii="Arial Black" w:hAnsi="Arial Black" w:cstheme="minorHAnsi"/>
          <w:b/>
          <w:noProof/>
          <w:color w:val="FF0000"/>
          <w:sz w:val="36"/>
          <w:szCs w:val="36"/>
          <w:u w:val="single"/>
        </w:rPr>
      </w:pPr>
    </w:p>
    <w:p w:rsidR="001959FB" w:rsidRPr="001062D9" w:rsidRDefault="001959FB" w:rsidP="001959FB">
      <w:pPr>
        <w:shd w:val="clear" w:color="auto" w:fill="FFFFFF"/>
        <w:spacing w:after="404" w:line="240" w:lineRule="auto"/>
        <w:textAlignment w:val="baseline"/>
        <w:rPr>
          <w:rFonts w:ascii="Arial" w:eastAsia="Times New Roman" w:hAnsi="Arial" w:cs="Arial"/>
          <w:b/>
          <w:noProof/>
          <w:color w:val="E36C0A" w:themeColor="accent6" w:themeShade="BF"/>
          <w:sz w:val="36"/>
          <w:szCs w:val="36"/>
          <w:lang w:eastAsia="ru-RU"/>
        </w:rPr>
      </w:pPr>
      <w:r w:rsidRPr="001062D9">
        <w:rPr>
          <w:rFonts w:ascii="Arial" w:eastAsia="Times New Roman" w:hAnsi="Arial" w:cs="Arial"/>
          <w:b/>
          <w:noProof/>
          <w:color w:val="E36C0A" w:themeColor="accent6" w:themeShade="BF"/>
          <w:sz w:val="36"/>
          <w:szCs w:val="36"/>
          <w:lang w:eastAsia="ru-RU"/>
        </w:rPr>
        <w:t>Теория от меня</w:t>
      </w:r>
    </w:p>
    <w:p w:rsidR="001959FB" w:rsidRPr="001062D9" w:rsidRDefault="001959FB" w:rsidP="001959FB">
      <w:pPr>
        <w:shd w:val="clear" w:color="auto" w:fill="FFFFFF"/>
        <w:spacing w:after="404" w:line="240" w:lineRule="auto"/>
        <w:textAlignment w:val="baseline"/>
        <w:rPr>
          <w:rFonts w:ascii="Arial" w:eastAsia="Times New Roman" w:hAnsi="Arial" w:cs="Arial"/>
          <w:noProof/>
          <w:color w:val="333333"/>
          <w:lang w:eastAsia="ru-RU"/>
        </w:rPr>
      </w:pPr>
      <w:r w:rsidRPr="001062D9">
        <w:rPr>
          <w:rFonts w:ascii="Arial" w:eastAsia="Times New Roman" w:hAnsi="Arial" w:cs="Arial"/>
          <w:noProof/>
          <w:color w:val="333333"/>
          <w:lang w:eastAsia="ru-RU"/>
        </w:rPr>
        <w:t>Создали форму "Регистрации"---&gt; Клиент ее заполнил и отправил нам на сервер методом ПОСТ ---&gt; Мы проверили, что клиент ее заполнил правильно и если не возникло ошибок при заполнении, то заносим всю информацию в БД, вкючая хешированный пароль с солью ---&gt; Во втором файле клиент уже заполняет форму "Авторизации" ---&gt; После того, как он ее отправил нам на сервер, ме ее снова проверили, и , в случае првильного заполнения выводим из БД логин и пароль, которые проверяем на сопадение ---&gt; Если данные совпали, то мы записываем клиента в Сессию в глобальный массив $_</w:t>
      </w:r>
      <w:r w:rsidRPr="003C7DB9">
        <w:rPr>
          <w:rFonts w:ascii="Arial" w:eastAsia="Times New Roman" w:hAnsi="Arial" w:cs="Arial"/>
          <w:noProof/>
          <w:color w:val="333333"/>
          <w:lang w:val="en-US" w:eastAsia="ru-RU"/>
        </w:rPr>
        <w:t>SESSION</w:t>
      </w:r>
      <w:r w:rsidRPr="001062D9">
        <w:rPr>
          <w:rFonts w:ascii="Arial" w:eastAsia="Times New Roman" w:hAnsi="Arial" w:cs="Arial"/>
          <w:noProof/>
          <w:color w:val="333333"/>
          <w:lang w:eastAsia="ru-RU"/>
        </w:rPr>
        <w:t xml:space="preserve">. Но как только клиент покинул сайт, то сессия прпадает, и именно для того, чтобы сервер его запомнил, мы даем клиенту </w:t>
      </w:r>
      <w:r w:rsidRPr="003C7DB9">
        <w:rPr>
          <w:rFonts w:ascii="Arial" w:eastAsia="Times New Roman" w:hAnsi="Arial" w:cs="Arial"/>
          <w:noProof/>
          <w:color w:val="333333"/>
          <w:lang w:val="en-US" w:eastAsia="ru-RU"/>
        </w:rPr>
        <w:t>COOKIES</w:t>
      </w:r>
      <w:r w:rsidRPr="001062D9">
        <w:rPr>
          <w:rFonts w:ascii="Arial" w:eastAsia="Times New Roman" w:hAnsi="Arial" w:cs="Arial"/>
          <w:noProof/>
          <w:color w:val="333333"/>
          <w:lang w:eastAsia="ru-RU"/>
        </w:rPr>
        <w:t>, которая храниться у него(как я понял) и при повторном посещения нашего сайта мы ее видем</w:t>
      </w:r>
    </w:p>
    <w:p w:rsidR="001959FB" w:rsidRPr="001062D9" w:rsidRDefault="001959FB" w:rsidP="001959FB">
      <w:pPr>
        <w:shd w:val="clear" w:color="auto" w:fill="FFFFFF"/>
        <w:spacing w:after="404" w:line="240" w:lineRule="auto"/>
        <w:textAlignment w:val="baseline"/>
        <w:rPr>
          <w:rFonts w:ascii="Arial" w:eastAsia="Times New Roman" w:hAnsi="Arial" w:cs="Arial"/>
          <w:b/>
          <w:noProof/>
          <w:color w:val="E36C0A" w:themeColor="accent6" w:themeShade="BF"/>
          <w:sz w:val="36"/>
          <w:szCs w:val="36"/>
          <w:lang w:eastAsia="ru-RU"/>
        </w:rPr>
      </w:pPr>
      <w:r w:rsidRPr="001062D9">
        <w:rPr>
          <w:rFonts w:ascii="Arial" w:eastAsia="Times New Roman" w:hAnsi="Arial" w:cs="Arial"/>
          <w:b/>
          <w:noProof/>
          <w:color w:val="E36C0A" w:themeColor="accent6" w:themeShade="BF"/>
          <w:sz w:val="36"/>
          <w:szCs w:val="36"/>
          <w:lang w:eastAsia="ru-RU"/>
        </w:rPr>
        <w:t>Теория от Ивана</w:t>
      </w:r>
    </w:p>
    <w:p w:rsidR="001959FB" w:rsidRPr="001062D9" w:rsidRDefault="001959FB" w:rsidP="001959FB">
      <w:pPr>
        <w:shd w:val="clear" w:color="auto" w:fill="FFFFFF"/>
        <w:spacing w:after="404" w:line="240" w:lineRule="auto"/>
        <w:textAlignment w:val="baseline"/>
        <w:rPr>
          <w:rFonts w:ascii="Arial" w:eastAsia="Times New Roman" w:hAnsi="Arial" w:cs="Arial"/>
          <w:noProof/>
          <w:color w:val="333333"/>
          <w:lang w:eastAsia="ru-RU"/>
        </w:rPr>
      </w:pPr>
      <w:r w:rsidRPr="001062D9">
        <w:rPr>
          <w:rFonts w:ascii="Arial" w:eastAsia="Times New Roman" w:hAnsi="Arial" w:cs="Arial"/>
          <w:noProof/>
          <w:color w:val="333333"/>
          <w:lang w:eastAsia="ru-RU"/>
        </w:rPr>
        <w:br/>
        <w:t xml:space="preserve">1. проверил что всё ок и залогинился </w:t>
      </w:r>
    </w:p>
    <w:p w:rsidR="001959FB" w:rsidRPr="001062D9" w:rsidRDefault="001959FB" w:rsidP="001959FB">
      <w:pPr>
        <w:shd w:val="clear" w:color="auto" w:fill="FFFFFF"/>
        <w:spacing w:after="404" w:line="240" w:lineRule="auto"/>
        <w:textAlignment w:val="baseline"/>
        <w:rPr>
          <w:rFonts w:ascii="Arial" w:eastAsia="Times New Roman" w:hAnsi="Arial" w:cs="Arial"/>
          <w:noProof/>
          <w:color w:val="333333"/>
          <w:lang w:eastAsia="ru-RU"/>
        </w:rPr>
      </w:pPr>
      <w:r w:rsidRPr="001062D9">
        <w:rPr>
          <w:rFonts w:ascii="Arial" w:eastAsia="Times New Roman" w:hAnsi="Arial" w:cs="Arial"/>
          <w:noProof/>
          <w:color w:val="333333"/>
          <w:lang w:eastAsia="ru-RU"/>
        </w:rPr>
        <w:t xml:space="preserve">2. сгенерил уникальный ключ после того как залогинился и засунул его или в базу ( возле юзера колонку токен создай ) или в сессию. </w:t>
      </w:r>
    </w:p>
    <w:p w:rsidR="001959FB" w:rsidRPr="001062D9" w:rsidRDefault="001959FB" w:rsidP="001959FB">
      <w:pPr>
        <w:shd w:val="clear" w:color="auto" w:fill="FFFFFF"/>
        <w:spacing w:after="404" w:line="240" w:lineRule="auto"/>
        <w:textAlignment w:val="baseline"/>
        <w:rPr>
          <w:rFonts w:ascii="Arial" w:eastAsia="Times New Roman" w:hAnsi="Arial" w:cs="Arial"/>
          <w:noProof/>
          <w:color w:val="333333"/>
          <w:lang w:eastAsia="ru-RU"/>
        </w:rPr>
      </w:pPr>
      <w:r w:rsidRPr="001062D9">
        <w:rPr>
          <w:rFonts w:ascii="Arial" w:eastAsia="Times New Roman" w:hAnsi="Arial" w:cs="Arial"/>
          <w:noProof/>
          <w:color w:val="333333"/>
          <w:lang w:eastAsia="ru-RU"/>
        </w:rPr>
        <w:lastRenderedPageBreak/>
        <w:t>3. так же сгенеренный ключ держишь на стороен клиента в бразуере</w:t>
      </w:r>
    </w:p>
    <w:p w:rsidR="001959FB" w:rsidRPr="001062D9" w:rsidRDefault="001959FB" w:rsidP="001959FB">
      <w:pPr>
        <w:shd w:val="clear" w:color="auto" w:fill="FFFFFF"/>
        <w:spacing w:after="404" w:line="240" w:lineRule="auto"/>
        <w:textAlignment w:val="baseline"/>
        <w:rPr>
          <w:rFonts w:ascii="Arial" w:eastAsia="Times New Roman" w:hAnsi="Arial" w:cs="Arial"/>
          <w:noProof/>
          <w:color w:val="333333"/>
          <w:lang w:eastAsia="ru-RU"/>
        </w:rPr>
      </w:pPr>
      <w:r w:rsidRPr="001062D9">
        <w:rPr>
          <w:rFonts w:ascii="Arial" w:eastAsia="Times New Roman" w:hAnsi="Arial" w:cs="Arial"/>
          <w:noProof/>
          <w:color w:val="333333"/>
          <w:lang w:eastAsia="ru-RU"/>
        </w:rPr>
        <w:t>4. по ключу с кукисом понимаешь кто именно залогинен ( если нпример в базе висит этот ключ)</w:t>
      </w:r>
    </w:p>
    <w:p w:rsidR="001959FB" w:rsidRPr="001062D9" w:rsidRDefault="001959FB" w:rsidP="001959FB">
      <w:pPr>
        <w:shd w:val="clear" w:color="auto" w:fill="FFFFFF"/>
        <w:spacing w:after="404" w:line="240" w:lineRule="auto"/>
        <w:textAlignment w:val="baseline"/>
        <w:rPr>
          <w:rFonts w:ascii="Arial" w:eastAsia="Times New Roman" w:hAnsi="Arial" w:cs="Arial"/>
          <w:noProof/>
          <w:color w:val="333333"/>
          <w:lang w:eastAsia="ru-RU"/>
        </w:rPr>
      </w:pPr>
      <w:r w:rsidRPr="001062D9">
        <w:rPr>
          <w:rFonts w:ascii="Arial" w:eastAsia="Times New Roman" w:hAnsi="Arial" w:cs="Arial"/>
          <w:noProof/>
          <w:color w:val="333333"/>
          <w:lang w:eastAsia="ru-RU"/>
        </w:rPr>
        <w:t>или же просто с сессиии вытягиваешь ключ и сраниваешь его с ключем с кукисов</w:t>
      </w:r>
    </w:p>
    <w:p w:rsidR="001959FB" w:rsidRPr="001062D9" w:rsidRDefault="001959FB" w:rsidP="001959FB">
      <w:pPr>
        <w:shd w:val="clear" w:color="auto" w:fill="FFFFFF"/>
        <w:spacing w:after="404" w:line="240" w:lineRule="auto"/>
        <w:textAlignment w:val="baseline"/>
        <w:rPr>
          <w:rFonts w:ascii="Arial" w:eastAsia="Times New Roman" w:hAnsi="Arial" w:cs="Arial"/>
          <w:noProof/>
          <w:color w:val="333333"/>
          <w:lang w:eastAsia="ru-RU"/>
        </w:rPr>
      </w:pPr>
      <w:r w:rsidRPr="001062D9">
        <w:rPr>
          <w:rFonts w:ascii="Arial" w:eastAsia="Times New Roman" w:hAnsi="Arial" w:cs="Arial"/>
          <w:noProof/>
          <w:color w:val="333333"/>
          <w:lang w:eastAsia="ru-RU"/>
        </w:rPr>
        <w:t xml:space="preserve">суть в том просто </w:t>
      </w:r>
    </w:p>
    <w:p w:rsidR="001959FB" w:rsidRPr="001062D9" w:rsidRDefault="001959FB" w:rsidP="001959FB">
      <w:pPr>
        <w:shd w:val="clear" w:color="auto" w:fill="FFFFFF"/>
        <w:spacing w:after="404" w:line="240" w:lineRule="auto"/>
        <w:textAlignment w:val="baseline"/>
        <w:rPr>
          <w:rFonts w:ascii="Arial" w:eastAsia="Times New Roman" w:hAnsi="Arial" w:cs="Arial"/>
          <w:noProof/>
          <w:color w:val="333333"/>
          <w:lang w:eastAsia="ru-RU"/>
        </w:rPr>
      </w:pPr>
      <w:r w:rsidRPr="001062D9">
        <w:rPr>
          <w:rFonts w:ascii="Arial" w:eastAsia="Times New Roman" w:hAnsi="Arial" w:cs="Arial"/>
          <w:noProof/>
          <w:color w:val="333333"/>
          <w:lang w:eastAsia="ru-RU"/>
        </w:rPr>
        <w:t xml:space="preserve">что на стороне клиента ( браузер ) и на стороне сервера ( база или сессия ) висит токен ( ключ хеш набор случайных символов ). И если они идентичны то юзер авторизирован. </w:t>
      </w:r>
    </w:p>
    <w:p w:rsidR="001959FB" w:rsidRPr="001062D9" w:rsidRDefault="001959FB" w:rsidP="001959FB">
      <w:pPr>
        <w:shd w:val="clear" w:color="auto" w:fill="FFFFFF"/>
        <w:spacing w:after="404" w:line="240" w:lineRule="auto"/>
        <w:textAlignment w:val="baseline"/>
        <w:rPr>
          <w:rFonts w:ascii="Arial" w:eastAsia="Times New Roman" w:hAnsi="Arial" w:cs="Arial"/>
          <w:noProof/>
          <w:color w:val="333333"/>
          <w:lang w:eastAsia="ru-RU"/>
        </w:rPr>
      </w:pPr>
      <w:r w:rsidRPr="003C7DB9">
        <w:rPr>
          <w:rFonts w:ascii="Arial" w:eastAsia="Times New Roman" w:hAnsi="Arial" w:cs="Arial"/>
          <w:noProof/>
          <w:color w:val="333333"/>
          <w:lang w:val="en-US" w:eastAsia="ru-RU"/>
        </w:rPr>
        <w:t>user</w:t>
      </w:r>
      <w:r w:rsidRPr="001062D9">
        <w:rPr>
          <w:rFonts w:ascii="Arial" w:eastAsia="Times New Roman" w:hAnsi="Arial" w:cs="Arial"/>
          <w:noProof/>
          <w:color w:val="333333"/>
          <w:lang w:eastAsia="ru-RU"/>
        </w:rPr>
        <w:t>_</w:t>
      </w:r>
      <w:r w:rsidRPr="003C7DB9">
        <w:rPr>
          <w:rFonts w:ascii="Arial" w:eastAsia="Times New Roman" w:hAnsi="Arial" w:cs="Arial"/>
          <w:noProof/>
          <w:color w:val="333333"/>
          <w:lang w:val="en-US" w:eastAsia="ru-RU"/>
        </w:rPr>
        <w:t>id</w:t>
      </w:r>
      <w:r w:rsidRPr="001062D9">
        <w:rPr>
          <w:rFonts w:ascii="Arial" w:eastAsia="Times New Roman" w:hAnsi="Arial" w:cs="Arial"/>
          <w:noProof/>
          <w:color w:val="333333"/>
          <w:lang w:eastAsia="ru-RU"/>
        </w:rPr>
        <w:t xml:space="preserve"> | </w:t>
      </w:r>
      <w:r w:rsidRPr="003C7DB9">
        <w:rPr>
          <w:rFonts w:ascii="Arial" w:eastAsia="Times New Roman" w:hAnsi="Arial" w:cs="Arial"/>
          <w:noProof/>
          <w:color w:val="333333"/>
          <w:lang w:val="en-US" w:eastAsia="ru-RU"/>
        </w:rPr>
        <w:t>name</w:t>
      </w:r>
      <w:r w:rsidRPr="001062D9">
        <w:rPr>
          <w:rFonts w:ascii="Arial" w:eastAsia="Times New Roman" w:hAnsi="Arial" w:cs="Arial"/>
          <w:noProof/>
          <w:color w:val="333333"/>
          <w:lang w:eastAsia="ru-RU"/>
        </w:rPr>
        <w:t xml:space="preserve"> | </w:t>
      </w:r>
      <w:r w:rsidRPr="003C7DB9">
        <w:rPr>
          <w:rFonts w:ascii="Arial" w:eastAsia="Times New Roman" w:hAnsi="Arial" w:cs="Arial"/>
          <w:noProof/>
          <w:color w:val="333333"/>
          <w:lang w:val="en-US" w:eastAsia="ru-RU"/>
        </w:rPr>
        <w:t>surname</w:t>
      </w:r>
      <w:r w:rsidRPr="001062D9">
        <w:rPr>
          <w:rFonts w:ascii="Arial" w:eastAsia="Times New Roman" w:hAnsi="Arial" w:cs="Arial"/>
          <w:noProof/>
          <w:color w:val="333333"/>
          <w:lang w:eastAsia="ru-RU"/>
        </w:rPr>
        <w:t xml:space="preserve"> | </w:t>
      </w:r>
      <w:r w:rsidRPr="003C7DB9">
        <w:rPr>
          <w:rFonts w:ascii="Arial" w:eastAsia="Times New Roman" w:hAnsi="Arial" w:cs="Arial"/>
          <w:noProof/>
          <w:color w:val="333333"/>
          <w:lang w:val="en-US" w:eastAsia="ru-RU"/>
        </w:rPr>
        <w:t>token</w:t>
      </w:r>
      <w:r w:rsidRPr="001062D9">
        <w:rPr>
          <w:rFonts w:ascii="Arial" w:eastAsia="Times New Roman" w:hAnsi="Arial" w:cs="Arial"/>
          <w:noProof/>
          <w:color w:val="333333"/>
          <w:lang w:eastAsia="ru-RU"/>
        </w:rPr>
        <w:t>_</w:t>
      </w:r>
      <w:r w:rsidRPr="003C7DB9">
        <w:rPr>
          <w:rFonts w:ascii="Arial" w:eastAsia="Times New Roman" w:hAnsi="Arial" w:cs="Arial"/>
          <w:noProof/>
          <w:color w:val="333333"/>
          <w:lang w:val="en-US" w:eastAsia="ru-RU"/>
        </w:rPr>
        <w:t>auth</w:t>
      </w:r>
      <w:r w:rsidRPr="001062D9">
        <w:rPr>
          <w:rFonts w:ascii="Arial" w:eastAsia="Times New Roman" w:hAnsi="Arial" w:cs="Arial"/>
          <w:noProof/>
          <w:color w:val="333333"/>
          <w:lang w:eastAsia="ru-RU"/>
        </w:rPr>
        <w:t xml:space="preserve"> | </w:t>
      </w:r>
      <w:r w:rsidRPr="003C7DB9">
        <w:rPr>
          <w:rFonts w:ascii="Arial" w:eastAsia="Times New Roman" w:hAnsi="Arial" w:cs="Arial"/>
          <w:noProof/>
          <w:color w:val="333333"/>
          <w:lang w:val="en-US" w:eastAsia="ru-RU"/>
        </w:rPr>
        <w:t>password</w:t>
      </w:r>
      <w:r w:rsidRPr="001062D9">
        <w:rPr>
          <w:rFonts w:ascii="Arial" w:eastAsia="Times New Roman" w:hAnsi="Arial" w:cs="Arial"/>
          <w:noProof/>
          <w:color w:val="333333"/>
          <w:lang w:eastAsia="ru-RU"/>
        </w:rPr>
        <w:t>| колонки</w:t>
      </w:r>
    </w:p>
    <w:p w:rsidR="001959FB" w:rsidRPr="003C7DB9" w:rsidRDefault="001959FB" w:rsidP="001959FB">
      <w:pPr>
        <w:shd w:val="clear" w:color="auto" w:fill="FFFFFF"/>
        <w:spacing w:after="404" w:line="240" w:lineRule="auto"/>
        <w:textAlignment w:val="baseline"/>
        <w:rPr>
          <w:rFonts w:ascii="Arial" w:eastAsia="Times New Roman" w:hAnsi="Arial" w:cs="Arial"/>
          <w:noProof/>
          <w:color w:val="333333"/>
          <w:lang w:val="en-US" w:eastAsia="ru-RU"/>
        </w:rPr>
      </w:pPr>
      <w:r w:rsidRPr="003C7DB9">
        <w:rPr>
          <w:rFonts w:ascii="Arial" w:eastAsia="Times New Roman" w:hAnsi="Arial" w:cs="Arial"/>
          <w:noProof/>
          <w:color w:val="333333"/>
          <w:lang w:val="en-US" w:eastAsia="ru-RU"/>
        </w:rPr>
        <w:t xml:space="preserve">дальше  $user =  select * from users where token =  $_COOKIES[token]; </w:t>
      </w:r>
    </w:p>
    <w:p w:rsidR="001959FB" w:rsidRPr="001062D9" w:rsidRDefault="001959FB" w:rsidP="001959FB">
      <w:pPr>
        <w:shd w:val="clear" w:color="auto" w:fill="FFFFFF"/>
        <w:spacing w:after="404" w:line="240" w:lineRule="auto"/>
        <w:textAlignment w:val="baseline"/>
        <w:rPr>
          <w:rFonts w:ascii="Arial" w:eastAsia="Times New Roman" w:hAnsi="Arial" w:cs="Arial"/>
          <w:noProof/>
          <w:color w:val="333333"/>
          <w:lang w:eastAsia="ru-RU"/>
        </w:rPr>
      </w:pPr>
      <w:r w:rsidRPr="003C7DB9">
        <w:rPr>
          <w:rFonts w:ascii="Arial" w:eastAsia="Times New Roman" w:hAnsi="Arial" w:cs="Arial"/>
          <w:noProof/>
          <w:color w:val="333333"/>
          <w:lang w:val="en-US" w:eastAsia="ru-RU"/>
        </w:rPr>
        <w:t>echo</w:t>
      </w:r>
      <w:r w:rsidRPr="001062D9">
        <w:rPr>
          <w:rFonts w:ascii="Arial" w:eastAsia="Times New Roman" w:hAnsi="Arial" w:cs="Arial"/>
          <w:noProof/>
          <w:color w:val="333333"/>
          <w:lang w:eastAsia="ru-RU"/>
        </w:rPr>
        <w:t xml:space="preserve"> "</w:t>
      </w:r>
      <w:r w:rsidRPr="003C7DB9">
        <w:rPr>
          <w:rFonts w:ascii="Arial" w:eastAsia="Times New Roman" w:hAnsi="Arial" w:cs="Arial"/>
          <w:noProof/>
          <w:color w:val="333333"/>
          <w:lang w:val="en-US" w:eastAsia="ru-RU"/>
        </w:rPr>
        <w:t>Hello</w:t>
      </w:r>
      <w:r w:rsidRPr="001062D9">
        <w:rPr>
          <w:rFonts w:ascii="Arial" w:eastAsia="Times New Roman" w:hAnsi="Arial" w:cs="Arial"/>
          <w:noProof/>
          <w:color w:val="333333"/>
          <w:lang w:eastAsia="ru-RU"/>
        </w:rPr>
        <w:t>, ".$</w:t>
      </w:r>
      <w:r w:rsidRPr="003C7DB9">
        <w:rPr>
          <w:rFonts w:ascii="Arial" w:eastAsia="Times New Roman" w:hAnsi="Arial" w:cs="Arial"/>
          <w:noProof/>
          <w:color w:val="333333"/>
          <w:lang w:val="en-US" w:eastAsia="ru-RU"/>
        </w:rPr>
        <w:t>user</w:t>
      </w:r>
      <w:r w:rsidRPr="001062D9">
        <w:rPr>
          <w:rFonts w:ascii="Arial" w:eastAsia="Times New Roman" w:hAnsi="Arial" w:cs="Arial"/>
          <w:noProof/>
          <w:color w:val="333333"/>
          <w:lang w:eastAsia="ru-RU"/>
        </w:rPr>
        <w:t>["</w:t>
      </w:r>
      <w:r w:rsidRPr="003C7DB9">
        <w:rPr>
          <w:rFonts w:ascii="Arial" w:eastAsia="Times New Roman" w:hAnsi="Arial" w:cs="Arial"/>
          <w:noProof/>
          <w:color w:val="333333"/>
          <w:lang w:val="en-US" w:eastAsia="ru-RU"/>
        </w:rPr>
        <w:t>name</w:t>
      </w:r>
      <w:r w:rsidRPr="001062D9">
        <w:rPr>
          <w:rFonts w:ascii="Arial" w:eastAsia="Times New Roman" w:hAnsi="Arial" w:cs="Arial"/>
          <w:noProof/>
          <w:color w:val="333333"/>
          <w:lang w:eastAsia="ru-RU"/>
        </w:rPr>
        <w:t xml:space="preserve">"]; </w:t>
      </w:r>
    </w:p>
    <w:p w:rsidR="001959FB" w:rsidRPr="001062D9" w:rsidRDefault="001959FB" w:rsidP="001959FB">
      <w:pPr>
        <w:shd w:val="clear" w:color="auto" w:fill="FFFFFF"/>
        <w:spacing w:after="404" w:line="240" w:lineRule="auto"/>
        <w:textAlignment w:val="baseline"/>
        <w:rPr>
          <w:rFonts w:ascii="Arial" w:eastAsia="Times New Roman" w:hAnsi="Arial" w:cs="Arial"/>
          <w:noProof/>
          <w:color w:val="333333"/>
          <w:lang w:eastAsia="ru-RU"/>
        </w:rPr>
      </w:pPr>
      <w:r w:rsidRPr="001062D9">
        <w:rPr>
          <w:rFonts w:ascii="Arial" w:eastAsia="Times New Roman" w:hAnsi="Arial" w:cs="Arial"/>
          <w:noProof/>
          <w:color w:val="333333"/>
          <w:lang w:eastAsia="ru-RU"/>
        </w:rPr>
        <w:t xml:space="preserve">в общем сделай чтобы работало хоть как - то </w:t>
      </w:r>
    </w:p>
    <w:p w:rsidR="001959FB" w:rsidRPr="001062D9" w:rsidRDefault="001959FB" w:rsidP="001959FB">
      <w:pPr>
        <w:shd w:val="clear" w:color="auto" w:fill="FFFFFF"/>
        <w:spacing w:after="404" w:line="240" w:lineRule="auto"/>
        <w:textAlignment w:val="baseline"/>
        <w:rPr>
          <w:rFonts w:ascii="Arial" w:eastAsia="Times New Roman" w:hAnsi="Arial" w:cs="Arial"/>
          <w:noProof/>
          <w:color w:val="333333"/>
          <w:lang w:eastAsia="ru-RU"/>
        </w:rPr>
      </w:pPr>
      <w:r w:rsidRPr="001062D9">
        <w:rPr>
          <w:rFonts w:ascii="Arial" w:eastAsia="Times New Roman" w:hAnsi="Arial" w:cs="Arial"/>
          <w:noProof/>
          <w:color w:val="333333"/>
          <w:lang w:eastAsia="ru-RU"/>
        </w:rPr>
        <w:t xml:space="preserve">такое грубо говоря делается в любом месте где тебе надо понять сейчас авторизирован человек или непонятно кто он. </w:t>
      </w:r>
    </w:p>
    <w:p w:rsidR="001959FB" w:rsidRPr="001062D9" w:rsidRDefault="001959FB" w:rsidP="001959FB">
      <w:pPr>
        <w:shd w:val="clear" w:color="auto" w:fill="FFFFFF"/>
        <w:spacing w:after="404" w:line="240" w:lineRule="auto"/>
        <w:textAlignment w:val="baseline"/>
        <w:rPr>
          <w:rFonts w:ascii="Arial" w:eastAsia="Times New Roman" w:hAnsi="Arial" w:cs="Arial"/>
          <w:noProof/>
          <w:color w:val="333333"/>
          <w:lang w:eastAsia="ru-RU"/>
        </w:rPr>
      </w:pPr>
      <w:r w:rsidRPr="001062D9">
        <w:rPr>
          <w:rFonts w:ascii="Arial" w:eastAsia="Times New Roman" w:hAnsi="Arial" w:cs="Arial"/>
          <w:noProof/>
          <w:color w:val="333333"/>
          <w:lang w:eastAsia="ru-RU"/>
        </w:rPr>
        <w:t>или же как вариант чтобы каждый раз не дергать запрос в базу</w:t>
      </w:r>
    </w:p>
    <w:p w:rsidR="001959FB" w:rsidRPr="001062D9" w:rsidRDefault="001959FB" w:rsidP="001959FB">
      <w:pPr>
        <w:shd w:val="clear" w:color="auto" w:fill="FFFFFF"/>
        <w:spacing w:after="404" w:line="240" w:lineRule="auto"/>
        <w:textAlignment w:val="baseline"/>
        <w:rPr>
          <w:rFonts w:ascii="Arial" w:eastAsia="Times New Roman" w:hAnsi="Arial" w:cs="Arial"/>
          <w:noProof/>
          <w:color w:val="333333"/>
          <w:lang w:eastAsia="ru-RU"/>
        </w:rPr>
      </w:pPr>
      <w:r w:rsidRPr="001062D9">
        <w:rPr>
          <w:rFonts w:ascii="Arial" w:eastAsia="Times New Roman" w:hAnsi="Arial" w:cs="Arial"/>
          <w:noProof/>
          <w:color w:val="333333"/>
          <w:lang w:eastAsia="ru-RU"/>
        </w:rPr>
        <w:t>можешь и самого пользователя уже записать в кукисы.</w:t>
      </w:r>
    </w:p>
    <w:p w:rsidR="001959FB" w:rsidRPr="001062D9" w:rsidRDefault="001959FB" w:rsidP="001959FB">
      <w:pPr>
        <w:shd w:val="clear" w:color="auto" w:fill="FFFFFF"/>
        <w:spacing w:after="404" w:line="240" w:lineRule="auto"/>
        <w:textAlignment w:val="baseline"/>
        <w:rPr>
          <w:rFonts w:ascii="Arial" w:eastAsia="Times New Roman" w:hAnsi="Arial" w:cs="Arial"/>
          <w:noProof/>
          <w:color w:val="333333"/>
          <w:lang w:eastAsia="ru-RU"/>
        </w:rPr>
      </w:pPr>
      <w:r w:rsidRPr="001062D9">
        <w:rPr>
          <w:rFonts w:ascii="Arial" w:eastAsia="Times New Roman" w:hAnsi="Arial" w:cs="Arial"/>
          <w:noProof/>
          <w:color w:val="333333"/>
          <w:lang w:eastAsia="ru-RU"/>
        </w:rPr>
        <w:t>но в реальной жизни создается обьект контейнера и там потом где надо проверить кто сейчас будет по типу $</w:t>
      </w:r>
      <w:r w:rsidRPr="003C7DB9">
        <w:rPr>
          <w:rFonts w:ascii="Arial" w:eastAsia="Times New Roman" w:hAnsi="Arial" w:cs="Arial"/>
          <w:noProof/>
          <w:color w:val="333333"/>
          <w:lang w:val="en-US" w:eastAsia="ru-RU"/>
        </w:rPr>
        <w:t>this</w:t>
      </w:r>
      <w:r w:rsidRPr="001062D9">
        <w:rPr>
          <w:rFonts w:ascii="Arial" w:eastAsia="Times New Roman" w:hAnsi="Arial" w:cs="Arial"/>
          <w:noProof/>
          <w:color w:val="333333"/>
          <w:lang w:eastAsia="ru-RU"/>
        </w:rPr>
        <w:t>-&gt;</w:t>
      </w:r>
      <w:r w:rsidRPr="003C7DB9">
        <w:rPr>
          <w:rFonts w:ascii="Arial" w:eastAsia="Times New Roman" w:hAnsi="Arial" w:cs="Arial"/>
          <w:noProof/>
          <w:color w:val="333333"/>
          <w:lang w:val="en-US" w:eastAsia="ru-RU"/>
        </w:rPr>
        <w:t>container</w:t>
      </w:r>
      <w:r w:rsidRPr="001062D9">
        <w:rPr>
          <w:rFonts w:ascii="Arial" w:eastAsia="Times New Roman" w:hAnsi="Arial" w:cs="Arial"/>
          <w:noProof/>
          <w:color w:val="333333"/>
          <w:lang w:eastAsia="ru-RU"/>
        </w:rPr>
        <w:t>-&gt;</w:t>
      </w:r>
      <w:r w:rsidRPr="003C7DB9">
        <w:rPr>
          <w:rFonts w:ascii="Arial" w:eastAsia="Times New Roman" w:hAnsi="Arial" w:cs="Arial"/>
          <w:noProof/>
          <w:color w:val="333333"/>
          <w:lang w:val="en-US" w:eastAsia="ru-RU"/>
        </w:rPr>
        <w:t>getUserRole</w:t>
      </w:r>
      <w:r w:rsidRPr="001062D9">
        <w:rPr>
          <w:rFonts w:ascii="Arial" w:eastAsia="Times New Roman" w:hAnsi="Arial" w:cs="Arial"/>
          <w:noProof/>
          <w:color w:val="333333"/>
          <w:lang w:eastAsia="ru-RU"/>
        </w:rPr>
        <w:t xml:space="preserve">(); </w:t>
      </w:r>
    </w:p>
    <w:p w:rsidR="001959FB" w:rsidRPr="001062D9" w:rsidRDefault="001959FB" w:rsidP="001959FB">
      <w:pPr>
        <w:shd w:val="clear" w:color="auto" w:fill="FFFFFF"/>
        <w:spacing w:after="404" w:line="240" w:lineRule="auto"/>
        <w:textAlignment w:val="baseline"/>
        <w:rPr>
          <w:rFonts w:ascii="Arial" w:eastAsia="Times New Roman" w:hAnsi="Arial" w:cs="Arial"/>
          <w:noProof/>
          <w:color w:val="333333"/>
          <w:lang w:eastAsia="ru-RU"/>
        </w:rPr>
      </w:pPr>
      <w:r w:rsidRPr="001062D9">
        <w:rPr>
          <w:rFonts w:ascii="Arial" w:eastAsia="Times New Roman" w:hAnsi="Arial" w:cs="Arial"/>
          <w:noProof/>
          <w:color w:val="333333"/>
          <w:lang w:eastAsia="ru-RU"/>
        </w:rPr>
        <w:t>об этом уже скоро</w:t>
      </w:r>
    </w:p>
    <w:p w:rsidR="001959FB" w:rsidRPr="001062D9" w:rsidRDefault="001959FB" w:rsidP="00B1089E">
      <w:pPr>
        <w:rPr>
          <w:rFonts w:ascii="Arial Black" w:hAnsi="Arial Black" w:cstheme="minorHAnsi"/>
          <w:b/>
          <w:noProof/>
          <w:color w:val="FF0000"/>
          <w:sz w:val="36"/>
          <w:szCs w:val="36"/>
          <w:u w:val="single"/>
        </w:rPr>
      </w:pPr>
    </w:p>
    <w:p w:rsidR="004F123D" w:rsidRPr="001062D9" w:rsidRDefault="004F123D" w:rsidP="00B1089E">
      <w:pPr>
        <w:rPr>
          <w:rFonts w:ascii="Arial" w:hAnsi="Arial" w:cs="Arial"/>
          <w:noProof/>
          <w:color w:val="000000" w:themeColor="text1"/>
          <w:shd w:val="clear" w:color="auto" w:fill="FFFFFF"/>
        </w:rPr>
      </w:pPr>
      <w:r w:rsidRPr="001062D9">
        <w:rPr>
          <w:rFonts w:ascii="Arial" w:hAnsi="Arial" w:cs="Arial"/>
          <w:b/>
          <w:noProof/>
          <w:color w:val="E36C0A" w:themeColor="accent6" w:themeShade="BF"/>
          <w:sz w:val="36"/>
          <w:szCs w:val="36"/>
        </w:rPr>
        <w:t>Создание гостевой книги:</w:t>
      </w:r>
      <w:r w:rsidRPr="001062D9">
        <w:rPr>
          <w:rFonts w:ascii="Arial" w:hAnsi="Arial" w:cs="Arial"/>
          <w:b/>
          <w:noProof/>
          <w:color w:val="FF0000"/>
          <w:sz w:val="36"/>
          <w:szCs w:val="36"/>
          <w:u w:val="single"/>
        </w:rPr>
        <w:br/>
      </w:r>
      <w:r w:rsidRPr="001062D9">
        <w:rPr>
          <w:rFonts w:ascii="Arial" w:hAnsi="Arial" w:cs="Arial"/>
          <w:noProof/>
          <w:color w:val="000000" w:themeColor="text1"/>
          <w:shd w:val="clear" w:color="auto" w:fill="FFFFFF"/>
        </w:rPr>
        <w:t>Гостевая книга должна содержать следующие функицональные страницы:</w:t>
      </w:r>
    </w:p>
    <w:p w:rsidR="004F123D" w:rsidRPr="001062D9" w:rsidRDefault="004F123D" w:rsidP="004F123D">
      <w:pPr>
        <w:pStyle w:val="a3"/>
        <w:numPr>
          <w:ilvl w:val="0"/>
          <w:numId w:val="26"/>
        </w:numPr>
        <w:rPr>
          <w:rFonts w:ascii="Arial" w:hAnsi="Arial" w:cs="Arial"/>
          <w:noProof/>
          <w:color w:val="000000" w:themeColor="text1"/>
          <w:shd w:val="clear" w:color="auto" w:fill="FFFFFF"/>
        </w:rPr>
      </w:pPr>
      <w:r w:rsidRPr="001062D9">
        <w:rPr>
          <w:rFonts w:ascii="Arial" w:hAnsi="Arial" w:cs="Arial"/>
          <w:noProof/>
          <w:color w:val="000000" w:themeColor="text1"/>
          <w:shd w:val="clear" w:color="auto" w:fill="FFFFFF"/>
        </w:rPr>
        <w:t>Страница регистрации, содержащая форму для заполнение следующих полей:</w:t>
      </w:r>
    </w:p>
    <w:p w:rsidR="004F123D" w:rsidRPr="001062D9" w:rsidRDefault="004F123D" w:rsidP="004F123D">
      <w:pPr>
        <w:pStyle w:val="a3"/>
        <w:rPr>
          <w:rFonts w:ascii="Arial" w:hAnsi="Arial" w:cs="Arial"/>
          <w:noProof/>
          <w:color w:val="000000" w:themeColor="text1"/>
          <w:shd w:val="clear" w:color="auto" w:fill="FFFFFF"/>
        </w:rPr>
      </w:pPr>
      <w:r w:rsidRPr="001062D9">
        <w:rPr>
          <w:rFonts w:ascii="Arial" w:hAnsi="Arial" w:cs="Arial"/>
          <w:noProof/>
          <w:color w:val="000000" w:themeColor="text1"/>
          <w:shd w:val="clear" w:color="auto" w:fill="FFFFFF"/>
        </w:rPr>
        <w:t xml:space="preserve">- логин; </w:t>
      </w:r>
    </w:p>
    <w:p w:rsidR="004F123D" w:rsidRPr="001062D9" w:rsidRDefault="004F123D" w:rsidP="004F123D">
      <w:pPr>
        <w:pStyle w:val="a3"/>
        <w:rPr>
          <w:rFonts w:ascii="Arial" w:hAnsi="Arial" w:cs="Arial"/>
          <w:noProof/>
          <w:color w:val="000000" w:themeColor="text1"/>
          <w:shd w:val="clear" w:color="auto" w:fill="FFFFFF"/>
        </w:rPr>
      </w:pPr>
      <w:r w:rsidRPr="001062D9">
        <w:rPr>
          <w:rFonts w:ascii="Arial" w:hAnsi="Arial" w:cs="Arial"/>
          <w:noProof/>
          <w:color w:val="000000" w:themeColor="text1"/>
          <w:shd w:val="clear" w:color="auto" w:fill="FFFFFF"/>
        </w:rPr>
        <w:t>- пароль;</w:t>
      </w:r>
    </w:p>
    <w:p w:rsidR="004F123D" w:rsidRPr="001062D9" w:rsidRDefault="004F123D" w:rsidP="004F123D">
      <w:pPr>
        <w:pStyle w:val="a3"/>
        <w:rPr>
          <w:rFonts w:ascii="Arial" w:hAnsi="Arial" w:cs="Arial"/>
          <w:noProof/>
          <w:color w:val="000000" w:themeColor="text1"/>
          <w:shd w:val="clear" w:color="auto" w:fill="FFFFFF"/>
        </w:rPr>
      </w:pPr>
      <w:r w:rsidRPr="001062D9">
        <w:rPr>
          <w:rFonts w:ascii="Arial" w:hAnsi="Arial" w:cs="Arial"/>
          <w:noProof/>
          <w:color w:val="000000" w:themeColor="text1"/>
          <w:shd w:val="clear" w:color="auto" w:fill="FFFFFF"/>
        </w:rPr>
        <w:t>- подтверждение пароля;</w:t>
      </w:r>
    </w:p>
    <w:p w:rsidR="004F123D" w:rsidRPr="001062D9" w:rsidRDefault="004F123D" w:rsidP="004F123D">
      <w:pPr>
        <w:pStyle w:val="a3"/>
        <w:rPr>
          <w:rFonts w:ascii="Arial" w:hAnsi="Arial" w:cs="Arial"/>
          <w:noProof/>
          <w:color w:val="000000" w:themeColor="text1"/>
          <w:shd w:val="clear" w:color="auto" w:fill="FFFFFF"/>
        </w:rPr>
      </w:pPr>
      <w:r w:rsidRPr="001062D9">
        <w:rPr>
          <w:rFonts w:ascii="Arial" w:hAnsi="Arial" w:cs="Arial"/>
          <w:noProof/>
          <w:color w:val="000000" w:themeColor="text1"/>
          <w:shd w:val="clear" w:color="auto" w:fill="FFFFFF"/>
        </w:rPr>
        <w:t xml:space="preserve">- </w:t>
      </w:r>
      <w:r w:rsidRPr="003C7DB9">
        <w:rPr>
          <w:rFonts w:ascii="Arial" w:hAnsi="Arial" w:cs="Arial"/>
          <w:noProof/>
          <w:color w:val="000000" w:themeColor="text1"/>
          <w:shd w:val="clear" w:color="auto" w:fill="FFFFFF"/>
          <w:lang w:val="en-US"/>
        </w:rPr>
        <w:t>e</w:t>
      </w:r>
      <w:r w:rsidRPr="001062D9">
        <w:rPr>
          <w:rFonts w:ascii="Arial" w:hAnsi="Arial" w:cs="Arial"/>
          <w:noProof/>
          <w:color w:val="000000" w:themeColor="text1"/>
          <w:shd w:val="clear" w:color="auto" w:fill="FFFFFF"/>
        </w:rPr>
        <w:t>-</w:t>
      </w:r>
      <w:r w:rsidRPr="003C7DB9">
        <w:rPr>
          <w:rFonts w:ascii="Arial" w:hAnsi="Arial" w:cs="Arial"/>
          <w:noProof/>
          <w:color w:val="000000" w:themeColor="text1"/>
          <w:shd w:val="clear" w:color="auto" w:fill="FFFFFF"/>
          <w:lang w:val="en-US"/>
        </w:rPr>
        <w:t>mail</w:t>
      </w:r>
    </w:p>
    <w:p w:rsidR="004F123D" w:rsidRPr="001062D9" w:rsidRDefault="004F123D" w:rsidP="004F123D">
      <w:pPr>
        <w:pStyle w:val="a3"/>
        <w:rPr>
          <w:rFonts w:ascii="Arial" w:hAnsi="Arial" w:cs="Arial"/>
          <w:noProof/>
          <w:color w:val="000000" w:themeColor="text1"/>
          <w:shd w:val="clear" w:color="auto" w:fill="FFFFFF"/>
        </w:rPr>
      </w:pPr>
      <w:r w:rsidRPr="001062D9">
        <w:rPr>
          <w:rFonts w:ascii="Arial" w:hAnsi="Arial" w:cs="Arial"/>
          <w:noProof/>
          <w:color w:val="000000" w:themeColor="text1"/>
          <w:shd w:val="clear" w:color="auto" w:fill="FFFFFF"/>
        </w:rPr>
        <w:t>- согласие с правилами</w:t>
      </w:r>
    </w:p>
    <w:p w:rsidR="004F123D" w:rsidRPr="001062D9" w:rsidRDefault="004F123D" w:rsidP="004F123D">
      <w:pPr>
        <w:rPr>
          <w:rFonts w:ascii="Arial" w:hAnsi="Arial" w:cs="Arial"/>
          <w:noProof/>
          <w:color w:val="000000" w:themeColor="text1"/>
          <w:shd w:val="clear" w:color="auto" w:fill="FFFFFF"/>
        </w:rPr>
      </w:pPr>
      <w:r w:rsidRPr="001062D9">
        <w:rPr>
          <w:rFonts w:ascii="Arial" w:hAnsi="Arial" w:cs="Arial"/>
          <w:noProof/>
          <w:color w:val="000000" w:themeColor="text1"/>
          <w:shd w:val="clear" w:color="auto" w:fill="FFFFFF"/>
        </w:rPr>
        <w:t xml:space="preserve">      2. Страница авторизации. На нее можно попасть лишь после прохождения регистрации</w:t>
      </w:r>
    </w:p>
    <w:p w:rsidR="005601E9" w:rsidRPr="001062D9" w:rsidRDefault="005601E9" w:rsidP="005601E9">
      <w:pPr>
        <w:pStyle w:val="2"/>
        <w:shd w:val="clear" w:color="auto" w:fill="FFFFFF"/>
        <w:spacing w:before="0" w:beforeAutospacing="0" w:after="0" w:afterAutospacing="0"/>
        <w:textAlignment w:val="baseline"/>
        <w:rPr>
          <w:rFonts w:ascii="Arial" w:hAnsi="Arial" w:cs="Arial"/>
          <w:noProof/>
          <w:color w:val="E36C0A" w:themeColor="accent6" w:themeShade="BF"/>
          <w:sz w:val="28"/>
          <w:szCs w:val="28"/>
        </w:rPr>
      </w:pPr>
      <w:r w:rsidRPr="001062D9">
        <w:rPr>
          <w:rFonts w:ascii="Arial" w:hAnsi="Arial" w:cs="Arial"/>
          <w:noProof/>
          <w:color w:val="E36C0A" w:themeColor="accent6" w:themeShade="BF"/>
          <w:sz w:val="28"/>
          <w:szCs w:val="28"/>
        </w:rPr>
        <w:t>Подготовка</w:t>
      </w:r>
    </w:p>
    <w:p w:rsidR="005601E9" w:rsidRPr="001062D9" w:rsidRDefault="005601E9" w:rsidP="005601E9">
      <w:pPr>
        <w:pStyle w:val="2"/>
        <w:shd w:val="clear" w:color="auto" w:fill="FFFFFF"/>
        <w:spacing w:before="0" w:beforeAutospacing="0" w:after="0" w:afterAutospacing="0"/>
        <w:textAlignment w:val="baseline"/>
        <w:rPr>
          <w:rFonts w:ascii="Arial" w:hAnsi="Arial" w:cs="Arial"/>
          <w:noProof/>
          <w:color w:val="E36C0A" w:themeColor="accent6" w:themeShade="BF"/>
          <w:sz w:val="28"/>
          <w:szCs w:val="28"/>
        </w:rPr>
      </w:pPr>
    </w:p>
    <w:p w:rsidR="005601E9" w:rsidRPr="003C7DB9" w:rsidRDefault="005601E9" w:rsidP="005601E9">
      <w:pPr>
        <w:pStyle w:val="a8"/>
        <w:shd w:val="clear" w:color="auto" w:fill="FFFFFF"/>
        <w:spacing w:before="0" w:beforeAutospacing="0" w:after="404" w:afterAutospacing="0"/>
        <w:textAlignment w:val="baseline"/>
        <w:rPr>
          <w:rFonts w:ascii="Arial" w:hAnsi="Arial" w:cs="Arial"/>
          <w:noProof/>
          <w:color w:val="333333"/>
          <w:sz w:val="22"/>
          <w:szCs w:val="22"/>
          <w:lang w:val="en-US"/>
        </w:rPr>
      </w:pPr>
      <w:r w:rsidRPr="001062D9">
        <w:rPr>
          <w:rFonts w:ascii="Arial" w:hAnsi="Arial" w:cs="Arial"/>
          <w:noProof/>
          <w:color w:val="333333"/>
          <w:sz w:val="22"/>
          <w:szCs w:val="22"/>
        </w:rPr>
        <w:t xml:space="preserve">Для начала, создадим необходимую иерархию папок и файлов. </w:t>
      </w:r>
      <w:r w:rsidRPr="003C7DB9">
        <w:rPr>
          <w:rFonts w:ascii="Arial" w:hAnsi="Arial" w:cs="Arial"/>
          <w:noProof/>
          <w:color w:val="333333"/>
          <w:sz w:val="22"/>
          <w:szCs w:val="22"/>
          <w:lang w:val="en-US"/>
        </w:rPr>
        <w:t>Выглядеть она должна так:</w:t>
      </w:r>
    </w:p>
    <w:p w:rsidR="005601E9" w:rsidRPr="003C7DB9" w:rsidRDefault="005601E9" w:rsidP="005601E9">
      <w:pPr>
        <w:pStyle w:val="a8"/>
        <w:shd w:val="clear" w:color="auto" w:fill="FFFFFF"/>
        <w:spacing w:before="0" w:beforeAutospacing="0" w:after="404" w:afterAutospacing="0"/>
        <w:textAlignment w:val="baseline"/>
        <w:rPr>
          <w:rFonts w:ascii="Arial" w:hAnsi="Arial" w:cs="Arial"/>
          <w:noProof/>
          <w:color w:val="333333"/>
          <w:sz w:val="22"/>
          <w:szCs w:val="22"/>
          <w:lang w:val="en-US"/>
        </w:rPr>
      </w:pPr>
      <w:r w:rsidRPr="003C7DB9">
        <w:rPr>
          <w:rFonts w:ascii="Arial" w:hAnsi="Arial" w:cs="Arial"/>
          <w:noProof/>
          <w:color w:val="333333"/>
          <w:sz w:val="22"/>
          <w:szCs w:val="22"/>
        </w:rPr>
        <w:lastRenderedPageBreak/>
        <w:drawing>
          <wp:inline distT="0" distB="0" distL="0" distR="0" wp14:anchorId="08F22437" wp14:editId="4C640F32">
            <wp:extent cx="5410200" cy="2247900"/>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Иерархия.png"/>
                    <pic:cNvPicPr/>
                  </pic:nvPicPr>
                  <pic:blipFill>
                    <a:blip r:embed="rId141">
                      <a:extLst>
                        <a:ext uri="{28A0092B-C50C-407E-A947-70E740481C1C}">
                          <a14:useLocalDpi xmlns:a14="http://schemas.microsoft.com/office/drawing/2010/main" val="0"/>
                        </a:ext>
                      </a:extLst>
                    </a:blip>
                    <a:stretch>
                      <a:fillRect/>
                    </a:stretch>
                  </pic:blipFill>
                  <pic:spPr>
                    <a:xfrm>
                      <a:off x="0" y="0"/>
                      <a:ext cx="5410200" cy="2247900"/>
                    </a:xfrm>
                    <a:prstGeom prst="rect">
                      <a:avLst/>
                    </a:prstGeom>
                  </pic:spPr>
                </pic:pic>
              </a:graphicData>
            </a:graphic>
          </wp:inline>
        </w:drawing>
      </w:r>
    </w:p>
    <w:p w:rsidR="005601E9" w:rsidRPr="003C7DB9" w:rsidRDefault="005601E9" w:rsidP="005601E9">
      <w:pPr>
        <w:pStyle w:val="a8"/>
        <w:shd w:val="clear" w:color="auto" w:fill="FFFFFF"/>
        <w:spacing w:before="0" w:beforeAutospacing="0" w:after="404" w:afterAutospacing="0"/>
        <w:textAlignment w:val="baseline"/>
        <w:rPr>
          <w:rFonts w:ascii="Arial" w:hAnsi="Arial" w:cs="Arial"/>
          <w:noProof/>
          <w:color w:val="333333"/>
          <w:sz w:val="22"/>
          <w:szCs w:val="22"/>
          <w:shd w:val="clear" w:color="auto" w:fill="FFFFFF"/>
          <w:lang w:val="en-US"/>
        </w:rPr>
      </w:pPr>
      <w:r w:rsidRPr="001062D9">
        <w:rPr>
          <w:rFonts w:ascii="Arial" w:hAnsi="Arial" w:cs="Arial"/>
          <w:noProof/>
          <w:color w:val="333333"/>
          <w:sz w:val="22"/>
          <w:szCs w:val="22"/>
          <w:shd w:val="clear" w:color="auto" w:fill="FFFFFF"/>
        </w:rPr>
        <w:t>Сейчас мы будем работать исключительно с папкой</w:t>
      </w:r>
      <w:r w:rsidRPr="003C7DB9">
        <w:rPr>
          <w:rFonts w:ascii="Arial" w:hAnsi="Arial" w:cs="Arial"/>
          <w:noProof/>
          <w:color w:val="333333"/>
          <w:sz w:val="22"/>
          <w:szCs w:val="22"/>
          <w:shd w:val="clear" w:color="auto" w:fill="FFFFFF"/>
          <w:lang w:val="en-US"/>
        </w:rPr>
        <w:t> </w:t>
      </w:r>
      <w:r w:rsidRPr="003C7DB9">
        <w:rPr>
          <w:rStyle w:val="ab"/>
          <w:rFonts w:ascii="Arial" w:hAnsi="Arial" w:cs="Arial"/>
          <w:b/>
          <w:noProof/>
          <w:color w:val="E36C0A" w:themeColor="accent6" w:themeShade="BF"/>
          <w:sz w:val="22"/>
          <w:szCs w:val="22"/>
          <w:bdr w:val="none" w:sz="0" w:space="0" w:color="auto" w:frame="1"/>
          <w:shd w:val="clear" w:color="auto" w:fill="FFFFFF"/>
          <w:lang w:val="en-US"/>
        </w:rPr>
        <w:t>registration</w:t>
      </w:r>
      <w:r w:rsidRPr="001062D9">
        <w:rPr>
          <w:rFonts w:ascii="Arial" w:hAnsi="Arial" w:cs="Arial"/>
          <w:b/>
          <w:noProof/>
          <w:color w:val="E36C0A" w:themeColor="accent6" w:themeShade="BF"/>
          <w:sz w:val="22"/>
          <w:szCs w:val="22"/>
          <w:shd w:val="clear" w:color="auto" w:fill="FFFFFF"/>
        </w:rPr>
        <w:t>.</w:t>
      </w:r>
      <w:r w:rsidRPr="001062D9">
        <w:rPr>
          <w:rFonts w:ascii="Arial" w:hAnsi="Arial" w:cs="Arial"/>
          <w:noProof/>
          <w:color w:val="333333"/>
          <w:sz w:val="22"/>
          <w:szCs w:val="22"/>
          <w:shd w:val="clear" w:color="auto" w:fill="FFFFFF"/>
        </w:rPr>
        <w:t xml:space="preserve"> Внутри неё расположен подкаталог </w:t>
      </w:r>
      <w:r w:rsidRPr="003C7DB9">
        <w:rPr>
          <w:rFonts w:ascii="Arial" w:hAnsi="Arial" w:cs="Arial"/>
          <w:b/>
          <w:noProof/>
          <w:color w:val="E36C0A" w:themeColor="accent6" w:themeShade="BF"/>
          <w:sz w:val="22"/>
          <w:szCs w:val="22"/>
          <w:shd w:val="clear" w:color="auto" w:fill="FFFFFF"/>
          <w:lang w:val="en-US"/>
        </w:rPr>
        <w:t>template</w:t>
      </w:r>
      <w:r w:rsidRPr="001062D9">
        <w:rPr>
          <w:rFonts w:ascii="Arial" w:hAnsi="Arial" w:cs="Arial"/>
          <w:noProof/>
          <w:color w:val="333333"/>
          <w:sz w:val="22"/>
          <w:szCs w:val="22"/>
          <w:shd w:val="clear" w:color="auto" w:fill="FFFFFF"/>
        </w:rPr>
        <w:t>, в котором будут находиться все файлы, отвечающие за внешний вид модуля Регистрации (</w:t>
      </w:r>
      <w:r w:rsidRPr="003C7DB9">
        <w:rPr>
          <w:rFonts w:ascii="Arial" w:hAnsi="Arial" w:cs="Arial"/>
          <w:noProof/>
          <w:color w:val="333333"/>
          <w:sz w:val="22"/>
          <w:szCs w:val="22"/>
          <w:shd w:val="clear" w:color="auto" w:fill="FFFFFF"/>
          <w:lang w:val="en-US"/>
        </w:rPr>
        <w:t>html</w:t>
      </w:r>
      <w:r w:rsidRPr="001062D9">
        <w:rPr>
          <w:rFonts w:ascii="Arial" w:hAnsi="Arial" w:cs="Arial"/>
          <w:noProof/>
          <w:color w:val="333333"/>
          <w:sz w:val="22"/>
          <w:szCs w:val="22"/>
          <w:shd w:val="clear" w:color="auto" w:fill="FFFFFF"/>
        </w:rPr>
        <w:t xml:space="preserve"> шаблоны, </w:t>
      </w:r>
      <w:r w:rsidRPr="003C7DB9">
        <w:rPr>
          <w:rFonts w:ascii="Arial" w:hAnsi="Arial" w:cs="Arial"/>
          <w:b/>
          <w:noProof/>
          <w:color w:val="E36C0A" w:themeColor="accent6" w:themeShade="BF"/>
          <w:sz w:val="22"/>
          <w:szCs w:val="22"/>
          <w:shd w:val="clear" w:color="auto" w:fill="FFFFFF"/>
          <w:lang w:val="en-US"/>
        </w:rPr>
        <w:t>css</w:t>
      </w:r>
      <w:r w:rsidRPr="001062D9">
        <w:rPr>
          <w:rFonts w:ascii="Arial" w:hAnsi="Arial" w:cs="Arial"/>
          <w:noProof/>
          <w:color w:val="333333"/>
          <w:sz w:val="22"/>
          <w:szCs w:val="22"/>
          <w:shd w:val="clear" w:color="auto" w:fill="FFFFFF"/>
        </w:rPr>
        <w:t xml:space="preserve"> файлы и различные изображения). В этой папке создаём файл </w:t>
      </w:r>
      <w:r w:rsidRPr="003C7DB9">
        <w:rPr>
          <w:rFonts w:ascii="Arial" w:hAnsi="Arial" w:cs="Arial"/>
          <w:b/>
          <w:noProof/>
          <w:color w:val="E36C0A" w:themeColor="accent6" w:themeShade="BF"/>
          <w:sz w:val="22"/>
          <w:szCs w:val="22"/>
          <w:shd w:val="clear" w:color="auto" w:fill="FFFFFF"/>
          <w:lang w:val="en-US"/>
        </w:rPr>
        <w:t>registration</w:t>
      </w:r>
      <w:r w:rsidRPr="001062D9">
        <w:rPr>
          <w:rFonts w:ascii="Arial" w:hAnsi="Arial" w:cs="Arial"/>
          <w:b/>
          <w:noProof/>
          <w:color w:val="E36C0A" w:themeColor="accent6" w:themeShade="BF"/>
          <w:sz w:val="22"/>
          <w:szCs w:val="22"/>
          <w:shd w:val="clear" w:color="auto" w:fill="FFFFFF"/>
        </w:rPr>
        <w:t>.</w:t>
      </w:r>
      <w:r w:rsidRPr="003C7DB9">
        <w:rPr>
          <w:rFonts w:ascii="Arial" w:hAnsi="Arial" w:cs="Arial"/>
          <w:b/>
          <w:noProof/>
          <w:color w:val="E36C0A" w:themeColor="accent6" w:themeShade="BF"/>
          <w:sz w:val="22"/>
          <w:szCs w:val="22"/>
          <w:shd w:val="clear" w:color="auto" w:fill="FFFFFF"/>
          <w:lang w:val="en-US"/>
        </w:rPr>
        <w:t>php</w:t>
      </w:r>
      <w:r w:rsidRPr="001062D9">
        <w:rPr>
          <w:rFonts w:ascii="Arial" w:hAnsi="Arial" w:cs="Arial"/>
          <w:noProof/>
          <w:color w:val="333333"/>
          <w:sz w:val="22"/>
          <w:szCs w:val="22"/>
          <w:shd w:val="clear" w:color="auto" w:fill="FFFFFF"/>
        </w:rPr>
        <w:t xml:space="preserve">. Он будет содержать саму форму регистрации. </w:t>
      </w:r>
      <w:r w:rsidRPr="003C7DB9">
        <w:rPr>
          <w:rFonts w:ascii="Arial" w:hAnsi="Arial" w:cs="Arial"/>
          <w:noProof/>
          <w:color w:val="333333"/>
          <w:sz w:val="22"/>
          <w:szCs w:val="22"/>
          <w:shd w:val="clear" w:color="auto" w:fill="FFFFFF"/>
          <w:lang w:val="en-US"/>
        </w:rPr>
        <w:t>Вкратце, она должна выглядеть так:</w:t>
      </w:r>
    </w:p>
    <w:p w:rsidR="005601E9" w:rsidRPr="003C7DB9" w:rsidRDefault="005601E9" w:rsidP="005601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noProof/>
          <w:color w:val="009900"/>
          <w:sz w:val="21"/>
          <w:szCs w:val="21"/>
          <w:bdr w:val="none" w:sz="0" w:space="0" w:color="auto" w:frame="1"/>
          <w:lang w:val="en-US" w:eastAsia="ru-RU"/>
        </w:rPr>
      </w:pPr>
      <w:r w:rsidRPr="003C7DB9">
        <w:rPr>
          <w:rFonts w:ascii="inherit" w:eastAsia="Times New Roman" w:hAnsi="inherit" w:cs="Courier New"/>
          <w:b/>
          <w:bCs/>
          <w:noProof/>
          <w:color w:val="00B050"/>
          <w:sz w:val="21"/>
          <w:szCs w:val="21"/>
          <w:bdr w:val="none" w:sz="0" w:space="0" w:color="auto" w:frame="1"/>
          <w:lang w:val="en-US" w:eastAsia="ru-RU"/>
        </w:rPr>
        <w:t>&lt;</w:t>
      </w:r>
      <w:r w:rsidRPr="003C7DB9">
        <w:rPr>
          <w:rFonts w:ascii="inherit" w:eastAsia="Times New Roman" w:hAnsi="inherit" w:cs="Courier New"/>
          <w:b/>
          <w:bCs/>
          <w:noProof/>
          <w:color w:val="000000"/>
          <w:sz w:val="21"/>
          <w:szCs w:val="21"/>
          <w:bdr w:val="none" w:sz="0" w:space="0" w:color="auto" w:frame="1"/>
          <w:lang w:val="en-US" w:eastAsia="ru-RU"/>
        </w:rPr>
        <w:t>form</w:t>
      </w:r>
      <w:r w:rsidRPr="003C7DB9">
        <w:rPr>
          <w:rFonts w:ascii="inherit" w:eastAsia="Times New Roman" w:hAnsi="inherit" w:cs="Courier New"/>
          <w:noProof/>
          <w:color w:val="009900"/>
          <w:sz w:val="21"/>
          <w:szCs w:val="21"/>
          <w:bdr w:val="none" w:sz="0" w:space="0" w:color="auto" w:frame="1"/>
          <w:lang w:val="en-US" w:eastAsia="ru-RU"/>
        </w:rPr>
        <w:t xml:space="preserve"> </w:t>
      </w:r>
      <w:r w:rsidRPr="003C7DB9">
        <w:rPr>
          <w:rFonts w:ascii="inherit" w:eastAsia="Times New Roman" w:hAnsi="inherit" w:cs="Courier New"/>
          <w:noProof/>
          <w:color w:val="000066"/>
          <w:sz w:val="21"/>
          <w:szCs w:val="21"/>
          <w:bdr w:val="none" w:sz="0" w:space="0" w:color="auto" w:frame="1"/>
          <w:lang w:val="en-US" w:eastAsia="ru-RU"/>
        </w:rPr>
        <w:t>method</w:t>
      </w:r>
      <w:r w:rsidRPr="003C7DB9">
        <w:rPr>
          <w:rFonts w:ascii="inherit" w:eastAsia="Times New Roman" w:hAnsi="inherit" w:cs="Courier New"/>
          <w:noProof/>
          <w:color w:val="66CC66"/>
          <w:sz w:val="21"/>
          <w:szCs w:val="21"/>
          <w:bdr w:val="none" w:sz="0" w:space="0" w:color="auto" w:frame="1"/>
          <w:lang w:val="en-US" w:eastAsia="ru-RU"/>
        </w:rPr>
        <w:t>=</w:t>
      </w:r>
      <w:r w:rsidRPr="003C7DB9">
        <w:rPr>
          <w:rFonts w:ascii="inherit" w:eastAsia="Times New Roman" w:hAnsi="inherit" w:cs="Courier New"/>
          <w:noProof/>
          <w:color w:val="FF0000"/>
          <w:sz w:val="21"/>
          <w:szCs w:val="21"/>
          <w:bdr w:val="none" w:sz="0" w:space="0" w:color="auto" w:frame="1"/>
          <w:lang w:val="en-US" w:eastAsia="ru-RU"/>
        </w:rPr>
        <w:t>"post"</w:t>
      </w:r>
      <w:r w:rsidRPr="003C7DB9">
        <w:rPr>
          <w:rFonts w:ascii="inherit" w:eastAsia="Times New Roman" w:hAnsi="inherit" w:cs="Courier New"/>
          <w:noProof/>
          <w:color w:val="009900"/>
          <w:sz w:val="21"/>
          <w:szCs w:val="21"/>
          <w:bdr w:val="none" w:sz="0" w:space="0" w:color="auto" w:frame="1"/>
          <w:lang w:val="en-US" w:eastAsia="ru-RU"/>
        </w:rPr>
        <w:t xml:space="preserve"> </w:t>
      </w:r>
      <w:r w:rsidRPr="003C7DB9">
        <w:rPr>
          <w:rFonts w:ascii="inherit" w:eastAsia="Times New Roman" w:hAnsi="inherit" w:cs="Courier New"/>
          <w:noProof/>
          <w:color w:val="000066"/>
          <w:sz w:val="21"/>
          <w:szCs w:val="21"/>
          <w:bdr w:val="none" w:sz="0" w:space="0" w:color="auto" w:frame="1"/>
          <w:lang w:val="en-US" w:eastAsia="ru-RU"/>
        </w:rPr>
        <w:t>action</w:t>
      </w:r>
      <w:r w:rsidRPr="003C7DB9">
        <w:rPr>
          <w:rFonts w:ascii="inherit" w:eastAsia="Times New Roman" w:hAnsi="inherit" w:cs="Courier New"/>
          <w:noProof/>
          <w:color w:val="66CC66"/>
          <w:sz w:val="21"/>
          <w:szCs w:val="21"/>
          <w:bdr w:val="none" w:sz="0" w:space="0" w:color="auto" w:frame="1"/>
          <w:lang w:val="en-US" w:eastAsia="ru-RU"/>
        </w:rPr>
        <w:t>=</w:t>
      </w:r>
      <w:r w:rsidRPr="003C7DB9">
        <w:rPr>
          <w:rFonts w:ascii="inherit" w:eastAsia="Times New Roman" w:hAnsi="inherit" w:cs="Courier New"/>
          <w:noProof/>
          <w:color w:val="FF0000"/>
          <w:sz w:val="21"/>
          <w:szCs w:val="21"/>
          <w:bdr w:val="none" w:sz="0" w:space="0" w:color="auto" w:frame="1"/>
          <w:lang w:val="en-US" w:eastAsia="ru-RU"/>
        </w:rPr>
        <w:t>"index.php"</w:t>
      </w:r>
      <w:r w:rsidRPr="003C7DB9">
        <w:rPr>
          <w:rFonts w:ascii="inherit" w:eastAsia="Times New Roman" w:hAnsi="inherit" w:cs="Courier New"/>
          <w:noProof/>
          <w:color w:val="009900"/>
          <w:sz w:val="21"/>
          <w:szCs w:val="21"/>
          <w:bdr w:val="none" w:sz="0" w:space="0" w:color="auto" w:frame="1"/>
          <w:lang w:val="en-US" w:eastAsia="ru-RU"/>
        </w:rPr>
        <w:t>&gt;</w:t>
      </w:r>
    </w:p>
    <w:p w:rsidR="005601E9" w:rsidRPr="003C7DB9" w:rsidRDefault="005601E9" w:rsidP="005601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noProof/>
          <w:color w:val="110000"/>
          <w:sz w:val="20"/>
          <w:szCs w:val="20"/>
          <w:lang w:val="en-US" w:eastAsia="ru-RU"/>
        </w:rPr>
      </w:pPr>
    </w:p>
    <w:p w:rsidR="005601E9" w:rsidRPr="003C7DB9" w:rsidRDefault="005601E9" w:rsidP="005601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noProof/>
          <w:color w:val="110000"/>
          <w:sz w:val="20"/>
          <w:szCs w:val="20"/>
          <w:lang w:val="en-US" w:eastAsia="ru-RU"/>
        </w:rPr>
      </w:pPr>
      <w:r w:rsidRPr="003C7DB9">
        <w:rPr>
          <w:rFonts w:ascii="Courier New" w:eastAsia="Times New Roman" w:hAnsi="Courier New" w:cs="Courier New"/>
          <w:noProof/>
          <w:color w:val="110000"/>
          <w:sz w:val="20"/>
          <w:szCs w:val="20"/>
          <w:lang w:val="en-US" w:eastAsia="ru-RU"/>
        </w:rPr>
        <w:t xml:space="preserve">Логин: </w:t>
      </w:r>
      <w:r w:rsidRPr="003C7DB9">
        <w:rPr>
          <w:rFonts w:ascii="inherit" w:eastAsia="Times New Roman" w:hAnsi="inherit" w:cs="Courier New"/>
          <w:noProof/>
          <w:color w:val="009900"/>
          <w:sz w:val="21"/>
          <w:szCs w:val="21"/>
          <w:bdr w:val="none" w:sz="0" w:space="0" w:color="auto" w:frame="1"/>
          <w:lang w:val="en-US" w:eastAsia="ru-RU"/>
        </w:rPr>
        <w:t>&lt;</w:t>
      </w:r>
      <w:r w:rsidRPr="003C7DB9">
        <w:rPr>
          <w:rFonts w:ascii="inherit" w:eastAsia="Times New Roman" w:hAnsi="inherit" w:cs="Courier New"/>
          <w:b/>
          <w:bCs/>
          <w:noProof/>
          <w:color w:val="000000"/>
          <w:sz w:val="21"/>
          <w:szCs w:val="21"/>
          <w:bdr w:val="none" w:sz="0" w:space="0" w:color="auto" w:frame="1"/>
          <w:lang w:val="en-US" w:eastAsia="ru-RU"/>
        </w:rPr>
        <w:t>input</w:t>
      </w:r>
      <w:r w:rsidRPr="003C7DB9">
        <w:rPr>
          <w:rFonts w:ascii="inherit" w:eastAsia="Times New Roman" w:hAnsi="inherit" w:cs="Courier New"/>
          <w:noProof/>
          <w:color w:val="009900"/>
          <w:sz w:val="21"/>
          <w:szCs w:val="21"/>
          <w:bdr w:val="none" w:sz="0" w:space="0" w:color="auto" w:frame="1"/>
          <w:lang w:val="en-US" w:eastAsia="ru-RU"/>
        </w:rPr>
        <w:t xml:space="preserve"> </w:t>
      </w:r>
      <w:r w:rsidRPr="003C7DB9">
        <w:rPr>
          <w:rFonts w:ascii="inherit" w:eastAsia="Times New Roman" w:hAnsi="inherit" w:cs="Courier New"/>
          <w:noProof/>
          <w:color w:val="000066"/>
          <w:sz w:val="21"/>
          <w:szCs w:val="21"/>
          <w:bdr w:val="none" w:sz="0" w:space="0" w:color="auto" w:frame="1"/>
          <w:lang w:val="en-US" w:eastAsia="ru-RU"/>
        </w:rPr>
        <w:t>id</w:t>
      </w:r>
      <w:r w:rsidRPr="003C7DB9">
        <w:rPr>
          <w:rFonts w:ascii="inherit" w:eastAsia="Times New Roman" w:hAnsi="inherit" w:cs="Courier New"/>
          <w:noProof/>
          <w:color w:val="66CC66"/>
          <w:sz w:val="21"/>
          <w:szCs w:val="21"/>
          <w:bdr w:val="none" w:sz="0" w:space="0" w:color="auto" w:frame="1"/>
          <w:lang w:val="en-US" w:eastAsia="ru-RU"/>
        </w:rPr>
        <w:t>=</w:t>
      </w:r>
      <w:r w:rsidRPr="003C7DB9">
        <w:rPr>
          <w:rFonts w:ascii="inherit" w:eastAsia="Times New Roman" w:hAnsi="inherit" w:cs="Courier New"/>
          <w:noProof/>
          <w:color w:val="FF0000"/>
          <w:sz w:val="21"/>
          <w:szCs w:val="21"/>
          <w:bdr w:val="none" w:sz="0" w:space="0" w:color="auto" w:frame="1"/>
          <w:lang w:val="en-US" w:eastAsia="ru-RU"/>
        </w:rPr>
        <w:t>"login"</w:t>
      </w:r>
      <w:r w:rsidRPr="003C7DB9">
        <w:rPr>
          <w:rFonts w:ascii="inherit" w:eastAsia="Times New Roman" w:hAnsi="inherit" w:cs="Courier New"/>
          <w:noProof/>
          <w:color w:val="009900"/>
          <w:sz w:val="21"/>
          <w:szCs w:val="21"/>
          <w:bdr w:val="none" w:sz="0" w:space="0" w:color="auto" w:frame="1"/>
          <w:lang w:val="en-US" w:eastAsia="ru-RU"/>
        </w:rPr>
        <w:t xml:space="preserve"> </w:t>
      </w:r>
      <w:r w:rsidRPr="003C7DB9">
        <w:rPr>
          <w:rFonts w:ascii="inherit" w:eastAsia="Times New Roman" w:hAnsi="inherit" w:cs="Courier New"/>
          <w:noProof/>
          <w:color w:val="000066"/>
          <w:sz w:val="21"/>
          <w:szCs w:val="21"/>
          <w:bdr w:val="none" w:sz="0" w:space="0" w:color="auto" w:frame="1"/>
          <w:lang w:val="en-US" w:eastAsia="ru-RU"/>
        </w:rPr>
        <w:t>type</w:t>
      </w:r>
      <w:r w:rsidRPr="003C7DB9">
        <w:rPr>
          <w:rFonts w:ascii="inherit" w:eastAsia="Times New Roman" w:hAnsi="inherit" w:cs="Courier New"/>
          <w:noProof/>
          <w:color w:val="66CC66"/>
          <w:sz w:val="21"/>
          <w:szCs w:val="21"/>
          <w:bdr w:val="none" w:sz="0" w:space="0" w:color="auto" w:frame="1"/>
          <w:lang w:val="en-US" w:eastAsia="ru-RU"/>
        </w:rPr>
        <w:t>=</w:t>
      </w:r>
      <w:r w:rsidRPr="003C7DB9">
        <w:rPr>
          <w:rFonts w:ascii="inherit" w:eastAsia="Times New Roman" w:hAnsi="inherit" w:cs="Courier New"/>
          <w:noProof/>
          <w:color w:val="FF0000"/>
          <w:sz w:val="21"/>
          <w:szCs w:val="21"/>
          <w:bdr w:val="none" w:sz="0" w:space="0" w:color="auto" w:frame="1"/>
          <w:lang w:val="en-US" w:eastAsia="ru-RU"/>
        </w:rPr>
        <w:t>"text"</w:t>
      </w:r>
      <w:r w:rsidRPr="003C7DB9">
        <w:rPr>
          <w:rFonts w:ascii="inherit" w:eastAsia="Times New Roman" w:hAnsi="inherit" w:cs="Courier New"/>
          <w:noProof/>
          <w:color w:val="009900"/>
          <w:sz w:val="21"/>
          <w:szCs w:val="21"/>
          <w:bdr w:val="none" w:sz="0" w:space="0" w:color="auto" w:frame="1"/>
          <w:lang w:val="en-US" w:eastAsia="ru-RU"/>
        </w:rPr>
        <w:t xml:space="preserve"> </w:t>
      </w:r>
      <w:r w:rsidRPr="003C7DB9">
        <w:rPr>
          <w:rFonts w:ascii="inherit" w:eastAsia="Times New Roman" w:hAnsi="inherit" w:cs="Courier New"/>
          <w:noProof/>
          <w:color w:val="000066"/>
          <w:sz w:val="21"/>
          <w:szCs w:val="21"/>
          <w:bdr w:val="none" w:sz="0" w:space="0" w:color="auto" w:frame="1"/>
          <w:lang w:val="en-US" w:eastAsia="ru-RU"/>
        </w:rPr>
        <w:t>name</w:t>
      </w:r>
      <w:r w:rsidRPr="003C7DB9">
        <w:rPr>
          <w:rFonts w:ascii="inherit" w:eastAsia="Times New Roman" w:hAnsi="inherit" w:cs="Courier New"/>
          <w:noProof/>
          <w:color w:val="66CC66"/>
          <w:sz w:val="21"/>
          <w:szCs w:val="21"/>
          <w:bdr w:val="none" w:sz="0" w:space="0" w:color="auto" w:frame="1"/>
          <w:lang w:val="en-US" w:eastAsia="ru-RU"/>
        </w:rPr>
        <w:t>=</w:t>
      </w:r>
      <w:r w:rsidRPr="003C7DB9">
        <w:rPr>
          <w:rFonts w:ascii="inherit" w:eastAsia="Times New Roman" w:hAnsi="inherit" w:cs="Courier New"/>
          <w:noProof/>
          <w:color w:val="FF0000"/>
          <w:sz w:val="21"/>
          <w:szCs w:val="21"/>
          <w:bdr w:val="none" w:sz="0" w:space="0" w:color="auto" w:frame="1"/>
          <w:lang w:val="en-US" w:eastAsia="ru-RU"/>
        </w:rPr>
        <w:t>"login"</w:t>
      </w:r>
      <w:r w:rsidRPr="003C7DB9">
        <w:rPr>
          <w:rFonts w:ascii="inherit" w:eastAsia="Times New Roman" w:hAnsi="inherit" w:cs="Courier New"/>
          <w:noProof/>
          <w:color w:val="009900"/>
          <w:sz w:val="21"/>
          <w:szCs w:val="21"/>
          <w:bdr w:val="none" w:sz="0" w:space="0" w:color="auto" w:frame="1"/>
          <w:lang w:val="en-US" w:eastAsia="ru-RU"/>
        </w:rPr>
        <w:t xml:space="preserve"> </w:t>
      </w:r>
      <w:r w:rsidRPr="003C7DB9">
        <w:rPr>
          <w:rFonts w:ascii="inherit" w:eastAsia="Times New Roman" w:hAnsi="inherit" w:cs="Courier New"/>
          <w:noProof/>
          <w:color w:val="66CC66"/>
          <w:sz w:val="21"/>
          <w:szCs w:val="21"/>
          <w:bdr w:val="none" w:sz="0" w:space="0" w:color="auto" w:frame="1"/>
          <w:lang w:val="en-US" w:eastAsia="ru-RU"/>
        </w:rPr>
        <w:t>/</w:t>
      </w:r>
      <w:r w:rsidRPr="003C7DB9">
        <w:rPr>
          <w:rFonts w:ascii="inherit" w:eastAsia="Times New Roman" w:hAnsi="inherit" w:cs="Courier New"/>
          <w:noProof/>
          <w:color w:val="009900"/>
          <w:sz w:val="21"/>
          <w:szCs w:val="21"/>
          <w:bdr w:val="none" w:sz="0" w:space="0" w:color="auto" w:frame="1"/>
          <w:lang w:val="en-US" w:eastAsia="ru-RU"/>
        </w:rPr>
        <w:t>&gt;&lt;</w:t>
      </w:r>
      <w:r w:rsidRPr="003C7DB9">
        <w:rPr>
          <w:rFonts w:ascii="inherit" w:eastAsia="Times New Roman" w:hAnsi="inherit" w:cs="Courier New"/>
          <w:b/>
          <w:bCs/>
          <w:noProof/>
          <w:color w:val="000000"/>
          <w:sz w:val="21"/>
          <w:szCs w:val="21"/>
          <w:bdr w:val="none" w:sz="0" w:space="0" w:color="auto" w:frame="1"/>
          <w:lang w:val="en-US" w:eastAsia="ru-RU"/>
        </w:rPr>
        <w:t>br</w:t>
      </w:r>
      <w:r w:rsidRPr="003C7DB9">
        <w:rPr>
          <w:rFonts w:ascii="inherit" w:eastAsia="Times New Roman" w:hAnsi="inherit" w:cs="Courier New"/>
          <w:noProof/>
          <w:color w:val="009900"/>
          <w:sz w:val="21"/>
          <w:szCs w:val="21"/>
          <w:bdr w:val="none" w:sz="0" w:space="0" w:color="auto" w:frame="1"/>
          <w:lang w:val="en-US" w:eastAsia="ru-RU"/>
        </w:rPr>
        <w:t xml:space="preserve"> </w:t>
      </w:r>
      <w:r w:rsidRPr="003C7DB9">
        <w:rPr>
          <w:rFonts w:ascii="inherit" w:eastAsia="Times New Roman" w:hAnsi="inherit" w:cs="Courier New"/>
          <w:noProof/>
          <w:color w:val="66CC66"/>
          <w:sz w:val="21"/>
          <w:szCs w:val="21"/>
          <w:bdr w:val="none" w:sz="0" w:space="0" w:color="auto" w:frame="1"/>
          <w:lang w:val="en-US" w:eastAsia="ru-RU"/>
        </w:rPr>
        <w:t>/</w:t>
      </w:r>
      <w:r w:rsidRPr="003C7DB9">
        <w:rPr>
          <w:rFonts w:ascii="inherit" w:eastAsia="Times New Roman" w:hAnsi="inherit" w:cs="Courier New"/>
          <w:noProof/>
          <w:color w:val="009900"/>
          <w:sz w:val="21"/>
          <w:szCs w:val="21"/>
          <w:bdr w:val="none" w:sz="0" w:space="0" w:color="auto" w:frame="1"/>
          <w:lang w:val="en-US" w:eastAsia="ru-RU"/>
        </w:rPr>
        <w:t>&gt;</w:t>
      </w:r>
    </w:p>
    <w:p w:rsidR="005601E9" w:rsidRPr="003C7DB9" w:rsidRDefault="005601E9" w:rsidP="005601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noProof/>
          <w:color w:val="110000"/>
          <w:sz w:val="20"/>
          <w:szCs w:val="20"/>
          <w:lang w:val="en-US" w:eastAsia="ru-RU"/>
        </w:rPr>
      </w:pPr>
      <w:r w:rsidRPr="003C7DB9">
        <w:rPr>
          <w:rFonts w:ascii="Courier New" w:eastAsia="Times New Roman" w:hAnsi="Courier New" w:cs="Courier New"/>
          <w:noProof/>
          <w:color w:val="110000"/>
          <w:sz w:val="20"/>
          <w:szCs w:val="20"/>
          <w:lang w:val="en-US" w:eastAsia="ru-RU"/>
        </w:rPr>
        <w:t xml:space="preserve">Пароль: </w:t>
      </w:r>
      <w:r w:rsidRPr="003C7DB9">
        <w:rPr>
          <w:rFonts w:ascii="inherit" w:eastAsia="Times New Roman" w:hAnsi="inherit" w:cs="Courier New"/>
          <w:noProof/>
          <w:color w:val="009900"/>
          <w:sz w:val="21"/>
          <w:szCs w:val="21"/>
          <w:bdr w:val="none" w:sz="0" w:space="0" w:color="auto" w:frame="1"/>
          <w:lang w:val="en-US" w:eastAsia="ru-RU"/>
        </w:rPr>
        <w:t>&lt;</w:t>
      </w:r>
      <w:r w:rsidRPr="003C7DB9">
        <w:rPr>
          <w:rFonts w:ascii="inherit" w:eastAsia="Times New Roman" w:hAnsi="inherit" w:cs="Courier New"/>
          <w:b/>
          <w:bCs/>
          <w:noProof/>
          <w:color w:val="000000"/>
          <w:sz w:val="21"/>
          <w:szCs w:val="21"/>
          <w:bdr w:val="none" w:sz="0" w:space="0" w:color="auto" w:frame="1"/>
          <w:lang w:val="en-US" w:eastAsia="ru-RU"/>
        </w:rPr>
        <w:t>input</w:t>
      </w:r>
      <w:r w:rsidRPr="003C7DB9">
        <w:rPr>
          <w:rFonts w:ascii="inherit" w:eastAsia="Times New Roman" w:hAnsi="inherit" w:cs="Courier New"/>
          <w:noProof/>
          <w:color w:val="009900"/>
          <w:sz w:val="21"/>
          <w:szCs w:val="21"/>
          <w:bdr w:val="none" w:sz="0" w:space="0" w:color="auto" w:frame="1"/>
          <w:lang w:val="en-US" w:eastAsia="ru-RU"/>
        </w:rPr>
        <w:t xml:space="preserve"> </w:t>
      </w:r>
      <w:r w:rsidRPr="003C7DB9">
        <w:rPr>
          <w:rFonts w:ascii="inherit" w:eastAsia="Times New Roman" w:hAnsi="inherit" w:cs="Courier New"/>
          <w:noProof/>
          <w:color w:val="000066"/>
          <w:sz w:val="21"/>
          <w:szCs w:val="21"/>
          <w:bdr w:val="none" w:sz="0" w:space="0" w:color="auto" w:frame="1"/>
          <w:lang w:val="en-US" w:eastAsia="ru-RU"/>
        </w:rPr>
        <w:t>id</w:t>
      </w:r>
      <w:r w:rsidRPr="003C7DB9">
        <w:rPr>
          <w:rFonts w:ascii="inherit" w:eastAsia="Times New Roman" w:hAnsi="inherit" w:cs="Courier New"/>
          <w:noProof/>
          <w:color w:val="66CC66"/>
          <w:sz w:val="21"/>
          <w:szCs w:val="21"/>
          <w:bdr w:val="none" w:sz="0" w:space="0" w:color="auto" w:frame="1"/>
          <w:lang w:val="en-US" w:eastAsia="ru-RU"/>
        </w:rPr>
        <w:t>=</w:t>
      </w:r>
      <w:r w:rsidRPr="003C7DB9">
        <w:rPr>
          <w:rFonts w:ascii="inherit" w:eastAsia="Times New Roman" w:hAnsi="inherit" w:cs="Courier New"/>
          <w:noProof/>
          <w:color w:val="FF0000"/>
          <w:sz w:val="21"/>
          <w:szCs w:val="21"/>
          <w:bdr w:val="none" w:sz="0" w:space="0" w:color="auto" w:frame="1"/>
          <w:lang w:val="en-US" w:eastAsia="ru-RU"/>
        </w:rPr>
        <w:t>"pass"</w:t>
      </w:r>
      <w:r w:rsidRPr="003C7DB9">
        <w:rPr>
          <w:rFonts w:ascii="inherit" w:eastAsia="Times New Roman" w:hAnsi="inherit" w:cs="Courier New"/>
          <w:noProof/>
          <w:color w:val="009900"/>
          <w:sz w:val="21"/>
          <w:szCs w:val="21"/>
          <w:bdr w:val="none" w:sz="0" w:space="0" w:color="auto" w:frame="1"/>
          <w:lang w:val="en-US" w:eastAsia="ru-RU"/>
        </w:rPr>
        <w:t xml:space="preserve"> </w:t>
      </w:r>
      <w:r w:rsidRPr="003C7DB9">
        <w:rPr>
          <w:rFonts w:ascii="inherit" w:eastAsia="Times New Roman" w:hAnsi="inherit" w:cs="Courier New"/>
          <w:noProof/>
          <w:color w:val="000066"/>
          <w:sz w:val="21"/>
          <w:szCs w:val="21"/>
          <w:bdr w:val="none" w:sz="0" w:space="0" w:color="auto" w:frame="1"/>
          <w:lang w:val="en-US" w:eastAsia="ru-RU"/>
        </w:rPr>
        <w:t>type</w:t>
      </w:r>
      <w:r w:rsidRPr="003C7DB9">
        <w:rPr>
          <w:rFonts w:ascii="inherit" w:eastAsia="Times New Roman" w:hAnsi="inherit" w:cs="Courier New"/>
          <w:noProof/>
          <w:color w:val="66CC66"/>
          <w:sz w:val="21"/>
          <w:szCs w:val="21"/>
          <w:bdr w:val="none" w:sz="0" w:space="0" w:color="auto" w:frame="1"/>
          <w:lang w:val="en-US" w:eastAsia="ru-RU"/>
        </w:rPr>
        <w:t>=</w:t>
      </w:r>
      <w:r w:rsidRPr="003C7DB9">
        <w:rPr>
          <w:rFonts w:ascii="inherit" w:eastAsia="Times New Roman" w:hAnsi="inherit" w:cs="Courier New"/>
          <w:noProof/>
          <w:color w:val="FF0000"/>
          <w:sz w:val="21"/>
          <w:szCs w:val="21"/>
          <w:bdr w:val="none" w:sz="0" w:space="0" w:color="auto" w:frame="1"/>
          <w:lang w:val="en-US" w:eastAsia="ru-RU"/>
        </w:rPr>
        <w:t>"password"</w:t>
      </w:r>
      <w:r w:rsidRPr="003C7DB9">
        <w:rPr>
          <w:rFonts w:ascii="inherit" w:eastAsia="Times New Roman" w:hAnsi="inherit" w:cs="Courier New"/>
          <w:noProof/>
          <w:color w:val="009900"/>
          <w:sz w:val="21"/>
          <w:szCs w:val="21"/>
          <w:bdr w:val="none" w:sz="0" w:space="0" w:color="auto" w:frame="1"/>
          <w:lang w:val="en-US" w:eastAsia="ru-RU"/>
        </w:rPr>
        <w:t xml:space="preserve"> </w:t>
      </w:r>
      <w:r w:rsidRPr="003C7DB9">
        <w:rPr>
          <w:rFonts w:ascii="inherit" w:eastAsia="Times New Roman" w:hAnsi="inherit" w:cs="Courier New"/>
          <w:noProof/>
          <w:color w:val="000066"/>
          <w:sz w:val="21"/>
          <w:szCs w:val="21"/>
          <w:bdr w:val="none" w:sz="0" w:space="0" w:color="auto" w:frame="1"/>
          <w:lang w:val="en-US" w:eastAsia="ru-RU"/>
        </w:rPr>
        <w:t>name</w:t>
      </w:r>
      <w:r w:rsidRPr="003C7DB9">
        <w:rPr>
          <w:rFonts w:ascii="inherit" w:eastAsia="Times New Roman" w:hAnsi="inherit" w:cs="Courier New"/>
          <w:noProof/>
          <w:color w:val="66CC66"/>
          <w:sz w:val="21"/>
          <w:szCs w:val="21"/>
          <w:bdr w:val="none" w:sz="0" w:space="0" w:color="auto" w:frame="1"/>
          <w:lang w:val="en-US" w:eastAsia="ru-RU"/>
        </w:rPr>
        <w:t>=</w:t>
      </w:r>
      <w:r w:rsidRPr="003C7DB9">
        <w:rPr>
          <w:rFonts w:ascii="inherit" w:eastAsia="Times New Roman" w:hAnsi="inherit" w:cs="Courier New"/>
          <w:noProof/>
          <w:color w:val="FF0000"/>
          <w:sz w:val="21"/>
          <w:szCs w:val="21"/>
          <w:bdr w:val="none" w:sz="0" w:space="0" w:color="auto" w:frame="1"/>
          <w:lang w:val="en-US" w:eastAsia="ru-RU"/>
        </w:rPr>
        <w:t>"password"</w:t>
      </w:r>
      <w:r w:rsidRPr="003C7DB9">
        <w:rPr>
          <w:rFonts w:ascii="inherit" w:eastAsia="Times New Roman" w:hAnsi="inherit" w:cs="Courier New"/>
          <w:noProof/>
          <w:color w:val="009900"/>
          <w:sz w:val="21"/>
          <w:szCs w:val="21"/>
          <w:bdr w:val="none" w:sz="0" w:space="0" w:color="auto" w:frame="1"/>
          <w:lang w:val="en-US" w:eastAsia="ru-RU"/>
        </w:rPr>
        <w:t xml:space="preserve"> </w:t>
      </w:r>
      <w:r w:rsidRPr="003C7DB9">
        <w:rPr>
          <w:rFonts w:ascii="inherit" w:eastAsia="Times New Roman" w:hAnsi="inherit" w:cs="Courier New"/>
          <w:noProof/>
          <w:color w:val="66CC66"/>
          <w:sz w:val="21"/>
          <w:szCs w:val="21"/>
          <w:bdr w:val="none" w:sz="0" w:space="0" w:color="auto" w:frame="1"/>
          <w:lang w:val="en-US" w:eastAsia="ru-RU"/>
        </w:rPr>
        <w:t>/</w:t>
      </w:r>
      <w:r w:rsidRPr="003C7DB9">
        <w:rPr>
          <w:rFonts w:ascii="inherit" w:eastAsia="Times New Roman" w:hAnsi="inherit" w:cs="Courier New"/>
          <w:noProof/>
          <w:color w:val="009900"/>
          <w:sz w:val="21"/>
          <w:szCs w:val="21"/>
          <w:bdr w:val="none" w:sz="0" w:space="0" w:color="auto" w:frame="1"/>
          <w:lang w:val="en-US" w:eastAsia="ru-RU"/>
        </w:rPr>
        <w:t>&gt;&lt;</w:t>
      </w:r>
      <w:r w:rsidRPr="003C7DB9">
        <w:rPr>
          <w:rFonts w:ascii="inherit" w:eastAsia="Times New Roman" w:hAnsi="inherit" w:cs="Courier New"/>
          <w:b/>
          <w:bCs/>
          <w:noProof/>
          <w:color w:val="000000"/>
          <w:sz w:val="21"/>
          <w:szCs w:val="21"/>
          <w:bdr w:val="none" w:sz="0" w:space="0" w:color="auto" w:frame="1"/>
          <w:lang w:val="en-US" w:eastAsia="ru-RU"/>
        </w:rPr>
        <w:t>br</w:t>
      </w:r>
      <w:r w:rsidRPr="003C7DB9">
        <w:rPr>
          <w:rFonts w:ascii="inherit" w:eastAsia="Times New Roman" w:hAnsi="inherit" w:cs="Courier New"/>
          <w:noProof/>
          <w:color w:val="009900"/>
          <w:sz w:val="21"/>
          <w:szCs w:val="21"/>
          <w:bdr w:val="none" w:sz="0" w:space="0" w:color="auto" w:frame="1"/>
          <w:lang w:val="en-US" w:eastAsia="ru-RU"/>
        </w:rPr>
        <w:t xml:space="preserve"> </w:t>
      </w:r>
      <w:r w:rsidRPr="003C7DB9">
        <w:rPr>
          <w:rFonts w:ascii="inherit" w:eastAsia="Times New Roman" w:hAnsi="inherit" w:cs="Courier New"/>
          <w:noProof/>
          <w:color w:val="66CC66"/>
          <w:sz w:val="21"/>
          <w:szCs w:val="21"/>
          <w:bdr w:val="none" w:sz="0" w:space="0" w:color="auto" w:frame="1"/>
          <w:lang w:val="en-US" w:eastAsia="ru-RU"/>
        </w:rPr>
        <w:t>/</w:t>
      </w:r>
      <w:r w:rsidRPr="003C7DB9">
        <w:rPr>
          <w:rFonts w:ascii="inherit" w:eastAsia="Times New Roman" w:hAnsi="inherit" w:cs="Courier New"/>
          <w:noProof/>
          <w:color w:val="009900"/>
          <w:sz w:val="21"/>
          <w:szCs w:val="21"/>
          <w:bdr w:val="none" w:sz="0" w:space="0" w:color="auto" w:frame="1"/>
          <w:lang w:val="en-US" w:eastAsia="ru-RU"/>
        </w:rPr>
        <w:t>&gt;</w:t>
      </w:r>
    </w:p>
    <w:p w:rsidR="005601E9" w:rsidRPr="003C7DB9" w:rsidRDefault="005601E9" w:rsidP="005601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noProof/>
          <w:color w:val="110000"/>
          <w:sz w:val="20"/>
          <w:szCs w:val="20"/>
          <w:lang w:val="en-US" w:eastAsia="ru-RU"/>
        </w:rPr>
      </w:pPr>
      <w:r w:rsidRPr="003C7DB9">
        <w:rPr>
          <w:rFonts w:ascii="Courier New" w:eastAsia="Times New Roman" w:hAnsi="Courier New" w:cs="Courier New"/>
          <w:noProof/>
          <w:color w:val="110000"/>
          <w:sz w:val="20"/>
          <w:szCs w:val="20"/>
          <w:lang w:val="en-US" w:eastAsia="ru-RU"/>
        </w:rPr>
        <w:t xml:space="preserve">Подтверждение: </w:t>
      </w:r>
      <w:r w:rsidRPr="003C7DB9">
        <w:rPr>
          <w:rFonts w:ascii="inherit" w:eastAsia="Times New Roman" w:hAnsi="inherit" w:cs="Courier New"/>
          <w:noProof/>
          <w:color w:val="009900"/>
          <w:sz w:val="21"/>
          <w:szCs w:val="21"/>
          <w:bdr w:val="none" w:sz="0" w:space="0" w:color="auto" w:frame="1"/>
          <w:lang w:val="en-US" w:eastAsia="ru-RU"/>
        </w:rPr>
        <w:t>&lt;</w:t>
      </w:r>
      <w:r w:rsidRPr="003C7DB9">
        <w:rPr>
          <w:rFonts w:ascii="inherit" w:eastAsia="Times New Roman" w:hAnsi="inherit" w:cs="Courier New"/>
          <w:b/>
          <w:bCs/>
          <w:noProof/>
          <w:color w:val="000000"/>
          <w:sz w:val="21"/>
          <w:szCs w:val="21"/>
          <w:bdr w:val="none" w:sz="0" w:space="0" w:color="auto" w:frame="1"/>
          <w:lang w:val="en-US" w:eastAsia="ru-RU"/>
        </w:rPr>
        <w:t>input</w:t>
      </w:r>
      <w:r w:rsidRPr="003C7DB9">
        <w:rPr>
          <w:rFonts w:ascii="inherit" w:eastAsia="Times New Roman" w:hAnsi="inherit" w:cs="Courier New"/>
          <w:noProof/>
          <w:color w:val="009900"/>
          <w:sz w:val="21"/>
          <w:szCs w:val="21"/>
          <w:bdr w:val="none" w:sz="0" w:space="0" w:color="auto" w:frame="1"/>
          <w:lang w:val="en-US" w:eastAsia="ru-RU"/>
        </w:rPr>
        <w:t xml:space="preserve"> </w:t>
      </w:r>
      <w:r w:rsidRPr="003C7DB9">
        <w:rPr>
          <w:rFonts w:ascii="inherit" w:eastAsia="Times New Roman" w:hAnsi="inherit" w:cs="Courier New"/>
          <w:noProof/>
          <w:color w:val="000066"/>
          <w:sz w:val="21"/>
          <w:szCs w:val="21"/>
          <w:bdr w:val="none" w:sz="0" w:space="0" w:color="auto" w:frame="1"/>
          <w:lang w:val="en-US" w:eastAsia="ru-RU"/>
        </w:rPr>
        <w:t>id</w:t>
      </w:r>
      <w:r w:rsidRPr="003C7DB9">
        <w:rPr>
          <w:rFonts w:ascii="inherit" w:eastAsia="Times New Roman" w:hAnsi="inherit" w:cs="Courier New"/>
          <w:noProof/>
          <w:color w:val="66CC66"/>
          <w:sz w:val="21"/>
          <w:szCs w:val="21"/>
          <w:bdr w:val="none" w:sz="0" w:space="0" w:color="auto" w:frame="1"/>
          <w:lang w:val="en-US" w:eastAsia="ru-RU"/>
        </w:rPr>
        <w:t>=</w:t>
      </w:r>
      <w:r w:rsidRPr="003C7DB9">
        <w:rPr>
          <w:rFonts w:ascii="inherit" w:eastAsia="Times New Roman" w:hAnsi="inherit" w:cs="Courier New"/>
          <w:noProof/>
          <w:color w:val="FF0000"/>
          <w:sz w:val="21"/>
          <w:szCs w:val="21"/>
          <w:bdr w:val="none" w:sz="0" w:space="0" w:color="auto" w:frame="1"/>
          <w:lang w:val="en-US" w:eastAsia="ru-RU"/>
        </w:rPr>
        <w:t>"re_pass"</w:t>
      </w:r>
      <w:r w:rsidRPr="003C7DB9">
        <w:rPr>
          <w:rFonts w:ascii="inherit" w:eastAsia="Times New Roman" w:hAnsi="inherit" w:cs="Courier New"/>
          <w:noProof/>
          <w:color w:val="009900"/>
          <w:sz w:val="21"/>
          <w:szCs w:val="21"/>
          <w:bdr w:val="none" w:sz="0" w:space="0" w:color="auto" w:frame="1"/>
          <w:lang w:val="en-US" w:eastAsia="ru-RU"/>
        </w:rPr>
        <w:t xml:space="preserve"> </w:t>
      </w:r>
      <w:r w:rsidRPr="003C7DB9">
        <w:rPr>
          <w:rFonts w:ascii="inherit" w:eastAsia="Times New Roman" w:hAnsi="inherit" w:cs="Courier New"/>
          <w:noProof/>
          <w:color w:val="000066"/>
          <w:sz w:val="21"/>
          <w:szCs w:val="21"/>
          <w:bdr w:val="none" w:sz="0" w:space="0" w:color="auto" w:frame="1"/>
          <w:lang w:val="en-US" w:eastAsia="ru-RU"/>
        </w:rPr>
        <w:t>type</w:t>
      </w:r>
      <w:r w:rsidRPr="003C7DB9">
        <w:rPr>
          <w:rFonts w:ascii="inherit" w:eastAsia="Times New Roman" w:hAnsi="inherit" w:cs="Courier New"/>
          <w:noProof/>
          <w:color w:val="66CC66"/>
          <w:sz w:val="21"/>
          <w:szCs w:val="21"/>
          <w:bdr w:val="none" w:sz="0" w:space="0" w:color="auto" w:frame="1"/>
          <w:lang w:val="en-US" w:eastAsia="ru-RU"/>
        </w:rPr>
        <w:t>=</w:t>
      </w:r>
      <w:r w:rsidRPr="003C7DB9">
        <w:rPr>
          <w:rFonts w:ascii="inherit" w:eastAsia="Times New Roman" w:hAnsi="inherit" w:cs="Courier New"/>
          <w:noProof/>
          <w:color w:val="FF0000"/>
          <w:sz w:val="21"/>
          <w:szCs w:val="21"/>
          <w:bdr w:val="none" w:sz="0" w:space="0" w:color="auto" w:frame="1"/>
          <w:lang w:val="en-US" w:eastAsia="ru-RU"/>
        </w:rPr>
        <w:t>"password"</w:t>
      </w:r>
      <w:r w:rsidRPr="003C7DB9">
        <w:rPr>
          <w:rFonts w:ascii="inherit" w:eastAsia="Times New Roman" w:hAnsi="inherit" w:cs="Courier New"/>
          <w:noProof/>
          <w:color w:val="009900"/>
          <w:sz w:val="21"/>
          <w:szCs w:val="21"/>
          <w:bdr w:val="none" w:sz="0" w:space="0" w:color="auto" w:frame="1"/>
          <w:lang w:val="en-US" w:eastAsia="ru-RU"/>
        </w:rPr>
        <w:t xml:space="preserve"> </w:t>
      </w:r>
      <w:r w:rsidRPr="003C7DB9">
        <w:rPr>
          <w:rFonts w:ascii="inherit" w:eastAsia="Times New Roman" w:hAnsi="inherit" w:cs="Courier New"/>
          <w:noProof/>
          <w:color w:val="000066"/>
          <w:sz w:val="21"/>
          <w:szCs w:val="21"/>
          <w:bdr w:val="none" w:sz="0" w:space="0" w:color="auto" w:frame="1"/>
          <w:lang w:val="en-US" w:eastAsia="ru-RU"/>
        </w:rPr>
        <w:t>name</w:t>
      </w:r>
      <w:r w:rsidRPr="003C7DB9">
        <w:rPr>
          <w:rFonts w:ascii="inherit" w:eastAsia="Times New Roman" w:hAnsi="inherit" w:cs="Courier New"/>
          <w:noProof/>
          <w:color w:val="66CC66"/>
          <w:sz w:val="21"/>
          <w:szCs w:val="21"/>
          <w:bdr w:val="none" w:sz="0" w:space="0" w:color="auto" w:frame="1"/>
          <w:lang w:val="en-US" w:eastAsia="ru-RU"/>
        </w:rPr>
        <w:t>=</w:t>
      </w:r>
      <w:r w:rsidRPr="003C7DB9">
        <w:rPr>
          <w:rFonts w:ascii="inherit" w:eastAsia="Times New Roman" w:hAnsi="inherit" w:cs="Courier New"/>
          <w:noProof/>
          <w:color w:val="FF0000"/>
          <w:sz w:val="21"/>
          <w:szCs w:val="21"/>
          <w:bdr w:val="none" w:sz="0" w:space="0" w:color="auto" w:frame="1"/>
          <w:lang w:val="en-US" w:eastAsia="ru-RU"/>
        </w:rPr>
        <w:t>"password2"</w:t>
      </w:r>
      <w:r w:rsidRPr="003C7DB9">
        <w:rPr>
          <w:rFonts w:ascii="inherit" w:eastAsia="Times New Roman" w:hAnsi="inherit" w:cs="Courier New"/>
          <w:noProof/>
          <w:color w:val="009900"/>
          <w:sz w:val="21"/>
          <w:szCs w:val="21"/>
          <w:bdr w:val="none" w:sz="0" w:space="0" w:color="auto" w:frame="1"/>
          <w:lang w:val="en-US" w:eastAsia="ru-RU"/>
        </w:rPr>
        <w:t xml:space="preserve"> </w:t>
      </w:r>
      <w:r w:rsidRPr="003C7DB9">
        <w:rPr>
          <w:rFonts w:ascii="inherit" w:eastAsia="Times New Roman" w:hAnsi="inherit" w:cs="Courier New"/>
          <w:noProof/>
          <w:color w:val="66CC66"/>
          <w:sz w:val="21"/>
          <w:szCs w:val="21"/>
          <w:bdr w:val="none" w:sz="0" w:space="0" w:color="auto" w:frame="1"/>
          <w:lang w:val="en-US" w:eastAsia="ru-RU"/>
        </w:rPr>
        <w:t>/</w:t>
      </w:r>
      <w:r w:rsidRPr="003C7DB9">
        <w:rPr>
          <w:rFonts w:ascii="inherit" w:eastAsia="Times New Roman" w:hAnsi="inherit" w:cs="Courier New"/>
          <w:noProof/>
          <w:color w:val="009900"/>
          <w:sz w:val="21"/>
          <w:szCs w:val="21"/>
          <w:bdr w:val="none" w:sz="0" w:space="0" w:color="auto" w:frame="1"/>
          <w:lang w:val="en-US" w:eastAsia="ru-RU"/>
        </w:rPr>
        <w:t>&gt;&lt;</w:t>
      </w:r>
      <w:r w:rsidRPr="003C7DB9">
        <w:rPr>
          <w:rFonts w:ascii="inherit" w:eastAsia="Times New Roman" w:hAnsi="inherit" w:cs="Courier New"/>
          <w:b/>
          <w:bCs/>
          <w:noProof/>
          <w:color w:val="000000"/>
          <w:sz w:val="21"/>
          <w:szCs w:val="21"/>
          <w:bdr w:val="none" w:sz="0" w:space="0" w:color="auto" w:frame="1"/>
          <w:lang w:val="en-US" w:eastAsia="ru-RU"/>
        </w:rPr>
        <w:t>br</w:t>
      </w:r>
      <w:r w:rsidRPr="003C7DB9">
        <w:rPr>
          <w:rFonts w:ascii="inherit" w:eastAsia="Times New Roman" w:hAnsi="inherit" w:cs="Courier New"/>
          <w:noProof/>
          <w:color w:val="009900"/>
          <w:sz w:val="21"/>
          <w:szCs w:val="21"/>
          <w:bdr w:val="none" w:sz="0" w:space="0" w:color="auto" w:frame="1"/>
          <w:lang w:val="en-US" w:eastAsia="ru-RU"/>
        </w:rPr>
        <w:t xml:space="preserve"> </w:t>
      </w:r>
      <w:r w:rsidRPr="003C7DB9">
        <w:rPr>
          <w:rFonts w:ascii="inherit" w:eastAsia="Times New Roman" w:hAnsi="inherit" w:cs="Courier New"/>
          <w:noProof/>
          <w:color w:val="66CC66"/>
          <w:sz w:val="21"/>
          <w:szCs w:val="21"/>
          <w:bdr w:val="none" w:sz="0" w:space="0" w:color="auto" w:frame="1"/>
          <w:lang w:val="en-US" w:eastAsia="ru-RU"/>
        </w:rPr>
        <w:t>/</w:t>
      </w:r>
      <w:r w:rsidRPr="003C7DB9">
        <w:rPr>
          <w:rFonts w:ascii="inherit" w:eastAsia="Times New Roman" w:hAnsi="inherit" w:cs="Courier New"/>
          <w:noProof/>
          <w:color w:val="009900"/>
          <w:sz w:val="21"/>
          <w:szCs w:val="21"/>
          <w:bdr w:val="none" w:sz="0" w:space="0" w:color="auto" w:frame="1"/>
          <w:lang w:val="en-US" w:eastAsia="ru-RU"/>
        </w:rPr>
        <w:t>&gt;</w:t>
      </w:r>
    </w:p>
    <w:p w:rsidR="005601E9" w:rsidRPr="003C7DB9" w:rsidRDefault="005601E9" w:rsidP="005601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noProof/>
          <w:color w:val="009900"/>
          <w:sz w:val="21"/>
          <w:szCs w:val="21"/>
          <w:bdr w:val="none" w:sz="0" w:space="0" w:color="auto" w:frame="1"/>
          <w:lang w:val="en-US" w:eastAsia="ru-RU"/>
        </w:rPr>
      </w:pPr>
      <w:r w:rsidRPr="003C7DB9">
        <w:rPr>
          <w:rFonts w:ascii="Courier New" w:eastAsia="Times New Roman" w:hAnsi="Courier New" w:cs="Courier New"/>
          <w:noProof/>
          <w:color w:val="110000"/>
          <w:sz w:val="20"/>
          <w:szCs w:val="20"/>
          <w:lang w:val="en-US" w:eastAsia="ru-RU"/>
        </w:rPr>
        <w:t xml:space="preserve">Email: </w:t>
      </w:r>
      <w:r w:rsidRPr="003C7DB9">
        <w:rPr>
          <w:rFonts w:ascii="inherit" w:eastAsia="Times New Roman" w:hAnsi="inherit" w:cs="Courier New"/>
          <w:noProof/>
          <w:color w:val="009900"/>
          <w:sz w:val="21"/>
          <w:szCs w:val="21"/>
          <w:bdr w:val="none" w:sz="0" w:space="0" w:color="auto" w:frame="1"/>
          <w:lang w:val="en-US" w:eastAsia="ru-RU"/>
        </w:rPr>
        <w:t>&lt;</w:t>
      </w:r>
      <w:r w:rsidRPr="003C7DB9">
        <w:rPr>
          <w:rFonts w:ascii="inherit" w:eastAsia="Times New Roman" w:hAnsi="inherit" w:cs="Courier New"/>
          <w:b/>
          <w:bCs/>
          <w:noProof/>
          <w:color w:val="000000"/>
          <w:sz w:val="21"/>
          <w:szCs w:val="21"/>
          <w:bdr w:val="none" w:sz="0" w:space="0" w:color="auto" w:frame="1"/>
          <w:lang w:val="en-US" w:eastAsia="ru-RU"/>
        </w:rPr>
        <w:t>input</w:t>
      </w:r>
      <w:r w:rsidRPr="003C7DB9">
        <w:rPr>
          <w:rFonts w:ascii="inherit" w:eastAsia="Times New Roman" w:hAnsi="inherit" w:cs="Courier New"/>
          <w:noProof/>
          <w:color w:val="009900"/>
          <w:sz w:val="21"/>
          <w:szCs w:val="21"/>
          <w:bdr w:val="none" w:sz="0" w:space="0" w:color="auto" w:frame="1"/>
          <w:lang w:val="en-US" w:eastAsia="ru-RU"/>
        </w:rPr>
        <w:t xml:space="preserve"> </w:t>
      </w:r>
      <w:r w:rsidRPr="003C7DB9">
        <w:rPr>
          <w:rFonts w:ascii="inherit" w:eastAsia="Times New Roman" w:hAnsi="inherit" w:cs="Courier New"/>
          <w:noProof/>
          <w:color w:val="000066"/>
          <w:sz w:val="21"/>
          <w:szCs w:val="21"/>
          <w:bdr w:val="none" w:sz="0" w:space="0" w:color="auto" w:frame="1"/>
          <w:lang w:val="en-US" w:eastAsia="ru-RU"/>
        </w:rPr>
        <w:t>id</w:t>
      </w:r>
      <w:r w:rsidRPr="003C7DB9">
        <w:rPr>
          <w:rFonts w:ascii="inherit" w:eastAsia="Times New Roman" w:hAnsi="inherit" w:cs="Courier New"/>
          <w:noProof/>
          <w:color w:val="66CC66"/>
          <w:sz w:val="21"/>
          <w:szCs w:val="21"/>
          <w:bdr w:val="none" w:sz="0" w:space="0" w:color="auto" w:frame="1"/>
          <w:lang w:val="en-US" w:eastAsia="ru-RU"/>
        </w:rPr>
        <w:t>=</w:t>
      </w:r>
      <w:r w:rsidRPr="003C7DB9">
        <w:rPr>
          <w:rFonts w:ascii="inherit" w:eastAsia="Times New Roman" w:hAnsi="inherit" w:cs="Courier New"/>
          <w:noProof/>
          <w:color w:val="FF0000"/>
          <w:sz w:val="21"/>
          <w:szCs w:val="21"/>
          <w:bdr w:val="none" w:sz="0" w:space="0" w:color="auto" w:frame="1"/>
          <w:lang w:val="en-US" w:eastAsia="ru-RU"/>
        </w:rPr>
        <w:t>"mail"</w:t>
      </w:r>
      <w:r w:rsidRPr="003C7DB9">
        <w:rPr>
          <w:rFonts w:ascii="inherit" w:eastAsia="Times New Roman" w:hAnsi="inherit" w:cs="Courier New"/>
          <w:noProof/>
          <w:color w:val="009900"/>
          <w:sz w:val="21"/>
          <w:szCs w:val="21"/>
          <w:bdr w:val="none" w:sz="0" w:space="0" w:color="auto" w:frame="1"/>
          <w:lang w:val="en-US" w:eastAsia="ru-RU"/>
        </w:rPr>
        <w:t xml:space="preserve"> </w:t>
      </w:r>
      <w:r w:rsidRPr="003C7DB9">
        <w:rPr>
          <w:rFonts w:ascii="inherit" w:eastAsia="Times New Roman" w:hAnsi="inherit" w:cs="Courier New"/>
          <w:noProof/>
          <w:color w:val="000066"/>
          <w:sz w:val="21"/>
          <w:szCs w:val="21"/>
          <w:bdr w:val="none" w:sz="0" w:space="0" w:color="auto" w:frame="1"/>
          <w:lang w:val="en-US" w:eastAsia="ru-RU"/>
        </w:rPr>
        <w:t>type</w:t>
      </w:r>
      <w:r w:rsidRPr="003C7DB9">
        <w:rPr>
          <w:rFonts w:ascii="inherit" w:eastAsia="Times New Roman" w:hAnsi="inherit" w:cs="Courier New"/>
          <w:noProof/>
          <w:color w:val="66CC66"/>
          <w:sz w:val="21"/>
          <w:szCs w:val="21"/>
          <w:bdr w:val="none" w:sz="0" w:space="0" w:color="auto" w:frame="1"/>
          <w:lang w:val="en-US" w:eastAsia="ru-RU"/>
        </w:rPr>
        <w:t>=</w:t>
      </w:r>
      <w:r w:rsidRPr="003C7DB9">
        <w:rPr>
          <w:rFonts w:ascii="inherit" w:eastAsia="Times New Roman" w:hAnsi="inherit" w:cs="Courier New"/>
          <w:noProof/>
          <w:color w:val="FF0000"/>
          <w:sz w:val="21"/>
          <w:szCs w:val="21"/>
          <w:bdr w:val="none" w:sz="0" w:space="0" w:color="auto" w:frame="1"/>
          <w:lang w:val="en-US" w:eastAsia="ru-RU"/>
        </w:rPr>
        <w:t>"text"</w:t>
      </w:r>
      <w:r w:rsidRPr="003C7DB9">
        <w:rPr>
          <w:rFonts w:ascii="inherit" w:eastAsia="Times New Roman" w:hAnsi="inherit" w:cs="Courier New"/>
          <w:noProof/>
          <w:color w:val="009900"/>
          <w:sz w:val="21"/>
          <w:szCs w:val="21"/>
          <w:bdr w:val="none" w:sz="0" w:space="0" w:color="auto" w:frame="1"/>
          <w:lang w:val="en-US" w:eastAsia="ru-RU"/>
        </w:rPr>
        <w:t xml:space="preserve"> </w:t>
      </w:r>
      <w:r w:rsidRPr="003C7DB9">
        <w:rPr>
          <w:rFonts w:ascii="inherit" w:eastAsia="Times New Roman" w:hAnsi="inherit" w:cs="Courier New"/>
          <w:noProof/>
          <w:color w:val="000066"/>
          <w:sz w:val="21"/>
          <w:szCs w:val="21"/>
          <w:bdr w:val="none" w:sz="0" w:space="0" w:color="auto" w:frame="1"/>
          <w:lang w:val="en-US" w:eastAsia="ru-RU"/>
        </w:rPr>
        <w:t>name</w:t>
      </w:r>
      <w:r w:rsidRPr="003C7DB9">
        <w:rPr>
          <w:rFonts w:ascii="inherit" w:eastAsia="Times New Roman" w:hAnsi="inherit" w:cs="Courier New"/>
          <w:noProof/>
          <w:color w:val="66CC66"/>
          <w:sz w:val="21"/>
          <w:szCs w:val="21"/>
          <w:bdr w:val="none" w:sz="0" w:space="0" w:color="auto" w:frame="1"/>
          <w:lang w:val="en-US" w:eastAsia="ru-RU"/>
        </w:rPr>
        <w:t>=</w:t>
      </w:r>
      <w:r w:rsidRPr="003C7DB9">
        <w:rPr>
          <w:rFonts w:ascii="inherit" w:eastAsia="Times New Roman" w:hAnsi="inherit" w:cs="Courier New"/>
          <w:noProof/>
          <w:color w:val="FF0000"/>
          <w:sz w:val="21"/>
          <w:szCs w:val="21"/>
          <w:bdr w:val="none" w:sz="0" w:space="0" w:color="auto" w:frame="1"/>
          <w:lang w:val="en-US" w:eastAsia="ru-RU"/>
        </w:rPr>
        <w:t>"mail"</w:t>
      </w:r>
      <w:r w:rsidRPr="003C7DB9">
        <w:rPr>
          <w:rFonts w:ascii="inherit" w:eastAsia="Times New Roman" w:hAnsi="inherit" w:cs="Courier New"/>
          <w:noProof/>
          <w:color w:val="009900"/>
          <w:sz w:val="21"/>
          <w:szCs w:val="21"/>
          <w:bdr w:val="none" w:sz="0" w:space="0" w:color="auto" w:frame="1"/>
          <w:lang w:val="en-US" w:eastAsia="ru-RU"/>
        </w:rPr>
        <w:t xml:space="preserve"> </w:t>
      </w:r>
      <w:r w:rsidRPr="003C7DB9">
        <w:rPr>
          <w:rFonts w:ascii="inherit" w:eastAsia="Times New Roman" w:hAnsi="inherit" w:cs="Courier New"/>
          <w:noProof/>
          <w:color w:val="66CC66"/>
          <w:sz w:val="21"/>
          <w:szCs w:val="21"/>
          <w:bdr w:val="none" w:sz="0" w:space="0" w:color="auto" w:frame="1"/>
          <w:lang w:val="en-US" w:eastAsia="ru-RU"/>
        </w:rPr>
        <w:t>/</w:t>
      </w:r>
      <w:r w:rsidRPr="003C7DB9">
        <w:rPr>
          <w:rFonts w:ascii="inherit" w:eastAsia="Times New Roman" w:hAnsi="inherit" w:cs="Courier New"/>
          <w:noProof/>
          <w:color w:val="009900"/>
          <w:sz w:val="21"/>
          <w:szCs w:val="21"/>
          <w:bdr w:val="none" w:sz="0" w:space="0" w:color="auto" w:frame="1"/>
          <w:lang w:val="en-US" w:eastAsia="ru-RU"/>
        </w:rPr>
        <w:t>&gt;&lt;</w:t>
      </w:r>
      <w:r w:rsidRPr="003C7DB9">
        <w:rPr>
          <w:rFonts w:ascii="inherit" w:eastAsia="Times New Roman" w:hAnsi="inherit" w:cs="Courier New"/>
          <w:b/>
          <w:bCs/>
          <w:noProof/>
          <w:color w:val="000000"/>
          <w:sz w:val="21"/>
          <w:szCs w:val="21"/>
          <w:bdr w:val="none" w:sz="0" w:space="0" w:color="auto" w:frame="1"/>
          <w:lang w:val="en-US" w:eastAsia="ru-RU"/>
        </w:rPr>
        <w:t>br</w:t>
      </w:r>
      <w:r w:rsidRPr="003C7DB9">
        <w:rPr>
          <w:rFonts w:ascii="inherit" w:eastAsia="Times New Roman" w:hAnsi="inherit" w:cs="Courier New"/>
          <w:noProof/>
          <w:color w:val="009900"/>
          <w:sz w:val="21"/>
          <w:szCs w:val="21"/>
          <w:bdr w:val="none" w:sz="0" w:space="0" w:color="auto" w:frame="1"/>
          <w:lang w:val="en-US" w:eastAsia="ru-RU"/>
        </w:rPr>
        <w:t xml:space="preserve"> </w:t>
      </w:r>
      <w:r w:rsidRPr="003C7DB9">
        <w:rPr>
          <w:rFonts w:ascii="inherit" w:eastAsia="Times New Roman" w:hAnsi="inherit" w:cs="Courier New"/>
          <w:noProof/>
          <w:color w:val="66CC66"/>
          <w:sz w:val="21"/>
          <w:szCs w:val="21"/>
          <w:bdr w:val="none" w:sz="0" w:space="0" w:color="auto" w:frame="1"/>
          <w:lang w:val="en-US" w:eastAsia="ru-RU"/>
        </w:rPr>
        <w:t>/</w:t>
      </w:r>
      <w:r w:rsidRPr="003C7DB9">
        <w:rPr>
          <w:rFonts w:ascii="inherit" w:eastAsia="Times New Roman" w:hAnsi="inherit" w:cs="Courier New"/>
          <w:noProof/>
          <w:color w:val="009900"/>
          <w:sz w:val="21"/>
          <w:szCs w:val="21"/>
          <w:bdr w:val="none" w:sz="0" w:space="0" w:color="auto" w:frame="1"/>
          <w:lang w:val="en-US" w:eastAsia="ru-RU"/>
        </w:rPr>
        <w:t>&gt;</w:t>
      </w:r>
    </w:p>
    <w:p w:rsidR="005601E9" w:rsidRPr="003C7DB9" w:rsidRDefault="005601E9" w:rsidP="005601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noProof/>
          <w:color w:val="009900"/>
          <w:sz w:val="21"/>
          <w:szCs w:val="21"/>
          <w:bdr w:val="none" w:sz="0" w:space="0" w:color="auto" w:frame="1"/>
          <w:lang w:val="en-US" w:eastAsia="ru-RU"/>
        </w:rPr>
      </w:pPr>
      <w:r w:rsidRPr="003C7DB9">
        <w:rPr>
          <w:rFonts w:ascii="inherit" w:eastAsia="Times New Roman" w:hAnsi="inherit" w:cs="Courier New"/>
          <w:noProof/>
          <w:color w:val="009900"/>
          <w:sz w:val="21"/>
          <w:szCs w:val="21"/>
          <w:bdr w:val="none" w:sz="0" w:space="0" w:color="auto" w:frame="1"/>
          <w:lang w:val="en-US" w:eastAsia="ru-RU"/>
        </w:rPr>
        <w:t>&lt;</w:t>
      </w:r>
      <w:r w:rsidRPr="003C7DB9">
        <w:rPr>
          <w:rFonts w:ascii="inherit" w:eastAsia="Times New Roman" w:hAnsi="inherit" w:cs="Courier New"/>
          <w:b/>
          <w:bCs/>
          <w:noProof/>
          <w:color w:val="000000"/>
          <w:sz w:val="21"/>
          <w:szCs w:val="21"/>
          <w:bdr w:val="none" w:sz="0" w:space="0" w:color="auto" w:frame="1"/>
          <w:lang w:val="en-US" w:eastAsia="ru-RU"/>
        </w:rPr>
        <w:t>label</w:t>
      </w:r>
      <w:r w:rsidRPr="003C7DB9">
        <w:rPr>
          <w:rFonts w:ascii="inherit" w:eastAsia="Times New Roman" w:hAnsi="inherit" w:cs="Courier New"/>
          <w:noProof/>
          <w:color w:val="009900"/>
          <w:sz w:val="21"/>
          <w:szCs w:val="21"/>
          <w:bdr w:val="none" w:sz="0" w:space="0" w:color="auto" w:frame="1"/>
          <w:lang w:val="en-US" w:eastAsia="ru-RU"/>
        </w:rPr>
        <w:t>&gt;&lt;</w:t>
      </w:r>
      <w:r w:rsidRPr="003C7DB9">
        <w:rPr>
          <w:rFonts w:ascii="inherit" w:eastAsia="Times New Roman" w:hAnsi="inherit" w:cs="Courier New"/>
          <w:b/>
          <w:bCs/>
          <w:noProof/>
          <w:color w:val="000000"/>
          <w:sz w:val="21"/>
          <w:szCs w:val="21"/>
          <w:bdr w:val="none" w:sz="0" w:space="0" w:color="auto" w:frame="1"/>
          <w:lang w:val="en-US" w:eastAsia="ru-RU"/>
        </w:rPr>
        <w:t>input</w:t>
      </w:r>
      <w:r w:rsidRPr="003C7DB9">
        <w:rPr>
          <w:rFonts w:ascii="inherit" w:eastAsia="Times New Roman" w:hAnsi="inherit" w:cs="Courier New"/>
          <w:noProof/>
          <w:color w:val="009900"/>
          <w:sz w:val="21"/>
          <w:szCs w:val="21"/>
          <w:bdr w:val="none" w:sz="0" w:space="0" w:color="auto" w:frame="1"/>
          <w:lang w:val="en-US" w:eastAsia="ru-RU"/>
        </w:rPr>
        <w:t xml:space="preserve"> </w:t>
      </w:r>
      <w:r w:rsidRPr="003C7DB9">
        <w:rPr>
          <w:rFonts w:ascii="inherit" w:eastAsia="Times New Roman" w:hAnsi="inherit" w:cs="Courier New"/>
          <w:noProof/>
          <w:color w:val="000066"/>
          <w:sz w:val="21"/>
          <w:szCs w:val="21"/>
          <w:bdr w:val="none" w:sz="0" w:space="0" w:color="auto" w:frame="1"/>
          <w:lang w:val="en-US" w:eastAsia="ru-RU"/>
        </w:rPr>
        <w:t>id</w:t>
      </w:r>
      <w:r w:rsidRPr="003C7DB9">
        <w:rPr>
          <w:rFonts w:ascii="inherit" w:eastAsia="Times New Roman" w:hAnsi="inherit" w:cs="Courier New"/>
          <w:noProof/>
          <w:color w:val="66CC66"/>
          <w:sz w:val="21"/>
          <w:szCs w:val="21"/>
          <w:bdr w:val="none" w:sz="0" w:space="0" w:color="auto" w:frame="1"/>
          <w:lang w:val="en-US" w:eastAsia="ru-RU"/>
        </w:rPr>
        <w:t>=</w:t>
      </w:r>
      <w:r w:rsidRPr="003C7DB9">
        <w:rPr>
          <w:rFonts w:ascii="inherit" w:eastAsia="Times New Roman" w:hAnsi="inherit" w:cs="Courier New"/>
          <w:noProof/>
          <w:color w:val="FF0000"/>
          <w:sz w:val="21"/>
          <w:szCs w:val="21"/>
          <w:bdr w:val="none" w:sz="0" w:space="0" w:color="auto" w:frame="1"/>
          <w:lang w:val="en-US" w:eastAsia="ru-RU"/>
        </w:rPr>
        <w:t>"no_xyz"</w:t>
      </w:r>
      <w:r w:rsidRPr="003C7DB9">
        <w:rPr>
          <w:rFonts w:ascii="inherit" w:eastAsia="Times New Roman" w:hAnsi="inherit" w:cs="Courier New"/>
          <w:noProof/>
          <w:color w:val="009900"/>
          <w:sz w:val="21"/>
          <w:szCs w:val="21"/>
          <w:bdr w:val="none" w:sz="0" w:space="0" w:color="auto" w:frame="1"/>
          <w:lang w:val="en-US" w:eastAsia="ru-RU"/>
        </w:rPr>
        <w:t xml:space="preserve"> </w:t>
      </w:r>
      <w:r w:rsidRPr="003C7DB9">
        <w:rPr>
          <w:rFonts w:ascii="inherit" w:eastAsia="Times New Roman" w:hAnsi="inherit" w:cs="Courier New"/>
          <w:noProof/>
          <w:color w:val="000066"/>
          <w:sz w:val="21"/>
          <w:szCs w:val="21"/>
          <w:bdr w:val="none" w:sz="0" w:space="0" w:color="auto" w:frame="1"/>
          <w:lang w:val="en-US" w:eastAsia="ru-RU"/>
        </w:rPr>
        <w:t>type</w:t>
      </w:r>
      <w:r w:rsidRPr="003C7DB9">
        <w:rPr>
          <w:rFonts w:ascii="inherit" w:eastAsia="Times New Roman" w:hAnsi="inherit" w:cs="Courier New"/>
          <w:noProof/>
          <w:color w:val="66CC66"/>
          <w:sz w:val="21"/>
          <w:szCs w:val="21"/>
          <w:bdr w:val="none" w:sz="0" w:space="0" w:color="auto" w:frame="1"/>
          <w:lang w:val="en-US" w:eastAsia="ru-RU"/>
        </w:rPr>
        <w:t>=</w:t>
      </w:r>
      <w:r w:rsidRPr="003C7DB9">
        <w:rPr>
          <w:rFonts w:ascii="inherit" w:eastAsia="Times New Roman" w:hAnsi="inherit" w:cs="Courier New"/>
          <w:noProof/>
          <w:color w:val="FF0000"/>
          <w:sz w:val="21"/>
          <w:szCs w:val="21"/>
          <w:bdr w:val="none" w:sz="0" w:space="0" w:color="auto" w:frame="1"/>
          <w:lang w:val="en-US" w:eastAsia="ru-RU"/>
        </w:rPr>
        <w:t>"checkbox"</w:t>
      </w:r>
      <w:r w:rsidRPr="003C7DB9">
        <w:rPr>
          <w:rFonts w:ascii="inherit" w:eastAsia="Times New Roman" w:hAnsi="inherit" w:cs="Courier New"/>
          <w:noProof/>
          <w:color w:val="009900"/>
          <w:sz w:val="21"/>
          <w:szCs w:val="21"/>
          <w:bdr w:val="none" w:sz="0" w:space="0" w:color="auto" w:frame="1"/>
          <w:lang w:val="en-US" w:eastAsia="ru-RU"/>
        </w:rPr>
        <w:t xml:space="preserve"> </w:t>
      </w:r>
      <w:r w:rsidRPr="003C7DB9">
        <w:rPr>
          <w:rFonts w:ascii="inherit" w:eastAsia="Times New Roman" w:hAnsi="inherit" w:cs="Courier New"/>
          <w:noProof/>
          <w:color w:val="000066"/>
          <w:sz w:val="21"/>
          <w:szCs w:val="21"/>
          <w:bdr w:val="none" w:sz="0" w:space="0" w:color="auto" w:frame="1"/>
          <w:lang w:val="en-US" w:eastAsia="ru-RU"/>
        </w:rPr>
        <w:t>name</w:t>
      </w:r>
      <w:r w:rsidRPr="003C7DB9">
        <w:rPr>
          <w:rFonts w:ascii="inherit" w:eastAsia="Times New Roman" w:hAnsi="inherit" w:cs="Courier New"/>
          <w:noProof/>
          <w:color w:val="66CC66"/>
          <w:sz w:val="21"/>
          <w:szCs w:val="21"/>
          <w:bdr w:val="none" w:sz="0" w:space="0" w:color="auto" w:frame="1"/>
          <w:lang w:val="en-US" w:eastAsia="ru-RU"/>
        </w:rPr>
        <w:t>=</w:t>
      </w:r>
      <w:r w:rsidRPr="003C7DB9">
        <w:rPr>
          <w:rFonts w:ascii="inherit" w:eastAsia="Times New Roman" w:hAnsi="inherit" w:cs="Courier New"/>
          <w:noProof/>
          <w:color w:val="FF0000"/>
          <w:sz w:val="21"/>
          <w:szCs w:val="21"/>
          <w:bdr w:val="none" w:sz="0" w:space="0" w:color="auto" w:frame="1"/>
          <w:lang w:val="en-US" w:eastAsia="ru-RU"/>
        </w:rPr>
        <w:t>"lic"</w:t>
      </w:r>
      <w:r w:rsidRPr="003C7DB9">
        <w:rPr>
          <w:rFonts w:ascii="inherit" w:eastAsia="Times New Roman" w:hAnsi="inherit" w:cs="Courier New"/>
          <w:noProof/>
          <w:color w:val="009900"/>
          <w:sz w:val="21"/>
          <w:szCs w:val="21"/>
          <w:bdr w:val="none" w:sz="0" w:space="0" w:color="auto" w:frame="1"/>
          <w:lang w:val="en-US" w:eastAsia="ru-RU"/>
        </w:rPr>
        <w:t xml:space="preserve"> </w:t>
      </w:r>
      <w:r w:rsidRPr="003C7DB9">
        <w:rPr>
          <w:rFonts w:ascii="inherit" w:eastAsia="Times New Roman" w:hAnsi="inherit" w:cs="Courier New"/>
          <w:noProof/>
          <w:color w:val="000066"/>
          <w:sz w:val="21"/>
          <w:szCs w:val="21"/>
          <w:bdr w:val="none" w:sz="0" w:space="0" w:color="auto" w:frame="1"/>
          <w:lang w:val="en-US" w:eastAsia="ru-RU"/>
        </w:rPr>
        <w:t>value</w:t>
      </w:r>
      <w:r w:rsidRPr="003C7DB9">
        <w:rPr>
          <w:rFonts w:ascii="inherit" w:eastAsia="Times New Roman" w:hAnsi="inherit" w:cs="Courier New"/>
          <w:noProof/>
          <w:color w:val="66CC66"/>
          <w:sz w:val="21"/>
          <w:szCs w:val="21"/>
          <w:bdr w:val="none" w:sz="0" w:space="0" w:color="auto" w:frame="1"/>
          <w:lang w:val="en-US" w:eastAsia="ru-RU"/>
        </w:rPr>
        <w:t>=</w:t>
      </w:r>
      <w:r w:rsidRPr="003C7DB9">
        <w:rPr>
          <w:rFonts w:ascii="inherit" w:eastAsia="Times New Roman" w:hAnsi="inherit" w:cs="Courier New"/>
          <w:noProof/>
          <w:color w:val="FF0000"/>
          <w:sz w:val="21"/>
          <w:szCs w:val="21"/>
          <w:bdr w:val="none" w:sz="0" w:space="0" w:color="auto" w:frame="1"/>
          <w:lang w:val="en-US" w:eastAsia="ru-RU"/>
        </w:rPr>
        <w:t>"ok"</w:t>
      </w:r>
      <w:r w:rsidRPr="003C7DB9">
        <w:rPr>
          <w:rFonts w:ascii="inherit" w:eastAsia="Times New Roman" w:hAnsi="inherit" w:cs="Courier New"/>
          <w:noProof/>
          <w:color w:val="009900"/>
          <w:sz w:val="21"/>
          <w:szCs w:val="21"/>
          <w:bdr w:val="none" w:sz="0" w:space="0" w:color="auto" w:frame="1"/>
          <w:lang w:val="en-US" w:eastAsia="ru-RU"/>
        </w:rPr>
        <w:t xml:space="preserve"> </w:t>
      </w:r>
      <w:r w:rsidRPr="003C7DB9">
        <w:rPr>
          <w:rFonts w:ascii="inherit" w:eastAsia="Times New Roman" w:hAnsi="inherit" w:cs="Courier New"/>
          <w:noProof/>
          <w:color w:val="66CC66"/>
          <w:sz w:val="21"/>
          <w:szCs w:val="21"/>
          <w:bdr w:val="none" w:sz="0" w:space="0" w:color="auto" w:frame="1"/>
          <w:lang w:val="en-US" w:eastAsia="ru-RU"/>
        </w:rPr>
        <w:t>/</w:t>
      </w:r>
      <w:r w:rsidRPr="003C7DB9">
        <w:rPr>
          <w:rFonts w:ascii="inherit" w:eastAsia="Times New Roman" w:hAnsi="inherit" w:cs="Courier New"/>
          <w:noProof/>
          <w:color w:val="009900"/>
          <w:sz w:val="21"/>
          <w:szCs w:val="21"/>
          <w:bdr w:val="none" w:sz="0" w:space="0" w:color="auto" w:frame="1"/>
          <w:lang w:val="en-US" w:eastAsia="ru-RU"/>
        </w:rPr>
        <w:t>&gt;</w:t>
      </w:r>
      <w:r w:rsidRPr="003C7DB9">
        <w:rPr>
          <w:rFonts w:ascii="Courier New" w:eastAsia="Times New Roman" w:hAnsi="Courier New" w:cs="Courier New"/>
          <w:noProof/>
          <w:color w:val="110000"/>
          <w:sz w:val="20"/>
          <w:szCs w:val="20"/>
          <w:lang w:val="en-US" w:eastAsia="ru-RU"/>
        </w:rPr>
        <w:t xml:space="preserve"> Обязуюсь не творить хуйни!</w:t>
      </w:r>
      <w:r w:rsidRPr="003C7DB9">
        <w:rPr>
          <w:rFonts w:ascii="inherit" w:eastAsia="Times New Roman" w:hAnsi="inherit" w:cs="Courier New"/>
          <w:noProof/>
          <w:color w:val="009900"/>
          <w:sz w:val="21"/>
          <w:szCs w:val="21"/>
          <w:bdr w:val="none" w:sz="0" w:space="0" w:color="auto" w:frame="1"/>
          <w:lang w:val="en-US" w:eastAsia="ru-RU"/>
        </w:rPr>
        <w:t>&lt;</w:t>
      </w:r>
      <w:r w:rsidRPr="003C7DB9">
        <w:rPr>
          <w:rFonts w:ascii="inherit" w:eastAsia="Times New Roman" w:hAnsi="inherit" w:cs="Courier New"/>
          <w:b/>
          <w:bCs/>
          <w:noProof/>
          <w:color w:val="000000"/>
          <w:sz w:val="21"/>
          <w:szCs w:val="21"/>
          <w:bdr w:val="none" w:sz="0" w:space="0" w:color="auto" w:frame="1"/>
          <w:lang w:val="en-US" w:eastAsia="ru-RU"/>
        </w:rPr>
        <w:t>br</w:t>
      </w:r>
      <w:r w:rsidRPr="003C7DB9">
        <w:rPr>
          <w:rFonts w:ascii="inherit" w:eastAsia="Times New Roman" w:hAnsi="inherit" w:cs="Courier New"/>
          <w:noProof/>
          <w:color w:val="009900"/>
          <w:sz w:val="21"/>
          <w:szCs w:val="21"/>
          <w:bdr w:val="none" w:sz="0" w:space="0" w:color="auto" w:frame="1"/>
          <w:lang w:val="en-US" w:eastAsia="ru-RU"/>
        </w:rPr>
        <w:t xml:space="preserve"> </w:t>
      </w:r>
      <w:r w:rsidRPr="003C7DB9">
        <w:rPr>
          <w:rFonts w:ascii="inherit" w:eastAsia="Times New Roman" w:hAnsi="inherit" w:cs="Courier New"/>
          <w:noProof/>
          <w:color w:val="66CC66"/>
          <w:sz w:val="21"/>
          <w:szCs w:val="21"/>
          <w:bdr w:val="none" w:sz="0" w:space="0" w:color="auto" w:frame="1"/>
          <w:lang w:val="en-US" w:eastAsia="ru-RU"/>
        </w:rPr>
        <w:t>/</w:t>
      </w:r>
      <w:r w:rsidRPr="003C7DB9">
        <w:rPr>
          <w:rFonts w:ascii="inherit" w:eastAsia="Times New Roman" w:hAnsi="inherit" w:cs="Courier New"/>
          <w:noProof/>
          <w:color w:val="009900"/>
          <w:sz w:val="21"/>
          <w:szCs w:val="21"/>
          <w:bdr w:val="none" w:sz="0" w:space="0" w:color="auto" w:frame="1"/>
          <w:lang w:val="en-US" w:eastAsia="ru-RU"/>
        </w:rPr>
        <w:t>&gt;&lt;</w:t>
      </w:r>
      <w:r w:rsidRPr="003C7DB9">
        <w:rPr>
          <w:rFonts w:ascii="inherit" w:eastAsia="Times New Roman" w:hAnsi="inherit" w:cs="Courier New"/>
          <w:noProof/>
          <w:color w:val="66CC66"/>
          <w:sz w:val="21"/>
          <w:szCs w:val="21"/>
          <w:bdr w:val="none" w:sz="0" w:space="0" w:color="auto" w:frame="1"/>
          <w:lang w:val="en-US" w:eastAsia="ru-RU"/>
        </w:rPr>
        <w:t>/</w:t>
      </w:r>
      <w:r w:rsidRPr="003C7DB9">
        <w:rPr>
          <w:rFonts w:ascii="inherit" w:eastAsia="Times New Roman" w:hAnsi="inherit" w:cs="Courier New"/>
          <w:b/>
          <w:bCs/>
          <w:noProof/>
          <w:color w:val="000000"/>
          <w:sz w:val="21"/>
          <w:szCs w:val="21"/>
          <w:bdr w:val="none" w:sz="0" w:space="0" w:color="auto" w:frame="1"/>
          <w:lang w:val="en-US" w:eastAsia="ru-RU"/>
        </w:rPr>
        <w:t>label</w:t>
      </w:r>
      <w:r w:rsidRPr="003C7DB9">
        <w:rPr>
          <w:rFonts w:ascii="inherit" w:eastAsia="Times New Roman" w:hAnsi="inherit" w:cs="Courier New"/>
          <w:noProof/>
          <w:color w:val="009900"/>
          <w:sz w:val="21"/>
          <w:szCs w:val="21"/>
          <w:bdr w:val="none" w:sz="0" w:space="0" w:color="auto" w:frame="1"/>
          <w:lang w:val="en-US" w:eastAsia="ru-RU"/>
        </w:rPr>
        <w:t>&gt;&lt;</w:t>
      </w:r>
      <w:r w:rsidRPr="003C7DB9">
        <w:rPr>
          <w:rFonts w:ascii="inherit" w:eastAsia="Times New Roman" w:hAnsi="inherit" w:cs="Courier New"/>
          <w:b/>
          <w:bCs/>
          <w:noProof/>
          <w:color w:val="000000"/>
          <w:sz w:val="21"/>
          <w:szCs w:val="21"/>
          <w:bdr w:val="none" w:sz="0" w:space="0" w:color="auto" w:frame="1"/>
          <w:lang w:val="en-US" w:eastAsia="ru-RU"/>
        </w:rPr>
        <w:t>br</w:t>
      </w:r>
      <w:r w:rsidRPr="003C7DB9">
        <w:rPr>
          <w:rFonts w:ascii="inherit" w:eastAsia="Times New Roman" w:hAnsi="inherit" w:cs="Courier New"/>
          <w:noProof/>
          <w:color w:val="009900"/>
          <w:sz w:val="21"/>
          <w:szCs w:val="21"/>
          <w:bdr w:val="none" w:sz="0" w:space="0" w:color="auto" w:frame="1"/>
          <w:lang w:val="en-US" w:eastAsia="ru-RU"/>
        </w:rPr>
        <w:t xml:space="preserve"> </w:t>
      </w:r>
      <w:r w:rsidRPr="003C7DB9">
        <w:rPr>
          <w:rFonts w:ascii="inherit" w:eastAsia="Times New Roman" w:hAnsi="inherit" w:cs="Courier New"/>
          <w:noProof/>
          <w:color w:val="66CC66"/>
          <w:sz w:val="21"/>
          <w:szCs w:val="21"/>
          <w:bdr w:val="none" w:sz="0" w:space="0" w:color="auto" w:frame="1"/>
          <w:lang w:val="en-US" w:eastAsia="ru-RU"/>
        </w:rPr>
        <w:t>/</w:t>
      </w:r>
      <w:r w:rsidRPr="003C7DB9">
        <w:rPr>
          <w:rFonts w:ascii="inherit" w:eastAsia="Times New Roman" w:hAnsi="inherit" w:cs="Courier New"/>
          <w:noProof/>
          <w:color w:val="009900"/>
          <w:sz w:val="21"/>
          <w:szCs w:val="21"/>
          <w:bdr w:val="none" w:sz="0" w:space="0" w:color="auto" w:frame="1"/>
          <w:lang w:val="en-US" w:eastAsia="ru-RU"/>
        </w:rPr>
        <w:t>&gt;</w:t>
      </w:r>
    </w:p>
    <w:p w:rsidR="005601E9" w:rsidRPr="003C7DB9" w:rsidRDefault="005601E9" w:rsidP="005601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noProof/>
          <w:color w:val="110000"/>
          <w:sz w:val="20"/>
          <w:szCs w:val="20"/>
          <w:lang w:val="en-US" w:eastAsia="ru-RU"/>
        </w:rPr>
      </w:pPr>
    </w:p>
    <w:p w:rsidR="005601E9" w:rsidRPr="003C7DB9" w:rsidRDefault="005601E9" w:rsidP="005601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noProof/>
          <w:color w:val="110000"/>
          <w:sz w:val="20"/>
          <w:szCs w:val="20"/>
          <w:lang w:val="en-US" w:eastAsia="ru-RU"/>
        </w:rPr>
      </w:pPr>
      <w:r w:rsidRPr="003C7DB9">
        <w:rPr>
          <w:rFonts w:ascii="inherit" w:eastAsia="Times New Roman" w:hAnsi="inherit" w:cs="Courier New"/>
          <w:noProof/>
          <w:color w:val="009900"/>
          <w:sz w:val="21"/>
          <w:szCs w:val="21"/>
          <w:bdr w:val="none" w:sz="0" w:space="0" w:color="auto" w:frame="1"/>
          <w:lang w:val="en-US" w:eastAsia="ru-RU"/>
        </w:rPr>
        <w:t>&lt;</w:t>
      </w:r>
      <w:r w:rsidRPr="003C7DB9">
        <w:rPr>
          <w:rFonts w:ascii="inherit" w:eastAsia="Times New Roman" w:hAnsi="inherit" w:cs="Courier New"/>
          <w:b/>
          <w:bCs/>
          <w:noProof/>
          <w:color w:val="000000"/>
          <w:sz w:val="21"/>
          <w:szCs w:val="21"/>
          <w:bdr w:val="none" w:sz="0" w:space="0" w:color="auto" w:frame="1"/>
          <w:lang w:val="en-US" w:eastAsia="ru-RU"/>
        </w:rPr>
        <w:t>input</w:t>
      </w:r>
      <w:r w:rsidRPr="003C7DB9">
        <w:rPr>
          <w:rFonts w:ascii="inherit" w:eastAsia="Times New Roman" w:hAnsi="inherit" w:cs="Courier New"/>
          <w:noProof/>
          <w:color w:val="009900"/>
          <w:sz w:val="21"/>
          <w:szCs w:val="21"/>
          <w:bdr w:val="none" w:sz="0" w:space="0" w:color="auto" w:frame="1"/>
          <w:lang w:val="en-US" w:eastAsia="ru-RU"/>
        </w:rPr>
        <w:t xml:space="preserve"> </w:t>
      </w:r>
      <w:r w:rsidRPr="003C7DB9">
        <w:rPr>
          <w:rFonts w:ascii="inherit" w:eastAsia="Times New Roman" w:hAnsi="inherit" w:cs="Courier New"/>
          <w:noProof/>
          <w:color w:val="000066"/>
          <w:sz w:val="21"/>
          <w:szCs w:val="21"/>
          <w:bdr w:val="none" w:sz="0" w:space="0" w:color="auto" w:frame="1"/>
          <w:lang w:val="en-US" w:eastAsia="ru-RU"/>
        </w:rPr>
        <w:t>type</w:t>
      </w:r>
      <w:r w:rsidRPr="003C7DB9">
        <w:rPr>
          <w:rFonts w:ascii="inherit" w:eastAsia="Times New Roman" w:hAnsi="inherit" w:cs="Courier New"/>
          <w:noProof/>
          <w:color w:val="66CC66"/>
          <w:sz w:val="21"/>
          <w:szCs w:val="21"/>
          <w:bdr w:val="none" w:sz="0" w:space="0" w:color="auto" w:frame="1"/>
          <w:lang w:val="en-US" w:eastAsia="ru-RU"/>
        </w:rPr>
        <w:t>=</w:t>
      </w:r>
      <w:r w:rsidRPr="003C7DB9">
        <w:rPr>
          <w:rFonts w:ascii="inherit" w:eastAsia="Times New Roman" w:hAnsi="inherit" w:cs="Courier New"/>
          <w:noProof/>
          <w:color w:val="FF0000"/>
          <w:sz w:val="21"/>
          <w:szCs w:val="21"/>
          <w:bdr w:val="none" w:sz="0" w:space="0" w:color="auto" w:frame="1"/>
          <w:lang w:val="en-US" w:eastAsia="ru-RU"/>
        </w:rPr>
        <w:t>"submit"</w:t>
      </w:r>
      <w:r w:rsidRPr="003C7DB9">
        <w:rPr>
          <w:rFonts w:ascii="inherit" w:eastAsia="Times New Roman" w:hAnsi="inherit" w:cs="Courier New"/>
          <w:noProof/>
          <w:color w:val="009900"/>
          <w:sz w:val="21"/>
          <w:szCs w:val="21"/>
          <w:bdr w:val="none" w:sz="0" w:space="0" w:color="auto" w:frame="1"/>
          <w:lang w:val="en-US" w:eastAsia="ru-RU"/>
        </w:rPr>
        <w:t xml:space="preserve"> </w:t>
      </w:r>
      <w:r w:rsidRPr="003C7DB9">
        <w:rPr>
          <w:rFonts w:ascii="inherit" w:eastAsia="Times New Roman" w:hAnsi="inherit" w:cs="Courier New"/>
          <w:noProof/>
          <w:color w:val="000066"/>
          <w:sz w:val="21"/>
          <w:szCs w:val="21"/>
          <w:bdr w:val="none" w:sz="0" w:space="0" w:color="auto" w:frame="1"/>
          <w:lang w:val="en-US" w:eastAsia="ru-RU"/>
        </w:rPr>
        <w:t>name</w:t>
      </w:r>
      <w:r w:rsidRPr="003C7DB9">
        <w:rPr>
          <w:rFonts w:ascii="inherit" w:eastAsia="Times New Roman" w:hAnsi="inherit" w:cs="Courier New"/>
          <w:noProof/>
          <w:color w:val="66CC66"/>
          <w:sz w:val="21"/>
          <w:szCs w:val="21"/>
          <w:bdr w:val="none" w:sz="0" w:space="0" w:color="auto" w:frame="1"/>
          <w:lang w:val="en-US" w:eastAsia="ru-RU"/>
        </w:rPr>
        <w:t>=</w:t>
      </w:r>
      <w:r w:rsidRPr="003C7DB9">
        <w:rPr>
          <w:rFonts w:ascii="inherit" w:eastAsia="Times New Roman" w:hAnsi="inherit" w:cs="Courier New"/>
          <w:noProof/>
          <w:color w:val="FF0000"/>
          <w:sz w:val="21"/>
          <w:szCs w:val="21"/>
          <w:bdr w:val="none" w:sz="0" w:space="0" w:color="auto" w:frame="1"/>
          <w:lang w:val="en-US" w:eastAsia="ru-RU"/>
        </w:rPr>
        <w:t>"GO"</w:t>
      </w:r>
      <w:r w:rsidRPr="003C7DB9">
        <w:rPr>
          <w:rFonts w:ascii="inherit" w:eastAsia="Times New Roman" w:hAnsi="inherit" w:cs="Courier New"/>
          <w:noProof/>
          <w:color w:val="009900"/>
          <w:sz w:val="21"/>
          <w:szCs w:val="21"/>
          <w:bdr w:val="none" w:sz="0" w:space="0" w:color="auto" w:frame="1"/>
          <w:lang w:val="en-US" w:eastAsia="ru-RU"/>
        </w:rPr>
        <w:t xml:space="preserve"> </w:t>
      </w:r>
      <w:r w:rsidRPr="003C7DB9">
        <w:rPr>
          <w:rFonts w:ascii="inherit" w:eastAsia="Times New Roman" w:hAnsi="inherit" w:cs="Courier New"/>
          <w:noProof/>
          <w:color w:val="000066"/>
          <w:sz w:val="21"/>
          <w:szCs w:val="21"/>
          <w:bdr w:val="none" w:sz="0" w:space="0" w:color="auto" w:frame="1"/>
          <w:lang w:val="en-US" w:eastAsia="ru-RU"/>
        </w:rPr>
        <w:t>value</w:t>
      </w:r>
      <w:r w:rsidRPr="003C7DB9">
        <w:rPr>
          <w:rFonts w:ascii="inherit" w:eastAsia="Times New Roman" w:hAnsi="inherit" w:cs="Courier New"/>
          <w:noProof/>
          <w:color w:val="66CC66"/>
          <w:sz w:val="21"/>
          <w:szCs w:val="21"/>
          <w:bdr w:val="none" w:sz="0" w:space="0" w:color="auto" w:frame="1"/>
          <w:lang w:val="en-US" w:eastAsia="ru-RU"/>
        </w:rPr>
        <w:t>=</w:t>
      </w:r>
      <w:r w:rsidRPr="003C7DB9">
        <w:rPr>
          <w:rFonts w:ascii="inherit" w:eastAsia="Times New Roman" w:hAnsi="inherit" w:cs="Courier New"/>
          <w:noProof/>
          <w:color w:val="FF0000"/>
          <w:sz w:val="21"/>
          <w:szCs w:val="21"/>
          <w:bdr w:val="none" w:sz="0" w:space="0" w:color="auto" w:frame="1"/>
          <w:lang w:val="en-US" w:eastAsia="ru-RU"/>
        </w:rPr>
        <w:t>"Регистрация"</w:t>
      </w:r>
      <w:r w:rsidRPr="003C7DB9">
        <w:rPr>
          <w:rFonts w:ascii="inherit" w:eastAsia="Times New Roman" w:hAnsi="inherit" w:cs="Courier New"/>
          <w:noProof/>
          <w:color w:val="009900"/>
          <w:sz w:val="21"/>
          <w:szCs w:val="21"/>
          <w:bdr w:val="none" w:sz="0" w:space="0" w:color="auto" w:frame="1"/>
          <w:lang w:val="en-US" w:eastAsia="ru-RU"/>
        </w:rPr>
        <w:t>&gt;</w:t>
      </w:r>
    </w:p>
    <w:p w:rsidR="005601E9" w:rsidRPr="001062D9" w:rsidRDefault="005601E9" w:rsidP="005601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noProof/>
          <w:color w:val="110000"/>
          <w:sz w:val="20"/>
          <w:szCs w:val="20"/>
          <w:lang w:eastAsia="ru-RU"/>
        </w:rPr>
      </w:pPr>
      <w:r w:rsidRPr="001062D9">
        <w:rPr>
          <w:rFonts w:ascii="inherit" w:eastAsia="Times New Roman" w:hAnsi="inherit" w:cs="Courier New"/>
          <w:noProof/>
          <w:color w:val="009900"/>
          <w:sz w:val="21"/>
          <w:szCs w:val="21"/>
          <w:bdr w:val="none" w:sz="0" w:space="0" w:color="auto" w:frame="1"/>
          <w:lang w:eastAsia="ru-RU"/>
        </w:rPr>
        <w:t>&lt;</w:t>
      </w:r>
      <w:r w:rsidRPr="001062D9">
        <w:rPr>
          <w:rFonts w:ascii="inherit" w:eastAsia="Times New Roman" w:hAnsi="inherit" w:cs="Courier New"/>
          <w:noProof/>
          <w:color w:val="66CC66"/>
          <w:sz w:val="21"/>
          <w:szCs w:val="21"/>
          <w:bdr w:val="none" w:sz="0" w:space="0" w:color="auto" w:frame="1"/>
          <w:lang w:eastAsia="ru-RU"/>
        </w:rPr>
        <w:t>/</w:t>
      </w:r>
      <w:r w:rsidRPr="003C7DB9">
        <w:rPr>
          <w:rFonts w:ascii="inherit" w:eastAsia="Times New Roman" w:hAnsi="inherit" w:cs="Courier New"/>
          <w:b/>
          <w:bCs/>
          <w:noProof/>
          <w:color w:val="000000"/>
          <w:sz w:val="21"/>
          <w:szCs w:val="21"/>
          <w:bdr w:val="none" w:sz="0" w:space="0" w:color="auto" w:frame="1"/>
          <w:lang w:val="en-US" w:eastAsia="ru-RU"/>
        </w:rPr>
        <w:t>form</w:t>
      </w:r>
      <w:r w:rsidRPr="001062D9">
        <w:rPr>
          <w:rFonts w:ascii="inherit" w:eastAsia="Times New Roman" w:hAnsi="inherit" w:cs="Courier New"/>
          <w:noProof/>
          <w:color w:val="009900"/>
          <w:sz w:val="21"/>
          <w:szCs w:val="21"/>
          <w:bdr w:val="none" w:sz="0" w:space="0" w:color="auto" w:frame="1"/>
          <w:lang w:eastAsia="ru-RU"/>
        </w:rPr>
        <w:t>&gt;</w:t>
      </w:r>
    </w:p>
    <w:p w:rsidR="005601E9" w:rsidRPr="001062D9" w:rsidRDefault="005601E9" w:rsidP="005601E9">
      <w:pPr>
        <w:pStyle w:val="a8"/>
        <w:shd w:val="clear" w:color="auto" w:fill="FFFFFF"/>
        <w:spacing w:before="0" w:beforeAutospacing="0" w:after="404" w:afterAutospacing="0"/>
        <w:textAlignment w:val="baseline"/>
        <w:rPr>
          <w:rFonts w:ascii="Arial" w:hAnsi="Arial" w:cs="Arial"/>
          <w:noProof/>
          <w:color w:val="333333"/>
          <w:sz w:val="22"/>
          <w:szCs w:val="22"/>
        </w:rPr>
      </w:pPr>
    </w:p>
    <w:p w:rsidR="00DA404F" w:rsidRPr="001062D9" w:rsidRDefault="00DA404F" w:rsidP="005601E9">
      <w:pPr>
        <w:pStyle w:val="a8"/>
        <w:shd w:val="clear" w:color="auto" w:fill="FFFFFF"/>
        <w:spacing w:before="0" w:beforeAutospacing="0" w:after="404" w:afterAutospacing="0"/>
        <w:textAlignment w:val="baseline"/>
        <w:rPr>
          <w:rFonts w:ascii="Arial" w:hAnsi="Arial" w:cs="Arial"/>
          <w:noProof/>
          <w:color w:val="333333"/>
          <w:sz w:val="22"/>
          <w:szCs w:val="22"/>
          <w:shd w:val="clear" w:color="auto" w:fill="FFFFFF"/>
        </w:rPr>
      </w:pPr>
    </w:p>
    <w:p w:rsidR="00DA404F" w:rsidRPr="001062D9" w:rsidRDefault="00DA404F" w:rsidP="005601E9">
      <w:pPr>
        <w:pStyle w:val="a8"/>
        <w:shd w:val="clear" w:color="auto" w:fill="FFFFFF"/>
        <w:spacing w:before="0" w:beforeAutospacing="0" w:after="404" w:afterAutospacing="0"/>
        <w:textAlignment w:val="baseline"/>
        <w:rPr>
          <w:rFonts w:ascii="Arial" w:hAnsi="Arial" w:cs="Arial"/>
          <w:noProof/>
          <w:color w:val="000000"/>
          <w:sz w:val="22"/>
          <w:szCs w:val="22"/>
          <w:shd w:val="clear" w:color="auto" w:fill="FFFFFF"/>
        </w:rPr>
      </w:pPr>
      <w:r w:rsidRPr="001062D9">
        <w:rPr>
          <w:rFonts w:ascii="Arial" w:hAnsi="Arial" w:cs="Arial"/>
          <w:noProof/>
          <w:color w:val="333333"/>
          <w:sz w:val="22"/>
          <w:szCs w:val="22"/>
          <w:shd w:val="clear" w:color="auto" w:fill="FFFFFF"/>
        </w:rPr>
        <w:t xml:space="preserve">В этом блоке кода есть атрибут </w:t>
      </w:r>
      <w:r w:rsidRPr="003C7DB9">
        <w:rPr>
          <w:rFonts w:ascii="Arial" w:hAnsi="Arial" w:cs="Arial"/>
          <w:b/>
          <w:noProof/>
          <w:color w:val="002060"/>
          <w:sz w:val="22"/>
          <w:szCs w:val="22"/>
          <w:shd w:val="clear" w:color="auto" w:fill="FFFFFF"/>
          <w:lang w:val="en-US"/>
        </w:rPr>
        <w:t>id</w:t>
      </w:r>
      <w:r w:rsidRPr="001062D9">
        <w:rPr>
          <w:rFonts w:ascii="Arial" w:hAnsi="Arial" w:cs="Arial"/>
          <w:b/>
          <w:noProof/>
          <w:color w:val="002060"/>
          <w:sz w:val="22"/>
          <w:szCs w:val="22"/>
          <w:shd w:val="clear" w:color="auto" w:fill="FFFFFF"/>
        </w:rPr>
        <w:t xml:space="preserve">. </w:t>
      </w:r>
      <w:r w:rsidRPr="001062D9">
        <w:rPr>
          <w:rFonts w:ascii="Arial" w:hAnsi="Arial" w:cs="Arial"/>
          <w:noProof/>
          <w:sz w:val="22"/>
          <w:szCs w:val="22"/>
          <w:shd w:val="clear" w:color="auto" w:fill="FFFFFF"/>
        </w:rPr>
        <w:t>Он означает:</w:t>
      </w:r>
      <w:r w:rsidRPr="001062D9">
        <w:rPr>
          <w:rFonts w:ascii="Arial" w:hAnsi="Arial" w:cs="Arial"/>
          <w:noProof/>
          <w:color w:val="000000"/>
          <w:sz w:val="22"/>
          <w:szCs w:val="22"/>
          <w:shd w:val="clear" w:color="auto" w:fill="FFFFFF"/>
        </w:rPr>
        <w:t xml:space="preserve"> </w:t>
      </w:r>
    </w:p>
    <w:p w:rsidR="00DA404F" w:rsidRPr="001062D9" w:rsidRDefault="00DA404F" w:rsidP="005601E9">
      <w:pPr>
        <w:pStyle w:val="a8"/>
        <w:shd w:val="clear" w:color="auto" w:fill="FFFFFF"/>
        <w:spacing w:before="0" w:beforeAutospacing="0" w:after="404" w:afterAutospacing="0"/>
        <w:textAlignment w:val="baseline"/>
        <w:rPr>
          <w:rFonts w:ascii="Arial" w:hAnsi="Arial" w:cs="Arial"/>
          <w:noProof/>
          <w:color w:val="000000"/>
          <w:sz w:val="22"/>
          <w:szCs w:val="22"/>
          <w:shd w:val="clear" w:color="auto" w:fill="FFFFFF"/>
        </w:rPr>
      </w:pPr>
      <w:r w:rsidRPr="001062D9">
        <w:rPr>
          <w:rFonts w:ascii="Arial" w:hAnsi="Arial" w:cs="Arial"/>
          <w:b/>
          <w:noProof/>
          <w:color w:val="000000"/>
          <w:sz w:val="22"/>
          <w:szCs w:val="22"/>
          <w:shd w:val="clear" w:color="auto" w:fill="FFFFFF"/>
        </w:rPr>
        <w:t>Идентификатор (называемый также «</w:t>
      </w:r>
      <w:r w:rsidRPr="003C7DB9">
        <w:rPr>
          <w:rFonts w:ascii="Arial" w:hAnsi="Arial" w:cs="Arial"/>
          <w:b/>
          <w:noProof/>
          <w:color w:val="000000"/>
          <w:sz w:val="22"/>
          <w:szCs w:val="22"/>
          <w:shd w:val="clear" w:color="auto" w:fill="FFFFFF"/>
          <w:lang w:val="en-US"/>
        </w:rPr>
        <w:t>ID</w:t>
      </w:r>
      <w:r w:rsidRPr="001062D9">
        <w:rPr>
          <w:rFonts w:ascii="Arial" w:hAnsi="Arial" w:cs="Arial"/>
          <w:b/>
          <w:noProof/>
          <w:color w:val="000000"/>
          <w:sz w:val="22"/>
          <w:szCs w:val="22"/>
          <w:shd w:val="clear" w:color="auto" w:fill="FFFFFF"/>
        </w:rPr>
        <w:t xml:space="preserve"> селектор») </w:t>
      </w:r>
      <w:r w:rsidRPr="001062D9">
        <w:rPr>
          <w:rFonts w:ascii="Arial" w:hAnsi="Arial" w:cs="Arial"/>
          <w:noProof/>
          <w:color w:val="000000"/>
          <w:sz w:val="22"/>
          <w:szCs w:val="22"/>
          <w:shd w:val="clear" w:color="auto" w:fill="FFFFFF"/>
        </w:rPr>
        <w:t>определяет уникальное имя элемента, которое используется для изменения его стиля и обращения к нему через скрипты.</w:t>
      </w:r>
    </w:p>
    <w:p w:rsidR="00DA404F" w:rsidRPr="001062D9" w:rsidRDefault="00DA404F" w:rsidP="00DA404F">
      <w:pPr>
        <w:pStyle w:val="3"/>
        <w:shd w:val="clear" w:color="auto" w:fill="FFFFFF"/>
        <w:spacing w:before="180"/>
        <w:rPr>
          <w:rFonts w:ascii="Arial" w:hAnsi="Arial" w:cs="Arial"/>
          <w:noProof/>
          <w:color w:val="666666"/>
          <w:sz w:val="26"/>
          <w:szCs w:val="26"/>
        </w:rPr>
      </w:pPr>
      <w:r w:rsidRPr="001062D9">
        <w:rPr>
          <w:rFonts w:ascii="Arial" w:hAnsi="Arial" w:cs="Arial"/>
          <w:noProof/>
          <w:color w:val="666666"/>
          <w:sz w:val="26"/>
          <w:szCs w:val="26"/>
        </w:rPr>
        <w:t>Синтаксис</w:t>
      </w:r>
    </w:p>
    <w:p w:rsidR="00DA404F" w:rsidRPr="001062D9" w:rsidRDefault="00DA404F" w:rsidP="00DA404F">
      <w:pPr>
        <w:pStyle w:val="example"/>
        <w:shd w:val="clear" w:color="auto" w:fill="F8F7F2"/>
        <w:spacing w:before="150" w:beforeAutospacing="0" w:after="240" w:afterAutospacing="0"/>
        <w:ind w:left="450"/>
        <w:rPr>
          <w:rFonts w:ascii="Courier New" w:hAnsi="Courier New" w:cs="Courier New"/>
          <w:noProof/>
          <w:color w:val="000000"/>
          <w:sz w:val="21"/>
          <w:szCs w:val="21"/>
        </w:rPr>
      </w:pPr>
      <w:r w:rsidRPr="003C7DB9">
        <w:rPr>
          <w:rFonts w:ascii="Courier New" w:hAnsi="Courier New" w:cs="Courier New"/>
          <w:noProof/>
          <w:color w:val="000000"/>
          <w:sz w:val="21"/>
          <w:szCs w:val="21"/>
          <w:lang w:val="en-US"/>
        </w:rPr>
        <w:t>E</w:t>
      </w:r>
      <w:r w:rsidRPr="001062D9">
        <w:rPr>
          <w:rFonts w:ascii="Courier New" w:hAnsi="Courier New" w:cs="Courier New"/>
          <w:noProof/>
          <w:color w:val="000000"/>
          <w:sz w:val="21"/>
          <w:szCs w:val="21"/>
        </w:rPr>
        <w:t>#Имя_идентификатора { Описание правил стиля }</w:t>
      </w:r>
      <w:r w:rsidRPr="001062D9">
        <w:rPr>
          <w:rFonts w:ascii="Courier New" w:hAnsi="Courier New" w:cs="Courier New"/>
          <w:noProof/>
          <w:color w:val="000000"/>
          <w:sz w:val="21"/>
          <w:szCs w:val="21"/>
        </w:rPr>
        <w:br/>
        <w:t>#Имя_идентификатора { Описание правил стиля }</w:t>
      </w:r>
    </w:p>
    <w:p w:rsidR="00DA404F" w:rsidRPr="001062D9" w:rsidRDefault="00DA404F" w:rsidP="00DA404F">
      <w:pPr>
        <w:pStyle w:val="a8"/>
        <w:shd w:val="clear" w:color="auto" w:fill="FFFFFF"/>
        <w:spacing w:before="240" w:beforeAutospacing="0" w:after="240" w:afterAutospacing="0"/>
        <w:ind w:left="450"/>
        <w:rPr>
          <w:rFonts w:ascii="Arial" w:hAnsi="Arial" w:cs="Arial"/>
          <w:noProof/>
          <w:color w:val="000000"/>
          <w:sz w:val="22"/>
          <w:szCs w:val="22"/>
        </w:rPr>
      </w:pPr>
      <w:r w:rsidRPr="001062D9">
        <w:rPr>
          <w:rFonts w:ascii="Arial" w:hAnsi="Arial" w:cs="Arial"/>
          <w:noProof/>
          <w:color w:val="000000"/>
          <w:sz w:val="22"/>
          <w:szCs w:val="22"/>
        </w:rPr>
        <w:t xml:space="preserve">Здесь </w:t>
      </w:r>
      <w:r w:rsidRPr="003C7DB9">
        <w:rPr>
          <w:rFonts w:ascii="Arial" w:hAnsi="Arial" w:cs="Arial"/>
          <w:noProof/>
          <w:color w:val="000000"/>
          <w:sz w:val="22"/>
          <w:szCs w:val="22"/>
          <w:lang w:val="en-US"/>
        </w:rPr>
        <w:t>E</w:t>
      </w:r>
      <w:r w:rsidRPr="001062D9">
        <w:rPr>
          <w:rFonts w:ascii="Arial" w:hAnsi="Arial" w:cs="Arial"/>
          <w:noProof/>
          <w:color w:val="000000"/>
          <w:sz w:val="22"/>
          <w:szCs w:val="22"/>
        </w:rPr>
        <w:t xml:space="preserve"> — обозначает любой тег. </w:t>
      </w:r>
      <w:r w:rsidR="001126BF" w:rsidRPr="001062D9">
        <w:rPr>
          <w:rFonts w:ascii="Arial" w:hAnsi="Arial" w:cs="Arial"/>
          <w:noProof/>
          <w:color w:val="000000"/>
          <w:sz w:val="22"/>
          <w:szCs w:val="22"/>
        </w:rPr>
        <w:t xml:space="preserve">Сначало идентификатор описуется внутри </w:t>
      </w:r>
      <w:r w:rsidR="001126BF" w:rsidRPr="001062D9">
        <w:rPr>
          <w:rFonts w:ascii="Arial" w:hAnsi="Arial" w:cs="Arial"/>
          <w:b/>
          <w:noProof/>
          <w:color w:val="E36C0A" w:themeColor="accent6" w:themeShade="BF"/>
          <w:sz w:val="22"/>
          <w:szCs w:val="22"/>
        </w:rPr>
        <w:t>&lt;</w:t>
      </w:r>
      <w:r w:rsidR="001126BF" w:rsidRPr="003C7DB9">
        <w:rPr>
          <w:rFonts w:ascii="Arial" w:hAnsi="Arial" w:cs="Arial"/>
          <w:b/>
          <w:noProof/>
          <w:color w:val="E36C0A" w:themeColor="accent6" w:themeShade="BF"/>
          <w:sz w:val="22"/>
          <w:szCs w:val="22"/>
          <w:lang w:val="en-US"/>
        </w:rPr>
        <w:t>head</w:t>
      </w:r>
      <w:r w:rsidR="001126BF" w:rsidRPr="001062D9">
        <w:rPr>
          <w:rFonts w:ascii="Arial" w:hAnsi="Arial" w:cs="Arial"/>
          <w:b/>
          <w:noProof/>
          <w:color w:val="E36C0A" w:themeColor="accent6" w:themeShade="BF"/>
          <w:sz w:val="22"/>
          <w:szCs w:val="22"/>
        </w:rPr>
        <w:t>&gt;</w:t>
      </w:r>
      <w:r w:rsidR="00ED0945" w:rsidRPr="001062D9">
        <w:rPr>
          <w:rFonts w:ascii="Arial" w:hAnsi="Arial" w:cs="Arial"/>
          <w:b/>
          <w:noProof/>
          <w:color w:val="E36C0A" w:themeColor="accent6" w:themeShade="BF"/>
          <w:sz w:val="22"/>
          <w:szCs w:val="22"/>
        </w:rPr>
        <w:t>&lt;/</w:t>
      </w:r>
      <w:r w:rsidR="00ED0945" w:rsidRPr="003C7DB9">
        <w:rPr>
          <w:rFonts w:ascii="Arial" w:hAnsi="Arial" w:cs="Arial"/>
          <w:b/>
          <w:noProof/>
          <w:color w:val="E36C0A" w:themeColor="accent6" w:themeShade="BF"/>
          <w:sz w:val="22"/>
          <w:szCs w:val="22"/>
          <w:lang w:val="en-US"/>
        </w:rPr>
        <w:t>head</w:t>
      </w:r>
      <w:r w:rsidR="00ED0945" w:rsidRPr="001062D9">
        <w:rPr>
          <w:rFonts w:ascii="Arial" w:hAnsi="Arial" w:cs="Arial"/>
          <w:b/>
          <w:noProof/>
          <w:color w:val="E36C0A" w:themeColor="accent6" w:themeShade="BF"/>
          <w:sz w:val="22"/>
          <w:szCs w:val="22"/>
        </w:rPr>
        <w:t>&gt;</w:t>
      </w:r>
      <w:r w:rsidR="00ED0945" w:rsidRPr="001062D9">
        <w:rPr>
          <w:rFonts w:ascii="Arial" w:hAnsi="Arial" w:cs="Arial"/>
          <w:noProof/>
          <w:color w:val="000000"/>
          <w:sz w:val="22"/>
          <w:szCs w:val="22"/>
        </w:rPr>
        <w:t xml:space="preserve">. </w:t>
      </w:r>
      <w:r w:rsidRPr="001062D9">
        <w:rPr>
          <w:rFonts w:ascii="Arial" w:hAnsi="Arial" w:cs="Arial"/>
          <w:noProof/>
          <w:color w:val="000000"/>
          <w:sz w:val="22"/>
          <w:szCs w:val="22"/>
        </w:rPr>
        <w:t>При описании идентификатора вначале указывается символ решётки (#), затем идёт имя идентификатора. Оно должно начинаться с латинского символа и может содержать в себе символ дефиса (-) и подчеркивания (_). Использование русских букв в именах идентификатора недопустимо. В отличие от классов идентификаторы должны быть уникальны, иными словами, встречаться в коде документа только один раз.</w:t>
      </w:r>
    </w:p>
    <w:p w:rsidR="00DA404F" w:rsidRPr="003C7DB9" w:rsidRDefault="00DA404F" w:rsidP="00DA404F">
      <w:pPr>
        <w:pStyle w:val="a8"/>
        <w:shd w:val="clear" w:color="auto" w:fill="FFFFFF"/>
        <w:spacing w:before="240" w:beforeAutospacing="0" w:after="240" w:afterAutospacing="0"/>
        <w:ind w:left="450"/>
        <w:rPr>
          <w:rFonts w:ascii="Arial" w:hAnsi="Arial" w:cs="Arial"/>
          <w:noProof/>
          <w:color w:val="000000"/>
          <w:sz w:val="22"/>
          <w:szCs w:val="22"/>
          <w:lang w:val="en-US"/>
        </w:rPr>
      </w:pPr>
      <w:r w:rsidRPr="001062D9">
        <w:rPr>
          <w:rFonts w:ascii="Arial" w:hAnsi="Arial" w:cs="Arial"/>
          <w:noProof/>
          <w:color w:val="000000"/>
          <w:sz w:val="22"/>
          <w:szCs w:val="22"/>
        </w:rPr>
        <w:t>Обращение к идентификатору происходит с помощью атрибута</w:t>
      </w:r>
      <w:r w:rsidRPr="003C7DB9">
        <w:rPr>
          <w:rFonts w:ascii="Arial" w:hAnsi="Arial" w:cs="Arial"/>
          <w:noProof/>
          <w:color w:val="000000"/>
          <w:sz w:val="22"/>
          <w:szCs w:val="22"/>
          <w:lang w:val="en-US"/>
        </w:rPr>
        <w:t> </w:t>
      </w:r>
      <w:r w:rsidRPr="003C7DB9">
        <w:rPr>
          <w:rStyle w:val="attribute"/>
          <w:rFonts w:ascii="Arial" w:hAnsi="Arial" w:cs="Arial"/>
          <w:noProof/>
          <w:color w:val="B61039"/>
          <w:sz w:val="22"/>
          <w:szCs w:val="22"/>
          <w:bdr w:val="none" w:sz="0" w:space="0" w:color="auto" w:frame="1"/>
          <w:lang w:val="en-US"/>
        </w:rPr>
        <w:t>id</w:t>
      </w:r>
      <w:r w:rsidRPr="001062D9">
        <w:rPr>
          <w:rFonts w:ascii="Arial" w:hAnsi="Arial" w:cs="Arial"/>
          <w:noProof/>
          <w:color w:val="000000"/>
          <w:sz w:val="22"/>
          <w:szCs w:val="22"/>
        </w:rPr>
        <w:t>, значением которого выступает имя идентификатора (</w:t>
      </w:r>
      <w:r w:rsidRPr="003C7DB9">
        <w:rPr>
          <w:rStyle w:val="var"/>
          <w:rFonts w:ascii="Courier New" w:hAnsi="Courier New" w:cs="Courier New"/>
          <w:noProof/>
          <w:color w:val="000000"/>
          <w:sz w:val="22"/>
          <w:szCs w:val="22"/>
          <w:lang w:val="en-US"/>
        </w:rPr>
        <w:t>id</w:t>
      </w:r>
      <w:r w:rsidRPr="001062D9">
        <w:rPr>
          <w:rStyle w:val="var"/>
          <w:rFonts w:ascii="Courier New" w:hAnsi="Courier New" w:cs="Courier New"/>
          <w:noProof/>
          <w:color w:val="000000"/>
          <w:sz w:val="22"/>
          <w:szCs w:val="22"/>
        </w:rPr>
        <w:t>="Имя_идентификатора"</w:t>
      </w:r>
      <w:r w:rsidRPr="001062D9">
        <w:rPr>
          <w:rFonts w:ascii="Arial" w:hAnsi="Arial" w:cs="Arial"/>
          <w:noProof/>
          <w:color w:val="000000"/>
          <w:sz w:val="22"/>
          <w:szCs w:val="22"/>
        </w:rPr>
        <w:t xml:space="preserve">). </w:t>
      </w:r>
      <w:r w:rsidRPr="003C7DB9">
        <w:rPr>
          <w:rFonts w:ascii="Arial" w:hAnsi="Arial" w:cs="Arial"/>
          <w:noProof/>
          <w:color w:val="000000"/>
          <w:sz w:val="22"/>
          <w:szCs w:val="22"/>
          <w:lang w:val="en-US"/>
        </w:rPr>
        <w:t>Символ решётки при этом уже не указывается.</w:t>
      </w:r>
    </w:p>
    <w:p w:rsidR="00DA404F" w:rsidRPr="003C7DB9" w:rsidRDefault="00DA404F" w:rsidP="00DA404F">
      <w:pPr>
        <w:pStyle w:val="a8"/>
        <w:shd w:val="clear" w:color="auto" w:fill="FFFFFF"/>
        <w:spacing w:before="240" w:beforeAutospacing="0" w:after="240" w:afterAutospacing="0"/>
        <w:ind w:left="450"/>
        <w:rPr>
          <w:rFonts w:ascii="Arial" w:hAnsi="Arial" w:cs="Arial"/>
          <w:noProof/>
          <w:color w:val="000000"/>
          <w:sz w:val="22"/>
          <w:szCs w:val="22"/>
          <w:lang w:val="en-US"/>
        </w:rPr>
      </w:pPr>
      <w:r w:rsidRPr="003C7DB9">
        <w:rPr>
          <w:rFonts w:ascii="Arial" w:hAnsi="Arial" w:cs="Arial"/>
          <w:noProof/>
          <w:color w:val="000000"/>
          <w:sz w:val="22"/>
          <w:szCs w:val="22"/>
        </w:rPr>
        <w:lastRenderedPageBreak/>
        <w:drawing>
          <wp:inline distT="0" distB="0" distL="0" distR="0" wp14:anchorId="35A7DA5D" wp14:editId="0370FC87">
            <wp:extent cx="6648450" cy="3543300"/>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d1.png"/>
                    <pic:cNvPicPr/>
                  </pic:nvPicPr>
                  <pic:blipFill>
                    <a:blip r:embed="rId142">
                      <a:extLst>
                        <a:ext uri="{28A0092B-C50C-407E-A947-70E740481C1C}">
                          <a14:useLocalDpi xmlns:a14="http://schemas.microsoft.com/office/drawing/2010/main" val="0"/>
                        </a:ext>
                      </a:extLst>
                    </a:blip>
                    <a:stretch>
                      <a:fillRect/>
                    </a:stretch>
                  </pic:blipFill>
                  <pic:spPr>
                    <a:xfrm>
                      <a:off x="0" y="0"/>
                      <a:ext cx="6645910" cy="3541946"/>
                    </a:xfrm>
                    <a:prstGeom prst="rect">
                      <a:avLst/>
                    </a:prstGeom>
                  </pic:spPr>
                </pic:pic>
              </a:graphicData>
            </a:graphic>
          </wp:inline>
        </w:drawing>
      </w:r>
    </w:p>
    <w:p w:rsidR="00DA404F" w:rsidRPr="003C7DB9" w:rsidRDefault="00DA404F" w:rsidP="005601E9">
      <w:pPr>
        <w:pStyle w:val="a8"/>
        <w:shd w:val="clear" w:color="auto" w:fill="FFFFFF"/>
        <w:spacing w:before="0" w:beforeAutospacing="0" w:after="404" w:afterAutospacing="0"/>
        <w:textAlignment w:val="baseline"/>
        <w:rPr>
          <w:rFonts w:ascii="Arial" w:hAnsi="Arial" w:cs="Arial"/>
          <w:noProof/>
          <w:sz w:val="22"/>
          <w:szCs w:val="22"/>
          <w:shd w:val="clear" w:color="auto" w:fill="FFFFFF"/>
          <w:lang w:val="en-US"/>
        </w:rPr>
      </w:pPr>
    </w:p>
    <w:p w:rsidR="00B85121" w:rsidRPr="001062D9" w:rsidRDefault="00B85121" w:rsidP="005601E9">
      <w:pPr>
        <w:pStyle w:val="a8"/>
        <w:shd w:val="clear" w:color="auto" w:fill="FFFFFF"/>
        <w:spacing w:before="0" w:beforeAutospacing="0" w:after="404" w:afterAutospacing="0"/>
        <w:textAlignment w:val="baseline"/>
        <w:rPr>
          <w:rFonts w:ascii="Arial" w:hAnsi="Arial" w:cs="Arial"/>
          <w:noProof/>
          <w:color w:val="333333"/>
          <w:sz w:val="22"/>
          <w:szCs w:val="22"/>
          <w:shd w:val="clear" w:color="auto" w:fill="FFFFFF"/>
        </w:rPr>
      </w:pPr>
      <w:r w:rsidRPr="001062D9">
        <w:rPr>
          <w:rFonts w:ascii="Arial" w:hAnsi="Arial" w:cs="Arial"/>
          <w:noProof/>
          <w:color w:val="333333"/>
          <w:sz w:val="22"/>
          <w:szCs w:val="22"/>
          <w:shd w:val="clear" w:color="auto" w:fill="FFFFFF"/>
        </w:rPr>
        <w:t>Вся форма передаётся методом</w:t>
      </w:r>
      <w:r w:rsidRPr="003C7DB9">
        <w:rPr>
          <w:rFonts w:ascii="Arial" w:hAnsi="Arial" w:cs="Arial"/>
          <w:noProof/>
          <w:color w:val="333333"/>
          <w:sz w:val="22"/>
          <w:szCs w:val="22"/>
          <w:shd w:val="clear" w:color="auto" w:fill="FFFFFF"/>
          <w:lang w:val="en-US"/>
        </w:rPr>
        <w:t> </w:t>
      </w:r>
      <w:r w:rsidRPr="003C7DB9">
        <w:rPr>
          <w:rStyle w:val="ab"/>
          <w:rFonts w:ascii="Arial" w:hAnsi="Arial" w:cs="Arial"/>
          <w:noProof/>
          <w:color w:val="333333"/>
          <w:sz w:val="22"/>
          <w:szCs w:val="22"/>
          <w:bdr w:val="none" w:sz="0" w:space="0" w:color="auto" w:frame="1"/>
          <w:shd w:val="clear" w:color="auto" w:fill="FFFFFF"/>
          <w:lang w:val="en-US"/>
        </w:rPr>
        <w:t>POST</w:t>
      </w:r>
      <w:r w:rsidRPr="001062D9">
        <w:rPr>
          <w:rFonts w:ascii="Arial" w:hAnsi="Arial" w:cs="Arial"/>
          <w:noProof/>
          <w:color w:val="333333"/>
          <w:sz w:val="22"/>
          <w:szCs w:val="22"/>
          <w:shd w:val="clear" w:color="auto" w:fill="FFFFFF"/>
        </w:rPr>
        <w:t xml:space="preserve">, что необходимо для безопасной передачи данных. Кнопка отправки имеет </w:t>
      </w:r>
      <w:r w:rsidRPr="003C7DB9">
        <w:rPr>
          <w:rFonts w:ascii="Arial" w:hAnsi="Arial" w:cs="Arial"/>
          <w:noProof/>
          <w:color w:val="333333"/>
          <w:sz w:val="22"/>
          <w:szCs w:val="22"/>
          <w:shd w:val="clear" w:color="auto" w:fill="FFFFFF"/>
          <w:lang w:val="en-US"/>
        </w:rPr>
        <w:t>name</w:t>
      </w:r>
      <w:r w:rsidRPr="001062D9">
        <w:rPr>
          <w:rFonts w:ascii="Arial" w:hAnsi="Arial" w:cs="Arial"/>
          <w:noProof/>
          <w:color w:val="333333"/>
          <w:sz w:val="22"/>
          <w:szCs w:val="22"/>
          <w:shd w:val="clear" w:color="auto" w:fill="FFFFFF"/>
        </w:rPr>
        <w:t>=”</w:t>
      </w:r>
      <w:r w:rsidRPr="003C7DB9">
        <w:rPr>
          <w:rFonts w:ascii="Arial" w:hAnsi="Arial" w:cs="Arial"/>
          <w:noProof/>
          <w:color w:val="333333"/>
          <w:sz w:val="22"/>
          <w:szCs w:val="22"/>
          <w:shd w:val="clear" w:color="auto" w:fill="FFFFFF"/>
          <w:lang w:val="en-US"/>
        </w:rPr>
        <w:t>GO</w:t>
      </w:r>
      <w:r w:rsidRPr="001062D9">
        <w:rPr>
          <w:rFonts w:ascii="Arial" w:hAnsi="Arial" w:cs="Arial"/>
          <w:noProof/>
          <w:color w:val="333333"/>
          <w:sz w:val="22"/>
          <w:szCs w:val="22"/>
          <w:shd w:val="clear" w:color="auto" w:fill="FFFFFF"/>
        </w:rPr>
        <w:t xml:space="preserve">”, по которому мы и будем отлавливать отправку данных пользователем. В этом файле также присутствует некоторый </w:t>
      </w:r>
      <w:r w:rsidRPr="003C7DB9">
        <w:rPr>
          <w:rFonts w:ascii="Arial" w:hAnsi="Arial" w:cs="Arial"/>
          <w:noProof/>
          <w:color w:val="333333"/>
          <w:sz w:val="22"/>
          <w:szCs w:val="22"/>
          <w:shd w:val="clear" w:color="auto" w:fill="FFFFFF"/>
          <w:lang w:val="en-US"/>
        </w:rPr>
        <w:t>php</w:t>
      </w:r>
      <w:r w:rsidRPr="001062D9">
        <w:rPr>
          <w:rFonts w:ascii="Arial" w:hAnsi="Arial" w:cs="Arial"/>
          <w:noProof/>
          <w:color w:val="333333"/>
          <w:sz w:val="22"/>
          <w:szCs w:val="22"/>
          <w:shd w:val="clear" w:color="auto" w:fill="FFFFFF"/>
        </w:rPr>
        <w:t>-код. Но об этом позже.</w:t>
      </w:r>
    </w:p>
    <w:p w:rsidR="0098429B" w:rsidRPr="001062D9" w:rsidRDefault="0098429B" w:rsidP="0098429B">
      <w:pPr>
        <w:pStyle w:val="a8"/>
        <w:shd w:val="clear" w:color="auto" w:fill="FFFFFF"/>
        <w:spacing w:before="0" w:beforeAutospacing="0" w:after="0" w:afterAutospacing="0"/>
        <w:textAlignment w:val="baseline"/>
        <w:rPr>
          <w:rFonts w:ascii="Arial" w:hAnsi="Arial" w:cs="Arial"/>
          <w:noProof/>
          <w:color w:val="333333"/>
          <w:sz w:val="22"/>
          <w:szCs w:val="22"/>
        </w:rPr>
      </w:pPr>
      <w:r w:rsidRPr="001062D9">
        <w:rPr>
          <w:rFonts w:ascii="Arial" w:hAnsi="Arial" w:cs="Arial"/>
          <w:noProof/>
          <w:color w:val="333333"/>
          <w:sz w:val="22"/>
          <w:szCs w:val="22"/>
        </w:rPr>
        <w:t>В каталоге</w:t>
      </w:r>
      <w:r w:rsidRPr="003C7DB9">
        <w:rPr>
          <w:rFonts w:ascii="Arial" w:hAnsi="Arial" w:cs="Arial"/>
          <w:noProof/>
          <w:color w:val="333333"/>
          <w:sz w:val="22"/>
          <w:szCs w:val="22"/>
          <w:lang w:val="en-US"/>
        </w:rPr>
        <w:t> </w:t>
      </w:r>
      <w:r w:rsidRPr="003C7DB9">
        <w:rPr>
          <w:rStyle w:val="ab"/>
          <w:rFonts w:ascii="Arial" w:hAnsi="Arial" w:cs="Arial"/>
          <w:noProof/>
          <w:color w:val="333333"/>
          <w:sz w:val="22"/>
          <w:szCs w:val="22"/>
          <w:bdr w:val="none" w:sz="0" w:space="0" w:color="auto" w:frame="1"/>
          <w:lang w:val="en-US"/>
        </w:rPr>
        <w:t>registration</w:t>
      </w:r>
      <w:r w:rsidRPr="003C7DB9">
        <w:rPr>
          <w:rFonts w:ascii="Arial" w:hAnsi="Arial" w:cs="Arial"/>
          <w:noProof/>
          <w:color w:val="333333"/>
          <w:sz w:val="22"/>
          <w:szCs w:val="22"/>
          <w:lang w:val="en-US"/>
        </w:rPr>
        <w:t> </w:t>
      </w:r>
      <w:r w:rsidRPr="001062D9">
        <w:rPr>
          <w:rFonts w:ascii="Arial" w:hAnsi="Arial" w:cs="Arial"/>
          <w:noProof/>
          <w:color w:val="333333"/>
          <w:sz w:val="22"/>
          <w:szCs w:val="22"/>
        </w:rPr>
        <w:t>создаём корневой файл</w:t>
      </w:r>
      <w:r w:rsidRPr="003C7DB9">
        <w:rPr>
          <w:rFonts w:ascii="Arial" w:hAnsi="Arial" w:cs="Arial"/>
          <w:noProof/>
          <w:color w:val="333333"/>
          <w:sz w:val="22"/>
          <w:szCs w:val="22"/>
          <w:lang w:val="en-US"/>
        </w:rPr>
        <w:t> </w:t>
      </w:r>
      <w:r w:rsidRPr="003C7DB9">
        <w:rPr>
          <w:rStyle w:val="ab"/>
          <w:rFonts w:ascii="Arial" w:hAnsi="Arial" w:cs="Arial"/>
          <w:noProof/>
          <w:color w:val="333333"/>
          <w:sz w:val="22"/>
          <w:szCs w:val="22"/>
          <w:bdr w:val="none" w:sz="0" w:space="0" w:color="auto" w:frame="1"/>
          <w:lang w:val="en-US"/>
        </w:rPr>
        <w:t>index</w:t>
      </w:r>
      <w:r w:rsidRPr="001062D9">
        <w:rPr>
          <w:rStyle w:val="ab"/>
          <w:rFonts w:ascii="Arial" w:hAnsi="Arial" w:cs="Arial"/>
          <w:noProof/>
          <w:color w:val="333333"/>
          <w:sz w:val="22"/>
          <w:szCs w:val="22"/>
          <w:bdr w:val="none" w:sz="0" w:space="0" w:color="auto" w:frame="1"/>
        </w:rPr>
        <w:t>.</w:t>
      </w:r>
      <w:r w:rsidRPr="003C7DB9">
        <w:rPr>
          <w:rStyle w:val="ab"/>
          <w:rFonts w:ascii="Arial" w:hAnsi="Arial" w:cs="Arial"/>
          <w:noProof/>
          <w:color w:val="333333"/>
          <w:sz w:val="22"/>
          <w:szCs w:val="22"/>
          <w:bdr w:val="none" w:sz="0" w:space="0" w:color="auto" w:frame="1"/>
          <w:lang w:val="en-US"/>
        </w:rPr>
        <w:t>php</w:t>
      </w:r>
      <w:r w:rsidRPr="001062D9">
        <w:rPr>
          <w:rFonts w:ascii="Arial" w:hAnsi="Arial" w:cs="Arial"/>
          <w:noProof/>
          <w:color w:val="333333"/>
          <w:sz w:val="22"/>
          <w:szCs w:val="22"/>
        </w:rPr>
        <w:t xml:space="preserve">, который и будет запускаться при входе на страницу регистрации. Он является контроллером, обрабатывающим действия пользователя и решающий, как будет выглядеть страница (в этом файле будет подключаться шаблон из подкаталога </w:t>
      </w:r>
      <w:r w:rsidRPr="003C7DB9">
        <w:rPr>
          <w:rFonts w:ascii="Arial" w:hAnsi="Arial" w:cs="Arial"/>
          <w:noProof/>
          <w:color w:val="333333"/>
          <w:sz w:val="22"/>
          <w:szCs w:val="22"/>
          <w:lang w:val="en-US"/>
        </w:rPr>
        <w:t>template</w:t>
      </w:r>
      <w:r w:rsidRPr="001062D9">
        <w:rPr>
          <w:rFonts w:ascii="Arial" w:hAnsi="Arial" w:cs="Arial"/>
          <w:noProof/>
          <w:color w:val="333333"/>
          <w:sz w:val="22"/>
          <w:szCs w:val="22"/>
        </w:rPr>
        <w:t>, в зависимости от различных ситуаций). Смысл такого разделения подробно расписан в статье про</w:t>
      </w:r>
      <w:r w:rsidRPr="003C7DB9">
        <w:rPr>
          <w:rFonts w:ascii="Arial" w:hAnsi="Arial" w:cs="Arial"/>
          <w:noProof/>
          <w:color w:val="333333"/>
          <w:sz w:val="22"/>
          <w:szCs w:val="22"/>
          <w:lang w:val="en-US"/>
        </w:rPr>
        <w:t> </w:t>
      </w:r>
      <w:hyperlink r:id="rId143" w:history="1">
        <w:r w:rsidRPr="003C7DB9">
          <w:rPr>
            <w:rStyle w:val="a9"/>
            <w:rFonts w:ascii="Arial" w:hAnsi="Arial" w:cs="Arial"/>
            <w:noProof/>
            <w:color w:val="333333"/>
            <w:sz w:val="22"/>
            <w:szCs w:val="22"/>
            <w:bdr w:val="none" w:sz="0" w:space="0" w:color="auto" w:frame="1"/>
            <w:lang w:val="en-US"/>
          </w:rPr>
          <w:t>MVC</w:t>
        </w:r>
      </w:hyperlink>
      <w:r w:rsidRPr="001062D9">
        <w:rPr>
          <w:rFonts w:ascii="Arial" w:hAnsi="Arial" w:cs="Arial"/>
          <w:noProof/>
          <w:color w:val="333333"/>
          <w:sz w:val="22"/>
          <w:szCs w:val="22"/>
        </w:rPr>
        <w:t>. Сейчас стоит отметить, что в файле</w:t>
      </w:r>
      <w:r w:rsidRPr="003C7DB9">
        <w:rPr>
          <w:rFonts w:ascii="Arial" w:hAnsi="Arial" w:cs="Arial"/>
          <w:noProof/>
          <w:color w:val="333333"/>
          <w:sz w:val="22"/>
          <w:szCs w:val="22"/>
          <w:lang w:val="en-US"/>
        </w:rPr>
        <w:t> </w:t>
      </w:r>
      <w:r w:rsidRPr="003C7DB9">
        <w:rPr>
          <w:rStyle w:val="ab"/>
          <w:rFonts w:ascii="Arial" w:hAnsi="Arial" w:cs="Arial"/>
          <w:noProof/>
          <w:color w:val="333333"/>
          <w:sz w:val="22"/>
          <w:szCs w:val="22"/>
          <w:bdr w:val="none" w:sz="0" w:space="0" w:color="auto" w:frame="1"/>
          <w:lang w:val="en-US"/>
        </w:rPr>
        <w:t>index</w:t>
      </w:r>
      <w:r w:rsidRPr="001062D9">
        <w:rPr>
          <w:rStyle w:val="ab"/>
          <w:rFonts w:ascii="Arial" w:hAnsi="Arial" w:cs="Arial"/>
          <w:noProof/>
          <w:color w:val="333333"/>
          <w:sz w:val="22"/>
          <w:szCs w:val="22"/>
          <w:bdr w:val="none" w:sz="0" w:space="0" w:color="auto" w:frame="1"/>
        </w:rPr>
        <w:t>.</w:t>
      </w:r>
      <w:r w:rsidRPr="003C7DB9">
        <w:rPr>
          <w:rStyle w:val="ab"/>
          <w:rFonts w:ascii="Arial" w:hAnsi="Arial" w:cs="Arial"/>
          <w:noProof/>
          <w:color w:val="333333"/>
          <w:sz w:val="22"/>
          <w:szCs w:val="22"/>
          <w:bdr w:val="none" w:sz="0" w:space="0" w:color="auto" w:frame="1"/>
          <w:lang w:val="en-US"/>
        </w:rPr>
        <w:t>php</w:t>
      </w:r>
      <w:r w:rsidRPr="003C7DB9">
        <w:rPr>
          <w:rFonts w:ascii="Arial" w:hAnsi="Arial" w:cs="Arial"/>
          <w:noProof/>
          <w:color w:val="333333"/>
          <w:sz w:val="22"/>
          <w:szCs w:val="22"/>
          <w:lang w:val="en-US"/>
        </w:rPr>
        <w:t> </w:t>
      </w:r>
      <w:r w:rsidRPr="001062D9">
        <w:rPr>
          <w:rFonts w:ascii="Arial" w:hAnsi="Arial" w:cs="Arial"/>
          <w:noProof/>
          <w:color w:val="333333"/>
          <w:sz w:val="22"/>
          <w:szCs w:val="22"/>
        </w:rPr>
        <w:t xml:space="preserve">не должно быть никакого вывода, то есть в коде не должно быть ни строки </w:t>
      </w:r>
      <w:r w:rsidRPr="003C7DB9">
        <w:rPr>
          <w:rFonts w:ascii="Arial" w:hAnsi="Arial" w:cs="Arial"/>
          <w:noProof/>
          <w:color w:val="333333"/>
          <w:sz w:val="22"/>
          <w:szCs w:val="22"/>
          <w:lang w:val="en-US"/>
        </w:rPr>
        <w:t>html</w:t>
      </w:r>
      <w:r w:rsidRPr="001062D9">
        <w:rPr>
          <w:rFonts w:ascii="Arial" w:hAnsi="Arial" w:cs="Arial"/>
          <w:noProof/>
          <w:color w:val="333333"/>
          <w:sz w:val="22"/>
          <w:szCs w:val="22"/>
        </w:rPr>
        <w:t>-кода и ни одного оператора</w:t>
      </w:r>
      <w:r w:rsidRPr="003C7DB9">
        <w:rPr>
          <w:rFonts w:ascii="Arial" w:hAnsi="Arial" w:cs="Arial"/>
          <w:noProof/>
          <w:color w:val="333333"/>
          <w:sz w:val="22"/>
          <w:szCs w:val="22"/>
          <w:lang w:val="en-US"/>
        </w:rPr>
        <w:t> </w:t>
      </w:r>
      <w:r w:rsidRPr="003C7DB9">
        <w:rPr>
          <w:rStyle w:val="ab"/>
          <w:rFonts w:ascii="Arial" w:hAnsi="Arial" w:cs="Arial"/>
          <w:noProof/>
          <w:color w:val="333333"/>
          <w:sz w:val="22"/>
          <w:szCs w:val="22"/>
          <w:bdr w:val="none" w:sz="0" w:space="0" w:color="auto" w:frame="1"/>
          <w:lang w:val="en-US"/>
        </w:rPr>
        <w:t>echo</w:t>
      </w:r>
      <w:r w:rsidRPr="003C7DB9">
        <w:rPr>
          <w:rFonts w:ascii="Arial" w:hAnsi="Arial" w:cs="Arial"/>
          <w:noProof/>
          <w:color w:val="333333"/>
          <w:sz w:val="22"/>
          <w:szCs w:val="22"/>
          <w:lang w:val="en-US"/>
        </w:rPr>
        <w:t> </w:t>
      </w:r>
      <w:r w:rsidRPr="001062D9">
        <w:rPr>
          <w:rFonts w:ascii="Arial" w:hAnsi="Arial" w:cs="Arial"/>
          <w:noProof/>
          <w:color w:val="333333"/>
          <w:sz w:val="22"/>
          <w:szCs w:val="22"/>
        </w:rPr>
        <w:t>или</w:t>
      </w:r>
      <w:r w:rsidRPr="003C7DB9">
        <w:rPr>
          <w:rFonts w:ascii="Arial" w:hAnsi="Arial" w:cs="Arial"/>
          <w:noProof/>
          <w:color w:val="333333"/>
          <w:sz w:val="22"/>
          <w:szCs w:val="22"/>
          <w:lang w:val="en-US"/>
        </w:rPr>
        <w:t> </w:t>
      </w:r>
      <w:r w:rsidRPr="003C7DB9">
        <w:rPr>
          <w:rStyle w:val="ab"/>
          <w:rFonts w:ascii="Arial" w:hAnsi="Arial" w:cs="Arial"/>
          <w:noProof/>
          <w:color w:val="333333"/>
          <w:sz w:val="22"/>
          <w:szCs w:val="22"/>
          <w:bdr w:val="none" w:sz="0" w:space="0" w:color="auto" w:frame="1"/>
          <w:lang w:val="en-US"/>
        </w:rPr>
        <w:t>print</w:t>
      </w:r>
      <w:r w:rsidRPr="001062D9">
        <w:rPr>
          <w:rFonts w:ascii="Arial" w:hAnsi="Arial" w:cs="Arial"/>
          <w:noProof/>
          <w:color w:val="333333"/>
          <w:sz w:val="22"/>
          <w:szCs w:val="22"/>
        </w:rPr>
        <w:t>.</w:t>
      </w:r>
    </w:p>
    <w:p w:rsidR="0098429B" w:rsidRPr="001062D9" w:rsidRDefault="0098429B" w:rsidP="0098429B">
      <w:pPr>
        <w:pStyle w:val="a8"/>
        <w:shd w:val="clear" w:color="auto" w:fill="FFFFFF"/>
        <w:spacing w:before="0" w:beforeAutospacing="0" w:after="0" w:afterAutospacing="0"/>
        <w:textAlignment w:val="baseline"/>
        <w:rPr>
          <w:rFonts w:ascii="Arial" w:hAnsi="Arial" w:cs="Arial"/>
          <w:noProof/>
          <w:color w:val="333333"/>
          <w:sz w:val="22"/>
          <w:szCs w:val="22"/>
        </w:rPr>
      </w:pPr>
    </w:p>
    <w:p w:rsidR="0098429B" w:rsidRPr="003C7DB9" w:rsidRDefault="0098429B" w:rsidP="0098429B">
      <w:pPr>
        <w:shd w:val="clear" w:color="auto" w:fill="FFFFFF"/>
        <w:spacing w:after="0" w:line="240" w:lineRule="auto"/>
        <w:textAlignment w:val="baseline"/>
        <w:rPr>
          <w:rFonts w:ascii="Arial" w:eastAsia="Times New Roman" w:hAnsi="Arial" w:cs="Arial"/>
          <w:noProof/>
          <w:color w:val="333333"/>
          <w:lang w:val="en-US" w:eastAsia="ru-RU"/>
        </w:rPr>
      </w:pPr>
      <w:r w:rsidRPr="001062D9">
        <w:rPr>
          <w:rFonts w:ascii="Arial" w:eastAsia="Times New Roman" w:hAnsi="Arial" w:cs="Arial"/>
          <w:noProof/>
          <w:color w:val="333333"/>
          <w:lang w:eastAsia="ru-RU"/>
        </w:rPr>
        <w:t xml:space="preserve">Все данные о зарегистрированных пользователях мы будем хранить в базе данных </w:t>
      </w:r>
      <w:r w:rsidRPr="003C7DB9">
        <w:rPr>
          <w:rFonts w:ascii="Arial" w:eastAsia="Times New Roman" w:hAnsi="Arial" w:cs="Arial"/>
          <w:noProof/>
          <w:color w:val="333333"/>
          <w:lang w:val="en-US" w:eastAsia="ru-RU"/>
        </w:rPr>
        <w:t>MySQL</w:t>
      </w:r>
      <w:r w:rsidRPr="001062D9">
        <w:rPr>
          <w:rFonts w:ascii="Arial" w:eastAsia="Times New Roman" w:hAnsi="Arial" w:cs="Arial"/>
          <w:noProof/>
          <w:color w:val="333333"/>
          <w:lang w:eastAsia="ru-RU"/>
        </w:rPr>
        <w:t xml:space="preserve">. Для этого нам необходимо создать, например, через </w:t>
      </w:r>
      <w:r w:rsidRPr="003C7DB9">
        <w:rPr>
          <w:rFonts w:ascii="Arial" w:eastAsia="Times New Roman" w:hAnsi="Arial" w:cs="Arial"/>
          <w:noProof/>
          <w:color w:val="333333"/>
          <w:lang w:val="en-US" w:eastAsia="ru-RU"/>
        </w:rPr>
        <w:t>phpMyAdmin</w:t>
      </w:r>
      <w:r w:rsidRPr="001062D9">
        <w:rPr>
          <w:rFonts w:ascii="Arial" w:eastAsia="Times New Roman" w:hAnsi="Arial" w:cs="Arial"/>
          <w:noProof/>
          <w:color w:val="333333"/>
          <w:lang w:eastAsia="ru-RU"/>
        </w:rPr>
        <w:t xml:space="preserve"> базу данных (БД), а затем таблицу с необходимыми полями. В данной статье, для примера, я буду использовать название БД следующее:</w:t>
      </w:r>
      <w:r w:rsidRPr="003C7DB9">
        <w:rPr>
          <w:rFonts w:ascii="Arial" w:eastAsia="Times New Roman" w:hAnsi="Arial" w:cs="Arial"/>
          <w:noProof/>
          <w:color w:val="333333"/>
          <w:lang w:val="en-US" w:eastAsia="ru-RU"/>
        </w:rPr>
        <w:t> </w:t>
      </w:r>
      <w:r w:rsidRPr="003C7DB9">
        <w:rPr>
          <w:rFonts w:ascii="Arial" w:eastAsia="Times New Roman" w:hAnsi="Arial" w:cs="Arial"/>
          <w:i/>
          <w:iCs/>
          <w:noProof/>
          <w:color w:val="333333"/>
          <w:bdr w:val="none" w:sz="0" w:space="0" w:color="auto" w:frame="1"/>
          <w:lang w:val="en-US" w:eastAsia="ru-RU"/>
        </w:rPr>
        <w:t>db</w:t>
      </w:r>
      <w:r w:rsidRPr="001062D9">
        <w:rPr>
          <w:rFonts w:ascii="Arial" w:eastAsia="Times New Roman" w:hAnsi="Arial" w:cs="Arial"/>
          <w:i/>
          <w:iCs/>
          <w:noProof/>
          <w:color w:val="333333"/>
          <w:bdr w:val="none" w:sz="0" w:space="0" w:color="auto" w:frame="1"/>
          <w:lang w:eastAsia="ru-RU"/>
        </w:rPr>
        <w:t>_</w:t>
      </w:r>
      <w:r w:rsidRPr="003C7DB9">
        <w:rPr>
          <w:rFonts w:ascii="Arial" w:eastAsia="Times New Roman" w:hAnsi="Arial" w:cs="Arial"/>
          <w:i/>
          <w:iCs/>
          <w:noProof/>
          <w:color w:val="333333"/>
          <w:bdr w:val="none" w:sz="0" w:space="0" w:color="auto" w:frame="1"/>
          <w:lang w:val="en-US" w:eastAsia="ru-RU"/>
        </w:rPr>
        <w:t>name</w:t>
      </w:r>
      <w:r w:rsidRPr="001062D9">
        <w:rPr>
          <w:rFonts w:ascii="Arial" w:eastAsia="Times New Roman" w:hAnsi="Arial" w:cs="Arial"/>
          <w:noProof/>
          <w:color w:val="333333"/>
          <w:lang w:eastAsia="ru-RU"/>
        </w:rPr>
        <w:t xml:space="preserve">. </w:t>
      </w:r>
      <w:r w:rsidRPr="003C7DB9">
        <w:rPr>
          <w:rFonts w:ascii="Arial" w:eastAsia="Times New Roman" w:hAnsi="Arial" w:cs="Arial"/>
          <w:noProof/>
          <w:color w:val="333333"/>
          <w:lang w:val="en-US" w:eastAsia="ru-RU"/>
        </w:rPr>
        <w:t>Название таблицы – users. Далее добавим в таблицу следующие поля:</w:t>
      </w:r>
    </w:p>
    <w:p w:rsidR="0098429B" w:rsidRPr="003C7DB9" w:rsidRDefault="0098429B" w:rsidP="0098429B">
      <w:pPr>
        <w:shd w:val="clear" w:color="auto" w:fill="FFFFFF"/>
        <w:spacing w:after="0" w:line="240" w:lineRule="auto"/>
        <w:textAlignment w:val="baseline"/>
        <w:rPr>
          <w:rFonts w:ascii="Arial" w:eastAsia="Times New Roman" w:hAnsi="Arial" w:cs="Arial"/>
          <w:noProof/>
          <w:color w:val="333333"/>
          <w:lang w:val="en-US" w:eastAsia="ru-RU"/>
        </w:rPr>
      </w:pPr>
    </w:p>
    <w:p w:rsidR="0098429B" w:rsidRPr="003C7DB9" w:rsidRDefault="0098429B" w:rsidP="0098429B">
      <w:pPr>
        <w:numPr>
          <w:ilvl w:val="0"/>
          <w:numId w:val="27"/>
        </w:numPr>
        <w:shd w:val="clear" w:color="auto" w:fill="FFFFFF"/>
        <w:spacing w:after="0" w:line="240" w:lineRule="auto"/>
        <w:ind w:left="0"/>
        <w:textAlignment w:val="baseline"/>
        <w:rPr>
          <w:rFonts w:ascii="Arial" w:eastAsia="Times New Roman" w:hAnsi="Arial" w:cs="Arial"/>
          <w:noProof/>
          <w:color w:val="333333"/>
          <w:lang w:val="en-US" w:eastAsia="ru-RU"/>
        </w:rPr>
      </w:pPr>
      <w:r w:rsidRPr="003C7DB9">
        <w:rPr>
          <w:rFonts w:ascii="Arial" w:eastAsia="Times New Roman" w:hAnsi="Arial" w:cs="Arial"/>
          <w:b/>
          <w:bCs/>
          <w:noProof/>
          <w:color w:val="333333"/>
          <w:bdr w:val="none" w:sz="0" w:space="0" w:color="auto" w:frame="1"/>
          <w:lang w:val="en-US" w:eastAsia="ru-RU"/>
        </w:rPr>
        <w:t>id</w:t>
      </w:r>
      <w:r w:rsidRPr="003C7DB9">
        <w:rPr>
          <w:rFonts w:ascii="Arial" w:eastAsia="Times New Roman" w:hAnsi="Arial" w:cs="Arial"/>
          <w:noProof/>
          <w:color w:val="333333"/>
          <w:lang w:val="en-US" w:eastAsia="ru-RU"/>
        </w:rPr>
        <w:t> </w:t>
      </w:r>
      <w:r w:rsidRPr="001062D9">
        <w:rPr>
          <w:rFonts w:ascii="Arial" w:eastAsia="Times New Roman" w:hAnsi="Arial" w:cs="Arial"/>
          <w:noProof/>
          <w:color w:val="333333"/>
          <w:lang w:eastAsia="ru-RU"/>
        </w:rPr>
        <w:t xml:space="preserve">(при добавлении записи в таблицу данное поле у новой записи будет проставляться автоматически, увеличиваясь на единицу по сравнению с предыдущей добавленной записью; для этого необходимо поствить галочку в поле </w:t>
      </w:r>
      <w:r w:rsidRPr="003C7DB9">
        <w:rPr>
          <w:rFonts w:ascii="Arial" w:eastAsia="Times New Roman" w:hAnsi="Arial" w:cs="Arial"/>
          <w:noProof/>
          <w:color w:val="333333"/>
          <w:lang w:val="en-US" w:eastAsia="ru-RU"/>
        </w:rPr>
        <w:t>AI</w:t>
      </w:r>
      <w:r w:rsidRPr="001062D9">
        <w:rPr>
          <w:rFonts w:ascii="Arial" w:eastAsia="Times New Roman" w:hAnsi="Arial" w:cs="Arial"/>
          <w:noProof/>
          <w:color w:val="333333"/>
          <w:lang w:eastAsia="ru-RU"/>
        </w:rPr>
        <w:t xml:space="preserve"> (</w:t>
      </w:r>
      <w:r w:rsidRPr="003C7DB9">
        <w:rPr>
          <w:rFonts w:ascii="Arial" w:eastAsia="Times New Roman" w:hAnsi="Arial" w:cs="Arial"/>
          <w:noProof/>
          <w:color w:val="333333"/>
          <w:lang w:val="en-US" w:eastAsia="ru-RU"/>
        </w:rPr>
        <w:t>AUTO</w:t>
      </w:r>
      <w:r w:rsidRPr="001062D9">
        <w:rPr>
          <w:rFonts w:ascii="Arial" w:eastAsia="Times New Roman" w:hAnsi="Arial" w:cs="Arial"/>
          <w:noProof/>
          <w:color w:val="333333"/>
          <w:lang w:eastAsia="ru-RU"/>
        </w:rPr>
        <w:t>_</w:t>
      </w:r>
      <w:r w:rsidRPr="003C7DB9">
        <w:rPr>
          <w:rFonts w:ascii="Arial" w:eastAsia="Times New Roman" w:hAnsi="Arial" w:cs="Arial"/>
          <w:noProof/>
          <w:color w:val="333333"/>
          <w:lang w:val="en-US" w:eastAsia="ru-RU"/>
        </w:rPr>
        <w:t>INCREMENT</w:t>
      </w:r>
      <w:r w:rsidRPr="001062D9">
        <w:rPr>
          <w:rFonts w:ascii="Arial" w:eastAsia="Times New Roman" w:hAnsi="Arial" w:cs="Arial"/>
          <w:noProof/>
          <w:color w:val="333333"/>
          <w:lang w:eastAsia="ru-RU"/>
        </w:rPr>
        <w:t xml:space="preserve">)). </w:t>
      </w:r>
      <w:r w:rsidRPr="003C7DB9">
        <w:rPr>
          <w:rFonts w:ascii="Arial" w:eastAsia="Times New Roman" w:hAnsi="Arial" w:cs="Arial"/>
          <w:noProof/>
          <w:color w:val="333333"/>
          <w:lang w:val="en-US" w:eastAsia="ru-RU"/>
        </w:rPr>
        <w:t>Тип данных – int.</w:t>
      </w:r>
    </w:p>
    <w:p w:rsidR="0098429B" w:rsidRPr="001062D9" w:rsidRDefault="0098429B" w:rsidP="0098429B">
      <w:pPr>
        <w:numPr>
          <w:ilvl w:val="0"/>
          <w:numId w:val="27"/>
        </w:numPr>
        <w:shd w:val="clear" w:color="auto" w:fill="FFFFFF"/>
        <w:spacing w:after="0" w:line="240" w:lineRule="auto"/>
        <w:ind w:left="0"/>
        <w:textAlignment w:val="baseline"/>
        <w:rPr>
          <w:rFonts w:ascii="Arial" w:eastAsia="Times New Roman" w:hAnsi="Arial" w:cs="Arial"/>
          <w:noProof/>
          <w:color w:val="333333"/>
          <w:lang w:eastAsia="ru-RU"/>
        </w:rPr>
      </w:pPr>
      <w:r w:rsidRPr="003C7DB9">
        <w:rPr>
          <w:rFonts w:ascii="Arial" w:eastAsia="Times New Roman" w:hAnsi="Arial" w:cs="Arial"/>
          <w:b/>
          <w:bCs/>
          <w:noProof/>
          <w:color w:val="333333"/>
          <w:bdr w:val="none" w:sz="0" w:space="0" w:color="auto" w:frame="1"/>
          <w:lang w:val="en-US" w:eastAsia="ru-RU"/>
        </w:rPr>
        <w:t>login</w:t>
      </w:r>
      <w:r w:rsidRPr="003C7DB9">
        <w:rPr>
          <w:rFonts w:ascii="Arial" w:eastAsia="Times New Roman" w:hAnsi="Arial" w:cs="Arial"/>
          <w:noProof/>
          <w:color w:val="333333"/>
          <w:lang w:val="en-US" w:eastAsia="ru-RU"/>
        </w:rPr>
        <w:t> </w:t>
      </w:r>
      <w:r w:rsidRPr="001062D9">
        <w:rPr>
          <w:rFonts w:ascii="Arial" w:eastAsia="Times New Roman" w:hAnsi="Arial" w:cs="Arial"/>
          <w:noProof/>
          <w:color w:val="333333"/>
          <w:lang w:eastAsia="ru-RU"/>
        </w:rPr>
        <w:t xml:space="preserve">– собственно, сам логин юзера, </w:t>
      </w:r>
      <w:r w:rsidRPr="003C7DB9">
        <w:rPr>
          <w:rFonts w:ascii="Arial" w:eastAsia="Times New Roman" w:hAnsi="Arial" w:cs="Arial"/>
          <w:noProof/>
          <w:color w:val="333333"/>
          <w:lang w:val="en-US" w:eastAsia="ru-RU"/>
        </w:rPr>
        <w:t>varchar</w:t>
      </w:r>
      <w:r w:rsidRPr="001062D9">
        <w:rPr>
          <w:rFonts w:ascii="Arial" w:eastAsia="Times New Roman" w:hAnsi="Arial" w:cs="Arial"/>
          <w:noProof/>
          <w:color w:val="333333"/>
          <w:lang w:eastAsia="ru-RU"/>
        </w:rPr>
        <w:t>(25).</w:t>
      </w:r>
    </w:p>
    <w:p w:rsidR="0098429B" w:rsidRPr="001062D9" w:rsidRDefault="0098429B" w:rsidP="0098429B">
      <w:pPr>
        <w:numPr>
          <w:ilvl w:val="0"/>
          <w:numId w:val="27"/>
        </w:numPr>
        <w:shd w:val="clear" w:color="auto" w:fill="FFFFFF"/>
        <w:spacing w:after="0" w:line="240" w:lineRule="auto"/>
        <w:ind w:left="0"/>
        <w:textAlignment w:val="baseline"/>
        <w:rPr>
          <w:rFonts w:ascii="Arial" w:eastAsia="Times New Roman" w:hAnsi="Arial" w:cs="Arial"/>
          <w:noProof/>
          <w:color w:val="333333"/>
          <w:lang w:eastAsia="ru-RU"/>
        </w:rPr>
      </w:pPr>
      <w:r w:rsidRPr="003C7DB9">
        <w:rPr>
          <w:rFonts w:ascii="Arial" w:eastAsia="Times New Roman" w:hAnsi="Arial" w:cs="Arial"/>
          <w:b/>
          <w:bCs/>
          <w:noProof/>
          <w:color w:val="333333"/>
          <w:bdr w:val="none" w:sz="0" w:space="0" w:color="auto" w:frame="1"/>
          <w:lang w:val="en-US" w:eastAsia="ru-RU"/>
        </w:rPr>
        <w:t>password</w:t>
      </w:r>
      <w:r w:rsidRPr="003C7DB9">
        <w:rPr>
          <w:rFonts w:ascii="Arial" w:eastAsia="Times New Roman" w:hAnsi="Arial" w:cs="Arial"/>
          <w:noProof/>
          <w:color w:val="333333"/>
          <w:lang w:val="en-US" w:eastAsia="ru-RU"/>
        </w:rPr>
        <w:t> </w:t>
      </w:r>
      <w:r w:rsidRPr="001062D9">
        <w:rPr>
          <w:rFonts w:ascii="Arial" w:eastAsia="Times New Roman" w:hAnsi="Arial" w:cs="Arial"/>
          <w:noProof/>
          <w:color w:val="333333"/>
          <w:lang w:eastAsia="ru-RU"/>
        </w:rPr>
        <w:t xml:space="preserve">– хэшированный пароль (об этом позже), </w:t>
      </w:r>
      <w:r w:rsidRPr="003C7DB9">
        <w:rPr>
          <w:rFonts w:ascii="Arial" w:eastAsia="Times New Roman" w:hAnsi="Arial" w:cs="Arial"/>
          <w:noProof/>
          <w:color w:val="333333"/>
          <w:lang w:val="en-US" w:eastAsia="ru-RU"/>
        </w:rPr>
        <w:t>varchar</w:t>
      </w:r>
      <w:r w:rsidRPr="001062D9">
        <w:rPr>
          <w:rFonts w:ascii="Arial" w:eastAsia="Times New Roman" w:hAnsi="Arial" w:cs="Arial"/>
          <w:noProof/>
          <w:color w:val="333333"/>
          <w:lang w:eastAsia="ru-RU"/>
        </w:rPr>
        <w:t>(32).</w:t>
      </w:r>
    </w:p>
    <w:p w:rsidR="0098429B" w:rsidRPr="001062D9" w:rsidRDefault="0098429B" w:rsidP="0098429B">
      <w:pPr>
        <w:numPr>
          <w:ilvl w:val="0"/>
          <w:numId w:val="27"/>
        </w:numPr>
        <w:shd w:val="clear" w:color="auto" w:fill="FFFFFF"/>
        <w:spacing w:after="0" w:line="240" w:lineRule="auto"/>
        <w:ind w:left="0"/>
        <w:textAlignment w:val="baseline"/>
        <w:rPr>
          <w:rFonts w:ascii="Arial" w:eastAsia="Times New Roman" w:hAnsi="Arial" w:cs="Arial"/>
          <w:noProof/>
          <w:color w:val="333333"/>
          <w:lang w:eastAsia="ru-RU"/>
        </w:rPr>
      </w:pPr>
      <w:r w:rsidRPr="003C7DB9">
        <w:rPr>
          <w:rFonts w:ascii="Arial" w:eastAsia="Times New Roman" w:hAnsi="Arial" w:cs="Arial"/>
          <w:b/>
          <w:bCs/>
          <w:noProof/>
          <w:color w:val="333333"/>
          <w:bdr w:val="none" w:sz="0" w:space="0" w:color="auto" w:frame="1"/>
          <w:lang w:val="en-US" w:eastAsia="ru-RU"/>
        </w:rPr>
        <w:t>salt</w:t>
      </w:r>
      <w:r w:rsidRPr="003C7DB9">
        <w:rPr>
          <w:rFonts w:ascii="Arial" w:eastAsia="Times New Roman" w:hAnsi="Arial" w:cs="Arial"/>
          <w:noProof/>
          <w:color w:val="333333"/>
          <w:lang w:val="en-US" w:eastAsia="ru-RU"/>
        </w:rPr>
        <w:t> </w:t>
      </w:r>
      <w:r w:rsidRPr="001062D9">
        <w:rPr>
          <w:rFonts w:ascii="Arial" w:eastAsia="Times New Roman" w:hAnsi="Arial" w:cs="Arial"/>
          <w:noProof/>
          <w:color w:val="333333"/>
          <w:lang w:eastAsia="ru-RU"/>
        </w:rPr>
        <w:t xml:space="preserve">– «соль», используемая для «примеси» к паролю, </w:t>
      </w:r>
      <w:r w:rsidRPr="003C7DB9">
        <w:rPr>
          <w:rFonts w:ascii="Arial" w:eastAsia="Times New Roman" w:hAnsi="Arial" w:cs="Arial"/>
          <w:noProof/>
          <w:color w:val="333333"/>
          <w:lang w:val="en-US" w:eastAsia="ru-RU"/>
        </w:rPr>
        <w:t>varchar</w:t>
      </w:r>
      <w:r w:rsidRPr="001062D9">
        <w:rPr>
          <w:rFonts w:ascii="Arial" w:eastAsia="Times New Roman" w:hAnsi="Arial" w:cs="Arial"/>
          <w:noProof/>
          <w:color w:val="333333"/>
          <w:lang w:eastAsia="ru-RU"/>
        </w:rPr>
        <w:t>(3).</w:t>
      </w:r>
    </w:p>
    <w:p w:rsidR="0098429B" w:rsidRPr="003C7DB9" w:rsidRDefault="0098429B" w:rsidP="0098429B">
      <w:pPr>
        <w:numPr>
          <w:ilvl w:val="0"/>
          <w:numId w:val="27"/>
        </w:numPr>
        <w:shd w:val="clear" w:color="auto" w:fill="FFFFFF"/>
        <w:spacing w:after="0" w:line="240" w:lineRule="auto"/>
        <w:ind w:left="0"/>
        <w:textAlignment w:val="baseline"/>
        <w:rPr>
          <w:rFonts w:ascii="Arial" w:eastAsia="Times New Roman" w:hAnsi="Arial" w:cs="Arial"/>
          <w:noProof/>
          <w:color w:val="333333"/>
          <w:lang w:val="en-US" w:eastAsia="ru-RU"/>
        </w:rPr>
      </w:pPr>
      <w:r w:rsidRPr="003C7DB9">
        <w:rPr>
          <w:rFonts w:ascii="Arial" w:eastAsia="Times New Roman" w:hAnsi="Arial" w:cs="Arial"/>
          <w:b/>
          <w:bCs/>
          <w:noProof/>
          <w:color w:val="333333"/>
          <w:bdr w:val="none" w:sz="0" w:space="0" w:color="auto" w:frame="1"/>
          <w:lang w:val="en-US" w:eastAsia="ru-RU"/>
        </w:rPr>
        <w:t>mail_reg</w:t>
      </w:r>
      <w:r w:rsidRPr="003C7DB9">
        <w:rPr>
          <w:rFonts w:ascii="Arial" w:eastAsia="Times New Roman" w:hAnsi="Arial" w:cs="Arial"/>
          <w:noProof/>
          <w:color w:val="333333"/>
          <w:lang w:val="en-US" w:eastAsia="ru-RU"/>
        </w:rPr>
        <w:t> – регистрационный e-mail, varchar(50).</w:t>
      </w:r>
    </w:p>
    <w:p w:rsidR="0098429B" w:rsidRPr="001062D9" w:rsidRDefault="0098429B" w:rsidP="0098429B">
      <w:pPr>
        <w:numPr>
          <w:ilvl w:val="0"/>
          <w:numId w:val="27"/>
        </w:numPr>
        <w:shd w:val="clear" w:color="auto" w:fill="FFFFFF"/>
        <w:spacing w:after="0" w:line="240" w:lineRule="auto"/>
        <w:ind w:left="0"/>
        <w:textAlignment w:val="baseline"/>
        <w:rPr>
          <w:rFonts w:ascii="Arial" w:eastAsia="Times New Roman" w:hAnsi="Arial" w:cs="Arial"/>
          <w:noProof/>
          <w:color w:val="333333"/>
          <w:lang w:eastAsia="ru-RU"/>
        </w:rPr>
      </w:pPr>
      <w:r w:rsidRPr="003C7DB9">
        <w:rPr>
          <w:rFonts w:ascii="Arial" w:eastAsia="Times New Roman" w:hAnsi="Arial" w:cs="Arial"/>
          <w:b/>
          <w:bCs/>
          <w:noProof/>
          <w:color w:val="333333"/>
          <w:bdr w:val="none" w:sz="0" w:space="0" w:color="auto" w:frame="1"/>
          <w:lang w:val="en-US" w:eastAsia="ru-RU"/>
        </w:rPr>
        <w:t>mail</w:t>
      </w:r>
      <w:r w:rsidRPr="003C7DB9">
        <w:rPr>
          <w:rFonts w:ascii="Arial" w:eastAsia="Times New Roman" w:hAnsi="Arial" w:cs="Arial"/>
          <w:noProof/>
          <w:color w:val="333333"/>
          <w:lang w:val="en-US" w:eastAsia="ru-RU"/>
        </w:rPr>
        <w:t> </w:t>
      </w:r>
      <w:r w:rsidRPr="001062D9">
        <w:rPr>
          <w:rFonts w:ascii="Arial" w:eastAsia="Times New Roman" w:hAnsi="Arial" w:cs="Arial"/>
          <w:noProof/>
          <w:color w:val="333333"/>
          <w:lang w:eastAsia="ru-RU"/>
        </w:rPr>
        <w:t xml:space="preserve">– </w:t>
      </w:r>
      <w:r w:rsidRPr="003C7DB9">
        <w:rPr>
          <w:rFonts w:ascii="Arial" w:eastAsia="Times New Roman" w:hAnsi="Arial" w:cs="Arial"/>
          <w:noProof/>
          <w:color w:val="333333"/>
          <w:lang w:val="en-US" w:eastAsia="ru-RU"/>
        </w:rPr>
        <w:t>email</w:t>
      </w:r>
      <w:r w:rsidRPr="001062D9">
        <w:rPr>
          <w:rFonts w:ascii="Arial" w:eastAsia="Times New Roman" w:hAnsi="Arial" w:cs="Arial"/>
          <w:noProof/>
          <w:color w:val="333333"/>
          <w:lang w:eastAsia="ru-RU"/>
        </w:rPr>
        <w:t xml:space="preserve">, которые позже можно будет изменить в профиле пользователя, </w:t>
      </w:r>
      <w:r w:rsidRPr="003C7DB9">
        <w:rPr>
          <w:rFonts w:ascii="Arial" w:eastAsia="Times New Roman" w:hAnsi="Arial" w:cs="Arial"/>
          <w:noProof/>
          <w:color w:val="333333"/>
          <w:lang w:val="en-US" w:eastAsia="ru-RU"/>
        </w:rPr>
        <w:t>varchar</w:t>
      </w:r>
      <w:r w:rsidRPr="001062D9">
        <w:rPr>
          <w:rFonts w:ascii="Arial" w:eastAsia="Times New Roman" w:hAnsi="Arial" w:cs="Arial"/>
          <w:noProof/>
          <w:color w:val="333333"/>
          <w:lang w:eastAsia="ru-RU"/>
        </w:rPr>
        <w:t>(50).</w:t>
      </w:r>
    </w:p>
    <w:p w:rsidR="0098429B" w:rsidRPr="001062D9" w:rsidRDefault="0098429B" w:rsidP="0098429B">
      <w:pPr>
        <w:numPr>
          <w:ilvl w:val="0"/>
          <w:numId w:val="27"/>
        </w:numPr>
        <w:shd w:val="clear" w:color="auto" w:fill="FFFFFF"/>
        <w:spacing w:after="0" w:line="240" w:lineRule="auto"/>
        <w:ind w:left="0"/>
        <w:textAlignment w:val="baseline"/>
        <w:rPr>
          <w:rFonts w:ascii="Arial" w:eastAsia="Times New Roman" w:hAnsi="Arial" w:cs="Arial"/>
          <w:noProof/>
          <w:color w:val="333333"/>
          <w:lang w:eastAsia="ru-RU"/>
        </w:rPr>
      </w:pPr>
      <w:r w:rsidRPr="003C7DB9">
        <w:rPr>
          <w:rFonts w:ascii="Arial" w:eastAsia="Times New Roman" w:hAnsi="Arial" w:cs="Arial"/>
          <w:b/>
          <w:bCs/>
          <w:noProof/>
          <w:color w:val="333333"/>
          <w:bdr w:val="none" w:sz="0" w:space="0" w:color="auto" w:frame="1"/>
          <w:lang w:val="en-US" w:eastAsia="ru-RU"/>
        </w:rPr>
        <w:t>last</w:t>
      </w:r>
      <w:r w:rsidRPr="001062D9">
        <w:rPr>
          <w:rFonts w:ascii="Arial" w:eastAsia="Times New Roman" w:hAnsi="Arial" w:cs="Arial"/>
          <w:b/>
          <w:bCs/>
          <w:noProof/>
          <w:color w:val="333333"/>
          <w:bdr w:val="none" w:sz="0" w:space="0" w:color="auto" w:frame="1"/>
          <w:lang w:eastAsia="ru-RU"/>
        </w:rPr>
        <w:t>_</w:t>
      </w:r>
      <w:r w:rsidRPr="003C7DB9">
        <w:rPr>
          <w:rFonts w:ascii="Arial" w:eastAsia="Times New Roman" w:hAnsi="Arial" w:cs="Arial"/>
          <w:b/>
          <w:bCs/>
          <w:noProof/>
          <w:color w:val="333333"/>
          <w:bdr w:val="none" w:sz="0" w:space="0" w:color="auto" w:frame="1"/>
          <w:lang w:val="en-US" w:eastAsia="ru-RU"/>
        </w:rPr>
        <w:t>act</w:t>
      </w:r>
      <w:r w:rsidRPr="003C7DB9">
        <w:rPr>
          <w:rFonts w:ascii="Arial" w:eastAsia="Times New Roman" w:hAnsi="Arial" w:cs="Arial"/>
          <w:noProof/>
          <w:color w:val="333333"/>
          <w:lang w:val="en-US" w:eastAsia="ru-RU"/>
        </w:rPr>
        <w:t> </w:t>
      </w:r>
      <w:r w:rsidRPr="001062D9">
        <w:rPr>
          <w:rFonts w:ascii="Arial" w:eastAsia="Times New Roman" w:hAnsi="Arial" w:cs="Arial"/>
          <w:noProof/>
          <w:color w:val="333333"/>
          <w:lang w:eastAsia="ru-RU"/>
        </w:rPr>
        <w:t xml:space="preserve">– время последней активности пользователя, </w:t>
      </w:r>
      <w:r w:rsidRPr="003C7DB9">
        <w:rPr>
          <w:rFonts w:ascii="Arial" w:eastAsia="Times New Roman" w:hAnsi="Arial" w:cs="Arial"/>
          <w:noProof/>
          <w:color w:val="333333"/>
          <w:lang w:val="en-US" w:eastAsia="ru-RU"/>
        </w:rPr>
        <w:t>int</w:t>
      </w:r>
      <w:r w:rsidRPr="001062D9">
        <w:rPr>
          <w:rFonts w:ascii="Arial" w:eastAsia="Times New Roman" w:hAnsi="Arial" w:cs="Arial"/>
          <w:noProof/>
          <w:color w:val="333333"/>
          <w:lang w:eastAsia="ru-RU"/>
        </w:rPr>
        <w:t>(11).</w:t>
      </w:r>
    </w:p>
    <w:p w:rsidR="0098429B" w:rsidRPr="001062D9" w:rsidRDefault="0098429B" w:rsidP="0098429B">
      <w:pPr>
        <w:numPr>
          <w:ilvl w:val="0"/>
          <w:numId w:val="27"/>
        </w:numPr>
        <w:shd w:val="clear" w:color="auto" w:fill="FFFFFF"/>
        <w:spacing w:after="0" w:line="240" w:lineRule="auto"/>
        <w:ind w:left="0"/>
        <w:textAlignment w:val="baseline"/>
        <w:rPr>
          <w:rFonts w:ascii="Verdana" w:eastAsia="Times New Roman" w:hAnsi="Verdana" w:cs="Times New Roman"/>
          <w:noProof/>
          <w:color w:val="333333"/>
          <w:lang w:eastAsia="ru-RU"/>
        </w:rPr>
      </w:pPr>
      <w:r w:rsidRPr="003C7DB9">
        <w:rPr>
          <w:rFonts w:ascii="Arial" w:eastAsia="Times New Roman" w:hAnsi="Arial" w:cs="Arial"/>
          <w:b/>
          <w:bCs/>
          <w:noProof/>
          <w:color w:val="333333"/>
          <w:bdr w:val="none" w:sz="0" w:space="0" w:color="auto" w:frame="1"/>
          <w:lang w:val="en-US" w:eastAsia="ru-RU"/>
        </w:rPr>
        <w:t>reg</w:t>
      </w:r>
      <w:r w:rsidRPr="001062D9">
        <w:rPr>
          <w:rFonts w:ascii="Arial" w:eastAsia="Times New Roman" w:hAnsi="Arial" w:cs="Arial"/>
          <w:b/>
          <w:bCs/>
          <w:noProof/>
          <w:color w:val="333333"/>
          <w:bdr w:val="none" w:sz="0" w:space="0" w:color="auto" w:frame="1"/>
          <w:lang w:eastAsia="ru-RU"/>
        </w:rPr>
        <w:t>_</w:t>
      </w:r>
      <w:r w:rsidRPr="003C7DB9">
        <w:rPr>
          <w:rFonts w:ascii="Arial" w:eastAsia="Times New Roman" w:hAnsi="Arial" w:cs="Arial"/>
          <w:b/>
          <w:bCs/>
          <w:noProof/>
          <w:color w:val="333333"/>
          <w:bdr w:val="none" w:sz="0" w:space="0" w:color="auto" w:frame="1"/>
          <w:lang w:val="en-US" w:eastAsia="ru-RU"/>
        </w:rPr>
        <w:t>date</w:t>
      </w:r>
      <w:r w:rsidRPr="003C7DB9">
        <w:rPr>
          <w:rFonts w:ascii="Arial" w:eastAsia="Times New Roman" w:hAnsi="Arial" w:cs="Arial"/>
          <w:noProof/>
          <w:color w:val="333333"/>
          <w:lang w:val="en-US" w:eastAsia="ru-RU"/>
        </w:rPr>
        <w:t> </w:t>
      </w:r>
      <w:r w:rsidRPr="001062D9">
        <w:rPr>
          <w:rFonts w:ascii="Arial" w:eastAsia="Times New Roman" w:hAnsi="Arial" w:cs="Arial"/>
          <w:noProof/>
          <w:color w:val="333333"/>
          <w:lang w:eastAsia="ru-RU"/>
        </w:rPr>
        <w:t xml:space="preserve">– дата регистрации, </w:t>
      </w:r>
      <w:r w:rsidRPr="003C7DB9">
        <w:rPr>
          <w:rFonts w:ascii="Arial" w:eastAsia="Times New Roman" w:hAnsi="Arial" w:cs="Arial"/>
          <w:noProof/>
          <w:color w:val="333333"/>
          <w:lang w:val="en-US" w:eastAsia="ru-RU"/>
        </w:rPr>
        <w:t>int</w:t>
      </w:r>
      <w:r w:rsidRPr="001062D9">
        <w:rPr>
          <w:rFonts w:ascii="Arial" w:eastAsia="Times New Roman" w:hAnsi="Arial" w:cs="Arial"/>
          <w:noProof/>
          <w:color w:val="333333"/>
          <w:lang w:eastAsia="ru-RU"/>
        </w:rPr>
        <w:t>(11).</w:t>
      </w:r>
    </w:p>
    <w:p w:rsidR="0098429B" w:rsidRPr="001062D9" w:rsidRDefault="0098429B" w:rsidP="0098429B">
      <w:pPr>
        <w:shd w:val="clear" w:color="auto" w:fill="FFFFFF"/>
        <w:spacing w:after="0" w:line="240" w:lineRule="auto"/>
        <w:textAlignment w:val="baseline"/>
        <w:rPr>
          <w:rFonts w:ascii="Arial" w:eastAsia="Times New Roman" w:hAnsi="Arial" w:cs="Arial"/>
          <w:noProof/>
          <w:color w:val="333333"/>
          <w:sz w:val="24"/>
          <w:szCs w:val="24"/>
          <w:lang w:eastAsia="ru-RU"/>
        </w:rPr>
      </w:pPr>
    </w:p>
    <w:p w:rsidR="00C133E5" w:rsidRPr="001062D9" w:rsidRDefault="00C133E5" w:rsidP="00C133E5">
      <w:pPr>
        <w:shd w:val="clear" w:color="auto" w:fill="FFFFFF"/>
        <w:spacing w:after="0" w:line="240" w:lineRule="auto"/>
        <w:textAlignment w:val="baseline"/>
        <w:rPr>
          <w:rFonts w:ascii="Arial" w:eastAsia="Times New Roman" w:hAnsi="Arial" w:cs="Arial"/>
          <w:noProof/>
          <w:color w:val="333333"/>
          <w:lang w:eastAsia="ru-RU"/>
        </w:rPr>
      </w:pPr>
      <w:r w:rsidRPr="001062D9">
        <w:rPr>
          <w:rFonts w:ascii="Arial" w:eastAsia="Times New Roman" w:hAnsi="Arial" w:cs="Arial"/>
          <w:noProof/>
          <w:color w:val="333333"/>
          <w:lang w:eastAsia="ru-RU"/>
        </w:rPr>
        <w:t>Для удобства работы в будущем создадим в корне сайта папку</w:t>
      </w:r>
      <w:r w:rsidRPr="003C7DB9">
        <w:rPr>
          <w:rFonts w:ascii="Arial" w:eastAsia="Times New Roman" w:hAnsi="Arial" w:cs="Arial"/>
          <w:noProof/>
          <w:color w:val="333333"/>
          <w:lang w:val="en-US" w:eastAsia="ru-RU"/>
        </w:rPr>
        <w:t> </w:t>
      </w:r>
      <w:r w:rsidRPr="003C7DB9">
        <w:rPr>
          <w:rFonts w:ascii="Arial" w:eastAsia="Times New Roman" w:hAnsi="Arial" w:cs="Arial"/>
          <w:i/>
          <w:iCs/>
          <w:noProof/>
          <w:color w:val="333333"/>
          <w:bdr w:val="none" w:sz="0" w:space="0" w:color="auto" w:frame="1"/>
          <w:lang w:val="en-US" w:eastAsia="ru-RU"/>
        </w:rPr>
        <w:t>lib</w:t>
      </w:r>
      <w:r w:rsidRPr="001062D9">
        <w:rPr>
          <w:rFonts w:ascii="Arial" w:eastAsia="Times New Roman" w:hAnsi="Arial" w:cs="Arial"/>
          <w:noProof/>
          <w:color w:val="333333"/>
          <w:lang w:eastAsia="ru-RU"/>
        </w:rPr>
        <w:t>, в которую поместим 2 файла:</w:t>
      </w:r>
      <w:r w:rsidRPr="003C7DB9">
        <w:rPr>
          <w:rFonts w:ascii="Arial" w:eastAsia="Times New Roman" w:hAnsi="Arial" w:cs="Arial"/>
          <w:noProof/>
          <w:color w:val="333333"/>
          <w:lang w:val="en-US" w:eastAsia="ru-RU"/>
        </w:rPr>
        <w:t> </w:t>
      </w:r>
      <w:r w:rsidRPr="003C7DB9">
        <w:rPr>
          <w:rFonts w:ascii="Arial" w:eastAsia="Times New Roman" w:hAnsi="Arial" w:cs="Arial"/>
          <w:b/>
          <w:i/>
          <w:iCs/>
          <w:noProof/>
          <w:color w:val="E36C0A" w:themeColor="accent6" w:themeShade="BF"/>
          <w:bdr w:val="none" w:sz="0" w:space="0" w:color="auto" w:frame="1"/>
          <w:lang w:val="en-US" w:eastAsia="ru-RU"/>
        </w:rPr>
        <w:t>connect</w:t>
      </w:r>
      <w:r w:rsidRPr="001062D9">
        <w:rPr>
          <w:rFonts w:ascii="Arial" w:eastAsia="Times New Roman" w:hAnsi="Arial" w:cs="Arial"/>
          <w:b/>
          <w:i/>
          <w:iCs/>
          <w:noProof/>
          <w:color w:val="E36C0A" w:themeColor="accent6" w:themeShade="BF"/>
          <w:bdr w:val="none" w:sz="0" w:space="0" w:color="auto" w:frame="1"/>
          <w:lang w:eastAsia="ru-RU"/>
        </w:rPr>
        <w:t>.</w:t>
      </w:r>
      <w:r w:rsidRPr="003C7DB9">
        <w:rPr>
          <w:rFonts w:ascii="Arial" w:eastAsia="Times New Roman" w:hAnsi="Arial" w:cs="Arial"/>
          <w:b/>
          <w:i/>
          <w:iCs/>
          <w:noProof/>
          <w:color w:val="E36C0A" w:themeColor="accent6" w:themeShade="BF"/>
          <w:bdr w:val="none" w:sz="0" w:space="0" w:color="auto" w:frame="1"/>
          <w:lang w:val="en-US" w:eastAsia="ru-RU"/>
        </w:rPr>
        <w:t>php</w:t>
      </w:r>
      <w:r w:rsidRPr="003C7DB9">
        <w:rPr>
          <w:rFonts w:ascii="Arial" w:eastAsia="Times New Roman" w:hAnsi="Arial" w:cs="Arial"/>
          <w:noProof/>
          <w:color w:val="E36C0A" w:themeColor="accent6" w:themeShade="BF"/>
          <w:lang w:val="en-US" w:eastAsia="ru-RU"/>
        </w:rPr>
        <w:t> </w:t>
      </w:r>
      <w:r w:rsidRPr="001062D9">
        <w:rPr>
          <w:rFonts w:ascii="Arial" w:eastAsia="Times New Roman" w:hAnsi="Arial" w:cs="Arial"/>
          <w:noProof/>
          <w:color w:val="333333"/>
          <w:lang w:eastAsia="ru-RU"/>
        </w:rPr>
        <w:t>и</w:t>
      </w:r>
      <w:r w:rsidRPr="003C7DB9">
        <w:rPr>
          <w:rFonts w:ascii="Arial" w:eastAsia="Times New Roman" w:hAnsi="Arial" w:cs="Arial"/>
          <w:noProof/>
          <w:color w:val="333333"/>
          <w:lang w:val="en-US" w:eastAsia="ru-RU"/>
        </w:rPr>
        <w:t> </w:t>
      </w:r>
      <w:r w:rsidRPr="003C7DB9">
        <w:rPr>
          <w:rFonts w:ascii="Arial" w:eastAsia="Times New Roman" w:hAnsi="Arial" w:cs="Arial"/>
          <w:b/>
          <w:i/>
          <w:iCs/>
          <w:noProof/>
          <w:color w:val="E36C0A" w:themeColor="accent6" w:themeShade="BF"/>
          <w:bdr w:val="none" w:sz="0" w:space="0" w:color="auto" w:frame="1"/>
          <w:lang w:val="en-US" w:eastAsia="ru-RU"/>
        </w:rPr>
        <w:t>function</w:t>
      </w:r>
      <w:r w:rsidRPr="001062D9">
        <w:rPr>
          <w:rFonts w:ascii="Arial" w:eastAsia="Times New Roman" w:hAnsi="Arial" w:cs="Arial"/>
          <w:b/>
          <w:i/>
          <w:iCs/>
          <w:noProof/>
          <w:color w:val="E36C0A" w:themeColor="accent6" w:themeShade="BF"/>
          <w:bdr w:val="none" w:sz="0" w:space="0" w:color="auto" w:frame="1"/>
          <w:lang w:eastAsia="ru-RU"/>
        </w:rPr>
        <w:t>_</w:t>
      </w:r>
      <w:r w:rsidRPr="003C7DB9">
        <w:rPr>
          <w:rFonts w:ascii="Arial" w:eastAsia="Times New Roman" w:hAnsi="Arial" w:cs="Arial"/>
          <w:b/>
          <w:i/>
          <w:iCs/>
          <w:noProof/>
          <w:color w:val="E36C0A" w:themeColor="accent6" w:themeShade="BF"/>
          <w:bdr w:val="none" w:sz="0" w:space="0" w:color="auto" w:frame="1"/>
          <w:lang w:val="en-US" w:eastAsia="ru-RU"/>
        </w:rPr>
        <w:t>global</w:t>
      </w:r>
      <w:r w:rsidRPr="001062D9">
        <w:rPr>
          <w:rFonts w:ascii="Arial" w:eastAsia="Times New Roman" w:hAnsi="Arial" w:cs="Arial"/>
          <w:b/>
          <w:i/>
          <w:iCs/>
          <w:noProof/>
          <w:color w:val="E36C0A" w:themeColor="accent6" w:themeShade="BF"/>
          <w:bdr w:val="none" w:sz="0" w:space="0" w:color="auto" w:frame="1"/>
          <w:lang w:eastAsia="ru-RU"/>
        </w:rPr>
        <w:t>.</w:t>
      </w:r>
      <w:r w:rsidRPr="003C7DB9">
        <w:rPr>
          <w:rFonts w:ascii="Arial" w:eastAsia="Times New Roman" w:hAnsi="Arial" w:cs="Arial"/>
          <w:b/>
          <w:i/>
          <w:iCs/>
          <w:noProof/>
          <w:color w:val="E36C0A" w:themeColor="accent6" w:themeShade="BF"/>
          <w:bdr w:val="none" w:sz="0" w:space="0" w:color="auto" w:frame="1"/>
          <w:lang w:val="en-US" w:eastAsia="ru-RU"/>
        </w:rPr>
        <w:t>php</w:t>
      </w:r>
      <w:r w:rsidRPr="001062D9">
        <w:rPr>
          <w:rFonts w:ascii="Arial" w:eastAsia="Times New Roman" w:hAnsi="Arial" w:cs="Arial"/>
          <w:b/>
          <w:noProof/>
          <w:color w:val="E36C0A" w:themeColor="accent6" w:themeShade="BF"/>
          <w:lang w:eastAsia="ru-RU"/>
        </w:rPr>
        <w:t>.</w:t>
      </w:r>
      <w:r w:rsidRPr="001062D9">
        <w:rPr>
          <w:rFonts w:ascii="Arial" w:eastAsia="Times New Roman" w:hAnsi="Arial" w:cs="Arial"/>
          <w:noProof/>
          <w:color w:val="E36C0A" w:themeColor="accent6" w:themeShade="BF"/>
          <w:lang w:eastAsia="ru-RU"/>
        </w:rPr>
        <w:t xml:space="preserve"> </w:t>
      </w:r>
      <w:r w:rsidRPr="001062D9">
        <w:rPr>
          <w:rFonts w:ascii="Arial" w:eastAsia="Times New Roman" w:hAnsi="Arial" w:cs="Arial"/>
          <w:noProof/>
          <w:color w:val="333333"/>
          <w:lang w:eastAsia="ru-RU"/>
        </w:rPr>
        <w:t>В дальнейшем в этой папке будут храниться библиотеки различных функций.</w:t>
      </w:r>
    </w:p>
    <w:p w:rsidR="00C133E5" w:rsidRPr="001062D9" w:rsidRDefault="00C133E5" w:rsidP="00C133E5">
      <w:pPr>
        <w:shd w:val="clear" w:color="auto" w:fill="FFFFFF"/>
        <w:spacing w:after="404" w:line="240" w:lineRule="auto"/>
        <w:textAlignment w:val="baseline"/>
        <w:rPr>
          <w:rFonts w:ascii="Arial" w:eastAsia="Times New Roman" w:hAnsi="Arial" w:cs="Arial"/>
          <w:noProof/>
          <w:color w:val="333333"/>
          <w:lang w:eastAsia="ru-RU"/>
        </w:rPr>
      </w:pPr>
      <w:r w:rsidRPr="001062D9">
        <w:rPr>
          <w:rFonts w:ascii="Arial" w:eastAsia="Times New Roman" w:hAnsi="Arial" w:cs="Arial"/>
          <w:noProof/>
          <w:color w:val="333333"/>
          <w:lang w:eastAsia="ru-RU"/>
        </w:rPr>
        <w:t>Первый файл придётся подключать очень часто в будущем (он отвечает за подключение к БД), а во втором будут храниться часто используемые функции на сайте.</w:t>
      </w:r>
    </w:p>
    <w:p w:rsidR="00C133E5" w:rsidRPr="001062D9" w:rsidRDefault="00C133E5" w:rsidP="00C133E5">
      <w:pPr>
        <w:shd w:val="clear" w:color="auto" w:fill="FFFFFF"/>
        <w:spacing w:after="404" w:line="240" w:lineRule="auto"/>
        <w:textAlignment w:val="baseline"/>
        <w:rPr>
          <w:rFonts w:ascii="Arial" w:eastAsia="Times New Roman" w:hAnsi="Arial" w:cs="Arial"/>
          <w:noProof/>
          <w:color w:val="333333"/>
          <w:lang w:eastAsia="ru-RU"/>
        </w:rPr>
      </w:pPr>
      <w:r w:rsidRPr="001062D9">
        <w:rPr>
          <w:rFonts w:ascii="Arial" w:eastAsia="Times New Roman" w:hAnsi="Arial" w:cs="Arial"/>
          <w:noProof/>
          <w:color w:val="333333"/>
          <w:lang w:eastAsia="ru-RU"/>
        </w:rPr>
        <w:lastRenderedPageBreak/>
        <w:t>Как только таблица и иерархия файлов созданы, можно приступить к написанию самого функционала.</w:t>
      </w:r>
    </w:p>
    <w:p w:rsidR="006C64EF" w:rsidRPr="001062D9" w:rsidRDefault="006C64EF" w:rsidP="006C64EF">
      <w:pPr>
        <w:pStyle w:val="2"/>
        <w:shd w:val="clear" w:color="auto" w:fill="FFFFFF"/>
        <w:spacing w:before="0" w:beforeAutospacing="0" w:after="0" w:afterAutospacing="0"/>
        <w:textAlignment w:val="baseline"/>
        <w:rPr>
          <w:rFonts w:ascii="Arial" w:hAnsi="Arial" w:cs="Arial"/>
          <w:noProof/>
          <w:color w:val="E36C0A" w:themeColor="accent6" w:themeShade="BF"/>
          <w:sz w:val="32"/>
          <w:szCs w:val="32"/>
        </w:rPr>
      </w:pPr>
      <w:r w:rsidRPr="001062D9">
        <w:rPr>
          <w:rStyle w:val="aa"/>
          <w:rFonts w:ascii="Arial" w:hAnsi="Arial" w:cs="Arial"/>
          <w:b/>
          <w:bCs/>
          <w:noProof/>
          <w:color w:val="E36C0A" w:themeColor="accent6" w:themeShade="BF"/>
          <w:sz w:val="32"/>
          <w:szCs w:val="32"/>
          <w:bdr w:val="none" w:sz="0" w:space="0" w:color="auto" w:frame="1"/>
        </w:rPr>
        <w:t>Реализация</w:t>
      </w:r>
    </w:p>
    <w:p w:rsidR="006C64EF" w:rsidRPr="001062D9" w:rsidRDefault="006C64EF" w:rsidP="006C64EF">
      <w:pPr>
        <w:pStyle w:val="a8"/>
        <w:shd w:val="clear" w:color="auto" w:fill="FFFFFF"/>
        <w:spacing w:before="0" w:beforeAutospacing="0" w:after="0" w:afterAutospacing="0"/>
        <w:textAlignment w:val="baseline"/>
        <w:rPr>
          <w:b/>
          <w:noProof/>
          <w:color w:val="333333"/>
        </w:rPr>
      </w:pPr>
      <w:r w:rsidRPr="001062D9">
        <w:rPr>
          <w:noProof/>
          <w:color w:val="333333"/>
        </w:rPr>
        <w:t>Код файла</w:t>
      </w:r>
      <w:r w:rsidRPr="003C7DB9">
        <w:rPr>
          <w:noProof/>
          <w:color w:val="333333"/>
          <w:lang w:val="en-US"/>
        </w:rPr>
        <w:t> </w:t>
      </w:r>
      <w:r w:rsidRPr="003C7DB9">
        <w:rPr>
          <w:rStyle w:val="ab"/>
          <w:rFonts w:ascii="inherit" w:hAnsi="inherit"/>
          <w:b/>
          <w:noProof/>
          <w:color w:val="333333"/>
          <w:bdr w:val="none" w:sz="0" w:space="0" w:color="auto" w:frame="1"/>
          <w:lang w:val="en-US"/>
        </w:rPr>
        <w:t>connect</w:t>
      </w:r>
      <w:r w:rsidRPr="001062D9">
        <w:rPr>
          <w:rStyle w:val="ab"/>
          <w:rFonts w:ascii="inherit" w:hAnsi="inherit"/>
          <w:b/>
          <w:noProof/>
          <w:color w:val="333333"/>
          <w:bdr w:val="none" w:sz="0" w:space="0" w:color="auto" w:frame="1"/>
        </w:rPr>
        <w:t>.</w:t>
      </w:r>
      <w:r w:rsidRPr="003C7DB9">
        <w:rPr>
          <w:rStyle w:val="ab"/>
          <w:rFonts w:ascii="inherit" w:hAnsi="inherit"/>
          <w:b/>
          <w:noProof/>
          <w:color w:val="333333"/>
          <w:bdr w:val="none" w:sz="0" w:space="0" w:color="auto" w:frame="1"/>
          <w:lang w:val="en-US"/>
        </w:rPr>
        <w:t>php</w:t>
      </w:r>
      <w:r w:rsidRPr="001062D9">
        <w:rPr>
          <w:b/>
          <w:noProof/>
          <w:color w:val="333333"/>
        </w:rPr>
        <w:t>:</w:t>
      </w:r>
    </w:p>
    <w:tbl>
      <w:tblPr>
        <w:tblW w:w="9863" w:type="dxa"/>
        <w:tblCellSpacing w:w="15" w:type="dxa"/>
        <w:tblCellMar>
          <w:top w:w="15" w:type="dxa"/>
          <w:left w:w="15" w:type="dxa"/>
          <w:bottom w:w="15" w:type="dxa"/>
          <w:right w:w="15" w:type="dxa"/>
        </w:tblCellMar>
        <w:tblLook w:val="04A0" w:firstRow="1" w:lastRow="0" w:firstColumn="1" w:lastColumn="0" w:noHBand="0" w:noVBand="1"/>
      </w:tblPr>
      <w:tblGrid>
        <w:gridCol w:w="166"/>
        <w:gridCol w:w="9697"/>
      </w:tblGrid>
      <w:tr w:rsidR="006C64EF" w:rsidRPr="003C7DB9" w:rsidTr="006C64EF">
        <w:trPr>
          <w:tblCellSpacing w:w="15" w:type="dxa"/>
        </w:trPr>
        <w:tc>
          <w:tcPr>
            <w:tcW w:w="0" w:type="auto"/>
            <w:tcMar>
              <w:top w:w="0" w:type="dxa"/>
              <w:left w:w="0" w:type="dxa"/>
              <w:bottom w:w="0" w:type="dxa"/>
              <w:right w:w="0" w:type="dxa"/>
            </w:tcMar>
            <w:vAlign w:val="bottom"/>
            <w:hideMark/>
          </w:tcPr>
          <w:p w:rsidR="006C64EF" w:rsidRPr="003C7DB9" w:rsidRDefault="006C64EF" w:rsidP="006C64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noProof/>
                <w:color w:val="110000"/>
                <w:sz w:val="20"/>
                <w:szCs w:val="20"/>
                <w:lang w:val="en-US" w:eastAsia="ru-RU"/>
              </w:rPr>
            </w:pPr>
            <w:r w:rsidRPr="003C7DB9">
              <w:rPr>
                <w:rFonts w:ascii="Courier New" w:eastAsia="Times New Roman" w:hAnsi="Courier New" w:cs="Courier New"/>
                <w:noProof/>
                <w:color w:val="110000"/>
                <w:sz w:val="20"/>
                <w:szCs w:val="20"/>
                <w:lang w:val="en-US" w:eastAsia="ru-RU"/>
              </w:rPr>
              <w:t>1</w:t>
            </w:r>
          </w:p>
          <w:p w:rsidR="006C64EF" w:rsidRPr="003C7DB9" w:rsidRDefault="006C64EF" w:rsidP="006C64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noProof/>
                <w:color w:val="110000"/>
                <w:sz w:val="20"/>
                <w:szCs w:val="20"/>
                <w:lang w:val="en-US" w:eastAsia="ru-RU"/>
              </w:rPr>
            </w:pPr>
            <w:r w:rsidRPr="003C7DB9">
              <w:rPr>
                <w:rFonts w:ascii="Courier New" w:eastAsia="Times New Roman" w:hAnsi="Courier New" w:cs="Courier New"/>
                <w:noProof/>
                <w:color w:val="110000"/>
                <w:sz w:val="20"/>
                <w:szCs w:val="20"/>
                <w:lang w:val="en-US" w:eastAsia="ru-RU"/>
              </w:rPr>
              <w:t>2</w:t>
            </w:r>
          </w:p>
          <w:p w:rsidR="006C64EF" w:rsidRPr="003C7DB9" w:rsidRDefault="006C64EF" w:rsidP="006C64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noProof/>
                <w:color w:val="110000"/>
                <w:sz w:val="20"/>
                <w:szCs w:val="20"/>
                <w:lang w:val="en-US" w:eastAsia="ru-RU"/>
              </w:rPr>
            </w:pPr>
            <w:r w:rsidRPr="003C7DB9">
              <w:rPr>
                <w:rFonts w:ascii="Courier New" w:eastAsia="Times New Roman" w:hAnsi="Courier New" w:cs="Courier New"/>
                <w:noProof/>
                <w:color w:val="110000"/>
                <w:sz w:val="20"/>
                <w:szCs w:val="20"/>
                <w:lang w:val="en-US" w:eastAsia="ru-RU"/>
              </w:rPr>
              <w:t>3</w:t>
            </w:r>
          </w:p>
          <w:p w:rsidR="006C64EF" w:rsidRPr="003C7DB9" w:rsidRDefault="006C64EF" w:rsidP="006C64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noProof/>
                <w:color w:val="110000"/>
                <w:sz w:val="20"/>
                <w:szCs w:val="20"/>
                <w:lang w:val="en-US" w:eastAsia="ru-RU"/>
              </w:rPr>
            </w:pPr>
            <w:r w:rsidRPr="003C7DB9">
              <w:rPr>
                <w:rFonts w:ascii="Courier New" w:eastAsia="Times New Roman" w:hAnsi="Courier New" w:cs="Courier New"/>
                <w:noProof/>
                <w:color w:val="110000"/>
                <w:sz w:val="20"/>
                <w:szCs w:val="20"/>
                <w:lang w:val="en-US" w:eastAsia="ru-RU"/>
              </w:rPr>
              <w:t>4</w:t>
            </w:r>
          </w:p>
          <w:p w:rsidR="006C64EF" w:rsidRPr="003C7DB9" w:rsidRDefault="006C64EF" w:rsidP="006C64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noProof/>
                <w:color w:val="110000"/>
                <w:sz w:val="20"/>
                <w:szCs w:val="20"/>
                <w:lang w:val="en-US" w:eastAsia="ru-RU"/>
              </w:rPr>
            </w:pPr>
            <w:r w:rsidRPr="003C7DB9">
              <w:rPr>
                <w:rFonts w:ascii="Courier New" w:eastAsia="Times New Roman" w:hAnsi="Courier New" w:cs="Courier New"/>
                <w:noProof/>
                <w:color w:val="110000"/>
                <w:sz w:val="20"/>
                <w:szCs w:val="20"/>
                <w:lang w:val="en-US" w:eastAsia="ru-RU"/>
              </w:rPr>
              <w:t>5</w:t>
            </w:r>
          </w:p>
        </w:tc>
        <w:tc>
          <w:tcPr>
            <w:tcW w:w="9863" w:type="dxa"/>
            <w:shd w:val="clear" w:color="auto" w:fill="EEEEEE"/>
            <w:tcMar>
              <w:top w:w="0" w:type="dxa"/>
              <w:left w:w="0" w:type="dxa"/>
              <w:bottom w:w="0" w:type="dxa"/>
              <w:right w:w="0" w:type="dxa"/>
            </w:tcMar>
            <w:vAlign w:val="bottom"/>
            <w:hideMark/>
          </w:tcPr>
          <w:p w:rsidR="006C64EF" w:rsidRPr="003C7DB9" w:rsidRDefault="006C64EF" w:rsidP="006C64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noProof/>
                <w:color w:val="110000"/>
                <w:sz w:val="20"/>
                <w:szCs w:val="20"/>
                <w:lang w:val="en-US" w:eastAsia="ru-RU"/>
              </w:rPr>
            </w:pPr>
            <w:r w:rsidRPr="003C7DB9">
              <w:rPr>
                <w:rFonts w:ascii="inherit" w:eastAsia="Times New Roman" w:hAnsi="inherit" w:cs="Courier New"/>
                <w:b/>
                <w:bCs/>
                <w:noProof/>
                <w:color w:val="000000"/>
                <w:sz w:val="21"/>
                <w:szCs w:val="21"/>
                <w:bdr w:val="none" w:sz="0" w:space="0" w:color="auto" w:frame="1"/>
                <w:lang w:val="en-US" w:eastAsia="ru-RU"/>
              </w:rPr>
              <w:t>&lt;?php</w:t>
            </w:r>
          </w:p>
          <w:p w:rsidR="006C64EF" w:rsidRPr="003C7DB9" w:rsidRDefault="006C64EF" w:rsidP="006C64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noProof/>
                <w:color w:val="110000"/>
                <w:sz w:val="20"/>
                <w:szCs w:val="20"/>
                <w:lang w:val="en-US" w:eastAsia="ru-RU"/>
              </w:rPr>
            </w:pPr>
            <w:r w:rsidRPr="003C7DB9">
              <w:rPr>
                <w:rFonts w:ascii="inherit" w:eastAsia="Times New Roman" w:hAnsi="inherit" w:cs="Courier New"/>
                <w:noProof/>
                <w:color w:val="990000"/>
                <w:sz w:val="21"/>
                <w:szCs w:val="21"/>
                <w:bdr w:val="none" w:sz="0" w:space="0" w:color="auto" w:frame="1"/>
                <w:lang w:val="en-US" w:eastAsia="ru-RU"/>
              </w:rPr>
              <w:t>mysql_connect</w:t>
            </w:r>
            <w:r w:rsidRPr="003C7DB9">
              <w:rPr>
                <w:rFonts w:ascii="inherit" w:eastAsia="Times New Roman" w:hAnsi="inherit" w:cs="Courier New"/>
                <w:noProof/>
                <w:color w:val="009900"/>
                <w:sz w:val="21"/>
                <w:szCs w:val="21"/>
                <w:bdr w:val="none" w:sz="0" w:space="0" w:color="auto" w:frame="1"/>
                <w:lang w:val="en-US" w:eastAsia="ru-RU"/>
              </w:rPr>
              <w:t>(</w:t>
            </w:r>
            <w:r w:rsidRPr="003C7DB9">
              <w:rPr>
                <w:rFonts w:ascii="inherit" w:eastAsia="Times New Roman" w:hAnsi="inherit" w:cs="Courier New"/>
                <w:noProof/>
                <w:color w:val="0000FF"/>
                <w:sz w:val="21"/>
                <w:szCs w:val="21"/>
                <w:bdr w:val="none" w:sz="0" w:space="0" w:color="auto" w:frame="1"/>
                <w:lang w:val="en-US" w:eastAsia="ru-RU"/>
              </w:rPr>
              <w:t>"localhost"</w:t>
            </w:r>
            <w:r w:rsidRPr="003C7DB9">
              <w:rPr>
                <w:rFonts w:ascii="inherit" w:eastAsia="Times New Roman" w:hAnsi="inherit" w:cs="Courier New"/>
                <w:noProof/>
                <w:color w:val="339933"/>
                <w:sz w:val="21"/>
                <w:szCs w:val="21"/>
                <w:bdr w:val="none" w:sz="0" w:space="0" w:color="auto" w:frame="1"/>
                <w:lang w:val="en-US" w:eastAsia="ru-RU"/>
              </w:rPr>
              <w:t>,</w:t>
            </w:r>
            <w:r w:rsidRPr="003C7DB9">
              <w:rPr>
                <w:rFonts w:ascii="Courier New" w:eastAsia="Times New Roman" w:hAnsi="Courier New" w:cs="Courier New"/>
                <w:noProof/>
                <w:color w:val="110000"/>
                <w:sz w:val="20"/>
                <w:szCs w:val="20"/>
                <w:lang w:val="en-US" w:eastAsia="ru-RU"/>
              </w:rPr>
              <w:t xml:space="preserve"> </w:t>
            </w:r>
            <w:r w:rsidRPr="003C7DB9">
              <w:rPr>
                <w:rFonts w:ascii="inherit" w:eastAsia="Times New Roman" w:hAnsi="inherit" w:cs="Courier New"/>
                <w:noProof/>
                <w:color w:val="0000FF"/>
                <w:sz w:val="21"/>
                <w:szCs w:val="21"/>
                <w:bdr w:val="none" w:sz="0" w:space="0" w:color="auto" w:frame="1"/>
                <w:lang w:val="en-US" w:eastAsia="ru-RU"/>
              </w:rPr>
              <w:t>"login"</w:t>
            </w:r>
            <w:r w:rsidRPr="003C7DB9">
              <w:rPr>
                <w:rFonts w:ascii="inherit" w:eastAsia="Times New Roman" w:hAnsi="inherit" w:cs="Courier New"/>
                <w:noProof/>
                <w:color w:val="339933"/>
                <w:sz w:val="21"/>
                <w:szCs w:val="21"/>
                <w:bdr w:val="none" w:sz="0" w:space="0" w:color="auto" w:frame="1"/>
                <w:lang w:val="en-US" w:eastAsia="ru-RU"/>
              </w:rPr>
              <w:t>,</w:t>
            </w:r>
            <w:r w:rsidRPr="003C7DB9">
              <w:rPr>
                <w:rFonts w:ascii="Courier New" w:eastAsia="Times New Roman" w:hAnsi="Courier New" w:cs="Courier New"/>
                <w:noProof/>
                <w:color w:val="110000"/>
                <w:sz w:val="20"/>
                <w:szCs w:val="20"/>
                <w:lang w:val="en-US" w:eastAsia="ru-RU"/>
              </w:rPr>
              <w:t xml:space="preserve"> </w:t>
            </w:r>
            <w:r w:rsidRPr="003C7DB9">
              <w:rPr>
                <w:rFonts w:ascii="inherit" w:eastAsia="Times New Roman" w:hAnsi="inherit" w:cs="Courier New"/>
                <w:noProof/>
                <w:color w:val="0000FF"/>
                <w:sz w:val="21"/>
                <w:szCs w:val="21"/>
                <w:bdr w:val="none" w:sz="0" w:space="0" w:color="auto" w:frame="1"/>
                <w:lang w:val="en-US" w:eastAsia="ru-RU"/>
              </w:rPr>
              <w:t>"password"</w:t>
            </w:r>
            <w:r w:rsidRPr="003C7DB9">
              <w:rPr>
                <w:rFonts w:ascii="inherit" w:eastAsia="Times New Roman" w:hAnsi="inherit" w:cs="Courier New"/>
                <w:noProof/>
                <w:color w:val="009900"/>
                <w:sz w:val="21"/>
                <w:szCs w:val="21"/>
                <w:bdr w:val="none" w:sz="0" w:space="0" w:color="auto" w:frame="1"/>
                <w:lang w:val="en-US" w:eastAsia="ru-RU"/>
              </w:rPr>
              <w:t>)</w:t>
            </w:r>
          </w:p>
          <w:p w:rsidR="006C64EF" w:rsidRPr="001062D9" w:rsidRDefault="006C64EF" w:rsidP="006C64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noProof/>
                <w:color w:val="110000"/>
                <w:sz w:val="20"/>
                <w:szCs w:val="20"/>
                <w:lang w:eastAsia="ru-RU"/>
              </w:rPr>
            </w:pPr>
            <w:r w:rsidRPr="003C7DB9">
              <w:rPr>
                <w:rFonts w:ascii="Courier New" w:eastAsia="Times New Roman" w:hAnsi="Courier New" w:cs="Courier New"/>
                <w:noProof/>
                <w:color w:val="110000"/>
                <w:sz w:val="20"/>
                <w:szCs w:val="20"/>
                <w:lang w:val="en-US" w:eastAsia="ru-RU"/>
              </w:rPr>
              <w:tab/>
              <w:t>or</w:t>
            </w:r>
            <w:r w:rsidRPr="001062D9">
              <w:rPr>
                <w:rFonts w:ascii="Courier New" w:eastAsia="Times New Roman" w:hAnsi="Courier New" w:cs="Courier New"/>
                <w:noProof/>
                <w:color w:val="110000"/>
                <w:sz w:val="20"/>
                <w:szCs w:val="20"/>
                <w:lang w:eastAsia="ru-RU"/>
              </w:rPr>
              <w:t xml:space="preserve"> </w:t>
            </w:r>
            <w:r w:rsidRPr="003C7DB9">
              <w:rPr>
                <w:rFonts w:ascii="inherit" w:eastAsia="Times New Roman" w:hAnsi="inherit" w:cs="Courier New"/>
                <w:noProof/>
                <w:color w:val="990000"/>
                <w:sz w:val="21"/>
                <w:szCs w:val="21"/>
                <w:bdr w:val="none" w:sz="0" w:space="0" w:color="auto" w:frame="1"/>
                <w:lang w:val="en-US" w:eastAsia="ru-RU"/>
              </w:rPr>
              <w:t>die</w:t>
            </w:r>
            <w:r w:rsidRPr="001062D9">
              <w:rPr>
                <w:rFonts w:ascii="Courier New" w:eastAsia="Times New Roman" w:hAnsi="Courier New" w:cs="Courier New"/>
                <w:noProof/>
                <w:color w:val="110000"/>
                <w:sz w:val="20"/>
                <w:szCs w:val="20"/>
                <w:lang w:eastAsia="ru-RU"/>
              </w:rPr>
              <w:t xml:space="preserve"> </w:t>
            </w:r>
            <w:r w:rsidRPr="001062D9">
              <w:rPr>
                <w:rFonts w:ascii="inherit" w:eastAsia="Times New Roman" w:hAnsi="inherit" w:cs="Courier New"/>
                <w:noProof/>
                <w:color w:val="009900"/>
                <w:sz w:val="21"/>
                <w:szCs w:val="21"/>
                <w:bdr w:val="none" w:sz="0" w:space="0" w:color="auto" w:frame="1"/>
                <w:lang w:eastAsia="ru-RU"/>
              </w:rPr>
              <w:t>(</w:t>
            </w:r>
            <w:r w:rsidRPr="001062D9">
              <w:rPr>
                <w:rFonts w:ascii="inherit" w:eastAsia="Times New Roman" w:hAnsi="inherit" w:cs="Courier New"/>
                <w:noProof/>
                <w:color w:val="0000FF"/>
                <w:sz w:val="21"/>
                <w:szCs w:val="21"/>
                <w:bdr w:val="none" w:sz="0" w:space="0" w:color="auto" w:frame="1"/>
                <w:lang w:eastAsia="ru-RU"/>
              </w:rPr>
              <w:t>"Ошибка подключения к базе данных"</w:t>
            </w:r>
            <w:r w:rsidRPr="001062D9">
              <w:rPr>
                <w:rFonts w:ascii="inherit" w:eastAsia="Times New Roman" w:hAnsi="inherit" w:cs="Courier New"/>
                <w:noProof/>
                <w:color w:val="009900"/>
                <w:sz w:val="21"/>
                <w:szCs w:val="21"/>
                <w:bdr w:val="none" w:sz="0" w:space="0" w:color="auto" w:frame="1"/>
                <w:lang w:eastAsia="ru-RU"/>
              </w:rPr>
              <w:t>)</w:t>
            </w:r>
            <w:r w:rsidRPr="001062D9">
              <w:rPr>
                <w:rFonts w:ascii="inherit" w:eastAsia="Times New Roman" w:hAnsi="inherit" w:cs="Courier New"/>
                <w:noProof/>
                <w:color w:val="339933"/>
                <w:sz w:val="21"/>
                <w:szCs w:val="21"/>
                <w:bdr w:val="none" w:sz="0" w:space="0" w:color="auto" w:frame="1"/>
                <w:lang w:eastAsia="ru-RU"/>
              </w:rPr>
              <w:t>;</w:t>
            </w:r>
          </w:p>
          <w:p w:rsidR="006C64EF" w:rsidRPr="003C7DB9" w:rsidRDefault="006C64EF" w:rsidP="006C64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noProof/>
                <w:color w:val="110000"/>
                <w:sz w:val="20"/>
                <w:szCs w:val="20"/>
                <w:lang w:val="en-US" w:eastAsia="ru-RU"/>
              </w:rPr>
            </w:pPr>
            <w:r w:rsidRPr="003C7DB9">
              <w:rPr>
                <w:rFonts w:ascii="inherit" w:eastAsia="Times New Roman" w:hAnsi="inherit" w:cs="Courier New"/>
                <w:noProof/>
                <w:color w:val="990000"/>
                <w:sz w:val="21"/>
                <w:szCs w:val="21"/>
                <w:bdr w:val="none" w:sz="0" w:space="0" w:color="auto" w:frame="1"/>
                <w:lang w:val="en-US" w:eastAsia="ru-RU"/>
              </w:rPr>
              <w:t>mysql_select_db</w:t>
            </w:r>
            <w:r w:rsidRPr="003C7DB9">
              <w:rPr>
                <w:rFonts w:ascii="inherit" w:eastAsia="Times New Roman" w:hAnsi="inherit" w:cs="Courier New"/>
                <w:noProof/>
                <w:color w:val="009900"/>
                <w:sz w:val="21"/>
                <w:szCs w:val="21"/>
                <w:bdr w:val="none" w:sz="0" w:space="0" w:color="auto" w:frame="1"/>
                <w:lang w:val="en-US" w:eastAsia="ru-RU"/>
              </w:rPr>
              <w:t>(</w:t>
            </w:r>
            <w:r w:rsidRPr="003C7DB9">
              <w:rPr>
                <w:rFonts w:ascii="inherit" w:eastAsia="Times New Roman" w:hAnsi="inherit" w:cs="Courier New"/>
                <w:noProof/>
                <w:color w:val="0000FF"/>
                <w:sz w:val="21"/>
                <w:szCs w:val="21"/>
                <w:bdr w:val="none" w:sz="0" w:space="0" w:color="auto" w:frame="1"/>
                <w:lang w:val="en-US" w:eastAsia="ru-RU"/>
              </w:rPr>
              <w:t>"db_name"</w:t>
            </w:r>
            <w:r w:rsidRPr="003C7DB9">
              <w:rPr>
                <w:rFonts w:ascii="inherit" w:eastAsia="Times New Roman" w:hAnsi="inherit" w:cs="Courier New"/>
                <w:noProof/>
                <w:color w:val="009900"/>
                <w:sz w:val="21"/>
                <w:szCs w:val="21"/>
                <w:bdr w:val="none" w:sz="0" w:space="0" w:color="auto" w:frame="1"/>
                <w:lang w:val="en-US" w:eastAsia="ru-RU"/>
              </w:rPr>
              <w:t>)</w:t>
            </w:r>
            <w:r w:rsidRPr="003C7DB9">
              <w:rPr>
                <w:rFonts w:ascii="inherit" w:eastAsia="Times New Roman" w:hAnsi="inherit" w:cs="Courier New"/>
                <w:noProof/>
                <w:color w:val="339933"/>
                <w:sz w:val="21"/>
                <w:szCs w:val="21"/>
                <w:bdr w:val="none" w:sz="0" w:space="0" w:color="auto" w:frame="1"/>
                <w:lang w:val="en-US" w:eastAsia="ru-RU"/>
              </w:rPr>
              <w:t>;</w:t>
            </w:r>
          </w:p>
          <w:p w:rsidR="006C64EF" w:rsidRPr="003C7DB9" w:rsidRDefault="006C64EF" w:rsidP="006C64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noProof/>
                <w:color w:val="110000"/>
                <w:sz w:val="20"/>
                <w:szCs w:val="20"/>
                <w:lang w:val="en-US" w:eastAsia="ru-RU"/>
              </w:rPr>
            </w:pPr>
            <w:r w:rsidRPr="003C7DB9">
              <w:rPr>
                <w:rFonts w:ascii="inherit" w:eastAsia="Times New Roman" w:hAnsi="inherit" w:cs="Courier New"/>
                <w:b/>
                <w:bCs/>
                <w:noProof/>
                <w:color w:val="000000"/>
                <w:sz w:val="21"/>
                <w:szCs w:val="21"/>
                <w:bdr w:val="none" w:sz="0" w:space="0" w:color="auto" w:frame="1"/>
                <w:lang w:val="en-US" w:eastAsia="ru-RU"/>
              </w:rPr>
              <w:t>?&gt;</w:t>
            </w:r>
          </w:p>
        </w:tc>
      </w:tr>
    </w:tbl>
    <w:p w:rsidR="006C64EF" w:rsidRPr="003C7DB9" w:rsidRDefault="006C64EF" w:rsidP="006C64EF">
      <w:pPr>
        <w:pStyle w:val="a8"/>
        <w:shd w:val="clear" w:color="auto" w:fill="FFFFFF"/>
        <w:spacing w:before="0" w:beforeAutospacing="0" w:after="0" w:afterAutospacing="0"/>
        <w:textAlignment w:val="baseline"/>
        <w:rPr>
          <w:b/>
          <w:noProof/>
          <w:color w:val="333333"/>
          <w:lang w:val="en-US"/>
        </w:rPr>
      </w:pPr>
    </w:p>
    <w:p w:rsidR="006C64EF" w:rsidRPr="001062D9" w:rsidRDefault="006C64EF" w:rsidP="006C64EF">
      <w:pPr>
        <w:shd w:val="clear" w:color="auto" w:fill="FFFFFF"/>
        <w:spacing w:after="404" w:line="240" w:lineRule="auto"/>
        <w:textAlignment w:val="baseline"/>
        <w:rPr>
          <w:rFonts w:ascii="Arial" w:eastAsia="Times New Roman" w:hAnsi="Arial" w:cs="Arial"/>
          <w:noProof/>
          <w:color w:val="333333"/>
          <w:lang w:eastAsia="ru-RU"/>
        </w:rPr>
      </w:pPr>
      <w:r w:rsidRPr="001062D9">
        <w:rPr>
          <w:rFonts w:ascii="Arial" w:eastAsia="Times New Roman" w:hAnsi="Arial" w:cs="Arial"/>
          <w:noProof/>
          <w:color w:val="333333"/>
          <w:lang w:eastAsia="ru-RU"/>
        </w:rPr>
        <w:t>Файл отвечает за подключение и выбор БД, с которой будем работать. Вписываем в этот файл свои данные. Файл</w:t>
      </w:r>
      <w:r w:rsidRPr="003C7DB9">
        <w:rPr>
          <w:rFonts w:ascii="Arial" w:eastAsia="Times New Roman" w:hAnsi="Arial" w:cs="Arial"/>
          <w:noProof/>
          <w:color w:val="333333"/>
          <w:lang w:val="en-US" w:eastAsia="ru-RU"/>
        </w:rPr>
        <w:t> </w:t>
      </w:r>
      <w:r w:rsidRPr="003C7DB9">
        <w:rPr>
          <w:rFonts w:ascii="Arial" w:eastAsia="Times New Roman" w:hAnsi="Arial" w:cs="Arial"/>
          <w:i/>
          <w:iCs/>
          <w:noProof/>
          <w:color w:val="333333"/>
          <w:bdr w:val="none" w:sz="0" w:space="0" w:color="auto" w:frame="1"/>
          <w:lang w:val="en-US" w:eastAsia="ru-RU"/>
        </w:rPr>
        <w:t>index</w:t>
      </w:r>
      <w:r w:rsidRPr="001062D9">
        <w:rPr>
          <w:rFonts w:ascii="Arial" w:eastAsia="Times New Roman" w:hAnsi="Arial" w:cs="Arial"/>
          <w:i/>
          <w:iCs/>
          <w:noProof/>
          <w:color w:val="333333"/>
          <w:bdr w:val="none" w:sz="0" w:space="0" w:color="auto" w:frame="1"/>
          <w:lang w:eastAsia="ru-RU"/>
        </w:rPr>
        <w:t>.</w:t>
      </w:r>
      <w:r w:rsidRPr="003C7DB9">
        <w:rPr>
          <w:rFonts w:ascii="Arial" w:eastAsia="Times New Roman" w:hAnsi="Arial" w:cs="Arial"/>
          <w:i/>
          <w:iCs/>
          <w:noProof/>
          <w:color w:val="333333"/>
          <w:bdr w:val="none" w:sz="0" w:space="0" w:color="auto" w:frame="1"/>
          <w:lang w:val="en-US" w:eastAsia="ru-RU"/>
        </w:rPr>
        <w:t>php</w:t>
      </w:r>
      <w:r w:rsidRPr="003C7DB9">
        <w:rPr>
          <w:rFonts w:ascii="Arial" w:eastAsia="Times New Roman" w:hAnsi="Arial" w:cs="Arial"/>
          <w:noProof/>
          <w:color w:val="333333"/>
          <w:lang w:val="en-US" w:eastAsia="ru-RU"/>
        </w:rPr>
        <w:t> </w:t>
      </w:r>
      <w:r w:rsidRPr="001062D9">
        <w:rPr>
          <w:rFonts w:ascii="Arial" w:eastAsia="Times New Roman" w:hAnsi="Arial" w:cs="Arial"/>
          <w:noProof/>
          <w:color w:val="333333"/>
          <w:lang w:eastAsia="ru-RU"/>
        </w:rPr>
        <w:t>выглядит следующим образом:</w:t>
      </w:r>
    </w:p>
    <w:p w:rsidR="006C64EF" w:rsidRPr="001062D9" w:rsidRDefault="006C64EF" w:rsidP="006C64EF">
      <w:pPr>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FFFFFF"/>
          <w:sz w:val="20"/>
          <w:szCs w:val="20"/>
          <w:lang w:eastAsia="ru-RU"/>
        </w:rPr>
      </w:pPr>
      <w:r w:rsidRPr="001062D9">
        <w:rPr>
          <w:rFonts w:ascii="Courier New" w:eastAsia="Times New Roman" w:hAnsi="Courier New" w:cs="Courier New"/>
          <w:noProof/>
          <w:color w:val="FF9D00"/>
          <w:sz w:val="20"/>
          <w:szCs w:val="20"/>
          <w:lang w:eastAsia="ru-RU"/>
        </w:rPr>
        <w:t>&lt;?</w:t>
      </w:r>
      <w:r w:rsidRPr="003C7DB9">
        <w:rPr>
          <w:rFonts w:ascii="Courier New" w:eastAsia="Times New Roman" w:hAnsi="Courier New" w:cs="Courier New"/>
          <w:noProof/>
          <w:color w:val="FF9D00"/>
          <w:sz w:val="20"/>
          <w:szCs w:val="20"/>
          <w:lang w:val="en-US" w:eastAsia="ru-RU"/>
        </w:rPr>
        <w:t>php</w:t>
      </w:r>
      <w:r w:rsidRPr="001062D9">
        <w:rPr>
          <w:rFonts w:ascii="Courier New" w:eastAsia="Times New Roman" w:hAnsi="Courier New" w:cs="Courier New"/>
          <w:noProof/>
          <w:color w:val="FF9D00"/>
          <w:sz w:val="20"/>
          <w:szCs w:val="20"/>
          <w:lang w:eastAsia="ru-RU"/>
        </w:rPr>
        <w:br/>
      </w:r>
      <w:r w:rsidRPr="003C7DB9">
        <w:rPr>
          <w:rFonts w:ascii="Courier New" w:eastAsia="Times New Roman" w:hAnsi="Courier New" w:cs="Courier New"/>
          <w:noProof/>
          <w:color w:val="80FFBB"/>
          <w:sz w:val="20"/>
          <w:szCs w:val="20"/>
          <w:lang w:val="en-US" w:eastAsia="ru-RU"/>
        </w:rPr>
        <w:t>ini</w:t>
      </w:r>
      <w:r w:rsidRPr="001062D9">
        <w:rPr>
          <w:rFonts w:ascii="Courier New" w:eastAsia="Times New Roman" w:hAnsi="Courier New" w:cs="Courier New"/>
          <w:noProof/>
          <w:color w:val="80FFBB"/>
          <w:sz w:val="20"/>
          <w:szCs w:val="20"/>
          <w:lang w:eastAsia="ru-RU"/>
        </w:rPr>
        <w:t>_</w:t>
      </w:r>
      <w:r w:rsidRPr="003C7DB9">
        <w:rPr>
          <w:rFonts w:ascii="Courier New" w:eastAsia="Times New Roman" w:hAnsi="Courier New" w:cs="Courier New"/>
          <w:noProof/>
          <w:color w:val="80FFBB"/>
          <w:sz w:val="20"/>
          <w:szCs w:val="20"/>
          <w:lang w:val="en-US" w:eastAsia="ru-RU"/>
        </w:rPr>
        <w:t>set</w:t>
      </w:r>
      <w:r w:rsidRPr="001062D9">
        <w:rPr>
          <w:rFonts w:ascii="Courier New" w:eastAsia="Times New Roman" w:hAnsi="Courier New" w:cs="Courier New"/>
          <w:noProof/>
          <w:color w:val="80FFBB"/>
          <w:sz w:val="20"/>
          <w:szCs w:val="20"/>
          <w:lang w:eastAsia="ru-RU"/>
        </w:rPr>
        <w:t xml:space="preserve"> </w:t>
      </w:r>
      <w:r w:rsidRPr="001062D9">
        <w:rPr>
          <w:rFonts w:ascii="Courier New" w:eastAsia="Times New Roman" w:hAnsi="Courier New" w:cs="Courier New"/>
          <w:noProof/>
          <w:color w:val="E1EFFF"/>
          <w:sz w:val="20"/>
          <w:szCs w:val="20"/>
          <w:lang w:eastAsia="ru-RU"/>
        </w:rPr>
        <w:t>(</w:t>
      </w:r>
      <w:r w:rsidRPr="001062D9">
        <w:rPr>
          <w:rFonts w:ascii="Courier New" w:eastAsia="Times New Roman" w:hAnsi="Courier New" w:cs="Courier New"/>
          <w:noProof/>
          <w:color w:val="3AD900"/>
          <w:sz w:val="20"/>
          <w:szCs w:val="20"/>
          <w:lang w:eastAsia="ru-RU"/>
        </w:rPr>
        <w:t>"</w:t>
      </w:r>
      <w:r w:rsidRPr="003C7DB9">
        <w:rPr>
          <w:rFonts w:ascii="Courier New" w:eastAsia="Times New Roman" w:hAnsi="Courier New" w:cs="Courier New"/>
          <w:noProof/>
          <w:color w:val="3AD900"/>
          <w:sz w:val="20"/>
          <w:szCs w:val="20"/>
          <w:lang w:val="en-US" w:eastAsia="ru-RU"/>
        </w:rPr>
        <w:t>session</w:t>
      </w:r>
      <w:r w:rsidRPr="001062D9">
        <w:rPr>
          <w:rFonts w:ascii="Courier New" w:eastAsia="Times New Roman" w:hAnsi="Courier New" w:cs="Courier New"/>
          <w:noProof/>
          <w:color w:val="3AD900"/>
          <w:sz w:val="20"/>
          <w:szCs w:val="20"/>
          <w:lang w:eastAsia="ru-RU"/>
        </w:rPr>
        <w:t>.</w:t>
      </w:r>
      <w:r w:rsidRPr="003C7DB9">
        <w:rPr>
          <w:rFonts w:ascii="Courier New" w:eastAsia="Times New Roman" w:hAnsi="Courier New" w:cs="Courier New"/>
          <w:noProof/>
          <w:color w:val="3AD900"/>
          <w:sz w:val="20"/>
          <w:szCs w:val="20"/>
          <w:lang w:val="en-US" w:eastAsia="ru-RU"/>
        </w:rPr>
        <w:t>use</w:t>
      </w:r>
      <w:r w:rsidRPr="001062D9">
        <w:rPr>
          <w:rFonts w:ascii="Courier New" w:eastAsia="Times New Roman" w:hAnsi="Courier New" w:cs="Courier New"/>
          <w:noProof/>
          <w:color w:val="3AD900"/>
          <w:sz w:val="20"/>
          <w:szCs w:val="20"/>
          <w:lang w:eastAsia="ru-RU"/>
        </w:rPr>
        <w:t>_</w:t>
      </w:r>
      <w:r w:rsidRPr="003C7DB9">
        <w:rPr>
          <w:rFonts w:ascii="Courier New" w:eastAsia="Times New Roman" w:hAnsi="Courier New" w:cs="Courier New"/>
          <w:noProof/>
          <w:color w:val="3AD900"/>
          <w:sz w:val="20"/>
          <w:szCs w:val="20"/>
          <w:lang w:val="en-US" w:eastAsia="ru-RU"/>
        </w:rPr>
        <w:t>trans</w:t>
      </w:r>
      <w:r w:rsidRPr="001062D9">
        <w:rPr>
          <w:rFonts w:ascii="Courier New" w:eastAsia="Times New Roman" w:hAnsi="Courier New" w:cs="Courier New"/>
          <w:noProof/>
          <w:color w:val="3AD900"/>
          <w:sz w:val="20"/>
          <w:szCs w:val="20"/>
          <w:lang w:eastAsia="ru-RU"/>
        </w:rPr>
        <w:t>_</w:t>
      </w:r>
      <w:r w:rsidRPr="003C7DB9">
        <w:rPr>
          <w:rFonts w:ascii="Courier New" w:eastAsia="Times New Roman" w:hAnsi="Courier New" w:cs="Courier New"/>
          <w:noProof/>
          <w:color w:val="3AD900"/>
          <w:sz w:val="20"/>
          <w:szCs w:val="20"/>
          <w:lang w:val="en-US" w:eastAsia="ru-RU"/>
        </w:rPr>
        <w:t>sid</w:t>
      </w:r>
      <w:r w:rsidRPr="001062D9">
        <w:rPr>
          <w:rFonts w:ascii="Courier New" w:eastAsia="Times New Roman" w:hAnsi="Courier New" w:cs="Courier New"/>
          <w:noProof/>
          <w:color w:val="3AD900"/>
          <w:sz w:val="20"/>
          <w:szCs w:val="20"/>
          <w:lang w:eastAsia="ru-RU"/>
        </w:rPr>
        <w:t>"</w:t>
      </w:r>
      <w:r w:rsidRPr="001062D9">
        <w:rPr>
          <w:rFonts w:ascii="Courier New" w:eastAsia="Times New Roman" w:hAnsi="Courier New" w:cs="Courier New"/>
          <w:noProof/>
          <w:color w:val="E1EFFF"/>
          <w:sz w:val="20"/>
          <w:szCs w:val="20"/>
          <w:lang w:eastAsia="ru-RU"/>
        </w:rPr>
        <w:t xml:space="preserve">, </w:t>
      </w:r>
      <w:r w:rsidRPr="003C7DB9">
        <w:rPr>
          <w:rFonts w:ascii="Courier New" w:eastAsia="Times New Roman" w:hAnsi="Courier New" w:cs="Courier New"/>
          <w:noProof/>
          <w:color w:val="FF9D00"/>
          <w:sz w:val="20"/>
          <w:szCs w:val="20"/>
          <w:lang w:val="en-US" w:eastAsia="ru-RU"/>
        </w:rPr>
        <w:t>true</w:t>
      </w:r>
      <w:r w:rsidRPr="001062D9">
        <w:rPr>
          <w:rFonts w:ascii="Courier New" w:eastAsia="Times New Roman" w:hAnsi="Courier New" w:cs="Courier New"/>
          <w:noProof/>
          <w:color w:val="E1EFFF"/>
          <w:sz w:val="20"/>
          <w:szCs w:val="20"/>
          <w:lang w:eastAsia="ru-RU"/>
        </w:rPr>
        <w:t>);</w:t>
      </w:r>
      <w:r w:rsidRPr="001062D9">
        <w:rPr>
          <w:rFonts w:ascii="Courier New" w:eastAsia="Times New Roman" w:hAnsi="Courier New" w:cs="Courier New"/>
          <w:noProof/>
          <w:color w:val="E1EFFF"/>
          <w:sz w:val="20"/>
          <w:szCs w:val="20"/>
          <w:lang w:eastAsia="ru-RU"/>
        </w:rPr>
        <w:br/>
      </w:r>
      <w:r w:rsidRPr="003C7DB9">
        <w:rPr>
          <w:rFonts w:ascii="Courier New" w:eastAsia="Times New Roman" w:hAnsi="Courier New" w:cs="Courier New"/>
          <w:noProof/>
          <w:color w:val="80FFBB"/>
          <w:sz w:val="20"/>
          <w:szCs w:val="20"/>
          <w:lang w:val="en-US" w:eastAsia="ru-RU"/>
        </w:rPr>
        <w:t>session</w:t>
      </w:r>
      <w:r w:rsidRPr="001062D9">
        <w:rPr>
          <w:rFonts w:ascii="Courier New" w:eastAsia="Times New Roman" w:hAnsi="Courier New" w:cs="Courier New"/>
          <w:noProof/>
          <w:color w:val="80FFBB"/>
          <w:sz w:val="20"/>
          <w:szCs w:val="20"/>
          <w:lang w:eastAsia="ru-RU"/>
        </w:rPr>
        <w:t>_</w:t>
      </w:r>
      <w:r w:rsidRPr="003C7DB9">
        <w:rPr>
          <w:rFonts w:ascii="Courier New" w:eastAsia="Times New Roman" w:hAnsi="Courier New" w:cs="Courier New"/>
          <w:noProof/>
          <w:color w:val="80FFBB"/>
          <w:sz w:val="20"/>
          <w:szCs w:val="20"/>
          <w:lang w:val="en-US" w:eastAsia="ru-RU"/>
        </w:rPr>
        <w:t>start</w:t>
      </w:r>
      <w:r w:rsidRPr="001062D9">
        <w:rPr>
          <w:rFonts w:ascii="Courier New" w:eastAsia="Times New Roman" w:hAnsi="Courier New" w:cs="Courier New"/>
          <w:noProof/>
          <w:color w:val="E1EFFF"/>
          <w:sz w:val="20"/>
          <w:szCs w:val="20"/>
          <w:lang w:eastAsia="ru-RU"/>
        </w:rPr>
        <w:t>();</w:t>
      </w:r>
      <w:r w:rsidRPr="001062D9">
        <w:rPr>
          <w:rFonts w:ascii="Courier New" w:eastAsia="Times New Roman" w:hAnsi="Courier New" w:cs="Courier New"/>
          <w:noProof/>
          <w:color w:val="E1EFFF"/>
          <w:sz w:val="20"/>
          <w:szCs w:val="20"/>
          <w:lang w:eastAsia="ru-RU"/>
        </w:rPr>
        <w:br/>
      </w:r>
      <w:r w:rsidRPr="003C7DB9">
        <w:rPr>
          <w:rFonts w:ascii="Courier New" w:eastAsia="Times New Roman" w:hAnsi="Courier New" w:cs="Courier New"/>
          <w:noProof/>
          <w:color w:val="FF9D00"/>
          <w:sz w:val="20"/>
          <w:szCs w:val="20"/>
          <w:lang w:val="en-US" w:eastAsia="ru-RU"/>
        </w:rPr>
        <w:t>include</w:t>
      </w:r>
      <w:r w:rsidRPr="001062D9">
        <w:rPr>
          <w:rFonts w:ascii="Courier New" w:eastAsia="Times New Roman" w:hAnsi="Courier New" w:cs="Courier New"/>
          <w:noProof/>
          <w:color w:val="FF9D00"/>
          <w:sz w:val="20"/>
          <w:szCs w:val="20"/>
          <w:lang w:eastAsia="ru-RU"/>
        </w:rPr>
        <w:t xml:space="preserve"> </w:t>
      </w:r>
      <w:r w:rsidRPr="001062D9">
        <w:rPr>
          <w:rFonts w:ascii="Courier New" w:eastAsia="Times New Roman" w:hAnsi="Courier New" w:cs="Courier New"/>
          <w:noProof/>
          <w:color w:val="E1EFFF"/>
          <w:sz w:val="20"/>
          <w:szCs w:val="20"/>
          <w:lang w:eastAsia="ru-RU"/>
        </w:rPr>
        <w:t>(</w:t>
      </w:r>
      <w:r w:rsidRPr="001062D9">
        <w:rPr>
          <w:rFonts w:ascii="Courier New" w:eastAsia="Times New Roman" w:hAnsi="Courier New" w:cs="Courier New"/>
          <w:noProof/>
          <w:color w:val="3AD900"/>
          <w:sz w:val="20"/>
          <w:szCs w:val="20"/>
          <w:lang w:eastAsia="ru-RU"/>
        </w:rPr>
        <w:t>'../</w:t>
      </w:r>
      <w:r w:rsidRPr="003C7DB9">
        <w:rPr>
          <w:rFonts w:ascii="Courier New" w:eastAsia="Times New Roman" w:hAnsi="Courier New" w:cs="Courier New"/>
          <w:noProof/>
          <w:color w:val="3AD900"/>
          <w:sz w:val="20"/>
          <w:szCs w:val="20"/>
          <w:lang w:val="en-US" w:eastAsia="ru-RU"/>
        </w:rPr>
        <w:t>lib</w:t>
      </w:r>
      <w:r w:rsidRPr="001062D9">
        <w:rPr>
          <w:rFonts w:ascii="Courier New" w:eastAsia="Times New Roman" w:hAnsi="Courier New" w:cs="Courier New"/>
          <w:noProof/>
          <w:color w:val="3AD900"/>
          <w:sz w:val="20"/>
          <w:szCs w:val="20"/>
          <w:lang w:eastAsia="ru-RU"/>
        </w:rPr>
        <w:t>/</w:t>
      </w:r>
      <w:r w:rsidRPr="003C7DB9">
        <w:rPr>
          <w:rFonts w:ascii="Courier New" w:eastAsia="Times New Roman" w:hAnsi="Courier New" w:cs="Courier New"/>
          <w:noProof/>
          <w:color w:val="3AD900"/>
          <w:sz w:val="20"/>
          <w:szCs w:val="20"/>
          <w:lang w:val="en-US" w:eastAsia="ru-RU"/>
        </w:rPr>
        <w:t>connect</w:t>
      </w:r>
      <w:r w:rsidRPr="001062D9">
        <w:rPr>
          <w:rFonts w:ascii="Courier New" w:eastAsia="Times New Roman" w:hAnsi="Courier New" w:cs="Courier New"/>
          <w:noProof/>
          <w:color w:val="3AD900"/>
          <w:sz w:val="20"/>
          <w:szCs w:val="20"/>
          <w:lang w:eastAsia="ru-RU"/>
        </w:rPr>
        <w:t>.</w:t>
      </w:r>
      <w:r w:rsidRPr="003C7DB9">
        <w:rPr>
          <w:rFonts w:ascii="Courier New" w:eastAsia="Times New Roman" w:hAnsi="Courier New" w:cs="Courier New"/>
          <w:noProof/>
          <w:color w:val="3AD900"/>
          <w:sz w:val="20"/>
          <w:szCs w:val="20"/>
          <w:lang w:val="en-US" w:eastAsia="ru-RU"/>
        </w:rPr>
        <w:t>php</w:t>
      </w:r>
      <w:r w:rsidRPr="001062D9">
        <w:rPr>
          <w:rFonts w:ascii="Courier New" w:eastAsia="Times New Roman" w:hAnsi="Courier New" w:cs="Courier New"/>
          <w:noProof/>
          <w:color w:val="3AD900"/>
          <w:sz w:val="20"/>
          <w:szCs w:val="20"/>
          <w:lang w:eastAsia="ru-RU"/>
        </w:rPr>
        <w:t>'</w:t>
      </w:r>
      <w:r w:rsidRPr="001062D9">
        <w:rPr>
          <w:rFonts w:ascii="Courier New" w:eastAsia="Times New Roman" w:hAnsi="Courier New" w:cs="Courier New"/>
          <w:noProof/>
          <w:color w:val="E1EFFF"/>
          <w:sz w:val="20"/>
          <w:szCs w:val="20"/>
          <w:lang w:eastAsia="ru-RU"/>
        </w:rPr>
        <w:t xml:space="preserve">); </w:t>
      </w:r>
      <w:r w:rsidRPr="001062D9">
        <w:rPr>
          <w:rFonts w:ascii="Courier New" w:eastAsia="Times New Roman" w:hAnsi="Courier New" w:cs="Courier New"/>
          <w:i/>
          <w:iCs/>
          <w:noProof/>
          <w:color w:val="0088FF"/>
          <w:sz w:val="20"/>
          <w:szCs w:val="20"/>
          <w:lang w:eastAsia="ru-RU"/>
        </w:rPr>
        <w:t>//подключаемся к БД</w:t>
      </w:r>
      <w:r w:rsidRPr="001062D9">
        <w:rPr>
          <w:rFonts w:ascii="Courier New" w:eastAsia="Times New Roman" w:hAnsi="Courier New" w:cs="Courier New"/>
          <w:i/>
          <w:iCs/>
          <w:noProof/>
          <w:color w:val="0088FF"/>
          <w:sz w:val="20"/>
          <w:szCs w:val="20"/>
          <w:lang w:eastAsia="ru-RU"/>
        </w:rPr>
        <w:br/>
      </w:r>
      <w:r w:rsidRPr="003C7DB9">
        <w:rPr>
          <w:rFonts w:ascii="Courier New" w:eastAsia="Times New Roman" w:hAnsi="Courier New" w:cs="Courier New"/>
          <w:noProof/>
          <w:color w:val="FF9D00"/>
          <w:sz w:val="20"/>
          <w:szCs w:val="20"/>
          <w:lang w:val="en-US" w:eastAsia="ru-RU"/>
        </w:rPr>
        <w:t>include</w:t>
      </w:r>
      <w:r w:rsidRPr="001062D9">
        <w:rPr>
          <w:rFonts w:ascii="Courier New" w:eastAsia="Times New Roman" w:hAnsi="Courier New" w:cs="Courier New"/>
          <w:noProof/>
          <w:color w:val="FF9D00"/>
          <w:sz w:val="20"/>
          <w:szCs w:val="20"/>
          <w:lang w:eastAsia="ru-RU"/>
        </w:rPr>
        <w:t xml:space="preserve"> </w:t>
      </w:r>
      <w:r w:rsidRPr="001062D9">
        <w:rPr>
          <w:rFonts w:ascii="Courier New" w:eastAsia="Times New Roman" w:hAnsi="Courier New" w:cs="Courier New"/>
          <w:noProof/>
          <w:color w:val="E1EFFF"/>
          <w:sz w:val="20"/>
          <w:szCs w:val="20"/>
          <w:lang w:eastAsia="ru-RU"/>
        </w:rPr>
        <w:t>(</w:t>
      </w:r>
      <w:r w:rsidRPr="001062D9">
        <w:rPr>
          <w:rFonts w:ascii="Courier New" w:eastAsia="Times New Roman" w:hAnsi="Courier New" w:cs="Courier New"/>
          <w:noProof/>
          <w:color w:val="3AD900"/>
          <w:sz w:val="20"/>
          <w:szCs w:val="20"/>
          <w:lang w:eastAsia="ru-RU"/>
        </w:rPr>
        <w:t>'../</w:t>
      </w:r>
      <w:r w:rsidRPr="003C7DB9">
        <w:rPr>
          <w:rFonts w:ascii="Courier New" w:eastAsia="Times New Roman" w:hAnsi="Courier New" w:cs="Courier New"/>
          <w:noProof/>
          <w:color w:val="3AD900"/>
          <w:sz w:val="20"/>
          <w:szCs w:val="20"/>
          <w:lang w:val="en-US" w:eastAsia="ru-RU"/>
        </w:rPr>
        <w:t>lib</w:t>
      </w:r>
      <w:r w:rsidRPr="001062D9">
        <w:rPr>
          <w:rFonts w:ascii="Courier New" w:eastAsia="Times New Roman" w:hAnsi="Courier New" w:cs="Courier New"/>
          <w:noProof/>
          <w:color w:val="3AD900"/>
          <w:sz w:val="20"/>
          <w:szCs w:val="20"/>
          <w:lang w:eastAsia="ru-RU"/>
        </w:rPr>
        <w:t>/</w:t>
      </w:r>
      <w:r w:rsidRPr="003C7DB9">
        <w:rPr>
          <w:rFonts w:ascii="Courier New" w:eastAsia="Times New Roman" w:hAnsi="Courier New" w:cs="Courier New"/>
          <w:noProof/>
          <w:color w:val="3AD900"/>
          <w:sz w:val="20"/>
          <w:szCs w:val="20"/>
          <w:lang w:val="en-US" w:eastAsia="ru-RU"/>
        </w:rPr>
        <w:t>function</w:t>
      </w:r>
      <w:r w:rsidRPr="001062D9">
        <w:rPr>
          <w:rFonts w:ascii="Courier New" w:eastAsia="Times New Roman" w:hAnsi="Courier New" w:cs="Courier New"/>
          <w:noProof/>
          <w:color w:val="3AD900"/>
          <w:sz w:val="20"/>
          <w:szCs w:val="20"/>
          <w:lang w:eastAsia="ru-RU"/>
        </w:rPr>
        <w:t>_</w:t>
      </w:r>
      <w:r w:rsidRPr="003C7DB9">
        <w:rPr>
          <w:rFonts w:ascii="Courier New" w:eastAsia="Times New Roman" w:hAnsi="Courier New" w:cs="Courier New"/>
          <w:noProof/>
          <w:color w:val="3AD900"/>
          <w:sz w:val="20"/>
          <w:szCs w:val="20"/>
          <w:lang w:val="en-US" w:eastAsia="ru-RU"/>
        </w:rPr>
        <w:t>global</w:t>
      </w:r>
      <w:r w:rsidRPr="001062D9">
        <w:rPr>
          <w:rFonts w:ascii="Courier New" w:eastAsia="Times New Roman" w:hAnsi="Courier New" w:cs="Courier New"/>
          <w:noProof/>
          <w:color w:val="3AD900"/>
          <w:sz w:val="20"/>
          <w:szCs w:val="20"/>
          <w:lang w:eastAsia="ru-RU"/>
        </w:rPr>
        <w:t>.</w:t>
      </w:r>
      <w:r w:rsidRPr="003C7DB9">
        <w:rPr>
          <w:rFonts w:ascii="Courier New" w:eastAsia="Times New Roman" w:hAnsi="Courier New" w:cs="Courier New"/>
          <w:noProof/>
          <w:color w:val="3AD900"/>
          <w:sz w:val="20"/>
          <w:szCs w:val="20"/>
          <w:lang w:val="en-US" w:eastAsia="ru-RU"/>
        </w:rPr>
        <w:t>php</w:t>
      </w:r>
      <w:r w:rsidRPr="001062D9">
        <w:rPr>
          <w:rFonts w:ascii="Courier New" w:eastAsia="Times New Roman" w:hAnsi="Courier New" w:cs="Courier New"/>
          <w:noProof/>
          <w:color w:val="3AD900"/>
          <w:sz w:val="20"/>
          <w:szCs w:val="20"/>
          <w:lang w:eastAsia="ru-RU"/>
        </w:rPr>
        <w:t>'</w:t>
      </w:r>
      <w:r w:rsidRPr="001062D9">
        <w:rPr>
          <w:rFonts w:ascii="Courier New" w:eastAsia="Times New Roman" w:hAnsi="Courier New" w:cs="Courier New"/>
          <w:noProof/>
          <w:color w:val="E1EFFF"/>
          <w:sz w:val="20"/>
          <w:szCs w:val="20"/>
          <w:lang w:eastAsia="ru-RU"/>
        </w:rPr>
        <w:t xml:space="preserve">); </w:t>
      </w:r>
      <w:r w:rsidRPr="001062D9">
        <w:rPr>
          <w:rFonts w:ascii="Courier New" w:eastAsia="Times New Roman" w:hAnsi="Courier New" w:cs="Courier New"/>
          <w:i/>
          <w:iCs/>
          <w:noProof/>
          <w:color w:val="0088FF"/>
          <w:sz w:val="20"/>
          <w:szCs w:val="20"/>
          <w:lang w:eastAsia="ru-RU"/>
        </w:rPr>
        <w:t>//подключаем библиотеку функций</w:t>
      </w:r>
      <w:r w:rsidRPr="001062D9">
        <w:rPr>
          <w:rFonts w:ascii="Courier New" w:eastAsia="Times New Roman" w:hAnsi="Courier New" w:cs="Courier New"/>
          <w:i/>
          <w:iCs/>
          <w:noProof/>
          <w:color w:val="0088FF"/>
          <w:sz w:val="20"/>
          <w:szCs w:val="20"/>
          <w:lang w:eastAsia="ru-RU"/>
        </w:rPr>
        <w:br/>
      </w:r>
      <w:r w:rsidRPr="001062D9">
        <w:rPr>
          <w:rFonts w:ascii="Courier New" w:eastAsia="Times New Roman" w:hAnsi="Courier New" w:cs="Courier New"/>
          <w:i/>
          <w:iCs/>
          <w:noProof/>
          <w:color w:val="0088FF"/>
          <w:sz w:val="20"/>
          <w:szCs w:val="20"/>
          <w:lang w:eastAsia="ru-RU"/>
        </w:rPr>
        <w:br/>
        <w:t>//проверим, быть может пользователь уже авторизирован. Если это так, перенаправим его на главную страницу сайта</w:t>
      </w:r>
      <w:r w:rsidRPr="001062D9">
        <w:rPr>
          <w:rFonts w:ascii="Courier New" w:eastAsia="Times New Roman" w:hAnsi="Courier New" w:cs="Courier New"/>
          <w:i/>
          <w:iCs/>
          <w:noProof/>
          <w:color w:val="0088FF"/>
          <w:sz w:val="20"/>
          <w:szCs w:val="20"/>
          <w:lang w:eastAsia="ru-RU"/>
        </w:rPr>
        <w:br/>
      </w:r>
      <w:r w:rsidRPr="003C7DB9">
        <w:rPr>
          <w:rFonts w:ascii="Courier New" w:eastAsia="Times New Roman" w:hAnsi="Courier New" w:cs="Courier New"/>
          <w:noProof/>
          <w:color w:val="FF9D00"/>
          <w:sz w:val="20"/>
          <w:szCs w:val="20"/>
          <w:lang w:val="en-US" w:eastAsia="ru-RU"/>
        </w:rPr>
        <w:t>if</w:t>
      </w:r>
      <w:r w:rsidRPr="001062D9">
        <w:rPr>
          <w:rFonts w:ascii="Courier New" w:eastAsia="Times New Roman" w:hAnsi="Courier New" w:cs="Courier New"/>
          <w:noProof/>
          <w:color w:val="FF9D00"/>
          <w:sz w:val="20"/>
          <w:szCs w:val="20"/>
          <w:lang w:eastAsia="ru-RU"/>
        </w:rPr>
        <w:t xml:space="preserve"> </w:t>
      </w:r>
      <w:r w:rsidRPr="001062D9">
        <w:rPr>
          <w:rFonts w:ascii="Courier New" w:eastAsia="Times New Roman" w:hAnsi="Courier New" w:cs="Courier New"/>
          <w:noProof/>
          <w:color w:val="E1EFFF"/>
          <w:sz w:val="20"/>
          <w:szCs w:val="20"/>
          <w:lang w:eastAsia="ru-RU"/>
        </w:rPr>
        <w:t>(</w:t>
      </w:r>
      <w:r w:rsidRPr="003C7DB9">
        <w:rPr>
          <w:rFonts w:ascii="Courier New" w:eastAsia="Times New Roman" w:hAnsi="Courier New" w:cs="Courier New"/>
          <w:noProof/>
          <w:color w:val="FF9D00"/>
          <w:sz w:val="20"/>
          <w:szCs w:val="20"/>
          <w:lang w:val="en-US" w:eastAsia="ru-RU"/>
        </w:rPr>
        <w:t>isset</w:t>
      </w:r>
      <w:r w:rsidRPr="001062D9">
        <w:rPr>
          <w:rFonts w:ascii="Courier New" w:eastAsia="Times New Roman" w:hAnsi="Courier New" w:cs="Courier New"/>
          <w:noProof/>
          <w:color w:val="E1EFFF"/>
          <w:sz w:val="20"/>
          <w:szCs w:val="20"/>
          <w:lang w:eastAsia="ru-RU"/>
        </w:rPr>
        <w:t>(</w:t>
      </w:r>
      <w:r w:rsidRPr="001062D9">
        <w:rPr>
          <w:rFonts w:ascii="Courier New" w:eastAsia="Times New Roman" w:hAnsi="Courier New" w:cs="Courier New"/>
          <w:noProof/>
          <w:color w:val="FF80E1"/>
          <w:sz w:val="20"/>
          <w:szCs w:val="20"/>
          <w:lang w:eastAsia="ru-RU"/>
        </w:rPr>
        <w:t>$_</w:t>
      </w:r>
      <w:r w:rsidRPr="003C7DB9">
        <w:rPr>
          <w:rFonts w:ascii="Courier New" w:eastAsia="Times New Roman" w:hAnsi="Courier New" w:cs="Courier New"/>
          <w:noProof/>
          <w:color w:val="FF80E1"/>
          <w:sz w:val="20"/>
          <w:szCs w:val="20"/>
          <w:lang w:val="en-US" w:eastAsia="ru-RU"/>
        </w:rPr>
        <w:t>SESSION</w:t>
      </w:r>
      <w:r w:rsidRPr="001062D9">
        <w:rPr>
          <w:rFonts w:ascii="Courier New" w:eastAsia="Times New Roman" w:hAnsi="Courier New" w:cs="Courier New"/>
          <w:noProof/>
          <w:color w:val="E1EFFF"/>
          <w:sz w:val="20"/>
          <w:szCs w:val="20"/>
          <w:lang w:eastAsia="ru-RU"/>
        </w:rPr>
        <w:t>[</w:t>
      </w:r>
      <w:r w:rsidRPr="001062D9">
        <w:rPr>
          <w:rFonts w:ascii="Courier New" w:eastAsia="Times New Roman" w:hAnsi="Courier New" w:cs="Courier New"/>
          <w:noProof/>
          <w:color w:val="3AD900"/>
          <w:sz w:val="20"/>
          <w:szCs w:val="20"/>
          <w:lang w:eastAsia="ru-RU"/>
        </w:rPr>
        <w:t>'</w:t>
      </w:r>
      <w:r w:rsidRPr="003C7DB9">
        <w:rPr>
          <w:rFonts w:ascii="Courier New" w:eastAsia="Times New Roman" w:hAnsi="Courier New" w:cs="Courier New"/>
          <w:noProof/>
          <w:color w:val="3AD900"/>
          <w:sz w:val="20"/>
          <w:szCs w:val="20"/>
          <w:lang w:val="en-US" w:eastAsia="ru-RU"/>
        </w:rPr>
        <w:t>id</w:t>
      </w:r>
      <w:r w:rsidRPr="001062D9">
        <w:rPr>
          <w:rFonts w:ascii="Courier New" w:eastAsia="Times New Roman" w:hAnsi="Courier New" w:cs="Courier New"/>
          <w:noProof/>
          <w:color w:val="3AD900"/>
          <w:sz w:val="20"/>
          <w:szCs w:val="20"/>
          <w:lang w:eastAsia="ru-RU"/>
        </w:rPr>
        <w:t>'</w:t>
      </w:r>
      <w:r w:rsidRPr="001062D9">
        <w:rPr>
          <w:rFonts w:ascii="Courier New" w:eastAsia="Times New Roman" w:hAnsi="Courier New" w:cs="Courier New"/>
          <w:noProof/>
          <w:color w:val="E1EFFF"/>
          <w:sz w:val="20"/>
          <w:szCs w:val="20"/>
          <w:lang w:eastAsia="ru-RU"/>
        </w:rPr>
        <w:t xml:space="preserve">]) </w:t>
      </w:r>
      <w:r w:rsidRPr="001062D9">
        <w:rPr>
          <w:rFonts w:ascii="Courier New" w:eastAsia="Times New Roman" w:hAnsi="Courier New" w:cs="Courier New"/>
          <w:noProof/>
          <w:color w:val="FF9D00"/>
          <w:sz w:val="20"/>
          <w:szCs w:val="20"/>
          <w:lang w:eastAsia="ru-RU"/>
        </w:rPr>
        <w:t xml:space="preserve">|| </w:t>
      </w:r>
      <w:r w:rsidRPr="001062D9">
        <w:rPr>
          <w:rFonts w:ascii="Courier New" w:eastAsia="Times New Roman" w:hAnsi="Courier New" w:cs="Courier New"/>
          <w:noProof/>
          <w:color w:val="E1EFFF"/>
          <w:sz w:val="20"/>
          <w:szCs w:val="20"/>
          <w:lang w:eastAsia="ru-RU"/>
        </w:rPr>
        <w:t>(</w:t>
      </w:r>
      <w:r w:rsidRPr="003C7DB9">
        <w:rPr>
          <w:rFonts w:ascii="Courier New" w:eastAsia="Times New Roman" w:hAnsi="Courier New" w:cs="Courier New"/>
          <w:noProof/>
          <w:color w:val="FF9D00"/>
          <w:sz w:val="20"/>
          <w:szCs w:val="20"/>
          <w:lang w:val="en-US" w:eastAsia="ru-RU"/>
        </w:rPr>
        <w:t>isset</w:t>
      </w:r>
      <w:r w:rsidRPr="001062D9">
        <w:rPr>
          <w:rFonts w:ascii="Courier New" w:eastAsia="Times New Roman" w:hAnsi="Courier New" w:cs="Courier New"/>
          <w:noProof/>
          <w:color w:val="E1EFFF"/>
          <w:sz w:val="20"/>
          <w:szCs w:val="20"/>
          <w:lang w:eastAsia="ru-RU"/>
        </w:rPr>
        <w:t>(</w:t>
      </w:r>
      <w:r w:rsidRPr="001062D9">
        <w:rPr>
          <w:rFonts w:ascii="Courier New" w:eastAsia="Times New Roman" w:hAnsi="Courier New" w:cs="Courier New"/>
          <w:noProof/>
          <w:color w:val="FF80E1"/>
          <w:sz w:val="20"/>
          <w:szCs w:val="20"/>
          <w:lang w:eastAsia="ru-RU"/>
        </w:rPr>
        <w:t>$_</w:t>
      </w:r>
      <w:r w:rsidRPr="003C7DB9">
        <w:rPr>
          <w:rFonts w:ascii="Courier New" w:eastAsia="Times New Roman" w:hAnsi="Courier New" w:cs="Courier New"/>
          <w:noProof/>
          <w:color w:val="FF80E1"/>
          <w:sz w:val="20"/>
          <w:szCs w:val="20"/>
          <w:lang w:val="en-US" w:eastAsia="ru-RU"/>
        </w:rPr>
        <w:t>COOKIE</w:t>
      </w:r>
      <w:r w:rsidRPr="001062D9">
        <w:rPr>
          <w:rFonts w:ascii="Courier New" w:eastAsia="Times New Roman" w:hAnsi="Courier New" w:cs="Courier New"/>
          <w:noProof/>
          <w:color w:val="E1EFFF"/>
          <w:sz w:val="20"/>
          <w:szCs w:val="20"/>
          <w:lang w:eastAsia="ru-RU"/>
        </w:rPr>
        <w:t>[</w:t>
      </w:r>
      <w:r w:rsidRPr="001062D9">
        <w:rPr>
          <w:rFonts w:ascii="Courier New" w:eastAsia="Times New Roman" w:hAnsi="Courier New" w:cs="Courier New"/>
          <w:noProof/>
          <w:color w:val="3AD900"/>
          <w:sz w:val="20"/>
          <w:szCs w:val="20"/>
          <w:lang w:eastAsia="ru-RU"/>
        </w:rPr>
        <w:t>'</w:t>
      </w:r>
      <w:r w:rsidRPr="003C7DB9">
        <w:rPr>
          <w:rFonts w:ascii="Courier New" w:eastAsia="Times New Roman" w:hAnsi="Courier New" w:cs="Courier New"/>
          <w:noProof/>
          <w:color w:val="3AD900"/>
          <w:sz w:val="20"/>
          <w:szCs w:val="20"/>
          <w:lang w:val="en-US" w:eastAsia="ru-RU"/>
        </w:rPr>
        <w:t>login</w:t>
      </w:r>
      <w:r w:rsidRPr="001062D9">
        <w:rPr>
          <w:rFonts w:ascii="Courier New" w:eastAsia="Times New Roman" w:hAnsi="Courier New" w:cs="Courier New"/>
          <w:noProof/>
          <w:color w:val="3AD900"/>
          <w:sz w:val="20"/>
          <w:szCs w:val="20"/>
          <w:lang w:eastAsia="ru-RU"/>
        </w:rPr>
        <w:t>'</w:t>
      </w:r>
      <w:r w:rsidRPr="001062D9">
        <w:rPr>
          <w:rFonts w:ascii="Courier New" w:eastAsia="Times New Roman" w:hAnsi="Courier New" w:cs="Courier New"/>
          <w:noProof/>
          <w:color w:val="E1EFFF"/>
          <w:sz w:val="20"/>
          <w:szCs w:val="20"/>
          <w:lang w:eastAsia="ru-RU"/>
        </w:rPr>
        <w:t xml:space="preserve">]) </w:t>
      </w:r>
      <w:r w:rsidRPr="001062D9">
        <w:rPr>
          <w:rFonts w:ascii="Courier New" w:eastAsia="Times New Roman" w:hAnsi="Courier New" w:cs="Courier New"/>
          <w:noProof/>
          <w:color w:val="FF9D00"/>
          <w:sz w:val="20"/>
          <w:szCs w:val="20"/>
          <w:lang w:eastAsia="ru-RU"/>
        </w:rPr>
        <w:t xml:space="preserve">&amp;&amp; </w:t>
      </w:r>
      <w:r w:rsidRPr="003C7DB9">
        <w:rPr>
          <w:rFonts w:ascii="Courier New" w:eastAsia="Times New Roman" w:hAnsi="Courier New" w:cs="Courier New"/>
          <w:noProof/>
          <w:color w:val="FF9D00"/>
          <w:sz w:val="20"/>
          <w:szCs w:val="20"/>
          <w:lang w:val="en-US" w:eastAsia="ru-RU"/>
        </w:rPr>
        <w:t>isset</w:t>
      </w:r>
      <w:r w:rsidRPr="001062D9">
        <w:rPr>
          <w:rFonts w:ascii="Courier New" w:eastAsia="Times New Roman" w:hAnsi="Courier New" w:cs="Courier New"/>
          <w:noProof/>
          <w:color w:val="E1EFFF"/>
          <w:sz w:val="20"/>
          <w:szCs w:val="20"/>
          <w:lang w:eastAsia="ru-RU"/>
        </w:rPr>
        <w:t>(</w:t>
      </w:r>
      <w:r w:rsidRPr="001062D9">
        <w:rPr>
          <w:rFonts w:ascii="Courier New" w:eastAsia="Times New Roman" w:hAnsi="Courier New" w:cs="Courier New"/>
          <w:noProof/>
          <w:color w:val="FF80E1"/>
          <w:sz w:val="20"/>
          <w:szCs w:val="20"/>
          <w:lang w:eastAsia="ru-RU"/>
        </w:rPr>
        <w:t>$_</w:t>
      </w:r>
      <w:r w:rsidRPr="003C7DB9">
        <w:rPr>
          <w:rFonts w:ascii="Courier New" w:eastAsia="Times New Roman" w:hAnsi="Courier New" w:cs="Courier New"/>
          <w:noProof/>
          <w:color w:val="FF80E1"/>
          <w:sz w:val="20"/>
          <w:szCs w:val="20"/>
          <w:lang w:val="en-US" w:eastAsia="ru-RU"/>
        </w:rPr>
        <w:t>COOKIE</w:t>
      </w:r>
      <w:r w:rsidRPr="001062D9">
        <w:rPr>
          <w:rFonts w:ascii="Courier New" w:eastAsia="Times New Roman" w:hAnsi="Courier New" w:cs="Courier New"/>
          <w:noProof/>
          <w:color w:val="E1EFFF"/>
          <w:sz w:val="20"/>
          <w:szCs w:val="20"/>
          <w:lang w:eastAsia="ru-RU"/>
        </w:rPr>
        <w:t>[</w:t>
      </w:r>
      <w:r w:rsidRPr="001062D9">
        <w:rPr>
          <w:rFonts w:ascii="Courier New" w:eastAsia="Times New Roman" w:hAnsi="Courier New" w:cs="Courier New"/>
          <w:noProof/>
          <w:color w:val="3AD900"/>
          <w:sz w:val="20"/>
          <w:szCs w:val="20"/>
          <w:lang w:eastAsia="ru-RU"/>
        </w:rPr>
        <w:t>'</w:t>
      </w:r>
      <w:r w:rsidRPr="003C7DB9">
        <w:rPr>
          <w:rFonts w:ascii="Courier New" w:eastAsia="Times New Roman" w:hAnsi="Courier New" w:cs="Courier New"/>
          <w:noProof/>
          <w:color w:val="3AD900"/>
          <w:sz w:val="20"/>
          <w:szCs w:val="20"/>
          <w:lang w:val="en-US" w:eastAsia="ru-RU"/>
        </w:rPr>
        <w:t>password</w:t>
      </w:r>
      <w:r w:rsidRPr="001062D9">
        <w:rPr>
          <w:rFonts w:ascii="Courier New" w:eastAsia="Times New Roman" w:hAnsi="Courier New" w:cs="Courier New"/>
          <w:noProof/>
          <w:color w:val="3AD900"/>
          <w:sz w:val="20"/>
          <w:szCs w:val="20"/>
          <w:lang w:eastAsia="ru-RU"/>
        </w:rPr>
        <w:t>'</w:t>
      </w:r>
      <w:r w:rsidRPr="001062D9">
        <w:rPr>
          <w:rFonts w:ascii="Courier New" w:eastAsia="Times New Roman" w:hAnsi="Courier New" w:cs="Courier New"/>
          <w:noProof/>
          <w:color w:val="E1EFFF"/>
          <w:sz w:val="20"/>
          <w:szCs w:val="20"/>
          <w:lang w:eastAsia="ru-RU"/>
        </w:rPr>
        <w:t>])))</w:t>
      </w:r>
      <w:r w:rsidRPr="001062D9">
        <w:rPr>
          <w:rFonts w:ascii="Courier New" w:eastAsia="Times New Roman" w:hAnsi="Courier New" w:cs="Courier New"/>
          <w:noProof/>
          <w:color w:val="E1EFFF"/>
          <w:sz w:val="20"/>
          <w:szCs w:val="20"/>
          <w:lang w:eastAsia="ru-RU"/>
        </w:rPr>
        <w:br/>
        <w:t>{</w:t>
      </w:r>
      <w:r w:rsidRPr="001062D9">
        <w:rPr>
          <w:rFonts w:ascii="Courier New" w:eastAsia="Times New Roman" w:hAnsi="Courier New" w:cs="Courier New"/>
          <w:noProof/>
          <w:color w:val="E1EFFF"/>
          <w:sz w:val="20"/>
          <w:szCs w:val="20"/>
          <w:lang w:eastAsia="ru-RU"/>
        </w:rPr>
        <w:br/>
        <w:t xml:space="preserve">    </w:t>
      </w:r>
      <w:r w:rsidRPr="003C7DB9">
        <w:rPr>
          <w:rFonts w:ascii="Courier New" w:eastAsia="Times New Roman" w:hAnsi="Courier New" w:cs="Courier New"/>
          <w:noProof/>
          <w:color w:val="80FFBB"/>
          <w:sz w:val="20"/>
          <w:szCs w:val="20"/>
          <w:lang w:val="en-US" w:eastAsia="ru-RU"/>
        </w:rPr>
        <w:t>header</w:t>
      </w:r>
      <w:r w:rsidRPr="001062D9">
        <w:rPr>
          <w:rFonts w:ascii="Courier New" w:eastAsia="Times New Roman" w:hAnsi="Courier New" w:cs="Courier New"/>
          <w:noProof/>
          <w:color w:val="E1EFFF"/>
          <w:sz w:val="20"/>
          <w:szCs w:val="20"/>
          <w:lang w:eastAsia="ru-RU"/>
        </w:rPr>
        <w:t>(</w:t>
      </w:r>
      <w:r w:rsidRPr="001062D9">
        <w:rPr>
          <w:rFonts w:ascii="Courier New" w:eastAsia="Times New Roman" w:hAnsi="Courier New" w:cs="Courier New"/>
          <w:noProof/>
          <w:color w:val="3AD900"/>
          <w:sz w:val="20"/>
          <w:szCs w:val="20"/>
          <w:lang w:eastAsia="ru-RU"/>
        </w:rPr>
        <w:t>'</w:t>
      </w:r>
      <w:r w:rsidRPr="003C7DB9">
        <w:rPr>
          <w:rFonts w:ascii="Courier New" w:eastAsia="Times New Roman" w:hAnsi="Courier New" w:cs="Courier New"/>
          <w:noProof/>
          <w:color w:val="3AD900"/>
          <w:sz w:val="20"/>
          <w:szCs w:val="20"/>
          <w:lang w:val="en-US" w:eastAsia="ru-RU"/>
        </w:rPr>
        <w:t>Location</w:t>
      </w:r>
      <w:r w:rsidRPr="001062D9">
        <w:rPr>
          <w:rFonts w:ascii="Courier New" w:eastAsia="Times New Roman" w:hAnsi="Courier New" w:cs="Courier New"/>
          <w:noProof/>
          <w:color w:val="3AD900"/>
          <w:sz w:val="20"/>
          <w:szCs w:val="20"/>
          <w:lang w:eastAsia="ru-RU"/>
        </w:rPr>
        <w:t xml:space="preserve">: </w:t>
      </w:r>
      <w:r w:rsidRPr="003C7DB9">
        <w:rPr>
          <w:rFonts w:ascii="Courier New" w:eastAsia="Times New Roman" w:hAnsi="Courier New" w:cs="Courier New"/>
          <w:noProof/>
          <w:color w:val="3AD900"/>
          <w:sz w:val="20"/>
          <w:szCs w:val="20"/>
          <w:lang w:val="en-US" w:eastAsia="ru-RU"/>
        </w:rPr>
        <w:t>http</w:t>
      </w:r>
      <w:r w:rsidRPr="001062D9">
        <w:rPr>
          <w:rFonts w:ascii="Courier New" w:eastAsia="Times New Roman" w:hAnsi="Courier New" w:cs="Courier New"/>
          <w:noProof/>
          <w:color w:val="3AD900"/>
          <w:sz w:val="20"/>
          <w:szCs w:val="20"/>
          <w:lang w:eastAsia="ru-RU"/>
        </w:rPr>
        <w:t>://ваш_сайт/'</w:t>
      </w:r>
      <w:r w:rsidRPr="001062D9">
        <w:rPr>
          <w:rFonts w:ascii="Courier New" w:eastAsia="Times New Roman" w:hAnsi="Courier New" w:cs="Courier New"/>
          <w:noProof/>
          <w:color w:val="E1EFFF"/>
          <w:sz w:val="20"/>
          <w:szCs w:val="20"/>
          <w:lang w:eastAsia="ru-RU"/>
        </w:rPr>
        <w:t>);</w:t>
      </w:r>
      <w:r w:rsidRPr="001062D9">
        <w:rPr>
          <w:rFonts w:ascii="Courier New" w:eastAsia="Times New Roman" w:hAnsi="Courier New" w:cs="Courier New"/>
          <w:noProof/>
          <w:color w:val="E1EFFF"/>
          <w:sz w:val="20"/>
          <w:szCs w:val="20"/>
          <w:lang w:eastAsia="ru-RU"/>
        </w:rPr>
        <w:br/>
        <w:t>}</w:t>
      </w:r>
      <w:r w:rsidRPr="001062D9">
        <w:rPr>
          <w:rFonts w:ascii="Courier New" w:eastAsia="Times New Roman" w:hAnsi="Courier New" w:cs="Courier New"/>
          <w:noProof/>
          <w:color w:val="E1EFFF"/>
          <w:sz w:val="20"/>
          <w:szCs w:val="20"/>
          <w:lang w:eastAsia="ru-RU"/>
        </w:rPr>
        <w:br/>
      </w:r>
      <w:r w:rsidRPr="003C7DB9">
        <w:rPr>
          <w:rFonts w:ascii="Courier New" w:eastAsia="Times New Roman" w:hAnsi="Courier New" w:cs="Courier New"/>
          <w:noProof/>
          <w:color w:val="FF9D00"/>
          <w:sz w:val="20"/>
          <w:szCs w:val="20"/>
          <w:lang w:val="en-US" w:eastAsia="ru-RU"/>
        </w:rPr>
        <w:t>else</w:t>
      </w:r>
      <w:r w:rsidRPr="001062D9">
        <w:rPr>
          <w:rFonts w:ascii="Courier New" w:eastAsia="Times New Roman" w:hAnsi="Courier New" w:cs="Courier New"/>
          <w:noProof/>
          <w:color w:val="FF9D00"/>
          <w:sz w:val="20"/>
          <w:szCs w:val="20"/>
          <w:lang w:eastAsia="ru-RU"/>
        </w:rPr>
        <w:br/>
      </w:r>
      <w:r w:rsidRPr="001062D9">
        <w:rPr>
          <w:rFonts w:ascii="Courier New" w:eastAsia="Times New Roman" w:hAnsi="Courier New" w:cs="Courier New"/>
          <w:noProof/>
          <w:color w:val="E1EFFF"/>
          <w:sz w:val="20"/>
          <w:szCs w:val="20"/>
          <w:lang w:eastAsia="ru-RU"/>
        </w:rPr>
        <w:t>{</w:t>
      </w:r>
      <w:r w:rsidRPr="001062D9">
        <w:rPr>
          <w:rFonts w:ascii="Courier New" w:eastAsia="Times New Roman" w:hAnsi="Courier New" w:cs="Courier New"/>
          <w:noProof/>
          <w:color w:val="E1EFFF"/>
          <w:sz w:val="20"/>
          <w:szCs w:val="20"/>
          <w:lang w:eastAsia="ru-RU"/>
        </w:rPr>
        <w:br/>
        <w:t xml:space="preserve">    </w:t>
      </w:r>
      <w:r w:rsidRPr="003C7DB9">
        <w:rPr>
          <w:rFonts w:ascii="Courier New" w:eastAsia="Times New Roman" w:hAnsi="Courier New" w:cs="Courier New"/>
          <w:noProof/>
          <w:color w:val="FF9D00"/>
          <w:sz w:val="20"/>
          <w:szCs w:val="20"/>
          <w:lang w:val="en-US" w:eastAsia="ru-RU"/>
        </w:rPr>
        <w:t>if</w:t>
      </w:r>
      <w:r w:rsidRPr="001062D9">
        <w:rPr>
          <w:rFonts w:ascii="Courier New" w:eastAsia="Times New Roman" w:hAnsi="Courier New" w:cs="Courier New"/>
          <w:noProof/>
          <w:color w:val="FF9D00"/>
          <w:sz w:val="20"/>
          <w:szCs w:val="20"/>
          <w:lang w:eastAsia="ru-RU"/>
        </w:rPr>
        <w:t xml:space="preserve"> </w:t>
      </w:r>
      <w:r w:rsidRPr="001062D9">
        <w:rPr>
          <w:rFonts w:ascii="Courier New" w:eastAsia="Times New Roman" w:hAnsi="Courier New" w:cs="Courier New"/>
          <w:noProof/>
          <w:color w:val="E1EFFF"/>
          <w:sz w:val="20"/>
          <w:szCs w:val="20"/>
          <w:lang w:eastAsia="ru-RU"/>
        </w:rPr>
        <w:t>(</w:t>
      </w:r>
      <w:r w:rsidRPr="003C7DB9">
        <w:rPr>
          <w:rFonts w:ascii="Courier New" w:eastAsia="Times New Roman" w:hAnsi="Courier New" w:cs="Courier New"/>
          <w:noProof/>
          <w:color w:val="FF9D00"/>
          <w:sz w:val="20"/>
          <w:szCs w:val="20"/>
          <w:lang w:val="en-US" w:eastAsia="ru-RU"/>
        </w:rPr>
        <w:t>isset</w:t>
      </w:r>
      <w:r w:rsidRPr="001062D9">
        <w:rPr>
          <w:rFonts w:ascii="Courier New" w:eastAsia="Times New Roman" w:hAnsi="Courier New" w:cs="Courier New"/>
          <w:noProof/>
          <w:color w:val="E1EFFF"/>
          <w:sz w:val="20"/>
          <w:szCs w:val="20"/>
          <w:lang w:eastAsia="ru-RU"/>
        </w:rPr>
        <w:t>(</w:t>
      </w:r>
      <w:r w:rsidRPr="001062D9">
        <w:rPr>
          <w:rFonts w:ascii="Courier New" w:eastAsia="Times New Roman" w:hAnsi="Courier New" w:cs="Courier New"/>
          <w:noProof/>
          <w:color w:val="FF80E1"/>
          <w:sz w:val="20"/>
          <w:szCs w:val="20"/>
          <w:lang w:eastAsia="ru-RU"/>
        </w:rPr>
        <w:t>$_</w:t>
      </w:r>
      <w:r w:rsidRPr="003C7DB9">
        <w:rPr>
          <w:rFonts w:ascii="Courier New" w:eastAsia="Times New Roman" w:hAnsi="Courier New" w:cs="Courier New"/>
          <w:noProof/>
          <w:color w:val="FF80E1"/>
          <w:sz w:val="20"/>
          <w:szCs w:val="20"/>
          <w:lang w:val="en-US" w:eastAsia="ru-RU"/>
        </w:rPr>
        <w:t>POST</w:t>
      </w:r>
      <w:r w:rsidRPr="001062D9">
        <w:rPr>
          <w:rFonts w:ascii="Courier New" w:eastAsia="Times New Roman" w:hAnsi="Courier New" w:cs="Courier New"/>
          <w:noProof/>
          <w:color w:val="E1EFFF"/>
          <w:sz w:val="20"/>
          <w:szCs w:val="20"/>
          <w:lang w:eastAsia="ru-RU"/>
        </w:rPr>
        <w:t>[</w:t>
      </w:r>
      <w:r w:rsidRPr="001062D9">
        <w:rPr>
          <w:rFonts w:ascii="Courier New" w:eastAsia="Times New Roman" w:hAnsi="Courier New" w:cs="Courier New"/>
          <w:noProof/>
          <w:color w:val="3AD900"/>
          <w:sz w:val="20"/>
          <w:szCs w:val="20"/>
          <w:lang w:eastAsia="ru-RU"/>
        </w:rPr>
        <w:t>'</w:t>
      </w:r>
      <w:r w:rsidRPr="003C7DB9">
        <w:rPr>
          <w:rFonts w:ascii="Courier New" w:eastAsia="Times New Roman" w:hAnsi="Courier New" w:cs="Courier New"/>
          <w:noProof/>
          <w:color w:val="3AD900"/>
          <w:sz w:val="20"/>
          <w:szCs w:val="20"/>
          <w:lang w:val="en-US" w:eastAsia="ru-RU"/>
        </w:rPr>
        <w:t>GO</w:t>
      </w:r>
      <w:r w:rsidRPr="001062D9">
        <w:rPr>
          <w:rFonts w:ascii="Courier New" w:eastAsia="Times New Roman" w:hAnsi="Courier New" w:cs="Courier New"/>
          <w:noProof/>
          <w:color w:val="3AD900"/>
          <w:sz w:val="20"/>
          <w:szCs w:val="20"/>
          <w:lang w:eastAsia="ru-RU"/>
        </w:rPr>
        <w:t>'</w:t>
      </w:r>
      <w:r w:rsidRPr="001062D9">
        <w:rPr>
          <w:rFonts w:ascii="Courier New" w:eastAsia="Times New Roman" w:hAnsi="Courier New" w:cs="Courier New"/>
          <w:noProof/>
          <w:color w:val="E1EFFF"/>
          <w:sz w:val="20"/>
          <w:szCs w:val="20"/>
          <w:lang w:eastAsia="ru-RU"/>
        </w:rPr>
        <w:t xml:space="preserve">])) </w:t>
      </w:r>
      <w:r w:rsidRPr="001062D9">
        <w:rPr>
          <w:rFonts w:ascii="Courier New" w:eastAsia="Times New Roman" w:hAnsi="Courier New" w:cs="Courier New"/>
          <w:i/>
          <w:iCs/>
          <w:noProof/>
          <w:color w:val="0088FF"/>
          <w:sz w:val="20"/>
          <w:szCs w:val="20"/>
          <w:lang w:eastAsia="ru-RU"/>
        </w:rPr>
        <w:t>//если была нажата кнопка регистрации, проверим данные на корректность и, если данные введены и введены правильно, добавим запись с новым пользователем в БД</w:t>
      </w:r>
      <w:r w:rsidRPr="001062D9">
        <w:rPr>
          <w:rFonts w:ascii="Courier New" w:eastAsia="Times New Roman" w:hAnsi="Courier New" w:cs="Courier New"/>
          <w:i/>
          <w:iCs/>
          <w:noProof/>
          <w:color w:val="0088FF"/>
          <w:sz w:val="20"/>
          <w:szCs w:val="20"/>
          <w:lang w:eastAsia="ru-RU"/>
        </w:rPr>
        <w:br/>
        <w:t xml:space="preserve">    </w:t>
      </w:r>
      <w:r w:rsidRPr="001062D9">
        <w:rPr>
          <w:rFonts w:ascii="Courier New" w:eastAsia="Times New Roman" w:hAnsi="Courier New" w:cs="Courier New"/>
          <w:noProof/>
          <w:color w:val="E1EFFF"/>
          <w:sz w:val="20"/>
          <w:szCs w:val="20"/>
          <w:lang w:eastAsia="ru-RU"/>
        </w:rPr>
        <w:t>{</w:t>
      </w:r>
      <w:r w:rsidRPr="001062D9">
        <w:rPr>
          <w:rFonts w:ascii="Courier New" w:eastAsia="Times New Roman" w:hAnsi="Courier New" w:cs="Courier New"/>
          <w:noProof/>
          <w:color w:val="E1EFFF"/>
          <w:sz w:val="20"/>
          <w:szCs w:val="20"/>
          <w:lang w:eastAsia="ru-RU"/>
        </w:rPr>
        <w:br/>
        <w:t xml:space="preserve">        </w:t>
      </w:r>
      <w:r w:rsidRPr="001062D9">
        <w:rPr>
          <w:rFonts w:ascii="Courier New" w:eastAsia="Times New Roman" w:hAnsi="Courier New" w:cs="Courier New"/>
          <w:noProof/>
          <w:color w:val="FF80E1"/>
          <w:sz w:val="20"/>
          <w:szCs w:val="20"/>
          <w:lang w:eastAsia="ru-RU"/>
        </w:rPr>
        <w:t>$</w:t>
      </w:r>
      <w:r w:rsidRPr="003C7DB9">
        <w:rPr>
          <w:rFonts w:ascii="Courier New" w:eastAsia="Times New Roman" w:hAnsi="Courier New" w:cs="Courier New"/>
          <w:noProof/>
          <w:color w:val="FF80E1"/>
          <w:sz w:val="20"/>
          <w:szCs w:val="20"/>
          <w:lang w:val="en-US" w:eastAsia="ru-RU"/>
        </w:rPr>
        <w:t>correct</w:t>
      </w:r>
      <w:r w:rsidRPr="001062D9">
        <w:rPr>
          <w:rFonts w:ascii="Courier New" w:eastAsia="Times New Roman" w:hAnsi="Courier New" w:cs="Courier New"/>
          <w:noProof/>
          <w:color w:val="FF80E1"/>
          <w:sz w:val="20"/>
          <w:szCs w:val="20"/>
          <w:lang w:eastAsia="ru-RU"/>
        </w:rPr>
        <w:t xml:space="preserve"> </w:t>
      </w:r>
      <w:r w:rsidRPr="001062D9">
        <w:rPr>
          <w:rFonts w:ascii="Courier New" w:eastAsia="Times New Roman" w:hAnsi="Courier New" w:cs="Courier New"/>
          <w:noProof/>
          <w:color w:val="FF9D00"/>
          <w:sz w:val="20"/>
          <w:szCs w:val="20"/>
          <w:lang w:eastAsia="ru-RU"/>
        </w:rPr>
        <w:t xml:space="preserve">= </w:t>
      </w:r>
      <w:r w:rsidRPr="003C7DB9">
        <w:rPr>
          <w:rFonts w:ascii="Courier New" w:eastAsia="Times New Roman" w:hAnsi="Courier New" w:cs="Courier New"/>
          <w:noProof/>
          <w:color w:val="FFDD00"/>
          <w:sz w:val="20"/>
          <w:szCs w:val="20"/>
          <w:lang w:val="en-US" w:eastAsia="ru-RU"/>
        </w:rPr>
        <w:t>registrationCorrect</w:t>
      </w:r>
      <w:r w:rsidRPr="001062D9">
        <w:rPr>
          <w:rFonts w:ascii="Courier New" w:eastAsia="Times New Roman" w:hAnsi="Courier New" w:cs="Courier New"/>
          <w:noProof/>
          <w:color w:val="E1EFFF"/>
          <w:sz w:val="20"/>
          <w:szCs w:val="20"/>
          <w:lang w:eastAsia="ru-RU"/>
        </w:rPr>
        <w:t xml:space="preserve">(); </w:t>
      </w:r>
      <w:r w:rsidRPr="001062D9">
        <w:rPr>
          <w:rFonts w:ascii="Courier New" w:eastAsia="Times New Roman" w:hAnsi="Courier New" w:cs="Courier New"/>
          <w:i/>
          <w:iCs/>
          <w:noProof/>
          <w:color w:val="0088FF"/>
          <w:sz w:val="20"/>
          <w:szCs w:val="20"/>
          <w:lang w:eastAsia="ru-RU"/>
        </w:rPr>
        <w:t xml:space="preserve">//записываем в переменную результат работы функции </w:t>
      </w:r>
      <w:r w:rsidRPr="003C7DB9">
        <w:rPr>
          <w:rFonts w:ascii="Courier New" w:eastAsia="Times New Roman" w:hAnsi="Courier New" w:cs="Courier New"/>
          <w:i/>
          <w:iCs/>
          <w:noProof/>
          <w:color w:val="0088FF"/>
          <w:sz w:val="20"/>
          <w:szCs w:val="20"/>
          <w:lang w:val="en-US" w:eastAsia="ru-RU"/>
        </w:rPr>
        <w:t>registrationCorrect</w:t>
      </w:r>
      <w:r w:rsidRPr="001062D9">
        <w:rPr>
          <w:rFonts w:ascii="Courier New" w:eastAsia="Times New Roman" w:hAnsi="Courier New" w:cs="Courier New"/>
          <w:i/>
          <w:iCs/>
          <w:noProof/>
          <w:color w:val="0088FF"/>
          <w:sz w:val="20"/>
          <w:szCs w:val="20"/>
          <w:lang w:eastAsia="ru-RU"/>
        </w:rPr>
        <w:t xml:space="preserve">(), которая возвращает </w:t>
      </w:r>
      <w:r w:rsidRPr="003C7DB9">
        <w:rPr>
          <w:rFonts w:ascii="Courier New" w:eastAsia="Times New Roman" w:hAnsi="Courier New" w:cs="Courier New"/>
          <w:i/>
          <w:iCs/>
          <w:noProof/>
          <w:color w:val="0088FF"/>
          <w:sz w:val="20"/>
          <w:szCs w:val="20"/>
          <w:lang w:val="en-US" w:eastAsia="ru-RU"/>
        </w:rPr>
        <w:t>true</w:t>
      </w:r>
      <w:r w:rsidRPr="001062D9">
        <w:rPr>
          <w:rFonts w:ascii="Courier New" w:eastAsia="Times New Roman" w:hAnsi="Courier New" w:cs="Courier New"/>
          <w:i/>
          <w:iCs/>
          <w:noProof/>
          <w:color w:val="0088FF"/>
          <w:sz w:val="20"/>
          <w:szCs w:val="20"/>
          <w:lang w:eastAsia="ru-RU"/>
        </w:rPr>
        <w:t xml:space="preserve">, если введённые данные верны и </w:t>
      </w:r>
      <w:r w:rsidRPr="003C7DB9">
        <w:rPr>
          <w:rFonts w:ascii="Courier New" w:eastAsia="Times New Roman" w:hAnsi="Courier New" w:cs="Courier New"/>
          <w:i/>
          <w:iCs/>
          <w:noProof/>
          <w:color w:val="0088FF"/>
          <w:sz w:val="20"/>
          <w:szCs w:val="20"/>
          <w:lang w:val="en-US" w:eastAsia="ru-RU"/>
        </w:rPr>
        <w:t>false</w:t>
      </w:r>
      <w:r w:rsidRPr="001062D9">
        <w:rPr>
          <w:rFonts w:ascii="Courier New" w:eastAsia="Times New Roman" w:hAnsi="Courier New" w:cs="Courier New"/>
          <w:i/>
          <w:iCs/>
          <w:noProof/>
          <w:color w:val="0088FF"/>
          <w:sz w:val="20"/>
          <w:szCs w:val="20"/>
          <w:lang w:eastAsia="ru-RU"/>
        </w:rPr>
        <w:t xml:space="preserve"> в противном случае</w:t>
      </w:r>
      <w:r w:rsidRPr="001062D9">
        <w:rPr>
          <w:rFonts w:ascii="Courier New" w:eastAsia="Times New Roman" w:hAnsi="Courier New" w:cs="Courier New"/>
          <w:i/>
          <w:iCs/>
          <w:noProof/>
          <w:color w:val="0088FF"/>
          <w:sz w:val="20"/>
          <w:szCs w:val="20"/>
          <w:lang w:eastAsia="ru-RU"/>
        </w:rPr>
        <w:br/>
        <w:t xml:space="preserve">        </w:t>
      </w:r>
      <w:r w:rsidRPr="003C7DB9">
        <w:rPr>
          <w:rFonts w:ascii="Courier New" w:eastAsia="Times New Roman" w:hAnsi="Courier New" w:cs="Courier New"/>
          <w:noProof/>
          <w:color w:val="FF9D00"/>
          <w:sz w:val="20"/>
          <w:szCs w:val="20"/>
          <w:lang w:val="en-US" w:eastAsia="ru-RU"/>
        </w:rPr>
        <w:t>if</w:t>
      </w:r>
      <w:r w:rsidRPr="001062D9">
        <w:rPr>
          <w:rFonts w:ascii="Courier New" w:eastAsia="Times New Roman" w:hAnsi="Courier New" w:cs="Courier New"/>
          <w:noProof/>
          <w:color w:val="FF9D00"/>
          <w:sz w:val="20"/>
          <w:szCs w:val="20"/>
          <w:lang w:eastAsia="ru-RU"/>
        </w:rPr>
        <w:t xml:space="preserve"> </w:t>
      </w:r>
      <w:r w:rsidRPr="001062D9">
        <w:rPr>
          <w:rFonts w:ascii="Courier New" w:eastAsia="Times New Roman" w:hAnsi="Courier New" w:cs="Courier New"/>
          <w:noProof/>
          <w:color w:val="E1EFFF"/>
          <w:sz w:val="20"/>
          <w:szCs w:val="20"/>
          <w:lang w:eastAsia="ru-RU"/>
        </w:rPr>
        <w:t>(</w:t>
      </w:r>
      <w:r w:rsidRPr="001062D9">
        <w:rPr>
          <w:rFonts w:ascii="Courier New" w:eastAsia="Times New Roman" w:hAnsi="Courier New" w:cs="Courier New"/>
          <w:noProof/>
          <w:color w:val="FF80E1"/>
          <w:sz w:val="20"/>
          <w:szCs w:val="20"/>
          <w:lang w:eastAsia="ru-RU"/>
        </w:rPr>
        <w:t>$</w:t>
      </w:r>
      <w:r w:rsidRPr="003C7DB9">
        <w:rPr>
          <w:rFonts w:ascii="Courier New" w:eastAsia="Times New Roman" w:hAnsi="Courier New" w:cs="Courier New"/>
          <w:noProof/>
          <w:color w:val="FF80E1"/>
          <w:sz w:val="20"/>
          <w:szCs w:val="20"/>
          <w:lang w:val="en-US" w:eastAsia="ru-RU"/>
        </w:rPr>
        <w:t>correct</w:t>
      </w:r>
      <w:r w:rsidRPr="001062D9">
        <w:rPr>
          <w:rFonts w:ascii="Courier New" w:eastAsia="Times New Roman" w:hAnsi="Courier New" w:cs="Courier New"/>
          <w:noProof/>
          <w:color w:val="E1EFFF"/>
          <w:sz w:val="20"/>
          <w:szCs w:val="20"/>
          <w:lang w:eastAsia="ru-RU"/>
        </w:rPr>
        <w:t xml:space="preserve">) </w:t>
      </w:r>
      <w:r w:rsidRPr="001062D9">
        <w:rPr>
          <w:rFonts w:ascii="Courier New" w:eastAsia="Times New Roman" w:hAnsi="Courier New" w:cs="Courier New"/>
          <w:i/>
          <w:iCs/>
          <w:noProof/>
          <w:color w:val="0088FF"/>
          <w:sz w:val="20"/>
          <w:szCs w:val="20"/>
          <w:lang w:eastAsia="ru-RU"/>
        </w:rPr>
        <w:t>//если данные верны, запишем их в базу данных</w:t>
      </w:r>
      <w:r w:rsidRPr="001062D9">
        <w:rPr>
          <w:rFonts w:ascii="Courier New" w:eastAsia="Times New Roman" w:hAnsi="Courier New" w:cs="Courier New"/>
          <w:i/>
          <w:iCs/>
          <w:noProof/>
          <w:color w:val="0088FF"/>
          <w:sz w:val="20"/>
          <w:szCs w:val="20"/>
          <w:lang w:eastAsia="ru-RU"/>
        </w:rPr>
        <w:br/>
        <w:t xml:space="preserve">        </w:t>
      </w:r>
      <w:r w:rsidRPr="001062D9">
        <w:rPr>
          <w:rFonts w:ascii="Courier New" w:eastAsia="Times New Roman" w:hAnsi="Courier New" w:cs="Courier New"/>
          <w:noProof/>
          <w:color w:val="E1EFFF"/>
          <w:sz w:val="20"/>
          <w:szCs w:val="20"/>
          <w:lang w:eastAsia="ru-RU"/>
        </w:rPr>
        <w:t>{</w:t>
      </w:r>
      <w:r w:rsidRPr="001062D9">
        <w:rPr>
          <w:rFonts w:ascii="Courier New" w:eastAsia="Times New Roman" w:hAnsi="Courier New" w:cs="Courier New"/>
          <w:noProof/>
          <w:color w:val="E1EFFF"/>
          <w:sz w:val="20"/>
          <w:szCs w:val="20"/>
          <w:lang w:eastAsia="ru-RU"/>
        </w:rPr>
        <w:br/>
        <w:t xml:space="preserve">            </w:t>
      </w:r>
      <w:r w:rsidRPr="001062D9">
        <w:rPr>
          <w:rFonts w:ascii="Courier New" w:eastAsia="Times New Roman" w:hAnsi="Courier New" w:cs="Courier New"/>
          <w:noProof/>
          <w:color w:val="FF80E1"/>
          <w:sz w:val="20"/>
          <w:szCs w:val="20"/>
          <w:lang w:eastAsia="ru-RU"/>
        </w:rPr>
        <w:t>$</w:t>
      </w:r>
      <w:r w:rsidRPr="003C7DB9">
        <w:rPr>
          <w:rFonts w:ascii="Courier New" w:eastAsia="Times New Roman" w:hAnsi="Courier New" w:cs="Courier New"/>
          <w:noProof/>
          <w:color w:val="FF80E1"/>
          <w:sz w:val="20"/>
          <w:szCs w:val="20"/>
          <w:lang w:val="en-US" w:eastAsia="ru-RU"/>
        </w:rPr>
        <w:t>login</w:t>
      </w:r>
      <w:r w:rsidRPr="001062D9">
        <w:rPr>
          <w:rFonts w:ascii="Courier New" w:eastAsia="Times New Roman" w:hAnsi="Courier New" w:cs="Courier New"/>
          <w:noProof/>
          <w:color w:val="FF80E1"/>
          <w:sz w:val="20"/>
          <w:szCs w:val="20"/>
          <w:lang w:eastAsia="ru-RU"/>
        </w:rPr>
        <w:t xml:space="preserve"> </w:t>
      </w:r>
      <w:r w:rsidRPr="001062D9">
        <w:rPr>
          <w:rFonts w:ascii="Courier New" w:eastAsia="Times New Roman" w:hAnsi="Courier New" w:cs="Courier New"/>
          <w:noProof/>
          <w:color w:val="FF9D00"/>
          <w:sz w:val="20"/>
          <w:szCs w:val="20"/>
          <w:lang w:eastAsia="ru-RU"/>
        </w:rPr>
        <w:t xml:space="preserve">= </w:t>
      </w:r>
      <w:r w:rsidRPr="003C7DB9">
        <w:rPr>
          <w:rFonts w:ascii="Courier New" w:eastAsia="Times New Roman" w:hAnsi="Courier New" w:cs="Courier New"/>
          <w:noProof/>
          <w:color w:val="80FFBB"/>
          <w:sz w:val="20"/>
          <w:szCs w:val="20"/>
          <w:lang w:val="en-US" w:eastAsia="ru-RU"/>
        </w:rPr>
        <w:t>htmlspecialchars</w:t>
      </w:r>
      <w:r w:rsidRPr="001062D9">
        <w:rPr>
          <w:rFonts w:ascii="Courier New" w:eastAsia="Times New Roman" w:hAnsi="Courier New" w:cs="Courier New"/>
          <w:noProof/>
          <w:color w:val="E1EFFF"/>
          <w:sz w:val="20"/>
          <w:szCs w:val="20"/>
          <w:lang w:eastAsia="ru-RU"/>
        </w:rPr>
        <w:t>(</w:t>
      </w:r>
      <w:r w:rsidRPr="001062D9">
        <w:rPr>
          <w:rFonts w:ascii="Courier New" w:eastAsia="Times New Roman" w:hAnsi="Courier New" w:cs="Courier New"/>
          <w:noProof/>
          <w:color w:val="FF80E1"/>
          <w:sz w:val="20"/>
          <w:szCs w:val="20"/>
          <w:lang w:eastAsia="ru-RU"/>
        </w:rPr>
        <w:t>$_</w:t>
      </w:r>
      <w:r w:rsidRPr="003C7DB9">
        <w:rPr>
          <w:rFonts w:ascii="Courier New" w:eastAsia="Times New Roman" w:hAnsi="Courier New" w:cs="Courier New"/>
          <w:noProof/>
          <w:color w:val="FF80E1"/>
          <w:sz w:val="20"/>
          <w:szCs w:val="20"/>
          <w:lang w:val="en-US" w:eastAsia="ru-RU"/>
        </w:rPr>
        <w:t>POST</w:t>
      </w:r>
      <w:r w:rsidRPr="001062D9">
        <w:rPr>
          <w:rFonts w:ascii="Courier New" w:eastAsia="Times New Roman" w:hAnsi="Courier New" w:cs="Courier New"/>
          <w:noProof/>
          <w:color w:val="E1EFFF"/>
          <w:sz w:val="20"/>
          <w:szCs w:val="20"/>
          <w:lang w:eastAsia="ru-RU"/>
        </w:rPr>
        <w:t>[</w:t>
      </w:r>
      <w:r w:rsidRPr="001062D9">
        <w:rPr>
          <w:rFonts w:ascii="Courier New" w:eastAsia="Times New Roman" w:hAnsi="Courier New" w:cs="Courier New"/>
          <w:noProof/>
          <w:color w:val="3AD900"/>
          <w:sz w:val="20"/>
          <w:szCs w:val="20"/>
          <w:lang w:eastAsia="ru-RU"/>
        </w:rPr>
        <w:t>'</w:t>
      </w:r>
      <w:r w:rsidRPr="003C7DB9">
        <w:rPr>
          <w:rFonts w:ascii="Courier New" w:eastAsia="Times New Roman" w:hAnsi="Courier New" w:cs="Courier New"/>
          <w:noProof/>
          <w:color w:val="3AD900"/>
          <w:sz w:val="20"/>
          <w:szCs w:val="20"/>
          <w:lang w:val="en-US" w:eastAsia="ru-RU"/>
        </w:rPr>
        <w:t>login</w:t>
      </w:r>
      <w:r w:rsidRPr="001062D9">
        <w:rPr>
          <w:rFonts w:ascii="Courier New" w:eastAsia="Times New Roman" w:hAnsi="Courier New" w:cs="Courier New"/>
          <w:noProof/>
          <w:color w:val="3AD900"/>
          <w:sz w:val="20"/>
          <w:szCs w:val="20"/>
          <w:lang w:eastAsia="ru-RU"/>
        </w:rPr>
        <w:t>'</w:t>
      </w:r>
      <w:r w:rsidRPr="001062D9">
        <w:rPr>
          <w:rFonts w:ascii="Courier New" w:eastAsia="Times New Roman" w:hAnsi="Courier New" w:cs="Courier New"/>
          <w:noProof/>
          <w:color w:val="E1EFFF"/>
          <w:sz w:val="20"/>
          <w:szCs w:val="20"/>
          <w:lang w:eastAsia="ru-RU"/>
        </w:rPr>
        <w:t>]);</w:t>
      </w:r>
      <w:r w:rsidRPr="001062D9">
        <w:rPr>
          <w:rFonts w:ascii="Courier New" w:eastAsia="Times New Roman" w:hAnsi="Courier New" w:cs="Courier New"/>
          <w:noProof/>
          <w:color w:val="E1EFFF"/>
          <w:sz w:val="20"/>
          <w:szCs w:val="20"/>
          <w:lang w:eastAsia="ru-RU"/>
        </w:rPr>
        <w:br/>
        <w:t xml:space="preserve">            </w:t>
      </w:r>
      <w:r w:rsidRPr="001062D9">
        <w:rPr>
          <w:rFonts w:ascii="Courier New" w:eastAsia="Times New Roman" w:hAnsi="Courier New" w:cs="Courier New"/>
          <w:noProof/>
          <w:color w:val="FF80E1"/>
          <w:sz w:val="20"/>
          <w:szCs w:val="20"/>
          <w:lang w:eastAsia="ru-RU"/>
        </w:rPr>
        <w:t>$</w:t>
      </w:r>
      <w:r w:rsidRPr="003C7DB9">
        <w:rPr>
          <w:rFonts w:ascii="Courier New" w:eastAsia="Times New Roman" w:hAnsi="Courier New" w:cs="Courier New"/>
          <w:noProof/>
          <w:color w:val="FF80E1"/>
          <w:sz w:val="20"/>
          <w:szCs w:val="20"/>
          <w:lang w:val="en-US" w:eastAsia="ru-RU"/>
        </w:rPr>
        <w:t>password</w:t>
      </w:r>
      <w:r w:rsidRPr="001062D9">
        <w:rPr>
          <w:rFonts w:ascii="Courier New" w:eastAsia="Times New Roman" w:hAnsi="Courier New" w:cs="Courier New"/>
          <w:noProof/>
          <w:color w:val="FF80E1"/>
          <w:sz w:val="20"/>
          <w:szCs w:val="20"/>
          <w:lang w:eastAsia="ru-RU"/>
        </w:rPr>
        <w:t xml:space="preserve"> </w:t>
      </w:r>
      <w:r w:rsidRPr="001062D9">
        <w:rPr>
          <w:rFonts w:ascii="Courier New" w:eastAsia="Times New Roman" w:hAnsi="Courier New" w:cs="Courier New"/>
          <w:noProof/>
          <w:color w:val="FF9D00"/>
          <w:sz w:val="20"/>
          <w:szCs w:val="20"/>
          <w:lang w:eastAsia="ru-RU"/>
        </w:rPr>
        <w:t xml:space="preserve">= </w:t>
      </w:r>
      <w:r w:rsidRPr="001062D9">
        <w:rPr>
          <w:rFonts w:ascii="Courier New" w:eastAsia="Times New Roman" w:hAnsi="Courier New" w:cs="Courier New"/>
          <w:noProof/>
          <w:color w:val="FF80E1"/>
          <w:sz w:val="20"/>
          <w:szCs w:val="20"/>
          <w:lang w:eastAsia="ru-RU"/>
        </w:rPr>
        <w:t>$_</w:t>
      </w:r>
      <w:r w:rsidRPr="003C7DB9">
        <w:rPr>
          <w:rFonts w:ascii="Courier New" w:eastAsia="Times New Roman" w:hAnsi="Courier New" w:cs="Courier New"/>
          <w:noProof/>
          <w:color w:val="FF80E1"/>
          <w:sz w:val="20"/>
          <w:szCs w:val="20"/>
          <w:lang w:val="en-US" w:eastAsia="ru-RU"/>
        </w:rPr>
        <w:t>POST</w:t>
      </w:r>
      <w:r w:rsidRPr="001062D9">
        <w:rPr>
          <w:rFonts w:ascii="Courier New" w:eastAsia="Times New Roman" w:hAnsi="Courier New" w:cs="Courier New"/>
          <w:noProof/>
          <w:color w:val="E1EFFF"/>
          <w:sz w:val="20"/>
          <w:szCs w:val="20"/>
          <w:lang w:eastAsia="ru-RU"/>
        </w:rPr>
        <w:t>[</w:t>
      </w:r>
      <w:r w:rsidRPr="001062D9">
        <w:rPr>
          <w:rFonts w:ascii="Courier New" w:eastAsia="Times New Roman" w:hAnsi="Courier New" w:cs="Courier New"/>
          <w:noProof/>
          <w:color w:val="3AD900"/>
          <w:sz w:val="20"/>
          <w:szCs w:val="20"/>
          <w:lang w:eastAsia="ru-RU"/>
        </w:rPr>
        <w:t>'</w:t>
      </w:r>
      <w:r w:rsidRPr="003C7DB9">
        <w:rPr>
          <w:rFonts w:ascii="Courier New" w:eastAsia="Times New Roman" w:hAnsi="Courier New" w:cs="Courier New"/>
          <w:noProof/>
          <w:color w:val="3AD900"/>
          <w:sz w:val="20"/>
          <w:szCs w:val="20"/>
          <w:lang w:val="en-US" w:eastAsia="ru-RU"/>
        </w:rPr>
        <w:t>password</w:t>
      </w:r>
      <w:r w:rsidRPr="001062D9">
        <w:rPr>
          <w:rFonts w:ascii="Courier New" w:eastAsia="Times New Roman" w:hAnsi="Courier New" w:cs="Courier New"/>
          <w:noProof/>
          <w:color w:val="3AD900"/>
          <w:sz w:val="20"/>
          <w:szCs w:val="20"/>
          <w:lang w:eastAsia="ru-RU"/>
        </w:rPr>
        <w:t>'</w:t>
      </w:r>
      <w:r w:rsidRPr="001062D9">
        <w:rPr>
          <w:rFonts w:ascii="Courier New" w:eastAsia="Times New Roman" w:hAnsi="Courier New" w:cs="Courier New"/>
          <w:noProof/>
          <w:color w:val="E1EFFF"/>
          <w:sz w:val="20"/>
          <w:szCs w:val="20"/>
          <w:lang w:eastAsia="ru-RU"/>
        </w:rPr>
        <w:t>];</w:t>
      </w:r>
      <w:r w:rsidRPr="001062D9">
        <w:rPr>
          <w:rFonts w:ascii="Courier New" w:eastAsia="Times New Roman" w:hAnsi="Courier New" w:cs="Courier New"/>
          <w:noProof/>
          <w:color w:val="E1EFFF"/>
          <w:sz w:val="20"/>
          <w:szCs w:val="20"/>
          <w:lang w:eastAsia="ru-RU"/>
        </w:rPr>
        <w:br/>
        <w:t xml:space="preserve">            </w:t>
      </w:r>
      <w:r w:rsidRPr="001062D9">
        <w:rPr>
          <w:rFonts w:ascii="Courier New" w:eastAsia="Times New Roman" w:hAnsi="Courier New" w:cs="Courier New"/>
          <w:noProof/>
          <w:color w:val="FF80E1"/>
          <w:sz w:val="20"/>
          <w:szCs w:val="20"/>
          <w:lang w:eastAsia="ru-RU"/>
        </w:rPr>
        <w:t>$</w:t>
      </w:r>
      <w:r w:rsidRPr="003C7DB9">
        <w:rPr>
          <w:rFonts w:ascii="Courier New" w:eastAsia="Times New Roman" w:hAnsi="Courier New" w:cs="Courier New"/>
          <w:noProof/>
          <w:color w:val="FF80E1"/>
          <w:sz w:val="20"/>
          <w:szCs w:val="20"/>
          <w:lang w:val="en-US" w:eastAsia="ru-RU"/>
        </w:rPr>
        <w:t>mail</w:t>
      </w:r>
      <w:r w:rsidRPr="001062D9">
        <w:rPr>
          <w:rFonts w:ascii="Courier New" w:eastAsia="Times New Roman" w:hAnsi="Courier New" w:cs="Courier New"/>
          <w:noProof/>
          <w:color w:val="FF80E1"/>
          <w:sz w:val="20"/>
          <w:szCs w:val="20"/>
          <w:lang w:eastAsia="ru-RU"/>
        </w:rPr>
        <w:t xml:space="preserve"> </w:t>
      </w:r>
      <w:r w:rsidRPr="001062D9">
        <w:rPr>
          <w:rFonts w:ascii="Courier New" w:eastAsia="Times New Roman" w:hAnsi="Courier New" w:cs="Courier New"/>
          <w:noProof/>
          <w:color w:val="FF9D00"/>
          <w:sz w:val="20"/>
          <w:szCs w:val="20"/>
          <w:lang w:eastAsia="ru-RU"/>
        </w:rPr>
        <w:t xml:space="preserve">= </w:t>
      </w:r>
      <w:r w:rsidRPr="003C7DB9">
        <w:rPr>
          <w:rFonts w:ascii="Courier New" w:eastAsia="Times New Roman" w:hAnsi="Courier New" w:cs="Courier New"/>
          <w:noProof/>
          <w:color w:val="80FFBB"/>
          <w:sz w:val="20"/>
          <w:szCs w:val="20"/>
          <w:lang w:val="en-US" w:eastAsia="ru-RU"/>
        </w:rPr>
        <w:t>htmlspecialchars</w:t>
      </w:r>
      <w:r w:rsidRPr="001062D9">
        <w:rPr>
          <w:rFonts w:ascii="Courier New" w:eastAsia="Times New Roman" w:hAnsi="Courier New" w:cs="Courier New"/>
          <w:noProof/>
          <w:color w:val="E1EFFF"/>
          <w:sz w:val="20"/>
          <w:szCs w:val="20"/>
          <w:lang w:eastAsia="ru-RU"/>
        </w:rPr>
        <w:t>(</w:t>
      </w:r>
      <w:r w:rsidRPr="001062D9">
        <w:rPr>
          <w:rFonts w:ascii="Courier New" w:eastAsia="Times New Roman" w:hAnsi="Courier New" w:cs="Courier New"/>
          <w:noProof/>
          <w:color w:val="FF80E1"/>
          <w:sz w:val="20"/>
          <w:szCs w:val="20"/>
          <w:lang w:eastAsia="ru-RU"/>
        </w:rPr>
        <w:t>$_</w:t>
      </w:r>
      <w:r w:rsidRPr="003C7DB9">
        <w:rPr>
          <w:rFonts w:ascii="Courier New" w:eastAsia="Times New Roman" w:hAnsi="Courier New" w:cs="Courier New"/>
          <w:noProof/>
          <w:color w:val="FF80E1"/>
          <w:sz w:val="20"/>
          <w:szCs w:val="20"/>
          <w:lang w:val="en-US" w:eastAsia="ru-RU"/>
        </w:rPr>
        <w:t>POST</w:t>
      </w:r>
      <w:r w:rsidRPr="001062D9">
        <w:rPr>
          <w:rFonts w:ascii="Courier New" w:eastAsia="Times New Roman" w:hAnsi="Courier New" w:cs="Courier New"/>
          <w:noProof/>
          <w:color w:val="E1EFFF"/>
          <w:sz w:val="20"/>
          <w:szCs w:val="20"/>
          <w:lang w:eastAsia="ru-RU"/>
        </w:rPr>
        <w:t>[</w:t>
      </w:r>
      <w:r w:rsidRPr="001062D9">
        <w:rPr>
          <w:rFonts w:ascii="Courier New" w:eastAsia="Times New Roman" w:hAnsi="Courier New" w:cs="Courier New"/>
          <w:noProof/>
          <w:color w:val="3AD900"/>
          <w:sz w:val="20"/>
          <w:szCs w:val="20"/>
          <w:lang w:eastAsia="ru-RU"/>
        </w:rPr>
        <w:t>'</w:t>
      </w:r>
      <w:r w:rsidRPr="003C7DB9">
        <w:rPr>
          <w:rFonts w:ascii="Courier New" w:eastAsia="Times New Roman" w:hAnsi="Courier New" w:cs="Courier New"/>
          <w:noProof/>
          <w:color w:val="3AD900"/>
          <w:sz w:val="20"/>
          <w:szCs w:val="20"/>
          <w:lang w:val="en-US" w:eastAsia="ru-RU"/>
        </w:rPr>
        <w:t>mail</w:t>
      </w:r>
      <w:r w:rsidRPr="001062D9">
        <w:rPr>
          <w:rFonts w:ascii="Courier New" w:eastAsia="Times New Roman" w:hAnsi="Courier New" w:cs="Courier New"/>
          <w:noProof/>
          <w:color w:val="3AD900"/>
          <w:sz w:val="20"/>
          <w:szCs w:val="20"/>
          <w:lang w:eastAsia="ru-RU"/>
        </w:rPr>
        <w:t>'</w:t>
      </w:r>
      <w:r w:rsidRPr="001062D9">
        <w:rPr>
          <w:rFonts w:ascii="Courier New" w:eastAsia="Times New Roman" w:hAnsi="Courier New" w:cs="Courier New"/>
          <w:noProof/>
          <w:color w:val="E1EFFF"/>
          <w:sz w:val="20"/>
          <w:szCs w:val="20"/>
          <w:lang w:eastAsia="ru-RU"/>
        </w:rPr>
        <w:t>]);</w:t>
      </w:r>
      <w:r w:rsidRPr="001062D9">
        <w:rPr>
          <w:rFonts w:ascii="Courier New" w:eastAsia="Times New Roman" w:hAnsi="Courier New" w:cs="Courier New"/>
          <w:noProof/>
          <w:color w:val="E1EFFF"/>
          <w:sz w:val="20"/>
          <w:szCs w:val="20"/>
          <w:lang w:eastAsia="ru-RU"/>
        </w:rPr>
        <w:br/>
        <w:t xml:space="preserve">            </w:t>
      </w:r>
      <w:r w:rsidRPr="001062D9">
        <w:rPr>
          <w:rFonts w:ascii="Courier New" w:eastAsia="Times New Roman" w:hAnsi="Courier New" w:cs="Courier New"/>
          <w:noProof/>
          <w:color w:val="FF80E1"/>
          <w:sz w:val="20"/>
          <w:szCs w:val="20"/>
          <w:lang w:eastAsia="ru-RU"/>
        </w:rPr>
        <w:t>$</w:t>
      </w:r>
      <w:r w:rsidRPr="003C7DB9">
        <w:rPr>
          <w:rFonts w:ascii="Courier New" w:eastAsia="Times New Roman" w:hAnsi="Courier New" w:cs="Courier New"/>
          <w:noProof/>
          <w:color w:val="FF80E1"/>
          <w:sz w:val="20"/>
          <w:szCs w:val="20"/>
          <w:lang w:val="en-US" w:eastAsia="ru-RU"/>
        </w:rPr>
        <w:t>salt</w:t>
      </w:r>
      <w:r w:rsidRPr="001062D9">
        <w:rPr>
          <w:rFonts w:ascii="Courier New" w:eastAsia="Times New Roman" w:hAnsi="Courier New" w:cs="Courier New"/>
          <w:noProof/>
          <w:color w:val="FF80E1"/>
          <w:sz w:val="20"/>
          <w:szCs w:val="20"/>
          <w:lang w:eastAsia="ru-RU"/>
        </w:rPr>
        <w:t xml:space="preserve"> </w:t>
      </w:r>
      <w:r w:rsidRPr="001062D9">
        <w:rPr>
          <w:rFonts w:ascii="Courier New" w:eastAsia="Times New Roman" w:hAnsi="Courier New" w:cs="Courier New"/>
          <w:noProof/>
          <w:color w:val="FF9D00"/>
          <w:sz w:val="20"/>
          <w:szCs w:val="20"/>
          <w:lang w:eastAsia="ru-RU"/>
        </w:rPr>
        <w:t xml:space="preserve">= </w:t>
      </w:r>
      <w:r w:rsidRPr="003C7DB9">
        <w:rPr>
          <w:rFonts w:ascii="Courier New" w:eastAsia="Times New Roman" w:hAnsi="Courier New" w:cs="Courier New"/>
          <w:noProof/>
          <w:color w:val="80FFBB"/>
          <w:sz w:val="20"/>
          <w:szCs w:val="20"/>
          <w:lang w:val="en-US" w:eastAsia="ru-RU"/>
        </w:rPr>
        <w:t>mt</w:t>
      </w:r>
      <w:r w:rsidRPr="001062D9">
        <w:rPr>
          <w:rFonts w:ascii="Courier New" w:eastAsia="Times New Roman" w:hAnsi="Courier New" w:cs="Courier New"/>
          <w:noProof/>
          <w:color w:val="80FFBB"/>
          <w:sz w:val="20"/>
          <w:szCs w:val="20"/>
          <w:lang w:eastAsia="ru-RU"/>
        </w:rPr>
        <w:t>_</w:t>
      </w:r>
      <w:r w:rsidRPr="003C7DB9">
        <w:rPr>
          <w:rFonts w:ascii="Courier New" w:eastAsia="Times New Roman" w:hAnsi="Courier New" w:cs="Courier New"/>
          <w:noProof/>
          <w:color w:val="80FFBB"/>
          <w:sz w:val="20"/>
          <w:szCs w:val="20"/>
          <w:lang w:val="en-US" w:eastAsia="ru-RU"/>
        </w:rPr>
        <w:t>rand</w:t>
      </w:r>
      <w:r w:rsidRPr="001062D9">
        <w:rPr>
          <w:rFonts w:ascii="Courier New" w:eastAsia="Times New Roman" w:hAnsi="Courier New" w:cs="Courier New"/>
          <w:noProof/>
          <w:color w:val="E1EFFF"/>
          <w:sz w:val="20"/>
          <w:szCs w:val="20"/>
          <w:lang w:eastAsia="ru-RU"/>
        </w:rPr>
        <w:t>(</w:t>
      </w:r>
      <w:r w:rsidRPr="001062D9">
        <w:rPr>
          <w:rFonts w:ascii="Courier New" w:eastAsia="Times New Roman" w:hAnsi="Courier New" w:cs="Courier New"/>
          <w:noProof/>
          <w:color w:val="FF628C"/>
          <w:sz w:val="20"/>
          <w:szCs w:val="20"/>
          <w:lang w:eastAsia="ru-RU"/>
        </w:rPr>
        <w:t>100</w:t>
      </w:r>
      <w:r w:rsidRPr="001062D9">
        <w:rPr>
          <w:rFonts w:ascii="Courier New" w:eastAsia="Times New Roman" w:hAnsi="Courier New" w:cs="Courier New"/>
          <w:noProof/>
          <w:color w:val="E1EFFF"/>
          <w:sz w:val="20"/>
          <w:szCs w:val="20"/>
          <w:lang w:eastAsia="ru-RU"/>
        </w:rPr>
        <w:t xml:space="preserve">, </w:t>
      </w:r>
      <w:r w:rsidRPr="001062D9">
        <w:rPr>
          <w:rFonts w:ascii="Courier New" w:eastAsia="Times New Roman" w:hAnsi="Courier New" w:cs="Courier New"/>
          <w:noProof/>
          <w:color w:val="FF628C"/>
          <w:sz w:val="20"/>
          <w:szCs w:val="20"/>
          <w:lang w:eastAsia="ru-RU"/>
        </w:rPr>
        <w:t>999</w:t>
      </w:r>
      <w:r w:rsidRPr="001062D9">
        <w:rPr>
          <w:rFonts w:ascii="Courier New" w:eastAsia="Times New Roman" w:hAnsi="Courier New" w:cs="Courier New"/>
          <w:noProof/>
          <w:color w:val="E1EFFF"/>
          <w:sz w:val="20"/>
          <w:szCs w:val="20"/>
          <w:lang w:eastAsia="ru-RU"/>
        </w:rPr>
        <w:t>);</w:t>
      </w:r>
      <w:r w:rsidRPr="001062D9">
        <w:rPr>
          <w:rFonts w:ascii="Courier New" w:eastAsia="Times New Roman" w:hAnsi="Courier New" w:cs="Courier New"/>
          <w:noProof/>
          <w:color w:val="E1EFFF"/>
          <w:sz w:val="20"/>
          <w:szCs w:val="20"/>
          <w:lang w:eastAsia="ru-RU"/>
        </w:rPr>
        <w:br/>
        <w:t xml:space="preserve">            </w:t>
      </w:r>
      <w:r w:rsidRPr="001062D9">
        <w:rPr>
          <w:rFonts w:ascii="Courier New" w:eastAsia="Times New Roman" w:hAnsi="Courier New" w:cs="Courier New"/>
          <w:noProof/>
          <w:color w:val="FF80E1"/>
          <w:sz w:val="20"/>
          <w:szCs w:val="20"/>
          <w:lang w:eastAsia="ru-RU"/>
        </w:rPr>
        <w:t>$</w:t>
      </w:r>
      <w:r w:rsidRPr="003C7DB9">
        <w:rPr>
          <w:rFonts w:ascii="Courier New" w:eastAsia="Times New Roman" w:hAnsi="Courier New" w:cs="Courier New"/>
          <w:noProof/>
          <w:color w:val="FF80E1"/>
          <w:sz w:val="20"/>
          <w:szCs w:val="20"/>
          <w:lang w:val="en-US" w:eastAsia="ru-RU"/>
        </w:rPr>
        <w:t>tm</w:t>
      </w:r>
      <w:r w:rsidRPr="001062D9">
        <w:rPr>
          <w:rFonts w:ascii="Courier New" w:eastAsia="Times New Roman" w:hAnsi="Courier New" w:cs="Courier New"/>
          <w:noProof/>
          <w:color w:val="FF80E1"/>
          <w:sz w:val="20"/>
          <w:szCs w:val="20"/>
          <w:lang w:eastAsia="ru-RU"/>
        </w:rPr>
        <w:t xml:space="preserve"> </w:t>
      </w:r>
      <w:r w:rsidRPr="001062D9">
        <w:rPr>
          <w:rFonts w:ascii="Courier New" w:eastAsia="Times New Roman" w:hAnsi="Courier New" w:cs="Courier New"/>
          <w:noProof/>
          <w:color w:val="FF9D00"/>
          <w:sz w:val="20"/>
          <w:szCs w:val="20"/>
          <w:lang w:eastAsia="ru-RU"/>
        </w:rPr>
        <w:t xml:space="preserve">= </w:t>
      </w:r>
      <w:r w:rsidRPr="003C7DB9">
        <w:rPr>
          <w:rFonts w:ascii="Courier New" w:eastAsia="Times New Roman" w:hAnsi="Courier New" w:cs="Courier New"/>
          <w:noProof/>
          <w:color w:val="80FFBB"/>
          <w:sz w:val="20"/>
          <w:szCs w:val="20"/>
          <w:lang w:val="en-US" w:eastAsia="ru-RU"/>
        </w:rPr>
        <w:t>time</w:t>
      </w:r>
      <w:r w:rsidRPr="001062D9">
        <w:rPr>
          <w:rFonts w:ascii="Courier New" w:eastAsia="Times New Roman" w:hAnsi="Courier New" w:cs="Courier New"/>
          <w:noProof/>
          <w:color w:val="E1EFFF"/>
          <w:sz w:val="20"/>
          <w:szCs w:val="20"/>
          <w:lang w:eastAsia="ru-RU"/>
        </w:rPr>
        <w:t>();</w:t>
      </w:r>
      <w:r w:rsidRPr="001062D9">
        <w:rPr>
          <w:rFonts w:ascii="Courier New" w:eastAsia="Times New Roman" w:hAnsi="Courier New" w:cs="Courier New"/>
          <w:noProof/>
          <w:color w:val="E1EFFF"/>
          <w:sz w:val="20"/>
          <w:szCs w:val="20"/>
          <w:lang w:eastAsia="ru-RU"/>
        </w:rPr>
        <w:br/>
        <w:t xml:space="preserve">            </w:t>
      </w:r>
      <w:r w:rsidRPr="001062D9">
        <w:rPr>
          <w:rFonts w:ascii="Courier New" w:eastAsia="Times New Roman" w:hAnsi="Courier New" w:cs="Courier New"/>
          <w:noProof/>
          <w:color w:val="FF80E1"/>
          <w:sz w:val="20"/>
          <w:szCs w:val="20"/>
          <w:lang w:eastAsia="ru-RU"/>
        </w:rPr>
        <w:t>$</w:t>
      </w:r>
      <w:r w:rsidRPr="003C7DB9">
        <w:rPr>
          <w:rFonts w:ascii="Courier New" w:eastAsia="Times New Roman" w:hAnsi="Courier New" w:cs="Courier New"/>
          <w:noProof/>
          <w:color w:val="FF80E1"/>
          <w:sz w:val="20"/>
          <w:szCs w:val="20"/>
          <w:lang w:val="en-US" w:eastAsia="ru-RU"/>
        </w:rPr>
        <w:t>password</w:t>
      </w:r>
      <w:r w:rsidRPr="001062D9">
        <w:rPr>
          <w:rFonts w:ascii="Courier New" w:eastAsia="Times New Roman" w:hAnsi="Courier New" w:cs="Courier New"/>
          <w:noProof/>
          <w:color w:val="FF80E1"/>
          <w:sz w:val="20"/>
          <w:szCs w:val="20"/>
          <w:lang w:eastAsia="ru-RU"/>
        </w:rPr>
        <w:t xml:space="preserve"> </w:t>
      </w:r>
      <w:r w:rsidRPr="001062D9">
        <w:rPr>
          <w:rFonts w:ascii="Courier New" w:eastAsia="Times New Roman" w:hAnsi="Courier New" w:cs="Courier New"/>
          <w:noProof/>
          <w:color w:val="FF9D00"/>
          <w:sz w:val="20"/>
          <w:szCs w:val="20"/>
          <w:lang w:eastAsia="ru-RU"/>
        </w:rPr>
        <w:t xml:space="preserve">= </w:t>
      </w:r>
      <w:r w:rsidRPr="003C7DB9">
        <w:rPr>
          <w:rFonts w:ascii="Courier New" w:eastAsia="Times New Roman" w:hAnsi="Courier New" w:cs="Courier New"/>
          <w:noProof/>
          <w:color w:val="80FFBB"/>
          <w:sz w:val="20"/>
          <w:szCs w:val="20"/>
          <w:lang w:val="en-US" w:eastAsia="ru-RU"/>
        </w:rPr>
        <w:t>md</w:t>
      </w:r>
      <w:r w:rsidRPr="001062D9">
        <w:rPr>
          <w:rFonts w:ascii="Courier New" w:eastAsia="Times New Roman" w:hAnsi="Courier New" w:cs="Courier New"/>
          <w:noProof/>
          <w:color w:val="80FFBB"/>
          <w:sz w:val="20"/>
          <w:szCs w:val="20"/>
          <w:lang w:eastAsia="ru-RU"/>
        </w:rPr>
        <w:t>5</w:t>
      </w:r>
      <w:r w:rsidRPr="001062D9">
        <w:rPr>
          <w:rFonts w:ascii="Courier New" w:eastAsia="Times New Roman" w:hAnsi="Courier New" w:cs="Courier New"/>
          <w:noProof/>
          <w:color w:val="E1EFFF"/>
          <w:sz w:val="20"/>
          <w:szCs w:val="20"/>
          <w:lang w:eastAsia="ru-RU"/>
        </w:rPr>
        <w:t>(</w:t>
      </w:r>
      <w:r w:rsidRPr="003C7DB9">
        <w:rPr>
          <w:rFonts w:ascii="Courier New" w:eastAsia="Times New Roman" w:hAnsi="Courier New" w:cs="Courier New"/>
          <w:noProof/>
          <w:color w:val="80FFBB"/>
          <w:sz w:val="20"/>
          <w:szCs w:val="20"/>
          <w:lang w:val="en-US" w:eastAsia="ru-RU"/>
        </w:rPr>
        <w:t>md</w:t>
      </w:r>
      <w:r w:rsidRPr="001062D9">
        <w:rPr>
          <w:rFonts w:ascii="Courier New" w:eastAsia="Times New Roman" w:hAnsi="Courier New" w:cs="Courier New"/>
          <w:noProof/>
          <w:color w:val="80FFBB"/>
          <w:sz w:val="20"/>
          <w:szCs w:val="20"/>
          <w:lang w:eastAsia="ru-RU"/>
        </w:rPr>
        <w:t>5</w:t>
      </w:r>
      <w:r w:rsidRPr="001062D9">
        <w:rPr>
          <w:rFonts w:ascii="Courier New" w:eastAsia="Times New Roman" w:hAnsi="Courier New" w:cs="Courier New"/>
          <w:noProof/>
          <w:color w:val="E1EFFF"/>
          <w:sz w:val="20"/>
          <w:szCs w:val="20"/>
          <w:lang w:eastAsia="ru-RU"/>
        </w:rPr>
        <w:t>(</w:t>
      </w:r>
      <w:r w:rsidRPr="001062D9">
        <w:rPr>
          <w:rFonts w:ascii="Courier New" w:eastAsia="Times New Roman" w:hAnsi="Courier New" w:cs="Courier New"/>
          <w:noProof/>
          <w:color w:val="FF80E1"/>
          <w:sz w:val="20"/>
          <w:szCs w:val="20"/>
          <w:lang w:eastAsia="ru-RU"/>
        </w:rPr>
        <w:t>$</w:t>
      </w:r>
      <w:r w:rsidRPr="003C7DB9">
        <w:rPr>
          <w:rFonts w:ascii="Courier New" w:eastAsia="Times New Roman" w:hAnsi="Courier New" w:cs="Courier New"/>
          <w:noProof/>
          <w:color w:val="FF80E1"/>
          <w:sz w:val="20"/>
          <w:szCs w:val="20"/>
          <w:lang w:val="en-US" w:eastAsia="ru-RU"/>
        </w:rPr>
        <w:t>password</w:t>
      </w:r>
      <w:r w:rsidRPr="001062D9">
        <w:rPr>
          <w:rFonts w:ascii="Courier New" w:eastAsia="Times New Roman" w:hAnsi="Courier New" w:cs="Courier New"/>
          <w:noProof/>
          <w:color w:val="E1EFFF"/>
          <w:sz w:val="20"/>
          <w:szCs w:val="20"/>
          <w:lang w:eastAsia="ru-RU"/>
        </w:rPr>
        <w:t>)</w:t>
      </w:r>
      <w:r w:rsidRPr="001062D9">
        <w:rPr>
          <w:rFonts w:ascii="Courier New" w:eastAsia="Times New Roman" w:hAnsi="Courier New" w:cs="Courier New"/>
          <w:noProof/>
          <w:color w:val="FF9D00"/>
          <w:sz w:val="20"/>
          <w:szCs w:val="20"/>
          <w:lang w:eastAsia="ru-RU"/>
        </w:rPr>
        <w:t>.</w:t>
      </w:r>
      <w:r w:rsidRPr="001062D9">
        <w:rPr>
          <w:rFonts w:ascii="Courier New" w:eastAsia="Times New Roman" w:hAnsi="Courier New" w:cs="Courier New"/>
          <w:noProof/>
          <w:color w:val="FF80E1"/>
          <w:sz w:val="20"/>
          <w:szCs w:val="20"/>
          <w:lang w:eastAsia="ru-RU"/>
        </w:rPr>
        <w:t>$</w:t>
      </w:r>
      <w:r w:rsidRPr="003C7DB9">
        <w:rPr>
          <w:rFonts w:ascii="Courier New" w:eastAsia="Times New Roman" w:hAnsi="Courier New" w:cs="Courier New"/>
          <w:noProof/>
          <w:color w:val="FF80E1"/>
          <w:sz w:val="20"/>
          <w:szCs w:val="20"/>
          <w:lang w:val="en-US" w:eastAsia="ru-RU"/>
        </w:rPr>
        <w:t>salt</w:t>
      </w:r>
      <w:r w:rsidRPr="001062D9">
        <w:rPr>
          <w:rFonts w:ascii="Courier New" w:eastAsia="Times New Roman" w:hAnsi="Courier New" w:cs="Courier New"/>
          <w:noProof/>
          <w:color w:val="E1EFFF"/>
          <w:sz w:val="20"/>
          <w:szCs w:val="20"/>
          <w:lang w:eastAsia="ru-RU"/>
        </w:rPr>
        <w:t>);</w:t>
      </w:r>
      <w:r w:rsidRPr="001062D9">
        <w:rPr>
          <w:rFonts w:ascii="Courier New" w:eastAsia="Times New Roman" w:hAnsi="Courier New" w:cs="Courier New"/>
          <w:noProof/>
          <w:color w:val="E1EFFF"/>
          <w:sz w:val="20"/>
          <w:szCs w:val="20"/>
          <w:lang w:eastAsia="ru-RU"/>
        </w:rPr>
        <w:br/>
        <w:t xml:space="preserve">            </w:t>
      </w:r>
      <w:r w:rsidRPr="003C7DB9">
        <w:rPr>
          <w:rFonts w:ascii="Courier New" w:eastAsia="Times New Roman" w:hAnsi="Courier New" w:cs="Courier New"/>
          <w:noProof/>
          <w:color w:val="FF9D00"/>
          <w:sz w:val="20"/>
          <w:szCs w:val="20"/>
          <w:lang w:val="en-US" w:eastAsia="ru-RU"/>
        </w:rPr>
        <w:t>if</w:t>
      </w:r>
      <w:r w:rsidRPr="001062D9">
        <w:rPr>
          <w:rFonts w:ascii="Courier New" w:eastAsia="Times New Roman" w:hAnsi="Courier New" w:cs="Courier New"/>
          <w:noProof/>
          <w:color w:val="FF9D00"/>
          <w:sz w:val="20"/>
          <w:szCs w:val="20"/>
          <w:lang w:eastAsia="ru-RU"/>
        </w:rPr>
        <w:t xml:space="preserve"> </w:t>
      </w:r>
      <w:r w:rsidRPr="001062D9">
        <w:rPr>
          <w:rFonts w:ascii="Courier New" w:eastAsia="Times New Roman" w:hAnsi="Courier New" w:cs="Courier New"/>
          <w:noProof/>
          <w:color w:val="E1EFFF"/>
          <w:sz w:val="20"/>
          <w:szCs w:val="20"/>
          <w:lang w:eastAsia="ru-RU"/>
        </w:rPr>
        <w:t>(</w:t>
      </w:r>
      <w:r w:rsidRPr="003C7DB9">
        <w:rPr>
          <w:rFonts w:ascii="Courier New" w:eastAsia="Times New Roman" w:hAnsi="Courier New" w:cs="Courier New"/>
          <w:noProof/>
          <w:color w:val="80FFBB"/>
          <w:sz w:val="20"/>
          <w:szCs w:val="20"/>
          <w:lang w:val="en-US" w:eastAsia="ru-RU"/>
        </w:rPr>
        <w:t>mysql</w:t>
      </w:r>
      <w:r w:rsidRPr="001062D9">
        <w:rPr>
          <w:rFonts w:ascii="Courier New" w:eastAsia="Times New Roman" w:hAnsi="Courier New" w:cs="Courier New"/>
          <w:noProof/>
          <w:color w:val="80FFBB"/>
          <w:sz w:val="20"/>
          <w:szCs w:val="20"/>
          <w:lang w:eastAsia="ru-RU"/>
        </w:rPr>
        <w:t>_</w:t>
      </w:r>
      <w:r w:rsidRPr="003C7DB9">
        <w:rPr>
          <w:rFonts w:ascii="Courier New" w:eastAsia="Times New Roman" w:hAnsi="Courier New" w:cs="Courier New"/>
          <w:noProof/>
          <w:color w:val="80FFBB"/>
          <w:sz w:val="20"/>
          <w:szCs w:val="20"/>
          <w:lang w:val="en-US" w:eastAsia="ru-RU"/>
        </w:rPr>
        <w:t>query</w:t>
      </w:r>
      <w:r w:rsidRPr="001062D9">
        <w:rPr>
          <w:rFonts w:ascii="Courier New" w:eastAsia="Times New Roman" w:hAnsi="Courier New" w:cs="Courier New"/>
          <w:noProof/>
          <w:color w:val="E1EFFF"/>
          <w:sz w:val="20"/>
          <w:szCs w:val="20"/>
          <w:lang w:eastAsia="ru-RU"/>
        </w:rPr>
        <w:t>(</w:t>
      </w:r>
      <w:r w:rsidRPr="001062D9">
        <w:rPr>
          <w:rFonts w:ascii="Courier New" w:eastAsia="Times New Roman" w:hAnsi="Courier New" w:cs="Courier New"/>
          <w:noProof/>
          <w:color w:val="3AD900"/>
          <w:sz w:val="20"/>
          <w:szCs w:val="20"/>
          <w:lang w:eastAsia="ru-RU"/>
        </w:rPr>
        <w:t>"</w:t>
      </w:r>
      <w:r w:rsidRPr="003C7DB9">
        <w:rPr>
          <w:rFonts w:ascii="Courier New" w:eastAsia="Times New Roman" w:hAnsi="Courier New" w:cs="Courier New"/>
          <w:noProof/>
          <w:color w:val="3AD900"/>
          <w:sz w:val="20"/>
          <w:szCs w:val="20"/>
          <w:lang w:val="en-US" w:eastAsia="ru-RU"/>
        </w:rPr>
        <w:t>INSERT</w:t>
      </w:r>
      <w:r w:rsidRPr="001062D9">
        <w:rPr>
          <w:rFonts w:ascii="Courier New" w:eastAsia="Times New Roman" w:hAnsi="Courier New" w:cs="Courier New"/>
          <w:noProof/>
          <w:color w:val="3AD900"/>
          <w:sz w:val="20"/>
          <w:szCs w:val="20"/>
          <w:lang w:eastAsia="ru-RU"/>
        </w:rPr>
        <w:t xml:space="preserve"> </w:t>
      </w:r>
      <w:r w:rsidRPr="003C7DB9">
        <w:rPr>
          <w:rFonts w:ascii="Courier New" w:eastAsia="Times New Roman" w:hAnsi="Courier New" w:cs="Courier New"/>
          <w:noProof/>
          <w:color w:val="3AD900"/>
          <w:sz w:val="20"/>
          <w:szCs w:val="20"/>
          <w:lang w:val="en-US" w:eastAsia="ru-RU"/>
        </w:rPr>
        <w:t>INTO</w:t>
      </w:r>
      <w:r w:rsidRPr="001062D9">
        <w:rPr>
          <w:rFonts w:ascii="Courier New" w:eastAsia="Times New Roman" w:hAnsi="Courier New" w:cs="Courier New"/>
          <w:noProof/>
          <w:color w:val="3AD900"/>
          <w:sz w:val="20"/>
          <w:szCs w:val="20"/>
          <w:lang w:eastAsia="ru-RU"/>
        </w:rPr>
        <w:t xml:space="preserve"> </w:t>
      </w:r>
      <w:r w:rsidRPr="003C7DB9">
        <w:rPr>
          <w:rFonts w:ascii="Courier New" w:eastAsia="Times New Roman" w:hAnsi="Courier New" w:cs="Courier New"/>
          <w:noProof/>
          <w:color w:val="3AD900"/>
          <w:sz w:val="20"/>
          <w:szCs w:val="20"/>
          <w:lang w:val="en-US" w:eastAsia="ru-RU"/>
        </w:rPr>
        <w:t>users</w:t>
      </w:r>
      <w:r w:rsidRPr="001062D9">
        <w:rPr>
          <w:rFonts w:ascii="Courier New" w:eastAsia="Times New Roman" w:hAnsi="Courier New" w:cs="Courier New"/>
          <w:noProof/>
          <w:color w:val="3AD900"/>
          <w:sz w:val="20"/>
          <w:szCs w:val="20"/>
          <w:lang w:eastAsia="ru-RU"/>
        </w:rPr>
        <w:t xml:space="preserve"> (</w:t>
      </w:r>
      <w:r w:rsidRPr="003C7DB9">
        <w:rPr>
          <w:rFonts w:ascii="Courier New" w:eastAsia="Times New Roman" w:hAnsi="Courier New" w:cs="Courier New"/>
          <w:noProof/>
          <w:color w:val="3AD900"/>
          <w:sz w:val="20"/>
          <w:szCs w:val="20"/>
          <w:lang w:val="en-US" w:eastAsia="ru-RU"/>
        </w:rPr>
        <w:t>login</w:t>
      </w:r>
      <w:r w:rsidRPr="001062D9">
        <w:rPr>
          <w:rFonts w:ascii="Courier New" w:eastAsia="Times New Roman" w:hAnsi="Courier New" w:cs="Courier New"/>
          <w:noProof/>
          <w:color w:val="3AD900"/>
          <w:sz w:val="20"/>
          <w:szCs w:val="20"/>
          <w:lang w:eastAsia="ru-RU"/>
        </w:rPr>
        <w:t>,</w:t>
      </w:r>
      <w:r w:rsidRPr="003C7DB9">
        <w:rPr>
          <w:rFonts w:ascii="Courier New" w:eastAsia="Times New Roman" w:hAnsi="Courier New" w:cs="Courier New"/>
          <w:noProof/>
          <w:color w:val="3AD900"/>
          <w:sz w:val="20"/>
          <w:szCs w:val="20"/>
          <w:lang w:val="en-US" w:eastAsia="ru-RU"/>
        </w:rPr>
        <w:t>password</w:t>
      </w:r>
      <w:r w:rsidRPr="001062D9">
        <w:rPr>
          <w:rFonts w:ascii="Courier New" w:eastAsia="Times New Roman" w:hAnsi="Courier New" w:cs="Courier New"/>
          <w:noProof/>
          <w:color w:val="3AD900"/>
          <w:sz w:val="20"/>
          <w:szCs w:val="20"/>
          <w:lang w:eastAsia="ru-RU"/>
        </w:rPr>
        <w:t>,</w:t>
      </w:r>
      <w:r w:rsidRPr="003C7DB9">
        <w:rPr>
          <w:rFonts w:ascii="Courier New" w:eastAsia="Times New Roman" w:hAnsi="Courier New" w:cs="Courier New"/>
          <w:noProof/>
          <w:color w:val="3AD900"/>
          <w:sz w:val="20"/>
          <w:szCs w:val="20"/>
          <w:lang w:val="en-US" w:eastAsia="ru-RU"/>
        </w:rPr>
        <w:t>salt</w:t>
      </w:r>
      <w:r w:rsidRPr="001062D9">
        <w:rPr>
          <w:rFonts w:ascii="Courier New" w:eastAsia="Times New Roman" w:hAnsi="Courier New" w:cs="Courier New"/>
          <w:noProof/>
          <w:color w:val="3AD900"/>
          <w:sz w:val="20"/>
          <w:szCs w:val="20"/>
          <w:lang w:eastAsia="ru-RU"/>
        </w:rPr>
        <w:t>,</w:t>
      </w:r>
      <w:r w:rsidRPr="003C7DB9">
        <w:rPr>
          <w:rFonts w:ascii="Courier New" w:eastAsia="Times New Roman" w:hAnsi="Courier New" w:cs="Courier New"/>
          <w:noProof/>
          <w:color w:val="3AD900"/>
          <w:sz w:val="20"/>
          <w:szCs w:val="20"/>
          <w:lang w:val="en-US" w:eastAsia="ru-RU"/>
        </w:rPr>
        <w:t>mail</w:t>
      </w:r>
      <w:r w:rsidRPr="001062D9">
        <w:rPr>
          <w:rFonts w:ascii="Courier New" w:eastAsia="Times New Roman" w:hAnsi="Courier New" w:cs="Courier New"/>
          <w:noProof/>
          <w:color w:val="3AD900"/>
          <w:sz w:val="20"/>
          <w:szCs w:val="20"/>
          <w:lang w:eastAsia="ru-RU"/>
        </w:rPr>
        <w:t>_</w:t>
      </w:r>
      <w:r w:rsidRPr="003C7DB9">
        <w:rPr>
          <w:rFonts w:ascii="Courier New" w:eastAsia="Times New Roman" w:hAnsi="Courier New" w:cs="Courier New"/>
          <w:noProof/>
          <w:color w:val="3AD900"/>
          <w:sz w:val="20"/>
          <w:szCs w:val="20"/>
          <w:lang w:val="en-US" w:eastAsia="ru-RU"/>
        </w:rPr>
        <w:t>reg</w:t>
      </w:r>
      <w:r w:rsidRPr="001062D9">
        <w:rPr>
          <w:rFonts w:ascii="Courier New" w:eastAsia="Times New Roman" w:hAnsi="Courier New" w:cs="Courier New"/>
          <w:noProof/>
          <w:color w:val="3AD900"/>
          <w:sz w:val="20"/>
          <w:szCs w:val="20"/>
          <w:lang w:eastAsia="ru-RU"/>
        </w:rPr>
        <w:t>,</w:t>
      </w:r>
      <w:r w:rsidRPr="003C7DB9">
        <w:rPr>
          <w:rFonts w:ascii="Courier New" w:eastAsia="Times New Roman" w:hAnsi="Courier New" w:cs="Courier New"/>
          <w:noProof/>
          <w:color w:val="3AD900"/>
          <w:sz w:val="20"/>
          <w:szCs w:val="20"/>
          <w:lang w:val="en-US" w:eastAsia="ru-RU"/>
        </w:rPr>
        <w:t>mail</w:t>
      </w:r>
      <w:r w:rsidRPr="001062D9">
        <w:rPr>
          <w:rFonts w:ascii="Courier New" w:eastAsia="Times New Roman" w:hAnsi="Courier New" w:cs="Courier New"/>
          <w:noProof/>
          <w:color w:val="3AD900"/>
          <w:sz w:val="20"/>
          <w:szCs w:val="20"/>
          <w:lang w:eastAsia="ru-RU"/>
        </w:rPr>
        <w:t>,</w:t>
      </w:r>
      <w:r w:rsidRPr="003C7DB9">
        <w:rPr>
          <w:rFonts w:ascii="Courier New" w:eastAsia="Times New Roman" w:hAnsi="Courier New" w:cs="Courier New"/>
          <w:noProof/>
          <w:color w:val="3AD900"/>
          <w:sz w:val="20"/>
          <w:szCs w:val="20"/>
          <w:lang w:val="en-US" w:eastAsia="ru-RU"/>
        </w:rPr>
        <w:t>reg</w:t>
      </w:r>
      <w:r w:rsidRPr="001062D9">
        <w:rPr>
          <w:rFonts w:ascii="Courier New" w:eastAsia="Times New Roman" w:hAnsi="Courier New" w:cs="Courier New"/>
          <w:noProof/>
          <w:color w:val="3AD900"/>
          <w:sz w:val="20"/>
          <w:szCs w:val="20"/>
          <w:lang w:eastAsia="ru-RU"/>
        </w:rPr>
        <w:t>_</w:t>
      </w:r>
      <w:r w:rsidRPr="003C7DB9">
        <w:rPr>
          <w:rFonts w:ascii="Courier New" w:eastAsia="Times New Roman" w:hAnsi="Courier New" w:cs="Courier New"/>
          <w:noProof/>
          <w:color w:val="3AD900"/>
          <w:sz w:val="20"/>
          <w:szCs w:val="20"/>
          <w:lang w:val="en-US" w:eastAsia="ru-RU"/>
        </w:rPr>
        <w:t>date</w:t>
      </w:r>
      <w:r w:rsidRPr="001062D9">
        <w:rPr>
          <w:rFonts w:ascii="Courier New" w:eastAsia="Times New Roman" w:hAnsi="Courier New" w:cs="Courier New"/>
          <w:noProof/>
          <w:color w:val="3AD900"/>
          <w:sz w:val="20"/>
          <w:szCs w:val="20"/>
          <w:lang w:eastAsia="ru-RU"/>
        </w:rPr>
        <w:t>,</w:t>
      </w:r>
      <w:r w:rsidRPr="003C7DB9">
        <w:rPr>
          <w:rFonts w:ascii="Courier New" w:eastAsia="Times New Roman" w:hAnsi="Courier New" w:cs="Courier New"/>
          <w:noProof/>
          <w:color w:val="3AD900"/>
          <w:sz w:val="20"/>
          <w:szCs w:val="20"/>
          <w:lang w:val="en-US" w:eastAsia="ru-RU"/>
        </w:rPr>
        <w:t>last</w:t>
      </w:r>
      <w:r w:rsidRPr="001062D9">
        <w:rPr>
          <w:rFonts w:ascii="Courier New" w:eastAsia="Times New Roman" w:hAnsi="Courier New" w:cs="Courier New"/>
          <w:noProof/>
          <w:color w:val="3AD900"/>
          <w:sz w:val="20"/>
          <w:szCs w:val="20"/>
          <w:lang w:eastAsia="ru-RU"/>
        </w:rPr>
        <w:t>_</w:t>
      </w:r>
      <w:r w:rsidRPr="003C7DB9">
        <w:rPr>
          <w:rFonts w:ascii="Courier New" w:eastAsia="Times New Roman" w:hAnsi="Courier New" w:cs="Courier New"/>
          <w:noProof/>
          <w:color w:val="3AD900"/>
          <w:sz w:val="20"/>
          <w:szCs w:val="20"/>
          <w:lang w:val="en-US" w:eastAsia="ru-RU"/>
        </w:rPr>
        <w:t>act</w:t>
      </w:r>
      <w:r w:rsidRPr="001062D9">
        <w:rPr>
          <w:rFonts w:ascii="Courier New" w:eastAsia="Times New Roman" w:hAnsi="Courier New" w:cs="Courier New"/>
          <w:noProof/>
          <w:color w:val="3AD900"/>
          <w:sz w:val="20"/>
          <w:szCs w:val="20"/>
          <w:lang w:eastAsia="ru-RU"/>
        </w:rPr>
        <w:t xml:space="preserve">) </w:t>
      </w:r>
      <w:r w:rsidRPr="003C7DB9">
        <w:rPr>
          <w:rFonts w:ascii="Courier New" w:eastAsia="Times New Roman" w:hAnsi="Courier New" w:cs="Courier New"/>
          <w:noProof/>
          <w:color w:val="3AD900"/>
          <w:sz w:val="20"/>
          <w:szCs w:val="20"/>
          <w:lang w:val="en-US" w:eastAsia="ru-RU"/>
        </w:rPr>
        <w:t>VALUES</w:t>
      </w:r>
      <w:r w:rsidRPr="001062D9">
        <w:rPr>
          <w:rFonts w:ascii="Courier New" w:eastAsia="Times New Roman" w:hAnsi="Courier New" w:cs="Courier New"/>
          <w:noProof/>
          <w:color w:val="3AD900"/>
          <w:sz w:val="20"/>
          <w:szCs w:val="20"/>
          <w:lang w:eastAsia="ru-RU"/>
        </w:rPr>
        <w:t xml:space="preserve"> ('"</w:t>
      </w:r>
      <w:r w:rsidRPr="001062D9">
        <w:rPr>
          <w:rFonts w:ascii="Courier New" w:eastAsia="Times New Roman" w:hAnsi="Courier New" w:cs="Courier New"/>
          <w:noProof/>
          <w:color w:val="FF9D00"/>
          <w:sz w:val="20"/>
          <w:szCs w:val="20"/>
          <w:lang w:eastAsia="ru-RU"/>
        </w:rPr>
        <w:t>.</w:t>
      </w:r>
      <w:r w:rsidRPr="001062D9">
        <w:rPr>
          <w:rFonts w:ascii="Courier New" w:eastAsia="Times New Roman" w:hAnsi="Courier New" w:cs="Courier New"/>
          <w:noProof/>
          <w:color w:val="FF80E1"/>
          <w:sz w:val="20"/>
          <w:szCs w:val="20"/>
          <w:lang w:eastAsia="ru-RU"/>
        </w:rPr>
        <w:t>$</w:t>
      </w:r>
      <w:r w:rsidRPr="003C7DB9">
        <w:rPr>
          <w:rFonts w:ascii="Courier New" w:eastAsia="Times New Roman" w:hAnsi="Courier New" w:cs="Courier New"/>
          <w:noProof/>
          <w:color w:val="FF80E1"/>
          <w:sz w:val="20"/>
          <w:szCs w:val="20"/>
          <w:lang w:val="en-US" w:eastAsia="ru-RU"/>
        </w:rPr>
        <w:t>login</w:t>
      </w:r>
      <w:r w:rsidRPr="001062D9">
        <w:rPr>
          <w:rFonts w:ascii="Courier New" w:eastAsia="Times New Roman" w:hAnsi="Courier New" w:cs="Courier New"/>
          <w:noProof/>
          <w:color w:val="FF9D00"/>
          <w:sz w:val="20"/>
          <w:szCs w:val="20"/>
          <w:lang w:eastAsia="ru-RU"/>
        </w:rPr>
        <w:t>.</w:t>
      </w:r>
      <w:r w:rsidRPr="001062D9">
        <w:rPr>
          <w:rFonts w:ascii="Courier New" w:eastAsia="Times New Roman" w:hAnsi="Courier New" w:cs="Courier New"/>
          <w:noProof/>
          <w:color w:val="3AD900"/>
          <w:sz w:val="20"/>
          <w:szCs w:val="20"/>
          <w:lang w:eastAsia="ru-RU"/>
        </w:rPr>
        <w:t>"','"</w:t>
      </w:r>
      <w:r w:rsidRPr="001062D9">
        <w:rPr>
          <w:rFonts w:ascii="Courier New" w:eastAsia="Times New Roman" w:hAnsi="Courier New" w:cs="Courier New"/>
          <w:noProof/>
          <w:color w:val="FF9D00"/>
          <w:sz w:val="20"/>
          <w:szCs w:val="20"/>
          <w:lang w:eastAsia="ru-RU"/>
        </w:rPr>
        <w:t>.</w:t>
      </w:r>
      <w:r w:rsidRPr="001062D9">
        <w:rPr>
          <w:rFonts w:ascii="Courier New" w:eastAsia="Times New Roman" w:hAnsi="Courier New" w:cs="Courier New"/>
          <w:noProof/>
          <w:color w:val="FF80E1"/>
          <w:sz w:val="20"/>
          <w:szCs w:val="20"/>
          <w:lang w:eastAsia="ru-RU"/>
        </w:rPr>
        <w:t>$</w:t>
      </w:r>
      <w:r w:rsidRPr="003C7DB9">
        <w:rPr>
          <w:rFonts w:ascii="Courier New" w:eastAsia="Times New Roman" w:hAnsi="Courier New" w:cs="Courier New"/>
          <w:noProof/>
          <w:color w:val="FF80E1"/>
          <w:sz w:val="20"/>
          <w:szCs w:val="20"/>
          <w:lang w:val="en-US" w:eastAsia="ru-RU"/>
        </w:rPr>
        <w:t>password</w:t>
      </w:r>
      <w:r w:rsidRPr="001062D9">
        <w:rPr>
          <w:rFonts w:ascii="Courier New" w:eastAsia="Times New Roman" w:hAnsi="Courier New" w:cs="Courier New"/>
          <w:noProof/>
          <w:color w:val="FF9D00"/>
          <w:sz w:val="20"/>
          <w:szCs w:val="20"/>
          <w:lang w:eastAsia="ru-RU"/>
        </w:rPr>
        <w:t>.</w:t>
      </w:r>
      <w:r w:rsidRPr="001062D9">
        <w:rPr>
          <w:rFonts w:ascii="Courier New" w:eastAsia="Times New Roman" w:hAnsi="Courier New" w:cs="Courier New"/>
          <w:noProof/>
          <w:color w:val="3AD900"/>
          <w:sz w:val="20"/>
          <w:szCs w:val="20"/>
          <w:lang w:eastAsia="ru-RU"/>
        </w:rPr>
        <w:t>"','"</w:t>
      </w:r>
      <w:r w:rsidRPr="001062D9">
        <w:rPr>
          <w:rFonts w:ascii="Courier New" w:eastAsia="Times New Roman" w:hAnsi="Courier New" w:cs="Courier New"/>
          <w:noProof/>
          <w:color w:val="FF9D00"/>
          <w:sz w:val="20"/>
          <w:szCs w:val="20"/>
          <w:lang w:eastAsia="ru-RU"/>
        </w:rPr>
        <w:t>.</w:t>
      </w:r>
      <w:r w:rsidRPr="001062D9">
        <w:rPr>
          <w:rFonts w:ascii="Courier New" w:eastAsia="Times New Roman" w:hAnsi="Courier New" w:cs="Courier New"/>
          <w:noProof/>
          <w:color w:val="FF80E1"/>
          <w:sz w:val="20"/>
          <w:szCs w:val="20"/>
          <w:lang w:eastAsia="ru-RU"/>
        </w:rPr>
        <w:t>$</w:t>
      </w:r>
      <w:r w:rsidRPr="003C7DB9">
        <w:rPr>
          <w:rFonts w:ascii="Courier New" w:eastAsia="Times New Roman" w:hAnsi="Courier New" w:cs="Courier New"/>
          <w:noProof/>
          <w:color w:val="FF80E1"/>
          <w:sz w:val="20"/>
          <w:szCs w:val="20"/>
          <w:lang w:val="en-US" w:eastAsia="ru-RU"/>
        </w:rPr>
        <w:t>salt</w:t>
      </w:r>
      <w:r w:rsidRPr="001062D9">
        <w:rPr>
          <w:rFonts w:ascii="Courier New" w:eastAsia="Times New Roman" w:hAnsi="Courier New" w:cs="Courier New"/>
          <w:noProof/>
          <w:color w:val="FF9D00"/>
          <w:sz w:val="20"/>
          <w:szCs w:val="20"/>
          <w:lang w:eastAsia="ru-RU"/>
        </w:rPr>
        <w:t>.</w:t>
      </w:r>
      <w:r w:rsidRPr="001062D9">
        <w:rPr>
          <w:rFonts w:ascii="Courier New" w:eastAsia="Times New Roman" w:hAnsi="Courier New" w:cs="Courier New"/>
          <w:noProof/>
          <w:color w:val="3AD900"/>
          <w:sz w:val="20"/>
          <w:szCs w:val="20"/>
          <w:lang w:eastAsia="ru-RU"/>
        </w:rPr>
        <w:t>"','"</w:t>
      </w:r>
      <w:r w:rsidRPr="001062D9">
        <w:rPr>
          <w:rFonts w:ascii="Courier New" w:eastAsia="Times New Roman" w:hAnsi="Courier New" w:cs="Courier New"/>
          <w:noProof/>
          <w:color w:val="FF9D00"/>
          <w:sz w:val="20"/>
          <w:szCs w:val="20"/>
          <w:lang w:eastAsia="ru-RU"/>
        </w:rPr>
        <w:t>.</w:t>
      </w:r>
      <w:r w:rsidRPr="001062D9">
        <w:rPr>
          <w:rFonts w:ascii="Courier New" w:eastAsia="Times New Roman" w:hAnsi="Courier New" w:cs="Courier New"/>
          <w:noProof/>
          <w:color w:val="FF80E1"/>
          <w:sz w:val="20"/>
          <w:szCs w:val="20"/>
          <w:lang w:eastAsia="ru-RU"/>
        </w:rPr>
        <w:t>$</w:t>
      </w:r>
      <w:r w:rsidRPr="003C7DB9">
        <w:rPr>
          <w:rFonts w:ascii="Courier New" w:eastAsia="Times New Roman" w:hAnsi="Courier New" w:cs="Courier New"/>
          <w:noProof/>
          <w:color w:val="FF80E1"/>
          <w:sz w:val="20"/>
          <w:szCs w:val="20"/>
          <w:lang w:val="en-US" w:eastAsia="ru-RU"/>
        </w:rPr>
        <w:t>mail</w:t>
      </w:r>
      <w:r w:rsidRPr="001062D9">
        <w:rPr>
          <w:rFonts w:ascii="Courier New" w:eastAsia="Times New Roman" w:hAnsi="Courier New" w:cs="Courier New"/>
          <w:noProof/>
          <w:color w:val="FF9D00"/>
          <w:sz w:val="20"/>
          <w:szCs w:val="20"/>
          <w:lang w:eastAsia="ru-RU"/>
        </w:rPr>
        <w:t>.</w:t>
      </w:r>
      <w:r w:rsidRPr="001062D9">
        <w:rPr>
          <w:rFonts w:ascii="Courier New" w:eastAsia="Times New Roman" w:hAnsi="Courier New" w:cs="Courier New"/>
          <w:noProof/>
          <w:color w:val="3AD900"/>
          <w:sz w:val="20"/>
          <w:szCs w:val="20"/>
          <w:lang w:eastAsia="ru-RU"/>
        </w:rPr>
        <w:t>"','"</w:t>
      </w:r>
      <w:r w:rsidRPr="001062D9">
        <w:rPr>
          <w:rFonts w:ascii="Courier New" w:eastAsia="Times New Roman" w:hAnsi="Courier New" w:cs="Courier New"/>
          <w:noProof/>
          <w:color w:val="FF9D00"/>
          <w:sz w:val="20"/>
          <w:szCs w:val="20"/>
          <w:lang w:eastAsia="ru-RU"/>
        </w:rPr>
        <w:t>.</w:t>
      </w:r>
      <w:r w:rsidRPr="001062D9">
        <w:rPr>
          <w:rFonts w:ascii="Courier New" w:eastAsia="Times New Roman" w:hAnsi="Courier New" w:cs="Courier New"/>
          <w:noProof/>
          <w:color w:val="FF80E1"/>
          <w:sz w:val="20"/>
          <w:szCs w:val="20"/>
          <w:lang w:eastAsia="ru-RU"/>
        </w:rPr>
        <w:t>$</w:t>
      </w:r>
      <w:r w:rsidRPr="003C7DB9">
        <w:rPr>
          <w:rFonts w:ascii="Courier New" w:eastAsia="Times New Roman" w:hAnsi="Courier New" w:cs="Courier New"/>
          <w:noProof/>
          <w:color w:val="FF80E1"/>
          <w:sz w:val="20"/>
          <w:szCs w:val="20"/>
          <w:lang w:val="en-US" w:eastAsia="ru-RU"/>
        </w:rPr>
        <w:t>mail</w:t>
      </w:r>
      <w:r w:rsidRPr="001062D9">
        <w:rPr>
          <w:rFonts w:ascii="Courier New" w:eastAsia="Times New Roman" w:hAnsi="Courier New" w:cs="Courier New"/>
          <w:noProof/>
          <w:color w:val="FF9D00"/>
          <w:sz w:val="20"/>
          <w:szCs w:val="20"/>
          <w:lang w:eastAsia="ru-RU"/>
        </w:rPr>
        <w:t>.</w:t>
      </w:r>
      <w:r w:rsidRPr="001062D9">
        <w:rPr>
          <w:rFonts w:ascii="Courier New" w:eastAsia="Times New Roman" w:hAnsi="Courier New" w:cs="Courier New"/>
          <w:noProof/>
          <w:color w:val="3AD900"/>
          <w:sz w:val="20"/>
          <w:szCs w:val="20"/>
          <w:lang w:eastAsia="ru-RU"/>
        </w:rPr>
        <w:t>"','"</w:t>
      </w:r>
      <w:r w:rsidRPr="001062D9">
        <w:rPr>
          <w:rFonts w:ascii="Courier New" w:eastAsia="Times New Roman" w:hAnsi="Courier New" w:cs="Courier New"/>
          <w:noProof/>
          <w:color w:val="FF9D00"/>
          <w:sz w:val="20"/>
          <w:szCs w:val="20"/>
          <w:lang w:eastAsia="ru-RU"/>
        </w:rPr>
        <w:t>.</w:t>
      </w:r>
      <w:r w:rsidRPr="001062D9">
        <w:rPr>
          <w:rFonts w:ascii="Courier New" w:eastAsia="Times New Roman" w:hAnsi="Courier New" w:cs="Courier New"/>
          <w:noProof/>
          <w:color w:val="FF80E1"/>
          <w:sz w:val="20"/>
          <w:szCs w:val="20"/>
          <w:lang w:eastAsia="ru-RU"/>
        </w:rPr>
        <w:t>$</w:t>
      </w:r>
      <w:r w:rsidRPr="003C7DB9">
        <w:rPr>
          <w:rFonts w:ascii="Courier New" w:eastAsia="Times New Roman" w:hAnsi="Courier New" w:cs="Courier New"/>
          <w:noProof/>
          <w:color w:val="FF80E1"/>
          <w:sz w:val="20"/>
          <w:szCs w:val="20"/>
          <w:lang w:val="en-US" w:eastAsia="ru-RU"/>
        </w:rPr>
        <w:t>tm</w:t>
      </w:r>
      <w:r w:rsidRPr="001062D9">
        <w:rPr>
          <w:rFonts w:ascii="Courier New" w:eastAsia="Times New Roman" w:hAnsi="Courier New" w:cs="Courier New"/>
          <w:noProof/>
          <w:color w:val="FF9D00"/>
          <w:sz w:val="20"/>
          <w:szCs w:val="20"/>
          <w:lang w:eastAsia="ru-RU"/>
        </w:rPr>
        <w:t>.</w:t>
      </w:r>
      <w:r w:rsidRPr="001062D9">
        <w:rPr>
          <w:rFonts w:ascii="Courier New" w:eastAsia="Times New Roman" w:hAnsi="Courier New" w:cs="Courier New"/>
          <w:noProof/>
          <w:color w:val="3AD900"/>
          <w:sz w:val="20"/>
          <w:szCs w:val="20"/>
          <w:lang w:eastAsia="ru-RU"/>
        </w:rPr>
        <w:t>"','"</w:t>
      </w:r>
      <w:r w:rsidRPr="001062D9">
        <w:rPr>
          <w:rFonts w:ascii="Courier New" w:eastAsia="Times New Roman" w:hAnsi="Courier New" w:cs="Courier New"/>
          <w:noProof/>
          <w:color w:val="FF9D00"/>
          <w:sz w:val="20"/>
          <w:szCs w:val="20"/>
          <w:lang w:eastAsia="ru-RU"/>
        </w:rPr>
        <w:t>.</w:t>
      </w:r>
      <w:r w:rsidRPr="001062D9">
        <w:rPr>
          <w:rFonts w:ascii="Courier New" w:eastAsia="Times New Roman" w:hAnsi="Courier New" w:cs="Courier New"/>
          <w:noProof/>
          <w:color w:val="FF80E1"/>
          <w:sz w:val="20"/>
          <w:szCs w:val="20"/>
          <w:lang w:eastAsia="ru-RU"/>
        </w:rPr>
        <w:t>$</w:t>
      </w:r>
      <w:r w:rsidRPr="003C7DB9">
        <w:rPr>
          <w:rFonts w:ascii="Courier New" w:eastAsia="Times New Roman" w:hAnsi="Courier New" w:cs="Courier New"/>
          <w:noProof/>
          <w:color w:val="FF80E1"/>
          <w:sz w:val="20"/>
          <w:szCs w:val="20"/>
          <w:lang w:val="en-US" w:eastAsia="ru-RU"/>
        </w:rPr>
        <w:t>tm</w:t>
      </w:r>
      <w:r w:rsidRPr="001062D9">
        <w:rPr>
          <w:rFonts w:ascii="Courier New" w:eastAsia="Times New Roman" w:hAnsi="Courier New" w:cs="Courier New"/>
          <w:noProof/>
          <w:color w:val="FF9D00"/>
          <w:sz w:val="20"/>
          <w:szCs w:val="20"/>
          <w:lang w:eastAsia="ru-RU"/>
        </w:rPr>
        <w:t>.</w:t>
      </w:r>
      <w:r w:rsidRPr="001062D9">
        <w:rPr>
          <w:rFonts w:ascii="Courier New" w:eastAsia="Times New Roman" w:hAnsi="Courier New" w:cs="Courier New"/>
          <w:noProof/>
          <w:color w:val="3AD900"/>
          <w:sz w:val="20"/>
          <w:szCs w:val="20"/>
          <w:lang w:eastAsia="ru-RU"/>
        </w:rPr>
        <w:t>"')"</w:t>
      </w:r>
      <w:r w:rsidRPr="001062D9">
        <w:rPr>
          <w:rFonts w:ascii="Courier New" w:eastAsia="Times New Roman" w:hAnsi="Courier New" w:cs="Courier New"/>
          <w:noProof/>
          <w:color w:val="E1EFFF"/>
          <w:sz w:val="20"/>
          <w:szCs w:val="20"/>
          <w:lang w:eastAsia="ru-RU"/>
        </w:rPr>
        <w:t xml:space="preserve">)) </w:t>
      </w:r>
      <w:r w:rsidRPr="001062D9">
        <w:rPr>
          <w:rFonts w:ascii="Courier New" w:eastAsia="Times New Roman" w:hAnsi="Courier New" w:cs="Courier New"/>
          <w:i/>
          <w:iCs/>
          <w:noProof/>
          <w:color w:val="0088FF"/>
          <w:sz w:val="20"/>
          <w:szCs w:val="20"/>
          <w:lang w:eastAsia="ru-RU"/>
        </w:rPr>
        <w:t>//пишем данные в БД и авторизовываем пользователя</w:t>
      </w:r>
      <w:r w:rsidRPr="001062D9">
        <w:rPr>
          <w:rFonts w:ascii="Courier New" w:eastAsia="Times New Roman" w:hAnsi="Courier New" w:cs="Courier New"/>
          <w:i/>
          <w:iCs/>
          <w:noProof/>
          <w:color w:val="0088FF"/>
          <w:sz w:val="20"/>
          <w:szCs w:val="20"/>
          <w:lang w:eastAsia="ru-RU"/>
        </w:rPr>
        <w:br/>
        <w:t xml:space="preserve">            </w:t>
      </w:r>
      <w:r w:rsidRPr="001062D9">
        <w:rPr>
          <w:rFonts w:ascii="Courier New" w:eastAsia="Times New Roman" w:hAnsi="Courier New" w:cs="Courier New"/>
          <w:noProof/>
          <w:color w:val="E1EFFF"/>
          <w:sz w:val="20"/>
          <w:szCs w:val="20"/>
          <w:lang w:eastAsia="ru-RU"/>
        </w:rPr>
        <w:t>{</w:t>
      </w:r>
      <w:r w:rsidRPr="001062D9">
        <w:rPr>
          <w:rFonts w:ascii="Courier New" w:eastAsia="Times New Roman" w:hAnsi="Courier New" w:cs="Courier New"/>
          <w:noProof/>
          <w:color w:val="E1EFFF"/>
          <w:sz w:val="20"/>
          <w:szCs w:val="20"/>
          <w:lang w:eastAsia="ru-RU"/>
        </w:rPr>
        <w:br/>
        <w:t xml:space="preserve">                </w:t>
      </w:r>
      <w:r w:rsidRPr="003C7DB9">
        <w:rPr>
          <w:rFonts w:ascii="Courier New" w:eastAsia="Times New Roman" w:hAnsi="Courier New" w:cs="Courier New"/>
          <w:noProof/>
          <w:color w:val="80FFBB"/>
          <w:sz w:val="20"/>
          <w:szCs w:val="20"/>
          <w:lang w:val="en-US" w:eastAsia="ru-RU"/>
        </w:rPr>
        <w:t>setcookie</w:t>
      </w:r>
      <w:r w:rsidRPr="001062D9">
        <w:rPr>
          <w:rFonts w:ascii="Courier New" w:eastAsia="Times New Roman" w:hAnsi="Courier New" w:cs="Courier New"/>
          <w:noProof/>
          <w:color w:val="80FFBB"/>
          <w:sz w:val="20"/>
          <w:szCs w:val="20"/>
          <w:lang w:eastAsia="ru-RU"/>
        </w:rPr>
        <w:t xml:space="preserve"> </w:t>
      </w:r>
      <w:r w:rsidRPr="001062D9">
        <w:rPr>
          <w:rFonts w:ascii="Courier New" w:eastAsia="Times New Roman" w:hAnsi="Courier New" w:cs="Courier New"/>
          <w:noProof/>
          <w:color w:val="E1EFFF"/>
          <w:sz w:val="20"/>
          <w:szCs w:val="20"/>
          <w:lang w:eastAsia="ru-RU"/>
        </w:rPr>
        <w:t>(</w:t>
      </w:r>
      <w:r w:rsidRPr="001062D9">
        <w:rPr>
          <w:rFonts w:ascii="Courier New" w:eastAsia="Times New Roman" w:hAnsi="Courier New" w:cs="Courier New"/>
          <w:noProof/>
          <w:color w:val="3AD900"/>
          <w:sz w:val="20"/>
          <w:szCs w:val="20"/>
          <w:lang w:eastAsia="ru-RU"/>
        </w:rPr>
        <w:t>"</w:t>
      </w:r>
      <w:r w:rsidRPr="003C7DB9">
        <w:rPr>
          <w:rFonts w:ascii="Courier New" w:eastAsia="Times New Roman" w:hAnsi="Courier New" w:cs="Courier New"/>
          <w:noProof/>
          <w:color w:val="3AD900"/>
          <w:sz w:val="20"/>
          <w:szCs w:val="20"/>
          <w:lang w:val="en-US" w:eastAsia="ru-RU"/>
        </w:rPr>
        <w:t>login</w:t>
      </w:r>
      <w:r w:rsidRPr="001062D9">
        <w:rPr>
          <w:rFonts w:ascii="Courier New" w:eastAsia="Times New Roman" w:hAnsi="Courier New" w:cs="Courier New"/>
          <w:noProof/>
          <w:color w:val="3AD900"/>
          <w:sz w:val="20"/>
          <w:szCs w:val="20"/>
          <w:lang w:eastAsia="ru-RU"/>
        </w:rPr>
        <w:t>"</w:t>
      </w:r>
      <w:r w:rsidRPr="001062D9">
        <w:rPr>
          <w:rFonts w:ascii="Courier New" w:eastAsia="Times New Roman" w:hAnsi="Courier New" w:cs="Courier New"/>
          <w:noProof/>
          <w:color w:val="E1EFFF"/>
          <w:sz w:val="20"/>
          <w:szCs w:val="20"/>
          <w:lang w:eastAsia="ru-RU"/>
        </w:rPr>
        <w:t xml:space="preserve">, </w:t>
      </w:r>
      <w:r w:rsidRPr="001062D9">
        <w:rPr>
          <w:rFonts w:ascii="Courier New" w:eastAsia="Times New Roman" w:hAnsi="Courier New" w:cs="Courier New"/>
          <w:noProof/>
          <w:color w:val="FF80E1"/>
          <w:sz w:val="20"/>
          <w:szCs w:val="20"/>
          <w:lang w:eastAsia="ru-RU"/>
        </w:rPr>
        <w:t>$</w:t>
      </w:r>
      <w:r w:rsidRPr="003C7DB9">
        <w:rPr>
          <w:rFonts w:ascii="Courier New" w:eastAsia="Times New Roman" w:hAnsi="Courier New" w:cs="Courier New"/>
          <w:noProof/>
          <w:color w:val="FF80E1"/>
          <w:sz w:val="20"/>
          <w:szCs w:val="20"/>
          <w:lang w:val="en-US" w:eastAsia="ru-RU"/>
        </w:rPr>
        <w:t>login</w:t>
      </w:r>
      <w:r w:rsidRPr="001062D9">
        <w:rPr>
          <w:rFonts w:ascii="Courier New" w:eastAsia="Times New Roman" w:hAnsi="Courier New" w:cs="Courier New"/>
          <w:noProof/>
          <w:color w:val="E1EFFF"/>
          <w:sz w:val="20"/>
          <w:szCs w:val="20"/>
          <w:lang w:eastAsia="ru-RU"/>
        </w:rPr>
        <w:t xml:space="preserve">, </w:t>
      </w:r>
      <w:r w:rsidRPr="003C7DB9">
        <w:rPr>
          <w:rFonts w:ascii="Courier New" w:eastAsia="Times New Roman" w:hAnsi="Courier New" w:cs="Courier New"/>
          <w:noProof/>
          <w:color w:val="80FFBB"/>
          <w:sz w:val="20"/>
          <w:szCs w:val="20"/>
          <w:lang w:val="en-US" w:eastAsia="ru-RU"/>
        </w:rPr>
        <w:t>time</w:t>
      </w:r>
      <w:r w:rsidRPr="001062D9">
        <w:rPr>
          <w:rFonts w:ascii="Courier New" w:eastAsia="Times New Roman" w:hAnsi="Courier New" w:cs="Courier New"/>
          <w:noProof/>
          <w:color w:val="E1EFFF"/>
          <w:sz w:val="20"/>
          <w:szCs w:val="20"/>
          <w:lang w:eastAsia="ru-RU"/>
        </w:rPr>
        <w:t xml:space="preserve">() </w:t>
      </w:r>
      <w:r w:rsidRPr="001062D9">
        <w:rPr>
          <w:rFonts w:ascii="Courier New" w:eastAsia="Times New Roman" w:hAnsi="Courier New" w:cs="Courier New"/>
          <w:noProof/>
          <w:color w:val="FF9D00"/>
          <w:sz w:val="20"/>
          <w:szCs w:val="20"/>
          <w:lang w:eastAsia="ru-RU"/>
        </w:rPr>
        <w:t xml:space="preserve">+ </w:t>
      </w:r>
      <w:r w:rsidRPr="001062D9">
        <w:rPr>
          <w:rFonts w:ascii="Courier New" w:eastAsia="Times New Roman" w:hAnsi="Courier New" w:cs="Courier New"/>
          <w:noProof/>
          <w:color w:val="FF628C"/>
          <w:sz w:val="20"/>
          <w:szCs w:val="20"/>
          <w:lang w:eastAsia="ru-RU"/>
        </w:rPr>
        <w:t>50000</w:t>
      </w:r>
      <w:r w:rsidRPr="001062D9">
        <w:rPr>
          <w:rFonts w:ascii="Courier New" w:eastAsia="Times New Roman" w:hAnsi="Courier New" w:cs="Courier New"/>
          <w:noProof/>
          <w:color w:val="E1EFFF"/>
          <w:sz w:val="20"/>
          <w:szCs w:val="20"/>
          <w:lang w:eastAsia="ru-RU"/>
        </w:rPr>
        <w:t xml:space="preserve">, </w:t>
      </w:r>
      <w:r w:rsidRPr="001062D9">
        <w:rPr>
          <w:rFonts w:ascii="Courier New" w:eastAsia="Times New Roman" w:hAnsi="Courier New" w:cs="Courier New"/>
          <w:noProof/>
          <w:color w:val="3AD900"/>
          <w:sz w:val="20"/>
          <w:szCs w:val="20"/>
          <w:lang w:eastAsia="ru-RU"/>
        </w:rPr>
        <w:t>'/'</w:t>
      </w:r>
      <w:r w:rsidRPr="001062D9">
        <w:rPr>
          <w:rFonts w:ascii="Courier New" w:eastAsia="Times New Roman" w:hAnsi="Courier New" w:cs="Courier New"/>
          <w:noProof/>
          <w:color w:val="E1EFFF"/>
          <w:sz w:val="20"/>
          <w:szCs w:val="20"/>
          <w:lang w:eastAsia="ru-RU"/>
        </w:rPr>
        <w:t>);</w:t>
      </w:r>
      <w:r w:rsidRPr="001062D9">
        <w:rPr>
          <w:rFonts w:ascii="Courier New" w:eastAsia="Times New Roman" w:hAnsi="Courier New" w:cs="Courier New"/>
          <w:noProof/>
          <w:color w:val="E1EFFF"/>
          <w:sz w:val="20"/>
          <w:szCs w:val="20"/>
          <w:lang w:eastAsia="ru-RU"/>
        </w:rPr>
        <w:br/>
        <w:t xml:space="preserve">                </w:t>
      </w:r>
      <w:r w:rsidRPr="003C7DB9">
        <w:rPr>
          <w:rFonts w:ascii="Courier New" w:eastAsia="Times New Roman" w:hAnsi="Courier New" w:cs="Courier New"/>
          <w:noProof/>
          <w:color w:val="80FFBB"/>
          <w:sz w:val="20"/>
          <w:szCs w:val="20"/>
          <w:lang w:val="en-US" w:eastAsia="ru-RU"/>
        </w:rPr>
        <w:t>setcookie</w:t>
      </w:r>
      <w:r w:rsidRPr="001062D9">
        <w:rPr>
          <w:rFonts w:ascii="Courier New" w:eastAsia="Times New Roman" w:hAnsi="Courier New" w:cs="Courier New"/>
          <w:noProof/>
          <w:color w:val="80FFBB"/>
          <w:sz w:val="20"/>
          <w:szCs w:val="20"/>
          <w:lang w:eastAsia="ru-RU"/>
        </w:rPr>
        <w:t xml:space="preserve"> </w:t>
      </w:r>
      <w:r w:rsidRPr="001062D9">
        <w:rPr>
          <w:rFonts w:ascii="Courier New" w:eastAsia="Times New Roman" w:hAnsi="Courier New" w:cs="Courier New"/>
          <w:noProof/>
          <w:color w:val="E1EFFF"/>
          <w:sz w:val="20"/>
          <w:szCs w:val="20"/>
          <w:lang w:eastAsia="ru-RU"/>
        </w:rPr>
        <w:t>(</w:t>
      </w:r>
      <w:r w:rsidRPr="001062D9">
        <w:rPr>
          <w:rFonts w:ascii="Courier New" w:eastAsia="Times New Roman" w:hAnsi="Courier New" w:cs="Courier New"/>
          <w:noProof/>
          <w:color w:val="3AD900"/>
          <w:sz w:val="20"/>
          <w:szCs w:val="20"/>
          <w:lang w:eastAsia="ru-RU"/>
        </w:rPr>
        <w:t>"</w:t>
      </w:r>
      <w:r w:rsidRPr="003C7DB9">
        <w:rPr>
          <w:rFonts w:ascii="Courier New" w:eastAsia="Times New Roman" w:hAnsi="Courier New" w:cs="Courier New"/>
          <w:noProof/>
          <w:color w:val="3AD900"/>
          <w:sz w:val="20"/>
          <w:szCs w:val="20"/>
          <w:lang w:val="en-US" w:eastAsia="ru-RU"/>
        </w:rPr>
        <w:t>password</w:t>
      </w:r>
      <w:r w:rsidRPr="001062D9">
        <w:rPr>
          <w:rFonts w:ascii="Courier New" w:eastAsia="Times New Roman" w:hAnsi="Courier New" w:cs="Courier New"/>
          <w:noProof/>
          <w:color w:val="3AD900"/>
          <w:sz w:val="20"/>
          <w:szCs w:val="20"/>
          <w:lang w:eastAsia="ru-RU"/>
        </w:rPr>
        <w:t>"</w:t>
      </w:r>
      <w:r w:rsidRPr="001062D9">
        <w:rPr>
          <w:rFonts w:ascii="Courier New" w:eastAsia="Times New Roman" w:hAnsi="Courier New" w:cs="Courier New"/>
          <w:noProof/>
          <w:color w:val="E1EFFF"/>
          <w:sz w:val="20"/>
          <w:szCs w:val="20"/>
          <w:lang w:eastAsia="ru-RU"/>
        </w:rPr>
        <w:t xml:space="preserve">, </w:t>
      </w:r>
      <w:r w:rsidRPr="003C7DB9">
        <w:rPr>
          <w:rFonts w:ascii="Courier New" w:eastAsia="Times New Roman" w:hAnsi="Courier New" w:cs="Courier New"/>
          <w:noProof/>
          <w:color w:val="80FFBB"/>
          <w:sz w:val="20"/>
          <w:szCs w:val="20"/>
          <w:lang w:val="en-US" w:eastAsia="ru-RU"/>
        </w:rPr>
        <w:t>md</w:t>
      </w:r>
      <w:r w:rsidRPr="001062D9">
        <w:rPr>
          <w:rFonts w:ascii="Courier New" w:eastAsia="Times New Roman" w:hAnsi="Courier New" w:cs="Courier New"/>
          <w:noProof/>
          <w:color w:val="80FFBB"/>
          <w:sz w:val="20"/>
          <w:szCs w:val="20"/>
          <w:lang w:eastAsia="ru-RU"/>
        </w:rPr>
        <w:t>5</w:t>
      </w:r>
      <w:r w:rsidRPr="001062D9">
        <w:rPr>
          <w:rFonts w:ascii="Courier New" w:eastAsia="Times New Roman" w:hAnsi="Courier New" w:cs="Courier New"/>
          <w:noProof/>
          <w:color w:val="E1EFFF"/>
          <w:sz w:val="20"/>
          <w:szCs w:val="20"/>
          <w:lang w:eastAsia="ru-RU"/>
        </w:rPr>
        <w:t>(</w:t>
      </w:r>
      <w:r w:rsidRPr="001062D9">
        <w:rPr>
          <w:rFonts w:ascii="Courier New" w:eastAsia="Times New Roman" w:hAnsi="Courier New" w:cs="Courier New"/>
          <w:noProof/>
          <w:color w:val="FF80E1"/>
          <w:sz w:val="20"/>
          <w:szCs w:val="20"/>
          <w:lang w:eastAsia="ru-RU"/>
        </w:rPr>
        <w:t>$</w:t>
      </w:r>
      <w:r w:rsidRPr="003C7DB9">
        <w:rPr>
          <w:rFonts w:ascii="Courier New" w:eastAsia="Times New Roman" w:hAnsi="Courier New" w:cs="Courier New"/>
          <w:noProof/>
          <w:color w:val="FF80E1"/>
          <w:sz w:val="20"/>
          <w:szCs w:val="20"/>
          <w:lang w:val="en-US" w:eastAsia="ru-RU"/>
        </w:rPr>
        <w:t>login</w:t>
      </w:r>
      <w:r w:rsidRPr="001062D9">
        <w:rPr>
          <w:rFonts w:ascii="Courier New" w:eastAsia="Times New Roman" w:hAnsi="Courier New" w:cs="Courier New"/>
          <w:noProof/>
          <w:color w:val="FF9D00"/>
          <w:sz w:val="20"/>
          <w:szCs w:val="20"/>
          <w:lang w:eastAsia="ru-RU"/>
        </w:rPr>
        <w:t>.</w:t>
      </w:r>
      <w:r w:rsidRPr="001062D9">
        <w:rPr>
          <w:rFonts w:ascii="Courier New" w:eastAsia="Times New Roman" w:hAnsi="Courier New" w:cs="Courier New"/>
          <w:noProof/>
          <w:color w:val="FF80E1"/>
          <w:sz w:val="20"/>
          <w:szCs w:val="20"/>
          <w:lang w:eastAsia="ru-RU"/>
        </w:rPr>
        <w:t>$</w:t>
      </w:r>
      <w:r w:rsidRPr="003C7DB9">
        <w:rPr>
          <w:rFonts w:ascii="Courier New" w:eastAsia="Times New Roman" w:hAnsi="Courier New" w:cs="Courier New"/>
          <w:noProof/>
          <w:color w:val="FF80E1"/>
          <w:sz w:val="20"/>
          <w:szCs w:val="20"/>
          <w:lang w:val="en-US" w:eastAsia="ru-RU"/>
        </w:rPr>
        <w:t>password</w:t>
      </w:r>
      <w:r w:rsidRPr="001062D9">
        <w:rPr>
          <w:rFonts w:ascii="Courier New" w:eastAsia="Times New Roman" w:hAnsi="Courier New" w:cs="Courier New"/>
          <w:noProof/>
          <w:color w:val="E1EFFF"/>
          <w:sz w:val="20"/>
          <w:szCs w:val="20"/>
          <w:lang w:eastAsia="ru-RU"/>
        </w:rPr>
        <w:t xml:space="preserve">), </w:t>
      </w:r>
      <w:r w:rsidRPr="003C7DB9">
        <w:rPr>
          <w:rFonts w:ascii="Courier New" w:eastAsia="Times New Roman" w:hAnsi="Courier New" w:cs="Courier New"/>
          <w:noProof/>
          <w:color w:val="80FFBB"/>
          <w:sz w:val="20"/>
          <w:szCs w:val="20"/>
          <w:lang w:val="en-US" w:eastAsia="ru-RU"/>
        </w:rPr>
        <w:t>time</w:t>
      </w:r>
      <w:r w:rsidRPr="001062D9">
        <w:rPr>
          <w:rFonts w:ascii="Courier New" w:eastAsia="Times New Roman" w:hAnsi="Courier New" w:cs="Courier New"/>
          <w:noProof/>
          <w:color w:val="E1EFFF"/>
          <w:sz w:val="20"/>
          <w:szCs w:val="20"/>
          <w:lang w:eastAsia="ru-RU"/>
        </w:rPr>
        <w:t xml:space="preserve">() </w:t>
      </w:r>
      <w:r w:rsidRPr="001062D9">
        <w:rPr>
          <w:rFonts w:ascii="Courier New" w:eastAsia="Times New Roman" w:hAnsi="Courier New" w:cs="Courier New"/>
          <w:noProof/>
          <w:color w:val="FF9D00"/>
          <w:sz w:val="20"/>
          <w:szCs w:val="20"/>
          <w:lang w:eastAsia="ru-RU"/>
        </w:rPr>
        <w:t xml:space="preserve">+ </w:t>
      </w:r>
      <w:r w:rsidRPr="001062D9">
        <w:rPr>
          <w:rFonts w:ascii="Courier New" w:eastAsia="Times New Roman" w:hAnsi="Courier New" w:cs="Courier New"/>
          <w:noProof/>
          <w:color w:val="FF628C"/>
          <w:sz w:val="20"/>
          <w:szCs w:val="20"/>
          <w:lang w:eastAsia="ru-RU"/>
        </w:rPr>
        <w:t>50000</w:t>
      </w:r>
      <w:r w:rsidRPr="001062D9">
        <w:rPr>
          <w:rFonts w:ascii="Courier New" w:eastAsia="Times New Roman" w:hAnsi="Courier New" w:cs="Courier New"/>
          <w:noProof/>
          <w:color w:val="E1EFFF"/>
          <w:sz w:val="20"/>
          <w:szCs w:val="20"/>
          <w:lang w:eastAsia="ru-RU"/>
        </w:rPr>
        <w:t xml:space="preserve">, </w:t>
      </w:r>
      <w:r w:rsidRPr="001062D9">
        <w:rPr>
          <w:rFonts w:ascii="Courier New" w:eastAsia="Times New Roman" w:hAnsi="Courier New" w:cs="Courier New"/>
          <w:noProof/>
          <w:color w:val="3AD900"/>
          <w:sz w:val="20"/>
          <w:szCs w:val="20"/>
          <w:lang w:eastAsia="ru-RU"/>
        </w:rPr>
        <w:t>'/'</w:t>
      </w:r>
      <w:r w:rsidRPr="001062D9">
        <w:rPr>
          <w:rFonts w:ascii="Courier New" w:eastAsia="Times New Roman" w:hAnsi="Courier New" w:cs="Courier New"/>
          <w:noProof/>
          <w:color w:val="E1EFFF"/>
          <w:sz w:val="20"/>
          <w:szCs w:val="20"/>
          <w:lang w:eastAsia="ru-RU"/>
        </w:rPr>
        <w:t>);</w:t>
      </w:r>
      <w:r w:rsidRPr="001062D9">
        <w:rPr>
          <w:rFonts w:ascii="Courier New" w:eastAsia="Times New Roman" w:hAnsi="Courier New" w:cs="Courier New"/>
          <w:noProof/>
          <w:color w:val="E1EFFF"/>
          <w:sz w:val="20"/>
          <w:szCs w:val="20"/>
          <w:lang w:eastAsia="ru-RU"/>
        </w:rPr>
        <w:br/>
        <w:t xml:space="preserve">                </w:t>
      </w:r>
      <w:r w:rsidRPr="001062D9">
        <w:rPr>
          <w:rFonts w:ascii="Courier New" w:eastAsia="Times New Roman" w:hAnsi="Courier New" w:cs="Courier New"/>
          <w:noProof/>
          <w:color w:val="FF80E1"/>
          <w:sz w:val="20"/>
          <w:szCs w:val="20"/>
          <w:lang w:eastAsia="ru-RU"/>
        </w:rPr>
        <w:t>$</w:t>
      </w:r>
      <w:r w:rsidRPr="003C7DB9">
        <w:rPr>
          <w:rFonts w:ascii="Courier New" w:eastAsia="Times New Roman" w:hAnsi="Courier New" w:cs="Courier New"/>
          <w:noProof/>
          <w:color w:val="FF80E1"/>
          <w:sz w:val="20"/>
          <w:szCs w:val="20"/>
          <w:lang w:val="en-US" w:eastAsia="ru-RU"/>
        </w:rPr>
        <w:t>rez</w:t>
      </w:r>
      <w:r w:rsidRPr="001062D9">
        <w:rPr>
          <w:rFonts w:ascii="Courier New" w:eastAsia="Times New Roman" w:hAnsi="Courier New" w:cs="Courier New"/>
          <w:noProof/>
          <w:color w:val="FF80E1"/>
          <w:sz w:val="20"/>
          <w:szCs w:val="20"/>
          <w:lang w:eastAsia="ru-RU"/>
        </w:rPr>
        <w:t xml:space="preserve"> </w:t>
      </w:r>
      <w:r w:rsidRPr="001062D9">
        <w:rPr>
          <w:rFonts w:ascii="Courier New" w:eastAsia="Times New Roman" w:hAnsi="Courier New" w:cs="Courier New"/>
          <w:noProof/>
          <w:color w:val="FF9D00"/>
          <w:sz w:val="20"/>
          <w:szCs w:val="20"/>
          <w:lang w:eastAsia="ru-RU"/>
        </w:rPr>
        <w:t xml:space="preserve">= </w:t>
      </w:r>
      <w:r w:rsidRPr="003C7DB9">
        <w:rPr>
          <w:rFonts w:ascii="Courier New" w:eastAsia="Times New Roman" w:hAnsi="Courier New" w:cs="Courier New"/>
          <w:noProof/>
          <w:color w:val="80FFBB"/>
          <w:sz w:val="20"/>
          <w:szCs w:val="20"/>
          <w:lang w:val="en-US" w:eastAsia="ru-RU"/>
        </w:rPr>
        <w:t>mysql</w:t>
      </w:r>
      <w:r w:rsidRPr="001062D9">
        <w:rPr>
          <w:rFonts w:ascii="Courier New" w:eastAsia="Times New Roman" w:hAnsi="Courier New" w:cs="Courier New"/>
          <w:noProof/>
          <w:color w:val="80FFBB"/>
          <w:sz w:val="20"/>
          <w:szCs w:val="20"/>
          <w:lang w:eastAsia="ru-RU"/>
        </w:rPr>
        <w:t>_</w:t>
      </w:r>
      <w:r w:rsidRPr="003C7DB9">
        <w:rPr>
          <w:rFonts w:ascii="Courier New" w:eastAsia="Times New Roman" w:hAnsi="Courier New" w:cs="Courier New"/>
          <w:noProof/>
          <w:color w:val="80FFBB"/>
          <w:sz w:val="20"/>
          <w:szCs w:val="20"/>
          <w:lang w:val="en-US" w:eastAsia="ru-RU"/>
        </w:rPr>
        <w:t>query</w:t>
      </w:r>
      <w:r w:rsidRPr="001062D9">
        <w:rPr>
          <w:rFonts w:ascii="Courier New" w:eastAsia="Times New Roman" w:hAnsi="Courier New" w:cs="Courier New"/>
          <w:noProof/>
          <w:color w:val="E1EFFF"/>
          <w:sz w:val="20"/>
          <w:szCs w:val="20"/>
          <w:lang w:eastAsia="ru-RU"/>
        </w:rPr>
        <w:t>(</w:t>
      </w:r>
      <w:r w:rsidRPr="001062D9">
        <w:rPr>
          <w:rFonts w:ascii="Courier New" w:eastAsia="Times New Roman" w:hAnsi="Courier New" w:cs="Courier New"/>
          <w:noProof/>
          <w:color w:val="3AD900"/>
          <w:sz w:val="20"/>
          <w:szCs w:val="20"/>
          <w:lang w:eastAsia="ru-RU"/>
        </w:rPr>
        <w:t>"</w:t>
      </w:r>
      <w:r w:rsidRPr="003C7DB9">
        <w:rPr>
          <w:rFonts w:ascii="Courier New" w:eastAsia="Times New Roman" w:hAnsi="Courier New" w:cs="Courier New"/>
          <w:noProof/>
          <w:color w:val="3AD900"/>
          <w:sz w:val="20"/>
          <w:szCs w:val="20"/>
          <w:lang w:val="en-US" w:eastAsia="ru-RU"/>
        </w:rPr>
        <w:t>SELECT</w:t>
      </w:r>
      <w:r w:rsidRPr="001062D9">
        <w:rPr>
          <w:rFonts w:ascii="Courier New" w:eastAsia="Times New Roman" w:hAnsi="Courier New" w:cs="Courier New"/>
          <w:noProof/>
          <w:color w:val="3AD900"/>
          <w:sz w:val="20"/>
          <w:szCs w:val="20"/>
          <w:lang w:eastAsia="ru-RU"/>
        </w:rPr>
        <w:t xml:space="preserve"> </w:t>
      </w:r>
      <w:r w:rsidRPr="001062D9">
        <w:rPr>
          <w:rFonts w:ascii="Courier New" w:eastAsia="Times New Roman" w:hAnsi="Courier New" w:cs="Courier New"/>
          <w:noProof/>
          <w:color w:val="FFC66D"/>
          <w:sz w:val="20"/>
          <w:szCs w:val="20"/>
          <w:lang w:eastAsia="ru-RU"/>
        </w:rPr>
        <w:t>*</w:t>
      </w:r>
      <w:r w:rsidRPr="001062D9">
        <w:rPr>
          <w:rFonts w:ascii="Courier New" w:eastAsia="Times New Roman" w:hAnsi="Courier New" w:cs="Courier New"/>
          <w:noProof/>
          <w:color w:val="3AD900"/>
          <w:sz w:val="20"/>
          <w:szCs w:val="20"/>
          <w:lang w:eastAsia="ru-RU"/>
        </w:rPr>
        <w:t xml:space="preserve"> </w:t>
      </w:r>
      <w:r w:rsidRPr="003C7DB9">
        <w:rPr>
          <w:rFonts w:ascii="Courier New" w:eastAsia="Times New Roman" w:hAnsi="Courier New" w:cs="Courier New"/>
          <w:noProof/>
          <w:color w:val="3AD900"/>
          <w:sz w:val="20"/>
          <w:szCs w:val="20"/>
          <w:lang w:val="en-US" w:eastAsia="ru-RU"/>
        </w:rPr>
        <w:t>FROM</w:t>
      </w:r>
      <w:r w:rsidRPr="001062D9">
        <w:rPr>
          <w:rFonts w:ascii="Courier New" w:eastAsia="Times New Roman" w:hAnsi="Courier New" w:cs="Courier New"/>
          <w:noProof/>
          <w:color w:val="3AD900"/>
          <w:sz w:val="20"/>
          <w:szCs w:val="20"/>
          <w:lang w:eastAsia="ru-RU"/>
        </w:rPr>
        <w:t xml:space="preserve"> </w:t>
      </w:r>
      <w:r w:rsidRPr="003C7DB9">
        <w:rPr>
          <w:rFonts w:ascii="Courier New" w:eastAsia="Times New Roman" w:hAnsi="Courier New" w:cs="Courier New"/>
          <w:noProof/>
          <w:color w:val="3AD900"/>
          <w:sz w:val="20"/>
          <w:szCs w:val="20"/>
          <w:lang w:val="en-US" w:eastAsia="ru-RU"/>
        </w:rPr>
        <w:t>users</w:t>
      </w:r>
      <w:r w:rsidRPr="001062D9">
        <w:rPr>
          <w:rFonts w:ascii="Courier New" w:eastAsia="Times New Roman" w:hAnsi="Courier New" w:cs="Courier New"/>
          <w:noProof/>
          <w:color w:val="3AD900"/>
          <w:sz w:val="20"/>
          <w:szCs w:val="20"/>
          <w:lang w:eastAsia="ru-RU"/>
        </w:rPr>
        <w:t xml:space="preserve"> </w:t>
      </w:r>
      <w:r w:rsidRPr="003C7DB9">
        <w:rPr>
          <w:rFonts w:ascii="Courier New" w:eastAsia="Times New Roman" w:hAnsi="Courier New" w:cs="Courier New"/>
          <w:noProof/>
          <w:color w:val="3AD900"/>
          <w:sz w:val="20"/>
          <w:szCs w:val="20"/>
          <w:lang w:val="en-US" w:eastAsia="ru-RU"/>
        </w:rPr>
        <w:t>WHERE</w:t>
      </w:r>
      <w:r w:rsidRPr="001062D9">
        <w:rPr>
          <w:rFonts w:ascii="Courier New" w:eastAsia="Times New Roman" w:hAnsi="Courier New" w:cs="Courier New"/>
          <w:noProof/>
          <w:color w:val="3AD900"/>
          <w:sz w:val="20"/>
          <w:szCs w:val="20"/>
          <w:lang w:eastAsia="ru-RU"/>
        </w:rPr>
        <w:t xml:space="preserve"> </w:t>
      </w:r>
      <w:r w:rsidRPr="003C7DB9">
        <w:rPr>
          <w:rFonts w:ascii="Courier New" w:eastAsia="Times New Roman" w:hAnsi="Courier New" w:cs="Courier New"/>
          <w:noProof/>
          <w:color w:val="3AD900"/>
          <w:sz w:val="20"/>
          <w:szCs w:val="20"/>
          <w:lang w:val="en-US" w:eastAsia="ru-RU"/>
        </w:rPr>
        <w:t>login</w:t>
      </w:r>
      <w:r w:rsidRPr="001062D9">
        <w:rPr>
          <w:rFonts w:ascii="Courier New" w:eastAsia="Times New Roman" w:hAnsi="Courier New" w:cs="Courier New"/>
          <w:noProof/>
          <w:color w:val="3AD900"/>
          <w:sz w:val="20"/>
          <w:szCs w:val="20"/>
          <w:lang w:eastAsia="ru-RU"/>
        </w:rPr>
        <w:t>=</w:t>
      </w:r>
      <w:r w:rsidRPr="001062D9">
        <w:rPr>
          <w:rFonts w:ascii="Courier New" w:eastAsia="Times New Roman" w:hAnsi="Courier New" w:cs="Courier New"/>
          <w:noProof/>
          <w:color w:val="CCCCCC"/>
          <w:sz w:val="20"/>
          <w:szCs w:val="20"/>
          <w:lang w:eastAsia="ru-RU"/>
        </w:rPr>
        <w:t>"</w:t>
      </w:r>
      <w:r w:rsidRPr="001062D9">
        <w:rPr>
          <w:rFonts w:ascii="Courier New" w:eastAsia="Times New Roman" w:hAnsi="Courier New" w:cs="Courier New"/>
          <w:noProof/>
          <w:color w:val="FF9D00"/>
          <w:sz w:val="20"/>
          <w:szCs w:val="20"/>
          <w:lang w:eastAsia="ru-RU"/>
        </w:rPr>
        <w:t>.</w:t>
      </w:r>
      <w:r w:rsidRPr="001062D9">
        <w:rPr>
          <w:rFonts w:ascii="Courier New" w:eastAsia="Times New Roman" w:hAnsi="Courier New" w:cs="Courier New"/>
          <w:noProof/>
          <w:color w:val="FF80E1"/>
          <w:sz w:val="20"/>
          <w:szCs w:val="20"/>
          <w:lang w:eastAsia="ru-RU"/>
        </w:rPr>
        <w:t>$</w:t>
      </w:r>
      <w:r w:rsidRPr="003C7DB9">
        <w:rPr>
          <w:rFonts w:ascii="Courier New" w:eastAsia="Times New Roman" w:hAnsi="Courier New" w:cs="Courier New"/>
          <w:noProof/>
          <w:color w:val="FF80E1"/>
          <w:sz w:val="20"/>
          <w:szCs w:val="20"/>
          <w:lang w:val="en-US" w:eastAsia="ru-RU"/>
        </w:rPr>
        <w:t>login</w:t>
      </w:r>
      <w:r w:rsidRPr="001062D9">
        <w:rPr>
          <w:rFonts w:ascii="Courier New" w:eastAsia="Times New Roman" w:hAnsi="Courier New" w:cs="Courier New"/>
          <w:noProof/>
          <w:color w:val="E1EFFF"/>
          <w:sz w:val="20"/>
          <w:szCs w:val="20"/>
          <w:lang w:eastAsia="ru-RU"/>
        </w:rPr>
        <w:t>);</w:t>
      </w:r>
      <w:r w:rsidRPr="001062D9">
        <w:rPr>
          <w:rFonts w:ascii="Courier New" w:eastAsia="Times New Roman" w:hAnsi="Courier New" w:cs="Courier New"/>
          <w:noProof/>
          <w:color w:val="E1EFFF"/>
          <w:sz w:val="20"/>
          <w:szCs w:val="20"/>
          <w:lang w:eastAsia="ru-RU"/>
        </w:rPr>
        <w:br/>
        <w:t xml:space="preserve">                </w:t>
      </w:r>
      <w:r w:rsidRPr="001062D9">
        <w:rPr>
          <w:rFonts w:ascii="Courier New" w:eastAsia="Times New Roman" w:hAnsi="Courier New" w:cs="Courier New"/>
          <w:noProof/>
          <w:color w:val="FF9D00"/>
          <w:sz w:val="20"/>
          <w:szCs w:val="20"/>
          <w:lang w:eastAsia="ru-RU"/>
        </w:rPr>
        <w:t>@</w:t>
      </w:r>
      <w:r w:rsidRPr="001062D9">
        <w:rPr>
          <w:rFonts w:ascii="Courier New" w:eastAsia="Times New Roman" w:hAnsi="Courier New" w:cs="Courier New"/>
          <w:noProof/>
          <w:color w:val="FF80E1"/>
          <w:sz w:val="20"/>
          <w:szCs w:val="20"/>
          <w:lang w:eastAsia="ru-RU"/>
        </w:rPr>
        <w:t>$</w:t>
      </w:r>
      <w:r w:rsidRPr="003C7DB9">
        <w:rPr>
          <w:rFonts w:ascii="Courier New" w:eastAsia="Times New Roman" w:hAnsi="Courier New" w:cs="Courier New"/>
          <w:noProof/>
          <w:color w:val="FF80E1"/>
          <w:sz w:val="20"/>
          <w:szCs w:val="20"/>
          <w:lang w:val="en-US" w:eastAsia="ru-RU"/>
        </w:rPr>
        <w:t>row</w:t>
      </w:r>
      <w:r w:rsidRPr="001062D9">
        <w:rPr>
          <w:rFonts w:ascii="Courier New" w:eastAsia="Times New Roman" w:hAnsi="Courier New" w:cs="Courier New"/>
          <w:noProof/>
          <w:color w:val="FF80E1"/>
          <w:sz w:val="20"/>
          <w:szCs w:val="20"/>
          <w:lang w:eastAsia="ru-RU"/>
        </w:rPr>
        <w:t xml:space="preserve"> </w:t>
      </w:r>
      <w:r w:rsidRPr="001062D9">
        <w:rPr>
          <w:rFonts w:ascii="Courier New" w:eastAsia="Times New Roman" w:hAnsi="Courier New" w:cs="Courier New"/>
          <w:noProof/>
          <w:color w:val="FF9D00"/>
          <w:sz w:val="20"/>
          <w:szCs w:val="20"/>
          <w:lang w:eastAsia="ru-RU"/>
        </w:rPr>
        <w:t xml:space="preserve">= </w:t>
      </w:r>
      <w:r w:rsidRPr="003C7DB9">
        <w:rPr>
          <w:rFonts w:ascii="Courier New" w:eastAsia="Times New Roman" w:hAnsi="Courier New" w:cs="Courier New"/>
          <w:noProof/>
          <w:color w:val="80FFBB"/>
          <w:sz w:val="20"/>
          <w:szCs w:val="20"/>
          <w:lang w:val="en-US" w:eastAsia="ru-RU"/>
        </w:rPr>
        <w:t>mysql</w:t>
      </w:r>
      <w:r w:rsidRPr="001062D9">
        <w:rPr>
          <w:rFonts w:ascii="Courier New" w:eastAsia="Times New Roman" w:hAnsi="Courier New" w:cs="Courier New"/>
          <w:noProof/>
          <w:color w:val="80FFBB"/>
          <w:sz w:val="20"/>
          <w:szCs w:val="20"/>
          <w:lang w:eastAsia="ru-RU"/>
        </w:rPr>
        <w:t>_</w:t>
      </w:r>
      <w:r w:rsidRPr="003C7DB9">
        <w:rPr>
          <w:rFonts w:ascii="Courier New" w:eastAsia="Times New Roman" w:hAnsi="Courier New" w:cs="Courier New"/>
          <w:noProof/>
          <w:color w:val="80FFBB"/>
          <w:sz w:val="20"/>
          <w:szCs w:val="20"/>
          <w:lang w:val="en-US" w:eastAsia="ru-RU"/>
        </w:rPr>
        <w:t>fetch</w:t>
      </w:r>
      <w:r w:rsidRPr="001062D9">
        <w:rPr>
          <w:rFonts w:ascii="Courier New" w:eastAsia="Times New Roman" w:hAnsi="Courier New" w:cs="Courier New"/>
          <w:noProof/>
          <w:color w:val="80FFBB"/>
          <w:sz w:val="20"/>
          <w:szCs w:val="20"/>
          <w:lang w:eastAsia="ru-RU"/>
        </w:rPr>
        <w:t>_</w:t>
      </w:r>
      <w:r w:rsidRPr="003C7DB9">
        <w:rPr>
          <w:rFonts w:ascii="Courier New" w:eastAsia="Times New Roman" w:hAnsi="Courier New" w:cs="Courier New"/>
          <w:noProof/>
          <w:color w:val="80FFBB"/>
          <w:sz w:val="20"/>
          <w:szCs w:val="20"/>
          <w:lang w:val="en-US" w:eastAsia="ru-RU"/>
        </w:rPr>
        <w:t>assoc</w:t>
      </w:r>
      <w:r w:rsidRPr="001062D9">
        <w:rPr>
          <w:rFonts w:ascii="Courier New" w:eastAsia="Times New Roman" w:hAnsi="Courier New" w:cs="Courier New"/>
          <w:noProof/>
          <w:color w:val="E1EFFF"/>
          <w:sz w:val="20"/>
          <w:szCs w:val="20"/>
          <w:lang w:eastAsia="ru-RU"/>
        </w:rPr>
        <w:t>(</w:t>
      </w:r>
      <w:r w:rsidRPr="001062D9">
        <w:rPr>
          <w:rFonts w:ascii="Courier New" w:eastAsia="Times New Roman" w:hAnsi="Courier New" w:cs="Courier New"/>
          <w:noProof/>
          <w:color w:val="FF80E1"/>
          <w:sz w:val="20"/>
          <w:szCs w:val="20"/>
          <w:lang w:eastAsia="ru-RU"/>
        </w:rPr>
        <w:t>$</w:t>
      </w:r>
      <w:r w:rsidRPr="003C7DB9">
        <w:rPr>
          <w:rFonts w:ascii="Courier New" w:eastAsia="Times New Roman" w:hAnsi="Courier New" w:cs="Courier New"/>
          <w:noProof/>
          <w:color w:val="FF80E1"/>
          <w:sz w:val="20"/>
          <w:szCs w:val="20"/>
          <w:lang w:val="en-US" w:eastAsia="ru-RU"/>
        </w:rPr>
        <w:t>rez</w:t>
      </w:r>
      <w:r w:rsidRPr="001062D9">
        <w:rPr>
          <w:rFonts w:ascii="Courier New" w:eastAsia="Times New Roman" w:hAnsi="Courier New" w:cs="Courier New"/>
          <w:noProof/>
          <w:color w:val="E1EFFF"/>
          <w:sz w:val="20"/>
          <w:szCs w:val="20"/>
          <w:lang w:eastAsia="ru-RU"/>
        </w:rPr>
        <w:t>);</w:t>
      </w:r>
      <w:r w:rsidRPr="001062D9">
        <w:rPr>
          <w:rFonts w:ascii="Courier New" w:eastAsia="Times New Roman" w:hAnsi="Courier New" w:cs="Courier New"/>
          <w:noProof/>
          <w:color w:val="E1EFFF"/>
          <w:sz w:val="20"/>
          <w:szCs w:val="20"/>
          <w:lang w:eastAsia="ru-RU"/>
        </w:rPr>
        <w:br/>
        <w:t xml:space="preserve">                </w:t>
      </w:r>
      <w:r w:rsidRPr="001062D9">
        <w:rPr>
          <w:rFonts w:ascii="Courier New" w:eastAsia="Times New Roman" w:hAnsi="Courier New" w:cs="Courier New"/>
          <w:noProof/>
          <w:color w:val="FF80E1"/>
          <w:sz w:val="20"/>
          <w:szCs w:val="20"/>
          <w:lang w:eastAsia="ru-RU"/>
        </w:rPr>
        <w:t>$_</w:t>
      </w:r>
      <w:r w:rsidRPr="003C7DB9">
        <w:rPr>
          <w:rFonts w:ascii="Courier New" w:eastAsia="Times New Roman" w:hAnsi="Courier New" w:cs="Courier New"/>
          <w:noProof/>
          <w:color w:val="FF80E1"/>
          <w:sz w:val="20"/>
          <w:szCs w:val="20"/>
          <w:lang w:val="en-US" w:eastAsia="ru-RU"/>
        </w:rPr>
        <w:t>SESSION</w:t>
      </w:r>
      <w:r w:rsidRPr="001062D9">
        <w:rPr>
          <w:rFonts w:ascii="Courier New" w:eastAsia="Times New Roman" w:hAnsi="Courier New" w:cs="Courier New"/>
          <w:noProof/>
          <w:color w:val="E1EFFF"/>
          <w:sz w:val="20"/>
          <w:szCs w:val="20"/>
          <w:lang w:eastAsia="ru-RU"/>
        </w:rPr>
        <w:t>[</w:t>
      </w:r>
      <w:r w:rsidRPr="001062D9">
        <w:rPr>
          <w:rFonts w:ascii="Courier New" w:eastAsia="Times New Roman" w:hAnsi="Courier New" w:cs="Courier New"/>
          <w:noProof/>
          <w:color w:val="3AD900"/>
          <w:sz w:val="20"/>
          <w:szCs w:val="20"/>
          <w:lang w:eastAsia="ru-RU"/>
        </w:rPr>
        <w:t>'</w:t>
      </w:r>
      <w:r w:rsidRPr="003C7DB9">
        <w:rPr>
          <w:rFonts w:ascii="Courier New" w:eastAsia="Times New Roman" w:hAnsi="Courier New" w:cs="Courier New"/>
          <w:noProof/>
          <w:color w:val="3AD900"/>
          <w:sz w:val="20"/>
          <w:szCs w:val="20"/>
          <w:lang w:val="en-US" w:eastAsia="ru-RU"/>
        </w:rPr>
        <w:t>id</w:t>
      </w:r>
      <w:r w:rsidRPr="001062D9">
        <w:rPr>
          <w:rFonts w:ascii="Courier New" w:eastAsia="Times New Roman" w:hAnsi="Courier New" w:cs="Courier New"/>
          <w:noProof/>
          <w:color w:val="3AD900"/>
          <w:sz w:val="20"/>
          <w:szCs w:val="20"/>
          <w:lang w:eastAsia="ru-RU"/>
        </w:rPr>
        <w:t>'</w:t>
      </w:r>
      <w:r w:rsidRPr="001062D9">
        <w:rPr>
          <w:rFonts w:ascii="Courier New" w:eastAsia="Times New Roman" w:hAnsi="Courier New" w:cs="Courier New"/>
          <w:noProof/>
          <w:color w:val="E1EFFF"/>
          <w:sz w:val="20"/>
          <w:szCs w:val="20"/>
          <w:lang w:eastAsia="ru-RU"/>
        </w:rPr>
        <w:t xml:space="preserve">] </w:t>
      </w:r>
      <w:r w:rsidRPr="001062D9">
        <w:rPr>
          <w:rFonts w:ascii="Courier New" w:eastAsia="Times New Roman" w:hAnsi="Courier New" w:cs="Courier New"/>
          <w:noProof/>
          <w:color w:val="FF9D00"/>
          <w:sz w:val="20"/>
          <w:szCs w:val="20"/>
          <w:lang w:eastAsia="ru-RU"/>
        </w:rPr>
        <w:t xml:space="preserve">= </w:t>
      </w:r>
      <w:r w:rsidRPr="001062D9">
        <w:rPr>
          <w:rFonts w:ascii="Courier New" w:eastAsia="Times New Roman" w:hAnsi="Courier New" w:cs="Courier New"/>
          <w:noProof/>
          <w:color w:val="FF80E1"/>
          <w:sz w:val="20"/>
          <w:szCs w:val="20"/>
          <w:lang w:eastAsia="ru-RU"/>
        </w:rPr>
        <w:t>$</w:t>
      </w:r>
      <w:r w:rsidRPr="003C7DB9">
        <w:rPr>
          <w:rFonts w:ascii="Courier New" w:eastAsia="Times New Roman" w:hAnsi="Courier New" w:cs="Courier New"/>
          <w:noProof/>
          <w:color w:val="FF80E1"/>
          <w:sz w:val="20"/>
          <w:szCs w:val="20"/>
          <w:lang w:val="en-US" w:eastAsia="ru-RU"/>
        </w:rPr>
        <w:t>row</w:t>
      </w:r>
      <w:r w:rsidRPr="001062D9">
        <w:rPr>
          <w:rFonts w:ascii="Courier New" w:eastAsia="Times New Roman" w:hAnsi="Courier New" w:cs="Courier New"/>
          <w:noProof/>
          <w:color w:val="E1EFFF"/>
          <w:sz w:val="20"/>
          <w:szCs w:val="20"/>
          <w:lang w:eastAsia="ru-RU"/>
        </w:rPr>
        <w:t>[</w:t>
      </w:r>
      <w:r w:rsidRPr="001062D9">
        <w:rPr>
          <w:rFonts w:ascii="Courier New" w:eastAsia="Times New Roman" w:hAnsi="Courier New" w:cs="Courier New"/>
          <w:noProof/>
          <w:color w:val="3AD900"/>
          <w:sz w:val="20"/>
          <w:szCs w:val="20"/>
          <w:lang w:eastAsia="ru-RU"/>
        </w:rPr>
        <w:t>'</w:t>
      </w:r>
      <w:r w:rsidRPr="003C7DB9">
        <w:rPr>
          <w:rFonts w:ascii="Courier New" w:eastAsia="Times New Roman" w:hAnsi="Courier New" w:cs="Courier New"/>
          <w:noProof/>
          <w:color w:val="3AD900"/>
          <w:sz w:val="20"/>
          <w:szCs w:val="20"/>
          <w:lang w:val="en-US" w:eastAsia="ru-RU"/>
        </w:rPr>
        <w:t>id</w:t>
      </w:r>
      <w:r w:rsidRPr="001062D9">
        <w:rPr>
          <w:rFonts w:ascii="Courier New" w:eastAsia="Times New Roman" w:hAnsi="Courier New" w:cs="Courier New"/>
          <w:noProof/>
          <w:color w:val="3AD900"/>
          <w:sz w:val="20"/>
          <w:szCs w:val="20"/>
          <w:lang w:eastAsia="ru-RU"/>
        </w:rPr>
        <w:t>'</w:t>
      </w:r>
      <w:r w:rsidRPr="001062D9">
        <w:rPr>
          <w:rFonts w:ascii="Courier New" w:eastAsia="Times New Roman" w:hAnsi="Courier New" w:cs="Courier New"/>
          <w:noProof/>
          <w:color w:val="E1EFFF"/>
          <w:sz w:val="20"/>
          <w:szCs w:val="20"/>
          <w:lang w:eastAsia="ru-RU"/>
        </w:rPr>
        <w:t>];</w:t>
      </w:r>
      <w:r w:rsidRPr="001062D9">
        <w:rPr>
          <w:rFonts w:ascii="Courier New" w:eastAsia="Times New Roman" w:hAnsi="Courier New" w:cs="Courier New"/>
          <w:noProof/>
          <w:color w:val="E1EFFF"/>
          <w:sz w:val="20"/>
          <w:szCs w:val="20"/>
          <w:lang w:eastAsia="ru-RU"/>
        </w:rPr>
        <w:br/>
        <w:t xml:space="preserve">                </w:t>
      </w:r>
      <w:r w:rsidRPr="001062D9">
        <w:rPr>
          <w:rFonts w:ascii="Courier New" w:eastAsia="Times New Roman" w:hAnsi="Courier New" w:cs="Courier New"/>
          <w:noProof/>
          <w:color w:val="FF80E1"/>
          <w:sz w:val="20"/>
          <w:szCs w:val="20"/>
          <w:lang w:eastAsia="ru-RU"/>
        </w:rPr>
        <w:t>$</w:t>
      </w:r>
      <w:r w:rsidRPr="003C7DB9">
        <w:rPr>
          <w:rFonts w:ascii="Courier New" w:eastAsia="Times New Roman" w:hAnsi="Courier New" w:cs="Courier New"/>
          <w:noProof/>
          <w:color w:val="FF80E1"/>
          <w:sz w:val="20"/>
          <w:szCs w:val="20"/>
          <w:lang w:val="en-US" w:eastAsia="ru-RU"/>
        </w:rPr>
        <w:t>regged</w:t>
      </w:r>
      <w:r w:rsidRPr="001062D9">
        <w:rPr>
          <w:rFonts w:ascii="Courier New" w:eastAsia="Times New Roman" w:hAnsi="Courier New" w:cs="Courier New"/>
          <w:noProof/>
          <w:color w:val="FF80E1"/>
          <w:sz w:val="20"/>
          <w:szCs w:val="20"/>
          <w:lang w:eastAsia="ru-RU"/>
        </w:rPr>
        <w:t xml:space="preserve"> </w:t>
      </w:r>
      <w:r w:rsidRPr="001062D9">
        <w:rPr>
          <w:rFonts w:ascii="Courier New" w:eastAsia="Times New Roman" w:hAnsi="Courier New" w:cs="Courier New"/>
          <w:noProof/>
          <w:color w:val="FF9D00"/>
          <w:sz w:val="20"/>
          <w:szCs w:val="20"/>
          <w:lang w:eastAsia="ru-RU"/>
        </w:rPr>
        <w:t xml:space="preserve">= </w:t>
      </w:r>
      <w:r w:rsidRPr="003C7DB9">
        <w:rPr>
          <w:rFonts w:ascii="Courier New" w:eastAsia="Times New Roman" w:hAnsi="Courier New" w:cs="Courier New"/>
          <w:noProof/>
          <w:color w:val="FF9D00"/>
          <w:sz w:val="20"/>
          <w:szCs w:val="20"/>
          <w:lang w:val="en-US" w:eastAsia="ru-RU"/>
        </w:rPr>
        <w:t>true</w:t>
      </w:r>
      <w:r w:rsidRPr="001062D9">
        <w:rPr>
          <w:rFonts w:ascii="Courier New" w:eastAsia="Times New Roman" w:hAnsi="Courier New" w:cs="Courier New"/>
          <w:noProof/>
          <w:color w:val="E1EFFF"/>
          <w:sz w:val="20"/>
          <w:szCs w:val="20"/>
          <w:lang w:eastAsia="ru-RU"/>
        </w:rPr>
        <w:t>;</w:t>
      </w:r>
      <w:r w:rsidRPr="001062D9">
        <w:rPr>
          <w:rFonts w:ascii="Courier New" w:eastAsia="Times New Roman" w:hAnsi="Courier New" w:cs="Courier New"/>
          <w:noProof/>
          <w:color w:val="E1EFFF"/>
          <w:sz w:val="20"/>
          <w:szCs w:val="20"/>
          <w:lang w:eastAsia="ru-RU"/>
        </w:rPr>
        <w:br/>
        <w:t xml:space="preserve">                </w:t>
      </w:r>
      <w:r w:rsidRPr="003C7DB9">
        <w:rPr>
          <w:rFonts w:ascii="Courier New" w:eastAsia="Times New Roman" w:hAnsi="Courier New" w:cs="Courier New"/>
          <w:noProof/>
          <w:color w:val="FF9D00"/>
          <w:sz w:val="20"/>
          <w:szCs w:val="20"/>
          <w:lang w:val="en-US" w:eastAsia="ru-RU"/>
        </w:rPr>
        <w:t>include</w:t>
      </w:r>
      <w:r w:rsidRPr="001062D9">
        <w:rPr>
          <w:rFonts w:ascii="Courier New" w:eastAsia="Times New Roman" w:hAnsi="Courier New" w:cs="Courier New"/>
          <w:noProof/>
          <w:color w:val="FF9D00"/>
          <w:sz w:val="20"/>
          <w:szCs w:val="20"/>
          <w:lang w:eastAsia="ru-RU"/>
        </w:rPr>
        <w:t xml:space="preserve"> </w:t>
      </w:r>
      <w:r w:rsidRPr="001062D9">
        <w:rPr>
          <w:rFonts w:ascii="Courier New" w:eastAsia="Times New Roman" w:hAnsi="Courier New" w:cs="Courier New"/>
          <w:noProof/>
          <w:color w:val="E1EFFF"/>
          <w:sz w:val="20"/>
          <w:szCs w:val="20"/>
          <w:lang w:eastAsia="ru-RU"/>
        </w:rPr>
        <w:t>(</w:t>
      </w:r>
      <w:r w:rsidRPr="001062D9">
        <w:rPr>
          <w:rFonts w:ascii="Courier New" w:eastAsia="Times New Roman" w:hAnsi="Courier New" w:cs="Courier New"/>
          <w:noProof/>
          <w:color w:val="3AD900"/>
          <w:sz w:val="20"/>
          <w:szCs w:val="20"/>
          <w:lang w:eastAsia="ru-RU"/>
        </w:rPr>
        <w:t>"</w:t>
      </w:r>
      <w:r w:rsidRPr="003C7DB9">
        <w:rPr>
          <w:rFonts w:ascii="Courier New" w:eastAsia="Times New Roman" w:hAnsi="Courier New" w:cs="Courier New"/>
          <w:noProof/>
          <w:color w:val="3AD900"/>
          <w:sz w:val="20"/>
          <w:szCs w:val="20"/>
          <w:lang w:val="en-US" w:eastAsia="ru-RU"/>
        </w:rPr>
        <w:t>template</w:t>
      </w:r>
      <w:r w:rsidRPr="001062D9">
        <w:rPr>
          <w:rFonts w:ascii="Courier New" w:eastAsia="Times New Roman" w:hAnsi="Courier New" w:cs="Courier New"/>
          <w:noProof/>
          <w:color w:val="3AD900"/>
          <w:sz w:val="20"/>
          <w:szCs w:val="20"/>
          <w:lang w:eastAsia="ru-RU"/>
        </w:rPr>
        <w:t>/</w:t>
      </w:r>
      <w:r w:rsidRPr="003C7DB9">
        <w:rPr>
          <w:rFonts w:ascii="Courier New" w:eastAsia="Times New Roman" w:hAnsi="Courier New" w:cs="Courier New"/>
          <w:noProof/>
          <w:color w:val="3AD900"/>
          <w:sz w:val="20"/>
          <w:szCs w:val="20"/>
          <w:lang w:val="en-US" w:eastAsia="ru-RU"/>
        </w:rPr>
        <w:t>registration</w:t>
      </w:r>
      <w:r w:rsidRPr="001062D9">
        <w:rPr>
          <w:rFonts w:ascii="Courier New" w:eastAsia="Times New Roman" w:hAnsi="Courier New" w:cs="Courier New"/>
          <w:noProof/>
          <w:color w:val="3AD900"/>
          <w:sz w:val="20"/>
          <w:szCs w:val="20"/>
          <w:lang w:eastAsia="ru-RU"/>
        </w:rPr>
        <w:t>.</w:t>
      </w:r>
      <w:r w:rsidRPr="003C7DB9">
        <w:rPr>
          <w:rFonts w:ascii="Courier New" w:eastAsia="Times New Roman" w:hAnsi="Courier New" w:cs="Courier New"/>
          <w:noProof/>
          <w:color w:val="3AD900"/>
          <w:sz w:val="20"/>
          <w:szCs w:val="20"/>
          <w:lang w:val="en-US" w:eastAsia="ru-RU"/>
        </w:rPr>
        <w:t>php</w:t>
      </w:r>
      <w:r w:rsidRPr="001062D9">
        <w:rPr>
          <w:rFonts w:ascii="Courier New" w:eastAsia="Times New Roman" w:hAnsi="Courier New" w:cs="Courier New"/>
          <w:noProof/>
          <w:color w:val="3AD900"/>
          <w:sz w:val="20"/>
          <w:szCs w:val="20"/>
          <w:lang w:eastAsia="ru-RU"/>
        </w:rPr>
        <w:t>"</w:t>
      </w:r>
      <w:r w:rsidRPr="001062D9">
        <w:rPr>
          <w:rFonts w:ascii="Courier New" w:eastAsia="Times New Roman" w:hAnsi="Courier New" w:cs="Courier New"/>
          <w:noProof/>
          <w:color w:val="E1EFFF"/>
          <w:sz w:val="20"/>
          <w:szCs w:val="20"/>
          <w:lang w:eastAsia="ru-RU"/>
        </w:rPr>
        <w:t xml:space="preserve">); </w:t>
      </w:r>
      <w:r w:rsidRPr="001062D9">
        <w:rPr>
          <w:rFonts w:ascii="Courier New" w:eastAsia="Times New Roman" w:hAnsi="Courier New" w:cs="Courier New"/>
          <w:i/>
          <w:iCs/>
          <w:noProof/>
          <w:color w:val="0088FF"/>
          <w:sz w:val="20"/>
          <w:szCs w:val="20"/>
          <w:lang w:eastAsia="ru-RU"/>
        </w:rPr>
        <w:t>//подключаем шаблон</w:t>
      </w:r>
      <w:r w:rsidRPr="001062D9">
        <w:rPr>
          <w:rFonts w:ascii="Courier New" w:eastAsia="Times New Roman" w:hAnsi="Courier New" w:cs="Courier New"/>
          <w:i/>
          <w:iCs/>
          <w:noProof/>
          <w:color w:val="0088FF"/>
          <w:sz w:val="20"/>
          <w:szCs w:val="20"/>
          <w:lang w:eastAsia="ru-RU"/>
        </w:rPr>
        <w:br/>
        <w:t xml:space="preserve">            </w:t>
      </w:r>
      <w:r w:rsidRPr="001062D9">
        <w:rPr>
          <w:rFonts w:ascii="Courier New" w:eastAsia="Times New Roman" w:hAnsi="Courier New" w:cs="Courier New"/>
          <w:noProof/>
          <w:color w:val="E1EFFF"/>
          <w:sz w:val="20"/>
          <w:szCs w:val="20"/>
          <w:lang w:eastAsia="ru-RU"/>
        </w:rPr>
        <w:t>}</w:t>
      </w:r>
      <w:r w:rsidRPr="001062D9">
        <w:rPr>
          <w:rFonts w:ascii="Courier New" w:eastAsia="Times New Roman" w:hAnsi="Courier New" w:cs="Courier New"/>
          <w:noProof/>
          <w:color w:val="E1EFFF"/>
          <w:sz w:val="20"/>
          <w:szCs w:val="20"/>
          <w:lang w:eastAsia="ru-RU"/>
        </w:rPr>
        <w:br/>
        <w:t xml:space="preserve">        }</w:t>
      </w:r>
      <w:r w:rsidRPr="001062D9">
        <w:rPr>
          <w:rFonts w:ascii="Courier New" w:eastAsia="Times New Roman" w:hAnsi="Courier New" w:cs="Courier New"/>
          <w:noProof/>
          <w:color w:val="E1EFFF"/>
          <w:sz w:val="20"/>
          <w:szCs w:val="20"/>
          <w:lang w:eastAsia="ru-RU"/>
        </w:rPr>
        <w:br/>
        <w:t xml:space="preserve">        </w:t>
      </w:r>
      <w:r w:rsidRPr="003C7DB9">
        <w:rPr>
          <w:rFonts w:ascii="Courier New" w:eastAsia="Times New Roman" w:hAnsi="Courier New" w:cs="Courier New"/>
          <w:noProof/>
          <w:color w:val="FF9D00"/>
          <w:sz w:val="20"/>
          <w:szCs w:val="20"/>
          <w:lang w:val="en-US" w:eastAsia="ru-RU"/>
        </w:rPr>
        <w:t>else</w:t>
      </w:r>
      <w:r w:rsidRPr="001062D9">
        <w:rPr>
          <w:rFonts w:ascii="Courier New" w:eastAsia="Times New Roman" w:hAnsi="Courier New" w:cs="Courier New"/>
          <w:noProof/>
          <w:color w:val="FF9D00"/>
          <w:sz w:val="20"/>
          <w:szCs w:val="20"/>
          <w:lang w:eastAsia="ru-RU"/>
        </w:rPr>
        <w:br/>
        <w:t xml:space="preserve">        </w:t>
      </w:r>
      <w:r w:rsidRPr="001062D9">
        <w:rPr>
          <w:rFonts w:ascii="Courier New" w:eastAsia="Times New Roman" w:hAnsi="Courier New" w:cs="Courier New"/>
          <w:noProof/>
          <w:color w:val="E1EFFF"/>
          <w:sz w:val="20"/>
          <w:szCs w:val="20"/>
          <w:lang w:eastAsia="ru-RU"/>
        </w:rPr>
        <w:t>{</w:t>
      </w:r>
      <w:r w:rsidRPr="001062D9">
        <w:rPr>
          <w:rFonts w:ascii="Courier New" w:eastAsia="Times New Roman" w:hAnsi="Courier New" w:cs="Courier New"/>
          <w:noProof/>
          <w:color w:val="E1EFFF"/>
          <w:sz w:val="20"/>
          <w:szCs w:val="20"/>
          <w:lang w:eastAsia="ru-RU"/>
        </w:rPr>
        <w:br/>
        <w:t xml:space="preserve">            </w:t>
      </w:r>
      <w:r w:rsidRPr="003C7DB9">
        <w:rPr>
          <w:rFonts w:ascii="Courier New" w:eastAsia="Times New Roman" w:hAnsi="Courier New" w:cs="Courier New"/>
          <w:noProof/>
          <w:color w:val="FF9D00"/>
          <w:sz w:val="20"/>
          <w:szCs w:val="20"/>
          <w:lang w:val="en-US" w:eastAsia="ru-RU"/>
        </w:rPr>
        <w:t>include</w:t>
      </w:r>
      <w:r w:rsidRPr="001062D9">
        <w:rPr>
          <w:rFonts w:ascii="Courier New" w:eastAsia="Times New Roman" w:hAnsi="Courier New" w:cs="Courier New"/>
          <w:noProof/>
          <w:color w:val="FF9D00"/>
          <w:sz w:val="20"/>
          <w:szCs w:val="20"/>
          <w:lang w:eastAsia="ru-RU"/>
        </w:rPr>
        <w:t>_</w:t>
      </w:r>
      <w:r w:rsidRPr="003C7DB9">
        <w:rPr>
          <w:rFonts w:ascii="Courier New" w:eastAsia="Times New Roman" w:hAnsi="Courier New" w:cs="Courier New"/>
          <w:noProof/>
          <w:color w:val="FF9D00"/>
          <w:sz w:val="20"/>
          <w:szCs w:val="20"/>
          <w:lang w:val="en-US" w:eastAsia="ru-RU"/>
        </w:rPr>
        <w:t>once</w:t>
      </w:r>
      <w:r w:rsidRPr="001062D9">
        <w:rPr>
          <w:rFonts w:ascii="Courier New" w:eastAsia="Times New Roman" w:hAnsi="Courier New" w:cs="Courier New"/>
          <w:noProof/>
          <w:color w:val="FF9D00"/>
          <w:sz w:val="20"/>
          <w:szCs w:val="20"/>
          <w:lang w:eastAsia="ru-RU"/>
        </w:rPr>
        <w:t xml:space="preserve"> </w:t>
      </w:r>
      <w:r w:rsidRPr="001062D9">
        <w:rPr>
          <w:rFonts w:ascii="Courier New" w:eastAsia="Times New Roman" w:hAnsi="Courier New" w:cs="Courier New"/>
          <w:noProof/>
          <w:color w:val="E1EFFF"/>
          <w:sz w:val="20"/>
          <w:szCs w:val="20"/>
          <w:lang w:eastAsia="ru-RU"/>
        </w:rPr>
        <w:t>(</w:t>
      </w:r>
      <w:r w:rsidRPr="001062D9">
        <w:rPr>
          <w:rFonts w:ascii="Courier New" w:eastAsia="Times New Roman" w:hAnsi="Courier New" w:cs="Courier New"/>
          <w:noProof/>
          <w:color w:val="3AD900"/>
          <w:sz w:val="20"/>
          <w:szCs w:val="20"/>
          <w:lang w:eastAsia="ru-RU"/>
        </w:rPr>
        <w:t>"</w:t>
      </w:r>
      <w:r w:rsidRPr="003C7DB9">
        <w:rPr>
          <w:rFonts w:ascii="Courier New" w:eastAsia="Times New Roman" w:hAnsi="Courier New" w:cs="Courier New"/>
          <w:noProof/>
          <w:color w:val="3AD900"/>
          <w:sz w:val="20"/>
          <w:szCs w:val="20"/>
          <w:lang w:val="en-US" w:eastAsia="ru-RU"/>
        </w:rPr>
        <w:t>template</w:t>
      </w:r>
      <w:r w:rsidRPr="001062D9">
        <w:rPr>
          <w:rFonts w:ascii="Courier New" w:eastAsia="Times New Roman" w:hAnsi="Courier New" w:cs="Courier New"/>
          <w:noProof/>
          <w:color w:val="3AD900"/>
          <w:sz w:val="20"/>
          <w:szCs w:val="20"/>
          <w:lang w:eastAsia="ru-RU"/>
        </w:rPr>
        <w:t>/</w:t>
      </w:r>
      <w:r w:rsidRPr="003C7DB9">
        <w:rPr>
          <w:rFonts w:ascii="Courier New" w:eastAsia="Times New Roman" w:hAnsi="Courier New" w:cs="Courier New"/>
          <w:noProof/>
          <w:color w:val="3AD900"/>
          <w:sz w:val="20"/>
          <w:szCs w:val="20"/>
          <w:lang w:val="en-US" w:eastAsia="ru-RU"/>
        </w:rPr>
        <w:t>registration</w:t>
      </w:r>
      <w:r w:rsidRPr="001062D9">
        <w:rPr>
          <w:rFonts w:ascii="Courier New" w:eastAsia="Times New Roman" w:hAnsi="Courier New" w:cs="Courier New"/>
          <w:noProof/>
          <w:color w:val="3AD900"/>
          <w:sz w:val="20"/>
          <w:szCs w:val="20"/>
          <w:lang w:eastAsia="ru-RU"/>
        </w:rPr>
        <w:t>.</w:t>
      </w:r>
      <w:r w:rsidRPr="003C7DB9">
        <w:rPr>
          <w:rFonts w:ascii="Courier New" w:eastAsia="Times New Roman" w:hAnsi="Courier New" w:cs="Courier New"/>
          <w:noProof/>
          <w:color w:val="3AD900"/>
          <w:sz w:val="20"/>
          <w:szCs w:val="20"/>
          <w:lang w:val="en-US" w:eastAsia="ru-RU"/>
        </w:rPr>
        <w:t>php</w:t>
      </w:r>
      <w:r w:rsidRPr="001062D9">
        <w:rPr>
          <w:rFonts w:ascii="Courier New" w:eastAsia="Times New Roman" w:hAnsi="Courier New" w:cs="Courier New"/>
          <w:noProof/>
          <w:color w:val="3AD900"/>
          <w:sz w:val="20"/>
          <w:szCs w:val="20"/>
          <w:lang w:eastAsia="ru-RU"/>
        </w:rPr>
        <w:t>"</w:t>
      </w:r>
      <w:r w:rsidRPr="001062D9">
        <w:rPr>
          <w:rFonts w:ascii="Courier New" w:eastAsia="Times New Roman" w:hAnsi="Courier New" w:cs="Courier New"/>
          <w:noProof/>
          <w:color w:val="E1EFFF"/>
          <w:sz w:val="20"/>
          <w:szCs w:val="20"/>
          <w:lang w:eastAsia="ru-RU"/>
        </w:rPr>
        <w:t xml:space="preserve">); </w:t>
      </w:r>
      <w:r w:rsidRPr="001062D9">
        <w:rPr>
          <w:rFonts w:ascii="Courier New" w:eastAsia="Times New Roman" w:hAnsi="Courier New" w:cs="Courier New"/>
          <w:i/>
          <w:iCs/>
          <w:noProof/>
          <w:color w:val="0088FF"/>
          <w:sz w:val="20"/>
          <w:szCs w:val="20"/>
          <w:lang w:eastAsia="ru-RU"/>
        </w:rPr>
        <w:t>//подключаем шаблон в случае некорректности данных</w:t>
      </w:r>
      <w:r w:rsidRPr="001062D9">
        <w:rPr>
          <w:rFonts w:ascii="Courier New" w:eastAsia="Times New Roman" w:hAnsi="Courier New" w:cs="Courier New"/>
          <w:i/>
          <w:iCs/>
          <w:noProof/>
          <w:color w:val="0088FF"/>
          <w:sz w:val="20"/>
          <w:szCs w:val="20"/>
          <w:lang w:eastAsia="ru-RU"/>
        </w:rPr>
        <w:br/>
        <w:t xml:space="preserve">        </w:t>
      </w:r>
      <w:r w:rsidRPr="001062D9">
        <w:rPr>
          <w:rFonts w:ascii="Courier New" w:eastAsia="Times New Roman" w:hAnsi="Courier New" w:cs="Courier New"/>
          <w:noProof/>
          <w:color w:val="E1EFFF"/>
          <w:sz w:val="20"/>
          <w:szCs w:val="20"/>
          <w:lang w:eastAsia="ru-RU"/>
        </w:rPr>
        <w:t>}</w:t>
      </w:r>
      <w:r w:rsidRPr="001062D9">
        <w:rPr>
          <w:rFonts w:ascii="Courier New" w:eastAsia="Times New Roman" w:hAnsi="Courier New" w:cs="Courier New"/>
          <w:noProof/>
          <w:color w:val="E1EFFF"/>
          <w:sz w:val="20"/>
          <w:szCs w:val="20"/>
          <w:lang w:eastAsia="ru-RU"/>
        </w:rPr>
        <w:br/>
      </w:r>
      <w:r w:rsidRPr="001062D9">
        <w:rPr>
          <w:rFonts w:ascii="Courier New" w:eastAsia="Times New Roman" w:hAnsi="Courier New" w:cs="Courier New"/>
          <w:noProof/>
          <w:color w:val="E1EFFF"/>
          <w:sz w:val="20"/>
          <w:szCs w:val="20"/>
          <w:lang w:eastAsia="ru-RU"/>
        </w:rPr>
        <w:lastRenderedPageBreak/>
        <w:t xml:space="preserve">    }</w:t>
      </w:r>
      <w:r w:rsidRPr="001062D9">
        <w:rPr>
          <w:rFonts w:ascii="Courier New" w:eastAsia="Times New Roman" w:hAnsi="Courier New" w:cs="Courier New"/>
          <w:noProof/>
          <w:color w:val="E1EFFF"/>
          <w:sz w:val="20"/>
          <w:szCs w:val="20"/>
          <w:lang w:eastAsia="ru-RU"/>
        </w:rPr>
        <w:br/>
        <w:t xml:space="preserve">    </w:t>
      </w:r>
      <w:r w:rsidRPr="003C7DB9">
        <w:rPr>
          <w:rFonts w:ascii="Courier New" w:eastAsia="Times New Roman" w:hAnsi="Courier New" w:cs="Courier New"/>
          <w:noProof/>
          <w:color w:val="FF9D00"/>
          <w:sz w:val="20"/>
          <w:szCs w:val="20"/>
          <w:lang w:val="en-US" w:eastAsia="ru-RU"/>
        </w:rPr>
        <w:t>else</w:t>
      </w:r>
      <w:r w:rsidRPr="001062D9">
        <w:rPr>
          <w:rFonts w:ascii="Courier New" w:eastAsia="Times New Roman" w:hAnsi="Courier New" w:cs="Courier New"/>
          <w:noProof/>
          <w:color w:val="FF9D00"/>
          <w:sz w:val="20"/>
          <w:szCs w:val="20"/>
          <w:lang w:eastAsia="ru-RU"/>
        </w:rPr>
        <w:br/>
        <w:t xml:space="preserve">    </w:t>
      </w:r>
      <w:r w:rsidRPr="001062D9">
        <w:rPr>
          <w:rFonts w:ascii="Courier New" w:eastAsia="Times New Roman" w:hAnsi="Courier New" w:cs="Courier New"/>
          <w:noProof/>
          <w:color w:val="E1EFFF"/>
          <w:sz w:val="20"/>
          <w:szCs w:val="20"/>
          <w:lang w:eastAsia="ru-RU"/>
        </w:rPr>
        <w:t>{</w:t>
      </w:r>
      <w:r w:rsidRPr="001062D9">
        <w:rPr>
          <w:rFonts w:ascii="Courier New" w:eastAsia="Times New Roman" w:hAnsi="Courier New" w:cs="Courier New"/>
          <w:noProof/>
          <w:color w:val="E1EFFF"/>
          <w:sz w:val="20"/>
          <w:szCs w:val="20"/>
          <w:lang w:eastAsia="ru-RU"/>
        </w:rPr>
        <w:br/>
        <w:t xml:space="preserve">        </w:t>
      </w:r>
      <w:r w:rsidRPr="003C7DB9">
        <w:rPr>
          <w:rFonts w:ascii="Courier New" w:eastAsia="Times New Roman" w:hAnsi="Courier New" w:cs="Courier New"/>
          <w:noProof/>
          <w:color w:val="FF9D00"/>
          <w:sz w:val="20"/>
          <w:szCs w:val="20"/>
          <w:lang w:val="en-US" w:eastAsia="ru-RU"/>
        </w:rPr>
        <w:t>include</w:t>
      </w:r>
      <w:r w:rsidRPr="001062D9">
        <w:rPr>
          <w:rFonts w:ascii="Courier New" w:eastAsia="Times New Roman" w:hAnsi="Courier New" w:cs="Courier New"/>
          <w:noProof/>
          <w:color w:val="FF9D00"/>
          <w:sz w:val="20"/>
          <w:szCs w:val="20"/>
          <w:lang w:eastAsia="ru-RU"/>
        </w:rPr>
        <w:t>_</w:t>
      </w:r>
      <w:r w:rsidRPr="003C7DB9">
        <w:rPr>
          <w:rFonts w:ascii="Courier New" w:eastAsia="Times New Roman" w:hAnsi="Courier New" w:cs="Courier New"/>
          <w:noProof/>
          <w:color w:val="FF9D00"/>
          <w:sz w:val="20"/>
          <w:szCs w:val="20"/>
          <w:lang w:val="en-US" w:eastAsia="ru-RU"/>
        </w:rPr>
        <w:t>once</w:t>
      </w:r>
      <w:r w:rsidRPr="001062D9">
        <w:rPr>
          <w:rFonts w:ascii="Courier New" w:eastAsia="Times New Roman" w:hAnsi="Courier New" w:cs="Courier New"/>
          <w:noProof/>
          <w:color w:val="FF9D00"/>
          <w:sz w:val="20"/>
          <w:szCs w:val="20"/>
          <w:lang w:eastAsia="ru-RU"/>
        </w:rPr>
        <w:t xml:space="preserve"> </w:t>
      </w:r>
      <w:r w:rsidRPr="001062D9">
        <w:rPr>
          <w:rFonts w:ascii="Courier New" w:eastAsia="Times New Roman" w:hAnsi="Courier New" w:cs="Courier New"/>
          <w:noProof/>
          <w:color w:val="E1EFFF"/>
          <w:sz w:val="20"/>
          <w:szCs w:val="20"/>
          <w:lang w:eastAsia="ru-RU"/>
        </w:rPr>
        <w:t>(</w:t>
      </w:r>
      <w:r w:rsidRPr="001062D9">
        <w:rPr>
          <w:rFonts w:ascii="Courier New" w:eastAsia="Times New Roman" w:hAnsi="Courier New" w:cs="Courier New"/>
          <w:noProof/>
          <w:color w:val="3AD900"/>
          <w:sz w:val="20"/>
          <w:szCs w:val="20"/>
          <w:lang w:eastAsia="ru-RU"/>
        </w:rPr>
        <w:t>"</w:t>
      </w:r>
      <w:r w:rsidRPr="003C7DB9">
        <w:rPr>
          <w:rFonts w:ascii="Courier New" w:eastAsia="Times New Roman" w:hAnsi="Courier New" w:cs="Courier New"/>
          <w:noProof/>
          <w:color w:val="3AD900"/>
          <w:sz w:val="20"/>
          <w:szCs w:val="20"/>
          <w:lang w:val="en-US" w:eastAsia="ru-RU"/>
        </w:rPr>
        <w:t>template</w:t>
      </w:r>
      <w:r w:rsidRPr="001062D9">
        <w:rPr>
          <w:rFonts w:ascii="Courier New" w:eastAsia="Times New Roman" w:hAnsi="Courier New" w:cs="Courier New"/>
          <w:noProof/>
          <w:color w:val="3AD900"/>
          <w:sz w:val="20"/>
          <w:szCs w:val="20"/>
          <w:lang w:eastAsia="ru-RU"/>
        </w:rPr>
        <w:t>/</w:t>
      </w:r>
      <w:r w:rsidRPr="003C7DB9">
        <w:rPr>
          <w:rFonts w:ascii="Courier New" w:eastAsia="Times New Roman" w:hAnsi="Courier New" w:cs="Courier New"/>
          <w:noProof/>
          <w:color w:val="3AD900"/>
          <w:sz w:val="20"/>
          <w:szCs w:val="20"/>
          <w:lang w:val="en-US" w:eastAsia="ru-RU"/>
        </w:rPr>
        <w:t>registration</w:t>
      </w:r>
      <w:r w:rsidRPr="001062D9">
        <w:rPr>
          <w:rFonts w:ascii="Courier New" w:eastAsia="Times New Roman" w:hAnsi="Courier New" w:cs="Courier New"/>
          <w:noProof/>
          <w:color w:val="3AD900"/>
          <w:sz w:val="20"/>
          <w:szCs w:val="20"/>
          <w:lang w:eastAsia="ru-RU"/>
        </w:rPr>
        <w:t>.</w:t>
      </w:r>
      <w:r w:rsidRPr="003C7DB9">
        <w:rPr>
          <w:rFonts w:ascii="Courier New" w:eastAsia="Times New Roman" w:hAnsi="Courier New" w:cs="Courier New"/>
          <w:noProof/>
          <w:color w:val="3AD900"/>
          <w:sz w:val="20"/>
          <w:szCs w:val="20"/>
          <w:lang w:val="en-US" w:eastAsia="ru-RU"/>
        </w:rPr>
        <w:t>php</w:t>
      </w:r>
      <w:r w:rsidRPr="001062D9">
        <w:rPr>
          <w:rFonts w:ascii="Courier New" w:eastAsia="Times New Roman" w:hAnsi="Courier New" w:cs="Courier New"/>
          <w:noProof/>
          <w:color w:val="3AD900"/>
          <w:sz w:val="20"/>
          <w:szCs w:val="20"/>
          <w:lang w:eastAsia="ru-RU"/>
        </w:rPr>
        <w:t>"</w:t>
      </w:r>
      <w:r w:rsidRPr="001062D9">
        <w:rPr>
          <w:rFonts w:ascii="Courier New" w:eastAsia="Times New Roman" w:hAnsi="Courier New" w:cs="Courier New"/>
          <w:noProof/>
          <w:color w:val="E1EFFF"/>
          <w:sz w:val="20"/>
          <w:szCs w:val="20"/>
          <w:lang w:eastAsia="ru-RU"/>
        </w:rPr>
        <w:t xml:space="preserve">); </w:t>
      </w:r>
      <w:r w:rsidRPr="001062D9">
        <w:rPr>
          <w:rFonts w:ascii="Courier New" w:eastAsia="Times New Roman" w:hAnsi="Courier New" w:cs="Courier New"/>
          <w:i/>
          <w:iCs/>
          <w:noProof/>
          <w:color w:val="0088FF"/>
          <w:sz w:val="20"/>
          <w:szCs w:val="20"/>
          <w:lang w:eastAsia="ru-RU"/>
        </w:rPr>
        <w:t>//подключаем шаблон в случае если кнопка регистрации нажата не была, то есть, пользователь только перешёл на страницу регистрации</w:t>
      </w:r>
      <w:r w:rsidRPr="001062D9">
        <w:rPr>
          <w:rFonts w:ascii="Courier New" w:eastAsia="Times New Roman" w:hAnsi="Courier New" w:cs="Courier New"/>
          <w:i/>
          <w:iCs/>
          <w:noProof/>
          <w:color w:val="0088FF"/>
          <w:sz w:val="20"/>
          <w:szCs w:val="20"/>
          <w:lang w:eastAsia="ru-RU"/>
        </w:rPr>
        <w:br/>
        <w:t xml:space="preserve">    </w:t>
      </w:r>
      <w:r w:rsidRPr="001062D9">
        <w:rPr>
          <w:rFonts w:ascii="Courier New" w:eastAsia="Times New Roman" w:hAnsi="Courier New" w:cs="Courier New"/>
          <w:noProof/>
          <w:color w:val="E1EFFF"/>
          <w:sz w:val="20"/>
          <w:szCs w:val="20"/>
          <w:lang w:eastAsia="ru-RU"/>
        </w:rPr>
        <w:t>}</w:t>
      </w:r>
      <w:r w:rsidRPr="001062D9">
        <w:rPr>
          <w:rFonts w:ascii="Courier New" w:eastAsia="Times New Roman" w:hAnsi="Courier New" w:cs="Courier New"/>
          <w:noProof/>
          <w:color w:val="E1EFFF"/>
          <w:sz w:val="20"/>
          <w:szCs w:val="20"/>
          <w:lang w:eastAsia="ru-RU"/>
        </w:rPr>
        <w:br/>
        <w:t>}</w:t>
      </w:r>
      <w:r w:rsidRPr="001062D9">
        <w:rPr>
          <w:rFonts w:ascii="Courier New" w:eastAsia="Times New Roman" w:hAnsi="Courier New" w:cs="Courier New"/>
          <w:noProof/>
          <w:color w:val="E1EFFF"/>
          <w:sz w:val="20"/>
          <w:szCs w:val="20"/>
          <w:lang w:eastAsia="ru-RU"/>
        </w:rPr>
        <w:br/>
      </w:r>
      <w:r w:rsidRPr="001062D9">
        <w:rPr>
          <w:rFonts w:ascii="Courier New" w:eastAsia="Times New Roman" w:hAnsi="Courier New" w:cs="Courier New"/>
          <w:noProof/>
          <w:color w:val="FF9D00"/>
          <w:sz w:val="20"/>
          <w:szCs w:val="20"/>
          <w:lang w:eastAsia="ru-RU"/>
        </w:rPr>
        <w:t>?&gt;</w:t>
      </w:r>
    </w:p>
    <w:p w:rsidR="0098429B" w:rsidRPr="001062D9" w:rsidRDefault="0098429B" w:rsidP="0098429B">
      <w:pPr>
        <w:pStyle w:val="a8"/>
        <w:shd w:val="clear" w:color="auto" w:fill="FFFFFF"/>
        <w:spacing w:before="0" w:beforeAutospacing="0" w:after="0" w:afterAutospacing="0"/>
        <w:textAlignment w:val="baseline"/>
        <w:rPr>
          <w:rFonts w:ascii="Arial" w:hAnsi="Arial" w:cs="Arial"/>
          <w:noProof/>
          <w:color w:val="333333"/>
          <w:sz w:val="22"/>
          <w:szCs w:val="22"/>
        </w:rPr>
      </w:pPr>
    </w:p>
    <w:p w:rsidR="00074B63" w:rsidRPr="001062D9" w:rsidRDefault="00074B63" w:rsidP="00074B63">
      <w:pPr>
        <w:pStyle w:val="a8"/>
        <w:shd w:val="clear" w:color="auto" w:fill="FFFFFF"/>
        <w:spacing w:before="0" w:beforeAutospacing="0" w:after="404" w:afterAutospacing="0"/>
        <w:textAlignment w:val="baseline"/>
        <w:rPr>
          <w:rFonts w:ascii="Arial" w:hAnsi="Arial" w:cs="Arial"/>
          <w:noProof/>
          <w:color w:val="333333"/>
          <w:sz w:val="22"/>
          <w:szCs w:val="22"/>
        </w:rPr>
      </w:pPr>
      <w:r w:rsidRPr="001062D9">
        <w:rPr>
          <w:rFonts w:ascii="Arial" w:hAnsi="Arial" w:cs="Arial"/>
          <w:noProof/>
          <w:color w:val="333333"/>
          <w:sz w:val="22"/>
          <w:szCs w:val="22"/>
        </w:rPr>
        <w:t>Теперь разберём весь код чуть подробнее.</w:t>
      </w:r>
    </w:p>
    <w:p w:rsidR="00074B63" w:rsidRPr="001062D9" w:rsidRDefault="00074B63" w:rsidP="00074B63">
      <w:pPr>
        <w:pStyle w:val="a8"/>
        <w:shd w:val="clear" w:color="auto" w:fill="FFFFFF"/>
        <w:spacing w:before="0" w:beforeAutospacing="0" w:after="404" w:afterAutospacing="0"/>
        <w:textAlignment w:val="baseline"/>
        <w:rPr>
          <w:rFonts w:ascii="Arial" w:hAnsi="Arial" w:cs="Arial"/>
          <w:noProof/>
          <w:color w:val="333333"/>
          <w:sz w:val="22"/>
          <w:szCs w:val="22"/>
        </w:rPr>
      </w:pPr>
      <w:r w:rsidRPr="001062D9">
        <w:rPr>
          <w:rFonts w:ascii="Arial" w:hAnsi="Arial" w:cs="Arial"/>
          <w:noProof/>
          <w:color w:val="333333"/>
          <w:sz w:val="22"/>
          <w:szCs w:val="22"/>
        </w:rPr>
        <w:t>Вначале мы подключили два файла:</w:t>
      </w:r>
    </w:p>
    <w:tbl>
      <w:tblPr>
        <w:tblW w:w="9863" w:type="dxa"/>
        <w:tblCellSpacing w:w="15" w:type="dxa"/>
        <w:tblCellMar>
          <w:top w:w="15" w:type="dxa"/>
          <w:left w:w="15" w:type="dxa"/>
          <w:bottom w:w="15" w:type="dxa"/>
          <w:right w:w="15" w:type="dxa"/>
        </w:tblCellMar>
        <w:tblLook w:val="04A0" w:firstRow="1" w:lastRow="0" w:firstColumn="1" w:lastColumn="0" w:noHBand="0" w:noVBand="1"/>
      </w:tblPr>
      <w:tblGrid>
        <w:gridCol w:w="168"/>
        <w:gridCol w:w="9695"/>
      </w:tblGrid>
      <w:tr w:rsidR="00074B63" w:rsidRPr="001062D9" w:rsidTr="00074B63">
        <w:trPr>
          <w:tblCellSpacing w:w="15" w:type="dxa"/>
        </w:trPr>
        <w:tc>
          <w:tcPr>
            <w:tcW w:w="0" w:type="auto"/>
            <w:tcMar>
              <w:top w:w="0" w:type="dxa"/>
              <w:left w:w="0" w:type="dxa"/>
              <w:bottom w:w="0" w:type="dxa"/>
              <w:right w:w="0" w:type="dxa"/>
            </w:tcMar>
            <w:vAlign w:val="bottom"/>
            <w:hideMark/>
          </w:tcPr>
          <w:p w:rsidR="00074B63" w:rsidRPr="003C7DB9" w:rsidRDefault="00074B63">
            <w:pPr>
              <w:pStyle w:val="HTML"/>
              <w:textAlignment w:val="baseline"/>
              <w:rPr>
                <w:rFonts w:ascii="Arial" w:hAnsi="Arial" w:cs="Arial"/>
                <w:noProof/>
                <w:sz w:val="22"/>
                <w:szCs w:val="22"/>
                <w:lang w:val="en-US"/>
              </w:rPr>
            </w:pPr>
            <w:r w:rsidRPr="003C7DB9">
              <w:rPr>
                <w:rFonts w:ascii="Arial" w:hAnsi="Arial" w:cs="Arial"/>
                <w:noProof/>
                <w:sz w:val="22"/>
                <w:szCs w:val="22"/>
                <w:lang w:val="en-US"/>
              </w:rPr>
              <w:t>1</w:t>
            </w:r>
          </w:p>
          <w:p w:rsidR="00074B63" w:rsidRPr="003C7DB9" w:rsidRDefault="00074B63">
            <w:pPr>
              <w:pStyle w:val="HTML"/>
              <w:textAlignment w:val="baseline"/>
              <w:rPr>
                <w:rFonts w:ascii="Arial" w:hAnsi="Arial" w:cs="Arial"/>
                <w:noProof/>
                <w:sz w:val="22"/>
                <w:szCs w:val="22"/>
                <w:lang w:val="en-US"/>
              </w:rPr>
            </w:pPr>
            <w:r w:rsidRPr="003C7DB9">
              <w:rPr>
                <w:rFonts w:ascii="Arial" w:hAnsi="Arial" w:cs="Arial"/>
                <w:noProof/>
                <w:sz w:val="22"/>
                <w:szCs w:val="22"/>
                <w:lang w:val="en-US"/>
              </w:rPr>
              <w:t>2</w:t>
            </w:r>
          </w:p>
        </w:tc>
        <w:tc>
          <w:tcPr>
            <w:tcW w:w="9863" w:type="dxa"/>
            <w:shd w:val="clear" w:color="auto" w:fill="EEEEEE"/>
            <w:tcMar>
              <w:top w:w="0" w:type="dxa"/>
              <w:left w:w="0" w:type="dxa"/>
              <w:bottom w:w="0" w:type="dxa"/>
              <w:right w:w="0" w:type="dxa"/>
            </w:tcMar>
            <w:vAlign w:val="bottom"/>
            <w:hideMark/>
          </w:tcPr>
          <w:p w:rsidR="00074B63" w:rsidRPr="003C7DB9" w:rsidRDefault="00074B63">
            <w:pPr>
              <w:pStyle w:val="HTML"/>
              <w:textAlignment w:val="baseline"/>
              <w:rPr>
                <w:rFonts w:ascii="Arial" w:hAnsi="Arial" w:cs="Arial"/>
                <w:noProof/>
                <w:sz w:val="22"/>
                <w:szCs w:val="22"/>
                <w:lang w:val="en-US"/>
              </w:rPr>
            </w:pPr>
            <w:r w:rsidRPr="003C7DB9">
              <w:rPr>
                <w:rFonts w:ascii="Arial" w:hAnsi="Arial" w:cs="Arial"/>
                <w:noProof/>
                <w:color w:val="B1B100"/>
                <w:sz w:val="22"/>
                <w:szCs w:val="22"/>
                <w:bdr w:val="none" w:sz="0" w:space="0" w:color="auto" w:frame="1"/>
                <w:lang w:val="en-US"/>
              </w:rPr>
              <w:t>include</w:t>
            </w:r>
            <w:r w:rsidRPr="003C7DB9">
              <w:rPr>
                <w:rFonts w:ascii="Arial" w:hAnsi="Arial" w:cs="Arial"/>
                <w:noProof/>
                <w:sz w:val="22"/>
                <w:szCs w:val="22"/>
                <w:lang w:val="en-US"/>
              </w:rPr>
              <w:t xml:space="preserve"> </w:t>
            </w:r>
            <w:r w:rsidRPr="003C7DB9">
              <w:rPr>
                <w:rFonts w:ascii="Arial" w:hAnsi="Arial" w:cs="Arial"/>
                <w:noProof/>
                <w:color w:val="009900"/>
                <w:sz w:val="22"/>
                <w:szCs w:val="22"/>
                <w:bdr w:val="none" w:sz="0" w:space="0" w:color="auto" w:frame="1"/>
                <w:lang w:val="en-US"/>
              </w:rPr>
              <w:t>(</w:t>
            </w:r>
            <w:r w:rsidRPr="003C7DB9">
              <w:rPr>
                <w:rFonts w:ascii="Arial" w:hAnsi="Arial" w:cs="Arial"/>
                <w:noProof/>
                <w:color w:val="0000FF"/>
                <w:sz w:val="22"/>
                <w:szCs w:val="22"/>
                <w:bdr w:val="none" w:sz="0" w:space="0" w:color="auto" w:frame="1"/>
                <w:lang w:val="en-US"/>
              </w:rPr>
              <w:t>'../lib/connect.php'</w:t>
            </w:r>
            <w:r w:rsidRPr="003C7DB9">
              <w:rPr>
                <w:rFonts w:ascii="Arial" w:hAnsi="Arial" w:cs="Arial"/>
                <w:noProof/>
                <w:color w:val="009900"/>
                <w:sz w:val="22"/>
                <w:szCs w:val="22"/>
                <w:bdr w:val="none" w:sz="0" w:space="0" w:color="auto" w:frame="1"/>
                <w:lang w:val="en-US"/>
              </w:rPr>
              <w:t>)</w:t>
            </w:r>
            <w:r w:rsidRPr="003C7DB9">
              <w:rPr>
                <w:rFonts w:ascii="Arial" w:hAnsi="Arial" w:cs="Arial"/>
                <w:noProof/>
                <w:color w:val="339933"/>
                <w:sz w:val="22"/>
                <w:szCs w:val="22"/>
                <w:bdr w:val="none" w:sz="0" w:space="0" w:color="auto" w:frame="1"/>
                <w:lang w:val="en-US"/>
              </w:rPr>
              <w:t>;</w:t>
            </w:r>
          </w:p>
          <w:p w:rsidR="00074B63" w:rsidRPr="003C7DB9" w:rsidRDefault="00074B63">
            <w:pPr>
              <w:pStyle w:val="HTML"/>
              <w:textAlignment w:val="baseline"/>
              <w:rPr>
                <w:rFonts w:ascii="Arial" w:hAnsi="Arial" w:cs="Arial"/>
                <w:noProof/>
                <w:sz w:val="22"/>
                <w:szCs w:val="22"/>
                <w:lang w:val="en-US"/>
              </w:rPr>
            </w:pPr>
            <w:r w:rsidRPr="003C7DB9">
              <w:rPr>
                <w:rFonts w:ascii="Arial" w:hAnsi="Arial" w:cs="Arial"/>
                <w:noProof/>
                <w:color w:val="B1B100"/>
                <w:sz w:val="22"/>
                <w:szCs w:val="22"/>
                <w:bdr w:val="none" w:sz="0" w:space="0" w:color="auto" w:frame="1"/>
                <w:lang w:val="en-US"/>
              </w:rPr>
              <w:t>include</w:t>
            </w:r>
            <w:r w:rsidRPr="003C7DB9">
              <w:rPr>
                <w:rFonts w:ascii="Arial" w:hAnsi="Arial" w:cs="Arial"/>
                <w:noProof/>
                <w:sz w:val="22"/>
                <w:szCs w:val="22"/>
                <w:lang w:val="en-US"/>
              </w:rPr>
              <w:t xml:space="preserve"> </w:t>
            </w:r>
            <w:r w:rsidRPr="003C7DB9">
              <w:rPr>
                <w:rFonts w:ascii="Arial" w:hAnsi="Arial" w:cs="Arial"/>
                <w:noProof/>
                <w:color w:val="009900"/>
                <w:sz w:val="22"/>
                <w:szCs w:val="22"/>
                <w:bdr w:val="none" w:sz="0" w:space="0" w:color="auto" w:frame="1"/>
                <w:lang w:val="en-US"/>
              </w:rPr>
              <w:t>(</w:t>
            </w:r>
            <w:r w:rsidRPr="003C7DB9">
              <w:rPr>
                <w:rFonts w:ascii="Arial" w:hAnsi="Arial" w:cs="Arial"/>
                <w:noProof/>
                <w:color w:val="0000FF"/>
                <w:sz w:val="22"/>
                <w:szCs w:val="22"/>
                <w:bdr w:val="none" w:sz="0" w:space="0" w:color="auto" w:frame="1"/>
                <w:lang w:val="en-US"/>
              </w:rPr>
              <w:t>'../lib/function_global.php'</w:t>
            </w:r>
            <w:r w:rsidRPr="003C7DB9">
              <w:rPr>
                <w:rFonts w:ascii="Arial" w:hAnsi="Arial" w:cs="Arial"/>
                <w:noProof/>
                <w:color w:val="009900"/>
                <w:sz w:val="22"/>
                <w:szCs w:val="22"/>
                <w:bdr w:val="none" w:sz="0" w:space="0" w:color="auto" w:frame="1"/>
                <w:lang w:val="en-US"/>
              </w:rPr>
              <w:t>)</w:t>
            </w:r>
            <w:r w:rsidRPr="003C7DB9">
              <w:rPr>
                <w:rFonts w:ascii="Arial" w:hAnsi="Arial" w:cs="Arial"/>
                <w:noProof/>
                <w:color w:val="339933"/>
                <w:sz w:val="22"/>
                <w:szCs w:val="22"/>
                <w:bdr w:val="none" w:sz="0" w:space="0" w:color="auto" w:frame="1"/>
                <w:lang w:val="en-US"/>
              </w:rPr>
              <w:t>;</w:t>
            </w:r>
          </w:p>
        </w:tc>
      </w:tr>
    </w:tbl>
    <w:p w:rsidR="00074B63" w:rsidRPr="003C7DB9" w:rsidRDefault="00074B63" w:rsidP="00074B63">
      <w:pPr>
        <w:pStyle w:val="a8"/>
        <w:shd w:val="clear" w:color="auto" w:fill="FFFFFF"/>
        <w:spacing w:before="0" w:beforeAutospacing="0" w:after="404" w:afterAutospacing="0"/>
        <w:textAlignment w:val="baseline"/>
        <w:rPr>
          <w:rFonts w:ascii="Arial" w:hAnsi="Arial" w:cs="Arial"/>
          <w:noProof/>
          <w:color w:val="333333"/>
          <w:sz w:val="22"/>
          <w:szCs w:val="22"/>
          <w:lang w:val="en-US"/>
        </w:rPr>
      </w:pPr>
    </w:p>
    <w:p w:rsidR="00074B63" w:rsidRPr="001062D9" w:rsidRDefault="00074B63" w:rsidP="00074B63">
      <w:pPr>
        <w:pStyle w:val="a8"/>
        <w:shd w:val="clear" w:color="auto" w:fill="FFFFFF"/>
        <w:spacing w:before="0" w:beforeAutospacing="0" w:after="404" w:afterAutospacing="0"/>
        <w:textAlignment w:val="baseline"/>
        <w:rPr>
          <w:rFonts w:ascii="Arial" w:hAnsi="Arial" w:cs="Arial"/>
          <w:noProof/>
          <w:color w:val="333333"/>
          <w:sz w:val="22"/>
          <w:szCs w:val="22"/>
        </w:rPr>
      </w:pPr>
      <w:r w:rsidRPr="001062D9">
        <w:rPr>
          <w:rFonts w:ascii="Arial" w:hAnsi="Arial" w:cs="Arial"/>
          <w:noProof/>
          <w:color w:val="333333"/>
          <w:sz w:val="22"/>
          <w:szCs w:val="22"/>
        </w:rPr>
        <w:t>О них говорилось выше. Во втором из них находится функция, которую мы рассмотрим чуть позже.</w:t>
      </w:r>
    </w:p>
    <w:p w:rsidR="00074B63" w:rsidRPr="001062D9" w:rsidRDefault="00074B63" w:rsidP="00074B63">
      <w:pPr>
        <w:pStyle w:val="a8"/>
        <w:shd w:val="clear" w:color="auto" w:fill="FFFFFF"/>
        <w:spacing w:before="0" w:beforeAutospacing="0" w:after="404" w:afterAutospacing="0"/>
        <w:textAlignment w:val="baseline"/>
        <w:rPr>
          <w:rFonts w:ascii="Arial" w:hAnsi="Arial" w:cs="Arial"/>
          <w:noProof/>
          <w:color w:val="333333"/>
          <w:sz w:val="22"/>
          <w:szCs w:val="22"/>
        </w:rPr>
      </w:pPr>
      <w:r w:rsidRPr="001062D9">
        <w:rPr>
          <w:rFonts w:ascii="Arial" w:hAnsi="Arial" w:cs="Arial"/>
          <w:noProof/>
          <w:color w:val="333333"/>
          <w:sz w:val="22"/>
          <w:szCs w:val="22"/>
        </w:rPr>
        <w:t>В следующих строках мы проверяем, не авторизирован ли пользователь:</w:t>
      </w:r>
    </w:p>
    <w:tbl>
      <w:tblPr>
        <w:tblW w:w="9863" w:type="dxa"/>
        <w:tblCellSpacing w:w="15" w:type="dxa"/>
        <w:tblCellMar>
          <w:top w:w="15" w:type="dxa"/>
          <w:left w:w="15" w:type="dxa"/>
          <w:bottom w:w="15" w:type="dxa"/>
          <w:right w:w="15" w:type="dxa"/>
        </w:tblCellMar>
        <w:tblLook w:val="04A0" w:firstRow="1" w:lastRow="0" w:firstColumn="1" w:lastColumn="0" w:noHBand="0" w:noVBand="1"/>
      </w:tblPr>
      <w:tblGrid>
        <w:gridCol w:w="168"/>
        <w:gridCol w:w="9695"/>
      </w:tblGrid>
      <w:tr w:rsidR="00074B63" w:rsidRPr="003C7DB9" w:rsidTr="00074B63">
        <w:trPr>
          <w:tblCellSpacing w:w="15" w:type="dxa"/>
        </w:trPr>
        <w:tc>
          <w:tcPr>
            <w:tcW w:w="0" w:type="auto"/>
            <w:tcMar>
              <w:top w:w="0" w:type="dxa"/>
              <w:left w:w="0" w:type="dxa"/>
              <w:bottom w:w="0" w:type="dxa"/>
              <w:right w:w="0" w:type="dxa"/>
            </w:tcMar>
            <w:vAlign w:val="bottom"/>
            <w:hideMark/>
          </w:tcPr>
          <w:p w:rsidR="00074B63" w:rsidRPr="003C7DB9" w:rsidRDefault="00074B63">
            <w:pPr>
              <w:pStyle w:val="HTML"/>
              <w:textAlignment w:val="baseline"/>
              <w:rPr>
                <w:rFonts w:ascii="Arial" w:hAnsi="Arial" w:cs="Arial"/>
                <w:noProof/>
                <w:sz w:val="22"/>
                <w:szCs w:val="22"/>
                <w:lang w:val="en-US"/>
              </w:rPr>
            </w:pPr>
            <w:r w:rsidRPr="003C7DB9">
              <w:rPr>
                <w:rFonts w:ascii="Arial" w:hAnsi="Arial" w:cs="Arial"/>
                <w:noProof/>
                <w:sz w:val="22"/>
                <w:szCs w:val="22"/>
                <w:lang w:val="en-US"/>
              </w:rPr>
              <w:t>1</w:t>
            </w:r>
          </w:p>
          <w:p w:rsidR="00074B63" w:rsidRPr="003C7DB9" w:rsidRDefault="00074B63">
            <w:pPr>
              <w:pStyle w:val="HTML"/>
              <w:textAlignment w:val="baseline"/>
              <w:rPr>
                <w:rFonts w:ascii="Arial" w:hAnsi="Arial" w:cs="Arial"/>
                <w:noProof/>
                <w:sz w:val="22"/>
                <w:szCs w:val="22"/>
                <w:lang w:val="en-US"/>
              </w:rPr>
            </w:pPr>
            <w:r w:rsidRPr="003C7DB9">
              <w:rPr>
                <w:rFonts w:ascii="Arial" w:hAnsi="Arial" w:cs="Arial"/>
                <w:noProof/>
                <w:sz w:val="22"/>
                <w:szCs w:val="22"/>
                <w:lang w:val="en-US"/>
              </w:rPr>
              <w:t>2</w:t>
            </w:r>
          </w:p>
          <w:p w:rsidR="00074B63" w:rsidRPr="003C7DB9" w:rsidRDefault="00074B63">
            <w:pPr>
              <w:pStyle w:val="HTML"/>
              <w:textAlignment w:val="baseline"/>
              <w:rPr>
                <w:rFonts w:ascii="Arial" w:hAnsi="Arial" w:cs="Arial"/>
                <w:noProof/>
                <w:sz w:val="22"/>
                <w:szCs w:val="22"/>
                <w:lang w:val="en-US"/>
              </w:rPr>
            </w:pPr>
            <w:r w:rsidRPr="003C7DB9">
              <w:rPr>
                <w:rFonts w:ascii="Arial" w:hAnsi="Arial" w:cs="Arial"/>
                <w:noProof/>
                <w:sz w:val="22"/>
                <w:szCs w:val="22"/>
                <w:lang w:val="en-US"/>
              </w:rPr>
              <w:t>3</w:t>
            </w:r>
          </w:p>
          <w:p w:rsidR="00074B63" w:rsidRPr="003C7DB9" w:rsidRDefault="00074B63">
            <w:pPr>
              <w:pStyle w:val="HTML"/>
              <w:textAlignment w:val="baseline"/>
              <w:rPr>
                <w:rFonts w:ascii="Arial" w:hAnsi="Arial" w:cs="Arial"/>
                <w:noProof/>
                <w:sz w:val="22"/>
                <w:szCs w:val="22"/>
                <w:lang w:val="en-US"/>
              </w:rPr>
            </w:pPr>
            <w:r w:rsidRPr="003C7DB9">
              <w:rPr>
                <w:rFonts w:ascii="Arial" w:hAnsi="Arial" w:cs="Arial"/>
                <w:noProof/>
                <w:sz w:val="22"/>
                <w:szCs w:val="22"/>
                <w:lang w:val="en-US"/>
              </w:rPr>
              <w:t>4</w:t>
            </w:r>
          </w:p>
        </w:tc>
        <w:tc>
          <w:tcPr>
            <w:tcW w:w="9863" w:type="dxa"/>
            <w:shd w:val="clear" w:color="auto" w:fill="EEEEEE"/>
            <w:tcMar>
              <w:top w:w="0" w:type="dxa"/>
              <w:left w:w="0" w:type="dxa"/>
              <w:bottom w:w="0" w:type="dxa"/>
              <w:right w:w="0" w:type="dxa"/>
            </w:tcMar>
            <w:vAlign w:val="bottom"/>
            <w:hideMark/>
          </w:tcPr>
          <w:p w:rsidR="00514F67" w:rsidRPr="003C7DB9" w:rsidRDefault="00074B63" w:rsidP="00514F67">
            <w:pPr>
              <w:pStyle w:val="HTML"/>
              <w:textAlignment w:val="baseline"/>
              <w:rPr>
                <w:noProof/>
                <w:color w:val="110000"/>
                <w:lang w:val="en-US"/>
              </w:rPr>
            </w:pPr>
            <w:r w:rsidRPr="003C7DB9">
              <w:rPr>
                <w:rFonts w:ascii="Arial" w:hAnsi="Arial" w:cs="Arial"/>
                <w:noProof/>
                <w:color w:val="B1B100"/>
                <w:sz w:val="22"/>
                <w:szCs w:val="22"/>
                <w:bdr w:val="none" w:sz="0" w:space="0" w:color="auto" w:frame="1"/>
                <w:lang w:val="en-US"/>
              </w:rPr>
              <w:t>if</w:t>
            </w:r>
            <w:r w:rsidRPr="003C7DB9">
              <w:rPr>
                <w:rFonts w:ascii="Arial" w:hAnsi="Arial" w:cs="Arial"/>
                <w:noProof/>
                <w:sz w:val="22"/>
                <w:szCs w:val="22"/>
                <w:lang w:val="en-US"/>
              </w:rPr>
              <w:t xml:space="preserve"> </w:t>
            </w:r>
            <w:r w:rsidRPr="003C7DB9">
              <w:rPr>
                <w:rFonts w:ascii="Arial" w:hAnsi="Arial" w:cs="Arial"/>
                <w:noProof/>
                <w:color w:val="009900"/>
                <w:sz w:val="22"/>
                <w:szCs w:val="22"/>
                <w:bdr w:val="none" w:sz="0" w:space="0" w:color="auto" w:frame="1"/>
                <w:lang w:val="en-US"/>
              </w:rPr>
              <w:t>(</w:t>
            </w:r>
            <w:r w:rsidRPr="003C7DB9">
              <w:rPr>
                <w:rFonts w:ascii="Arial" w:hAnsi="Arial" w:cs="Arial"/>
                <w:noProof/>
                <w:color w:val="990000"/>
                <w:sz w:val="22"/>
                <w:szCs w:val="22"/>
                <w:bdr w:val="none" w:sz="0" w:space="0" w:color="auto" w:frame="1"/>
                <w:lang w:val="en-US"/>
              </w:rPr>
              <w:t>isset</w:t>
            </w:r>
            <w:r w:rsidRPr="003C7DB9">
              <w:rPr>
                <w:rFonts w:ascii="Arial" w:hAnsi="Arial" w:cs="Arial"/>
                <w:noProof/>
                <w:color w:val="009900"/>
                <w:sz w:val="22"/>
                <w:szCs w:val="22"/>
                <w:bdr w:val="none" w:sz="0" w:space="0" w:color="auto" w:frame="1"/>
                <w:lang w:val="en-US"/>
              </w:rPr>
              <w:t>(</w:t>
            </w:r>
            <w:r w:rsidRPr="003C7DB9">
              <w:rPr>
                <w:rFonts w:ascii="Arial" w:hAnsi="Arial" w:cs="Arial"/>
                <w:noProof/>
                <w:color w:val="000088"/>
                <w:sz w:val="22"/>
                <w:szCs w:val="22"/>
                <w:bdr w:val="none" w:sz="0" w:space="0" w:color="auto" w:frame="1"/>
                <w:lang w:val="en-US"/>
              </w:rPr>
              <w:t>$_SESSION</w:t>
            </w:r>
            <w:r w:rsidRPr="003C7DB9">
              <w:rPr>
                <w:rFonts w:ascii="Arial" w:hAnsi="Arial" w:cs="Arial"/>
                <w:noProof/>
                <w:color w:val="009900"/>
                <w:sz w:val="22"/>
                <w:szCs w:val="22"/>
                <w:bdr w:val="none" w:sz="0" w:space="0" w:color="auto" w:frame="1"/>
                <w:lang w:val="en-US"/>
              </w:rPr>
              <w:t>[</w:t>
            </w:r>
            <w:r w:rsidRPr="003C7DB9">
              <w:rPr>
                <w:rFonts w:ascii="Arial" w:hAnsi="Arial" w:cs="Arial"/>
                <w:noProof/>
                <w:color w:val="0000FF"/>
                <w:sz w:val="22"/>
                <w:szCs w:val="22"/>
                <w:bdr w:val="none" w:sz="0" w:space="0" w:color="auto" w:frame="1"/>
                <w:lang w:val="en-US"/>
              </w:rPr>
              <w:t>'id'</w:t>
            </w:r>
            <w:r w:rsidRPr="003C7DB9">
              <w:rPr>
                <w:rFonts w:ascii="Arial" w:hAnsi="Arial" w:cs="Arial"/>
                <w:noProof/>
                <w:color w:val="009900"/>
                <w:sz w:val="22"/>
                <w:szCs w:val="22"/>
                <w:bdr w:val="none" w:sz="0" w:space="0" w:color="auto" w:frame="1"/>
                <w:lang w:val="en-US"/>
              </w:rPr>
              <w:t>])</w:t>
            </w:r>
            <w:r w:rsidRPr="003C7DB9">
              <w:rPr>
                <w:rFonts w:ascii="Arial" w:hAnsi="Arial" w:cs="Arial"/>
                <w:noProof/>
                <w:sz w:val="22"/>
                <w:szCs w:val="22"/>
                <w:lang w:val="en-US"/>
              </w:rPr>
              <w:t xml:space="preserve"> </w:t>
            </w:r>
            <w:r w:rsidRPr="003C7DB9">
              <w:rPr>
                <w:rFonts w:ascii="Arial" w:hAnsi="Arial" w:cs="Arial"/>
                <w:noProof/>
                <w:color w:val="339933"/>
                <w:sz w:val="22"/>
                <w:szCs w:val="22"/>
                <w:bdr w:val="none" w:sz="0" w:space="0" w:color="auto" w:frame="1"/>
                <w:lang w:val="en-US"/>
              </w:rPr>
              <w:t>||</w:t>
            </w:r>
            <w:r w:rsidRPr="003C7DB9">
              <w:rPr>
                <w:rFonts w:ascii="Arial" w:hAnsi="Arial" w:cs="Arial"/>
                <w:noProof/>
                <w:sz w:val="22"/>
                <w:szCs w:val="22"/>
                <w:lang w:val="en-US"/>
              </w:rPr>
              <w:t xml:space="preserve"> </w:t>
            </w:r>
            <w:r w:rsidRPr="003C7DB9">
              <w:rPr>
                <w:rFonts w:ascii="Arial" w:hAnsi="Arial" w:cs="Arial"/>
                <w:noProof/>
                <w:color w:val="009900"/>
                <w:sz w:val="22"/>
                <w:szCs w:val="22"/>
                <w:bdr w:val="none" w:sz="0" w:space="0" w:color="auto" w:frame="1"/>
                <w:lang w:val="en-US"/>
              </w:rPr>
              <w:t>(</w:t>
            </w:r>
            <w:r w:rsidRPr="003C7DB9">
              <w:rPr>
                <w:rFonts w:ascii="Arial" w:hAnsi="Arial" w:cs="Arial"/>
                <w:noProof/>
                <w:color w:val="990000"/>
                <w:sz w:val="22"/>
                <w:szCs w:val="22"/>
                <w:bdr w:val="none" w:sz="0" w:space="0" w:color="auto" w:frame="1"/>
                <w:lang w:val="en-US"/>
              </w:rPr>
              <w:t>isset</w:t>
            </w:r>
            <w:r w:rsidRPr="003C7DB9">
              <w:rPr>
                <w:rFonts w:ascii="Arial" w:hAnsi="Arial" w:cs="Arial"/>
                <w:noProof/>
                <w:color w:val="009900"/>
                <w:sz w:val="22"/>
                <w:szCs w:val="22"/>
                <w:bdr w:val="none" w:sz="0" w:space="0" w:color="auto" w:frame="1"/>
                <w:lang w:val="en-US"/>
              </w:rPr>
              <w:t>(</w:t>
            </w:r>
            <w:r w:rsidRPr="003C7DB9">
              <w:rPr>
                <w:rFonts w:ascii="Arial" w:hAnsi="Arial" w:cs="Arial"/>
                <w:noProof/>
                <w:color w:val="000088"/>
                <w:sz w:val="22"/>
                <w:szCs w:val="22"/>
                <w:bdr w:val="none" w:sz="0" w:space="0" w:color="auto" w:frame="1"/>
                <w:lang w:val="en-US"/>
              </w:rPr>
              <w:t>$_COOKIE</w:t>
            </w:r>
            <w:r w:rsidRPr="003C7DB9">
              <w:rPr>
                <w:rFonts w:ascii="Arial" w:hAnsi="Arial" w:cs="Arial"/>
                <w:noProof/>
                <w:color w:val="009900"/>
                <w:sz w:val="22"/>
                <w:szCs w:val="22"/>
                <w:bdr w:val="none" w:sz="0" w:space="0" w:color="auto" w:frame="1"/>
                <w:lang w:val="en-US"/>
              </w:rPr>
              <w:t>[</w:t>
            </w:r>
            <w:r w:rsidRPr="003C7DB9">
              <w:rPr>
                <w:rFonts w:ascii="Arial" w:hAnsi="Arial" w:cs="Arial"/>
                <w:noProof/>
                <w:color w:val="0000FF"/>
                <w:sz w:val="22"/>
                <w:szCs w:val="22"/>
                <w:bdr w:val="none" w:sz="0" w:space="0" w:color="auto" w:frame="1"/>
                <w:lang w:val="en-US"/>
              </w:rPr>
              <w:t>'login'</w:t>
            </w:r>
            <w:r w:rsidRPr="003C7DB9">
              <w:rPr>
                <w:rFonts w:ascii="Arial" w:hAnsi="Arial" w:cs="Arial"/>
                <w:noProof/>
                <w:color w:val="009900"/>
                <w:sz w:val="22"/>
                <w:szCs w:val="22"/>
                <w:bdr w:val="none" w:sz="0" w:space="0" w:color="auto" w:frame="1"/>
                <w:lang w:val="en-US"/>
              </w:rPr>
              <w:t>])</w:t>
            </w:r>
            <w:r w:rsidRPr="003C7DB9">
              <w:rPr>
                <w:rFonts w:ascii="Arial" w:hAnsi="Arial" w:cs="Arial"/>
                <w:noProof/>
                <w:sz w:val="22"/>
                <w:szCs w:val="22"/>
                <w:lang w:val="en-US"/>
              </w:rPr>
              <w:t xml:space="preserve"> </w:t>
            </w:r>
            <w:r w:rsidRPr="003C7DB9">
              <w:rPr>
                <w:rFonts w:ascii="Arial" w:hAnsi="Arial" w:cs="Arial"/>
                <w:noProof/>
                <w:color w:val="339933"/>
                <w:sz w:val="22"/>
                <w:szCs w:val="22"/>
                <w:bdr w:val="none" w:sz="0" w:space="0" w:color="auto" w:frame="1"/>
                <w:lang w:val="en-US"/>
              </w:rPr>
              <w:t>&amp;</w:t>
            </w:r>
            <w:r w:rsidR="00514F67" w:rsidRPr="003C7DB9">
              <w:rPr>
                <w:rFonts w:ascii="Arial" w:hAnsi="Arial" w:cs="Arial"/>
                <w:noProof/>
                <w:color w:val="339933"/>
                <w:sz w:val="22"/>
                <w:szCs w:val="22"/>
                <w:bdr w:val="none" w:sz="0" w:space="0" w:color="auto" w:frame="1"/>
                <w:lang w:val="en-US"/>
              </w:rPr>
              <w:t>&amp;</w:t>
            </w:r>
            <w:r w:rsidR="00514F67" w:rsidRPr="003C7DB9">
              <w:rPr>
                <w:noProof/>
                <w:color w:val="110000"/>
                <w:lang w:val="en-US"/>
              </w:rPr>
              <w:t xml:space="preserve"> </w:t>
            </w:r>
            <w:r w:rsidR="00514F67" w:rsidRPr="003C7DB9">
              <w:rPr>
                <w:rFonts w:ascii="Arial" w:hAnsi="Arial" w:cs="Arial"/>
                <w:noProof/>
                <w:color w:val="990000"/>
                <w:sz w:val="22"/>
                <w:szCs w:val="22"/>
                <w:bdr w:val="none" w:sz="0" w:space="0" w:color="auto" w:frame="1"/>
                <w:lang w:val="en-US"/>
              </w:rPr>
              <w:t>isset</w:t>
            </w:r>
            <w:r w:rsidR="00514F67" w:rsidRPr="003C7DB9">
              <w:rPr>
                <w:rFonts w:ascii="Arial" w:hAnsi="Arial" w:cs="Arial"/>
                <w:noProof/>
                <w:color w:val="009900"/>
                <w:sz w:val="22"/>
                <w:szCs w:val="22"/>
                <w:bdr w:val="none" w:sz="0" w:space="0" w:color="auto" w:frame="1"/>
                <w:lang w:val="en-US"/>
              </w:rPr>
              <w:t>(</w:t>
            </w:r>
            <w:r w:rsidR="00514F67" w:rsidRPr="003C7DB9">
              <w:rPr>
                <w:rFonts w:ascii="Arial" w:hAnsi="Arial" w:cs="Arial"/>
                <w:noProof/>
                <w:color w:val="000088"/>
                <w:sz w:val="22"/>
                <w:szCs w:val="22"/>
                <w:bdr w:val="none" w:sz="0" w:space="0" w:color="auto" w:frame="1"/>
                <w:lang w:val="en-US"/>
              </w:rPr>
              <w:t>$_COOKIE</w:t>
            </w:r>
            <w:r w:rsidR="00514F67" w:rsidRPr="003C7DB9">
              <w:rPr>
                <w:rFonts w:ascii="Arial" w:hAnsi="Arial" w:cs="Arial"/>
                <w:noProof/>
                <w:color w:val="009900"/>
                <w:sz w:val="22"/>
                <w:szCs w:val="22"/>
                <w:bdr w:val="none" w:sz="0" w:space="0" w:color="auto" w:frame="1"/>
                <w:lang w:val="en-US"/>
              </w:rPr>
              <w:t>[</w:t>
            </w:r>
            <w:r w:rsidR="00514F67" w:rsidRPr="003C7DB9">
              <w:rPr>
                <w:rFonts w:ascii="Arial" w:hAnsi="Arial" w:cs="Arial"/>
                <w:noProof/>
                <w:color w:val="0000FF"/>
                <w:sz w:val="22"/>
                <w:szCs w:val="22"/>
                <w:bdr w:val="none" w:sz="0" w:space="0" w:color="auto" w:frame="1"/>
                <w:lang w:val="en-US"/>
              </w:rPr>
              <w:t>'password'</w:t>
            </w:r>
            <w:r w:rsidR="00514F67" w:rsidRPr="003C7DB9">
              <w:rPr>
                <w:rFonts w:ascii="Arial" w:hAnsi="Arial" w:cs="Arial"/>
                <w:noProof/>
                <w:color w:val="009900"/>
                <w:sz w:val="22"/>
                <w:szCs w:val="22"/>
                <w:bdr w:val="none" w:sz="0" w:space="0" w:color="auto" w:frame="1"/>
                <w:lang w:val="en-US"/>
              </w:rPr>
              <w:t>])))</w:t>
            </w:r>
          </w:p>
          <w:p w:rsidR="00074B63" w:rsidRPr="003C7DB9" w:rsidRDefault="00074B63">
            <w:pPr>
              <w:pStyle w:val="HTML"/>
              <w:textAlignment w:val="baseline"/>
              <w:rPr>
                <w:rFonts w:ascii="Arial" w:hAnsi="Arial" w:cs="Arial"/>
                <w:noProof/>
                <w:sz w:val="22"/>
                <w:szCs w:val="22"/>
                <w:lang w:val="en-US"/>
              </w:rPr>
            </w:pPr>
            <w:r w:rsidRPr="003C7DB9">
              <w:rPr>
                <w:rFonts w:ascii="Arial" w:hAnsi="Arial" w:cs="Arial"/>
                <w:noProof/>
                <w:color w:val="009900"/>
                <w:sz w:val="22"/>
                <w:szCs w:val="22"/>
                <w:bdr w:val="none" w:sz="0" w:space="0" w:color="auto" w:frame="1"/>
                <w:lang w:val="en-US"/>
              </w:rPr>
              <w:t>{</w:t>
            </w:r>
          </w:p>
          <w:p w:rsidR="00074B63" w:rsidRPr="003C7DB9" w:rsidRDefault="00074B63">
            <w:pPr>
              <w:pStyle w:val="HTML"/>
              <w:textAlignment w:val="baseline"/>
              <w:rPr>
                <w:rFonts w:ascii="Arial" w:hAnsi="Arial" w:cs="Arial"/>
                <w:noProof/>
                <w:sz w:val="22"/>
                <w:szCs w:val="22"/>
                <w:lang w:val="en-US"/>
              </w:rPr>
            </w:pPr>
            <w:r w:rsidRPr="003C7DB9">
              <w:rPr>
                <w:rFonts w:ascii="Arial" w:hAnsi="Arial" w:cs="Arial"/>
                <w:noProof/>
                <w:sz w:val="22"/>
                <w:szCs w:val="22"/>
                <w:lang w:val="en-US"/>
              </w:rPr>
              <w:tab/>
            </w:r>
            <w:r w:rsidRPr="003C7DB9">
              <w:rPr>
                <w:rFonts w:ascii="Arial" w:hAnsi="Arial" w:cs="Arial"/>
                <w:noProof/>
                <w:color w:val="990000"/>
                <w:sz w:val="22"/>
                <w:szCs w:val="22"/>
                <w:bdr w:val="none" w:sz="0" w:space="0" w:color="auto" w:frame="1"/>
                <w:lang w:val="en-US"/>
              </w:rPr>
              <w:t>header</w:t>
            </w:r>
            <w:r w:rsidRPr="003C7DB9">
              <w:rPr>
                <w:rFonts w:ascii="Arial" w:hAnsi="Arial" w:cs="Arial"/>
                <w:noProof/>
                <w:color w:val="009900"/>
                <w:sz w:val="22"/>
                <w:szCs w:val="22"/>
                <w:bdr w:val="none" w:sz="0" w:space="0" w:color="auto" w:frame="1"/>
                <w:lang w:val="en-US"/>
              </w:rPr>
              <w:t>(</w:t>
            </w:r>
            <w:r w:rsidRPr="003C7DB9">
              <w:rPr>
                <w:rFonts w:ascii="Arial" w:hAnsi="Arial" w:cs="Arial"/>
                <w:noProof/>
                <w:color w:val="0000FF"/>
                <w:sz w:val="22"/>
                <w:szCs w:val="22"/>
                <w:bdr w:val="none" w:sz="0" w:space="0" w:color="auto" w:frame="1"/>
                <w:lang w:val="en-US"/>
              </w:rPr>
              <w:t xml:space="preserve">'Location: </w:t>
            </w:r>
            <w:hyperlink r:id="rId144" w:history="1">
              <w:r w:rsidRPr="003C7DB9">
                <w:rPr>
                  <w:rStyle w:val="a9"/>
                  <w:rFonts w:ascii="Arial" w:hAnsi="Arial" w:cs="Arial"/>
                  <w:noProof/>
                  <w:color w:val="333333"/>
                  <w:sz w:val="22"/>
                  <w:szCs w:val="22"/>
                  <w:bdr w:val="none" w:sz="0" w:space="0" w:color="auto" w:frame="1"/>
                  <w:lang w:val="en-US"/>
                </w:rPr>
                <w:t>http://ваш_сайт/</w:t>
              </w:r>
            </w:hyperlink>
            <w:r w:rsidRPr="003C7DB9">
              <w:rPr>
                <w:rFonts w:ascii="Arial" w:hAnsi="Arial" w:cs="Arial"/>
                <w:noProof/>
                <w:color w:val="0000FF"/>
                <w:sz w:val="22"/>
                <w:szCs w:val="22"/>
                <w:bdr w:val="none" w:sz="0" w:space="0" w:color="auto" w:frame="1"/>
                <w:lang w:val="en-US"/>
              </w:rPr>
              <w:t>'</w:t>
            </w:r>
            <w:r w:rsidRPr="003C7DB9">
              <w:rPr>
                <w:rFonts w:ascii="Arial" w:hAnsi="Arial" w:cs="Arial"/>
                <w:noProof/>
                <w:color w:val="009900"/>
                <w:sz w:val="22"/>
                <w:szCs w:val="22"/>
                <w:bdr w:val="none" w:sz="0" w:space="0" w:color="auto" w:frame="1"/>
                <w:lang w:val="en-US"/>
              </w:rPr>
              <w:t>)</w:t>
            </w:r>
            <w:r w:rsidRPr="003C7DB9">
              <w:rPr>
                <w:rFonts w:ascii="Arial" w:hAnsi="Arial" w:cs="Arial"/>
                <w:noProof/>
                <w:color w:val="339933"/>
                <w:sz w:val="22"/>
                <w:szCs w:val="22"/>
                <w:bdr w:val="none" w:sz="0" w:space="0" w:color="auto" w:frame="1"/>
                <w:lang w:val="en-US"/>
              </w:rPr>
              <w:t>;</w:t>
            </w:r>
          </w:p>
          <w:p w:rsidR="00074B63" w:rsidRPr="003C7DB9" w:rsidRDefault="00074B63">
            <w:pPr>
              <w:pStyle w:val="HTML"/>
              <w:textAlignment w:val="baseline"/>
              <w:rPr>
                <w:rFonts w:ascii="Arial" w:hAnsi="Arial" w:cs="Arial"/>
                <w:noProof/>
                <w:sz w:val="22"/>
                <w:szCs w:val="22"/>
                <w:lang w:val="en-US"/>
              </w:rPr>
            </w:pPr>
            <w:r w:rsidRPr="003C7DB9">
              <w:rPr>
                <w:rFonts w:ascii="Arial" w:hAnsi="Arial" w:cs="Arial"/>
                <w:noProof/>
                <w:color w:val="009900"/>
                <w:sz w:val="22"/>
                <w:szCs w:val="22"/>
                <w:bdr w:val="none" w:sz="0" w:space="0" w:color="auto" w:frame="1"/>
                <w:lang w:val="en-US"/>
              </w:rPr>
              <w:t>}</w:t>
            </w:r>
          </w:p>
        </w:tc>
      </w:tr>
    </w:tbl>
    <w:p w:rsidR="00074B63" w:rsidRPr="003C7DB9" w:rsidRDefault="00074B63" w:rsidP="00074B63">
      <w:pPr>
        <w:pStyle w:val="a8"/>
        <w:shd w:val="clear" w:color="auto" w:fill="FFFFFF"/>
        <w:spacing w:before="0" w:beforeAutospacing="0" w:after="0" w:afterAutospacing="0"/>
        <w:textAlignment w:val="baseline"/>
        <w:rPr>
          <w:rFonts w:ascii="Arial" w:hAnsi="Arial" w:cs="Arial"/>
          <w:noProof/>
          <w:color w:val="333333"/>
          <w:sz w:val="22"/>
          <w:szCs w:val="22"/>
          <w:lang w:val="en-US"/>
        </w:rPr>
      </w:pPr>
    </w:p>
    <w:p w:rsidR="00074B63" w:rsidRPr="001062D9" w:rsidRDefault="00074B63" w:rsidP="00074B63">
      <w:pPr>
        <w:pStyle w:val="a8"/>
        <w:shd w:val="clear" w:color="auto" w:fill="FFFFFF"/>
        <w:spacing w:before="0" w:beforeAutospacing="0" w:after="0" w:afterAutospacing="0"/>
        <w:textAlignment w:val="baseline"/>
        <w:rPr>
          <w:rFonts w:ascii="Arial" w:hAnsi="Arial" w:cs="Arial"/>
          <w:noProof/>
          <w:color w:val="333333"/>
          <w:sz w:val="22"/>
          <w:szCs w:val="22"/>
        </w:rPr>
      </w:pPr>
      <w:r w:rsidRPr="001062D9">
        <w:rPr>
          <w:rFonts w:ascii="Arial" w:hAnsi="Arial" w:cs="Arial"/>
          <w:noProof/>
          <w:color w:val="333333"/>
          <w:sz w:val="22"/>
          <w:szCs w:val="22"/>
        </w:rPr>
        <w:t>Дело в том, что в будущем, когда я буду рассказывать об авторизации на сайте, авторизация будет происходить следующим образом: в сессию будет писаться ваш</w:t>
      </w:r>
      <w:r w:rsidRPr="003C7DB9">
        <w:rPr>
          <w:rFonts w:ascii="Arial" w:hAnsi="Arial" w:cs="Arial"/>
          <w:noProof/>
          <w:color w:val="333333"/>
          <w:sz w:val="22"/>
          <w:szCs w:val="22"/>
          <w:lang w:val="en-US"/>
        </w:rPr>
        <w:t> </w:t>
      </w:r>
      <w:r w:rsidRPr="003C7DB9">
        <w:rPr>
          <w:rStyle w:val="ab"/>
          <w:rFonts w:ascii="Arial" w:hAnsi="Arial" w:cs="Arial"/>
          <w:noProof/>
          <w:color w:val="333333"/>
          <w:sz w:val="22"/>
          <w:szCs w:val="22"/>
          <w:bdr w:val="none" w:sz="0" w:space="0" w:color="auto" w:frame="1"/>
          <w:lang w:val="en-US"/>
        </w:rPr>
        <w:t>id</w:t>
      </w:r>
      <w:r w:rsidRPr="003C7DB9">
        <w:rPr>
          <w:rFonts w:ascii="Arial" w:hAnsi="Arial" w:cs="Arial"/>
          <w:noProof/>
          <w:color w:val="333333"/>
          <w:sz w:val="22"/>
          <w:szCs w:val="22"/>
          <w:lang w:val="en-US"/>
        </w:rPr>
        <w:t> </w:t>
      </w:r>
      <w:r w:rsidRPr="001062D9">
        <w:rPr>
          <w:rFonts w:ascii="Arial" w:hAnsi="Arial" w:cs="Arial"/>
          <w:noProof/>
          <w:color w:val="333333"/>
          <w:sz w:val="22"/>
          <w:szCs w:val="22"/>
        </w:rPr>
        <w:t xml:space="preserve">(уникальный для любого пользователя номер), а также будет создаваться два </w:t>
      </w:r>
      <w:r w:rsidRPr="003C7DB9">
        <w:rPr>
          <w:rFonts w:ascii="Arial" w:hAnsi="Arial" w:cs="Arial"/>
          <w:noProof/>
          <w:color w:val="333333"/>
          <w:sz w:val="22"/>
          <w:szCs w:val="22"/>
          <w:lang w:val="en-US"/>
        </w:rPr>
        <w:t>cookie</w:t>
      </w:r>
      <w:r w:rsidRPr="001062D9">
        <w:rPr>
          <w:rFonts w:ascii="Arial" w:hAnsi="Arial" w:cs="Arial"/>
          <w:noProof/>
          <w:color w:val="333333"/>
          <w:sz w:val="22"/>
          <w:szCs w:val="22"/>
        </w:rPr>
        <w:t>, в одном будет храниться логин, во втором – пароль.</w:t>
      </w:r>
    </w:p>
    <w:p w:rsidR="00074B63" w:rsidRPr="001062D9" w:rsidRDefault="00074B63" w:rsidP="00074B63">
      <w:pPr>
        <w:pStyle w:val="a8"/>
        <w:shd w:val="clear" w:color="auto" w:fill="FFFFFF"/>
        <w:spacing w:before="0" w:beforeAutospacing="0" w:after="0" w:afterAutospacing="0"/>
        <w:textAlignment w:val="baseline"/>
        <w:rPr>
          <w:rFonts w:ascii="Arial" w:hAnsi="Arial" w:cs="Arial"/>
          <w:noProof/>
          <w:color w:val="333333"/>
          <w:sz w:val="22"/>
          <w:szCs w:val="22"/>
        </w:rPr>
      </w:pPr>
      <w:r w:rsidRPr="001062D9">
        <w:rPr>
          <w:rFonts w:ascii="Arial" w:hAnsi="Arial" w:cs="Arial"/>
          <w:noProof/>
          <w:color w:val="333333"/>
          <w:sz w:val="22"/>
          <w:szCs w:val="22"/>
        </w:rPr>
        <w:t>В данных строках, мы проверяем, есть ли у данного пользователя переменные</w:t>
      </w:r>
      <w:r w:rsidRPr="003C7DB9">
        <w:rPr>
          <w:rFonts w:ascii="Arial" w:hAnsi="Arial" w:cs="Arial"/>
          <w:noProof/>
          <w:color w:val="333333"/>
          <w:sz w:val="22"/>
          <w:szCs w:val="22"/>
          <w:lang w:val="en-US"/>
        </w:rPr>
        <w:t> </w:t>
      </w:r>
      <w:r w:rsidRPr="001062D9">
        <w:rPr>
          <w:rStyle w:val="aa"/>
          <w:rFonts w:ascii="Arial" w:hAnsi="Arial" w:cs="Arial"/>
          <w:noProof/>
          <w:color w:val="333333"/>
          <w:sz w:val="22"/>
          <w:szCs w:val="22"/>
          <w:bdr w:val="none" w:sz="0" w:space="0" w:color="auto" w:frame="1"/>
        </w:rPr>
        <w:t>$_</w:t>
      </w:r>
      <w:r w:rsidRPr="003C7DB9">
        <w:rPr>
          <w:rStyle w:val="aa"/>
          <w:rFonts w:ascii="Arial" w:hAnsi="Arial" w:cs="Arial"/>
          <w:noProof/>
          <w:color w:val="333333"/>
          <w:sz w:val="22"/>
          <w:szCs w:val="22"/>
          <w:bdr w:val="none" w:sz="0" w:space="0" w:color="auto" w:frame="1"/>
          <w:lang w:val="en-US"/>
        </w:rPr>
        <w:t>SESSION</w:t>
      </w:r>
      <w:r w:rsidRPr="001062D9">
        <w:rPr>
          <w:rStyle w:val="aa"/>
          <w:rFonts w:ascii="Arial" w:hAnsi="Arial" w:cs="Arial"/>
          <w:noProof/>
          <w:color w:val="333333"/>
          <w:sz w:val="22"/>
          <w:szCs w:val="22"/>
          <w:bdr w:val="none" w:sz="0" w:space="0" w:color="auto" w:frame="1"/>
        </w:rPr>
        <w:t>[‘</w:t>
      </w:r>
      <w:r w:rsidRPr="003C7DB9">
        <w:rPr>
          <w:rStyle w:val="aa"/>
          <w:rFonts w:ascii="Arial" w:hAnsi="Arial" w:cs="Arial"/>
          <w:noProof/>
          <w:color w:val="333333"/>
          <w:sz w:val="22"/>
          <w:szCs w:val="22"/>
          <w:bdr w:val="none" w:sz="0" w:space="0" w:color="auto" w:frame="1"/>
          <w:lang w:val="en-US"/>
        </w:rPr>
        <w:t>id</w:t>
      </w:r>
      <w:r w:rsidRPr="001062D9">
        <w:rPr>
          <w:rStyle w:val="aa"/>
          <w:rFonts w:ascii="Arial" w:hAnsi="Arial" w:cs="Arial"/>
          <w:noProof/>
          <w:color w:val="333333"/>
          <w:sz w:val="22"/>
          <w:szCs w:val="22"/>
          <w:bdr w:val="none" w:sz="0" w:space="0" w:color="auto" w:frame="1"/>
        </w:rPr>
        <w:t>’], $_</w:t>
      </w:r>
      <w:r w:rsidRPr="003C7DB9">
        <w:rPr>
          <w:rStyle w:val="aa"/>
          <w:rFonts w:ascii="Arial" w:hAnsi="Arial" w:cs="Arial"/>
          <w:noProof/>
          <w:color w:val="333333"/>
          <w:sz w:val="22"/>
          <w:szCs w:val="22"/>
          <w:bdr w:val="none" w:sz="0" w:space="0" w:color="auto" w:frame="1"/>
          <w:lang w:val="en-US"/>
        </w:rPr>
        <w:t>COOKIE</w:t>
      </w:r>
      <w:r w:rsidRPr="001062D9">
        <w:rPr>
          <w:rStyle w:val="aa"/>
          <w:rFonts w:ascii="Arial" w:hAnsi="Arial" w:cs="Arial"/>
          <w:noProof/>
          <w:color w:val="333333"/>
          <w:sz w:val="22"/>
          <w:szCs w:val="22"/>
          <w:bdr w:val="none" w:sz="0" w:space="0" w:color="auto" w:frame="1"/>
        </w:rPr>
        <w:t>[‘</w:t>
      </w:r>
      <w:r w:rsidRPr="003C7DB9">
        <w:rPr>
          <w:rStyle w:val="aa"/>
          <w:rFonts w:ascii="Arial" w:hAnsi="Arial" w:cs="Arial"/>
          <w:noProof/>
          <w:color w:val="333333"/>
          <w:sz w:val="22"/>
          <w:szCs w:val="22"/>
          <w:bdr w:val="none" w:sz="0" w:space="0" w:color="auto" w:frame="1"/>
          <w:lang w:val="en-US"/>
        </w:rPr>
        <w:t>login</w:t>
      </w:r>
      <w:r w:rsidRPr="001062D9">
        <w:rPr>
          <w:rStyle w:val="aa"/>
          <w:rFonts w:ascii="Arial" w:hAnsi="Arial" w:cs="Arial"/>
          <w:noProof/>
          <w:color w:val="333333"/>
          <w:sz w:val="22"/>
          <w:szCs w:val="22"/>
          <w:bdr w:val="none" w:sz="0" w:space="0" w:color="auto" w:frame="1"/>
        </w:rPr>
        <w:t>’] и $_</w:t>
      </w:r>
      <w:r w:rsidRPr="003C7DB9">
        <w:rPr>
          <w:rStyle w:val="aa"/>
          <w:rFonts w:ascii="Arial" w:hAnsi="Arial" w:cs="Arial"/>
          <w:noProof/>
          <w:color w:val="333333"/>
          <w:sz w:val="22"/>
          <w:szCs w:val="22"/>
          <w:bdr w:val="none" w:sz="0" w:space="0" w:color="auto" w:frame="1"/>
          <w:lang w:val="en-US"/>
        </w:rPr>
        <w:t>COOKIE</w:t>
      </w:r>
      <w:r w:rsidRPr="001062D9">
        <w:rPr>
          <w:rStyle w:val="aa"/>
          <w:rFonts w:ascii="Arial" w:hAnsi="Arial" w:cs="Arial"/>
          <w:noProof/>
          <w:color w:val="333333"/>
          <w:sz w:val="22"/>
          <w:szCs w:val="22"/>
          <w:bdr w:val="none" w:sz="0" w:space="0" w:color="auto" w:frame="1"/>
        </w:rPr>
        <w:t>[‘</w:t>
      </w:r>
      <w:r w:rsidRPr="003C7DB9">
        <w:rPr>
          <w:rStyle w:val="aa"/>
          <w:rFonts w:ascii="Arial" w:hAnsi="Arial" w:cs="Arial"/>
          <w:noProof/>
          <w:color w:val="333333"/>
          <w:sz w:val="22"/>
          <w:szCs w:val="22"/>
          <w:bdr w:val="none" w:sz="0" w:space="0" w:color="auto" w:frame="1"/>
          <w:lang w:val="en-US"/>
        </w:rPr>
        <w:t>password</w:t>
      </w:r>
      <w:r w:rsidRPr="001062D9">
        <w:rPr>
          <w:rStyle w:val="aa"/>
          <w:rFonts w:ascii="Arial" w:hAnsi="Arial" w:cs="Arial"/>
          <w:noProof/>
          <w:color w:val="333333"/>
          <w:sz w:val="22"/>
          <w:szCs w:val="22"/>
          <w:bdr w:val="none" w:sz="0" w:space="0" w:color="auto" w:frame="1"/>
        </w:rPr>
        <w:t>’]</w:t>
      </w:r>
      <w:r w:rsidRPr="001062D9">
        <w:rPr>
          <w:rFonts w:ascii="Arial" w:hAnsi="Arial" w:cs="Arial"/>
          <w:noProof/>
          <w:color w:val="333333"/>
          <w:sz w:val="22"/>
          <w:szCs w:val="22"/>
        </w:rPr>
        <w:t>. Если такие переменные есть, то перенаправим пользователя на главную страницу сайта:</w:t>
      </w:r>
    </w:p>
    <w:p w:rsidR="00074B63" w:rsidRPr="001062D9" w:rsidRDefault="00074B63" w:rsidP="00074B63">
      <w:pPr>
        <w:pStyle w:val="a8"/>
        <w:shd w:val="clear" w:color="auto" w:fill="FFFFFF"/>
        <w:spacing w:before="0" w:beforeAutospacing="0" w:after="0" w:afterAutospacing="0"/>
        <w:textAlignment w:val="baseline"/>
        <w:rPr>
          <w:rFonts w:ascii="Arial" w:hAnsi="Arial" w:cs="Arial"/>
          <w:noProof/>
          <w:color w:val="333333"/>
          <w:sz w:val="22"/>
          <w:szCs w:val="22"/>
        </w:rPr>
      </w:pPr>
    </w:p>
    <w:tbl>
      <w:tblPr>
        <w:tblW w:w="9863" w:type="dxa"/>
        <w:tblCellSpacing w:w="15" w:type="dxa"/>
        <w:tblCellMar>
          <w:top w:w="15" w:type="dxa"/>
          <w:left w:w="15" w:type="dxa"/>
          <w:bottom w:w="15" w:type="dxa"/>
          <w:right w:w="15" w:type="dxa"/>
        </w:tblCellMar>
        <w:tblLook w:val="04A0" w:firstRow="1" w:lastRow="0" w:firstColumn="1" w:lastColumn="0" w:noHBand="0" w:noVBand="1"/>
      </w:tblPr>
      <w:tblGrid>
        <w:gridCol w:w="9863"/>
      </w:tblGrid>
      <w:tr w:rsidR="00074B63" w:rsidRPr="001062D9" w:rsidTr="00514F67">
        <w:trPr>
          <w:tblCellSpacing w:w="15" w:type="dxa"/>
        </w:trPr>
        <w:tc>
          <w:tcPr>
            <w:tcW w:w="9803" w:type="dxa"/>
            <w:shd w:val="clear" w:color="auto" w:fill="EEEEEE"/>
            <w:tcMar>
              <w:top w:w="0" w:type="dxa"/>
              <w:left w:w="0" w:type="dxa"/>
              <w:bottom w:w="0" w:type="dxa"/>
              <w:right w:w="0" w:type="dxa"/>
            </w:tcMar>
            <w:vAlign w:val="bottom"/>
            <w:hideMark/>
          </w:tcPr>
          <w:p w:rsidR="00074B63" w:rsidRPr="003C7DB9" w:rsidRDefault="00074B63">
            <w:pPr>
              <w:pStyle w:val="HTML"/>
              <w:textAlignment w:val="baseline"/>
              <w:rPr>
                <w:rFonts w:ascii="Arial" w:hAnsi="Arial" w:cs="Arial"/>
                <w:noProof/>
                <w:sz w:val="22"/>
                <w:szCs w:val="22"/>
                <w:lang w:val="en-US"/>
              </w:rPr>
            </w:pPr>
            <w:r w:rsidRPr="003C7DB9">
              <w:rPr>
                <w:rFonts w:ascii="Arial" w:hAnsi="Arial" w:cs="Arial"/>
                <w:noProof/>
                <w:color w:val="990000"/>
                <w:sz w:val="22"/>
                <w:szCs w:val="22"/>
                <w:bdr w:val="none" w:sz="0" w:space="0" w:color="auto" w:frame="1"/>
                <w:lang w:val="en-US"/>
              </w:rPr>
              <w:t>header</w:t>
            </w:r>
            <w:r w:rsidRPr="003C7DB9">
              <w:rPr>
                <w:rFonts w:ascii="Arial" w:hAnsi="Arial" w:cs="Arial"/>
                <w:noProof/>
                <w:color w:val="009900"/>
                <w:sz w:val="22"/>
                <w:szCs w:val="22"/>
                <w:bdr w:val="none" w:sz="0" w:space="0" w:color="auto" w:frame="1"/>
                <w:lang w:val="en-US"/>
              </w:rPr>
              <w:t>(</w:t>
            </w:r>
            <w:r w:rsidRPr="003C7DB9">
              <w:rPr>
                <w:rFonts w:ascii="Arial" w:hAnsi="Arial" w:cs="Arial"/>
                <w:noProof/>
                <w:color w:val="0000FF"/>
                <w:sz w:val="22"/>
                <w:szCs w:val="22"/>
                <w:bdr w:val="none" w:sz="0" w:space="0" w:color="auto" w:frame="1"/>
                <w:lang w:val="en-US"/>
              </w:rPr>
              <w:t xml:space="preserve">'Location: </w:t>
            </w:r>
            <w:hyperlink r:id="rId145" w:history="1">
              <w:r w:rsidRPr="003C7DB9">
                <w:rPr>
                  <w:rStyle w:val="a9"/>
                  <w:rFonts w:ascii="Arial" w:hAnsi="Arial" w:cs="Arial"/>
                  <w:noProof/>
                  <w:color w:val="333333"/>
                  <w:sz w:val="22"/>
                  <w:szCs w:val="22"/>
                  <w:bdr w:val="none" w:sz="0" w:space="0" w:color="auto" w:frame="1"/>
                  <w:lang w:val="en-US"/>
                </w:rPr>
                <w:t>http://ваш_сайт/</w:t>
              </w:r>
            </w:hyperlink>
            <w:r w:rsidRPr="003C7DB9">
              <w:rPr>
                <w:rFonts w:ascii="Arial" w:hAnsi="Arial" w:cs="Arial"/>
                <w:noProof/>
                <w:color w:val="0000FF"/>
                <w:sz w:val="22"/>
                <w:szCs w:val="22"/>
                <w:bdr w:val="none" w:sz="0" w:space="0" w:color="auto" w:frame="1"/>
                <w:lang w:val="en-US"/>
              </w:rPr>
              <w:t>'</w:t>
            </w:r>
            <w:r w:rsidRPr="003C7DB9">
              <w:rPr>
                <w:rFonts w:ascii="Arial" w:hAnsi="Arial" w:cs="Arial"/>
                <w:noProof/>
                <w:color w:val="009900"/>
                <w:sz w:val="22"/>
                <w:szCs w:val="22"/>
                <w:bdr w:val="none" w:sz="0" w:space="0" w:color="auto" w:frame="1"/>
                <w:lang w:val="en-US"/>
              </w:rPr>
              <w:t>)</w:t>
            </w:r>
            <w:r w:rsidRPr="003C7DB9">
              <w:rPr>
                <w:rFonts w:ascii="Arial" w:hAnsi="Arial" w:cs="Arial"/>
                <w:noProof/>
                <w:color w:val="339933"/>
                <w:sz w:val="22"/>
                <w:szCs w:val="22"/>
                <w:bdr w:val="none" w:sz="0" w:space="0" w:color="auto" w:frame="1"/>
                <w:lang w:val="en-US"/>
              </w:rPr>
              <w:t>;</w:t>
            </w:r>
          </w:p>
        </w:tc>
      </w:tr>
    </w:tbl>
    <w:p w:rsidR="00514F67" w:rsidRPr="003C7DB9" w:rsidRDefault="00514F67" w:rsidP="00514F67">
      <w:pPr>
        <w:shd w:val="clear" w:color="auto" w:fill="FFFFFF"/>
        <w:spacing w:after="0" w:line="240" w:lineRule="auto"/>
        <w:textAlignment w:val="baseline"/>
        <w:rPr>
          <w:rFonts w:ascii="Arial" w:eastAsia="Times New Roman" w:hAnsi="Arial" w:cs="Arial"/>
          <w:noProof/>
          <w:color w:val="333333"/>
          <w:lang w:val="en-US" w:eastAsia="ru-RU"/>
        </w:rPr>
      </w:pPr>
      <w:r w:rsidRPr="001062D9">
        <w:rPr>
          <w:rFonts w:ascii="Arial" w:eastAsia="Times New Roman" w:hAnsi="Arial" w:cs="Arial"/>
          <w:noProof/>
          <w:color w:val="333333"/>
          <w:lang w:eastAsia="ru-RU"/>
        </w:rPr>
        <w:t>Если же таких данных не оказалось, то идём дальше, где проверяем, была ли нажата кнопка с</w:t>
      </w:r>
      <w:r w:rsidRPr="003C7DB9">
        <w:rPr>
          <w:rFonts w:ascii="Arial" w:eastAsia="Times New Roman" w:hAnsi="Arial" w:cs="Arial"/>
          <w:noProof/>
          <w:color w:val="333333"/>
          <w:lang w:val="en-US" w:eastAsia="ru-RU"/>
        </w:rPr>
        <w:t> </w:t>
      </w:r>
      <w:r w:rsidRPr="003C7DB9">
        <w:rPr>
          <w:rFonts w:ascii="Arial" w:eastAsia="Times New Roman" w:hAnsi="Arial" w:cs="Arial"/>
          <w:i/>
          <w:iCs/>
          <w:noProof/>
          <w:color w:val="333333"/>
          <w:bdr w:val="none" w:sz="0" w:space="0" w:color="auto" w:frame="1"/>
          <w:lang w:val="en-US" w:eastAsia="ru-RU"/>
        </w:rPr>
        <w:t>name</w:t>
      </w:r>
      <w:r w:rsidRPr="001062D9">
        <w:rPr>
          <w:rFonts w:ascii="Arial" w:eastAsia="Times New Roman" w:hAnsi="Arial" w:cs="Arial"/>
          <w:i/>
          <w:iCs/>
          <w:noProof/>
          <w:color w:val="333333"/>
          <w:bdr w:val="none" w:sz="0" w:space="0" w:color="auto" w:frame="1"/>
          <w:lang w:eastAsia="ru-RU"/>
        </w:rPr>
        <w:t>=”</w:t>
      </w:r>
      <w:r w:rsidRPr="003C7DB9">
        <w:rPr>
          <w:rFonts w:ascii="Arial" w:eastAsia="Times New Roman" w:hAnsi="Arial" w:cs="Arial"/>
          <w:i/>
          <w:iCs/>
          <w:noProof/>
          <w:color w:val="333333"/>
          <w:bdr w:val="none" w:sz="0" w:space="0" w:color="auto" w:frame="1"/>
          <w:lang w:val="en-US" w:eastAsia="ru-RU"/>
        </w:rPr>
        <w:t>GO</w:t>
      </w:r>
      <w:r w:rsidRPr="001062D9">
        <w:rPr>
          <w:rFonts w:ascii="Arial" w:eastAsia="Times New Roman" w:hAnsi="Arial" w:cs="Arial"/>
          <w:i/>
          <w:iCs/>
          <w:noProof/>
          <w:color w:val="333333"/>
          <w:bdr w:val="none" w:sz="0" w:space="0" w:color="auto" w:frame="1"/>
          <w:lang w:eastAsia="ru-RU"/>
        </w:rPr>
        <w:t>”</w:t>
      </w:r>
      <w:r w:rsidRPr="001062D9">
        <w:rPr>
          <w:rFonts w:ascii="Arial" w:eastAsia="Times New Roman" w:hAnsi="Arial" w:cs="Arial"/>
          <w:noProof/>
          <w:color w:val="333333"/>
          <w:lang w:eastAsia="ru-RU"/>
        </w:rPr>
        <w:t xml:space="preserve">. Если это так, проверяем данные и, если всё хорошо, пишем их в БД. </w:t>
      </w:r>
      <w:r w:rsidRPr="003C7DB9">
        <w:rPr>
          <w:rFonts w:ascii="Arial" w:eastAsia="Times New Roman" w:hAnsi="Arial" w:cs="Arial"/>
          <w:noProof/>
          <w:color w:val="333333"/>
          <w:lang w:val="en-US" w:eastAsia="ru-RU"/>
        </w:rPr>
        <w:t>В противном случае, подключаем шаблон с формой:</w:t>
      </w:r>
    </w:p>
    <w:tbl>
      <w:tblPr>
        <w:tblW w:w="9863" w:type="dxa"/>
        <w:tblCellSpacing w:w="15" w:type="dxa"/>
        <w:tblCellMar>
          <w:top w:w="15" w:type="dxa"/>
          <w:left w:w="15" w:type="dxa"/>
          <w:bottom w:w="15" w:type="dxa"/>
          <w:right w:w="15" w:type="dxa"/>
        </w:tblCellMar>
        <w:tblLook w:val="04A0" w:firstRow="1" w:lastRow="0" w:firstColumn="1" w:lastColumn="0" w:noHBand="0" w:noVBand="1"/>
      </w:tblPr>
      <w:tblGrid>
        <w:gridCol w:w="168"/>
        <w:gridCol w:w="9695"/>
      </w:tblGrid>
      <w:tr w:rsidR="00514F67" w:rsidRPr="003C7DB9" w:rsidTr="00514F67">
        <w:trPr>
          <w:tblCellSpacing w:w="15" w:type="dxa"/>
        </w:trPr>
        <w:tc>
          <w:tcPr>
            <w:tcW w:w="0" w:type="auto"/>
            <w:tcMar>
              <w:top w:w="0" w:type="dxa"/>
              <w:left w:w="0" w:type="dxa"/>
              <w:bottom w:w="0" w:type="dxa"/>
              <w:right w:w="0" w:type="dxa"/>
            </w:tcMar>
            <w:vAlign w:val="bottom"/>
            <w:hideMark/>
          </w:tcPr>
          <w:p w:rsidR="00514F67" w:rsidRPr="003C7DB9" w:rsidRDefault="00514F67" w:rsidP="00514F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Arial" w:eastAsia="Times New Roman" w:hAnsi="Arial" w:cs="Arial"/>
                <w:noProof/>
                <w:lang w:val="en-US" w:eastAsia="ru-RU"/>
              </w:rPr>
            </w:pPr>
            <w:r w:rsidRPr="003C7DB9">
              <w:rPr>
                <w:rFonts w:ascii="Arial" w:eastAsia="Times New Roman" w:hAnsi="Arial" w:cs="Arial"/>
                <w:noProof/>
                <w:lang w:val="en-US" w:eastAsia="ru-RU"/>
              </w:rPr>
              <w:t>1</w:t>
            </w:r>
          </w:p>
          <w:p w:rsidR="00514F67" w:rsidRPr="003C7DB9" w:rsidRDefault="00514F67" w:rsidP="00514F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Arial" w:eastAsia="Times New Roman" w:hAnsi="Arial" w:cs="Arial"/>
                <w:noProof/>
                <w:lang w:val="en-US" w:eastAsia="ru-RU"/>
              </w:rPr>
            </w:pPr>
            <w:r w:rsidRPr="003C7DB9">
              <w:rPr>
                <w:rFonts w:ascii="Arial" w:eastAsia="Times New Roman" w:hAnsi="Arial" w:cs="Arial"/>
                <w:noProof/>
                <w:lang w:val="en-US" w:eastAsia="ru-RU"/>
              </w:rPr>
              <w:t>2</w:t>
            </w:r>
          </w:p>
          <w:p w:rsidR="00514F67" w:rsidRPr="003C7DB9" w:rsidRDefault="00514F67" w:rsidP="00514F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Arial" w:eastAsia="Times New Roman" w:hAnsi="Arial" w:cs="Arial"/>
                <w:noProof/>
                <w:lang w:val="en-US" w:eastAsia="ru-RU"/>
              </w:rPr>
            </w:pPr>
            <w:r w:rsidRPr="003C7DB9">
              <w:rPr>
                <w:rFonts w:ascii="Arial" w:eastAsia="Times New Roman" w:hAnsi="Arial" w:cs="Arial"/>
                <w:noProof/>
                <w:lang w:val="en-US" w:eastAsia="ru-RU"/>
              </w:rPr>
              <w:t>3</w:t>
            </w:r>
          </w:p>
          <w:p w:rsidR="00514F67" w:rsidRPr="003C7DB9" w:rsidRDefault="00514F67" w:rsidP="00514F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Arial" w:eastAsia="Times New Roman" w:hAnsi="Arial" w:cs="Arial"/>
                <w:noProof/>
                <w:lang w:val="en-US" w:eastAsia="ru-RU"/>
              </w:rPr>
            </w:pPr>
            <w:r w:rsidRPr="003C7DB9">
              <w:rPr>
                <w:rFonts w:ascii="Arial" w:eastAsia="Times New Roman" w:hAnsi="Arial" w:cs="Arial"/>
                <w:noProof/>
                <w:lang w:val="en-US" w:eastAsia="ru-RU"/>
              </w:rPr>
              <w:t>4</w:t>
            </w:r>
          </w:p>
        </w:tc>
        <w:tc>
          <w:tcPr>
            <w:tcW w:w="9863" w:type="dxa"/>
            <w:shd w:val="clear" w:color="auto" w:fill="EEEEEE"/>
            <w:tcMar>
              <w:top w:w="0" w:type="dxa"/>
              <w:left w:w="0" w:type="dxa"/>
              <w:bottom w:w="0" w:type="dxa"/>
              <w:right w:w="0" w:type="dxa"/>
            </w:tcMar>
            <w:vAlign w:val="bottom"/>
            <w:hideMark/>
          </w:tcPr>
          <w:p w:rsidR="00514F67" w:rsidRPr="003C7DB9" w:rsidRDefault="00514F67" w:rsidP="00514F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Arial" w:eastAsia="Times New Roman" w:hAnsi="Arial" w:cs="Arial"/>
                <w:noProof/>
                <w:lang w:val="en-US" w:eastAsia="ru-RU"/>
              </w:rPr>
            </w:pPr>
            <w:r w:rsidRPr="003C7DB9">
              <w:rPr>
                <w:rFonts w:ascii="Arial" w:eastAsia="Times New Roman" w:hAnsi="Arial" w:cs="Arial"/>
                <w:noProof/>
                <w:color w:val="B1B100"/>
                <w:bdr w:val="none" w:sz="0" w:space="0" w:color="auto" w:frame="1"/>
                <w:lang w:val="en-US" w:eastAsia="ru-RU"/>
              </w:rPr>
              <w:t xml:space="preserve">             else</w:t>
            </w:r>
          </w:p>
          <w:p w:rsidR="00514F67" w:rsidRPr="003C7DB9" w:rsidRDefault="00514F67" w:rsidP="00514F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Arial" w:eastAsia="Times New Roman" w:hAnsi="Arial" w:cs="Arial"/>
                <w:noProof/>
                <w:lang w:val="en-US" w:eastAsia="ru-RU"/>
              </w:rPr>
            </w:pPr>
            <w:r w:rsidRPr="003C7DB9">
              <w:rPr>
                <w:rFonts w:ascii="Arial" w:eastAsia="Times New Roman" w:hAnsi="Arial" w:cs="Arial"/>
                <w:noProof/>
                <w:lang w:val="en-US" w:eastAsia="ru-RU"/>
              </w:rPr>
              <w:tab/>
            </w:r>
            <w:r w:rsidRPr="003C7DB9">
              <w:rPr>
                <w:rFonts w:ascii="Arial" w:eastAsia="Times New Roman" w:hAnsi="Arial" w:cs="Arial"/>
                <w:noProof/>
                <w:color w:val="009900"/>
                <w:bdr w:val="none" w:sz="0" w:space="0" w:color="auto" w:frame="1"/>
                <w:lang w:val="en-US" w:eastAsia="ru-RU"/>
              </w:rPr>
              <w:t>{</w:t>
            </w:r>
          </w:p>
          <w:p w:rsidR="00514F67" w:rsidRPr="003C7DB9" w:rsidRDefault="00514F67" w:rsidP="00514F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Arial" w:eastAsia="Times New Roman" w:hAnsi="Arial" w:cs="Arial"/>
                <w:noProof/>
                <w:lang w:val="en-US" w:eastAsia="ru-RU"/>
              </w:rPr>
            </w:pPr>
            <w:r w:rsidRPr="003C7DB9">
              <w:rPr>
                <w:rFonts w:ascii="Arial" w:eastAsia="Times New Roman" w:hAnsi="Arial" w:cs="Arial"/>
                <w:noProof/>
                <w:lang w:val="en-US" w:eastAsia="ru-RU"/>
              </w:rPr>
              <w:tab/>
            </w:r>
            <w:r w:rsidRPr="003C7DB9">
              <w:rPr>
                <w:rFonts w:ascii="Arial" w:eastAsia="Times New Roman" w:hAnsi="Arial" w:cs="Arial"/>
                <w:noProof/>
                <w:lang w:val="en-US" w:eastAsia="ru-RU"/>
              </w:rPr>
              <w:tab/>
            </w:r>
            <w:r w:rsidRPr="003C7DB9">
              <w:rPr>
                <w:rFonts w:ascii="Arial" w:eastAsia="Times New Roman" w:hAnsi="Arial" w:cs="Arial"/>
                <w:noProof/>
                <w:color w:val="B1B100"/>
                <w:bdr w:val="none" w:sz="0" w:space="0" w:color="auto" w:frame="1"/>
                <w:lang w:val="en-US" w:eastAsia="ru-RU"/>
              </w:rPr>
              <w:t>include_once</w:t>
            </w:r>
            <w:r w:rsidRPr="003C7DB9">
              <w:rPr>
                <w:rFonts w:ascii="Arial" w:eastAsia="Times New Roman" w:hAnsi="Arial" w:cs="Arial"/>
                <w:noProof/>
                <w:lang w:val="en-US" w:eastAsia="ru-RU"/>
              </w:rPr>
              <w:t xml:space="preserve"> </w:t>
            </w:r>
            <w:r w:rsidRPr="003C7DB9">
              <w:rPr>
                <w:rFonts w:ascii="Arial" w:eastAsia="Times New Roman" w:hAnsi="Arial" w:cs="Arial"/>
                <w:noProof/>
                <w:color w:val="009900"/>
                <w:bdr w:val="none" w:sz="0" w:space="0" w:color="auto" w:frame="1"/>
                <w:lang w:val="en-US" w:eastAsia="ru-RU"/>
              </w:rPr>
              <w:t>(</w:t>
            </w:r>
            <w:r w:rsidRPr="003C7DB9">
              <w:rPr>
                <w:rFonts w:ascii="Arial" w:eastAsia="Times New Roman" w:hAnsi="Arial" w:cs="Arial"/>
                <w:noProof/>
                <w:color w:val="0000FF"/>
                <w:bdr w:val="none" w:sz="0" w:space="0" w:color="auto" w:frame="1"/>
                <w:lang w:val="en-US" w:eastAsia="ru-RU"/>
              </w:rPr>
              <w:t>"template/registration.php"</w:t>
            </w:r>
            <w:r w:rsidRPr="003C7DB9">
              <w:rPr>
                <w:rFonts w:ascii="Arial" w:eastAsia="Times New Roman" w:hAnsi="Arial" w:cs="Arial"/>
                <w:noProof/>
                <w:color w:val="009900"/>
                <w:bdr w:val="none" w:sz="0" w:space="0" w:color="auto" w:frame="1"/>
                <w:lang w:val="en-US" w:eastAsia="ru-RU"/>
              </w:rPr>
              <w:t>)</w:t>
            </w:r>
            <w:r w:rsidRPr="003C7DB9">
              <w:rPr>
                <w:rFonts w:ascii="Arial" w:eastAsia="Times New Roman" w:hAnsi="Arial" w:cs="Arial"/>
                <w:noProof/>
                <w:color w:val="339933"/>
                <w:bdr w:val="none" w:sz="0" w:space="0" w:color="auto" w:frame="1"/>
                <w:lang w:val="en-US" w:eastAsia="ru-RU"/>
              </w:rPr>
              <w:t>;</w:t>
            </w:r>
          </w:p>
          <w:p w:rsidR="00514F67" w:rsidRPr="003C7DB9" w:rsidRDefault="00514F67" w:rsidP="00514F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Arial" w:eastAsia="Times New Roman" w:hAnsi="Arial" w:cs="Arial"/>
                <w:noProof/>
                <w:lang w:val="en-US" w:eastAsia="ru-RU"/>
              </w:rPr>
            </w:pPr>
            <w:r w:rsidRPr="003C7DB9">
              <w:rPr>
                <w:rFonts w:ascii="Arial" w:eastAsia="Times New Roman" w:hAnsi="Arial" w:cs="Arial"/>
                <w:noProof/>
                <w:lang w:val="en-US" w:eastAsia="ru-RU"/>
              </w:rPr>
              <w:tab/>
            </w:r>
            <w:r w:rsidRPr="003C7DB9">
              <w:rPr>
                <w:rFonts w:ascii="Arial" w:eastAsia="Times New Roman" w:hAnsi="Arial" w:cs="Arial"/>
                <w:noProof/>
                <w:color w:val="009900"/>
                <w:bdr w:val="none" w:sz="0" w:space="0" w:color="auto" w:frame="1"/>
                <w:lang w:val="en-US" w:eastAsia="ru-RU"/>
              </w:rPr>
              <w:t>}</w:t>
            </w:r>
          </w:p>
        </w:tc>
      </w:tr>
    </w:tbl>
    <w:p w:rsidR="006308CE" w:rsidRPr="003C7DB9" w:rsidRDefault="006308CE" w:rsidP="006308CE">
      <w:pPr>
        <w:shd w:val="clear" w:color="auto" w:fill="FFFFFF"/>
        <w:spacing w:after="404" w:line="240" w:lineRule="auto"/>
        <w:textAlignment w:val="baseline"/>
        <w:rPr>
          <w:rFonts w:ascii="Arial" w:eastAsia="Times New Roman" w:hAnsi="Arial" w:cs="Arial"/>
          <w:noProof/>
          <w:color w:val="333333"/>
          <w:lang w:val="en-US" w:eastAsia="ru-RU"/>
        </w:rPr>
      </w:pPr>
    </w:p>
    <w:p w:rsidR="006308CE" w:rsidRPr="003C7DB9" w:rsidRDefault="006308CE" w:rsidP="006308CE">
      <w:pPr>
        <w:shd w:val="clear" w:color="auto" w:fill="FFFFFF"/>
        <w:spacing w:after="404" w:line="240" w:lineRule="auto"/>
        <w:textAlignment w:val="baseline"/>
        <w:rPr>
          <w:rFonts w:ascii="Arial" w:eastAsia="Times New Roman" w:hAnsi="Arial" w:cs="Arial"/>
          <w:noProof/>
          <w:color w:val="333333"/>
          <w:lang w:val="en-US" w:eastAsia="ru-RU"/>
        </w:rPr>
      </w:pPr>
      <w:r w:rsidRPr="001062D9">
        <w:rPr>
          <w:rFonts w:ascii="Arial" w:eastAsia="Times New Roman" w:hAnsi="Arial" w:cs="Arial"/>
          <w:noProof/>
          <w:color w:val="333333"/>
          <w:lang w:eastAsia="ru-RU"/>
        </w:rPr>
        <w:t xml:space="preserve">Если же кнопка была нажата, в первую очередь необходимо проверить введённые пользователем данные на корректность. </w:t>
      </w:r>
      <w:r w:rsidRPr="003C7DB9">
        <w:rPr>
          <w:rFonts w:ascii="Arial" w:eastAsia="Times New Roman" w:hAnsi="Arial" w:cs="Arial"/>
          <w:noProof/>
          <w:color w:val="333333"/>
          <w:lang w:val="en-US" w:eastAsia="ru-RU"/>
        </w:rPr>
        <w:t>Делается это строкой:</w:t>
      </w:r>
    </w:p>
    <w:tbl>
      <w:tblPr>
        <w:tblW w:w="9863" w:type="dxa"/>
        <w:tblCellSpacing w:w="15" w:type="dxa"/>
        <w:tblCellMar>
          <w:top w:w="15" w:type="dxa"/>
          <w:left w:w="15" w:type="dxa"/>
          <w:bottom w:w="15" w:type="dxa"/>
          <w:right w:w="15" w:type="dxa"/>
        </w:tblCellMar>
        <w:tblLook w:val="04A0" w:firstRow="1" w:lastRow="0" w:firstColumn="1" w:lastColumn="0" w:noHBand="0" w:noVBand="1"/>
      </w:tblPr>
      <w:tblGrid>
        <w:gridCol w:w="9863"/>
      </w:tblGrid>
      <w:tr w:rsidR="006308CE" w:rsidRPr="003C7DB9" w:rsidTr="006308CE">
        <w:trPr>
          <w:tblCellSpacing w:w="15" w:type="dxa"/>
        </w:trPr>
        <w:tc>
          <w:tcPr>
            <w:tcW w:w="9863" w:type="dxa"/>
            <w:shd w:val="clear" w:color="auto" w:fill="EEEEEE"/>
            <w:tcMar>
              <w:top w:w="0" w:type="dxa"/>
              <w:left w:w="0" w:type="dxa"/>
              <w:bottom w:w="0" w:type="dxa"/>
              <w:right w:w="0" w:type="dxa"/>
            </w:tcMar>
            <w:vAlign w:val="bottom"/>
            <w:hideMark/>
          </w:tcPr>
          <w:p w:rsidR="006308CE" w:rsidRPr="003C7DB9" w:rsidRDefault="006308CE" w:rsidP="006308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Arial" w:eastAsia="Times New Roman" w:hAnsi="Arial" w:cs="Arial"/>
                <w:noProof/>
                <w:lang w:val="en-US" w:eastAsia="ru-RU"/>
              </w:rPr>
            </w:pPr>
            <w:r w:rsidRPr="003C7DB9">
              <w:rPr>
                <w:rFonts w:ascii="Arial" w:eastAsia="Times New Roman" w:hAnsi="Arial" w:cs="Arial"/>
                <w:noProof/>
                <w:color w:val="000088"/>
                <w:bdr w:val="none" w:sz="0" w:space="0" w:color="auto" w:frame="1"/>
                <w:lang w:val="en-US" w:eastAsia="ru-RU"/>
              </w:rPr>
              <w:t>$correct</w:t>
            </w:r>
            <w:r w:rsidRPr="003C7DB9">
              <w:rPr>
                <w:rFonts w:ascii="Arial" w:eastAsia="Times New Roman" w:hAnsi="Arial" w:cs="Arial"/>
                <w:noProof/>
                <w:lang w:val="en-US" w:eastAsia="ru-RU"/>
              </w:rPr>
              <w:t xml:space="preserve"> </w:t>
            </w:r>
            <w:r w:rsidRPr="003C7DB9">
              <w:rPr>
                <w:rFonts w:ascii="Arial" w:eastAsia="Times New Roman" w:hAnsi="Arial" w:cs="Arial"/>
                <w:noProof/>
                <w:color w:val="339933"/>
                <w:bdr w:val="none" w:sz="0" w:space="0" w:color="auto" w:frame="1"/>
                <w:lang w:val="en-US" w:eastAsia="ru-RU"/>
              </w:rPr>
              <w:t>=</w:t>
            </w:r>
            <w:r w:rsidRPr="003C7DB9">
              <w:rPr>
                <w:rFonts w:ascii="Arial" w:eastAsia="Times New Roman" w:hAnsi="Arial" w:cs="Arial"/>
                <w:noProof/>
                <w:lang w:val="en-US" w:eastAsia="ru-RU"/>
              </w:rPr>
              <w:t xml:space="preserve"> registrationCorrect</w:t>
            </w:r>
            <w:r w:rsidRPr="003C7DB9">
              <w:rPr>
                <w:rFonts w:ascii="Arial" w:eastAsia="Times New Roman" w:hAnsi="Arial" w:cs="Arial"/>
                <w:noProof/>
                <w:color w:val="009900"/>
                <w:bdr w:val="none" w:sz="0" w:space="0" w:color="auto" w:frame="1"/>
                <w:lang w:val="en-US" w:eastAsia="ru-RU"/>
              </w:rPr>
              <w:t>()</w:t>
            </w:r>
            <w:r w:rsidRPr="003C7DB9">
              <w:rPr>
                <w:rFonts w:ascii="Arial" w:eastAsia="Times New Roman" w:hAnsi="Arial" w:cs="Arial"/>
                <w:noProof/>
                <w:color w:val="339933"/>
                <w:bdr w:val="none" w:sz="0" w:space="0" w:color="auto" w:frame="1"/>
                <w:lang w:val="en-US" w:eastAsia="ru-RU"/>
              </w:rPr>
              <w:t>;</w:t>
            </w:r>
          </w:p>
        </w:tc>
      </w:tr>
    </w:tbl>
    <w:p w:rsidR="00307E0C" w:rsidRPr="001062D9" w:rsidRDefault="00307E0C" w:rsidP="00307E0C">
      <w:pPr>
        <w:pStyle w:val="a8"/>
        <w:shd w:val="clear" w:color="auto" w:fill="FFFFFF"/>
        <w:spacing w:before="0" w:beforeAutospacing="0" w:after="404" w:afterAutospacing="0"/>
        <w:textAlignment w:val="baseline"/>
        <w:rPr>
          <w:rFonts w:ascii="Arial" w:hAnsi="Arial" w:cs="Arial"/>
          <w:noProof/>
          <w:color w:val="333333"/>
          <w:sz w:val="22"/>
          <w:szCs w:val="22"/>
        </w:rPr>
      </w:pPr>
      <w:r w:rsidRPr="001062D9">
        <w:rPr>
          <w:rFonts w:ascii="Arial" w:hAnsi="Arial" w:cs="Arial"/>
          <w:noProof/>
          <w:color w:val="333333"/>
          <w:sz w:val="22"/>
          <w:szCs w:val="22"/>
        </w:rPr>
        <w:t xml:space="preserve">Наша функция </w:t>
      </w:r>
      <w:r w:rsidRPr="003C7DB9">
        <w:rPr>
          <w:rFonts w:ascii="Arial" w:hAnsi="Arial" w:cs="Arial"/>
          <w:b/>
          <w:noProof/>
          <w:color w:val="000000" w:themeColor="text1"/>
          <w:sz w:val="22"/>
          <w:szCs w:val="22"/>
          <w:lang w:val="en-US"/>
        </w:rPr>
        <w:t>registrationCorrec</w:t>
      </w:r>
      <w:r w:rsidRPr="003C7DB9">
        <w:rPr>
          <w:rFonts w:ascii="Arial" w:hAnsi="Arial" w:cs="Arial"/>
          <w:b/>
          <w:noProof/>
          <w:color w:val="333333"/>
          <w:sz w:val="22"/>
          <w:szCs w:val="22"/>
          <w:lang w:val="en-US"/>
        </w:rPr>
        <w:t>t</w:t>
      </w:r>
      <w:r w:rsidRPr="001062D9">
        <w:rPr>
          <w:rFonts w:ascii="Arial" w:hAnsi="Arial" w:cs="Arial"/>
          <w:noProof/>
          <w:color w:val="333333"/>
          <w:sz w:val="22"/>
          <w:szCs w:val="22"/>
        </w:rPr>
        <w:t xml:space="preserve"> в себе содержит прописанный нами код в подключенном ранее файле </w:t>
      </w:r>
      <w:r w:rsidRPr="003C7DB9">
        <w:rPr>
          <w:rFonts w:ascii="Arial" w:hAnsi="Arial" w:cs="Arial"/>
          <w:b/>
          <w:noProof/>
          <w:color w:val="E36C0A" w:themeColor="accent6" w:themeShade="BF"/>
          <w:sz w:val="22"/>
          <w:szCs w:val="22"/>
          <w:lang w:val="en-US"/>
        </w:rPr>
        <w:t>function</w:t>
      </w:r>
      <w:r w:rsidRPr="001062D9">
        <w:rPr>
          <w:rFonts w:ascii="Arial" w:hAnsi="Arial" w:cs="Arial"/>
          <w:b/>
          <w:noProof/>
          <w:color w:val="E36C0A" w:themeColor="accent6" w:themeShade="BF"/>
          <w:sz w:val="22"/>
          <w:szCs w:val="22"/>
        </w:rPr>
        <w:t>_</w:t>
      </w:r>
      <w:r w:rsidRPr="003C7DB9">
        <w:rPr>
          <w:rFonts w:ascii="Arial" w:hAnsi="Arial" w:cs="Arial"/>
          <w:b/>
          <w:noProof/>
          <w:color w:val="E36C0A" w:themeColor="accent6" w:themeShade="BF"/>
          <w:sz w:val="22"/>
          <w:szCs w:val="22"/>
          <w:lang w:val="en-US"/>
        </w:rPr>
        <w:t>global</w:t>
      </w:r>
      <w:r w:rsidRPr="001062D9">
        <w:rPr>
          <w:rFonts w:ascii="Arial" w:hAnsi="Arial" w:cs="Arial"/>
          <w:b/>
          <w:noProof/>
          <w:color w:val="E36C0A" w:themeColor="accent6" w:themeShade="BF"/>
          <w:sz w:val="22"/>
          <w:szCs w:val="22"/>
        </w:rPr>
        <w:t>.</w:t>
      </w:r>
      <w:r w:rsidRPr="003C7DB9">
        <w:rPr>
          <w:rFonts w:ascii="Arial" w:hAnsi="Arial" w:cs="Arial"/>
          <w:b/>
          <w:noProof/>
          <w:color w:val="E36C0A" w:themeColor="accent6" w:themeShade="BF"/>
          <w:sz w:val="22"/>
          <w:szCs w:val="22"/>
          <w:lang w:val="en-US"/>
        </w:rPr>
        <w:t>php</w:t>
      </w:r>
      <w:r w:rsidRPr="001062D9">
        <w:rPr>
          <w:rFonts w:ascii="Arial" w:hAnsi="Arial" w:cs="Arial"/>
          <w:noProof/>
          <w:color w:val="E36C0A" w:themeColor="accent6" w:themeShade="BF"/>
          <w:sz w:val="22"/>
          <w:szCs w:val="22"/>
        </w:rPr>
        <w:t xml:space="preserve"> </w:t>
      </w:r>
      <w:r w:rsidRPr="001062D9">
        <w:rPr>
          <w:rFonts w:ascii="Arial" w:hAnsi="Arial" w:cs="Arial"/>
          <w:noProof/>
          <w:color w:val="333333"/>
          <w:sz w:val="22"/>
          <w:szCs w:val="22"/>
        </w:rPr>
        <w:t>, который проверяет данные пользователя на корректность заполнения.</w:t>
      </w:r>
    </w:p>
    <w:p w:rsidR="00307E0C" w:rsidRPr="003C7DB9" w:rsidRDefault="00307E0C" w:rsidP="005601E9">
      <w:pPr>
        <w:pStyle w:val="a8"/>
        <w:shd w:val="clear" w:color="auto" w:fill="FFFFFF"/>
        <w:spacing w:before="0" w:beforeAutospacing="0" w:after="404" w:afterAutospacing="0"/>
        <w:textAlignment w:val="baseline"/>
        <w:rPr>
          <w:rFonts w:ascii="Courier New" w:hAnsi="Courier New" w:cs="Courier New"/>
          <w:b/>
          <w:noProof/>
          <w:color w:val="FF9D00"/>
          <w:sz w:val="22"/>
          <w:szCs w:val="22"/>
          <w:lang w:val="en-US"/>
        </w:rPr>
      </w:pPr>
      <w:r w:rsidRPr="003C7DB9">
        <w:rPr>
          <w:rFonts w:ascii="Courier New" w:hAnsi="Courier New" w:cs="Courier New"/>
          <w:b/>
          <w:noProof/>
          <w:color w:val="FF9D00"/>
          <w:sz w:val="22"/>
          <w:szCs w:val="22"/>
          <w:lang w:val="en-US"/>
        </w:rPr>
        <w:t xml:space="preserve">include </w:t>
      </w:r>
      <w:r w:rsidRPr="003C7DB9">
        <w:rPr>
          <w:rFonts w:ascii="Courier New" w:hAnsi="Courier New" w:cs="Courier New"/>
          <w:b/>
          <w:noProof/>
          <w:color w:val="E1EFFF"/>
          <w:sz w:val="22"/>
          <w:szCs w:val="22"/>
          <w:lang w:val="en-US"/>
        </w:rPr>
        <w:t>(</w:t>
      </w:r>
      <w:r w:rsidRPr="003C7DB9">
        <w:rPr>
          <w:rFonts w:ascii="Courier New" w:hAnsi="Courier New" w:cs="Courier New"/>
          <w:b/>
          <w:noProof/>
          <w:color w:val="3AD900"/>
          <w:sz w:val="22"/>
          <w:szCs w:val="22"/>
          <w:lang w:val="en-US"/>
        </w:rPr>
        <w:t>'../lib/function_global.php'</w:t>
      </w:r>
      <w:r w:rsidRPr="003C7DB9">
        <w:rPr>
          <w:rFonts w:ascii="Courier New" w:hAnsi="Courier New" w:cs="Courier New"/>
          <w:b/>
          <w:noProof/>
          <w:color w:val="E1EFFF"/>
          <w:sz w:val="22"/>
          <w:szCs w:val="22"/>
          <w:lang w:val="en-US"/>
        </w:rPr>
        <w:t>);</w:t>
      </w:r>
    </w:p>
    <w:p w:rsidR="006308CE" w:rsidRPr="001062D9" w:rsidRDefault="006308CE" w:rsidP="005601E9">
      <w:pPr>
        <w:pStyle w:val="a8"/>
        <w:shd w:val="clear" w:color="auto" w:fill="FFFFFF"/>
        <w:spacing w:before="0" w:beforeAutospacing="0" w:after="404" w:afterAutospacing="0"/>
        <w:textAlignment w:val="baseline"/>
        <w:rPr>
          <w:rFonts w:ascii="Courier New" w:hAnsi="Courier New" w:cs="Courier New"/>
          <w:b/>
          <w:noProof/>
          <w:color w:val="FF9D00"/>
          <w:sz w:val="22"/>
          <w:szCs w:val="22"/>
        </w:rPr>
      </w:pPr>
      <w:r w:rsidRPr="001062D9">
        <w:rPr>
          <w:rFonts w:ascii="Arial" w:hAnsi="Arial" w:cs="Arial"/>
          <w:noProof/>
          <w:color w:val="333333"/>
          <w:sz w:val="22"/>
          <w:szCs w:val="22"/>
          <w:shd w:val="clear" w:color="auto" w:fill="FFFFFF"/>
        </w:rPr>
        <w:lastRenderedPageBreak/>
        <w:t>В файле</w:t>
      </w:r>
      <w:r w:rsidRPr="003C7DB9">
        <w:rPr>
          <w:rFonts w:ascii="Arial" w:hAnsi="Arial" w:cs="Arial"/>
          <w:noProof/>
          <w:color w:val="333333"/>
          <w:sz w:val="22"/>
          <w:szCs w:val="22"/>
          <w:shd w:val="clear" w:color="auto" w:fill="FFFFFF"/>
          <w:lang w:val="en-US"/>
        </w:rPr>
        <w:t> </w:t>
      </w:r>
      <w:r w:rsidRPr="003C7DB9">
        <w:rPr>
          <w:rStyle w:val="ab"/>
          <w:rFonts w:ascii="Arial" w:hAnsi="Arial" w:cs="Arial"/>
          <w:b/>
          <w:noProof/>
          <w:color w:val="E36C0A" w:themeColor="accent6" w:themeShade="BF"/>
          <w:sz w:val="22"/>
          <w:szCs w:val="22"/>
          <w:bdr w:val="none" w:sz="0" w:space="0" w:color="auto" w:frame="1"/>
          <w:shd w:val="clear" w:color="auto" w:fill="FFFFFF"/>
          <w:lang w:val="en-US"/>
        </w:rPr>
        <w:t>function</w:t>
      </w:r>
      <w:r w:rsidRPr="001062D9">
        <w:rPr>
          <w:rStyle w:val="ab"/>
          <w:rFonts w:ascii="Arial" w:hAnsi="Arial" w:cs="Arial"/>
          <w:b/>
          <w:noProof/>
          <w:color w:val="E36C0A" w:themeColor="accent6" w:themeShade="BF"/>
          <w:sz w:val="22"/>
          <w:szCs w:val="22"/>
          <w:bdr w:val="none" w:sz="0" w:space="0" w:color="auto" w:frame="1"/>
          <w:shd w:val="clear" w:color="auto" w:fill="FFFFFF"/>
        </w:rPr>
        <w:t>_</w:t>
      </w:r>
      <w:r w:rsidRPr="003C7DB9">
        <w:rPr>
          <w:rStyle w:val="ab"/>
          <w:rFonts w:ascii="Arial" w:hAnsi="Arial" w:cs="Arial"/>
          <w:b/>
          <w:noProof/>
          <w:color w:val="E36C0A" w:themeColor="accent6" w:themeShade="BF"/>
          <w:sz w:val="22"/>
          <w:szCs w:val="22"/>
          <w:bdr w:val="none" w:sz="0" w:space="0" w:color="auto" w:frame="1"/>
          <w:shd w:val="clear" w:color="auto" w:fill="FFFFFF"/>
          <w:lang w:val="en-US"/>
        </w:rPr>
        <w:t>global</w:t>
      </w:r>
      <w:r w:rsidRPr="001062D9">
        <w:rPr>
          <w:rStyle w:val="ab"/>
          <w:rFonts w:ascii="Arial" w:hAnsi="Arial" w:cs="Arial"/>
          <w:b/>
          <w:noProof/>
          <w:color w:val="E36C0A" w:themeColor="accent6" w:themeShade="BF"/>
          <w:sz w:val="22"/>
          <w:szCs w:val="22"/>
          <w:bdr w:val="none" w:sz="0" w:space="0" w:color="auto" w:frame="1"/>
          <w:shd w:val="clear" w:color="auto" w:fill="FFFFFF"/>
        </w:rPr>
        <w:t>.</w:t>
      </w:r>
      <w:r w:rsidRPr="003C7DB9">
        <w:rPr>
          <w:rStyle w:val="ab"/>
          <w:rFonts w:ascii="Arial" w:hAnsi="Arial" w:cs="Arial"/>
          <w:b/>
          <w:noProof/>
          <w:color w:val="E36C0A" w:themeColor="accent6" w:themeShade="BF"/>
          <w:sz w:val="22"/>
          <w:szCs w:val="22"/>
          <w:bdr w:val="none" w:sz="0" w:space="0" w:color="auto" w:frame="1"/>
          <w:shd w:val="clear" w:color="auto" w:fill="FFFFFF"/>
          <w:lang w:val="en-US"/>
        </w:rPr>
        <w:t>php</w:t>
      </w:r>
      <w:r w:rsidRPr="003C7DB9">
        <w:rPr>
          <w:rFonts w:ascii="Arial" w:hAnsi="Arial" w:cs="Arial"/>
          <w:noProof/>
          <w:color w:val="E36C0A" w:themeColor="accent6" w:themeShade="BF"/>
          <w:sz w:val="22"/>
          <w:szCs w:val="22"/>
          <w:shd w:val="clear" w:color="auto" w:fill="FFFFFF"/>
          <w:lang w:val="en-US"/>
        </w:rPr>
        <w:t> </w:t>
      </w:r>
      <w:r w:rsidR="00307E0C" w:rsidRPr="001062D9">
        <w:rPr>
          <w:rFonts w:ascii="Arial" w:hAnsi="Arial" w:cs="Arial"/>
          <w:noProof/>
          <w:color w:val="333333"/>
          <w:sz w:val="22"/>
          <w:szCs w:val="22"/>
          <w:shd w:val="clear" w:color="auto" w:fill="FFFFFF"/>
        </w:rPr>
        <w:t>мы заранее написали</w:t>
      </w:r>
      <w:r w:rsidRPr="001062D9">
        <w:rPr>
          <w:rFonts w:ascii="Arial" w:hAnsi="Arial" w:cs="Arial"/>
          <w:noProof/>
          <w:color w:val="333333"/>
          <w:sz w:val="22"/>
          <w:szCs w:val="22"/>
          <w:shd w:val="clear" w:color="auto" w:fill="FFFFFF"/>
        </w:rPr>
        <w:t xml:space="preserve"> следующую функцию:</w:t>
      </w:r>
    </w:p>
    <w:p w:rsidR="006308CE" w:rsidRPr="003C7DB9" w:rsidRDefault="006308CE" w:rsidP="005601E9">
      <w:pPr>
        <w:pStyle w:val="a8"/>
        <w:shd w:val="clear" w:color="auto" w:fill="FFFFFF"/>
        <w:spacing w:before="0" w:beforeAutospacing="0" w:after="404" w:afterAutospacing="0"/>
        <w:textAlignment w:val="baseline"/>
        <w:rPr>
          <w:rFonts w:ascii="Arial" w:hAnsi="Arial" w:cs="Arial"/>
          <w:noProof/>
          <w:color w:val="333333"/>
          <w:sz w:val="22"/>
          <w:szCs w:val="22"/>
          <w:lang w:val="en-US"/>
        </w:rPr>
      </w:pPr>
      <w:r w:rsidRPr="003C7DB9">
        <w:rPr>
          <w:rFonts w:ascii="Arial" w:hAnsi="Arial" w:cs="Arial"/>
          <w:noProof/>
          <w:color w:val="333333"/>
          <w:sz w:val="22"/>
          <w:szCs w:val="22"/>
        </w:rPr>
        <w:drawing>
          <wp:inline distT="0" distB="0" distL="0" distR="0" wp14:anchorId="2094793F" wp14:editId="7AFC342F">
            <wp:extent cx="6648449" cy="3057525"/>
            <wp:effectExtent l="0" t="0" r="635"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tions.jpg"/>
                    <pic:cNvPicPr/>
                  </pic:nvPicPr>
                  <pic:blipFill>
                    <a:blip r:embed="rId146">
                      <a:extLst>
                        <a:ext uri="{28A0092B-C50C-407E-A947-70E740481C1C}">
                          <a14:useLocalDpi xmlns:a14="http://schemas.microsoft.com/office/drawing/2010/main" val="0"/>
                        </a:ext>
                      </a:extLst>
                    </a:blip>
                    <a:stretch>
                      <a:fillRect/>
                    </a:stretch>
                  </pic:blipFill>
                  <pic:spPr>
                    <a:xfrm>
                      <a:off x="0" y="0"/>
                      <a:ext cx="6645910" cy="3056357"/>
                    </a:xfrm>
                    <a:prstGeom prst="rect">
                      <a:avLst/>
                    </a:prstGeom>
                  </pic:spPr>
                </pic:pic>
              </a:graphicData>
            </a:graphic>
          </wp:inline>
        </w:drawing>
      </w:r>
    </w:p>
    <w:p w:rsidR="006308CE" w:rsidRPr="001062D9" w:rsidRDefault="00307E0C" w:rsidP="005601E9">
      <w:pPr>
        <w:pStyle w:val="a8"/>
        <w:shd w:val="clear" w:color="auto" w:fill="FFFFFF"/>
        <w:spacing w:before="0" w:beforeAutospacing="0" w:after="404" w:afterAutospacing="0"/>
        <w:textAlignment w:val="baseline"/>
        <w:rPr>
          <w:rFonts w:ascii="Arial" w:hAnsi="Arial" w:cs="Arial"/>
          <w:noProof/>
          <w:color w:val="333333"/>
          <w:sz w:val="22"/>
          <w:szCs w:val="22"/>
          <w:shd w:val="clear" w:color="auto" w:fill="FFFFFF"/>
        </w:rPr>
      </w:pPr>
      <w:r w:rsidRPr="001062D9">
        <w:rPr>
          <w:rFonts w:ascii="Arial" w:hAnsi="Arial" w:cs="Arial"/>
          <w:noProof/>
          <w:color w:val="333333"/>
          <w:sz w:val="22"/>
          <w:szCs w:val="22"/>
          <w:shd w:val="clear" w:color="auto" w:fill="FFFFFF"/>
        </w:rPr>
        <w:t>При первом же несоответствии функция вернёт</w:t>
      </w:r>
      <w:r w:rsidRPr="003C7DB9">
        <w:rPr>
          <w:rFonts w:ascii="Arial" w:hAnsi="Arial" w:cs="Arial"/>
          <w:noProof/>
          <w:color w:val="333333"/>
          <w:sz w:val="22"/>
          <w:szCs w:val="22"/>
          <w:shd w:val="clear" w:color="auto" w:fill="FFFFFF"/>
          <w:lang w:val="en-US"/>
        </w:rPr>
        <w:t> </w:t>
      </w:r>
      <w:r w:rsidRPr="003C7DB9">
        <w:rPr>
          <w:rStyle w:val="ab"/>
          <w:rFonts w:ascii="Arial" w:hAnsi="Arial" w:cs="Arial"/>
          <w:b/>
          <w:noProof/>
          <w:color w:val="333333"/>
          <w:sz w:val="22"/>
          <w:szCs w:val="22"/>
          <w:bdr w:val="none" w:sz="0" w:space="0" w:color="auto" w:frame="1"/>
          <w:shd w:val="clear" w:color="auto" w:fill="FFFFFF"/>
          <w:lang w:val="en-US"/>
        </w:rPr>
        <w:t>false</w:t>
      </w:r>
      <w:r w:rsidRPr="003C7DB9">
        <w:rPr>
          <w:rFonts w:ascii="Arial" w:hAnsi="Arial" w:cs="Arial"/>
          <w:b/>
          <w:noProof/>
          <w:color w:val="333333"/>
          <w:sz w:val="22"/>
          <w:szCs w:val="22"/>
          <w:shd w:val="clear" w:color="auto" w:fill="FFFFFF"/>
          <w:lang w:val="en-US"/>
        </w:rPr>
        <w:t> </w:t>
      </w:r>
      <w:r w:rsidRPr="001062D9">
        <w:rPr>
          <w:rFonts w:ascii="Arial" w:hAnsi="Arial" w:cs="Arial"/>
          <w:noProof/>
          <w:color w:val="333333"/>
          <w:sz w:val="22"/>
          <w:szCs w:val="22"/>
          <w:shd w:val="clear" w:color="auto" w:fill="FFFFFF"/>
        </w:rPr>
        <w:t>и прекратит свою работу (данные некорректны), если же все данные качественны, выполнение функции дойдёт до конца и вернёт</w:t>
      </w:r>
      <w:r w:rsidRPr="003C7DB9">
        <w:rPr>
          <w:rFonts w:ascii="Arial" w:hAnsi="Arial" w:cs="Arial"/>
          <w:noProof/>
          <w:color w:val="333333"/>
          <w:sz w:val="22"/>
          <w:szCs w:val="22"/>
          <w:shd w:val="clear" w:color="auto" w:fill="FFFFFF"/>
          <w:lang w:val="en-US"/>
        </w:rPr>
        <w:t> </w:t>
      </w:r>
      <w:r w:rsidRPr="003C7DB9">
        <w:rPr>
          <w:rStyle w:val="ab"/>
          <w:rFonts w:ascii="Arial" w:hAnsi="Arial" w:cs="Arial"/>
          <w:b/>
          <w:noProof/>
          <w:color w:val="333333"/>
          <w:sz w:val="22"/>
          <w:szCs w:val="22"/>
          <w:bdr w:val="none" w:sz="0" w:space="0" w:color="auto" w:frame="1"/>
          <w:shd w:val="clear" w:color="auto" w:fill="FFFFFF"/>
          <w:lang w:val="en-US"/>
        </w:rPr>
        <w:t>true</w:t>
      </w:r>
      <w:r w:rsidRPr="001062D9">
        <w:rPr>
          <w:rStyle w:val="ab"/>
          <w:rFonts w:ascii="Arial" w:hAnsi="Arial" w:cs="Arial"/>
          <w:b/>
          <w:noProof/>
          <w:color w:val="333333"/>
          <w:sz w:val="22"/>
          <w:szCs w:val="22"/>
          <w:bdr w:val="none" w:sz="0" w:space="0" w:color="auto" w:frame="1"/>
          <w:shd w:val="clear" w:color="auto" w:fill="FFFFFF"/>
        </w:rPr>
        <w:t xml:space="preserve"> </w:t>
      </w:r>
      <w:r w:rsidRPr="001062D9">
        <w:rPr>
          <w:rFonts w:ascii="Arial" w:hAnsi="Arial" w:cs="Arial"/>
          <w:b/>
          <w:noProof/>
          <w:color w:val="333333"/>
          <w:sz w:val="22"/>
          <w:szCs w:val="22"/>
          <w:shd w:val="clear" w:color="auto" w:fill="FFFFFF"/>
        </w:rPr>
        <w:t>(</w:t>
      </w:r>
      <w:r w:rsidRPr="001062D9">
        <w:rPr>
          <w:rFonts w:ascii="Arial" w:hAnsi="Arial" w:cs="Arial"/>
          <w:noProof/>
          <w:color w:val="333333"/>
          <w:sz w:val="22"/>
          <w:szCs w:val="22"/>
          <w:shd w:val="clear" w:color="auto" w:fill="FFFFFF"/>
        </w:rPr>
        <w:t>данные корректны).</w:t>
      </w:r>
    </w:p>
    <w:p w:rsidR="00307E0C" w:rsidRPr="001062D9" w:rsidRDefault="00307E0C" w:rsidP="00307E0C">
      <w:pPr>
        <w:shd w:val="clear" w:color="auto" w:fill="FFFFFF"/>
        <w:spacing w:after="0" w:line="240" w:lineRule="auto"/>
        <w:textAlignment w:val="baseline"/>
        <w:rPr>
          <w:rFonts w:ascii="Arial" w:eastAsia="Times New Roman" w:hAnsi="Arial" w:cs="Arial"/>
          <w:noProof/>
          <w:color w:val="333333"/>
          <w:lang w:eastAsia="ru-RU"/>
        </w:rPr>
      </w:pPr>
      <w:r w:rsidRPr="001062D9">
        <w:rPr>
          <w:rFonts w:ascii="Arial" w:eastAsia="Times New Roman" w:hAnsi="Arial" w:cs="Arial"/>
          <w:noProof/>
          <w:color w:val="333333"/>
          <w:lang w:eastAsia="ru-RU"/>
        </w:rPr>
        <w:t>Продолжим дальше разбирать файл</w:t>
      </w:r>
      <w:r w:rsidRPr="003C7DB9">
        <w:rPr>
          <w:rFonts w:ascii="Arial" w:eastAsia="Times New Roman" w:hAnsi="Arial" w:cs="Arial"/>
          <w:noProof/>
          <w:color w:val="333333"/>
          <w:lang w:val="en-US" w:eastAsia="ru-RU"/>
        </w:rPr>
        <w:t> </w:t>
      </w:r>
      <w:r w:rsidRPr="003C7DB9">
        <w:rPr>
          <w:rFonts w:ascii="Arial" w:eastAsia="Times New Roman" w:hAnsi="Arial" w:cs="Arial"/>
          <w:i/>
          <w:iCs/>
          <w:noProof/>
          <w:color w:val="333333"/>
          <w:bdr w:val="none" w:sz="0" w:space="0" w:color="auto" w:frame="1"/>
          <w:lang w:val="en-US" w:eastAsia="ru-RU"/>
        </w:rPr>
        <w:t>index</w:t>
      </w:r>
      <w:r w:rsidRPr="001062D9">
        <w:rPr>
          <w:rFonts w:ascii="Arial" w:eastAsia="Times New Roman" w:hAnsi="Arial" w:cs="Arial"/>
          <w:i/>
          <w:iCs/>
          <w:noProof/>
          <w:color w:val="333333"/>
          <w:bdr w:val="none" w:sz="0" w:space="0" w:color="auto" w:frame="1"/>
          <w:lang w:eastAsia="ru-RU"/>
        </w:rPr>
        <w:t>.</w:t>
      </w:r>
      <w:r w:rsidRPr="003C7DB9">
        <w:rPr>
          <w:rFonts w:ascii="Arial" w:eastAsia="Times New Roman" w:hAnsi="Arial" w:cs="Arial"/>
          <w:i/>
          <w:iCs/>
          <w:noProof/>
          <w:color w:val="333333"/>
          <w:bdr w:val="none" w:sz="0" w:space="0" w:color="auto" w:frame="1"/>
          <w:lang w:val="en-US" w:eastAsia="ru-RU"/>
        </w:rPr>
        <w:t>php</w:t>
      </w:r>
      <w:r w:rsidRPr="001062D9">
        <w:rPr>
          <w:rFonts w:ascii="Arial" w:eastAsia="Times New Roman" w:hAnsi="Arial" w:cs="Arial"/>
          <w:noProof/>
          <w:color w:val="333333"/>
          <w:lang w:eastAsia="ru-RU"/>
        </w:rPr>
        <w:t>.</w:t>
      </w:r>
    </w:p>
    <w:tbl>
      <w:tblPr>
        <w:tblW w:w="9863" w:type="dxa"/>
        <w:tblCellSpacing w:w="15" w:type="dxa"/>
        <w:tblCellMar>
          <w:top w:w="15" w:type="dxa"/>
          <w:left w:w="15" w:type="dxa"/>
          <w:bottom w:w="15" w:type="dxa"/>
          <w:right w:w="15" w:type="dxa"/>
        </w:tblCellMar>
        <w:tblLook w:val="04A0" w:firstRow="1" w:lastRow="0" w:firstColumn="1" w:lastColumn="0" w:noHBand="0" w:noVBand="1"/>
      </w:tblPr>
      <w:tblGrid>
        <w:gridCol w:w="166"/>
        <w:gridCol w:w="9697"/>
      </w:tblGrid>
      <w:tr w:rsidR="00307E0C" w:rsidRPr="003C7DB9" w:rsidTr="00307E0C">
        <w:trPr>
          <w:tblCellSpacing w:w="15" w:type="dxa"/>
        </w:trPr>
        <w:tc>
          <w:tcPr>
            <w:tcW w:w="0" w:type="auto"/>
            <w:tcMar>
              <w:top w:w="0" w:type="dxa"/>
              <w:left w:w="0" w:type="dxa"/>
              <w:bottom w:w="0" w:type="dxa"/>
              <w:right w:w="0" w:type="dxa"/>
            </w:tcMar>
            <w:vAlign w:val="bottom"/>
            <w:hideMark/>
          </w:tcPr>
          <w:p w:rsidR="00307E0C" w:rsidRPr="003C7DB9" w:rsidRDefault="00307E0C" w:rsidP="00307E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noProof/>
                <w:sz w:val="20"/>
                <w:szCs w:val="20"/>
                <w:lang w:val="en-US" w:eastAsia="ru-RU"/>
              </w:rPr>
            </w:pPr>
            <w:r w:rsidRPr="003C7DB9">
              <w:rPr>
                <w:rFonts w:ascii="Courier New" w:eastAsia="Times New Roman" w:hAnsi="Courier New" w:cs="Courier New"/>
                <w:noProof/>
                <w:sz w:val="20"/>
                <w:szCs w:val="20"/>
                <w:lang w:val="en-US" w:eastAsia="ru-RU"/>
              </w:rPr>
              <w:t>1</w:t>
            </w:r>
          </w:p>
          <w:p w:rsidR="00307E0C" w:rsidRPr="003C7DB9" w:rsidRDefault="00307E0C" w:rsidP="00307E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noProof/>
                <w:sz w:val="20"/>
                <w:szCs w:val="20"/>
                <w:lang w:val="en-US" w:eastAsia="ru-RU"/>
              </w:rPr>
            </w:pPr>
            <w:r w:rsidRPr="003C7DB9">
              <w:rPr>
                <w:rFonts w:ascii="Courier New" w:eastAsia="Times New Roman" w:hAnsi="Courier New" w:cs="Courier New"/>
                <w:noProof/>
                <w:sz w:val="20"/>
                <w:szCs w:val="20"/>
                <w:lang w:val="en-US" w:eastAsia="ru-RU"/>
              </w:rPr>
              <w:t>2</w:t>
            </w:r>
          </w:p>
          <w:p w:rsidR="00307E0C" w:rsidRPr="003C7DB9" w:rsidRDefault="00307E0C" w:rsidP="00307E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noProof/>
                <w:sz w:val="20"/>
                <w:szCs w:val="20"/>
                <w:lang w:val="en-US" w:eastAsia="ru-RU"/>
              </w:rPr>
            </w:pPr>
            <w:r w:rsidRPr="003C7DB9">
              <w:rPr>
                <w:rFonts w:ascii="Courier New" w:eastAsia="Times New Roman" w:hAnsi="Courier New" w:cs="Courier New"/>
                <w:noProof/>
                <w:sz w:val="20"/>
                <w:szCs w:val="20"/>
                <w:lang w:val="en-US" w:eastAsia="ru-RU"/>
              </w:rPr>
              <w:t>3</w:t>
            </w:r>
          </w:p>
          <w:p w:rsidR="00307E0C" w:rsidRPr="003C7DB9" w:rsidRDefault="00307E0C" w:rsidP="00307E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noProof/>
                <w:sz w:val="20"/>
                <w:szCs w:val="20"/>
                <w:lang w:val="en-US" w:eastAsia="ru-RU"/>
              </w:rPr>
            </w:pPr>
            <w:r w:rsidRPr="003C7DB9">
              <w:rPr>
                <w:rFonts w:ascii="Courier New" w:eastAsia="Times New Roman" w:hAnsi="Courier New" w:cs="Courier New"/>
                <w:noProof/>
                <w:sz w:val="20"/>
                <w:szCs w:val="20"/>
                <w:lang w:val="en-US" w:eastAsia="ru-RU"/>
              </w:rPr>
              <w:t>4</w:t>
            </w:r>
          </w:p>
        </w:tc>
        <w:tc>
          <w:tcPr>
            <w:tcW w:w="9863" w:type="dxa"/>
            <w:shd w:val="clear" w:color="auto" w:fill="EEEEEE"/>
            <w:tcMar>
              <w:top w:w="0" w:type="dxa"/>
              <w:left w:w="0" w:type="dxa"/>
              <w:bottom w:w="0" w:type="dxa"/>
              <w:right w:w="0" w:type="dxa"/>
            </w:tcMar>
            <w:vAlign w:val="bottom"/>
            <w:hideMark/>
          </w:tcPr>
          <w:p w:rsidR="00307E0C" w:rsidRPr="003C7DB9" w:rsidRDefault="00307E0C" w:rsidP="00307E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noProof/>
                <w:sz w:val="20"/>
                <w:szCs w:val="20"/>
                <w:lang w:val="en-US" w:eastAsia="ru-RU"/>
              </w:rPr>
            </w:pPr>
            <w:r w:rsidRPr="003C7DB9">
              <w:rPr>
                <w:rFonts w:ascii="inherit" w:eastAsia="Times New Roman" w:hAnsi="inherit" w:cs="Courier New"/>
                <w:noProof/>
                <w:color w:val="B1B100"/>
                <w:sz w:val="21"/>
                <w:szCs w:val="21"/>
                <w:bdr w:val="none" w:sz="0" w:space="0" w:color="auto" w:frame="1"/>
                <w:lang w:val="en-US" w:eastAsia="ru-RU"/>
              </w:rPr>
              <w:t>if</w:t>
            </w:r>
            <w:r w:rsidRPr="003C7DB9">
              <w:rPr>
                <w:rFonts w:ascii="Courier New" w:eastAsia="Times New Roman" w:hAnsi="Courier New" w:cs="Courier New"/>
                <w:noProof/>
                <w:sz w:val="20"/>
                <w:szCs w:val="20"/>
                <w:lang w:val="en-US" w:eastAsia="ru-RU"/>
              </w:rPr>
              <w:t xml:space="preserve"> </w:t>
            </w:r>
            <w:r w:rsidRPr="003C7DB9">
              <w:rPr>
                <w:rFonts w:ascii="inherit" w:eastAsia="Times New Roman" w:hAnsi="inherit" w:cs="Courier New"/>
                <w:noProof/>
                <w:color w:val="009900"/>
                <w:sz w:val="21"/>
                <w:szCs w:val="21"/>
                <w:bdr w:val="none" w:sz="0" w:space="0" w:color="auto" w:frame="1"/>
                <w:lang w:val="en-US" w:eastAsia="ru-RU"/>
              </w:rPr>
              <w:t>(</w:t>
            </w:r>
            <w:r w:rsidRPr="003C7DB9">
              <w:rPr>
                <w:rFonts w:ascii="inherit" w:eastAsia="Times New Roman" w:hAnsi="inherit" w:cs="Courier New"/>
                <w:noProof/>
                <w:color w:val="000088"/>
                <w:sz w:val="21"/>
                <w:szCs w:val="21"/>
                <w:bdr w:val="none" w:sz="0" w:space="0" w:color="auto" w:frame="1"/>
                <w:lang w:val="en-US" w:eastAsia="ru-RU"/>
              </w:rPr>
              <w:t>$correct</w:t>
            </w:r>
            <w:r w:rsidRPr="003C7DB9">
              <w:rPr>
                <w:rFonts w:ascii="inherit" w:eastAsia="Times New Roman" w:hAnsi="inherit" w:cs="Courier New"/>
                <w:noProof/>
                <w:color w:val="009900"/>
                <w:sz w:val="21"/>
                <w:szCs w:val="21"/>
                <w:bdr w:val="none" w:sz="0" w:space="0" w:color="auto" w:frame="1"/>
                <w:lang w:val="en-US" w:eastAsia="ru-RU"/>
              </w:rPr>
              <w:t>)</w:t>
            </w:r>
          </w:p>
          <w:p w:rsidR="00307E0C" w:rsidRPr="003C7DB9" w:rsidRDefault="00307E0C" w:rsidP="00307E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noProof/>
                <w:sz w:val="20"/>
                <w:szCs w:val="20"/>
                <w:lang w:val="en-US" w:eastAsia="ru-RU"/>
              </w:rPr>
            </w:pPr>
            <w:r w:rsidRPr="003C7DB9">
              <w:rPr>
                <w:rFonts w:ascii="inherit" w:eastAsia="Times New Roman" w:hAnsi="inherit" w:cs="Courier New"/>
                <w:noProof/>
                <w:color w:val="009900"/>
                <w:sz w:val="21"/>
                <w:szCs w:val="21"/>
                <w:bdr w:val="none" w:sz="0" w:space="0" w:color="auto" w:frame="1"/>
                <w:lang w:val="en-US" w:eastAsia="ru-RU"/>
              </w:rPr>
              <w:t>{</w:t>
            </w:r>
          </w:p>
          <w:p w:rsidR="00307E0C" w:rsidRPr="003C7DB9" w:rsidRDefault="00307E0C" w:rsidP="00307E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noProof/>
                <w:sz w:val="20"/>
                <w:szCs w:val="20"/>
                <w:lang w:val="en-US" w:eastAsia="ru-RU"/>
              </w:rPr>
            </w:pPr>
            <w:r w:rsidRPr="003C7DB9">
              <w:rPr>
                <w:rFonts w:ascii="inherit" w:eastAsia="Times New Roman" w:hAnsi="inherit" w:cs="Courier New"/>
                <w:i/>
                <w:iCs/>
                <w:noProof/>
                <w:color w:val="666666"/>
                <w:sz w:val="21"/>
                <w:szCs w:val="21"/>
                <w:bdr w:val="none" w:sz="0" w:space="0" w:color="auto" w:frame="1"/>
                <w:lang w:val="en-US" w:eastAsia="ru-RU"/>
              </w:rPr>
              <w:t>//этот блок выполнится, если функция registrationCorrect вернула true. В противном случае будет опять подключён шаблон с формой</w:t>
            </w:r>
          </w:p>
          <w:p w:rsidR="00307E0C" w:rsidRPr="003C7DB9" w:rsidRDefault="00307E0C" w:rsidP="00307E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noProof/>
                <w:sz w:val="20"/>
                <w:szCs w:val="20"/>
                <w:lang w:val="en-US" w:eastAsia="ru-RU"/>
              </w:rPr>
            </w:pPr>
            <w:r w:rsidRPr="003C7DB9">
              <w:rPr>
                <w:rFonts w:ascii="inherit" w:eastAsia="Times New Roman" w:hAnsi="inherit" w:cs="Courier New"/>
                <w:noProof/>
                <w:color w:val="009900"/>
                <w:sz w:val="21"/>
                <w:szCs w:val="21"/>
                <w:bdr w:val="none" w:sz="0" w:space="0" w:color="auto" w:frame="1"/>
                <w:lang w:val="en-US" w:eastAsia="ru-RU"/>
              </w:rPr>
              <w:t>}</w:t>
            </w:r>
          </w:p>
        </w:tc>
      </w:tr>
    </w:tbl>
    <w:p w:rsidR="00307E0C" w:rsidRPr="003C7DB9" w:rsidRDefault="00307E0C" w:rsidP="005601E9">
      <w:pPr>
        <w:pStyle w:val="a8"/>
        <w:shd w:val="clear" w:color="auto" w:fill="FFFFFF"/>
        <w:spacing w:before="0" w:beforeAutospacing="0" w:after="404" w:afterAutospacing="0"/>
        <w:textAlignment w:val="baseline"/>
        <w:rPr>
          <w:rFonts w:ascii="Arial" w:hAnsi="Arial" w:cs="Arial"/>
          <w:noProof/>
          <w:color w:val="333333"/>
          <w:sz w:val="22"/>
          <w:szCs w:val="22"/>
          <w:lang w:val="en-US"/>
        </w:rPr>
      </w:pPr>
    </w:p>
    <w:p w:rsidR="00B27D58" w:rsidRPr="001062D9" w:rsidRDefault="00B27D58" w:rsidP="00B27D58">
      <w:pPr>
        <w:shd w:val="clear" w:color="auto" w:fill="FFFFFF"/>
        <w:spacing w:after="404" w:line="240" w:lineRule="auto"/>
        <w:textAlignment w:val="baseline"/>
        <w:rPr>
          <w:rFonts w:ascii="Arial" w:eastAsia="Times New Roman" w:hAnsi="Arial" w:cs="Arial"/>
          <w:noProof/>
          <w:color w:val="333333"/>
          <w:lang w:eastAsia="ru-RU"/>
        </w:rPr>
      </w:pPr>
      <w:r w:rsidRPr="001062D9">
        <w:rPr>
          <w:rFonts w:ascii="Arial" w:eastAsia="Times New Roman" w:hAnsi="Arial" w:cs="Arial"/>
          <w:noProof/>
          <w:color w:val="333333"/>
          <w:lang w:eastAsia="ru-RU"/>
        </w:rPr>
        <w:t>Внутри этого блока расположен следующий код, в нём данные непосредственно подготавливаются для записи в БД:</w:t>
      </w:r>
    </w:p>
    <w:tbl>
      <w:tblPr>
        <w:tblW w:w="9863" w:type="dxa"/>
        <w:tblCellSpacing w:w="15" w:type="dxa"/>
        <w:tblCellMar>
          <w:top w:w="15" w:type="dxa"/>
          <w:left w:w="15" w:type="dxa"/>
          <w:bottom w:w="15" w:type="dxa"/>
          <w:right w:w="15" w:type="dxa"/>
        </w:tblCellMar>
        <w:tblLook w:val="04A0" w:firstRow="1" w:lastRow="0" w:firstColumn="1" w:lastColumn="0" w:noHBand="0" w:noVBand="1"/>
      </w:tblPr>
      <w:tblGrid>
        <w:gridCol w:w="166"/>
        <w:gridCol w:w="9697"/>
      </w:tblGrid>
      <w:tr w:rsidR="00B27D58" w:rsidRPr="001062D9" w:rsidTr="00B27D58">
        <w:trPr>
          <w:tblCellSpacing w:w="15" w:type="dxa"/>
        </w:trPr>
        <w:tc>
          <w:tcPr>
            <w:tcW w:w="0" w:type="auto"/>
            <w:tcMar>
              <w:top w:w="0" w:type="dxa"/>
              <w:left w:w="0" w:type="dxa"/>
              <w:bottom w:w="0" w:type="dxa"/>
              <w:right w:w="0" w:type="dxa"/>
            </w:tcMar>
            <w:vAlign w:val="bottom"/>
            <w:hideMark/>
          </w:tcPr>
          <w:p w:rsidR="00B27D58" w:rsidRPr="003C7DB9" w:rsidRDefault="00B27D58" w:rsidP="00B27D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noProof/>
                <w:sz w:val="20"/>
                <w:szCs w:val="20"/>
                <w:lang w:val="en-US" w:eastAsia="ru-RU"/>
              </w:rPr>
            </w:pPr>
            <w:r w:rsidRPr="003C7DB9">
              <w:rPr>
                <w:rFonts w:ascii="Courier New" w:eastAsia="Times New Roman" w:hAnsi="Courier New" w:cs="Courier New"/>
                <w:noProof/>
                <w:sz w:val="20"/>
                <w:szCs w:val="20"/>
                <w:lang w:val="en-US" w:eastAsia="ru-RU"/>
              </w:rPr>
              <w:t>1</w:t>
            </w:r>
          </w:p>
          <w:p w:rsidR="00B27D58" w:rsidRPr="003C7DB9" w:rsidRDefault="00B27D58" w:rsidP="00B27D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noProof/>
                <w:sz w:val="20"/>
                <w:szCs w:val="20"/>
                <w:lang w:val="en-US" w:eastAsia="ru-RU"/>
              </w:rPr>
            </w:pPr>
            <w:r w:rsidRPr="003C7DB9">
              <w:rPr>
                <w:rFonts w:ascii="Courier New" w:eastAsia="Times New Roman" w:hAnsi="Courier New" w:cs="Courier New"/>
                <w:noProof/>
                <w:sz w:val="20"/>
                <w:szCs w:val="20"/>
                <w:lang w:val="en-US" w:eastAsia="ru-RU"/>
              </w:rPr>
              <w:t>2</w:t>
            </w:r>
          </w:p>
          <w:p w:rsidR="00B27D58" w:rsidRPr="003C7DB9" w:rsidRDefault="00B27D58" w:rsidP="00B27D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noProof/>
                <w:sz w:val="20"/>
                <w:szCs w:val="20"/>
                <w:lang w:val="en-US" w:eastAsia="ru-RU"/>
              </w:rPr>
            </w:pPr>
            <w:r w:rsidRPr="003C7DB9">
              <w:rPr>
                <w:rFonts w:ascii="Courier New" w:eastAsia="Times New Roman" w:hAnsi="Courier New" w:cs="Courier New"/>
                <w:noProof/>
                <w:sz w:val="20"/>
                <w:szCs w:val="20"/>
                <w:lang w:val="en-US" w:eastAsia="ru-RU"/>
              </w:rPr>
              <w:t>3</w:t>
            </w:r>
          </w:p>
          <w:p w:rsidR="00B27D58" w:rsidRPr="003C7DB9" w:rsidRDefault="00B27D58" w:rsidP="00B27D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noProof/>
                <w:sz w:val="20"/>
                <w:szCs w:val="20"/>
                <w:lang w:val="en-US" w:eastAsia="ru-RU"/>
              </w:rPr>
            </w:pPr>
            <w:r w:rsidRPr="003C7DB9">
              <w:rPr>
                <w:rFonts w:ascii="Courier New" w:eastAsia="Times New Roman" w:hAnsi="Courier New" w:cs="Courier New"/>
                <w:noProof/>
                <w:sz w:val="20"/>
                <w:szCs w:val="20"/>
                <w:lang w:val="en-US" w:eastAsia="ru-RU"/>
              </w:rPr>
              <w:t>4</w:t>
            </w:r>
          </w:p>
          <w:p w:rsidR="00B27D58" w:rsidRPr="003C7DB9" w:rsidRDefault="00B27D58" w:rsidP="00B27D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noProof/>
                <w:sz w:val="20"/>
                <w:szCs w:val="20"/>
                <w:lang w:val="en-US" w:eastAsia="ru-RU"/>
              </w:rPr>
            </w:pPr>
            <w:r w:rsidRPr="003C7DB9">
              <w:rPr>
                <w:rFonts w:ascii="Courier New" w:eastAsia="Times New Roman" w:hAnsi="Courier New" w:cs="Courier New"/>
                <w:noProof/>
                <w:sz w:val="20"/>
                <w:szCs w:val="20"/>
                <w:lang w:val="en-US" w:eastAsia="ru-RU"/>
              </w:rPr>
              <w:t>5</w:t>
            </w:r>
          </w:p>
          <w:p w:rsidR="00B27D58" w:rsidRPr="003C7DB9" w:rsidRDefault="00B27D58" w:rsidP="00B27D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noProof/>
                <w:sz w:val="20"/>
                <w:szCs w:val="20"/>
                <w:lang w:val="en-US" w:eastAsia="ru-RU"/>
              </w:rPr>
            </w:pPr>
            <w:r w:rsidRPr="003C7DB9">
              <w:rPr>
                <w:rFonts w:ascii="Courier New" w:eastAsia="Times New Roman" w:hAnsi="Courier New" w:cs="Courier New"/>
                <w:noProof/>
                <w:sz w:val="20"/>
                <w:szCs w:val="20"/>
                <w:lang w:val="en-US" w:eastAsia="ru-RU"/>
              </w:rPr>
              <w:t>6</w:t>
            </w:r>
          </w:p>
        </w:tc>
        <w:tc>
          <w:tcPr>
            <w:tcW w:w="9863" w:type="dxa"/>
            <w:shd w:val="clear" w:color="auto" w:fill="EEEEEE"/>
            <w:tcMar>
              <w:top w:w="0" w:type="dxa"/>
              <w:left w:w="0" w:type="dxa"/>
              <w:bottom w:w="0" w:type="dxa"/>
              <w:right w:w="0" w:type="dxa"/>
            </w:tcMar>
            <w:vAlign w:val="bottom"/>
            <w:hideMark/>
          </w:tcPr>
          <w:p w:rsidR="00B27D58" w:rsidRPr="003C7DB9" w:rsidRDefault="00B27D58" w:rsidP="00B27D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noProof/>
                <w:sz w:val="20"/>
                <w:szCs w:val="20"/>
                <w:lang w:val="en-US" w:eastAsia="ru-RU"/>
              </w:rPr>
            </w:pPr>
            <w:r w:rsidRPr="003C7DB9">
              <w:rPr>
                <w:rFonts w:ascii="inherit" w:eastAsia="Times New Roman" w:hAnsi="inherit" w:cs="Courier New"/>
                <w:noProof/>
                <w:color w:val="000088"/>
                <w:sz w:val="21"/>
                <w:szCs w:val="21"/>
                <w:bdr w:val="none" w:sz="0" w:space="0" w:color="auto" w:frame="1"/>
                <w:lang w:val="en-US" w:eastAsia="ru-RU"/>
              </w:rPr>
              <w:t>$login</w:t>
            </w:r>
            <w:r w:rsidRPr="003C7DB9">
              <w:rPr>
                <w:rFonts w:ascii="Courier New" w:eastAsia="Times New Roman" w:hAnsi="Courier New" w:cs="Courier New"/>
                <w:noProof/>
                <w:sz w:val="20"/>
                <w:szCs w:val="20"/>
                <w:lang w:val="en-US" w:eastAsia="ru-RU"/>
              </w:rPr>
              <w:t xml:space="preserve"> </w:t>
            </w:r>
            <w:r w:rsidRPr="003C7DB9">
              <w:rPr>
                <w:rFonts w:ascii="inherit" w:eastAsia="Times New Roman" w:hAnsi="inherit" w:cs="Courier New"/>
                <w:noProof/>
                <w:color w:val="339933"/>
                <w:sz w:val="21"/>
                <w:szCs w:val="21"/>
                <w:bdr w:val="none" w:sz="0" w:space="0" w:color="auto" w:frame="1"/>
                <w:lang w:val="en-US" w:eastAsia="ru-RU"/>
              </w:rPr>
              <w:t>=</w:t>
            </w:r>
            <w:r w:rsidRPr="003C7DB9">
              <w:rPr>
                <w:rFonts w:ascii="Courier New" w:eastAsia="Times New Roman" w:hAnsi="Courier New" w:cs="Courier New"/>
                <w:noProof/>
                <w:sz w:val="20"/>
                <w:szCs w:val="20"/>
                <w:lang w:val="en-US" w:eastAsia="ru-RU"/>
              </w:rPr>
              <w:t xml:space="preserve"> </w:t>
            </w:r>
            <w:r w:rsidRPr="003C7DB9">
              <w:rPr>
                <w:rFonts w:ascii="inherit" w:eastAsia="Times New Roman" w:hAnsi="inherit" w:cs="Courier New"/>
                <w:noProof/>
                <w:color w:val="990000"/>
                <w:sz w:val="21"/>
                <w:szCs w:val="21"/>
                <w:bdr w:val="none" w:sz="0" w:space="0" w:color="auto" w:frame="1"/>
                <w:lang w:val="en-US" w:eastAsia="ru-RU"/>
              </w:rPr>
              <w:t>htmlspecialchars</w:t>
            </w:r>
            <w:r w:rsidRPr="003C7DB9">
              <w:rPr>
                <w:rFonts w:ascii="inherit" w:eastAsia="Times New Roman" w:hAnsi="inherit" w:cs="Courier New"/>
                <w:noProof/>
                <w:color w:val="009900"/>
                <w:sz w:val="21"/>
                <w:szCs w:val="21"/>
                <w:bdr w:val="none" w:sz="0" w:space="0" w:color="auto" w:frame="1"/>
                <w:lang w:val="en-US" w:eastAsia="ru-RU"/>
              </w:rPr>
              <w:t>(</w:t>
            </w:r>
            <w:r w:rsidRPr="003C7DB9">
              <w:rPr>
                <w:rFonts w:ascii="inherit" w:eastAsia="Times New Roman" w:hAnsi="inherit" w:cs="Courier New"/>
                <w:noProof/>
                <w:color w:val="000088"/>
                <w:sz w:val="21"/>
                <w:szCs w:val="21"/>
                <w:bdr w:val="none" w:sz="0" w:space="0" w:color="auto" w:frame="1"/>
                <w:lang w:val="en-US" w:eastAsia="ru-RU"/>
              </w:rPr>
              <w:t>$_POST</w:t>
            </w:r>
            <w:r w:rsidRPr="003C7DB9">
              <w:rPr>
                <w:rFonts w:ascii="inherit" w:eastAsia="Times New Roman" w:hAnsi="inherit" w:cs="Courier New"/>
                <w:noProof/>
                <w:color w:val="009900"/>
                <w:sz w:val="21"/>
                <w:szCs w:val="21"/>
                <w:bdr w:val="none" w:sz="0" w:space="0" w:color="auto" w:frame="1"/>
                <w:lang w:val="en-US" w:eastAsia="ru-RU"/>
              </w:rPr>
              <w:t>[</w:t>
            </w:r>
            <w:r w:rsidRPr="003C7DB9">
              <w:rPr>
                <w:rFonts w:ascii="inherit" w:eastAsia="Times New Roman" w:hAnsi="inherit" w:cs="Courier New"/>
                <w:noProof/>
                <w:color w:val="0000FF"/>
                <w:sz w:val="21"/>
                <w:szCs w:val="21"/>
                <w:bdr w:val="none" w:sz="0" w:space="0" w:color="auto" w:frame="1"/>
                <w:lang w:val="en-US" w:eastAsia="ru-RU"/>
              </w:rPr>
              <w:t>'login'</w:t>
            </w:r>
            <w:r w:rsidRPr="003C7DB9">
              <w:rPr>
                <w:rFonts w:ascii="inherit" w:eastAsia="Times New Roman" w:hAnsi="inherit" w:cs="Courier New"/>
                <w:noProof/>
                <w:color w:val="009900"/>
                <w:sz w:val="21"/>
                <w:szCs w:val="21"/>
                <w:bdr w:val="none" w:sz="0" w:space="0" w:color="auto" w:frame="1"/>
                <w:lang w:val="en-US" w:eastAsia="ru-RU"/>
              </w:rPr>
              <w:t>])</w:t>
            </w:r>
            <w:r w:rsidRPr="003C7DB9">
              <w:rPr>
                <w:rFonts w:ascii="inherit" w:eastAsia="Times New Roman" w:hAnsi="inherit" w:cs="Courier New"/>
                <w:noProof/>
                <w:color w:val="339933"/>
                <w:sz w:val="21"/>
                <w:szCs w:val="21"/>
                <w:bdr w:val="none" w:sz="0" w:space="0" w:color="auto" w:frame="1"/>
                <w:lang w:val="en-US" w:eastAsia="ru-RU"/>
              </w:rPr>
              <w:t>;</w:t>
            </w:r>
          </w:p>
          <w:p w:rsidR="00B27D58" w:rsidRPr="003C7DB9" w:rsidRDefault="00B27D58" w:rsidP="00B27D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noProof/>
                <w:sz w:val="20"/>
                <w:szCs w:val="20"/>
                <w:lang w:val="en-US" w:eastAsia="ru-RU"/>
              </w:rPr>
            </w:pPr>
            <w:r w:rsidRPr="003C7DB9">
              <w:rPr>
                <w:rFonts w:ascii="inherit" w:eastAsia="Times New Roman" w:hAnsi="inherit" w:cs="Courier New"/>
                <w:noProof/>
                <w:color w:val="000088"/>
                <w:sz w:val="21"/>
                <w:szCs w:val="21"/>
                <w:bdr w:val="none" w:sz="0" w:space="0" w:color="auto" w:frame="1"/>
                <w:lang w:val="en-US" w:eastAsia="ru-RU"/>
              </w:rPr>
              <w:t>$password</w:t>
            </w:r>
            <w:r w:rsidRPr="003C7DB9">
              <w:rPr>
                <w:rFonts w:ascii="Courier New" w:eastAsia="Times New Roman" w:hAnsi="Courier New" w:cs="Courier New"/>
                <w:noProof/>
                <w:sz w:val="20"/>
                <w:szCs w:val="20"/>
                <w:lang w:val="en-US" w:eastAsia="ru-RU"/>
              </w:rPr>
              <w:t xml:space="preserve"> </w:t>
            </w:r>
            <w:r w:rsidRPr="003C7DB9">
              <w:rPr>
                <w:rFonts w:ascii="inherit" w:eastAsia="Times New Roman" w:hAnsi="inherit" w:cs="Courier New"/>
                <w:noProof/>
                <w:color w:val="339933"/>
                <w:sz w:val="21"/>
                <w:szCs w:val="21"/>
                <w:bdr w:val="none" w:sz="0" w:space="0" w:color="auto" w:frame="1"/>
                <w:lang w:val="en-US" w:eastAsia="ru-RU"/>
              </w:rPr>
              <w:t>=</w:t>
            </w:r>
            <w:r w:rsidRPr="003C7DB9">
              <w:rPr>
                <w:rFonts w:ascii="Courier New" w:eastAsia="Times New Roman" w:hAnsi="Courier New" w:cs="Courier New"/>
                <w:noProof/>
                <w:sz w:val="20"/>
                <w:szCs w:val="20"/>
                <w:lang w:val="en-US" w:eastAsia="ru-RU"/>
              </w:rPr>
              <w:t xml:space="preserve"> </w:t>
            </w:r>
            <w:r w:rsidRPr="003C7DB9">
              <w:rPr>
                <w:rFonts w:ascii="inherit" w:eastAsia="Times New Roman" w:hAnsi="inherit" w:cs="Courier New"/>
                <w:noProof/>
                <w:color w:val="000088"/>
                <w:sz w:val="21"/>
                <w:szCs w:val="21"/>
                <w:bdr w:val="none" w:sz="0" w:space="0" w:color="auto" w:frame="1"/>
                <w:lang w:val="en-US" w:eastAsia="ru-RU"/>
              </w:rPr>
              <w:t>$_POST</w:t>
            </w:r>
            <w:r w:rsidRPr="003C7DB9">
              <w:rPr>
                <w:rFonts w:ascii="inherit" w:eastAsia="Times New Roman" w:hAnsi="inherit" w:cs="Courier New"/>
                <w:noProof/>
                <w:color w:val="009900"/>
                <w:sz w:val="21"/>
                <w:szCs w:val="21"/>
                <w:bdr w:val="none" w:sz="0" w:space="0" w:color="auto" w:frame="1"/>
                <w:lang w:val="en-US" w:eastAsia="ru-RU"/>
              </w:rPr>
              <w:t>[</w:t>
            </w:r>
            <w:r w:rsidRPr="003C7DB9">
              <w:rPr>
                <w:rFonts w:ascii="inherit" w:eastAsia="Times New Roman" w:hAnsi="inherit" w:cs="Courier New"/>
                <w:noProof/>
                <w:color w:val="0000FF"/>
                <w:sz w:val="21"/>
                <w:szCs w:val="21"/>
                <w:bdr w:val="none" w:sz="0" w:space="0" w:color="auto" w:frame="1"/>
                <w:lang w:val="en-US" w:eastAsia="ru-RU"/>
              </w:rPr>
              <w:t>'password'</w:t>
            </w:r>
            <w:r w:rsidRPr="003C7DB9">
              <w:rPr>
                <w:rFonts w:ascii="inherit" w:eastAsia="Times New Roman" w:hAnsi="inherit" w:cs="Courier New"/>
                <w:noProof/>
                <w:color w:val="009900"/>
                <w:sz w:val="21"/>
                <w:szCs w:val="21"/>
                <w:bdr w:val="none" w:sz="0" w:space="0" w:color="auto" w:frame="1"/>
                <w:lang w:val="en-US" w:eastAsia="ru-RU"/>
              </w:rPr>
              <w:t>]</w:t>
            </w:r>
            <w:r w:rsidRPr="003C7DB9">
              <w:rPr>
                <w:rFonts w:ascii="inherit" w:eastAsia="Times New Roman" w:hAnsi="inherit" w:cs="Courier New"/>
                <w:noProof/>
                <w:color w:val="339933"/>
                <w:sz w:val="21"/>
                <w:szCs w:val="21"/>
                <w:bdr w:val="none" w:sz="0" w:space="0" w:color="auto" w:frame="1"/>
                <w:lang w:val="en-US" w:eastAsia="ru-RU"/>
              </w:rPr>
              <w:t>;</w:t>
            </w:r>
          </w:p>
          <w:p w:rsidR="00B27D58" w:rsidRPr="003C7DB9" w:rsidRDefault="00B27D58" w:rsidP="00B27D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noProof/>
                <w:sz w:val="20"/>
                <w:szCs w:val="20"/>
                <w:lang w:val="en-US" w:eastAsia="ru-RU"/>
              </w:rPr>
            </w:pPr>
            <w:r w:rsidRPr="003C7DB9">
              <w:rPr>
                <w:rFonts w:ascii="inherit" w:eastAsia="Times New Roman" w:hAnsi="inherit" w:cs="Courier New"/>
                <w:noProof/>
                <w:color w:val="000088"/>
                <w:sz w:val="21"/>
                <w:szCs w:val="21"/>
                <w:bdr w:val="none" w:sz="0" w:space="0" w:color="auto" w:frame="1"/>
                <w:lang w:val="en-US" w:eastAsia="ru-RU"/>
              </w:rPr>
              <w:t>$mail</w:t>
            </w:r>
            <w:r w:rsidRPr="003C7DB9">
              <w:rPr>
                <w:rFonts w:ascii="Courier New" w:eastAsia="Times New Roman" w:hAnsi="Courier New" w:cs="Courier New"/>
                <w:noProof/>
                <w:sz w:val="20"/>
                <w:szCs w:val="20"/>
                <w:lang w:val="en-US" w:eastAsia="ru-RU"/>
              </w:rPr>
              <w:t xml:space="preserve"> </w:t>
            </w:r>
            <w:r w:rsidRPr="003C7DB9">
              <w:rPr>
                <w:rFonts w:ascii="inherit" w:eastAsia="Times New Roman" w:hAnsi="inherit" w:cs="Courier New"/>
                <w:noProof/>
                <w:color w:val="339933"/>
                <w:sz w:val="21"/>
                <w:szCs w:val="21"/>
                <w:bdr w:val="none" w:sz="0" w:space="0" w:color="auto" w:frame="1"/>
                <w:lang w:val="en-US" w:eastAsia="ru-RU"/>
              </w:rPr>
              <w:t>=</w:t>
            </w:r>
            <w:r w:rsidRPr="003C7DB9">
              <w:rPr>
                <w:rFonts w:ascii="Courier New" w:eastAsia="Times New Roman" w:hAnsi="Courier New" w:cs="Courier New"/>
                <w:noProof/>
                <w:sz w:val="20"/>
                <w:szCs w:val="20"/>
                <w:lang w:val="en-US" w:eastAsia="ru-RU"/>
              </w:rPr>
              <w:t xml:space="preserve"> </w:t>
            </w:r>
            <w:r w:rsidRPr="003C7DB9">
              <w:rPr>
                <w:rFonts w:ascii="inherit" w:eastAsia="Times New Roman" w:hAnsi="inherit" w:cs="Courier New"/>
                <w:noProof/>
                <w:color w:val="990000"/>
                <w:sz w:val="21"/>
                <w:szCs w:val="21"/>
                <w:bdr w:val="none" w:sz="0" w:space="0" w:color="auto" w:frame="1"/>
                <w:lang w:val="en-US" w:eastAsia="ru-RU"/>
              </w:rPr>
              <w:t>htmlspecialchars</w:t>
            </w:r>
            <w:r w:rsidRPr="003C7DB9">
              <w:rPr>
                <w:rFonts w:ascii="inherit" w:eastAsia="Times New Roman" w:hAnsi="inherit" w:cs="Courier New"/>
                <w:noProof/>
                <w:color w:val="009900"/>
                <w:sz w:val="21"/>
                <w:szCs w:val="21"/>
                <w:bdr w:val="none" w:sz="0" w:space="0" w:color="auto" w:frame="1"/>
                <w:lang w:val="en-US" w:eastAsia="ru-RU"/>
              </w:rPr>
              <w:t>(</w:t>
            </w:r>
            <w:r w:rsidRPr="003C7DB9">
              <w:rPr>
                <w:rFonts w:ascii="inherit" w:eastAsia="Times New Roman" w:hAnsi="inherit" w:cs="Courier New"/>
                <w:noProof/>
                <w:color w:val="000088"/>
                <w:sz w:val="21"/>
                <w:szCs w:val="21"/>
                <w:bdr w:val="none" w:sz="0" w:space="0" w:color="auto" w:frame="1"/>
                <w:lang w:val="en-US" w:eastAsia="ru-RU"/>
              </w:rPr>
              <w:t>$_POST</w:t>
            </w:r>
            <w:r w:rsidRPr="003C7DB9">
              <w:rPr>
                <w:rFonts w:ascii="inherit" w:eastAsia="Times New Roman" w:hAnsi="inherit" w:cs="Courier New"/>
                <w:noProof/>
                <w:color w:val="009900"/>
                <w:sz w:val="21"/>
                <w:szCs w:val="21"/>
                <w:bdr w:val="none" w:sz="0" w:space="0" w:color="auto" w:frame="1"/>
                <w:lang w:val="en-US" w:eastAsia="ru-RU"/>
              </w:rPr>
              <w:t>[</w:t>
            </w:r>
            <w:r w:rsidRPr="003C7DB9">
              <w:rPr>
                <w:rFonts w:ascii="inherit" w:eastAsia="Times New Roman" w:hAnsi="inherit" w:cs="Courier New"/>
                <w:noProof/>
                <w:color w:val="0000FF"/>
                <w:sz w:val="21"/>
                <w:szCs w:val="21"/>
                <w:bdr w:val="none" w:sz="0" w:space="0" w:color="auto" w:frame="1"/>
                <w:lang w:val="en-US" w:eastAsia="ru-RU"/>
              </w:rPr>
              <w:t>'mail'</w:t>
            </w:r>
            <w:r w:rsidRPr="003C7DB9">
              <w:rPr>
                <w:rFonts w:ascii="inherit" w:eastAsia="Times New Roman" w:hAnsi="inherit" w:cs="Courier New"/>
                <w:noProof/>
                <w:color w:val="009900"/>
                <w:sz w:val="21"/>
                <w:szCs w:val="21"/>
                <w:bdr w:val="none" w:sz="0" w:space="0" w:color="auto" w:frame="1"/>
                <w:lang w:val="en-US" w:eastAsia="ru-RU"/>
              </w:rPr>
              <w:t>])</w:t>
            </w:r>
            <w:r w:rsidRPr="003C7DB9">
              <w:rPr>
                <w:rFonts w:ascii="inherit" w:eastAsia="Times New Roman" w:hAnsi="inherit" w:cs="Courier New"/>
                <w:noProof/>
                <w:color w:val="339933"/>
                <w:sz w:val="21"/>
                <w:szCs w:val="21"/>
                <w:bdr w:val="none" w:sz="0" w:space="0" w:color="auto" w:frame="1"/>
                <w:lang w:val="en-US" w:eastAsia="ru-RU"/>
              </w:rPr>
              <w:t>;</w:t>
            </w:r>
          </w:p>
          <w:p w:rsidR="00B27D58" w:rsidRPr="003C7DB9" w:rsidRDefault="00B27D58" w:rsidP="00B27D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noProof/>
                <w:sz w:val="20"/>
                <w:szCs w:val="20"/>
                <w:lang w:val="en-US" w:eastAsia="ru-RU"/>
              </w:rPr>
            </w:pPr>
            <w:r w:rsidRPr="003C7DB9">
              <w:rPr>
                <w:rFonts w:ascii="inherit" w:eastAsia="Times New Roman" w:hAnsi="inherit" w:cs="Courier New"/>
                <w:noProof/>
                <w:color w:val="000088"/>
                <w:sz w:val="21"/>
                <w:szCs w:val="21"/>
                <w:bdr w:val="none" w:sz="0" w:space="0" w:color="auto" w:frame="1"/>
                <w:lang w:val="en-US" w:eastAsia="ru-RU"/>
              </w:rPr>
              <w:t>$salt</w:t>
            </w:r>
            <w:r w:rsidRPr="003C7DB9">
              <w:rPr>
                <w:rFonts w:ascii="Courier New" w:eastAsia="Times New Roman" w:hAnsi="Courier New" w:cs="Courier New"/>
                <w:noProof/>
                <w:sz w:val="20"/>
                <w:szCs w:val="20"/>
                <w:lang w:val="en-US" w:eastAsia="ru-RU"/>
              </w:rPr>
              <w:t xml:space="preserve"> </w:t>
            </w:r>
            <w:r w:rsidRPr="003C7DB9">
              <w:rPr>
                <w:rFonts w:ascii="inherit" w:eastAsia="Times New Roman" w:hAnsi="inherit" w:cs="Courier New"/>
                <w:noProof/>
                <w:color w:val="339933"/>
                <w:sz w:val="21"/>
                <w:szCs w:val="21"/>
                <w:bdr w:val="none" w:sz="0" w:space="0" w:color="auto" w:frame="1"/>
                <w:lang w:val="en-US" w:eastAsia="ru-RU"/>
              </w:rPr>
              <w:t>=</w:t>
            </w:r>
            <w:r w:rsidRPr="003C7DB9">
              <w:rPr>
                <w:rFonts w:ascii="Courier New" w:eastAsia="Times New Roman" w:hAnsi="Courier New" w:cs="Courier New"/>
                <w:noProof/>
                <w:sz w:val="20"/>
                <w:szCs w:val="20"/>
                <w:lang w:val="en-US" w:eastAsia="ru-RU"/>
              </w:rPr>
              <w:t xml:space="preserve"> </w:t>
            </w:r>
            <w:r w:rsidRPr="003C7DB9">
              <w:rPr>
                <w:rFonts w:ascii="inherit" w:eastAsia="Times New Roman" w:hAnsi="inherit" w:cs="Courier New"/>
                <w:noProof/>
                <w:color w:val="990000"/>
                <w:sz w:val="21"/>
                <w:szCs w:val="21"/>
                <w:bdr w:val="none" w:sz="0" w:space="0" w:color="auto" w:frame="1"/>
                <w:lang w:val="en-US" w:eastAsia="ru-RU"/>
              </w:rPr>
              <w:t>mt_rand</w:t>
            </w:r>
            <w:r w:rsidRPr="003C7DB9">
              <w:rPr>
                <w:rFonts w:ascii="inherit" w:eastAsia="Times New Roman" w:hAnsi="inherit" w:cs="Courier New"/>
                <w:noProof/>
                <w:color w:val="009900"/>
                <w:sz w:val="21"/>
                <w:szCs w:val="21"/>
                <w:bdr w:val="none" w:sz="0" w:space="0" w:color="auto" w:frame="1"/>
                <w:lang w:val="en-US" w:eastAsia="ru-RU"/>
              </w:rPr>
              <w:t>(</w:t>
            </w:r>
            <w:r w:rsidRPr="003C7DB9">
              <w:rPr>
                <w:rFonts w:ascii="inherit" w:eastAsia="Times New Roman" w:hAnsi="inherit" w:cs="Courier New"/>
                <w:noProof/>
                <w:color w:val="CC66CC"/>
                <w:sz w:val="21"/>
                <w:szCs w:val="21"/>
                <w:bdr w:val="none" w:sz="0" w:space="0" w:color="auto" w:frame="1"/>
                <w:lang w:val="en-US" w:eastAsia="ru-RU"/>
              </w:rPr>
              <w:t>100</w:t>
            </w:r>
            <w:r w:rsidRPr="003C7DB9">
              <w:rPr>
                <w:rFonts w:ascii="inherit" w:eastAsia="Times New Roman" w:hAnsi="inherit" w:cs="Courier New"/>
                <w:noProof/>
                <w:color w:val="339933"/>
                <w:sz w:val="21"/>
                <w:szCs w:val="21"/>
                <w:bdr w:val="none" w:sz="0" w:space="0" w:color="auto" w:frame="1"/>
                <w:lang w:val="en-US" w:eastAsia="ru-RU"/>
              </w:rPr>
              <w:t>,</w:t>
            </w:r>
            <w:r w:rsidRPr="003C7DB9">
              <w:rPr>
                <w:rFonts w:ascii="Courier New" w:eastAsia="Times New Roman" w:hAnsi="Courier New" w:cs="Courier New"/>
                <w:noProof/>
                <w:sz w:val="20"/>
                <w:szCs w:val="20"/>
                <w:lang w:val="en-US" w:eastAsia="ru-RU"/>
              </w:rPr>
              <w:t xml:space="preserve"> </w:t>
            </w:r>
            <w:r w:rsidRPr="003C7DB9">
              <w:rPr>
                <w:rFonts w:ascii="inherit" w:eastAsia="Times New Roman" w:hAnsi="inherit" w:cs="Courier New"/>
                <w:noProof/>
                <w:color w:val="CC66CC"/>
                <w:sz w:val="21"/>
                <w:szCs w:val="21"/>
                <w:bdr w:val="none" w:sz="0" w:space="0" w:color="auto" w:frame="1"/>
                <w:lang w:val="en-US" w:eastAsia="ru-RU"/>
              </w:rPr>
              <w:t>999</w:t>
            </w:r>
            <w:r w:rsidRPr="003C7DB9">
              <w:rPr>
                <w:rFonts w:ascii="inherit" w:eastAsia="Times New Roman" w:hAnsi="inherit" w:cs="Courier New"/>
                <w:noProof/>
                <w:color w:val="009900"/>
                <w:sz w:val="21"/>
                <w:szCs w:val="21"/>
                <w:bdr w:val="none" w:sz="0" w:space="0" w:color="auto" w:frame="1"/>
                <w:lang w:val="en-US" w:eastAsia="ru-RU"/>
              </w:rPr>
              <w:t>)</w:t>
            </w:r>
            <w:r w:rsidRPr="003C7DB9">
              <w:rPr>
                <w:rFonts w:ascii="inherit" w:eastAsia="Times New Roman" w:hAnsi="inherit" w:cs="Courier New"/>
                <w:noProof/>
                <w:color w:val="339933"/>
                <w:sz w:val="21"/>
                <w:szCs w:val="21"/>
                <w:bdr w:val="none" w:sz="0" w:space="0" w:color="auto" w:frame="1"/>
                <w:lang w:val="en-US" w:eastAsia="ru-RU"/>
              </w:rPr>
              <w:t>;</w:t>
            </w:r>
          </w:p>
          <w:p w:rsidR="00B27D58" w:rsidRPr="003C7DB9" w:rsidRDefault="00B27D58" w:rsidP="00B27D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noProof/>
                <w:sz w:val="20"/>
                <w:szCs w:val="20"/>
                <w:lang w:val="en-US" w:eastAsia="ru-RU"/>
              </w:rPr>
            </w:pPr>
            <w:r w:rsidRPr="003C7DB9">
              <w:rPr>
                <w:rFonts w:ascii="inherit" w:eastAsia="Times New Roman" w:hAnsi="inherit" w:cs="Courier New"/>
                <w:noProof/>
                <w:color w:val="000088"/>
                <w:sz w:val="21"/>
                <w:szCs w:val="21"/>
                <w:bdr w:val="none" w:sz="0" w:space="0" w:color="auto" w:frame="1"/>
                <w:lang w:val="en-US" w:eastAsia="ru-RU"/>
              </w:rPr>
              <w:t>$tm</w:t>
            </w:r>
            <w:r w:rsidRPr="003C7DB9">
              <w:rPr>
                <w:rFonts w:ascii="Courier New" w:eastAsia="Times New Roman" w:hAnsi="Courier New" w:cs="Courier New"/>
                <w:noProof/>
                <w:sz w:val="20"/>
                <w:szCs w:val="20"/>
                <w:lang w:val="en-US" w:eastAsia="ru-RU"/>
              </w:rPr>
              <w:t xml:space="preserve"> </w:t>
            </w:r>
            <w:r w:rsidRPr="003C7DB9">
              <w:rPr>
                <w:rFonts w:ascii="inherit" w:eastAsia="Times New Roman" w:hAnsi="inherit" w:cs="Courier New"/>
                <w:noProof/>
                <w:color w:val="339933"/>
                <w:sz w:val="21"/>
                <w:szCs w:val="21"/>
                <w:bdr w:val="none" w:sz="0" w:space="0" w:color="auto" w:frame="1"/>
                <w:lang w:val="en-US" w:eastAsia="ru-RU"/>
              </w:rPr>
              <w:t>=</w:t>
            </w:r>
            <w:r w:rsidRPr="003C7DB9">
              <w:rPr>
                <w:rFonts w:ascii="Courier New" w:eastAsia="Times New Roman" w:hAnsi="Courier New" w:cs="Courier New"/>
                <w:noProof/>
                <w:sz w:val="20"/>
                <w:szCs w:val="20"/>
                <w:lang w:val="en-US" w:eastAsia="ru-RU"/>
              </w:rPr>
              <w:t xml:space="preserve"> </w:t>
            </w:r>
            <w:r w:rsidRPr="003C7DB9">
              <w:rPr>
                <w:rFonts w:ascii="inherit" w:eastAsia="Times New Roman" w:hAnsi="inherit" w:cs="Courier New"/>
                <w:noProof/>
                <w:color w:val="990000"/>
                <w:sz w:val="21"/>
                <w:szCs w:val="21"/>
                <w:bdr w:val="none" w:sz="0" w:space="0" w:color="auto" w:frame="1"/>
                <w:lang w:val="en-US" w:eastAsia="ru-RU"/>
              </w:rPr>
              <w:t>time</w:t>
            </w:r>
            <w:r w:rsidRPr="003C7DB9">
              <w:rPr>
                <w:rFonts w:ascii="inherit" w:eastAsia="Times New Roman" w:hAnsi="inherit" w:cs="Courier New"/>
                <w:noProof/>
                <w:color w:val="009900"/>
                <w:sz w:val="21"/>
                <w:szCs w:val="21"/>
                <w:bdr w:val="none" w:sz="0" w:space="0" w:color="auto" w:frame="1"/>
                <w:lang w:val="en-US" w:eastAsia="ru-RU"/>
              </w:rPr>
              <w:t>()</w:t>
            </w:r>
            <w:r w:rsidRPr="003C7DB9">
              <w:rPr>
                <w:rFonts w:ascii="inherit" w:eastAsia="Times New Roman" w:hAnsi="inherit" w:cs="Courier New"/>
                <w:noProof/>
                <w:color w:val="339933"/>
                <w:sz w:val="21"/>
                <w:szCs w:val="21"/>
                <w:bdr w:val="none" w:sz="0" w:space="0" w:color="auto" w:frame="1"/>
                <w:lang w:val="en-US" w:eastAsia="ru-RU"/>
              </w:rPr>
              <w:t>;</w:t>
            </w:r>
          </w:p>
          <w:p w:rsidR="00B27D58" w:rsidRPr="003C7DB9" w:rsidRDefault="00B27D58" w:rsidP="00B27D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noProof/>
                <w:sz w:val="20"/>
                <w:szCs w:val="20"/>
                <w:lang w:val="en-US" w:eastAsia="ru-RU"/>
              </w:rPr>
            </w:pPr>
            <w:r w:rsidRPr="003C7DB9">
              <w:rPr>
                <w:rFonts w:ascii="inherit" w:eastAsia="Times New Roman" w:hAnsi="inherit" w:cs="Courier New"/>
                <w:noProof/>
                <w:color w:val="000088"/>
                <w:sz w:val="21"/>
                <w:szCs w:val="21"/>
                <w:bdr w:val="none" w:sz="0" w:space="0" w:color="auto" w:frame="1"/>
                <w:lang w:val="en-US" w:eastAsia="ru-RU"/>
              </w:rPr>
              <w:t>$password</w:t>
            </w:r>
            <w:r w:rsidRPr="003C7DB9">
              <w:rPr>
                <w:rFonts w:ascii="Courier New" w:eastAsia="Times New Roman" w:hAnsi="Courier New" w:cs="Courier New"/>
                <w:noProof/>
                <w:sz w:val="20"/>
                <w:szCs w:val="20"/>
                <w:lang w:val="en-US" w:eastAsia="ru-RU"/>
              </w:rPr>
              <w:t xml:space="preserve"> </w:t>
            </w:r>
            <w:r w:rsidRPr="003C7DB9">
              <w:rPr>
                <w:rFonts w:ascii="inherit" w:eastAsia="Times New Roman" w:hAnsi="inherit" w:cs="Courier New"/>
                <w:noProof/>
                <w:color w:val="339933"/>
                <w:sz w:val="21"/>
                <w:szCs w:val="21"/>
                <w:bdr w:val="none" w:sz="0" w:space="0" w:color="auto" w:frame="1"/>
                <w:lang w:val="en-US" w:eastAsia="ru-RU"/>
              </w:rPr>
              <w:t>=</w:t>
            </w:r>
            <w:r w:rsidRPr="003C7DB9">
              <w:rPr>
                <w:rFonts w:ascii="Courier New" w:eastAsia="Times New Roman" w:hAnsi="Courier New" w:cs="Courier New"/>
                <w:noProof/>
                <w:sz w:val="20"/>
                <w:szCs w:val="20"/>
                <w:lang w:val="en-US" w:eastAsia="ru-RU"/>
              </w:rPr>
              <w:t xml:space="preserve"> </w:t>
            </w:r>
            <w:r w:rsidRPr="003C7DB9">
              <w:rPr>
                <w:rFonts w:ascii="inherit" w:eastAsia="Times New Roman" w:hAnsi="inherit" w:cs="Courier New"/>
                <w:noProof/>
                <w:color w:val="990000"/>
                <w:sz w:val="21"/>
                <w:szCs w:val="21"/>
                <w:bdr w:val="none" w:sz="0" w:space="0" w:color="auto" w:frame="1"/>
                <w:lang w:val="en-US" w:eastAsia="ru-RU"/>
              </w:rPr>
              <w:t>md5</w:t>
            </w:r>
            <w:r w:rsidRPr="003C7DB9">
              <w:rPr>
                <w:rFonts w:ascii="inherit" w:eastAsia="Times New Roman" w:hAnsi="inherit" w:cs="Courier New"/>
                <w:noProof/>
                <w:color w:val="009900"/>
                <w:sz w:val="21"/>
                <w:szCs w:val="21"/>
                <w:bdr w:val="none" w:sz="0" w:space="0" w:color="auto" w:frame="1"/>
                <w:lang w:val="en-US" w:eastAsia="ru-RU"/>
              </w:rPr>
              <w:t>(</w:t>
            </w:r>
            <w:r w:rsidRPr="003C7DB9">
              <w:rPr>
                <w:rFonts w:ascii="inherit" w:eastAsia="Times New Roman" w:hAnsi="inherit" w:cs="Courier New"/>
                <w:noProof/>
                <w:color w:val="990000"/>
                <w:sz w:val="21"/>
                <w:szCs w:val="21"/>
                <w:bdr w:val="none" w:sz="0" w:space="0" w:color="auto" w:frame="1"/>
                <w:lang w:val="en-US" w:eastAsia="ru-RU"/>
              </w:rPr>
              <w:t>md5</w:t>
            </w:r>
            <w:r w:rsidRPr="003C7DB9">
              <w:rPr>
                <w:rFonts w:ascii="inherit" w:eastAsia="Times New Roman" w:hAnsi="inherit" w:cs="Courier New"/>
                <w:noProof/>
                <w:color w:val="009900"/>
                <w:sz w:val="21"/>
                <w:szCs w:val="21"/>
                <w:bdr w:val="none" w:sz="0" w:space="0" w:color="auto" w:frame="1"/>
                <w:lang w:val="en-US" w:eastAsia="ru-RU"/>
              </w:rPr>
              <w:t>(</w:t>
            </w:r>
            <w:r w:rsidRPr="003C7DB9">
              <w:rPr>
                <w:rFonts w:ascii="inherit" w:eastAsia="Times New Roman" w:hAnsi="inherit" w:cs="Courier New"/>
                <w:noProof/>
                <w:color w:val="000088"/>
                <w:sz w:val="21"/>
                <w:szCs w:val="21"/>
                <w:bdr w:val="none" w:sz="0" w:space="0" w:color="auto" w:frame="1"/>
                <w:lang w:val="en-US" w:eastAsia="ru-RU"/>
              </w:rPr>
              <w:t>$password</w:t>
            </w:r>
            <w:r w:rsidRPr="003C7DB9">
              <w:rPr>
                <w:rFonts w:ascii="inherit" w:eastAsia="Times New Roman" w:hAnsi="inherit" w:cs="Courier New"/>
                <w:noProof/>
                <w:color w:val="009900"/>
                <w:sz w:val="21"/>
                <w:szCs w:val="21"/>
                <w:bdr w:val="none" w:sz="0" w:space="0" w:color="auto" w:frame="1"/>
                <w:lang w:val="en-US" w:eastAsia="ru-RU"/>
              </w:rPr>
              <w:t>)</w:t>
            </w:r>
            <w:r w:rsidRPr="003C7DB9">
              <w:rPr>
                <w:rFonts w:ascii="inherit" w:eastAsia="Times New Roman" w:hAnsi="inherit" w:cs="Courier New"/>
                <w:noProof/>
                <w:color w:val="339933"/>
                <w:sz w:val="21"/>
                <w:szCs w:val="21"/>
                <w:bdr w:val="none" w:sz="0" w:space="0" w:color="auto" w:frame="1"/>
                <w:lang w:val="en-US" w:eastAsia="ru-RU"/>
              </w:rPr>
              <w:t>.</w:t>
            </w:r>
            <w:r w:rsidRPr="003C7DB9">
              <w:rPr>
                <w:rFonts w:ascii="inherit" w:eastAsia="Times New Roman" w:hAnsi="inherit" w:cs="Courier New"/>
                <w:noProof/>
                <w:color w:val="000088"/>
                <w:sz w:val="21"/>
                <w:szCs w:val="21"/>
                <w:bdr w:val="none" w:sz="0" w:space="0" w:color="auto" w:frame="1"/>
                <w:lang w:val="en-US" w:eastAsia="ru-RU"/>
              </w:rPr>
              <w:t>$salt</w:t>
            </w:r>
            <w:r w:rsidRPr="003C7DB9">
              <w:rPr>
                <w:rFonts w:ascii="inherit" w:eastAsia="Times New Roman" w:hAnsi="inherit" w:cs="Courier New"/>
                <w:noProof/>
                <w:color w:val="009900"/>
                <w:sz w:val="21"/>
                <w:szCs w:val="21"/>
                <w:bdr w:val="none" w:sz="0" w:space="0" w:color="auto" w:frame="1"/>
                <w:lang w:val="en-US" w:eastAsia="ru-RU"/>
              </w:rPr>
              <w:t>)</w:t>
            </w:r>
            <w:r w:rsidRPr="003C7DB9">
              <w:rPr>
                <w:rFonts w:ascii="inherit" w:eastAsia="Times New Roman" w:hAnsi="inherit" w:cs="Courier New"/>
                <w:noProof/>
                <w:color w:val="339933"/>
                <w:sz w:val="21"/>
                <w:szCs w:val="21"/>
                <w:bdr w:val="none" w:sz="0" w:space="0" w:color="auto" w:frame="1"/>
                <w:lang w:val="en-US" w:eastAsia="ru-RU"/>
              </w:rPr>
              <w:t>;</w:t>
            </w:r>
          </w:p>
        </w:tc>
      </w:tr>
    </w:tbl>
    <w:p w:rsidR="00B27D58" w:rsidRPr="003C7DB9" w:rsidRDefault="00B27D58" w:rsidP="005601E9">
      <w:pPr>
        <w:pStyle w:val="a8"/>
        <w:shd w:val="clear" w:color="auto" w:fill="FFFFFF"/>
        <w:spacing w:before="0" w:beforeAutospacing="0" w:after="404" w:afterAutospacing="0"/>
        <w:textAlignment w:val="baseline"/>
        <w:rPr>
          <w:rFonts w:ascii="Arial" w:hAnsi="Arial" w:cs="Arial"/>
          <w:noProof/>
          <w:color w:val="333333"/>
          <w:sz w:val="22"/>
          <w:szCs w:val="22"/>
          <w:lang w:val="en-US"/>
        </w:rPr>
      </w:pPr>
    </w:p>
    <w:p w:rsidR="00B27D58" w:rsidRPr="001062D9" w:rsidRDefault="00B27D58" w:rsidP="005601E9">
      <w:pPr>
        <w:pStyle w:val="a8"/>
        <w:shd w:val="clear" w:color="auto" w:fill="FFFFFF"/>
        <w:spacing w:before="0" w:beforeAutospacing="0" w:after="404" w:afterAutospacing="0"/>
        <w:textAlignment w:val="baseline"/>
        <w:rPr>
          <w:rFonts w:ascii="Arial" w:hAnsi="Arial" w:cs="Arial"/>
          <w:noProof/>
          <w:color w:val="333333"/>
          <w:sz w:val="22"/>
          <w:szCs w:val="22"/>
          <w:shd w:val="clear" w:color="auto" w:fill="FFFFFF"/>
        </w:rPr>
      </w:pPr>
      <w:r w:rsidRPr="001062D9">
        <w:rPr>
          <w:rFonts w:ascii="Arial" w:hAnsi="Arial" w:cs="Arial"/>
          <w:noProof/>
          <w:color w:val="333333"/>
          <w:sz w:val="22"/>
          <w:szCs w:val="22"/>
          <w:shd w:val="clear" w:color="auto" w:fill="FFFFFF"/>
        </w:rPr>
        <w:t>В переменную</w:t>
      </w:r>
      <w:r w:rsidRPr="003C7DB9">
        <w:rPr>
          <w:rFonts w:ascii="Arial" w:hAnsi="Arial" w:cs="Arial"/>
          <w:noProof/>
          <w:color w:val="333333"/>
          <w:sz w:val="22"/>
          <w:szCs w:val="22"/>
          <w:shd w:val="clear" w:color="auto" w:fill="FFFFFF"/>
          <w:lang w:val="en-US"/>
        </w:rPr>
        <w:t> </w:t>
      </w:r>
      <w:r w:rsidRPr="001062D9">
        <w:rPr>
          <w:rStyle w:val="aa"/>
          <w:rFonts w:ascii="Arial" w:hAnsi="Arial" w:cs="Arial"/>
          <w:noProof/>
          <w:color w:val="333333"/>
          <w:sz w:val="22"/>
          <w:szCs w:val="22"/>
          <w:bdr w:val="none" w:sz="0" w:space="0" w:color="auto" w:frame="1"/>
          <w:shd w:val="clear" w:color="auto" w:fill="FFFFFF"/>
        </w:rPr>
        <w:t>$</w:t>
      </w:r>
      <w:r w:rsidRPr="003C7DB9">
        <w:rPr>
          <w:rStyle w:val="aa"/>
          <w:rFonts w:ascii="Arial" w:hAnsi="Arial" w:cs="Arial"/>
          <w:noProof/>
          <w:color w:val="333333"/>
          <w:sz w:val="22"/>
          <w:szCs w:val="22"/>
          <w:bdr w:val="none" w:sz="0" w:space="0" w:color="auto" w:frame="1"/>
          <w:shd w:val="clear" w:color="auto" w:fill="FFFFFF"/>
          <w:lang w:val="en-US"/>
        </w:rPr>
        <w:t>salt</w:t>
      </w:r>
      <w:r w:rsidRPr="003C7DB9">
        <w:rPr>
          <w:rFonts w:ascii="Arial" w:hAnsi="Arial" w:cs="Arial"/>
          <w:noProof/>
          <w:color w:val="333333"/>
          <w:sz w:val="22"/>
          <w:szCs w:val="22"/>
          <w:shd w:val="clear" w:color="auto" w:fill="FFFFFF"/>
          <w:lang w:val="en-US"/>
        </w:rPr>
        <w:t> </w:t>
      </w:r>
      <w:r w:rsidRPr="001062D9">
        <w:rPr>
          <w:rFonts w:ascii="Arial" w:hAnsi="Arial" w:cs="Arial"/>
          <w:noProof/>
          <w:color w:val="333333"/>
          <w:sz w:val="22"/>
          <w:szCs w:val="22"/>
          <w:shd w:val="clear" w:color="auto" w:fill="FFFFFF"/>
        </w:rPr>
        <w:t xml:space="preserve">запишем случайное трёхзначное число. Оно нам пригодится для «примешивания» к паролю. Дело в том, что во избежание кражи паролей, они в открытом виде в БД не хранятся. Там хранятся лишь их хэши – 32-символьные строки, уникальные для определённой строки. В </w:t>
      </w:r>
      <w:r w:rsidRPr="003C7DB9">
        <w:rPr>
          <w:rFonts w:ascii="Arial" w:hAnsi="Arial" w:cs="Arial"/>
          <w:noProof/>
          <w:color w:val="333333"/>
          <w:sz w:val="22"/>
          <w:szCs w:val="22"/>
          <w:shd w:val="clear" w:color="auto" w:fill="FFFFFF"/>
          <w:lang w:val="en-US"/>
        </w:rPr>
        <w:t>php</w:t>
      </w:r>
      <w:r w:rsidRPr="001062D9">
        <w:rPr>
          <w:rFonts w:ascii="Arial" w:hAnsi="Arial" w:cs="Arial"/>
          <w:noProof/>
          <w:color w:val="333333"/>
          <w:sz w:val="22"/>
          <w:szCs w:val="22"/>
          <w:shd w:val="clear" w:color="auto" w:fill="FFFFFF"/>
        </w:rPr>
        <w:t xml:space="preserve"> существует функция </w:t>
      </w:r>
      <w:r w:rsidRPr="003C7DB9">
        <w:rPr>
          <w:rFonts w:ascii="Arial" w:hAnsi="Arial" w:cs="Arial"/>
          <w:noProof/>
          <w:color w:val="333333"/>
          <w:sz w:val="22"/>
          <w:szCs w:val="22"/>
          <w:shd w:val="clear" w:color="auto" w:fill="FFFFFF"/>
          <w:lang w:val="en-US"/>
        </w:rPr>
        <w:t>md</w:t>
      </w:r>
      <w:r w:rsidRPr="001062D9">
        <w:rPr>
          <w:rFonts w:ascii="Arial" w:hAnsi="Arial" w:cs="Arial"/>
          <w:noProof/>
          <w:color w:val="333333"/>
          <w:sz w:val="22"/>
          <w:szCs w:val="22"/>
          <w:shd w:val="clear" w:color="auto" w:fill="FFFFFF"/>
        </w:rPr>
        <w:t>5(), которая преобразует любую переданную ей строку, в строку, состоящую из 32 символов. Например, если выполнить следующий код:</w:t>
      </w:r>
    </w:p>
    <w:p w:rsidR="00B27D58" w:rsidRPr="001062D9" w:rsidRDefault="00B27D58" w:rsidP="00B27D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b/>
          <w:bCs/>
          <w:noProof/>
          <w:color w:val="000000"/>
          <w:sz w:val="21"/>
          <w:szCs w:val="21"/>
          <w:bdr w:val="none" w:sz="0" w:space="0" w:color="auto" w:frame="1"/>
          <w:lang w:eastAsia="ru-RU"/>
        </w:rPr>
      </w:pPr>
      <w:r w:rsidRPr="001062D9">
        <w:rPr>
          <w:rFonts w:ascii="inherit" w:eastAsia="Times New Roman" w:hAnsi="inherit" w:cs="Courier New"/>
          <w:b/>
          <w:bCs/>
          <w:noProof/>
          <w:color w:val="000000"/>
          <w:sz w:val="21"/>
          <w:szCs w:val="21"/>
          <w:bdr w:val="none" w:sz="0" w:space="0" w:color="auto" w:frame="1"/>
          <w:lang w:eastAsia="ru-RU"/>
        </w:rPr>
        <w:t>&lt;?</w:t>
      </w:r>
      <w:r w:rsidRPr="001062D9">
        <w:rPr>
          <w:rFonts w:ascii="Courier New" w:eastAsia="Times New Roman" w:hAnsi="Courier New" w:cs="Courier New"/>
          <w:noProof/>
          <w:color w:val="110000"/>
          <w:sz w:val="20"/>
          <w:szCs w:val="20"/>
          <w:lang w:eastAsia="ru-RU"/>
        </w:rPr>
        <w:t xml:space="preserve"> </w:t>
      </w:r>
      <w:r w:rsidRPr="003C7DB9">
        <w:rPr>
          <w:rFonts w:ascii="inherit" w:eastAsia="Times New Roman" w:hAnsi="inherit" w:cs="Courier New"/>
          <w:noProof/>
          <w:color w:val="B1B100"/>
          <w:sz w:val="21"/>
          <w:szCs w:val="21"/>
          <w:bdr w:val="none" w:sz="0" w:space="0" w:color="auto" w:frame="1"/>
          <w:lang w:val="en-US" w:eastAsia="ru-RU"/>
        </w:rPr>
        <w:t>echo</w:t>
      </w:r>
      <w:r w:rsidRPr="001062D9">
        <w:rPr>
          <w:rFonts w:ascii="Courier New" w:eastAsia="Times New Roman" w:hAnsi="Courier New" w:cs="Courier New"/>
          <w:noProof/>
          <w:color w:val="110000"/>
          <w:sz w:val="20"/>
          <w:szCs w:val="20"/>
          <w:lang w:eastAsia="ru-RU"/>
        </w:rPr>
        <w:t xml:space="preserve"> </w:t>
      </w:r>
      <w:r w:rsidRPr="003C7DB9">
        <w:rPr>
          <w:rFonts w:ascii="inherit" w:eastAsia="Times New Roman" w:hAnsi="inherit" w:cs="Courier New"/>
          <w:noProof/>
          <w:color w:val="990000"/>
          <w:sz w:val="21"/>
          <w:szCs w:val="21"/>
          <w:bdr w:val="none" w:sz="0" w:space="0" w:color="auto" w:frame="1"/>
          <w:lang w:val="en-US" w:eastAsia="ru-RU"/>
        </w:rPr>
        <w:t>md</w:t>
      </w:r>
      <w:r w:rsidRPr="001062D9">
        <w:rPr>
          <w:rFonts w:ascii="inherit" w:eastAsia="Times New Roman" w:hAnsi="inherit" w:cs="Courier New"/>
          <w:noProof/>
          <w:color w:val="990000"/>
          <w:sz w:val="21"/>
          <w:szCs w:val="21"/>
          <w:bdr w:val="none" w:sz="0" w:space="0" w:color="auto" w:frame="1"/>
          <w:lang w:eastAsia="ru-RU"/>
        </w:rPr>
        <w:t>5</w:t>
      </w:r>
      <w:r w:rsidRPr="001062D9">
        <w:rPr>
          <w:rFonts w:ascii="inherit" w:eastAsia="Times New Roman" w:hAnsi="inherit" w:cs="Courier New"/>
          <w:noProof/>
          <w:color w:val="009900"/>
          <w:sz w:val="21"/>
          <w:szCs w:val="21"/>
          <w:bdr w:val="none" w:sz="0" w:space="0" w:color="auto" w:frame="1"/>
          <w:lang w:eastAsia="ru-RU"/>
        </w:rPr>
        <w:t>(</w:t>
      </w:r>
      <w:r w:rsidRPr="001062D9">
        <w:rPr>
          <w:rFonts w:ascii="Courier New" w:eastAsia="Times New Roman" w:hAnsi="Courier New" w:cs="Courier New"/>
          <w:noProof/>
          <w:color w:val="110000"/>
          <w:sz w:val="20"/>
          <w:szCs w:val="20"/>
          <w:lang w:eastAsia="ru-RU"/>
        </w:rPr>
        <w:t>“</w:t>
      </w:r>
      <w:r w:rsidRPr="003C7DB9">
        <w:rPr>
          <w:rFonts w:ascii="Courier New" w:eastAsia="Times New Roman" w:hAnsi="Courier New" w:cs="Courier New"/>
          <w:noProof/>
          <w:color w:val="110000"/>
          <w:sz w:val="20"/>
          <w:szCs w:val="20"/>
          <w:lang w:val="en-US" w:eastAsia="ru-RU"/>
        </w:rPr>
        <w:t>true</w:t>
      </w:r>
      <w:r w:rsidRPr="001062D9">
        <w:rPr>
          <w:rFonts w:ascii="inherit" w:eastAsia="Times New Roman" w:hAnsi="inherit" w:cs="Courier New"/>
          <w:noProof/>
          <w:color w:val="339933"/>
          <w:sz w:val="21"/>
          <w:szCs w:val="21"/>
          <w:bdr w:val="none" w:sz="0" w:space="0" w:color="auto" w:frame="1"/>
          <w:lang w:eastAsia="ru-RU"/>
        </w:rPr>
        <w:t>-</w:t>
      </w:r>
      <w:r w:rsidRPr="003C7DB9">
        <w:rPr>
          <w:rFonts w:ascii="Courier New" w:eastAsia="Times New Roman" w:hAnsi="Courier New" w:cs="Courier New"/>
          <w:noProof/>
          <w:color w:val="110000"/>
          <w:sz w:val="20"/>
          <w:szCs w:val="20"/>
          <w:lang w:val="en-US" w:eastAsia="ru-RU"/>
        </w:rPr>
        <w:t>coder</w:t>
      </w:r>
      <w:r w:rsidRPr="001062D9">
        <w:rPr>
          <w:rFonts w:ascii="Courier New" w:eastAsia="Times New Roman" w:hAnsi="Courier New" w:cs="Courier New"/>
          <w:noProof/>
          <w:color w:val="110000"/>
          <w:sz w:val="20"/>
          <w:szCs w:val="20"/>
          <w:lang w:eastAsia="ru-RU"/>
        </w:rPr>
        <w:t>”</w:t>
      </w:r>
      <w:r w:rsidRPr="001062D9">
        <w:rPr>
          <w:rFonts w:ascii="inherit" w:eastAsia="Times New Roman" w:hAnsi="inherit" w:cs="Courier New"/>
          <w:noProof/>
          <w:color w:val="009900"/>
          <w:sz w:val="21"/>
          <w:szCs w:val="21"/>
          <w:bdr w:val="none" w:sz="0" w:space="0" w:color="auto" w:frame="1"/>
          <w:lang w:eastAsia="ru-RU"/>
        </w:rPr>
        <w:t>)</w:t>
      </w:r>
      <w:r w:rsidRPr="001062D9">
        <w:rPr>
          <w:rFonts w:ascii="inherit" w:eastAsia="Times New Roman" w:hAnsi="inherit" w:cs="Courier New"/>
          <w:noProof/>
          <w:color w:val="339933"/>
          <w:sz w:val="21"/>
          <w:szCs w:val="21"/>
          <w:bdr w:val="none" w:sz="0" w:space="0" w:color="auto" w:frame="1"/>
          <w:lang w:eastAsia="ru-RU"/>
        </w:rPr>
        <w:t>;</w:t>
      </w:r>
      <w:r w:rsidRPr="001062D9">
        <w:rPr>
          <w:rFonts w:ascii="Courier New" w:eastAsia="Times New Roman" w:hAnsi="Courier New" w:cs="Courier New"/>
          <w:noProof/>
          <w:color w:val="110000"/>
          <w:sz w:val="20"/>
          <w:szCs w:val="20"/>
          <w:lang w:eastAsia="ru-RU"/>
        </w:rPr>
        <w:t xml:space="preserve"> </w:t>
      </w:r>
      <w:r w:rsidRPr="001062D9">
        <w:rPr>
          <w:rFonts w:ascii="inherit" w:eastAsia="Times New Roman" w:hAnsi="inherit" w:cs="Courier New"/>
          <w:b/>
          <w:bCs/>
          <w:noProof/>
          <w:color w:val="000000"/>
          <w:sz w:val="21"/>
          <w:szCs w:val="21"/>
          <w:bdr w:val="none" w:sz="0" w:space="0" w:color="auto" w:frame="1"/>
          <w:lang w:eastAsia="ru-RU"/>
        </w:rPr>
        <w:t>?&gt;</w:t>
      </w:r>
    </w:p>
    <w:p w:rsidR="00B27D58" w:rsidRPr="001062D9" w:rsidRDefault="00B27D58" w:rsidP="00B27D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Style w:val="ab"/>
          <w:rFonts w:ascii="Arial" w:hAnsi="Arial" w:cs="Arial"/>
          <w:noProof/>
          <w:color w:val="333333"/>
          <w:bdr w:val="none" w:sz="0" w:space="0" w:color="auto" w:frame="1"/>
          <w:shd w:val="clear" w:color="auto" w:fill="FFFFFF"/>
        </w:rPr>
      </w:pPr>
      <w:r w:rsidRPr="001062D9">
        <w:rPr>
          <w:rFonts w:ascii="Arial" w:hAnsi="Arial" w:cs="Arial"/>
          <w:noProof/>
          <w:color w:val="333333"/>
          <w:shd w:val="clear" w:color="auto" w:fill="FFFFFF"/>
        </w:rPr>
        <w:t>, то на экран выведется строка:</w:t>
      </w:r>
      <w:r w:rsidRPr="003C7DB9">
        <w:rPr>
          <w:rFonts w:ascii="Arial" w:hAnsi="Arial" w:cs="Arial"/>
          <w:noProof/>
          <w:color w:val="333333"/>
          <w:shd w:val="clear" w:color="auto" w:fill="FFFFFF"/>
          <w:lang w:val="en-US"/>
        </w:rPr>
        <w:t> </w:t>
      </w:r>
      <w:r w:rsidRPr="003C7DB9">
        <w:rPr>
          <w:rStyle w:val="ab"/>
          <w:rFonts w:ascii="Arial" w:hAnsi="Arial" w:cs="Arial"/>
          <w:noProof/>
          <w:color w:val="333333"/>
          <w:bdr w:val="none" w:sz="0" w:space="0" w:color="auto" w:frame="1"/>
          <w:shd w:val="clear" w:color="auto" w:fill="FFFFFF"/>
          <w:lang w:val="en-US"/>
        </w:rPr>
        <w:t>cfcd</w:t>
      </w:r>
      <w:r w:rsidRPr="001062D9">
        <w:rPr>
          <w:rStyle w:val="ab"/>
          <w:rFonts w:ascii="Arial" w:hAnsi="Arial" w:cs="Arial"/>
          <w:noProof/>
          <w:color w:val="333333"/>
          <w:bdr w:val="none" w:sz="0" w:space="0" w:color="auto" w:frame="1"/>
          <w:shd w:val="clear" w:color="auto" w:fill="FFFFFF"/>
        </w:rPr>
        <w:t>208495</w:t>
      </w:r>
      <w:r w:rsidRPr="003C7DB9">
        <w:rPr>
          <w:rStyle w:val="ab"/>
          <w:rFonts w:ascii="Arial" w:hAnsi="Arial" w:cs="Arial"/>
          <w:noProof/>
          <w:color w:val="333333"/>
          <w:bdr w:val="none" w:sz="0" w:space="0" w:color="auto" w:frame="1"/>
          <w:shd w:val="clear" w:color="auto" w:fill="FFFFFF"/>
          <w:lang w:val="en-US"/>
        </w:rPr>
        <w:t>d</w:t>
      </w:r>
      <w:r w:rsidRPr="001062D9">
        <w:rPr>
          <w:rStyle w:val="ab"/>
          <w:rFonts w:ascii="Arial" w:hAnsi="Arial" w:cs="Arial"/>
          <w:noProof/>
          <w:color w:val="333333"/>
          <w:bdr w:val="none" w:sz="0" w:space="0" w:color="auto" w:frame="1"/>
          <w:shd w:val="clear" w:color="auto" w:fill="FFFFFF"/>
        </w:rPr>
        <w:t>565</w:t>
      </w:r>
      <w:r w:rsidRPr="003C7DB9">
        <w:rPr>
          <w:rStyle w:val="ab"/>
          <w:rFonts w:ascii="Arial" w:hAnsi="Arial" w:cs="Arial"/>
          <w:noProof/>
          <w:color w:val="333333"/>
          <w:bdr w:val="none" w:sz="0" w:space="0" w:color="auto" w:frame="1"/>
          <w:shd w:val="clear" w:color="auto" w:fill="FFFFFF"/>
          <w:lang w:val="en-US"/>
        </w:rPr>
        <w:t>ef</w:t>
      </w:r>
      <w:r w:rsidRPr="001062D9">
        <w:rPr>
          <w:rStyle w:val="ab"/>
          <w:rFonts w:ascii="Arial" w:hAnsi="Arial" w:cs="Arial"/>
          <w:noProof/>
          <w:color w:val="333333"/>
          <w:bdr w:val="none" w:sz="0" w:space="0" w:color="auto" w:frame="1"/>
          <w:shd w:val="clear" w:color="auto" w:fill="FFFFFF"/>
        </w:rPr>
        <w:t>66</w:t>
      </w:r>
      <w:r w:rsidRPr="003C7DB9">
        <w:rPr>
          <w:rStyle w:val="ab"/>
          <w:rFonts w:ascii="Arial" w:hAnsi="Arial" w:cs="Arial"/>
          <w:noProof/>
          <w:color w:val="333333"/>
          <w:bdr w:val="none" w:sz="0" w:space="0" w:color="auto" w:frame="1"/>
          <w:shd w:val="clear" w:color="auto" w:fill="FFFFFF"/>
          <w:lang w:val="en-US"/>
        </w:rPr>
        <w:t>e</w:t>
      </w:r>
      <w:r w:rsidRPr="001062D9">
        <w:rPr>
          <w:rStyle w:val="ab"/>
          <w:rFonts w:ascii="Arial" w:hAnsi="Arial" w:cs="Arial"/>
          <w:noProof/>
          <w:color w:val="333333"/>
          <w:bdr w:val="none" w:sz="0" w:space="0" w:color="auto" w:frame="1"/>
          <w:shd w:val="clear" w:color="auto" w:fill="FFFFFF"/>
        </w:rPr>
        <w:t>7</w:t>
      </w:r>
      <w:r w:rsidRPr="003C7DB9">
        <w:rPr>
          <w:rStyle w:val="ab"/>
          <w:rFonts w:ascii="Arial" w:hAnsi="Arial" w:cs="Arial"/>
          <w:noProof/>
          <w:color w:val="333333"/>
          <w:bdr w:val="none" w:sz="0" w:space="0" w:color="auto" w:frame="1"/>
          <w:shd w:val="clear" w:color="auto" w:fill="FFFFFF"/>
          <w:lang w:val="en-US"/>
        </w:rPr>
        <w:t>dff</w:t>
      </w:r>
      <w:r w:rsidRPr="001062D9">
        <w:rPr>
          <w:rStyle w:val="ab"/>
          <w:rFonts w:ascii="Arial" w:hAnsi="Arial" w:cs="Arial"/>
          <w:noProof/>
          <w:color w:val="333333"/>
          <w:bdr w:val="none" w:sz="0" w:space="0" w:color="auto" w:frame="1"/>
          <w:shd w:val="clear" w:color="auto" w:fill="FFFFFF"/>
        </w:rPr>
        <w:t>9</w:t>
      </w:r>
      <w:r w:rsidRPr="003C7DB9">
        <w:rPr>
          <w:rStyle w:val="ab"/>
          <w:rFonts w:ascii="Arial" w:hAnsi="Arial" w:cs="Arial"/>
          <w:noProof/>
          <w:color w:val="333333"/>
          <w:bdr w:val="none" w:sz="0" w:space="0" w:color="auto" w:frame="1"/>
          <w:shd w:val="clear" w:color="auto" w:fill="FFFFFF"/>
          <w:lang w:val="en-US"/>
        </w:rPr>
        <w:t>f</w:t>
      </w:r>
      <w:r w:rsidRPr="001062D9">
        <w:rPr>
          <w:rStyle w:val="ab"/>
          <w:rFonts w:ascii="Arial" w:hAnsi="Arial" w:cs="Arial"/>
          <w:noProof/>
          <w:color w:val="333333"/>
          <w:bdr w:val="none" w:sz="0" w:space="0" w:color="auto" w:frame="1"/>
          <w:shd w:val="clear" w:color="auto" w:fill="FFFFFF"/>
        </w:rPr>
        <w:t>98764</w:t>
      </w:r>
      <w:r w:rsidRPr="003C7DB9">
        <w:rPr>
          <w:rStyle w:val="ab"/>
          <w:rFonts w:ascii="Arial" w:hAnsi="Arial" w:cs="Arial"/>
          <w:noProof/>
          <w:color w:val="333333"/>
          <w:bdr w:val="none" w:sz="0" w:space="0" w:color="auto" w:frame="1"/>
          <w:shd w:val="clear" w:color="auto" w:fill="FFFFFF"/>
          <w:lang w:val="en-US"/>
        </w:rPr>
        <w:t>da</w:t>
      </w:r>
    </w:p>
    <w:p w:rsidR="00B27D58" w:rsidRPr="001062D9" w:rsidRDefault="00B27D58" w:rsidP="00B27D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Style w:val="ab"/>
          <w:rFonts w:ascii="Arial" w:hAnsi="Arial" w:cs="Arial"/>
          <w:noProof/>
          <w:color w:val="333333"/>
          <w:bdr w:val="none" w:sz="0" w:space="0" w:color="auto" w:frame="1"/>
          <w:shd w:val="clear" w:color="auto" w:fill="FFFFFF"/>
        </w:rPr>
      </w:pPr>
    </w:p>
    <w:p w:rsidR="00B27D58" w:rsidRPr="003C7DB9" w:rsidRDefault="00B27D58" w:rsidP="00B27D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Style w:val="ab"/>
          <w:rFonts w:ascii="Arial" w:hAnsi="Arial" w:cs="Arial"/>
          <w:noProof/>
          <w:color w:val="333333"/>
          <w:bdr w:val="none" w:sz="0" w:space="0" w:color="auto" w:frame="1"/>
          <w:shd w:val="clear" w:color="auto" w:fill="FFFFFF"/>
          <w:lang w:val="en-US"/>
        </w:rPr>
      </w:pPr>
      <w:r w:rsidRPr="003C7DB9">
        <w:rPr>
          <w:rStyle w:val="ab"/>
          <w:rFonts w:ascii="Arial" w:hAnsi="Arial" w:cs="Arial"/>
          <w:noProof/>
          <w:color w:val="333333"/>
          <w:bdr w:val="none" w:sz="0" w:space="0" w:color="auto" w:frame="1"/>
          <w:shd w:val="clear" w:color="auto" w:fill="FFFFFF"/>
          <w:lang w:val="en-US"/>
        </w:rPr>
        <w:t>Еще пример:</w:t>
      </w:r>
    </w:p>
    <w:p w:rsidR="00B27D58" w:rsidRPr="003C7DB9" w:rsidRDefault="00B27D58" w:rsidP="00B27D58">
      <w:pPr>
        <w:pStyle w:val="HTML"/>
        <w:shd w:val="clear" w:color="auto" w:fill="002240"/>
        <w:rPr>
          <w:noProof/>
          <w:color w:val="FFFFFF"/>
          <w:lang w:val="en-US"/>
        </w:rPr>
      </w:pPr>
      <w:r w:rsidRPr="003C7DB9">
        <w:rPr>
          <w:noProof/>
          <w:color w:val="FF80E1"/>
          <w:lang w:val="en-US"/>
        </w:rPr>
        <w:lastRenderedPageBreak/>
        <w:t xml:space="preserve">$a </w:t>
      </w:r>
      <w:r w:rsidRPr="003C7DB9">
        <w:rPr>
          <w:noProof/>
          <w:color w:val="FF9D00"/>
          <w:lang w:val="en-US"/>
        </w:rPr>
        <w:t xml:space="preserve">= </w:t>
      </w:r>
      <w:r w:rsidRPr="003C7DB9">
        <w:rPr>
          <w:noProof/>
          <w:color w:val="3AD900"/>
          <w:lang w:val="en-US"/>
        </w:rPr>
        <w:t>"ultras86"</w:t>
      </w:r>
      <w:r w:rsidRPr="003C7DB9">
        <w:rPr>
          <w:noProof/>
          <w:color w:val="E1EFFF"/>
          <w:lang w:val="en-US"/>
        </w:rPr>
        <w:t>;</w:t>
      </w:r>
      <w:r w:rsidRPr="003C7DB9">
        <w:rPr>
          <w:noProof/>
          <w:color w:val="E1EFFF"/>
          <w:lang w:val="en-US"/>
        </w:rPr>
        <w:br/>
      </w:r>
      <w:r w:rsidRPr="003C7DB9">
        <w:rPr>
          <w:noProof/>
          <w:color w:val="E1EFFF"/>
          <w:lang w:val="en-US"/>
        </w:rPr>
        <w:br/>
      </w:r>
      <w:r w:rsidRPr="003C7DB9">
        <w:rPr>
          <w:noProof/>
          <w:color w:val="FF9D00"/>
          <w:lang w:val="en-US"/>
        </w:rPr>
        <w:t xml:space="preserve">echo </w:t>
      </w:r>
      <w:r w:rsidRPr="003C7DB9">
        <w:rPr>
          <w:noProof/>
          <w:color w:val="80FFBB"/>
          <w:lang w:val="en-US"/>
        </w:rPr>
        <w:t xml:space="preserve">md5 </w:t>
      </w:r>
      <w:r w:rsidRPr="003C7DB9">
        <w:rPr>
          <w:noProof/>
          <w:color w:val="E1EFFF"/>
          <w:lang w:val="en-US"/>
        </w:rPr>
        <w:t>(</w:t>
      </w:r>
      <w:r w:rsidRPr="003C7DB9">
        <w:rPr>
          <w:noProof/>
          <w:color w:val="FF80E1"/>
          <w:lang w:val="en-US"/>
        </w:rPr>
        <w:t>$a</w:t>
      </w:r>
      <w:r w:rsidRPr="003C7DB9">
        <w:rPr>
          <w:noProof/>
          <w:color w:val="E1EFFF"/>
          <w:lang w:val="en-US"/>
        </w:rPr>
        <w:t>);</w:t>
      </w:r>
    </w:p>
    <w:p w:rsidR="00B27D58" w:rsidRPr="003C7DB9" w:rsidRDefault="00B27D58" w:rsidP="00B27D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noProof/>
          <w:color w:val="110000"/>
          <w:sz w:val="20"/>
          <w:szCs w:val="20"/>
          <w:lang w:val="en-US" w:eastAsia="ru-RU"/>
        </w:rPr>
      </w:pPr>
    </w:p>
    <w:p w:rsidR="005601E9" w:rsidRPr="001062D9" w:rsidRDefault="00B27D58" w:rsidP="004F123D">
      <w:pPr>
        <w:rPr>
          <w:noProof/>
          <w:color w:val="000000"/>
          <w:sz w:val="27"/>
          <w:szCs w:val="27"/>
        </w:rPr>
      </w:pPr>
      <w:r w:rsidRPr="001062D9">
        <w:rPr>
          <w:rFonts w:ascii="Arial" w:eastAsia="Times New Roman" w:hAnsi="Arial" w:cs="Arial"/>
          <w:noProof/>
          <w:color w:val="333333"/>
          <w:lang w:eastAsia="ru-RU"/>
        </w:rPr>
        <w:t xml:space="preserve">Выведет: </w:t>
      </w:r>
      <w:r w:rsidRPr="003C7DB9">
        <w:rPr>
          <w:noProof/>
          <w:color w:val="000000"/>
          <w:sz w:val="27"/>
          <w:szCs w:val="27"/>
          <w:lang w:val="en-US"/>
        </w:rPr>
        <w:t>b</w:t>
      </w:r>
      <w:r w:rsidRPr="001062D9">
        <w:rPr>
          <w:noProof/>
          <w:color w:val="000000"/>
          <w:sz w:val="27"/>
          <w:szCs w:val="27"/>
        </w:rPr>
        <w:t>26</w:t>
      </w:r>
      <w:r w:rsidRPr="003C7DB9">
        <w:rPr>
          <w:noProof/>
          <w:color w:val="000000"/>
          <w:sz w:val="27"/>
          <w:szCs w:val="27"/>
          <w:lang w:val="en-US"/>
        </w:rPr>
        <w:t>ae</w:t>
      </w:r>
      <w:r w:rsidRPr="001062D9">
        <w:rPr>
          <w:noProof/>
          <w:color w:val="000000"/>
          <w:sz w:val="27"/>
          <w:szCs w:val="27"/>
        </w:rPr>
        <w:t>268</w:t>
      </w:r>
      <w:r w:rsidRPr="003C7DB9">
        <w:rPr>
          <w:noProof/>
          <w:color w:val="000000"/>
          <w:sz w:val="27"/>
          <w:szCs w:val="27"/>
          <w:lang w:val="en-US"/>
        </w:rPr>
        <w:t>bb</w:t>
      </w:r>
      <w:r w:rsidRPr="001062D9">
        <w:rPr>
          <w:noProof/>
          <w:color w:val="000000"/>
          <w:sz w:val="27"/>
          <w:szCs w:val="27"/>
        </w:rPr>
        <w:t>2</w:t>
      </w:r>
      <w:r w:rsidRPr="003C7DB9">
        <w:rPr>
          <w:noProof/>
          <w:color w:val="000000"/>
          <w:sz w:val="27"/>
          <w:szCs w:val="27"/>
          <w:lang w:val="en-US"/>
        </w:rPr>
        <w:t>fa</w:t>
      </w:r>
      <w:r w:rsidRPr="001062D9">
        <w:rPr>
          <w:noProof/>
          <w:color w:val="000000"/>
          <w:sz w:val="27"/>
          <w:szCs w:val="27"/>
        </w:rPr>
        <w:t>3</w:t>
      </w:r>
      <w:r w:rsidRPr="003C7DB9">
        <w:rPr>
          <w:noProof/>
          <w:color w:val="000000"/>
          <w:sz w:val="27"/>
          <w:szCs w:val="27"/>
          <w:lang w:val="en-US"/>
        </w:rPr>
        <w:t>ffc</w:t>
      </w:r>
      <w:r w:rsidRPr="001062D9">
        <w:rPr>
          <w:noProof/>
          <w:color w:val="000000"/>
          <w:sz w:val="27"/>
          <w:szCs w:val="27"/>
        </w:rPr>
        <w:t>52</w:t>
      </w:r>
      <w:r w:rsidRPr="003C7DB9">
        <w:rPr>
          <w:noProof/>
          <w:color w:val="000000"/>
          <w:sz w:val="27"/>
          <w:szCs w:val="27"/>
          <w:lang w:val="en-US"/>
        </w:rPr>
        <w:t>ab</w:t>
      </w:r>
      <w:r w:rsidRPr="001062D9">
        <w:rPr>
          <w:noProof/>
          <w:color w:val="000000"/>
          <w:sz w:val="27"/>
          <w:szCs w:val="27"/>
        </w:rPr>
        <w:t>203</w:t>
      </w:r>
      <w:r w:rsidRPr="003C7DB9">
        <w:rPr>
          <w:noProof/>
          <w:color w:val="000000"/>
          <w:sz w:val="27"/>
          <w:szCs w:val="27"/>
          <w:lang w:val="en-US"/>
        </w:rPr>
        <w:t>ffefbb</w:t>
      </w:r>
      <w:r w:rsidRPr="001062D9">
        <w:rPr>
          <w:noProof/>
          <w:color w:val="000000"/>
          <w:sz w:val="27"/>
          <w:szCs w:val="27"/>
        </w:rPr>
        <w:t>08</w:t>
      </w:r>
    </w:p>
    <w:p w:rsidR="00B27D58" w:rsidRPr="001062D9" w:rsidRDefault="00B27D58" w:rsidP="00B27D58">
      <w:pPr>
        <w:shd w:val="clear" w:color="auto" w:fill="FFFFFF"/>
        <w:spacing w:after="0" w:line="240" w:lineRule="auto"/>
        <w:textAlignment w:val="baseline"/>
        <w:rPr>
          <w:rFonts w:ascii="Arial" w:eastAsia="Times New Roman" w:hAnsi="Arial" w:cs="Arial"/>
          <w:noProof/>
          <w:color w:val="333333"/>
          <w:lang w:eastAsia="ru-RU"/>
        </w:rPr>
      </w:pPr>
      <w:r w:rsidRPr="001062D9">
        <w:rPr>
          <w:rFonts w:ascii="Arial" w:eastAsia="Times New Roman" w:hAnsi="Arial" w:cs="Arial"/>
          <w:noProof/>
          <w:color w:val="333333"/>
          <w:lang w:eastAsia="ru-RU"/>
        </w:rPr>
        <w:t>Понятия «расхэшировать» в природе не существует. Вы можете благополучно захэшировать огромную статью и на выходе получить те же 32 символа.</w:t>
      </w:r>
      <w:r w:rsidRPr="003C7DB9">
        <w:rPr>
          <w:rFonts w:ascii="Arial" w:eastAsia="Times New Roman" w:hAnsi="Arial" w:cs="Arial"/>
          <w:noProof/>
          <w:color w:val="333333"/>
          <w:lang w:val="en-US" w:eastAsia="ru-RU"/>
        </w:rPr>
        <w:t> </w:t>
      </w:r>
      <w:r w:rsidRPr="001062D9">
        <w:rPr>
          <w:rFonts w:ascii="Arial" w:eastAsia="Times New Roman" w:hAnsi="Arial" w:cs="Arial"/>
          <w:b/>
          <w:bCs/>
          <w:noProof/>
          <w:color w:val="333333"/>
          <w:bdr w:val="none" w:sz="0" w:space="0" w:color="auto" w:frame="1"/>
          <w:lang w:eastAsia="ru-RU"/>
        </w:rPr>
        <w:t>Хэширование – не сжатие, а получение уникальной контрольной суммы</w:t>
      </w:r>
      <w:r w:rsidRPr="003C7DB9">
        <w:rPr>
          <w:rFonts w:ascii="Arial" w:eastAsia="Times New Roman" w:hAnsi="Arial" w:cs="Arial"/>
          <w:noProof/>
          <w:color w:val="333333"/>
          <w:lang w:val="en-US" w:eastAsia="ru-RU"/>
        </w:rPr>
        <w:t> </w:t>
      </w:r>
      <w:r w:rsidRPr="001062D9">
        <w:rPr>
          <w:rFonts w:ascii="Arial" w:eastAsia="Times New Roman" w:hAnsi="Arial" w:cs="Arial"/>
          <w:noProof/>
          <w:color w:val="333333"/>
          <w:lang w:eastAsia="ru-RU"/>
        </w:rPr>
        <w:t xml:space="preserve">для данной строки. Народные умельцы давно уже составили большие базы хэшей различных строк, но какими бы большими они ни были, если ваш пароль сколь либо сложен, узнать его будет всё также тяжело. Так вот, в БД не хранятся пароли в открытом виде, они хранятся в виде хэш-кода. А когда вы авторизируетесь на сайте, введённый вами пароль приводится скриптом к хэшу и сравнивается с хэшем в БД. Также поступим и мы, но ещё немного мудрее. Есть такое понятие как </w:t>
      </w:r>
      <w:r w:rsidRPr="003C7DB9">
        <w:rPr>
          <w:rFonts w:ascii="Arial" w:eastAsia="Times New Roman" w:hAnsi="Arial" w:cs="Arial"/>
          <w:noProof/>
          <w:color w:val="333333"/>
          <w:lang w:val="en-US" w:eastAsia="ru-RU"/>
        </w:rPr>
        <w:t>salt</w:t>
      </w:r>
      <w:r w:rsidRPr="001062D9">
        <w:rPr>
          <w:rFonts w:ascii="Arial" w:eastAsia="Times New Roman" w:hAnsi="Arial" w:cs="Arial"/>
          <w:noProof/>
          <w:color w:val="333333"/>
          <w:lang w:eastAsia="ru-RU"/>
        </w:rPr>
        <w:t xml:space="preserve">, так называемая «соль», которая «приклеивается» к паролю, а лишь потом применяется функция </w:t>
      </w:r>
      <w:r w:rsidRPr="003C7DB9">
        <w:rPr>
          <w:rFonts w:ascii="Arial" w:eastAsia="Times New Roman" w:hAnsi="Arial" w:cs="Arial"/>
          <w:noProof/>
          <w:color w:val="333333"/>
          <w:lang w:val="en-US" w:eastAsia="ru-RU"/>
        </w:rPr>
        <w:t>md</w:t>
      </w:r>
      <w:r w:rsidRPr="001062D9">
        <w:rPr>
          <w:rFonts w:ascii="Arial" w:eastAsia="Times New Roman" w:hAnsi="Arial" w:cs="Arial"/>
          <w:noProof/>
          <w:color w:val="333333"/>
          <w:lang w:eastAsia="ru-RU"/>
        </w:rPr>
        <w:t>5. Эту соль мы и генерируем ($</w:t>
      </w:r>
      <w:r w:rsidRPr="003C7DB9">
        <w:rPr>
          <w:rFonts w:ascii="Arial" w:eastAsia="Times New Roman" w:hAnsi="Arial" w:cs="Arial"/>
          <w:noProof/>
          <w:color w:val="333333"/>
          <w:lang w:val="en-US" w:eastAsia="ru-RU"/>
        </w:rPr>
        <w:t>salt</w:t>
      </w:r>
      <w:r w:rsidRPr="001062D9">
        <w:rPr>
          <w:rFonts w:ascii="Arial" w:eastAsia="Times New Roman" w:hAnsi="Arial" w:cs="Arial"/>
          <w:noProof/>
          <w:color w:val="333333"/>
          <w:lang w:eastAsia="ru-RU"/>
        </w:rPr>
        <w:t xml:space="preserve"> = </w:t>
      </w:r>
      <w:r w:rsidRPr="003C7DB9">
        <w:rPr>
          <w:rFonts w:ascii="Arial" w:eastAsia="Times New Roman" w:hAnsi="Arial" w:cs="Arial"/>
          <w:noProof/>
          <w:color w:val="333333"/>
          <w:lang w:val="en-US" w:eastAsia="ru-RU"/>
        </w:rPr>
        <w:t>mt</w:t>
      </w:r>
      <w:r w:rsidRPr="001062D9">
        <w:rPr>
          <w:rFonts w:ascii="Arial" w:eastAsia="Times New Roman" w:hAnsi="Arial" w:cs="Arial"/>
          <w:noProof/>
          <w:color w:val="333333"/>
          <w:lang w:eastAsia="ru-RU"/>
        </w:rPr>
        <w:t>_</w:t>
      </w:r>
      <w:r w:rsidRPr="003C7DB9">
        <w:rPr>
          <w:rFonts w:ascii="Arial" w:eastAsia="Times New Roman" w:hAnsi="Arial" w:cs="Arial"/>
          <w:noProof/>
          <w:color w:val="333333"/>
          <w:lang w:val="en-US" w:eastAsia="ru-RU"/>
        </w:rPr>
        <w:t>rand</w:t>
      </w:r>
      <w:r w:rsidRPr="001062D9">
        <w:rPr>
          <w:rFonts w:ascii="Arial" w:eastAsia="Times New Roman" w:hAnsi="Arial" w:cs="Arial"/>
          <w:noProof/>
          <w:color w:val="333333"/>
          <w:lang w:eastAsia="ru-RU"/>
        </w:rPr>
        <w:t>(100, 999);). Её мы также запишем в БД.</w:t>
      </w:r>
    </w:p>
    <w:p w:rsidR="00B27D58" w:rsidRPr="001062D9" w:rsidRDefault="00B27D58" w:rsidP="00B27D58">
      <w:pPr>
        <w:shd w:val="clear" w:color="auto" w:fill="FFFFFF"/>
        <w:spacing w:after="404" w:line="240" w:lineRule="auto"/>
        <w:textAlignment w:val="baseline"/>
        <w:rPr>
          <w:rFonts w:ascii="Arial" w:eastAsia="Times New Roman" w:hAnsi="Arial" w:cs="Arial"/>
          <w:noProof/>
          <w:color w:val="333333"/>
          <w:lang w:eastAsia="ru-RU"/>
        </w:rPr>
      </w:pPr>
      <w:r w:rsidRPr="001062D9">
        <w:rPr>
          <w:rFonts w:ascii="Arial" w:eastAsia="Times New Roman" w:hAnsi="Arial" w:cs="Arial"/>
          <w:noProof/>
          <w:color w:val="333333"/>
          <w:lang w:eastAsia="ru-RU"/>
        </w:rPr>
        <w:t>В следующей строке мы создаём хэш пароля:</w:t>
      </w:r>
    </w:p>
    <w:tbl>
      <w:tblPr>
        <w:tblW w:w="9863" w:type="dxa"/>
        <w:tblCellSpacing w:w="15" w:type="dxa"/>
        <w:tblCellMar>
          <w:top w:w="15" w:type="dxa"/>
          <w:left w:w="15" w:type="dxa"/>
          <w:bottom w:w="15" w:type="dxa"/>
          <w:right w:w="15" w:type="dxa"/>
        </w:tblCellMar>
        <w:tblLook w:val="04A0" w:firstRow="1" w:lastRow="0" w:firstColumn="1" w:lastColumn="0" w:noHBand="0" w:noVBand="1"/>
      </w:tblPr>
      <w:tblGrid>
        <w:gridCol w:w="166"/>
        <w:gridCol w:w="9697"/>
      </w:tblGrid>
      <w:tr w:rsidR="00B27D58" w:rsidRPr="001062D9" w:rsidTr="004C1871">
        <w:trPr>
          <w:tblCellSpacing w:w="15" w:type="dxa"/>
        </w:trPr>
        <w:tc>
          <w:tcPr>
            <w:tcW w:w="0" w:type="auto"/>
            <w:tcMar>
              <w:top w:w="0" w:type="dxa"/>
              <w:left w:w="0" w:type="dxa"/>
              <w:bottom w:w="0" w:type="dxa"/>
              <w:right w:w="0" w:type="dxa"/>
            </w:tcMar>
            <w:vAlign w:val="bottom"/>
            <w:hideMark/>
          </w:tcPr>
          <w:p w:rsidR="00B27D58" w:rsidRPr="003C7DB9" w:rsidRDefault="00B27D58" w:rsidP="00B27D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noProof/>
                <w:sz w:val="20"/>
                <w:szCs w:val="20"/>
                <w:lang w:val="en-US" w:eastAsia="ru-RU"/>
              </w:rPr>
            </w:pPr>
            <w:r w:rsidRPr="003C7DB9">
              <w:rPr>
                <w:rFonts w:ascii="Courier New" w:eastAsia="Times New Roman" w:hAnsi="Courier New" w:cs="Courier New"/>
                <w:noProof/>
                <w:sz w:val="20"/>
                <w:szCs w:val="20"/>
                <w:lang w:val="en-US" w:eastAsia="ru-RU"/>
              </w:rPr>
              <w:t>1</w:t>
            </w:r>
          </w:p>
        </w:tc>
        <w:tc>
          <w:tcPr>
            <w:tcW w:w="9652" w:type="dxa"/>
            <w:shd w:val="clear" w:color="auto" w:fill="EEEEEE"/>
            <w:tcMar>
              <w:top w:w="0" w:type="dxa"/>
              <w:left w:w="0" w:type="dxa"/>
              <w:bottom w:w="0" w:type="dxa"/>
              <w:right w:w="0" w:type="dxa"/>
            </w:tcMar>
            <w:vAlign w:val="bottom"/>
            <w:hideMark/>
          </w:tcPr>
          <w:p w:rsidR="00B27D58" w:rsidRPr="003C7DB9" w:rsidRDefault="00B27D58" w:rsidP="00B27D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noProof/>
                <w:sz w:val="20"/>
                <w:szCs w:val="20"/>
                <w:lang w:val="en-US" w:eastAsia="ru-RU"/>
              </w:rPr>
            </w:pPr>
            <w:r w:rsidRPr="003C7DB9">
              <w:rPr>
                <w:rFonts w:ascii="inherit" w:eastAsia="Times New Roman" w:hAnsi="inherit" w:cs="Courier New"/>
                <w:noProof/>
                <w:color w:val="000088"/>
                <w:sz w:val="21"/>
                <w:szCs w:val="21"/>
                <w:bdr w:val="none" w:sz="0" w:space="0" w:color="auto" w:frame="1"/>
                <w:lang w:val="en-US" w:eastAsia="ru-RU"/>
              </w:rPr>
              <w:t>$password</w:t>
            </w:r>
            <w:r w:rsidRPr="003C7DB9">
              <w:rPr>
                <w:rFonts w:ascii="Courier New" w:eastAsia="Times New Roman" w:hAnsi="Courier New" w:cs="Courier New"/>
                <w:noProof/>
                <w:sz w:val="20"/>
                <w:szCs w:val="20"/>
                <w:lang w:val="en-US" w:eastAsia="ru-RU"/>
              </w:rPr>
              <w:t xml:space="preserve"> </w:t>
            </w:r>
            <w:r w:rsidRPr="003C7DB9">
              <w:rPr>
                <w:rFonts w:ascii="inherit" w:eastAsia="Times New Roman" w:hAnsi="inherit" w:cs="Courier New"/>
                <w:noProof/>
                <w:color w:val="339933"/>
                <w:sz w:val="21"/>
                <w:szCs w:val="21"/>
                <w:bdr w:val="none" w:sz="0" w:space="0" w:color="auto" w:frame="1"/>
                <w:lang w:val="en-US" w:eastAsia="ru-RU"/>
              </w:rPr>
              <w:t>=</w:t>
            </w:r>
            <w:r w:rsidRPr="003C7DB9">
              <w:rPr>
                <w:rFonts w:ascii="Courier New" w:eastAsia="Times New Roman" w:hAnsi="Courier New" w:cs="Courier New"/>
                <w:noProof/>
                <w:sz w:val="20"/>
                <w:szCs w:val="20"/>
                <w:lang w:val="en-US" w:eastAsia="ru-RU"/>
              </w:rPr>
              <w:t xml:space="preserve"> </w:t>
            </w:r>
            <w:r w:rsidRPr="003C7DB9">
              <w:rPr>
                <w:rFonts w:ascii="inherit" w:eastAsia="Times New Roman" w:hAnsi="inherit" w:cs="Courier New"/>
                <w:noProof/>
                <w:color w:val="990000"/>
                <w:sz w:val="21"/>
                <w:szCs w:val="21"/>
                <w:bdr w:val="none" w:sz="0" w:space="0" w:color="auto" w:frame="1"/>
                <w:lang w:val="en-US" w:eastAsia="ru-RU"/>
              </w:rPr>
              <w:t>md5</w:t>
            </w:r>
            <w:r w:rsidRPr="003C7DB9">
              <w:rPr>
                <w:rFonts w:ascii="inherit" w:eastAsia="Times New Roman" w:hAnsi="inherit" w:cs="Courier New"/>
                <w:noProof/>
                <w:color w:val="009900"/>
                <w:sz w:val="21"/>
                <w:szCs w:val="21"/>
                <w:bdr w:val="none" w:sz="0" w:space="0" w:color="auto" w:frame="1"/>
                <w:lang w:val="en-US" w:eastAsia="ru-RU"/>
              </w:rPr>
              <w:t>(</w:t>
            </w:r>
            <w:r w:rsidRPr="003C7DB9">
              <w:rPr>
                <w:rFonts w:ascii="inherit" w:eastAsia="Times New Roman" w:hAnsi="inherit" w:cs="Courier New"/>
                <w:noProof/>
                <w:color w:val="990000"/>
                <w:sz w:val="21"/>
                <w:szCs w:val="21"/>
                <w:bdr w:val="none" w:sz="0" w:space="0" w:color="auto" w:frame="1"/>
                <w:lang w:val="en-US" w:eastAsia="ru-RU"/>
              </w:rPr>
              <w:t>md5</w:t>
            </w:r>
            <w:r w:rsidRPr="003C7DB9">
              <w:rPr>
                <w:rFonts w:ascii="inherit" w:eastAsia="Times New Roman" w:hAnsi="inherit" w:cs="Courier New"/>
                <w:noProof/>
                <w:color w:val="009900"/>
                <w:sz w:val="21"/>
                <w:szCs w:val="21"/>
                <w:bdr w:val="none" w:sz="0" w:space="0" w:color="auto" w:frame="1"/>
                <w:lang w:val="en-US" w:eastAsia="ru-RU"/>
              </w:rPr>
              <w:t>(</w:t>
            </w:r>
            <w:r w:rsidRPr="003C7DB9">
              <w:rPr>
                <w:rFonts w:ascii="inherit" w:eastAsia="Times New Roman" w:hAnsi="inherit" w:cs="Courier New"/>
                <w:noProof/>
                <w:color w:val="000088"/>
                <w:sz w:val="21"/>
                <w:szCs w:val="21"/>
                <w:bdr w:val="none" w:sz="0" w:space="0" w:color="auto" w:frame="1"/>
                <w:lang w:val="en-US" w:eastAsia="ru-RU"/>
              </w:rPr>
              <w:t>$password</w:t>
            </w:r>
            <w:r w:rsidRPr="003C7DB9">
              <w:rPr>
                <w:rFonts w:ascii="inherit" w:eastAsia="Times New Roman" w:hAnsi="inherit" w:cs="Courier New"/>
                <w:noProof/>
                <w:color w:val="009900"/>
                <w:sz w:val="21"/>
                <w:szCs w:val="21"/>
                <w:bdr w:val="none" w:sz="0" w:space="0" w:color="auto" w:frame="1"/>
                <w:lang w:val="en-US" w:eastAsia="ru-RU"/>
              </w:rPr>
              <w:t>)</w:t>
            </w:r>
            <w:r w:rsidRPr="003C7DB9">
              <w:rPr>
                <w:rFonts w:ascii="inherit" w:eastAsia="Times New Roman" w:hAnsi="inherit" w:cs="Courier New"/>
                <w:noProof/>
                <w:color w:val="339933"/>
                <w:sz w:val="21"/>
                <w:szCs w:val="21"/>
                <w:bdr w:val="none" w:sz="0" w:space="0" w:color="auto" w:frame="1"/>
                <w:lang w:val="en-US" w:eastAsia="ru-RU"/>
              </w:rPr>
              <w:t>.</w:t>
            </w:r>
            <w:r w:rsidRPr="003C7DB9">
              <w:rPr>
                <w:rFonts w:ascii="inherit" w:eastAsia="Times New Roman" w:hAnsi="inherit" w:cs="Courier New"/>
                <w:noProof/>
                <w:color w:val="000088"/>
                <w:sz w:val="21"/>
                <w:szCs w:val="21"/>
                <w:bdr w:val="none" w:sz="0" w:space="0" w:color="auto" w:frame="1"/>
                <w:lang w:val="en-US" w:eastAsia="ru-RU"/>
              </w:rPr>
              <w:t>$salt</w:t>
            </w:r>
            <w:r w:rsidRPr="003C7DB9">
              <w:rPr>
                <w:rFonts w:ascii="inherit" w:eastAsia="Times New Roman" w:hAnsi="inherit" w:cs="Courier New"/>
                <w:noProof/>
                <w:color w:val="009900"/>
                <w:sz w:val="21"/>
                <w:szCs w:val="21"/>
                <w:bdr w:val="none" w:sz="0" w:space="0" w:color="auto" w:frame="1"/>
                <w:lang w:val="en-US" w:eastAsia="ru-RU"/>
              </w:rPr>
              <w:t>)</w:t>
            </w:r>
            <w:r w:rsidRPr="003C7DB9">
              <w:rPr>
                <w:rFonts w:ascii="inherit" w:eastAsia="Times New Roman" w:hAnsi="inherit" w:cs="Courier New"/>
                <w:noProof/>
                <w:color w:val="339933"/>
                <w:sz w:val="21"/>
                <w:szCs w:val="21"/>
                <w:bdr w:val="none" w:sz="0" w:space="0" w:color="auto" w:frame="1"/>
                <w:lang w:val="en-US" w:eastAsia="ru-RU"/>
              </w:rPr>
              <w:t>;</w:t>
            </w:r>
          </w:p>
        </w:tc>
      </w:tr>
    </w:tbl>
    <w:p w:rsidR="004C1871" w:rsidRPr="001062D9" w:rsidRDefault="004C1871" w:rsidP="004C1871">
      <w:pPr>
        <w:shd w:val="clear" w:color="auto" w:fill="FFFFFF"/>
        <w:spacing w:after="404" w:line="240" w:lineRule="auto"/>
        <w:textAlignment w:val="baseline"/>
        <w:rPr>
          <w:rFonts w:ascii="Arial" w:eastAsia="Times New Roman" w:hAnsi="Arial" w:cs="Arial"/>
          <w:noProof/>
          <w:color w:val="333333"/>
          <w:lang w:eastAsia="ru-RU"/>
        </w:rPr>
      </w:pPr>
      <w:r w:rsidRPr="001062D9">
        <w:rPr>
          <w:rFonts w:ascii="Arial" w:eastAsia="Times New Roman" w:hAnsi="Arial" w:cs="Arial"/>
          <w:noProof/>
          <w:color w:val="333333"/>
          <w:lang w:eastAsia="ru-RU"/>
        </w:rPr>
        <w:t xml:space="preserve">Поясню… Вначале мы применяем к паролю функцию </w:t>
      </w:r>
      <w:r w:rsidRPr="003C7DB9">
        <w:rPr>
          <w:rFonts w:ascii="Arial" w:eastAsia="Times New Roman" w:hAnsi="Arial" w:cs="Arial"/>
          <w:noProof/>
          <w:color w:val="333333"/>
          <w:lang w:val="en-US" w:eastAsia="ru-RU"/>
        </w:rPr>
        <w:t>md</w:t>
      </w:r>
      <w:r w:rsidRPr="001062D9">
        <w:rPr>
          <w:rFonts w:ascii="Arial" w:eastAsia="Times New Roman" w:hAnsi="Arial" w:cs="Arial"/>
          <w:noProof/>
          <w:color w:val="333333"/>
          <w:lang w:eastAsia="ru-RU"/>
        </w:rPr>
        <w:t xml:space="preserve">5, результат – 32-символьная строка. Потом «лепим» справа к этой строке ещё 3 случайных цифры (наша «соль») и применяем опять </w:t>
      </w:r>
      <w:r w:rsidRPr="003C7DB9">
        <w:rPr>
          <w:rFonts w:ascii="Arial" w:eastAsia="Times New Roman" w:hAnsi="Arial" w:cs="Arial"/>
          <w:noProof/>
          <w:color w:val="333333"/>
          <w:lang w:val="en-US" w:eastAsia="ru-RU"/>
        </w:rPr>
        <w:t>md</w:t>
      </w:r>
      <w:r w:rsidRPr="001062D9">
        <w:rPr>
          <w:rFonts w:ascii="Arial" w:eastAsia="Times New Roman" w:hAnsi="Arial" w:cs="Arial"/>
          <w:noProof/>
          <w:color w:val="333333"/>
          <w:lang w:eastAsia="ru-RU"/>
        </w:rPr>
        <w:t>5. Результат – опять 32-символьная строка. Смысл этих манипуляций состоит в том, что мы сильно усложняем жизнь злоумышленнику. И ему остаются лишь подбирать брутфорсом ваш пароль, что займёт у него, возможно, многие годы</w:t>
      </w:r>
      <w:r w:rsidRPr="003C7DB9">
        <w:rPr>
          <w:rFonts w:ascii="Arial" w:eastAsia="Times New Roman" w:hAnsi="Arial" w:cs="Arial"/>
          <w:noProof/>
          <w:color w:val="333333"/>
          <w:lang w:val="en-US" w:eastAsia="ru-RU"/>
        </w:rPr>
        <w:t> </w:t>
      </w:r>
      <w:r w:rsidRPr="003C7DB9">
        <w:rPr>
          <w:rFonts w:ascii="Arial" w:eastAsia="Times New Roman" w:hAnsi="Arial" w:cs="Arial"/>
          <w:noProof/>
          <w:color w:val="333333"/>
          <w:lang w:eastAsia="ru-RU"/>
        </w:rPr>
        <mc:AlternateContent>
          <mc:Choice Requires="wps">
            <w:drawing>
              <wp:inline distT="0" distB="0" distL="0" distR="0" wp14:anchorId="386AE829" wp14:editId="785934BF">
                <wp:extent cx="304800" cy="304800"/>
                <wp:effectExtent l="0" t="0" r="0" b="0"/>
                <wp:docPr id="24" name="Прямоугольник 24" desc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Прямоугольник 24" o:spid="_x0000_s1026" alt="Описание: 😉"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" filled="f" stroked="f">
                <o:lock v:ext="edit" aspectratio="t"/>
                <w10:anchorlock/>
              </v:rect>
            </w:pict>
          </mc:Fallback>
        </mc:AlternateContent>
      </w:r>
    </w:p>
    <w:tbl>
      <w:tblPr>
        <w:tblW w:w="9863" w:type="dxa"/>
        <w:tblCellSpacing w:w="15" w:type="dxa"/>
        <w:tblCellMar>
          <w:top w:w="15" w:type="dxa"/>
          <w:left w:w="15" w:type="dxa"/>
          <w:bottom w:w="15" w:type="dxa"/>
          <w:right w:w="15" w:type="dxa"/>
        </w:tblCellMar>
        <w:tblLook w:val="04A0" w:firstRow="1" w:lastRow="0" w:firstColumn="1" w:lastColumn="0" w:noHBand="0" w:noVBand="1"/>
      </w:tblPr>
      <w:tblGrid>
        <w:gridCol w:w="166"/>
        <w:gridCol w:w="9697"/>
      </w:tblGrid>
      <w:tr w:rsidR="004C1871" w:rsidRPr="003C7DB9" w:rsidTr="004C1871">
        <w:trPr>
          <w:tblCellSpacing w:w="15" w:type="dxa"/>
        </w:trPr>
        <w:tc>
          <w:tcPr>
            <w:tcW w:w="0" w:type="auto"/>
            <w:tcMar>
              <w:top w:w="0" w:type="dxa"/>
              <w:left w:w="0" w:type="dxa"/>
              <w:bottom w:w="0" w:type="dxa"/>
              <w:right w:w="0" w:type="dxa"/>
            </w:tcMar>
            <w:vAlign w:val="bottom"/>
            <w:hideMark/>
          </w:tcPr>
          <w:p w:rsidR="004C1871" w:rsidRPr="003C7DB9" w:rsidRDefault="004C1871" w:rsidP="004C18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noProof/>
                <w:sz w:val="20"/>
                <w:szCs w:val="20"/>
                <w:lang w:val="en-US" w:eastAsia="ru-RU"/>
              </w:rPr>
            </w:pPr>
            <w:r w:rsidRPr="003C7DB9">
              <w:rPr>
                <w:rFonts w:ascii="Courier New" w:eastAsia="Times New Roman" w:hAnsi="Courier New" w:cs="Courier New"/>
                <w:noProof/>
                <w:sz w:val="20"/>
                <w:szCs w:val="20"/>
                <w:lang w:val="en-US" w:eastAsia="ru-RU"/>
              </w:rPr>
              <w:t>1</w:t>
            </w:r>
          </w:p>
        </w:tc>
        <w:tc>
          <w:tcPr>
            <w:tcW w:w="9863" w:type="dxa"/>
            <w:shd w:val="clear" w:color="auto" w:fill="EEEEEE"/>
            <w:tcMar>
              <w:top w:w="0" w:type="dxa"/>
              <w:left w:w="0" w:type="dxa"/>
              <w:bottom w:w="0" w:type="dxa"/>
              <w:right w:w="0" w:type="dxa"/>
            </w:tcMar>
            <w:vAlign w:val="bottom"/>
            <w:hideMark/>
          </w:tcPr>
          <w:p w:rsidR="004C1871" w:rsidRPr="001062D9" w:rsidRDefault="004C1871" w:rsidP="004C18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noProof/>
                <w:sz w:val="20"/>
                <w:szCs w:val="20"/>
                <w:lang w:eastAsia="ru-RU"/>
              </w:rPr>
            </w:pPr>
            <w:r w:rsidRPr="001062D9">
              <w:rPr>
                <w:rFonts w:ascii="inherit" w:eastAsia="Times New Roman" w:hAnsi="inherit" w:cs="Courier New"/>
                <w:noProof/>
                <w:color w:val="000088"/>
                <w:sz w:val="21"/>
                <w:szCs w:val="21"/>
                <w:bdr w:val="none" w:sz="0" w:space="0" w:color="auto" w:frame="1"/>
                <w:lang w:eastAsia="ru-RU"/>
              </w:rPr>
              <w:t>$</w:t>
            </w:r>
            <w:r w:rsidRPr="003C7DB9">
              <w:rPr>
                <w:rFonts w:ascii="inherit" w:eastAsia="Times New Roman" w:hAnsi="inherit" w:cs="Courier New"/>
                <w:noProof/>
                <w:color w:val="000088"/>
                <w:sz w:val="21"/>
                <w:szCs w:val="21"/>
                <w:bdr w:val="none" w:sz="0" w:space="0" w:color="auto" w:frame="1"/>
                <w:lang w:val="en-US" w:eastAsia="ru-RU"/>
              </w:rPr>
              <w:t>tm</w:t>
            </w:r>
            <w:r w:rsidRPr="001062D9">
              <w:rPr>
                <w:rFonts w:ascii="Courier New" w:eastAsia="Times New Roman" w:hAnsi="Courier New" w:cs="Courier New"/>
                <w:noProof/>
                <w:sz w:val="20"/>
                <w:szCs w:val="20"/>
                <w:lang w:eastAsia="ru-RU"/>
              </w:rPr>
              <w:t xml:space="preserve"> </w:t>
            </w:r>
            <w:r w:rsidRPr="001062D9">
              <w:rPr>
                <w:rFonts w:ascii="inherit" w:eastAsia="Times New Roman" w:hAnsi="inherit" w:cs="Courier New"/>
                <w:noProof/>
                <w:color w:val="339933"/>
                <w:sz w:val="21"/>
                <w:szCs w:val="21"/>
                <w:bdr w:val="none" w:sz="0" w:space="0" w:color="auto" w:frame="1"/>
                <w:lang w:eastAsia="ru-RU"/>
              </w:rPr>
              <w:t>=</w:t>
            </w:r>
            <w:r w:rsidRPr="001062D9">
              <w:rPr>
                <w:rFonts w:ascii="Courier New" w:eastAsia="Times New Roman" w:hAnsi="Courier New" w:cs="Courier New"/>
                <w:noProof/>
                <w:sz w:val="20"/>
                <w:szCs w:val="20"/>
                <w:lang w:eastAsia="ru-RU"/>
              </w:rPr>
              <w:t xml:space="preserve"> </w:t>
            </w:r>
            <w:r w:rsidRPr="003C7DB9">
              <w:rPr>
                <w:rFonts w:ascii="inherit" w:eastAsia="Times New Roman" w:hAnsi="inherit" w:cs="Courier New"/>
                <w:noProof/>
                <w:color w:val="990000"/>
                <w:sz w:val="21"/>
                <w:szCs w:val="21"/>
                <w:bdr w:val="none" w:sz="0" w:space="0" w:color="auto" w:frame="1"/>
                <w:lang w:val="en-US" w:eastAsia="ru-RU"/>
              </w:rPr>
              <w:t>time</w:t>
            </w:r>
            <w:r w:rsidRPr="001062D9">
              <w:rPr>
                <w:rFonts w:ascii="inherit" w:eastAsia="Times New Roman" w:hAnsi="inherit" w:cs="Courier New"/>
                <w:noProof/>
                <w:color w:val="009900"/>
                <w:sz w:val="21"/>
                <w:szCs w:val="21"/>
                <w:bdr w:val="none" w:sz="0" w:space="0" w:color="auto" w:frame="1"/>
                <w:lang w:eastAsia="ru-RU"/>
              </w:rPr>
              <w:t>()</w:t>
            </w:r>
            <w:r w:rsidRPr="001062D9">
              <w:rPr>
                <w:rFonts w:ascii="inherit" w:eastAsia="Times New Roman" w:hAnsi="inherit" w:cs="Courier New"/>
                <w:noProof/>
                <w:color w:val="339933"/>
                <w:sz w:val="21"/>
                <w:szCs w:val="21"/>
                <w:bdr w:val="none" w:sz="0" w:space="0" w:color="auto" w:frame="1"/>
                <w:lang w:eastAsia="ru-RU"/>
              </w:rPr>
              <w:t>;</w:t>
            </w:r>
            <w:r w:rsidRPr="001062D9">
              <w:rPr>
                <w:rFonts w:ascii="Courier New" w:eastAsia="Times New Roman" w:hAnsi="Courier New" w:cs="Courier New"/>
                <w:noProof/>
                <w:sz w:val="20"/>
                <w:szCs w:val="20"/>
                <w:lang w:eastAsia="ru-RU"/>
              </w:rPr>
              <w:t xml:space="preserve"> </w:t>
            </w:r>
            <w:r w:rsidRPr="001062D9">
              <w:rPr>
                <w:rFonts w:ascii="inherit" w:eastAsia="Times New Roman" w:hAnsi="inherit" w:cs="Courier New"/>
                <w:i/>
                <w:iCs/>
                <w:noProof/>
                <w:color w:val="666666"/>
                <w:sz w:val="21"/>
                <w:szCs w:val="21"/>
                <w:bdr w:val="none" w:sz="0" w:space="0" w:color="auto" w:frame="1"/>
                <w:lang w:eastAsia="ru-RU"/>
              </w:rPr>
              <w:t>//в эту переменную пишем время регистрации, необходимое для записи в БД. Также это время будет использовано для сохранения в БД времени последней активности пользователя.</w:t>
            </w:r>
          </w:p>
        </w:tc>
      </w:tr>
    </w:tbl>
    <w:p w:rsidR="00B27D58" w:rsidRPr="001062D9" w:rsidRDefault="00B27D58" w:rsidP="004F123D">
      <w:pPr>
        <w:rPr>
          <w:noProof/>
          <w:color w:val="000000"/>
          <w:sz w:val="27"/>
          <w:szCs w:val="27"/>
        </w:rPr>
      </w:pPr>
    </w:p>
    <w:p w:rsidR="007813A6" w:rsidRPr="001062D9" w:rsidRDefault="007813A6" w:rsidP="004F123D">
      <w:pPr>
        <w:rPr>
          <w:rFonts w:ascii="Arial" w:hAnsi="Arial" w:cs="Arial"/>
          <w:noProof/>
          <w:color w:val="333333"/>
          <w:shd w:val="clear" w:color="auto" w:fill="FFFFFF"/>
        </w:rPr>
      </w:pPr>
      <w:r w:rsidRPr="001062D9">
        <w:rPr>
          <w:rFonts w:ascii="Arial" w:hAnsi="Arial" w:cs="Arial"/>
          <w:noProof/>
          <w:color w:val="333333"/>
          <w:shd w:val="clear" w:color="auto" w:fill="FFFFFF"/>
        </w:rPr>
        <w:t xml:space="preserve">Далее идёт собственно запись данных в БД. Если она будет удачной, то скрипт авторизирует пользователя, записав его </w:t>
      </w:r>
      <w:r w:rsidRPr="003C7DB9">
        <w:rPr>
          <w:rFonts w:ascii="Arial" w:hAnsi="Arial" w:cs="Arial"/>
          <w:noProof/>
          <w:color w:val="333333"/>
          <w:shd w:val="clear" w:color="auto" w:fill="FFFFFF"/>
          <w:lang w:val="en-US"/>
        </w:rPr>
        <w:t>id</w:t>
      </w:r>
      <w:r w:rsidRPr="001062D9">
        <w:rPr>
          <w:rFonts w:ascii="Arial" w:hAnsi="Arial" w:cs="Arial"/>
          <w:noProof/>
          <w:color w:val="333333"/>
          <w:shd w:val="clear" w:color="auto" w:fill="FFFFFF"/>
        </w:rPr>
        <w:t xml:space="preserve"> в сессию и создав нужные куки. Следует обратить внимание на то, как формируется пароль в куках. Это тот же </w:t>
      </w:r>
      <w:r w:rsidRPr="003C7DB9">
        <w:rPr>
          <w:rFonts w:ascii="Arial" w:hAnsi="Arial" w:cs="Arial"/>
          <w:noProof/>
          <w:color w:val="333333"/>
          <w:shd w:val="clear" w:color="auto" w:fill="FFFFFF"/>
          <w:lang w:val="en-US"/>
        </w:rPr>
        <w:t>md</w:t>
      </w:r>
      <w:r w:rsidRPr="001062D9">
        <w:rPr>
          <w:rFonts w:ascii="Arial" w:hAnsi="Arial" w:cs="Arial"/>
          <w:noProof/>
          <w:color w:val="333333"/>
          <w:shd w:val="clear" w:color="auto" w:fill="FFFFFF"/>
        </w:rPr>
        <w:t>5, но применённый по другому принципу. Это нам пригодится при авторизации пользователя в будущем.</w:t>
      </w:r>
    </w:p>
    <w:p w:rsidR="007813A6" w:rsidRPr="001062D9" w:rsidRDefault="00AC31DB" w:rsidP="004F123D">
      <w:pPr>
        <w:rPr>
          <w:rFonts w:ascii="Arial" w:hAnsi="Arial" w:cs="Arial"/>
          <w:noProof/>
          <w:color w:val="333333"/>
          <w:shd w:val="clear" w:color="auto" w:fill="FFFFFF"/>
        </w:rPr>
      </w:pPr>
      <w:r w:rsidRPr="001062D9">
        <w:rPr>
          <w:rFonts w:ascii="Arial" w:hAnsi="Arial" w:cs="Arial"/>
          <w:noProof/>
          <w:color w:val="333333"/>
          <w:shd w:val="clear" w:color="auto" w:fill="FFFFFF"/>
        </w:rPr>
        <w:t>Чтобы установилось время регистрации и дата (</w:t>
      </w:r>
      <w:r w:rsidRPr="003C7DB9">
        <w:rPr>
          <w:rFonts w:ascii="Arial" w:hAnsi="Arial" w:cs="Arial"/>
          <w:b/>
          <w:noProof/>
          <w:color w:val="0070C0"/>
          <w:shd w:val="clear" w:color="auto" w:fill="FFFFFF"/>
          <w:lang w:val="en-US"/>
        </w:rPr>
        <w:t>reg</w:t>
      </w:r>
      <w:r w:rsidRPr="001062D9">
        <w:rPr>
          <w:rFonts w:ascii="Arial" w:hAnsi="Arial" w:cs="Arial"/>
          <w:b/>
          <w:noProof/>
          <w:color w:val="0070C0"/>
          <w:shd w:val="clear" w:color="auto" w:fill="FFFFFF"/>
        </w:rPr>
        <w:t>_</w:t>
      </w:r>
      <w:r w:rsidRPr="003C7DB9">
        <w:rPr>
          <w:rFonts w:ascii="Arial" w:hAnsi="Arial" w:cs="Arial"/>
          <w:b/>
          <w:noProof/>
          <w:color w:val="0070C0"/>
          <w:shd w:val="clear" w:color="auto" w:fill="FFFFFF"/>
          <w:lang w:val="en-US"/>
        </w:rPr>
        <w:t>date</w:t>
      </w:r>
      <w:r w:rsidRPr="001062D9">
        <w:rPr>
          <w:rFonts w:ascii="Arial" w:hAnsi="Arial" w:cs="Arial"/>
          <w:noProof/>
          <w:color w:val="333333"/>
          <w:shd w:val="clear" w:color="auto" w:fill="FFFFFF"/>
        </w:rPr>
        <w:t xml:space="preserve">) </w:t>
      </w:r>
      <w:r w:rsidRPr="003C7DB9">
        <w:rPr>
          <w:rFonts w:ascii="Arial" w:hAnsi="Arial" w:cs="Arial"/>
          <w:noProof/>
          <w:color w:val="333333"/>
          <w:shd w:val="clear" w:color="auto" w:fill="FFFFFF"/>
          <w:lang w:eastAsia="ru-RU"/>
        </w:rPr>
        <w:drawing>
          <wp:inline distT="0" distB="0" distL="0" distR="0" wp14:anchorId="11498B03" wp14:editId="4D669CE0">
            <wp:extent cx="6624191" cy="1381125"/>
            <wp:effectExtent l="0" t="0" r="5715"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 time.png"/>
                    <pic:cNvPicPr/>
                  </pic:nvPicPr>
                  <pic:blipFill>
                    <a:blip r:embed="rId147">
                      <a:extLst>
                        <a:ext uri="{28A0092B-C50C-407E-A947-70E740481C1C}">
                          <a14:useLocalDpi xmlns:a14="http://schemas.microsoft.com/office/drawing/2010/main" val="0"/>
                        </a:ext>
                      </a:extLst>
                    </a:blip>
                    <a:stretch>
                      <a:fillRect/>
                    </a:stretch>
                  </pic:blipFill>
                  <pic:spPr>
                    <a:xfrm>
                      <a:off x="0" y="0"/>
                      <a:ext cx="6645910" cy="1385653"/>
                    </a:xfrm>
                    <a:prstGeom prst="rect">
                      <a:avLst/>
                    </a:prstGeom>
                  </pic:spPr>
                </pic:pic>
              </a:graphicData>
            </a:graphic>
          </wp:inline>
        </w:drawing>
      </w:r>
    </w:p>
    <w:p w:rsidR="00AC31DB" w:rsidRPr="001062D9" w:rsidRDefault="00AC31DB" w:rsidP="004F123D">
      <w:pPr>
        <w:rPr>
          <w:rFonts w:ascii="Arial" w:hAnsi="Arial" w:cs="Arial"/>
          <w:noProof/>
          <w:color w:val="333333"/>
          <w:shd w:val="clear" w:color="auto" w:fill="FFFFFF"/>
        </w:rPr>
      </w:pPr>
      <w:r w:rsidRPr="001062D9">
        <w:rPr>
          <w:rFonts w:ascii="Arial" w:hAnsi="Arial" w:cs="Arial"/>
          <w:noProof/>
          <w:color w:val="333333"/>
          <w:shd w:val="clear" w:color="auto" w:fill="FFFFFF"/>
        </w:rPr>
        <w:t xml:space="preserve">можно просто установить опции в самой БД (тип </w:t>
      </w:r>
      <w:r w:rsidRPr="003C7DB9">
        <w:rPr>
          <w:rFonts w:ascii="Arial" w:hAnsi="Arial" w:cs="Arial"/>
          <w:noProof/>
          <w:color w:val="333333"/>
          <w:shd w:val="clear" w:color="auto" w:fill="FFFFFF"/>
          <w:lang w:val="en-US"/>
        </w:rPr>
        <w:t>TIMESTAMP</w:t>
      </w:r>
      <w:r w:rsidRPr="001062D9">
        <w:rPr>
          <w:rFonts w:ascii="Arial" w:hAnsi="Arial" w:cs="Arial"/>
          <w:noProof/>
          <w:color w:val="333333"/>
          <w:shd w:val="clear" w:color="auto" w:fill="FFFFFF"/>
        </w:rPr>
        <w:t xml:space="preserve"> и </w:t>
      </w:r>
      <w:r w:rsidRPr="003C7DB9">
        <w:rPr>
          <w:rFonts w:ascii="Arial" w:hAnsi="Arial" w:cs="Arial"/>
          <w:noProof/>
          <w:color w:val="333333"/>
          <w:shd w:val="clear" w:color="auto" w:fill="FFFFFF"/>
          <w:lang w:val="en-US"/>
        </w:rPr>
        <w:t>CURRENT</w:t>
      </w:r>
      <w:r w:rsidRPr="001062D9">
        <w:rPr>
          <w:rFonts w:ascii="Arial" w:hAnsi="Arial" w:cs="Arial"/>
          <w:noProof/>
          <w:color w:val="333333"/>
          <w:shd w:val="clear" w:color="auto" w:fill="FFFFFF"/>
        </w:rPr>
        <w:t>_</w:t>
      </w:r>
      <w:r w:rsidRPr="003C7DB9">
        <w:rPr>
          <w:rFonts w:ascii="Arial" w:hAnsi="Arial" w:cs="Arial"/>
          <w:noProof/>
          <w:color w:val="333333"/>
          <w:shd w:val="clear" w:color="auto" w:fill="FFFFFF"/>
          <w:lang w:val="en-US"/>
        </w:rPr>
        <w:t>TIMES</w:t>
      </w:r>
      <w:r w:rsidRPr="001062D9">
        <w:rPr>
          <w:rFonts w:ascii="Arial" w:hAnsi="Arial" w:cs="Arial"/>
          <w:noProof/>
          <w:color w:val="333333"/>
          <w:shd w:val="clear" w:color="auto" w:fill="FFFFFF"/>
        </w:rPr>
        <w:t>):</w:t>
      </w:r>
    </w:p>
    <w:p w:rsidR="00AC31DB" w:rsidRPr="001062D9" w:rsidRDefault="00AC31DB" w:rsidP="004F123D">
      <w:pPr>
        <w:rPr>
          <w:rFonts w:ascii="Arial" w:hAnsi="Arial" w:cs="Arial"/>
          <w:noProof/>
          <w:color w:val="333333"/>
          <w:shd w:val="clear" w:color="auto" w:fill="FFFFFF"/>
        </w:rPr>
      </w:pPr>
      <w:r w:rsidRPr="003C7DB9">
        <w:rPr>
          <w:rFonts w:ascii="Arial" w:hAnsi="Arial" w:cs="Arial"/>
          <w:noProof/>
          <w:color w:val="333333"/>
          <w:shd w:val="clear" w:color="auto" w:fill="FFFFFF"/>
          <w:lang w:eastAsia="ru-RU"/>
        </w:rPr>
        <w:lastRenderedPageBreak/>
        <w:drawing>
          <wp:inline distT="0" distB="0" distL="0" distR="0" wp14:anchorId="749D0C59" wp14:editId="47EF9D68">
            <wp:extent cx="6648450" cy="1571625"/>
            <wp:effectExtent l="0" t="0" r="0" b="952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t.png"/>
                    <pic:cNvPicPr/>
                  </pic:nvPicPr>
                  <pic:blipFill>
                    <a:blip r:embed="rId148">
                      <a:extLst>
                        <a:ext uri="{28A0092B-C50C-407E-A947-70E740481C1C}">
                          <a14:useLocalDpi xmlns:a14="http://schemas.microsoft.com/office/drawing/2010/main" val="0"/>
                        </a:ext>
                      </a:extLst>
                    </a:blip>
                    <a:stretch>
                      <a:fillRect/>
                    </a:stretch>
                  </pic:blipFill>
                  <pic:spPr>
                    <a:xfrm>
                      <a:off x="0" y="0"/>
                      <a:ext cx="6645910" cy="1571025"/>
                    </a:xfrm>
                    <a:prstGeom prst="rect">
                      <a:avLst/>
                    </a:prstGeom>
                  </pic:spPr>
                </pic:pic>
              </a:graphicData>
            </a:graphic>
          </wp:inline>
        </w:drawing>
      </w:r>
      <w:r w:rsidRPr="001062D9">
        <w:rPr>
          <w:rFonts w:ascii="Arial" w:hAnsi="Arial" w:cs="Arial"/>
          <w:noProof/>
          <w:color w:val="333333"/>
          <w:shd w:val="clear" w:color="auto" w:fill="FFFFFF"/>
        </w:rPr>
        <w:br/>
        <w:t>И после перезагрузки формы все последующие данные будут заноситься с текущим временем.</w:t>
      </w:r>
    </w:p>
    <w:p w:rsidR="00AC31DB" w:rsidRPr="001062D9" w:rsidRDefault="00AC31DB" w:rsidP="004F123D">
      <w:pPr>
        <w:rPr>
          <w:rFonts w:ascii="Arial" w:hAnsi="Arial" w:cs="Arial"/>
          <w:noProof/>
          <w:color w:val="333333"/>
          <w:shd w:val="clear" w:color="auto" w:fill="FFFFFF"/>
        </w:rPr>
      </w:pPr>
    </w:p>
    <w:p w:rsidR="007813A6" w:rsidRPr="003C7DB9" w:rsidRDefault="007813A6" w:rsidP="007813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noProof/>
          <w:color w:val="110000"/>
          <w:sz w:val="20"/>
          <w:szCs w:val="20"/>
          <w:lang w:val="en-US" w:eastAsia="ru-RU"/>
        </w:rPr>
      </w:pPr>
      <w:r w:rsidRPr="003C7DB9">
        <w:rPr>
          <w:rFonts w:ascii="inherit" w:eastAsia="Times New Roman" w:hAnsi="inherit" w:cs="Courier New"/>
          <w:noProof/>
          <w:color w:val="B1B100"/>
          <w:sz w:val="21"/>
          <w:szCs w:val="21"/>
          <w:bdr w:val="none" w:sz="0" w:space="0" w:color="auto" w:frame="1"/>
          <w:lang w:val="en-US" w:eastAsia="ru-RU"/>
        </w:rPr>
        <w:t>if</w:t>
      </w:r>
      <w:r w:rsidRPr="003C7DB9">
        <w:rPr>
          <w:rFonts w:ascii="Courier New" w:eastAsia="Times New Roman" w:hAnsi="Courier New" w:cs="Courier New"/>
          <w:noProof/>
          <w:color w:val="110000"/>
          <w:sz w:val="20"/>
          <w:szCs w:val="20"/>
          <w:lang w:val="en-US" w:eastAsia="ru-RU"/>
        </w:rPr>
        <w:t xml:space="preserve"> </w:t>
      </w:r>
      <w:r w:rsidRPr="003C7DB9">
        <w:rPr>
          <w:rFonts w:ascii="inherit" w:eastAsia="Times New Roman" w:hAnsi="inherit" w:cs="Courier New"/>
          <w:noProof/>
          <w:color w:val="009900"/>
          <w:sz w:val="21"/>
          <w:szCs w:val="21"/>
          <w:bdr w:val="none" w:sz="0" w:space="0" w:color="auto" w:frame="1"/>
          <w:lang w:val="en-US" w:eastAsia="ru-RU"/>
        </w:rPr>
        <w:t>(</w:t>
      </w:r>
      <w:r w:rsidRPr="003C7DB9">
        <w:rPr>
          <w:rFonts w:ascii="inherit" w:eastAsia="Times New Roman" w:hAnsi="inherit" w:cs="Courier New"/>
          <w:noProof/>
          <w:color w:val="990000"/>
          <w:sz w:val="21"/>
          <w:szCs w:val="21"/>
          <w:bdr w:val="none" w:sz="0" w:space="0" w:color="auto" w:frame="1"/>
          <w:lang w:val="en-US" w:eastAsia="ru-RU"/>
        </w:rPr>
        <w:t>mysql_query</w:t>
      </w:r>
      <w:r w:rsidRPr="003C7DB9">
        <w:rPr>
          <w:rFonts w:ascii="inherit" w:eastAsia="Times New Roman" w:hAnsi="inherit" w:cs="Courier New"/>
          <w:noProof/>
          <w:color w:val="009900"/>
          <w:sz w:val="21"/>
          <w:szCs w:val="21"/>
          <w:bdr w:val="none" w:sz="0" w:space="0" w:color="auto" w:frame="1"/>
          <w:lang w:val="en-US" w:eastAsia="ru-RU"/>
        </w:rPr>
        <w:t>(</w:t>
      </w:r>
      <w:r w:rsidRPr="003C7DB9">
        <w:rPr>
          <w:rFonts w:ascii="inherit" w:eastAsia="Times New Roman" w:hAnsi="inherit" w:cs="Courier New"/>
          <w:noProof/>
          <w:color w:val="0000FF"/>
          <w:sz w:val="21"/>
          <w:szCs w:val="21"/>
          <w:bdr w:val="none" w:sz="0" w:space="0" w:color="auto" w:frame="1"/>
          <w:lang w:val="en-US" w:eastAsia="ru-RU"/>
        </w:rPr>
        <w:t>"INSERT INTO users (login,password,salt,mail_reg,mail,reg_date,last_act) VALUES ('"</w:t>
      </w:r>
      <w:r w:rsidRPr="003C7DB9">
        <w:rPr>
          <w:rFonts w:ascii="inherit" w:eastAsia="Times New Roman" w:hAnsi="inherit" w:cs="Courier New"/>
          <w:noProof/>
          <w:color w:val="339933"/>
          <w:sz w:val="21"/>
          <w:szCs w:val="21"/>
          <w:bdr w:val="none" w:sz="0" w:space="0" w:color="auto" w:frame="1"/>
          <w:lang w:val="en-US" w:eastAsia="ru-RU"/>
        </w:rPr>
        <w:t>.</w:t>
      </w:r>
      <w:r w:rsidRPr="003C7DB9">
        <w:rPr>
          <w:rFonts w:ascii="inherit" w:eastAsia="Times New Roman" w:hAnsi="inherit" w:cs="Courier New"/>
          <w:noProof/>
          <w:color w:val="000088"/>
          <w:sz w:val="21"/>
          <w:szCs w:val="21"/>
          <w:bdr w:val="none" w:sz="0" w:space="0" w:color="auto" w:frame="1"/>
          <w:lang w:val="en-US" w:eastAsia="ru-RU"/>
        </w:rPr>
        <w:t>$login</w:t>
      </w:r>
      <w:r w:rsidRPr="003C7DB9">
        <w:rPr>
          <w:rFonts w:ascii="inherit" w:eastAsia="Times New Roman" w:hAnsi="inherit" w:cs="Courier New"/>
          <w:noProof/>
          <w:color w:val="339933"/>
          <w:sz w:val="21"/>
          <w:szCs w:val="21"/>
          <w:bdr w:val="none" w:sz="0" w:space="0" w:color="auto" w:frame="1"/>
          <w:lang w:val="en-US" w:eastAsia="ru-RU"/>
        </w:rPr>
        <w:t>.</w:t>
      </w:r>
      <w:r w:rsidRPr="003C7DB9">
        <w:rPr>
          <w:rFonts w:ascii="inherit" w:eastAsia="Times New Roman" w:hAnsi="inherit" w:cs="Courier New"/>
          <w:noProof/>
          <w:color w:val="0000FF"/>
          <w:sz w:val="21"/>
          <w:szCs w:val="21"/>
          <w:bdr w:val="none" w:sz="0" w:space="0" w:color="auto" w:frame="1"/>
          <w:lang w:val="en-US" w:eastAsia="ru-RU"/>
        </w:rPr>
        <w:t>"','"</w:t>
      </w:r>
      <w:r w:rsidRPr="003C7DB9">
        <w:rPr>
          <w:rFonts w:ascii="inherit" w:eastAsia="Times New Roman" w:hAnsi="inherit" w:cs="Courier New"/>
          <w:noProof/>
          <w:color w:val="339933"/>
          <w:sz w:val="21"/>
          <w:szCs w:val="21"/>
          <w:bdr w:val="none" w:sz="0" w:space="0" w:color="auto" w:frame="1"/>
          <w:lang w:val="en-US" w:eastAsia="ru-RU"/>
        </w:rPr>
        <w:t>.</w:t>
      </w:r>
      <w:r w:rsidRPr="003C7DB9">
        <w:rPr>
          <w:rFonts w:ascii="inherit" w:eastAsia="Times New Roman" w:hAnsi="inherit" w:cs="Courier New"/>
          <w:noProof/>
          <w:color w:val="000088"/>
          <w:sz w:val="21"/>
          <w:szCs w:val="21"/>
          <w:bdr w:val="none" w:sz="0" w:space="0" w:color="auto" w:frame="1"/>
          <w:lang w:val="en-US" w:eastAsia="ru-RU"/>
        </w:rPr>
        <w:t>$password</w:t>
      </w:r>
      <w:r w:rsidRPr="003C7DB9">
        <w:rPr>
          <w:rFonts w:ascii="inherit" w:eastAsia="Times New Roman" w:hAnsi="inherit" w:cs="Courier New"/>
          <w:noProof/>
          <w:color w:val="339933"/>
          <w:sz w:val="21"/>
          <w:szCs w:val="21"/>
          <w:bdr w:val="none" w:sz="0" w:space="0" w:color="auto" w:frame="1"/>
          <w:lang w:val="en-US" w:eastAsia="ru-RU"/>
        </w:rPr>
        <w:t>.</w:t>
      </w:r>
      <w:r w:rsidRPr="003C7DB9">
        <w:rPr>
          <w:rFonts w:ascii="inherit" w:eastAsia="Times New Roman" w:hAnsi="inherit" w:cs="Courier New"/>
          <w:noProof/>
          <w:color w:val="0000FF"/>
          <w:sz w:val="21"/>
          <w:szCs w:val="21"/>
          <w:bdr w:val="none" w:sz="0" w:space="0" w:color="auto" w:frame="1"/>
          <w:lang w:val="en-US" w:eastAsia="ru-RU"/>
        </w:rPr>
        <w:t>"','"</w:t>
      </w:r>
      <w:r w:rsidRPr="003C7DB9">
        <w:rPr>
          <w:rFonts w:ascii="inherit" w:eastAsia="Times New Roman" w:hAnsi="inherit" w:cs="Courier New"/>
          <w:noProof/>
          <w:color w:val="339933"/>
          <w:sz w:val="21"/>
          <w:szCs w:val="21"/>
          <w:bdr w:val="none" w:sz="0" w:space="0" w:color="auto" w:frame="1"/>
          <w:lang w:val="en-US" w:eastAsia="ru-RU"/>
        </w:rPr>
        <w:t>.</w:t>
      </w:r>
      <w:r w:rsidRPr="003C7DB9">
        <w:rPr>
          <w:rFonts w:ascii="inherit" w:eastAsia="Times New Roman" w:hAnsi="inherit" w:cs="Courier New"/>
          <w:noProof/>
          <w:color w:val="000088"/>
          <w:sz w:val="21"/>
          <w:szCs w:val="21"/>
          <w:bdr w:val="none" w:sz="0" w:space="0" w:color="auto" w:frame="1"/>
          <w:lang w:val="en-US" w:eastAsia="ru-RU"/>
        </w:rPr>
        <w:t>$salt</w:t>
      </w:r>
      <w:r w:rsidRPr="003C7DB9">
        <w:rPr>
          <w:rFonts w:ascii="inherit" w:eastAsia="Times New Roman" w:hAnsi="inherit" w:cs="Courier New"/>
          <w:noProof/>
          <w:color w:val="339933"/>
          <w:sz w:val="21"/>
          <w:szCs w:val="21"/>
          <w:bdr w:val="none" w:sz="0" w:space="0" w:color="auto" w:frame="1"/>
          <w:lang w:val="en-US" w:eastAsia="ru-RU"/>
        </w:rPr>
        <w:t>.</w:t>
      </w:r>
      <w:r w:rsidRPr="003C7DB9">
        <w:rPr>
          <w:rFonts w:ascii="inherit" w:eastAsia="Times New Roman" w:hAnsi="inherit" w:cs="Courier New"/>
          <w:noProof/>
          <w:color w:val="0000FF"/>
          <w:sz w:val="21"/>
          <w:szCs w:val="21"/>
          <w:bdr w:val="none" w:sz="0" w:space="0" w:color="auto" w:frame="1"/>
          <w:lang w:val="en-US" w:eastAsia="ru-RU"/>
        </w:rPr>
        <w:t>"','"</w:t>
      </w:r>
      <w:r w:rsidRPr="003C7DB9">
        <w:rPr>
          <w:rFonts w:ascii="inherit" w:eastAsia="Times New Roman" w:hAnsi="inherit" w:cs="Courier New"/>
          <w:noProof/>
          <w:color w:val="339933"/>
          <w:sz w:val="21"/>
          <w:szCs w:val="21"/>
          <w:bdr w:val="none" w:sz="0" w:space="0" w:color="auto" w:frame="1"/>
          <w:lang w:val="en-US" w:eastAsia="ru-RU"/>
        </w:rPr>
        <w:t>.</w:t>
      </w:r>
      <w:r w:rsidRPr="003C7DB9">
        <w:rPr>
          <w:rFonts w:ascii="inherit" w:eastAsia="Times New Roman" w:hAnsi="inherit" w:cs="Courier New"/>
          <w:noProof/>
          <w:color w:val="000088"/>
          <w:sz w:val="21"/>
          <w:szCs w:val="21"/>
          <w:bdr w:val="none" w:sz="0" w:space="0" w:color="auto" w:frame="1"/>
          <w:lang w:val="en-US" w:eastAsia="ru-RU"/>
        </w:rPr>
        <w:t>$mail</w:t>
      </w:r>
      <w:r w:rsidRPr="003C7DB9">
        <w:rPr>
          <w:rFonts w:ascii="inherit" w:eastAsia="Times New Roman" w:hAnsi="inherit" w:cs="Courier New"/>
          <w:noProof/>
          <w:color w:val="339933"/>
          <w:sz w:val="21"/>
          <w:szCs w:val="21"/>
          <w:bdr w:val="none" w:sz="0" w:space="0" w:color="auto" w:frame="1"/>
          <w:lang w:val="en-US" w:eastAsia="ru-RU"/>
        </w:rPr>
        <w:t>.</w:t>
      </w:r>
      <w:r w:rsidRPr="003C7DB9">
        <w:rPr>
          <w:rFonts w:ascii="inherit" w:eastAsia="Times New Roman" w:hAnsi="inherit" w:cs="Courier New"/>
          <w:noProof/>
          <w:color w:val="0000FF"/>
          <w:sz w:val="21"/>
          <w:szCs w:val="21"/>
          <w:bdr w:val="none" w:sz="0" w:space="0" w:color="auto" w:frame="1"/>
          <w:lang w:val="en-US" w:eastAsia="ru-RU"/>
        </w:rPr>
        <w:t>"','"</w:t>
      </w:r>
      <w:r w:rsidRPr="003C7DB9">
        <w:rPr>
          <w:rFonts w:ascii="inherit" w:eastAsia="Times New Roman" w:hAnsi="inherit" w:cs="Courier New"/>
          <w:noProof/>
          <w:color w:val="339933"/>
          <w:sz w:val="21"/>
          <w:szCs w:val="21"/>
          <w:bdr w:val="none" w:sz="0" w:space="0" w:color="auto" w:frame="1"/>
          <w:lang w:val="en-US" w:eastAsia="ru-RU"/>
        </w:rPr>
        <w:t>.</w:t>
      </w:r>
      <w:r w:rsidRPr="003C7DB9">
        <w:rPr>
          <w:rFonts w:ascii="inherit" w:eastAsia="Times New Roman" w:hAnsi="inherit" w:cs="Courier New"/>
          <w:noProof/>
          <w:color w:val="000088"/>
          <w:sz w:val="21"/>
          <w:szCs w:val="21"/>
          <w:bdr w:val="none" w:sz="0" w:space="0" w:color="auto" w:frame="1"/>
          <w:lang w:val="en-US" w:eastAsia="ru-RU"/>
        </w:rPr>
        <w:t>$mail</w:t>
      </w:r>
      <w:r w:rsidRPr="003C7DB9">
        <w:rPr>
          <w:rFonts w:ascii="inherit" w:eastAsia="Times New Roman" w:hAnsi="inherit" w:cs="Courier New"/>
          <w:noProof/>
          <w:color w:val="339933"/>
          <w:sz w:val="21"/>
          <w:szCs w:val="21"/>
          <w:bdr w:val="none" w:sz="0" w:space="0" w:color="auto" w:frame="1"/>
          <w:lang w:val="en-US" w:eastAsia="ru-RU"/>
        </w:rPr>
        <w:t>.</w:t>
      </w:r>
      <w:r w:rsidRPr="003C7DB9">
        <w:rPr>
          <w:rFonts w:ascii="inherit" w:eastAsia="Times New Roman" w:hAnsi="inherit" w:cs="Courier New"/>
          <w:noProof/>
          <w:color w:val="0000FF"/>
          <w:sz w:val="21"/>
          <w:szCs w:val="21"/>
          <w:bdr w:val="none" w:sz="0" w:space="0" w:color="auto" w:frame="1"/>
          <w:lang w:val="en-US" w:eastAsia="ru-RU"/>
        </w:rPr>
        <w:t>"','"</w:t>
      </w:r>
      <w:r w:rsidRPr="003C7DB9">
        <w:rPr>
          <w:rFonts w:ascii="inherit" w:eastAsia="Times New Roman" w:hAnsi="inherit" w:cs="Courier New"/>
          <w:noProof/>
          <w:color w:val="339933"/>
          <w:sz w:val="21"/>
          <w:szCs w:val="21"/>
          <w:bdr w:val="none" w:sz="0" w:space="0" w:color="auto" w:frame="1"/>
          <w:lang w:val="en-US" w:eastAsia="ru-RU"/>
        </w:rPr>
        <w:t>.</w:t>
      </w:r>
      <w:r w:rsidRPr="003C7DB9">
        <w:rPr>
          <w:rFonts w:ascii="inherit" w:eastAsia="Times New Roman" w:hAnsi="inherit" w:cs="Courier New"/>
          <w:noProof/>
          <w:color w:val="000088"/>
          <w:sz w:val="21"/>
          <w:szCs w:val="21"/>
          <w:bdr w:val="none" w:sz="0" w:space="0" w:color="auto" w:frame="1"/>
          <w:lang w:val="en-US" w:eastAsia="ru-RU"/>
        </w:rPr>
        <w:t>$tm</w:t>
      </w:r>
      <w:r w:rsidRPr="003C7DB9">
        <w:rPr>
          <w:rFonts w:ascii="inherit" w:eastAsia="Times New Roman" w:hAnsi="inherit" w:cs="Courier New"/>
          <w:noProof/>
          <w:color w:val="339933"/>
          <w:sz w:val="21"/>
          <w:szCs w:val="21"/>
          <w:bdr w:val="none" w:sz="0" w:space="0" w:color="auto" w:frame="1"/>
          <w:lang w:val="en-US" w:eastAsia="ru-RU"/>
        </w:rPr>
        <w:t>.</w:t>
      </w:r>
      <w:r w:rsidRPr="003C7DB9">
        <w:rPr>
          <w:rFonts w:ascii="inherit" w:eastAsia="Times New Roman" w:hAnsi="inherit" w:cs="Courier New"/>
          <w:noProof/>
          <w:color w:val="0000FF"/>
          <w:sz w:val="21"/>
          <w:szCs w:val="21"/>
          <w:bdr w:val="none" w:sz="0" w:space="0" w:color="auto" w:frame="1"/>
          <w:lang w:val="en-US" w:eastAsia="ru-RU"/>
        </w:rPr>
        <w:t>"','"</w:t>
      </w:r>
      <w:r w:rsidRPr="003C7DB9">
        <w:rPr>
          <w:rFonts w:ascii="inherit" w:eastAsia="Times New Roman" w:hAnsi="inherit" w:cs="Courier New"/>
          <w:noProof/>
          <w:color w:val="339933"/>
          <w:sz w:val="21"/>
          <w:szCs w:val="21"/>
          <w:bdr w:val="none" w:sz="0" w:space="0" w:color="auto" w:frame="1"/>
          <w:lang w:val="en-US" w:eastAsia="ru-RU"/>
        </w:rPr>
        <w:t>.</w:t>
      </w:r>
      <w:r w:rsidRPr="003C7DB9">
        <w:rPr>
          <w:rFonts w:ascii="inherit" w:eastAsia="Times New Roman" w:hAnsi="inherit" w:cs="Courier New"/>
          <w:noProof/>
          <w:color w:val="000088"/>
          <w:sz w:val="21"/>
          <w:szCs w:val="21"/>
          <w:bdr w:val="none" w:sz="0" w:space="0" w:color="auto" w:frame="1"/>
          <w:lang w:val="en-US" w:eastAsia="ru-RU"/>
        </w:rPr>
        <w:t>$tm</w:t>
      </w:r>
      <w:r w:rsidRPr="003C7DB9">
        <w:rPr>
          <w:rFonts w:ascii="inherit" w:eastAsia="Times New Roman" w:hAnsi="inherit" w:cs="Courier New"/>
          <w:noProof/>
          <w:color w:val="339933"/>
          <w:sz w:val="21"/>
          <w:szCs w:val="21"/>
          <w:bdr w:val="none" w:sz="0" w:space="0" w:color="auto" w:frame="1"/>
          <w:lang w:val="en-US" w:eastAsia="ru-RU"/>
        </w:rPr>
        <w:t>.</w:t>
      </w:r>
      <w:r w:rsidRPr="003C7DB9">
        <w:rPr>
          <w:rFonts w:ascii="inherit" w:eastAsia="Times New Roman" w:hAnsi="inherit" w:cs="Courier New"/>
          <w:noProof/>
          <w:color w:val="0000FF"/>
          <w:sz w:val="21"/>
          <w:szCs w:val="21"/>
          <w:bdr w:val="none" w:sz="0" w:space="0" w:color="auto" w:frame="1"/>
          <w:lang w:val="en-US" w:eastAsia="ru-RU"/>
        </w:rPr>
        <w:t>"')"</w:t>
      </w:r>
      <w:r w:rsidRPr="003C7DB9">
        <w:rPr>
          <w:rFonts w:ascii="inherit" w:eastAsia="Times New Roman" w:hAnsi="inherit" w:cs="Courier New"/>
          <w:noProof/>
          <w:color w:val="009900"/>
          <w:sz w:val="21"/>
          <w:szCs w:val="21"/>
          <w:bdr w:val="none" w:sz="0" w:space="0" w:color="auto" w:frame="1"/>
          <w:lang w:val="en-US" w:eastAsia="ru-RU"/>
        </w:rPr>
        <w:t>))</w:t>
      </w:r>
      <w:r w:rsidRPr="003C7DB9">
        <w:rPr>
          <w:rFonts w:ascii="Courier New" w:eastAsia="Times New Roman" w:hAnsi="Courier New" w:cs="Courier New"/>
          <w:noProof/>
          <w:color w:val="110000"/>
          <w:sz w:val="20"/>
          <w:szCs w:val="20"/>
          <w:lang w:val="en-US" w:eastAsia="ru-RU"/>
        </w:rPr>
        <w:t xml:space="preserve"> </w:t>
      </w:r>
      <w:r w:rsidRPr="003C7DB9">
        <w:rPr>
          <w:rFonts w:ascii="inherit" w:eastAsia="Times New Roman" w:hAnsi="inherit" w:cs="Courier New"/>
          <w:i/>
          <w:iCs/>
          <w:noProof/>
          <w:color w:val="666666"/>
          <w:sz w:val="21"/>
          <w:szCs w:val="21"/>
          <w:bdr w:val="none" w:sz="0" w:space="0" w:color="auto" w:frame="1"/>
          <w:lang w:val="en-US" w:eastAsia="ru-RU"/>
        </w:rPr>
        <w:t>//пишем данные в БД и авторизовываем пользователя</w:t>
      </w:r>
    </w:p>
    <w:p w:rsidR="007813A6" w:rsidRPr="003C7DB9" w:rsidRDefault="007813A6" w:rsidP="007813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noProof/>
          <w:color w:val="110000"/>
          <w:sz w:val="20"/>
          <w:szCs w:val="20"/>
          <w:lang w:val="en-US" w:eastAsia="ru-RU"/>
        </w:rPr>
      </w:pPr>
      <w:r w:rsidRPr="003C7DB9">
        <w:rPr>
          <w:rFonts w:ascii="Courier New" w:eastAsia="Times New Roman" w:hAnsi="Courier New" w:cs="Courier New"/>
          <w:noProof/>
          <w:color w:val="110000"/>
          <w:sz w:val="20"/>
          <w:szCs w:val="20"/>
          <w:lang w:val="en-US" w:eastAsia="ru-RU"/>
        </w:rPr>
        <w:tab/>
      </w:r>
      <w:r w:rsidRPr="003C7DB9">
        <w:rPr>
          <w:rFonts w:ascii="Courier New" w:eastAsia="Times New Roman" w:hAnsi="Courier New" w:cs="Courier New"/>
          <w:noProof/>
          <w:color w:val="110000"/>
          <w:sz w:val="20"/>
          <w:szCs w:val="20"/>
          <w:lang w:val="en-US" w:eastAsia="ru-RU"/>
        </w:rPr>
        <w:tab/>
      </w:r>
      <w:r w:rsidRPr="003C7DB9">
        <w:rPr>
          <w:rFonts w:ascii="Courier New" w:eastAsia="Times New Roman" w:hAnsi="Courier New" w:cs="Courier New"/>
          <w:noProof/>
          <w:color w:val="110000"/>
          <w:sz w:val="20"/>
          <w:szCs w:val="20"/>
          <w:lang w:val="en-US" w:eastAsia="ru-RU"/>
        </w:rPr>
        <w:tab/>
      </w:r>
      <w:r w:rsidRPr="003C7DB9">
        <w:rPr>
          <w:rFonts w:ascii="inherit" w:eastAsia="Times New Roman" w:hAnsi="inherit" w:cs="Courier New"/>
          <w:noProof/>
          <w:color w:val="009900"/>
          <w:sz w:val="21"/>
          <w:szCs w:val="21"/>
          <w:bdr w:val="none" w:sz="0" w:space="0" w:color="auto" w:frame="1"/>
          <w:lang w:val="en-US" w:eastAsia="ru-RU"/>
        </w:rPr>
        <w:t>{</w:t>
      </w:r>
    </w:p>
    <w:p w:rsidR="007813A6" w:rsidRPr="003C7DB9" w:rsidRDefault="007813A6" w:rsidP="007813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noProof/>
          <w:color w:val="110000"/>
          <w:sz w:val="20"/>
          <w:szCs w:val="20"/>
          <w:lang w:val="en-US" w:eastAsia="ru-RU"/>
        </w:rPr>
      </w:pPr>
      <w:r w:rsidRPr="003C7DB9">
        <w:rPr>
          <w:rFonts w:ascii="Courier New" w:eastAsia="Times New Roman" w:hAnsi="Courier New" w:cs="Courier New"/>
          <w:noProof/>
          <w:color w:val="110000"/>
          <w:sz w:val="20"/>
          <w:szCs w:val="20"/>
          <w:lang w:val="en-US" w:eastAsia="ru-RU"/>
        </w:rPr>
        <w:tab/>
      </w:r>
      <w:r w:rsidRPr="003C7DB9">
        <w:rPr>
          <w:rFonts w:ascii="Courier New" w:eastAsia="Times New Roman" w:hAnsi="Courier New" w:cs="Courier New"/>
          <w:noProof/>
          <w:color w:val="110000"/>
          <w:sz w:val="20"/>
          <w:szCs w:val="20"/>
          <w:lang w:val="en-US" w:eastAsia="ru-RU"/>
        </w:rPr>
        <w:tab/>
      </w:r>
      <w:r w:rsidRPr="003C7DB9">
        <w:rPr>
          <w:rFonts w:ascii="Courier New" w:eastAsia="Times New Roman" w:hAnsi="Courier New" w:cs="Courier New"/>
          <w:noProof/>
          <w:color w:val="110000"/>
          <w:sz w:val="20"/>
          <w:szCs w:val="20"/>
          <w:lang w:val="en-US" w:eastAsia="ru-RU"/>
        </w:rPr>
        <w:tab/>
      </w:r>
      <w:r w:rsidRPr="003C7DB9">
        <w:rPr>
          <w:rFonts w:ascii="Courier New" w:eastAsia="Times New Roman" w:hAnsi="Courier New" w:cs="Courier New"/>
          <w:noProof/>
          <w:color w:val="110000"/>
          <w:sz w:val="20"/>
          <w:szCs w:val="20"/>
          <w:lang w:val="en-US" w:eastAsia="ru-RU"/>
        </w:rPr>
        <w:tab/>
      </w:r>
      <w:r w:rsidRPr="003C7DB9">
        <w:rPr>
          <w:rFonts w:ascii="inherit" w:eastAsia="Times New Roman" w:hAnsi="inherit" w:cs="Courier New"/>
          <w:noProof/>
          <w:color w:val="990000"/>
          <w:sz w:val="21"/>
          <w:szCs w:val="21"/>
          <w:bdr w:val="none" w:sz="0" w:space="0" w:color="auto" w:frame="1"/>
          <w:lang w:val="en-US" w:eastAsia="ru-RU"/>
        </w:rPr>
        <w:t>setcookie</w:t>
      </w:r>
      <w:r w:rsidRPr="003C7DB9">
        <w:rPr>
          <w:rFonts w:ascii="Courier New" w:eastAsia="Times New Roman" w:hAnsi="Courier New" w:cs="Courier New"/>
          <w:noProof/>
          <w:color w:val="110000"/>
          <w:sz w:val="20"/>
          <w:szCs w:val="20"/>
          <w:lang w:val="en-US" w:eastAsia="ru-RU"/>
        </w:rPr>
        <w:t xml:space="preserve"> </w:t>
      </w:r>
      <w:r w:rsidRPr="003C7DB9">
        <w:rPr>
          <w:rFonts w:ascii="inherit" w:eastAsia="Times New Roman" w:hAnsi="inherit" w:cs="Courier New"/>
          <w:noProof/>
          <w:color w:val="009900"/>
          <w:sz w:val="21"/>
          <w:szCs w:val="21"/>
          <w:bdr w:val="none" w:sz="0" w:space="0" w:color="auto" w:frame="1"/>
          <w:lang w:val="en-US" w:eastAsia="ru-RU"/>
        </w:rPr>
        <w:t>(</w:t>
      </w:r>
      <w:r w:rsidRPr="003C7DB9">
        <w:rPr>
          <w:rFonts w:ascii="inherit" w:eastAsia="Times New Roman" w:hAnsi="inherit" w:cs="Courier New"/>
          <w:noProof/>
          <w:color w:val="0000FF"/>
          <w:sz w:val="21"/>
          <w:szCs w:val="21"/>
          <w:bdr w:val="none" w:sz="0" w:space="0" w:color="auto" w:frame="1"/>
          <w:lang w:val="en-US" w:eastAsia="ru-RU"/>
        </w:rPr>
        <w:t>"login"</w:t>
      </w:r>
      <w:r w:rsidRPr="003C7DB9">
        <w:rPr>
          <w:rFonts w:ascii="inherit" w:eastAsia="Times New Roman" w:hAnsi="inherit" w:cs="Courier New"/>
          <w:noProof/>
          <w:color w:val="339933"/>
          <w:sz w:val="21"/>
          <w:szCs w:val="21"/>
          <w:bdr w:val="none" w:sz="0" w:space="0" w:color="auto" w:frame="1"/>
          <w:lang w:val="en-US" w:eastAsia="ru-RU"/>
        </w:rPr>
        <w:t>,</w:t>
      </w:r>
      <w:r w:rsidRPr="003C7DB9">
        <w:rPr>
          <w:rFonts w:ascii="Courier New" w:eastAsia="Times New Roman" w:hAnsi="Courier New" w:cs="Courier New"/>
          <w:noProof/>
          <w:color w:val="110000"/>
          <w:sz w:val="20"/>
          <w:szCs w:val="20"/>
          <w:lang w:val="en-US" w:eastAsia="ru-RU"/>
        </w:rPr>
        <w:t xml:space="preserve"> </w:t>
      </w:r>
      <w:r w:rsidRPr="003C7DB9">
        <w:rPr>
          <w:rFonts w:ascii="inherit" w:eastAsia="Times New Roman" w:hAnsi="inherit" w:cs="Courier New"/>
          <w:noProof/>
          <w:color w:val="000088"/>
          <w:sz w:val="21"/>
          <w:szCs w:val="21"/>
          <w:bdr w:val="none" w:sz="0" w:space="0" w:color="auto" w:frame="1"/>
          <w:lang w:val="en-US" w:eastAsia="ru-RU"/>
        </w:rPr>
        <w:t>$login</w:t>
      </w:r>
      <w:r w:rsidRPr="003C7DB9">
        <w:rPr>
          <w:rFonts w:ascii="inherit" w:eastAsia="Times New Roman" w:hAnsi="inherit" w:cs="Courier New"/>
          <w:noProof/>
          <w:color w:val="339933"/>
          <w:sz w:val="21"/>
          <w:szCs w:val="21"/>
          <w:bdr w:val="none" w:sz="0" w:space="0" w:color="auto" w:frame="1"/>
          <w:lang w:val="en-US" w:eastAsia="ru-RU"/>
        </w:rPr>
        <w:t>,</w:t>
      </w:r>
      <w:r w:rsidRPr="003C7DB9">
        <w:rPr>
          <w:rFonts w:ascii="Courier New" w:eastAsia="Times New Roman" w:hAnsi="Courier New" w:cs="Courier New"/>
          <w:noProof/>
          <w:color w:val="110000"/>
          <w:sz w:val="20"/>
          <w:szCs w:val="20"/>
          <w:lang w:val="en-US" w:eastAsia="ru-RU"/>
        </w:rPr>
        <w:t xml:space="preserve"> </w:t>
      </w:r>
      <w:r w:rsidRPr="003C7DB9">
        <w:rPr>
          <w:rFonts w:ascii="inherit" w:eastAsia="Times New Roman" w:hAnsi="inherit" w:cs="Courier New"/>
          <w:noProof/>
          <w:color w:val="990000"/>
          <w:sz w:val="21"/>
          <w:szCs w:val="21"/>
          <w:bdr w:val="none" w:sz="0" w:space="0" w:color="auto" w:frame="1"/>
          <w:lang w:val="en-US" w:eastAsia="ru-RU"/>
        </w:rPr>
        <w:t>time</w:t>
      </w:r>
      <w:r w:rsidRPr="003C7DB9">
        <w:rPr>
          <w:rFonts w:ascii="inherit" w:eastAsia="Times New Roman" w:hAnsi="inherit" w:cs="Courier New"/>
          <w:noProof/>
          <w:color w:val="009900"/>
          <w:sz w:val="21"/>
          <w:szCs w:val="21"/>
          <w:bdr w:val="none" w:sz="0" w:space="0" w:color="auto" w:frame="1"/>
          <w:lang w:val="en-US" w:eastAsia="ru-RU"/>
        </w:rPr>
        <w:t>()</w:t>
      </w:r>
      <w:r w:rsidRPr="003C7DB9">
        <w:rPr>
          <w:rFonts w:ascii="Courier New" w:eastAsia="Times New Roman" w:hAnsi="Courier New" w:cs="Courier New"/>
          <w:noProof/>
          <w:color w:val="110000"/>
          <w:sz w:val="20"/>
          <w:szCs w:val="20"/>
          <w:lang w:val="en-US" w:eastAsia="ru-RU"/>
        </w:rPr>
        <w:t xml:space="preserve"> </w:t>
      </w:r>
      <w:r w:rsidRPr="003C7DB9">
        <w:rPr>
          <w:rFonts w:ascii="inherit" w:eastAsia="Times New Roman" w:hAnsi="inherit" w:cs="Courier New"/>
          <w:noProof/>
          <w:color w:val="339933"/>
          <w:sz w:val="21"/>
          <w:szCs w:val="21"/>
          <w:bdr w:val="none" w:sz="0" w:space="0" w:color="auto" w:frame="1"/>
          <w:lang w:val="en-US" w:eastAsia="ru-RU"/>
        </w:rPr>
        <w:t>+</w:t>
      </w:r>
      <w:r w:rsidRPr="003C7DB9">
        <w:rPr>
          <w:rFonts w:ascii="Courier New" w:eastAsia="Times New Roman" w:hAnsi="Courier New" w:cs="Courier New"/>
          <w:noProof/>
          <w:color w:val="110000"/>
          <w:sz w:val="20"/>
          <w:szCs w:val="20"/>
          <w:lang w:val="en-US" w:eastAsia="ru-RU"/>
        </w:rPr>
        <w:t xml:space="preserve"> </w:t>
      </w:r>
      <w:r w:rsidRPr="003C7DB9">
        <w:rPr>
          <w:rFonts w:ascii="inherit" w:eastAsia="Times New Roman" w:hAnsi="inherit" w:cs="Courier New"/>
          <w:noProof/>
          <w:color w:val="CC66CC"/>
          <w:sz w:val="21"/>
          <w:szCs w:val="21"/>
          <w:bdr w:val="none" w:sz="0" w:space="0" w:color="auto" w:frame="1"/>
          <w:lang w:val="en-US" w:eastAsia="ru-RU"/>
        </w:rPr>
        <w:t>50000</w:t>
      </w:r>
      <w:r w:rsidRPr="003C7DB9">
        <w:rPr>
          <w:rFonts w:ascii="inherit" w:eastAsia="Times New Roman" w:hAnsi="inherit" w:cs="Courier New"/>
          <w:noProof/>
          <w:color w:val="339933"/>
          <w:sz w:val="21"/>
          <w:szCs w:val="21"/>
          <w:bdr w:val="none" w:sz="0" w:space="0" w:color="auto" w:frame="1"/>
          <w:lang w:val="en-US" w:eastAsia="ru-RU"/>
        </w:rPr>
        <w:t>,</w:t>
      </w:r>
      <w:r w:rsidRPr="003C7DB9">
        <w:rPr>
          <w:rFonts w:ascii="Courier New" w:eastAsia="Times New Roman" w:hAnsi="Courier New" w:cs="Courier New"/>
          <w:noProof/>
          <w:color w:val="110000"/>
          <w:sz w:val="20"/>
          <w:szCs w:val="20"/>
          <w:lang w:val="en-US" w:eastAsia="ru-RU"/>
        </w:rPr>
        <w:t xml:space="preserve"> </w:t>
      </w:r>
      <w:r w:rsidRPr="003C7DB9">
        <w:rPr>
          <w:rFonts w:ascii="inherit" w:eastAsia="Times New Roman" w:hAnsi="inherit" w:cs="Courier New"/>
          <w:noProof/>
          <w:color w:val="0000FF"/>
          <w:sz w:val="21"/>
          <w:szCs w:val="21"/>
          <w:bdr w:val="none" w:sz="0" w:space="0" w:color="auto" w:frame="1"/>
          <w:lang w:val="en-US" w:eastAsia="ru-RU"/>
        </w:rPr>
        <w:t>'/'</w:t>
      </w:r>
      <w:r w:rsidRPr="003C7DB9">
        <w:rPr>
          <w:rFonts w:ascii="inherit" w:eastAsia="Times New Roman" w:hAnsi="inherit" w:cs="Courier New"/>
          <w:noProof/>
          <w:color w:val="009900"/>
          <w:sz w:val="21"/>
          <w:szCs w:val="21"/>
          <w:bdr w:val="none" w:sz="0" w:space="0" w:color="auto" w:frame="1"/>
          <w:lang w:val="en-US" w:eastAsia="ru-RU"/>
        </w:rPr>
        <w:t>)</w:t>
      </w:r>
      <w:r w:rsidRPr="003C7DB9">
        <w:rPr>
          <w:rFonts w:ascii="inherit" w:eastAsia="Times New Roman" w:hAnsi="inherit" w:cs="Courier New"/>
          <w:noProof/>
          <w:color w:val="339933"/>
          <w:sz w:val="21"/>
          <w:szCs w:val="21"/>
          <w:bdr w:val="none" w:sz="0" w:space="0" w:color="auto" w:frame="1"/>
          <w:lang w:val="en-US" w:eastAsia="ru-RU"/>
        </w:rPr>
        <w:t>;</w:t>
      </w:r>
    </w:p>
    <w:p w:rsidR="007813A6" w:rsidRPr="003C7DB9" w:rsidRDefault="007813A6" w:rsidP="007813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noProof/>
          <w:color w:val="110000"/>
          <w:sz w:val="20"/>
          <w:szCs w:val="20"/>
          <w:lang w:val="en-US" w:eastAsia="ru-RU"/>
        </w:rPr>
      </w:pPr>
      <w:r w:rsidRPr="003C7DB9">
        <w:rPr>
          <w:rFonts w:ascii="Courier New" w:eastAsia="Times New Roman" w:hAnsi="Courier New" w:cs="Courier New"/>
          <w:noProof/>
          <w:color w:val="110000"/>
          <w:sz w:val="20"/>
          <w:szCs w:val="20"/>
          <w:lang w:val="en-US" w:eastAsia="ru-RU"/>
        </w:rPr>
        <w:tab/>
      </w:r>
      <w:r w:rsidRPr="003C7DB9">
        <w:rPr>
          <w:rFonts w:ascii="Courier New" w:eastAsia="Times New Roman" w:hAnsi="Courier New" w:cs="Courier New"/>
          <w:noProof/>
          <w:color w:val="110000"/>
          <w:sz w:val="20"/>
          <w:szCs w:val="20"/>
          <w:lang w:val="en-US" w:eastAsia="ru-RU"/>
        </w:rPr>
        <w:tab/>
      </w:r>
      <w:r w:rsidRPr="003C7DB9">
        <w:rPr>
          <w:rFonts w:ascii="Courier New" w:eastAsia="Times New Roman" w:hAnsi="Courier New" w:cs="Courier New"/>
          <w:noProof/>
          <w:color w:val="110000"/>
          <w:sz w:val="20"/>
          <w:szCs w:val="20"/>
          <w:lang w:val="en-US" w:eastAsia="ru-RU"/>
        </w:rPr>
        <w:tab/>
      </w:r>
      <w:r w:rsidRPr="003C7DB9">
        <w:rPr>
          <w:rFonts w:ascii="Courier New" w:eastAsia="Times New Roman" w:hAnsi="Courier New" w:cs="Courier New"/>
          <w:noProof/>
          <w:color w:val="110000"/>
          <w:sz w:val="20"/>
          <w:szCs w:val="20"/>
          <w:lang w:val="en-US" w:eastAsia="ru-RU"/>
        </w:rPr>
        <w:tab/>
      </w:r>
      <w:r w:rsidRPr="003C7DB9">
        <w:rPr>
          <w:rFonts w:ascii="inherit" w:eastAsia="Times New Roman" w:hAnsi="inherit" w:cs="Courier New"/>
          <w:noProof/>
          <w:color w:val="990000"/>
          <w:sz w:val="21"/>
          <w:szCs w:val="21"/>
          <w:bdr w:val="none" w:sz="0" w:space="0" w:color="auto" w:frame="1"/>
          <w:lang w:val="en-US" w:eastAsia="ru-RU"/>
        </w:rPr>
        <w:t>setcookie</w:t>
      </w:r>
      <w:r w:rsidRPr="003C7DB9">
        <w:rPr>
          <w:rFonts w:ascii="Courier New" w:eastAsia="Times New Roman" w:hAnsi="Courier New" w:cs="Courier New"/>
          <w:noProof/>
          <w:color w:val="110000"/>
          <w:sz w:val="20"/>
          <w:szCs w:val="20"/>
          <w:lang w:val="en-US" w:eastAsia="ru-RU"/>
        </w:rPr>
        <w:t xml:space="preserve"> </w:t>
      </w:r>
      <w:r w:rsidRPr="003C7DB9">
        <w:rPr>
          <w:rFonts w:ascii="inherit" w:eastAsia="Times New Roman" w:hAnsi="inherit" w:cs="Courier New"/>
          <w:noProof/>
          <w:color w:val="009900"/>
          <w:sz w:val="21"/>
          <w:szCs w:val="21"/>
          <w:bdr w:val="none" w:sz="0" w:space="0" w:color="auto" w:frame="1"/>
          <w:lang w:val="en-US" w:eastAsia="ru-RU"/>
        </w:rPr>
        <w:t>(</w:t>
      </w:r>
      <w:r w:rsidRPr="003C7DB9">
        <w:rPr>
          <w:rFonts w:ascii="inherit" w:eastAsia="Times New Roman" w:hAnsi="inherit" w:cs="Courier New"/>
          <w:noProof/>
          <w:color w:val="0000FF"/>
          <w:sz w:val="21"/>
          <w:szCs w:val="21"/>
          <w:bdr w:val="none" w:sz="0" w:space="0" w:color="auto" w:frame="1"/>
          <w:lang w:val="en-US" w:eastAsia="ru-RU"/>
        </w:rPr>
        <w:t>"password"</w:t>
      </w:r>
      <w:r w:rsidRPr="003C7DB9">
        <w:rPr>
          <w:rFonts w:ascii="inherit" w:eastAsia="Times New Roman" w:hAnsi="inherit" w:cs="Courier New"/>
          <w:noProof/>
          <w:color w:val="339933"/>
          <w:sz w:val="21"/>
          <w:szCs w:val="21"/>
          <w:bdr w:val="none" w:sz="0" w:space="0" w:color="auto" w:frame="1"/>
          <w:lang w:val="en-US" w:eastAsia="ru-RU"/>
        </w:rPr>
        <w:t>,</w:t>
      </w:r>
      <w:r w:rsidRPr="003C7DB9">
        <w:rPr>
          <w:rFonts w:ascii="Courier New" w:eastAsia="Times New Roman" w:hAnsi="Courier New" w:cs="Courier New"/>
          <w:noProof/>
          <w:color w:val="110000"/>
          <w:sz w:val="20"/>
          <w:szCs w:val="20"/>
          <w:lang w:val="en-US" w:eastAsia="ru-RU"/>
        </w:rPr>
        <w:t xml:space="preserve"> </w:t>
      </w:r>
      <w:r w:rsidRPr="003C7DB9">
        <w:rPr>
          <w:rFonts w:ascii="inherit" w:eastAsia="Times New Roman" w:hAnsi="inherit" w:cs="Courier New"/>
          <w:noProof/>
          <w:color w:val="990000"/>
          <w:sz w:val="21"/>
          <w:szCs w:val="21"/>
          <w:bdr w:val="none" w:sz="0" w:space="0" w:color="auto" w:frame="1"/>
          <w:lang w:val="en-US" w:eastAsia="ru-RU"/>
        </w:rPr>
        <w:t>md5</w:t>
      </w:r>
      <w:r w:rsidRPr="003C7DB9">
        <w:rPr>
          <w:rFonts w:ascii="inherit" w:eastAsia="Times New Roman" w:hAnsi="inherit" w:cs="Courier New"/>
          <w:noProof/>
          <w:color w:val="009900"/>
          <w:sz w:val="21"/>
          <w:szCs w:val="21"/>
          <w:bdr w:val="none" w:sz="0" w:space="0" w:color="auto" w:frame="1"/>
          <w:lang w:val="en-US" w:eastAsia="ru-RU"/>
        </w:rPr>
        <w:t>(</w:t>
      </w:r>
      <w:r w:rsidRPr="003C7DB9">
        <w:rPr>
          <w:rFonts w:ascii="inherit" w:eastAsia="Times New Roman" w:hAnsi="inherit" w:cs="Courier New"/>
          <w:noProof/>
          <w:color w:val="000088"/>
          <w:sz w:val="21"/>
          <w:szCs w:val="21"/>
          <w:bdr w:val="none" w:sz="0" w:space="0" w:color="auto" w:frame="1"/>
          <w:lang w:val="en-US" w:eastAsia="ru-RU"/>
        </w:rPr>
        <w:t>$login</w:t>
      </w:r>
      <w:r w:rsidRPr="003C7DB9">
        <w:rPr>
          <w:rFonts w:ascii="inherit" w:eastAsia="Times New Roman" w:hAnsi="inherit" w:cs="Courier New"/>
          <w:noProof/>
          <w:color w:val="339933"/>
          <w:sz w:val="21"/>
          <w:szCs w:val="21"/>
          <w:bdr w:val="none" w:sz="0" w:space="0" w:color="auto" w:frame="1"/>
          <w:lang w:val="en-US" w:eastAsia="ru-RU"/>
        </w:rPr>
        <w:t>.</w:t>
      </w:r>
      <w:r w:rsidRPr="003C7DB9">
        <w:rPr>
          <w:rFonts w:ascii="inherit" w:eastAsia="Times New Roman" w:hAnsi="inherit" w:cs="Courier New"/>
          <w:noProof/>
          <w:color w:val="000088"/>
          <w:sz w:val="21"/>
          <w:szCs w:val="21"/>
          <w:bdr w:val="none" w:sz="0" w:space="0" w:color="auto" w:frame="1"/>
          <w:lang w:val="en-US" w:eastAsia="ru-RU"/>
        </w:rPr>
        <w:t>$password</w:t>
      </w:r>
      <w:r w:rsidRPr="003C7DB9">
        <w:rPr>
          <w:rFonts w:ascii="inherit" w:eastAsia="Times New Roman" w:hAnsi="inherit" w:cs="Courier New"/>
          <w:noProof/>
          <w:color w:val="009900"/>
          <w:sz w:val="21"/>
          <w:szCs w:val="21"/>
          <w:bdr w:val="none" w:sz="0" w:space="0" w:color="auto" w:frame="1"/>
          <w:lang w:val="en-US" w:eastAsia="ru-RU"/>
        </w:rPr>
        <w:t>)</w:t>
      </w:r>
      <w:r w:rsidRPr="003C7DB9">
        <w:rPr>
          <w:rFonts w:ascii="inherit" w:eastAsia="Times New Roman" w:hAnsi="inherit" w:cs="Courier New"/>
          <w:noProof/>
          <w:color w:val="339933"/>
          <w:sz w:val="21"/>
          <w:szCs w:val="21"/>
          <w:bdr w:val="none" w:sz="0" w:space="0" w:color="auto" w:frame="1"/>
          <w:lang w:val="en-US" w:eastAsia="ru-RU"/>
        </w:rPr>
        <w:t>,</w:t>
      </w:r>
      <w:r w:rsidRPr="003C7DB9">
        <w:rPr>
          <w:rFonts w:ascii="Courier New" w:eastAsia="Times New Roman" w:hAnsi="Courier New" w:cs="Courier New"/>
          <w:noProof/>
          <w:color w:val="110000"/>
          <w:sz w:val="20"/>
          <w:szCs w:val="20"/>
          <w:lang w:val="en-US" w:eastAsia="ru-RU"/>
        </w:rPr>
        <w:t xml:space="preserve"> </w:t>
      </w:r>
      <w:r w:rsidRPr="003C7DB9">
        <w:rPr>
          <w:rFonts w:ascii="inherit" w:eastAsia="Times New Roman" w:hAnsi="inherit" w:cs="Courier New"/>
          <w:noProof/>
          <w:color w:val="990000"/>
          <w:sz w:val="21"/>
          <w:szCs w:val="21"/>
          <w:bdr w:val="none" w:sz="0" w:space="0" w:color="auto" w:frame="1"/>
          <w:lang w:val="en-US" w:eastAsia="ru-RU"/>
        </w:rPr>
        <w:t>time</w:t>
      </w:r>
      <w:r w:rsidRPr="003C7DB9">
        <w:rPr>
          <w:rFonts w:ascii="inherit" w:eastAsia="Times New Roman" w:hAnsi="inherit" w:cs="Courier New"/>
          <w:noProof/>
          <w:color w:val="009900"/>
          <w:sz w:val="21"/>
          <w:szCs w:val="21"/>
          <w:bdr w:val="none" w:sz="0" w:space="0" w:color="auto" w:frame="1"/>
          <w:lang w:val="en-US" w:eastAsia="ru-RU"/>
        </w:rPr>
        <w:t>()</w:t>
      </w:r>
      <w:r w:rsidRPr="003C7DB9">
        <w:rPr>
          <w:rFonts w:ascii="Courier New" w:eastAsia="Times New Roman" w:hAnsi="Courier New" w:cs="Courier New"/>
          <w:noProof/>
          <w:color w:val="110000"/>
          <w:sz w:val="20"/>
          <w:szCs w:val="20"/>
          <w:lang w:val="en-US" w:eastAsia="ru-RU"/>
        </w:rPr>
        <w:t xml:space="preserve"> </w:t>
      </w:r>
      <w:r w:rsidRPr="003C7DB9">
        <w:rPr>
          <w:rFonts w:ascii="inherit" w:eastAsia="Times New Roman" w:hAnsi="inherit" w:cs="Courier New"/>
          <w:noProof/>
          <w:color w:val="339933"/>
          <w:sz w:val="21"/>
          <w:szCs w:val="21"/>
          <w:bdr w:val="none" w:sz="0" w:space="0" w:color="auto" w:frame="1"/>
          <w:lang w:val="en-US" w:eastAsia="ru-RU"/>
        </w:rPr>
        <w:t>+</w:t>
      </w:r>
      <w:r w:rsidRPr="003C7DB9">
        <w:rPr>
          <w:rFonts w:ascii="Courier New" w:eastAsia="Times New Roman" w:hAnsi="Courier New" w:cs="Courier New"/>
          <w:noProof/>
          <w:color w:val="110000"/>
          <w:sz w:val="20"/>
          <w:szCs w:val="20"/>
          <w:lang w:val="en-US" w:eastAsia="ru-RU"/>
        </w:rPr>
        <w:t xml:space="preserve"> </w:t>
      </w:r>
      <w:r w:rsidRPr="003C7DB9">
        <w:rPr>
          <w:rFonts w:ascii="inherit" w:eastAsia="Times New Roman" w:hAnsi="inherit" w:cs="Courier New"/>
          <w:noProof/>
          <w:color w:val="CC66CC"/>
          <w:sz w:val="21"/>
          <w:szCs w:val="21"/>
          <w:bdr w:val="none" w:sz="0" w:space="0" w:color="auto" w:frame="1"/>
          <w:lang w:val="en-US" w:eastAsia="ru-RU"/>
        </w:rPr>
        <w:t>50000</w:t>
      </w:r>
      <w:r w:rsidRPr="003C7DB9">
        <w:rPr>
          <w:rFonts w:ascii="inherit" w:eastAsia="Times New Roman" w:hAnsi="inherit" w:cs="Courier New"/>
          <w:noProof/>
          <w:color w:val="339933"/>
          <w:sz w:val="21"/>
          <w:szCs w:val="21"/>
          <w:bdr w:val="none" w:sz="0" w:space="0" w:color="auto" w:frame="1"/>
          <w:lang w:val="en-US" w:eastAsia="ru-RU"/>
        </w:rPr>
        <w:t>,</w:t>
      </w:r>
      <w:r w:rsidRPr="003C7DB9">
        <w:rPr>
          <w:rFonts w:ascii="Courier New" w:eastAsia="Times New Roman" w:hAnsi="Courier New" w:cs="Courier New"/>
          <w:noProof/>
          <w:color w:val="110000"/>
          <w:sz w:val="20"/>
          <w:szCs w:val="20"/>
          <w:lang w:val="en-US" w:eastAsia="ru-RU"/>
        </w:rPr>
        <w:t xml:space="preserve"> </w:t>
      </w:r>
      <w:r w:rsidRPr="003C7DB9">
        <w:rPr>
          <w:rFonts w:ascii="inherit" w:eastAsia="Times New Roman" w:hAnsi="inherit" w:cs="Courier New"/>
          <w:noProof/>
          <w:color w:val="0000FF"/>
          <w:sz w:val="21"/>
          <w:szCs w:val="21"/>
          <w:bdr w:val="none" w:sz="0" w:space="0" w:color="auto" w:frame="1"/>
          <w:lang w:val="en-US" w:eastAsia="ru-RU"/>
        </w:rPr>
        <w:t>'/'</w:t>
      </w:r>
      <w:r w:rsidRPr="003C7DB9">
        <w:rPr>
          <w:rFonts w:ascii="inherit" w:eastAsia="Times New Roman" w:hAnsi="inherit" w:cs="Courier New"/>
          <w:noProof/>
          <w:color w:val="009900"/>
          <w:sz w:val="21"/>
          <w:szCs w:val="21"/>
          <w:bdr w:val="none" w:sz="0" w:space="0" w:color="auto" w:frame="1"/>
          <w:lang w:val="en-US" w:eastAsia="ru-RU"/>
        </w:rPr>
        <w:t>)</w:t>
      </w:r>
      <w:r w:rsidRPr="003C7DB9">
        <w:rPr>
          <w:rFonts w:ascii="inherit" w:eastAsia="Times New Roman" w:hAnsi="inherit" w:cs="Courier New"/>
          <w:noProof/>
          <w:color w:val="339933"/>
          <w:sz w:val="21"/>
          <w:szCs w:val="21"/>
          <w:bdr w:val="none" w:sz="0" w:space="0" w:color="auto" w:frame="1"/>
          <w:lang w:val="en-US" w:eastAsia="ru-RU"/>
        </w:rPr>
        <w:t>;</w:t>
      </w:r>
    </w:p>
    <w:p w:rsidR="007813A6" w:rsidRPr="003C7DB9" w:rsidRDefault="007813A6" w:rsidP="007813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noProof/>
          <w:color w:val="110000"/>
          <w:sz w:val="20"/>
          <w:szCs w:val="20"/>
          <w:lang w:val="en-US" w:eastAsia="ru-RU"/>
        </w:rPr>
      </w:pPr>
      <w:r w:rsidRPr="003C7DB9">
        <w:rPr>
          <w:rFonts w:ascii="Courier New" w:eastAsia="Times New Roman" w:hAnsi="Courier New" w:cs="Courier New"/>
          <w:noProof/>
          <w:color w:val="110000"/>
          <w:sz w:val="20"/>
          <w:szCs w:val="20"/>
          <w:lang w:val="en-US" w:eastAsia="ru-RU"/>
        </w:rPr>
        <w:tab/>
      </w:r>
      <w:r w:rsidRPr="003C7DB9">
        <w:rPr>
          <w:rFonts w:ascii="Courier New" w:eastAsia="Times New Roman" w:hAnsi="Courier New" w:cs="Courier New"/>
          <w:noProof/>
          <w:color w:val="110000"/>
          <w:sz w:val="20"/>
          <w:szCs w:val="20"/>
          <w:lang w:val="en-US" w:eastAsia="ru-RU"/>
        </w:rPr>
        <w:tab/>
      </w:r>
      <w:r w:rsidRPr="003C7DB9">
        <w:rPr>
          <w:rFonts w:ascii="Courier New" w:eastAsia="Times New Roman" w:hAnsi="Courier New" w:cs="Courier New"/>
          <w:noProof/>
          <w:color w:val="110000"/>
          <w:sz w:val="20"/>
          <w:szCs w:val="20"/>
          <w:lang w:val="en-US" w:eastAsia="ru-RU"/>
        </w:rPr>
        <w:tab/>
      </w:r>
      <w:r w:rsidRPr="003C7DB9">
        <w:rPr>
          <w:rFonts w:ascii="Courier New" w:eastAsia="Times New Roman" w:hAnsi="Courier New" w:cs="Courier New"/>
          <w:noProof/>
          <w:color w:val="110000"/>
          <w:sz w:val="20"/>
          <w:szCs w:val="20"/>
          <w:lang w:val="en-US" w:eastAsia="ru-RU"/>
        </w:rPr>
        <w:tab/>
      </w:r>
      <w:r w:rsidRPr="003C7DB9">
        <w:rPr>
          <w:rFonts w:ascii="inherit" w:eastAsia="Times New Roman" w:hAnsi="inherit" w:cs="Courier New"/>
          <w:noProof/>
          <w:color w:val="000088"/>
          <w:sz w:val="21"/>
          <w:szCs w:val="21"/>
          <w:bdr w:val="none" w:sz="0" w:space="0" w:color="auto" w:frame="1"/>
          <w:lang w:val="en-US" w:eastAsia="ru-RU"/>
        </w:rPr>
        <w:t>$rez</w:t>
      </w:r>
      <w:r w:rsidRPr="003C7DB9">
        <w:rPr>
          <w:rFonts w:ascii="Courier New" w:eastAsia="Times New Roman" w:hAnsi="Courier New" w:cs="Courier New"/>
          <w:noProof/>
          <w:color w:val="110000"/>
          <w:sz w:val="20"/>
          <w:szCs w:val="20"/>
          <w:lang w:val="en-US" w:eastAsia="ru-RU"/>
        </w:rPr>
        <w:t xml:space="preserve"> </w:t>
      </w:r>
      <w:r w:rsidRPr="003C7DB9">
        <w:rPr>
          <w:rFonts w:ascii="inherit" w:eastAsia="Times New Roman" w:hAnsi="inherit" w:cs="Courier New"/>
          <w:noProof/>
          <w:color w:val="339933"/>
          <w:sz w:val="21"/>
          <w:szCs w:val="21"/>
          <w:bdr w:val="none" w:sz="0" w:space="0" w:color="auto" w:frame="1"/>
          <w:lang w:val="en-US" w:eastAsia="ru-RU"/>
        </w:rPr>
        <w:t>=</w:t>
      </w:r>
      <w:r w:rsidRPr="003C7DB9">
        <w:rPr>
          <w:rFonts w:ascii="Courier New" w:eastAsia="Times New Roman" w:hAnsi="Courier New" w:cs="Courier New"/>
          <w:noProof/>
          <w:color w:val="110000"/>
          <w:sz w:val="20"/>
          <w:szCs w:val="20"/>
          <w:lang w:val="en-US" w:eastAsia="ru-RU"/>
        </w:rPr>
        <w:t xml:space="preserve"> </w:t>
      </w:r>
      <w:r w:rsidRPr="003C7DB9">
        <w:rPr>
          <w:rFonts w:ascii="inherit" w:eastAsia="Times New Roman" w:hAnsi="inherit" w:cs="Courier New"/>
          <w:noProof/>
          <w:color w:val="990000"/>
          <w:sz w:val="21"/>
          <w:szCs w:val="21"/>
          <w:bdr w:val="none" w:sz="0" w:space="0" w:color="auto" w:frame="1"/>
          <w:lang w:val="en-US" w:eastAsia="ru-RU"/>
        </w:rPr>
        <w:t>mysql_query</w:t>
      </w:r>
      <w:r w:rsidRPr="003C7DB9">
        <w:rPr>
          <w:rFonts w:ascii="inherit" w:eastAsia="Times New Roman" w:hAnsi="inherit" w:cs="Courier New"/>
          <w:noProof/>
          <w:color w:val="009900"/>
          <w:sz w:val="21"/>
          <w:szCs w:val="21"/>
          <w:bdr w:val="none" w:sz="0" w:space="0" w:color="auto" w:frame="1"/>
          <w:lang w:val="en-US" w:eastAsia="ru-RU"/>
        </w:rPr>
        <w:t>(</w:t>
      </w:r>
      <w:r w:rsidRPr="003C7DB9">
        <w:rPr>
          <w:rFonts w:ascii="inherit" w:eastAsia="Times New Roman" w:hAnsi="inherit" w:cs="Courier New"/>
          <w:noProof/>
          <w:color w:val="0000FF"/>
          <w:sz w:val="21"/>
          <w:szCs w:val="21"/>
          <w:bdr w:val="none" w:sz="0" w:space="0" w:color="auto" w:frame="1"/>
          <w:lang w:val="en-US" w:eastAsia="ru-RU"/>
        </w:rPr>
        <w:t>"SELECT * FROM users WHERE login="</w:t>
      </w:r>
      <w:r w:rsidRPr="003C7DB9">
        <w:rPr>
          <w:rFonts w:ascii="inherit" w:eastAsia="Times New Roman" w:hAnsi="inherit" w:cs="Courier New"/>
          <w:noProof/>
          <w:color w:val="339933"/>
          <w:sz w:val="21"/>
          <w:szCs w:val="21"/>
          <w:bdr w:val="none" w:sz="0" w:space="0" w:color="auto" w:frame="1"/>
          <w:lang w:val="en-US" w:eastAsia="ru-RU"/>
        </w:rPr>
        <w:t>.</w:t>
      </w:r>
      <w:r w:rsidRPr="003C7DB9">
        <w:rPr>
          <w:rFonts w:ascii="inherit" w:eastAsia="Times New Roman" w:hAnsi="inherit" w:cs="Courier New"/>
          <w:noProof/>
          <w:color w:val="000088"/>
          <w:sz w:val="21"/>
          <w:szCs w:val="21"/>
          <w:bdr w:val="none" w:sz="0" w:space="0" w:color="auto" w:frame="1"/>
          <w:lang w:val="en-US" w:eastAsia="ru-RU"/>
        </w:rPr>
        <w:t>$login</w:t>
      </w:r>
      <w:r w:rsidRPr="003C7DB9">
        <w:rPr>
          <w:rFonts w:ascii="inherit" w:eastAsia="Times New Roman" w:hAnsi="inherit" w:cs="Courier New"/>
          <w:noProof/>
          <w:color w:val="009900"/>
          <w:sz w:val="21"/>
          <w:szCs w:val="21"/>
          <w:bdr w:val="none" w:sz="0" w:space="0" w:color="auto" w:frame="1"/>
          <w:lang w:val="en-US" w:eastAsia="ru-RU"/>
        </w:rPr>
        <w:t>)</w:t>
      </w:r>
      <w:r w:rsidRPr="003C7DB9">
        <w:rPr>
          <w:rFonts w:ascii="inherit" w:eastAsia="Times New Roman" w:hAnsi="inherit" w:cs="Courier New"/>
          <w:noProof/>
          <w:color w:val="339933"/>
          <w:sz w:val="21"/>
          <w:szCs w:val="21"/>
          <w:bdr w:val="none" w:sz="0" w:space="0" w:color="auto" w:frame="1"/>
          <w:lang w:val="en-US" w:eastAsia="ru-RU"/>
        </w:rPr>
        <w:t>;</w:t>
      </w:r>
    </w:p>
    <w:p w:rsidR="007813A6" w:rsidRPr="003C7DB9" w:rsidRDefault="007813A6" w:rsidP="007813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noProof/>
          <w:color w:val="110000"/>
          <w:sz w:val="20"/>
          <w:szCs w:val="20"/>
          <w:lang w:val="en-US" w:eastAsia="ru-RU"/>
        </w:rPr>
      </w:pPr>
      <w:r w:rsidRPr="003C7DB9">
        <w:rPr>
          <w:rFonts w:ascii="Courier New" w:eastAsia="Times New Roman" w:hAnsi="Courier New" w:cs="Courier New"/>
          <w:noProof/>
          <w:color w:val="110000"/>
          <w:sz w:val="20"/>
          <w:szCs w:val="20"/>
          <w:lang w:val="en-US" w:eastAsia="ru-RU"/>
        </w:rPr>
        <w:tab/>
      </w:r>
      <w:r w:rsidRPr="003C7DB9">
        <w:rPr>
          <w:rFonts w:ascii="Courier New" w:eastAsia="Times New Roman" w:hAnsi="Courier New" w:cs="Courier New"/>
          <w:noProof/>
          <w:color w:val="110000"/>
          <w:sz w:val="20"/>
          <w:szCs w:val="20"/>
          <w:lang w:val="en-US" w:eastAsia="ru-RU"/>
        </w:rPr>
        <w:tab/>
      </w:r>
      <w:r w:rsidRPr="003C7DB9">
        <w:rPr>
          <w:rFonts w:ascii="Courier New" w:eastAsia="Times New Roman" w:hAnsi="Courier New" w:cs="Courier New"/>
          <w:noProof/>
          <w:color w:val="110000"/>
          <w:sz w:val="20"/>
          <w:szCs w:val="20"/>
          <w:lang w:val="en-US" w:eastAsia="ru-RU"/>
        </w:rPr>
        <w:tab/>
      </w:r>
      <w:r w:rsidRPr="003C7DB9">
        <w:rPr>
          <w:rFonts w:ascii="Courier New" w:eastAsia="Times New Roman" w:hAnsi="Courier New" w:cs="Courier New"/>
          <w:noProof/>
          <w:color w:val="110000"/>
          <w:sz w:val="20"/>
          <w:szCs w:val="20"/>
          <w:lang w:val="en-US" w:eastAsia="ru-RU"/>
        </w:rPr>
        <w:tab/>
      </w:r>
      <w:r w:rsidRPr="003C7DB9">
        <w:rPr>
          <w:rFonts w:ascii="inherit" w:eastAsia="Times New Roman" w:hAnsi="inherit" w:cs="Courier New"/>
          <w:noProof/>
          <w:color w:val="339933"/>
          <w:sz w:val="21"/>
          <w:szCs w:val="21"/>
          <w:bdr w:val="none" w:sz="0" w:space="0" w:color="auto" w:frame="1"/>
          <w:lang w:val="en-US" w:eastAsia="ru-RU"/>
        </w:rPr>
        <w:t>@</w:t>
      </w:r>
      <w:r w:rsidRPr="003C7DB9">
        <w:rPr>
          <w:rFonts w:ascii="inherit" w:eastAsia="Times New Roman" w:hAnsi="inherit" w:cs="Courier New"/>
          <w:noProof/>
          <w:color w:val="000088"/>
          <w:sz w:val="21"/>
          <w:szCs w:val="21"/>
          <w:bdr w:val="none" w:sz="0" w:space="0" w:color="auto" w:frame="1"/>
          <w:lang w:val="en-US" w:eastAsia="ru-RU"/>
        </w:rPr>
        <w:t>$row</w:t>
      </w:r>
      <w:r w:rsidRPr="003C7DB9">
        <w:rPr>
          <w:rFonts w:ascii="Courier New" w:eastAsia="Times New Roman" w:hAnsi="Courier New" w:cs="Courier New"/>
          <w:noProof/>
          <w:color w:val="110000"/>
          <w:sz w:val="20"/>
          <w:szCs w:val="20"/>
          <w:lang w:val="en-US" w:eastAsia="ru-RU"/>
        </w:rPr>
        <w:t xml:space="preserve"> </w:t>
      </w:r>
      <w:r w:rsidRPr="003C7DB9">
        <w:rPr>
          <w:rFonts w:ascii="inherit" w:eastAsia="Times New Roman" w:hAnsi="inherit" w:cs="Courier New"/>
          <w:noProof/>
          <w:color w:val="339933"/>
          <w:sz w:val="21"/>
          <w:szCs w:val="21"/>
          <w:bdr w:val="none" w:sz="0" w:space="0" w:color="auto" w:frame="1"/>
          <w:lang w:val="en-US" w:eastAsia="ru-RU"/>
        </w:rPr>
        <w:t>=</w:t>
      </w:r>
      <w:r w:rsidRPr="003C7DB9">
        <w:rPr>
          <w:rFonts w:ascii="Courier New" w:eastAsia="Times New Roman" w:hAnsi="Courier New" w:cs="Courier New"/>
          <w:noProof/>
          <w:color w:val="110000"/>
          <w:sz w:val="20"/>
          <w:szCs w:val="20"/>
          <w:lang w:val="en-US" w:eastAsia="ru-RU"/>
        </w:rPr>
        <w:t xml:space="preserve"> </w:t>
      </w:r>
      <w:r w:rsidRPr="003C7DB9">
        <w:rPr>
          <w:rFonts w:ascii="inherit" w:eastAsia="Times New Roman" w:hAnsi="inherit" w:cs="Courier New"/>
          <w:noProof/>
          <w:color w:val="990000"/>
          <w:sz w:val="21"/>
          <w:szCs w:val="21"/>
          <w:bdr w:val="none" w:sz="0" w:space="0" w:color="auto" w:frame="1"/>
          <w:lang w:val="en-US" w:eastAsia="ru-RU"/>
        </w:rPr>
        <w:t>mysql_fetch_assoc</w:t>
      </w:r>
      <w:r w:rsidRPr="003C7DB9">
        <w:rPr>
          <w:rFonts w:ascii="inherit" w:eastAsia="Times New Roman" w:hAnsi="inherit" w:cs="Courier New"/>
          <w:noProof/>
          <w:color w:val="009900"/>
          <w:sz w:val="21"/>
          <w:szCs w:val="21"/>
          <w:bdr w:val="none" w:sz="0" w:space="0" w:color="auto" w:frame="1"/>
          <w:lang w:val="en-US" w:eastAsia="ru-RU"/>
        </w:rPr>
        <w:t>(</w:t>
      </w:r>
      <w:r w:rsidRPr="003C7DB9">
        <w:rPr>
          <w:rFonts w:ascii="inherit" w:eastAsia="Times New Roman" w:hAnsi="inherit" w:cs="Courier New"/>
          <w:noProof/>
          <w:color w:val="000088"/>
          <w:sz w:val="21"/>
          <w:szCs w:val="21"/>
          <w:bdr w:val="none" w:sz="0" w:space="0" w:color="auto" w:frame="1"/>
          <w:lang w:val="en-US" w:eastAsia="ru-RU"/>
        </w:rPr>
        <w:t>$rez</w:t>
      </w:r>
      <w:r w:rsidRPr="003C7DB9">
        <w:rPr>
          <w:rFonts w:ascii="inherit" w:eastAsia="Times New Roman" w:hAnsi="inherit" w:cs="Courier New"/>
          <w:noProof/>
          <w:color w:val="009900"/>
          <w:sz w:val="21"/>
          <w:szCs w:val="21"/>
          <w:bdr w:val="none" w:sz="0" w:space="0" w:color="auto" w:frame="1"/>
          <w:lang w:val="en-US" w:eastAsia="ru-RU"/>
        </w:rPr>
        <w:t>)</w:t>
      </w:r>
      <w:r w:rsidRPr="003C7DB9">
        <w:rPr>
          <w:rFonts w:ascii="inherit" w:eastAsia="Times New Roman" w:hAnsi="inherit" w:cs="Courier New"/>
          <w:noProof/>
          <w:color w:val="339933"/>
          <w:sz w:val="21"/>
          <w:szCs w:val="21"/>
          <w:bdr w:val="none" w:sz="0" w:space="0" w:color="auto" w:frame="1"/>
          <w:lang w:val="en-US" w:eastAsia="ru-RU"/>
        </w:rPr>
        <w:t>;</w:t>
      </w:r>
    </w:p>
    <w:p w:rsidR="007813A6" w:rsidRPr="003C7DB9" w:rsidRDefault="007813A6" w:rsidP="007813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noProof/>
          <w:color w:val="110000"/>
          <w:sz w:val="20"/>
          <w:szCs w:val="20"/>
          <w:lang w:val="en-US" w:eastAsia="ru-RU"/>
        </w:rPr>
      </w:pPr>
      <w:r w:rsidRPr="003C7DB9">
        <w:rPr>
          <w:rFonts w:ascii="Courier New" w:eastAsia="Times New Roman" w:hAnsi="Courier New" w:cs="Courier New"/>
          <w:noProof/>
          <w:color w:val="110000"/>
          <w:sz w:val="20"/>
          <w:szCs w:val="20"/>
          <w:lang w:val="en-US" w:eastAsia="ru-RU"/>
        </w:rPr>
        <w:tab/>
      </w:r>
      <w:r w:rsidRPr="003C7DB9">
        <w:rPr>
          <w:rFonts w:ascii="Courier New" w:eastAsia="Times New Roman" w:hAnsi="Courier New" w:cs="Courier New"/>
          <w:noProof/>
          <w:color w:val="110000"/>
          <w:sz w:val="20"/>
          <w:szCs w:val="20"/>
          <w:lang w:val="en-US" w:eastAsia="ru-RU"/>
        </w:rPr>
        <w:tab/>
      </w:r>
      <w:r w:rsidRPr="003C7DB9">
        <w:rPr>
          <w:rFonts w:ascii="Courier New" w:eastAsia="Times New Roman" w:hAnsi="Courier New" w:cs="Courier New"/>
          <w:noProof/>
          <w:color w:val="110000"/>
          <w:sz w:val="20"/>
          <w:szCs w:val="20"/>
          <w:lang w:val="en-US" w:eastAsia="ru-RU"/>
        </w:rPr>
        <w:tab/>
      </w:r>
      <w:r w:rsidRPr="003C7DB9">
        <w:rPr>
          <w:rFonts w:ascii="Courier New" w:eastAsia="Times New Roman" w:hAnsi="Courier New" w:cs="Courier New"/>
          <w:noProof/>
          <w:color w:val="110000"/>
          <w:sz w:val="20"/>
          <w:szCs w:val="20"/>
          <w:lang w:val="en-US" w:eastAsia="ru-RU"/>
        </w:rPr>
        <w:tab/>
      </w:r>
      <w:r w:rsidRPr="003C7DB9">
        <w:rPr>
          <w:rFonts w:ascii="inherit" w:eastAsia="Times New Roman" w:hAnsi="inherit" w:cs="Courier New"/>
          <w:noProof/>
          <w:color w:val="000088"/>
          <w:sz w:val="21"/>
          <w:szCs w:val="21"/>
          <w:bdr w:val="none" w:sz="0" w:space="0" w:color="auto" w:frame="1"/>
          <w:lang w:val="en-US" w:eastAsia="ru-RU"/>
        </w:rPr>
        <w:t>$_SESSION</w:t>
      </w:r>
      <w:r w:rsidRPr="003C7DB9">
        <w:rPr>
          <w:rFonts w:ascii="inherit" w:eastAsia="Times New Roman" w:hAnsi="inherit" w:cs="Courier New"/>
          <w:noProof/>
          <w:color w:val="009900"/>
          <w:sz w:val="21"/>
          <w:szCs w:val="21"/>
          <w:bdr w:val="none" w:sz="0" w:space="0" w:color="auto" w:frame="1"/>
          <w:lang w:val="en-US" w:eastAsia="ru-RU"/>
        </w:rPr>
        <w:t>[</w:t>
      </w:r>
      <w:r w:rsidRPr="003C7DB9">
        <w:rPr>
          <w:rFonts w:ascii="inherit" w:eastAsia="Times New Roman" w:hAnsi="inherit" w:cs="Courier New"/>
          <w:noProof/>
          <w:color w:val="0000FF"/>
          <w:sz w:val="21"/>
          <w:szCs w:val="21"/>
          <w:bdr w:val="none" w:sz="0" w:space="0" w:color="auto" w:frame="1"/>
          <w:lang w:val="en-US" w:eastAsia="ru-RU"/>
        </w:rPr>
        <w:t>'id'</w:t>
      </w:r>
      <w:r w:rsidRPr="003C7DB9">
        <w:rPr>
          <w:rFonts w:ascii="inherit" w:eastAsia="Times New Roman" w:hAnsi="inherit" w:cs="Courier New"/>
          <w:noProof/>
          <w:color w:val="009900"/>
          <w:sz w:val="21"/>
          <w:szCs w:val="21"/>
          <w:bdr w:val="none" w:sz="0" w:space="0" w:color="auto" w:frame="1"/>
          <w:lang w:val="en-US" w:eastAsia="ru-RU"/>
        </w:rPr>
        <w:t>]</w:t>
      </w:r>
      <w:r w:rsidRPr="003C7DB9">
        <w:rPr>
          <w:rFonts w:ascii="Courier New" w:eastAsia="Times New Roman" w:hAnsi="Courier New" w:cs="Courier New"/>
          <w:noProof/>
          <w:color w:val="110000"/>
          <w:sz w:val="20"/>
          <w:szCs w:val="20"/>
          <w:lang w:val="en-US" w:eastAsia="ru-RU"/>
        </w:rPr>
        <w:t xml:space="preserve"> </w:t>
      </w:r>
      <w:r w:rsidRPr="003C7DB9">
        <w:rPr>
          <w:rFonts w:ascii="inherit" w:eastAsia="Times New Roman" w:hAnsi="inherit" w:cs="Courier New"/>
          <w:noProof/>
          <w:color w:val="339933"/>
          <w:sz w:val="21"/>
          <w:szCs w:val="21"/>
          <w:bdr w:val="none" w:sz="0" w:space="0" w:color="auto" w:frame="1"/>
          <w:lang w:val="en-US" w:eastAsia="ru-RU"/>
        </w:rPr>
        <w:t>=</w:t>
      </w:r>
      <w:r w:rsidRPr="003C7DB9">
        <w:rPr>
          <w:rFonts w:ascii="Courier New" w:eastAsia="Times New Roman" w:hAnsi="Courier New" w:cs="Courier New"/>
          <w:noProof/>
          <w:color w:val="110000"/>
          <w:sz w:val="20"/>
          <w:szCs w:val="20"/>
          <w:lang w:val="en-US" w:eastAsia="ru-RU"/>
        </w:rPr>
        <w:t xml:space="preserve"> </w:t>
      </w:r>
      <w:r w:rsidRPr="003C7DB9">
        <w:rPr>
          <w:rFonts w:ascii="inherit" w:eastAsia="Times New Roman" w:hAnsi="inherit" w:cs="Courier New"/>
          <w:noProof/>
          <w:color w:val="000088"/>
          <w:sz w:val="21"/>
          <w:szCs w:val="21"/>
          <w:bdr w:val="none" w:sz="0" w:space="0" w:color="auto" w:frame="1"/>
          <w:lang w:val="en-US" w:eastAsia="ru-RU"/>
        </w:rPr>
        <w:t>$row</w:t>
      </w:r>
      <w:r w:rsidRPr="003C7DB9">
        <w:rPr>
          <w:rFonts w:ascii="inherit" w:eastAsia="Times New Roman" w:hAnsi="inherit" w:cs="Courier New"/>
          <w:noProof/>
          <w:color w:val="009900"/>
          <w:sz w:val="21"/>
          <w:szCs w:val="21"/>
          <w:bdr w:val="none" w:sz="0" w:space="0" w:color="auto" w:frame="1"/>
          <w:lang w:val="en-US" w:eastAsia="ru-RU"/>
        </w:rPr>
        <w:t>[</w:t>
      </w:r>
      <w:r w:rsidRPr="003C7DB9">
        <w:rPr>
          <w:rFonts w:ascii="inherit" w:eastAsia="Times New Roman" w:hAnsi="inherit" w:cs="Courier New"/>
          <w:noProof/>
          <w:color w:val="0000FF"/>
          <w:sz w:val="21"/>
          <w:szCs w:val="21"/>
          <w:bdr w:val="none" w:sz="0" w:space="0" w:color="auto" w:frame="1"/>
          <w:lang w:val="en-US" w:eastAsia="ru-RU"/>
        </w:rPr>
        <w:t>'id'</w:t>
      </w:r>
      <w:r w:rsidRPr="003C7DB9">
        <w:rPr>
          <w:rFonts w:ascii="inherit" w:eastAsia="Times New Roman" w:hAnsi="inherit" w:cs="Courier New"/>
          <w:noProof/>
          <w:color w:val="009900"/>
          <w:sz w:val="21"/>
          <w:szCs w:val="21"/>
          <w:bdr w:val="none" w:sz="0" w:space="0" w:color="auto" w:frame="1"/>
          <w:lang w:val="en-US" w:eastAsia="ru-RU"/>
        </w:rPr>
        <w:t>]</w:t>
      </w:r>
      <w:r w:rsidRPr="003C7DB9">
        <w:rPr>
          <w:rFonts w:ascii="inherit" w:eastAsia="Times New Roman" w:hAnsi="inherit" w:cs="Courier New"/>
          <w:noProof/>
          <w:color w:val="339933"/>
          <w:sz w:val="21"/>
          <w:szCs w:val="21"/>
          <w:bdr w:val="none" w:sz="0" w:space="0" w:color="auto" w:frame="1"/>
          <w:lang w:val="en-US" w:eastAsia="ru-RU"/>
        </w:rPr>
        <w:t>;</w:t>
      </w:r>
    </w:p>
    <w:p w:rsidR="007813A6" w:rsidRPr="003C7DB9" w:rsidRDefault="007813A6" w:rsidP="007813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noProof/>
          <w:color w:val="110000"/>
          <w:sz w:val="20"/>
          <w:szCs w:val="20"/>
          <w:lang w:val="en-US" w:eastAsia="ru-RU"/>
        </w:rPr>
      </w:pPr>
      <w:r w:rsidRPr="003C7DB9">
        <w:rPr>
          <w:rFonts w:ascii="Courier New" w:eastAsia="Times New Roman" w:hAnsi="Courier New" w:cs="Courier New"/>
          <w:noProof/>
          <w:color w:val="110000"/>
          <w:sz w:val="20"/>
          <w:szCs w:val="20"/>
          <w:lang w:val="en-US" w:eastAsia="ru-RU"/>
        </w:rPr>
        <w:tab/>
      </w:r>
      <w:r w:rsidRPr="003C7DB9">
        <w:rPr>
          <w:rFonts w:ascii="Courier New" w:eastAsia="Times New Roman" w:hAnsi="Courier New" w:cs="Courier New"/>
          <w:noProof/>
          <w:color w:val="110000"/>
          <w:sz w:val="20"/>
          <w:szCs w:val="20"/>
          <w:lang w:val="en-US" w:eastAsia="ru-RU"/>
        </w:rPr>
        <w:tab/>
      </w:r>
      <w:r w:rsidRPr="003C7DB9">
        <w:rPr>
          <w:rFonts w:ascii="Courier New" w:eastAsia="Times New Roman" w:hAnsi="Courier New" w:cs="Courier New"/>
          <w:noProof/>
          <w:color w:val="110000"/>
          <w:sz w:val="20"/>
          <w:szCs w:val="20"/>
          <w:lang w:val="en-US" w:eastAsia="ru-RU"/>
        </w:rPr>
        <w:tab/>
      </w:r>
      <w:r w:rsidRPr="003C7DB9">
        <w:rPr>
          <w:rFonts w:ascii="Courier New" w:eastAsia="Times New Roman" w:hAnsi="Courier New" w:cs="Courier New"/>
          <w:noProof/>
          <w:color w:val="110000"/>
          <w:sz w:val="20"/>
          <w:szCs w:val="20"/>
          <w:lang w:val="en-US" w:eastAsia="ru-RU"/>
        </w:rPr>
        <w:tab/>
      </w:r>
      <w:r w:rsidRPr="003C7DB9">
        <w:rPr>
          <w:rFonts w:ascii="inherit" w:eastAsia="Times New Roman" w:hAnsi="inherit" w:cs="Courier New"/>
          <w:noProof/>
          <w:color w:val="000088"/>
          <w:sz w:val="21"/>
          <w:szCs w:val="21"/>
          <w:bdr w:val="none" w:sz="0" w:space="0" w:color="auto" w:frame="1"/>
          <w:lang w:val="en-US" w:eastAsia="ru-RU"/>
        </w:rPr>
        <w:t>$regged</w:t>
      </w:r>
      <w:r w:rsidRPr="003C7DB9">
        <w:rPr>
          <w:rFonts w:ascii="Courier New" w:eastAsia="Times New Roman" w:hAnsi="Courier New" w:cs="Courier New"/>
          <w:noProof/>
          <w:color w:val="110000"/>
          <w:sz w:val="20"/>
          <w:szCs w:val="20"/>
          <w:lang w:val="en-US" w:eastAsia="ru-RU"/>
        </w:rPr>
        <w:t xml:space="preserve"> </w:t>
      </w:r>
      <w:r w:rsidRPr="003C7DB9">
        <w:rPr>
          <w:rFonts w:ascii="inherit" w:eastAsia="Times New Roman" w:hAnsi="inherit" w:cs="Courier New"/>
          <w:noProof/>
          <w:color w:val="339933"/>
          <w:sz w:val="21"/>
          <w:szCs w:val="21"/>
          <w:bdr w:val="none" w:sz="0" w:space="0" w:color="auto" w:frame="1"/>
          <w:lang w:val="en-US" w:eastAsia="ru-RU"/>
        </w:rPr>
        <w:t>=</w:t>
      </w:r>
      <w:r w:rsidRPr="003C7DB9">
        <w:rPr>
          <w:rFonts w:ascii="Courier New" w:eastAsia="Times New Roman" w:hAnsi="Courier New" w:cs="Courier New"/>
          <w:noProof/>
          <w:color w:val="110000"/>
          <w:sz w:val="20"/>
          <w:szCs w:val="20"/>
          <w:lang w:val="en-US" w:eastAsia="ru-RU"/>
        </w:rPr>
        <w:t xml:space="preserve"> </w:t>
      </w:r>
      <w:r w:rsidRPr="003C7DB9">
        <w:rPr>
          <w:rFonts w:ascii="inherit" w:eastAsia="Times New Roman" w:hAnsi="inherit" w:cs="Courier New"/>
          <w:b/>
          <w:bCs/>
          <w:noProof/>
          <w:color w:val="009900"/>
          <w:sz w:val="21"/>
          <w:szCs w:val="21"/>
          <w:bdr w:val="none" w:sz="0" w:space="0" w:color="auto" w:frame="1"/>
          <w:lang w:val="en-US" w:eastAsia="ru-RU"/>
        </w:rPr>
        <w:t>true</w:t>
      </w:r>
      <w:r w:rsidRPr="003C7DB9">
        <w:rPr>
          <w:rFonts w:ascii="inherit" w:eastAsia="Times New Roman" w:hAnsi="inherit" w:cs="Courier New"/>
          <w:noProof/>
          <w:color w:val="339933"/>
          <w:sz w:val="21"/>
          <w:szCs w:val="21"/>
          <w:bdr w:val="none" w:sz="0" w:space="0" w:color="auto" w:frame="1"/>
          <w:lang w:val="en-US" w:eastAsia="ru-RU"/>
        </w:rPr>
        <w:t>;</w:t>
      </w:r>
    </w:p>
    <w:p w:rsidR="007813A6" w:rsidRPr="003C7DB9" w:rsidRDefault="007813A6" w:rsidP="007813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noProof/>
          <w:color w:val="110000"/>
          <w:sz w:val="20"/>
          <w:szCs w:val="20"/>
          <w:lang w:val="en-US" w:eastAsia="ru-RU"/>
        </w:rPr>
      </w:pPr>
      <w:r w:rsidRPr="003C7DB9">
        <w:rPr>
          <w:rFonts w:ascii="Courier New" w:eastAsia="Times New Roman" w:hAnsi="Courier New" w:cs="Courier New"/>
          <w:noProof/>
          <w:color w:val="110000"/>
          <w:sz w:val="20"/>
          <w:szCs w:val="20"/>
          <w:lang w:val="en-US" w:eastAsia="ru-RU"/>
        </w:rPr>
        <w:tab/>
      </w:r>
      <w:r w:rsidRPr="003C7DB9">
        <w:rPr>
          <w:rFonts w:ascii="Courier New" w:eastAsia="Times New Roman" w:hAnsi="Courier New" w:cs="Courier New"/>
          <w:noProof/>
          <w:color w:val="110000"/>
          <w:sz w:val="20"/>
          <w:szCs w:val="20"/>
          <w:lang w:val="en-US" w:eastAsia="ru-RU"/>
        </w:rPr>
        <w:tab/>
      </w:r>
      <w:r w:rsidRPr="003C7DB9">
        <w:rPr>
          <w:rFonts w:ascii="Courier New" w:eastAsia="Times New Roman" w:hAnsi="Courier New" w:cs="Courier New"/>
          <w:noProof/>
          <w:color w:val="110000"/>
          <w:sz w:val="20"/>
          <w:szCs w:val="20"/>
          <w:lang w:val="en-US" w:eastAsia="ru-RU"/>
        </w:rPr>
        <w:tab/>
      </w:r>
      <w:r w:rsidRPr="003C7DB9">
        <w:rPr>
          <w:rFonts w:ascii="Courier New" w:eastAsia="Times New Roman" w:hAnsi="Courier New" w:cs="Courier New"/>
          <w:noProof/>
          <w:color w:val="110000"/>
          <w:sz w:val="20"/>
          <w:szCs w:val="20"/>
          <w:lang w:val="en-US" w:eastAsia="ru-RU"/>
        </w:rPr>
        <w:tab/>
      </w:r>
      <w:r w:rsidRPr="003C7DB9">
        <w:rPr>
          <w:rFonts w:ascii="inherit" w:eastAsia="Times New Roman" w:hAnsi="inherit" w:cs="Courier New"/>
          <w:noProof/>
          <w:color w:val="B1B100"/>
          <w:sz w:val="21"/>
          <w:szCs w:val="21"/>
          <w:bdr w:val="none" w:sz="0" w:space="0" w:color="auto" w:frame="1"/>
          <w:lang w:val="en-US" w:eastAsia="ru-RU"/>
        </w:rPr>
        <w:t>include</w:t>
      </w:r>
      <w:r w:rsidRPr="003C7DB9">
        <w:rPr>
          <w:rFonts w:ascii="Courier New" w:eastAsia="Times New Roman" w:hAnsi="Courier New" w:cs="Courier New"/>
          <w:noProof/>
          <w:color w:val="110000"/>
          <w:sz w:val="20"/>
          <w:szCs w:val="20"/>
          <w:lang w:val="en-US" w:eastAsia="ru-RU"/>
        </w:rPr>
        <w:t xml:space="preserve"> </w:t>
      </w:r>
      <w:r w:rsidRPr="003C7DB9">
        <w:rPr>
          <w:rFonts w:ascii="inherit" w:eastAsia="Times New Roman" w:hAnsi="inherit" w:cs="Courier New"/>
          <w:noProof/>
          <w:color w:val="009900"/>
          <w:sz w:val="21"/>
          <w:szCs w:val="21"/>
          <w:bdr w:val="none" w:sz="0" w:space="0" w:color="auto" w:frame="1"/>
          <w:lang w:val="en-US" w:eastAsia="ru-RU"/>
        </w:rPr>
        <w:t>(</w:t>
      </w:r>
      <w:r w:rsidRPr="003C7DB9">
        <w:rPr>
          <w:rFonts w:ascii="inherit" w:eastAsia="Times New Roman" w:hAnsi="inherit" w:cs="Courier New"/>
          <w:noProof/>
          <w:color w:val="0000FF"/>
          <w:sz w:val="21"/>
          <w:szCs w:val="21"/>
          <w:bdr w:val="none" w:sz="0" w:space="0" w:color="auto" w:frame="1"/>
          <w:lang w:val="en-US" w:eastAsia="ru-RU"/>
        </w:rPr>
        <w:t>"template/registration.php"</w:t>
      </w:r>
      <w:r w:rsidRPr="003C7DB9">
        <w:rPr>
          <w:rFonts w:ascii="inherit" w:eastAsia="Times New Roman" w:hAnsi="inherit" w:cs="Courier New"/>
          <w:noProof/>
          <w:color w:val="009900"/>
          <w:sz w:val="21"/>
          <w:szCs w:val="21"/>
          <w:bdr w:val="none" w:sz="0" w:space="0" w:color="auto" w:frame="1"/>
          <w:lang w:val="en-US" w:eastAsia="ru-RU"/>
        </w:rPr>
        <w:t>)</w:t>
      </w:r>
      <w:r w:rsidRPr="003C7DB9">
        <w:rPr>
          <w:rFonts w:ascii="inherit" w:eastAsia="Times New Roman" w:hAnsi="inherit" w:cs="Courier New"/>
          <w:noProof/>
          <w:color w:val="339933"/>
          <w:sz w:val="21"/>
          <w:szCs w:val="21"/>
          <w:bdr w:val="none" w:sz="0" w:space="0" w:color="auto" w:frame="1"/>
          <w:lang w:val="en-US" w:eastAsia="ru-RU"/>
        </w:rPr>
        <w:t>;</w:t>
      </w:r>
      <w:r w:rsidRPr="003C7DB9">
        <w:rPr>
          <w:rFonts w:ascii="Courier New" w:eastAsia="Times New Roman" w:hAnsi="Courier New" w:cs="Courier New"/>
          <w:noProof/>
          <w:color w:val="110000"/>
          <w:sz w:val="20"/>
          <w:szCs w:val="20"/>
          <w:lang w:val="en-US" w:eastAsia="ru-RU"/>
        </w:rPr>
        <w:t xml:space="preserve"> </w:t>
      </w:r>
      <w:r w:rsidRPr="003C7DB9">
        <w:rPr>
          <w:rFonts w:ascii="inherit" w:eastAsia="Times New Roman" w:hAnsi="inherit" w:cs="Courier New"/>
          <w:i/>
          <w:iCs/>
          <w:noProof/>
          <w:color w:val="666666"/>
          <w:sz w:val="21"/>
          <w:szCs w:val="21"/>
          <w:bdr w:val="none" w:sz="0" w:space="0" w:color="auto" w:frame="1"/>
          <w:lang w:val="en-US" w:eastAsia="ru-RU"/>
        </w:rPr>
        <w:t>//подключаем шаблон</w:t>
      </w:r>
    </w:p>
    <w:p w:rsidR="007813A6" w:rsidRPr="001062D9" w:rsidRDefault="007813A6" w:rsidP="007813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noProof/>
          <w:color w:val="110000"/>
          <w:sz w:val="20"/>
          <w:szCs w:val="20"/>
          <w:lang w:eastAsia="ru-RU"/>
        </w:rPr>
      </w:pPr>
      <w:r w:rsidRPr="003C7DB9">
        <w:rPr>
          <w:rFonts w:ascii="Courier New" w:eastAsia="Times New Roman" w:hAnsi="Courier New" w:cs="Courier New"/>
          <w:noProof/>
          <w:color w:val="110000"/>
          <w:sz w:val="20"/>
          <w:szCs w:val="20"/>
          <w:lang w:val="en-US" w:eastAsia="ru-RU"/>
        </w:rPr>
        <w:tab/>
      </w:r>
      <w:r w:rsidRPr="003C7DB9">
        <w:rPr>
          <w:rFonts w:ascii="Courier New" w:eastAsia="Times New Roman" w:hAnsi="Courier New" w:cs="Courier New"/>
          <w:noProof/>
          <w:color w:val="110000"/>
          <w:sz w:val="20"/>
          <w:szCs w:val="20"/>
          <w:lang w:val="en-US" w:eastAsia="ru-RU"/>
        </w:rPr>
        <w:tab/>
      </w:r>
      <w:r w:rsidRPr="003C7DB9">
        <w:rPr>
          <w:rFonts w:ascii="Courier New" w:eastAsia="Times New Roman" w:hAnsi="Courier New" w:cs="Courier New"/>
          <w:noProof/>
          <w:color w:val="110000"/>
          <w:sz w:val="20"/>
          <w:szCs w:val="20"/>
          <w:lang w:val="en-US" w:eastAsia="ru-RU"/>
        </w:rPr>
        <w:tab/>
      </w:r>
      <w:r w:rsidRPr="001062D9">
        <w:rPr>
          <w:rFonts w:ascii="inherit" w:eastAsia="Times New Roman" w:hAnsi="inherit" w:cs="Courier New"/>
          <w:noProof/>
          <w:color w:val="009900"/>
          <w:sz w:val="21"/>
          <w:szCs w:val="21"/>
          <w:bdr w:val="none" w:sz="0" w:space="0" w:color="auto" w:frame="1"/>
          <w:lang w:eastAsia="ru-RU"/>
        </w:rPr>
        <w:t>}</w:t>
      </w:r>
    </w:p>
    <w:p w:rsidR="007813A6" w:rsidRPr="001062D9" w:rsidRDefault="007813A6" w:rsidP="007813A6">
      <w:pPr>
        <w:shd w:val="clear" w:color="auto" w:fill="FFFFFF"/>
        <w:spacing w:after="0" w:line="240" w:lineRule="auto"/>
        <w:textAlignment w:val="baseline"/>
        <w:rPr>
          <w:rFonts w:ascii="Arial" w:eastAsia="Times New Roman" w:hAnsi="Arial" w:cs="Arial"/>
          <w:noProof/>
          <w:color w:val="333333"/>
          <w:lang w:eastAsia="ru-RU"/>
        </w:rPr>
      </w:pPr>
      <w:r w:rsidRPr="001062D9">
        <w:rPr>
          <w:rFonts w:ascii="Arial" w:eastAsia="Times New Roman" w:hAnsi="Arial" w:cs="Arial"/>
          <w:noProof/>
          <w:color w:val="333333"/>
          <w:lang w:eastAsia="ru-RU"/>
        </w:rPr>
        <w:t xml:space="preserve">После этого у пользователя у появится два </w:t>
      </w:r>
      <w:r w:rsidRPr="003C7DB9">
        <w:rPr>
          <w:rFonts w:ascii="Arial" w:eastAsia="Times New Roman" w:hAnsi="Arial" w:cs="Arial"/>
          <w:noProof/>
          <w:color w:val="333333"/>
          <w:lang w:val="en-US" w:eastAsia="ru-RU"/>
        </w:rPr>
        <w:t>cookie</w:t>
      </w:r>
      <w:r w:rsidRPr="001062D9">
        <w:rPr>
          <w:rFonts w:ascii="Arial" w:eastAsia="Times New Roman" w:hAnsi="Arial" w:cs="Arial"/>
          <w:noProof/>
          <w:color w:val="333333"/>
          <w:lang w:eastAsia="ru-RU"/>
        </w:rPr>
        <w:t>:</w:t>
      </w:r>
      <w:r w:rsidRPr="003C7DB9">
        <w:rPr>
          <w:rFonts w:ascii="Arial" w:eastAsia="Times New Roman" w:hAnsi="Arial" w:cs="Arial"/>
          <w:noProof/>
          <w:color w:val="333333"/>
          <w:lang w:val="en-US" w:eastAsia="ru-RU"/>
        </w:rPr>
        <w:t> </w:t>
      </w:r>
      <w:r w:rsidRPr="001062D9">
        <w:rPr>
          <w:rFonts w:ascii="Arial" w:eastAsia="Times New Roman" w:hAnsi="Arial" w:cs="Arial"/>
          <w:b/>
          <w:bCs/>
          <w:noProof/>
          <w:color w:val="333333"/>
          <w:bdr w:val="none" w:sz="0" w:space="0" w:color="auto" w:frame="1"/>
          <w:lang w:eastAsia="ru-RU"/>
        </w:rPr>
        <w:t>$_</w:t>
      </w:r>
      <w:r w:rsidRPr="003C7DB9">
        <w:rPr>
          <w:rFonts w:ascii="Arial" w:eastAsia="Times New Roman" w:hAnsi="Arial" w:cs="Arial"/>
          <w:b/>
          <w:bCs/>
          <w:noProof/>
          <w:color w:val="333333"/>
          <w:bdr w:val="none" w:sz="0" w:space="0" w:color="auto" w:frame="1"/>
          <w:lang w:val="en-US" w:eastAsia="ru-RU"/>
        </w:rPr>
        <w:t>COOKIE</w:t>
      </w:r>
      <w:r w:rsidRPr="001062D9">
        <w:rPr>
          <w:rFonts w:ascii="Arial" w:eastAsia="Times New Roman" w:hAnsi="Arial" w:cs="Arial"/>
          <w:b/>
          <w:bCs/>
          <w:noProof/>
          <w:color w:val="333333"/>
          <w:bdr w:val="none" w:sz="0" w:space="0" w:color="auto" w:frame="1"/>
          <w:lang w:eastAsia="ru-RU"/>
        </w:rPr>
        <w:t>[‘</w:t>
      </w:r>
      <w:r w:rsidRPr="003C7DB9">
        <w:rPr>
          <w:rFonts w:ascii="Arial" w:eastAsia="Times New Roman" w:hAnsi="Arial" w:cs="Arial"/>
          <w:b/>
          <w:bCs/>
          <w:noProof/>
          <w:color w:val="333333"/>
          <w:bdr w:val="none" w:sz="0" w:space="0" w:color="auto" w:frame="1"/>
          <w:lang w:val="en-US" w:eastAsia="ru-RU"/>
        </w:rPr>
        <w:t>login</w:t>
      </w:r>
      <w:r w:rsidRPr="001062D9">
        <w:rPr>
          <w:rFonts w:ascii="Arial" w:eastAsia="Times New Roman" w:hAnsi="Arial" w:cs="Arial"/>
          <w:b/>
          <w:bCs/>
          <w:noProof/>
          <w:color w:val="333333"/>
          <w:bdr w:val="none" w:sz="0" w:space="0" w:color="auto" w:frame="1"/>
          <w:lang w:eastAsia="ru-RU"/>
        </w:rPr>
        <w:t>’] и $_</w:t>
      </w:r>
      <w:r w:rsidRPr="003C7DB9">
        <w:rPr>
          <w:rFonts w:ascii="Arial" w:eastAsia="Times New Roman" w:hAnsi="Arial" w:cs="Arial"/>
          <w:b/>
          <w:bCs/>
          <w:noProof/>
          <w:color w:val="333333"/>
          <w:bdr w:val="none" w:sz="0" w:space="0" w:color="auto" w:frame="1"/>
          <w:lang w:val="en-US" w:eastAsia="ru-RU"/>
        </w:rPr>
        <w:t>COOKIE</w:t>
      </w:r>
      <w:r w:rsidRPr="001062D9">
        <w:rPr>
          <w:rFonts w:ascii="Arial" w:eastAsia="Times New Roman" w:hAnsi="Arial" w:cs="Arial"/>
          <w:b/>
          <w:bCs/>
          <w:noProof/>
          <w:color w:val="333333"/>
          <w:bdr w:val="none" w:sz="0" w:space="0" w:color="auto" w:frame="1"/>
          <w:lang w:eastAsia="ru-RU"/>
        </w:rPr>
        <w:t>[‘</w:t>
      </w:r>
      <w:r w:rsidRPr="003C7DB9">
        <w:rPr>
          <w:rFonts w:ascii="Arial" w:eastAsia="Times New Roman" w:hAnsi="Arial" w:cs="Arial"/>
          <w:b/>
          <w:bCs/>
          <w:noProof/>
          <w:color w:val="333333"/>
          <w:bdr w:val="none" w:sz="0" w:space="0" w:color="auto" w:frame="1"/>
          <w:lang w:val="en-US" w:eastAsia="ru-RU"/>
        </w:rPr>
        <w:t>password</w:t>
      </w:r>
      <w:r w:rsidRPr="001062D9">
        <w:rPr>
          <w:rFonts w:ascii="Arial" w:eastAsia="Times New Roman" w:hAnsi="Arial" w:cs="Arial"/>
          <w:b/>
          <w:bCs/>
          <w:noProof/>
          <w:color w:val="333333"/>
          <w:bdr w:val="none" w:sz="0" w:space="0" w:color="auto" w:frame="1"/>
          <w:lang w:eastAsia="ru-RU"/>
        </w:rPr>
        <w:t>’]</w:t>
      </w:r>
      <w:r w:rsidRPr="001062D9">
        <w:rPr>
          <w:rFonts w:ascii="Arial" w:eastAsia="Times New Roman" w:hAnsi="Arial" w:cs="Arial"/>
          <w:noProof/>
          <w:color w:val="333333"/>
          <w:lang w:eastAsia="ru-RU"/>
        </w:rPr>
        <w:t>, а также переменная сессии —</w:t>
      </w:r>
      <w:r w:rsidRPr="003C7DB9">
        <w:rPr>
          <w:rFonts w:ascii="Arial" w:eastAsia="Times New Roman" w:hAnsi="Arial" w:cs="Arial"/>
          <w:noProof/>
          <w:color w:val="333333"/>
          <w:lang w:val="en-US" w:eastAsia="ru-RU"/>
        </w:rPr>
        <w:t> </w:t>
      </w:r>
      <w:r w:rsidRPr="001062D9">
        <w:rPr>
          <w:rFonts w:ascii="Arial" w:eastAsia="Times New Roman" w:hAnsi="Arial" w:cs="Arial"/>
          <w:b/>
          <w:bCs/>
          <w:noProof/>
          <w:color w:val="333333"/>
          <w:bdr w:val="none" w:sz="0" w:space="0" w:color="auto" w:frame="1"/>
          <w:lang w:eastAsia="ru-RU"/>
        </w:rPr>
        <w:t>$_</w:t>
      </w:r>
      <w:r w:rsidRPr="003C7DB9">
        <w:rPr>
          <w:rFonts w:ascii="Arial" w:eastAsia="Times New Roman" w:hAnsi="Arial" w:cs="Arial"/>
          <w:b/>
          <w:bCs/>
          <w:noProof/>
          <w:color w:val="333333"/>
          <w:bdr w:val="none" w:sz="0" w:space="0" w:color="auto" w:frame="1"/>
          <w:lang w:val="en-US" w:eastAsia="ru-RU"/>
        </w:rPr>
        <w:t>SESSION</w:t>
      </w:r>
      <w:r w:rsidRPr="001062D9">
        <w:rPr>
          <w:rFonts w:ascii="Arial" w:eastAsia="Times New Roman" w:hAnsi="Arial" w:cs="Arial"/>
          <w:b/>
          <w:bCs/>
          <w:noProof/>
          <w:color w:val="333333"/>
          <w:bdr w:val="none" w:sz="0" w:space="0" w:color="auto" w:frame="1"/>
          <w:lang w:eastAsia="ru-RU"/>
        </w:rPr>
        <w:t>[‘</w:t>
      </w:r>
      <w:r w:rsidRPr="003C7DB9">
        <w:rPr>
          <w:rFonts w:ascii="Arial" w:eastAsia="Times New Roman" w:hAnsi="Arial" w:cs="Arial"/>
          <w:b/>
          <w:bCs/>
          <w:noProof/>
          <w:color w:val="333333"/>
          <w:bdr w:val="none" w:sz="0" w:space="0" w:color="auto" w:frame="1"/>
          <w:lang w:val="en-US" w:eastAsia="ru-RU"/>
        </w:rPr>
        <w:t>id</w:t>
      </w:r>
      <w:r w:rsidRPr="001062D9">
        <w:rPr>
          <w:rFonts w:ascii="Arial" w:eastAsia="Times New Roman" w:hAnsi="Arial" w:cs="Arial"/>
          <w:b/>
          <w:bCs/>
          <w:noProof/>
          <w:color w:val="333333"/>
          <w:bdr w:val="none" w:sz="0" w:space="0" w:color="auto" w:frame="1"/>
          <w:lang w:eastAsia="ru-RU"/>
        </w:rPr>
        <w:t>’]</w:t>
      </w:r>
      <w:r w:rsidRPr="001062D9">
        <w:rPr>
          <w:rFonts w:ascii="Arial" w:eastAsia="Times New Roman" w:hAnsi="Arial" w:cs="Arial"/>
          <w:noProof/>
          <w:color w:val="333333"/>
          <w:lang w:eastAsia="ru-RU"/>
        </w:rPr>
        <w:t xml:space="preserve">, равная </w:t>
      </w:r>
      <w:r w:rsidRPr="003C7DB9">
        <w:rPr>
          <w:rFonts w:ascii="Arial" w:eastAsia="Times New Roman" w:hAnsi="Arial" w:cs="Arial"/>
          <w:noProof/>
          <w:color w:val="333333"/>
          <w:lang w:val="en-US" w:eastAsia="ru-RU"/>
        </w:rPr>
        <w:t>id</w:t>
      </w:r>
      <w:r w:rsidRPr="001062D9">
        <w:rPr>
          <w:rFonts w:ascii="Arial" w:eastAsia="Times New Roman" w:hAnsi="Arial" w:cs="Arial"/>
          <w:noProof/>
          <w:color w:val="333333"/>
          <w:lang w:eastAsia="ru-RU"/>
        </w:rPr>
        <w:t xml:space="preserve"> пользователя, который мы узнаём с помощью запроса к БД.</w:t>
      </w:r>
    </w:p>
    <w:p w:rsidR="007813A6" w:rsidRPr="001062D9" w:rsidRDefault="007813A6" w:rsidP="007813A6">
      <w:pPr>
        <w:shd w:val="clear" w:color="auto" w:fill="FFFFFF"/>
        <w:spacing w:after="0" w:line="240" w:lineRule="auto"/>
        <w:textAlignment w:val="baseline"/>
        <w:rPr>
          <w:rFonts w:ascii="Arial" w:eastAsia="Times New Roman" w:hAnsi="Arial" w:cs="Arial"/>
          <w:noProof/>
          <w:color w:val="333333"/>
          <w:lang w:eastAsia="ru-RU"/>
        </w:rPr>
      </w:pPr>
      <w:r w:rsidRPr="001062D9">
        <w:rPr>
          <w:rFonts w:ascii="Arial" w:eastAsia="Times New Roman" w:hAnsi="Arial" w:cs="Arial"/>
          <w:noProof/>
          <w:color w:val="333333"/>
          <w:lang w:eastAsia="ru-RU"/>
        </w:rPr>
        <w:t xml:space="preserve">Переменная </w:t>
      </w:r>
      <w:r w:rsidRPr="001062D9">
        <w:rPr>
          <w:rFonts w:ascii="Arial" w:eastAsia="Times New Roman" w:hAnsi="Arial" w:cs="Arial"/>
          <w:b/>
          <w:noProof/>
          <w:color w:val="7030A0"/>
          <w:lang w:eastAsia="ru-RU"/>
        </w:rPr>
        <w:t>$</w:t>
      </w:r>
      <w:r w:rsidRPr="003C7DB9">
        <w:rPr>
          <w:rFonts w:ascii="Arial" w:eastAsia="Times New Roman" w:hAnsi="Arial" w:cs="Arial"/>
          <w:b/>
          <w:noProof/>
          <w:color w:val="7030A0"/>
          <w:lang w:val="en-US" w:eastAsia="ru-RU"/>
        </w:rPr>
        <w:t>regged</w:t>
      </w:r>
      <w:r w:rsidRPr="001062D9">
        <w:rPr>
          <w:rFonts w:ascii="Arial" w:eastAsia="Times New Roman" w:hAnsi="Arial" w:cs="Arial"/>
          <w:noProof/>
          <w:color w:val="7030A0"/>
          <w:lang w:eastAsia="ru-RU"/>
        </w:rPr>
        <w:t xml:space="preserve"> </w:t>
      </w:r>
      <w:r w:rsidRPr="001062D9">
        <w:rPr>
          <w:rFonts w:ascii="Arial" w:eastAsia="Times New Roman" w:hAnsi="Arial" w:cs="Arial"/>
          <w:noProof/>
          <w:color w:val="333333"/>
          <w:lang w:eastAsia="ru-RU"/>
        </w:rPr>
        <w:t xml:space="preserve">нужна нам в качестве флага, говорящего, что регистрация прошла успешно. Дело в том, что внутри подключаемого файла </w:t>
      </w:r>
      <w:r w:rsidRPr="003C7DB9">
        <w:rPr>
          <w:rFonts w:ascii="Arial" w:eastAsia="Times New Roman" w:hAnsi="Arial" w:cs="Arial"/>
          <w:noProof/>
          <w:color w:val="333333"/>
          <w:lang w:val="en-US" w:eastAsia="ru-RU"/>
        </w:rPr>
        <w:t>include</w:t>
      </w:r>
      <w:r w:rsidRPr="001062D9">
        <w:rPr>
          <w:rFonts w:ascii="Arial" w:eastAsia="Times New Roman" w:hAnsi="Arial" w:cs="Arial"/>
          <w:noProof/>
          <w:color w:val="333333"/>
          <w:lang w:eastAsia="ru-RU"/>
        </w:rPr>
        <w:t xml:space="preserve"> («</w:t>
      </w:r>
      <w:r w:rsidRPr="003C7DB9">
        <w:rPr>
          <w:rFonts w:ascii="Arial" w:eastAsia="Times New Roman" w:hAnsi="Arial" w:cs="Arial"/>
          <w:noProof/>
          <w:color w:val="333333"/>
          <w:lang w:val="en-US" w:eastAsia="ru-RU"/>
        </w:rPr>
        <w:t>template</w:t>
      </w:r>
      <w:r w:rsidRPr="001062D9">
        <w:rPr>
          <w:rFonts w:ascii="Arial" w:eastAsia="Times New Roman" w:hAnsi="Arial" w:cs="Arial"/>
          <w:noProof/>
          <w:color w:val="333333"/>
          <w:lang w:eastAsia="ru-RU"/>
        </w:rPr>
        <w:t>/</w:t>
      </w:r>
      <w:r w:rsidRPr="003C7DB9">
        <w:rPr>
          <w:rFonts w:ascii="Arial" w:eastAsia="Times New Roman" w:hAnsi="Arial" w:cs="Arial"/>
          <w:noProof/>
          <w:color w:val="333333"/>
          <w:lang w:val="en-US" w:eastAsia="ru-RU"/>
        </w:rPr>
        <w:t>registration</w:t>
      </w:r>
      <w:r w:rsidRPr="001062D9">
        <w:rPr>
          <w:rFonts w:ascii="Arial" w:eastAsia="Times New Roman" w:hAnsi="Arial" w:cs="Arial"/>
          <w:noProof/>
          <w:color w:val="333333"/>
          <w:lang w:eastAsia="ru-RU"/>
        </w:rPr>
        <w:t>.</w:t>
      </w:r>
      <w:r w:rsidRPr="003C7DB9">
        <w:rPr>
          <w:rFonts w:ascii="Arial" w:eastAsia="Times New Roman" w:hAnsi="Arial" w:cs="Arial"/>
          <w:noProof/>
          <w:color w:val="333333"/>
          <w:lang w:val="en-US" w:eastAsia="ru-RU"/>
        </w:rPr>
        <w:t>php</w:t>
      </w:r>
      <w:r w:rsidRPr="001062D9">
        <w:rPr>
          <w:rFonts w:ascii="Arial" w:eastAsia="Times New Roman" w:hAnsi="Arial" w:cs="Arial"/>
          <w:noProof/>
          <w:color w:val="333333"/>
          <w:lang w:eastAsia="ru-RU"/>
        </w:rPr>
        <w:t>»); присутствует условие, которое, при</w:t>
      </w:r>
      <w:r w:rsidRPr="003C7DB9">
        <w:rPr>
          <w:rFonts w:ascii="Arial" w:eastAsia="Times New Roman" w:hAnsi="Arial" w:cs="Arial"/>
          <w:noProof/>
          <w:color w:val="333333"/>
          <w:lang w:val="en-US" w:eastAsia="ru-RU"/>
        </w:rPr>
        <w:t> </w:t>
      </w:r>
      <w:r w:rsidRPr="001062D9">
        <w:rPr>
          <w:rFonts w:ascii="Arial" w:eastAsia="Times New Roman" w:hAnsi="Arial" w:cs="Arial"/>
          <w:i/>
          <w:iCs/>
          <w:noProof/>
          <w:color w:val="333333"/>
          <w:bdr w:val="none" w:sz="0" w:space="0" w:color="auto" w:frame="1"/>
          <w:lang w:eastAsia="ru-RU"/>
        </w:rPr>
        <w:t>$</w:t>
      </w:r>
      <w:r w:rsidRPr="003C7DB9">
        <w:rPr>
          <w:rFonts w:ascii="Arial" w:eastAsia="Times New Roman" w:hAnsi="Arial" w:cs="Arial"/>
          <w:i/>
          <w:iCs/>
          <w:noProof/>
          <w:color w:val="333333"/>
          <w:bdr w:val="none" w:sz="0" w:space="0" w:color="auto" w:frame="1"/>
          <w:lang w:val="en-US" w:eastAsia="ru-RU"/>
        </w:rPr>
        <w:t>regged</w:t>
      </w:r>
      <w:r w:rsidRPr="001062D9">
        <w:rPr>
          <w:rFonts w:ascii="Arial" w:eastAsia="Times New Roman" w:hAnsi="Arial" w:cs="Arial"/>
          <w:i/>
          <w:iCs/>
          <w:noProof/>
          <w:color w:val="333333"/>
          <w:bdr w:val="none" w:sz="0" w:space="0" w:color="auto" w:frame="1"/>
          <w:lang w:eastAsia="ru-RU"/>
        </w:rPr>
        <w:t xml:space="preserve"> == </w:t>
      </w:r>
      <w:r w:rsidRPr="003C7DB9">
        <w:rPr>
          <w:rFonts w:ascii="Arial" w:eastAsia="Times New Roman" w:hAnsi="Arial" w:cs="Arial"/>
          <w:i/>
          <w:iCs/>
          <w:noProof/>
          <w:color w:val="333333"/>
          <w:bdr w:val="none" w:sz="0" w:space="0" w:color="auto" w:frame="1"/>
          <w:lang w:val="en-US" w:eastAsia="ru-RU"/>
        </w:rPr>
        <w:t>true</w:t>
      </w:r>
      <w:r w:rsidRPr="003C7DB9">
        <w:rPr>
          <w:rFonts w:ascii="Arial" w:eastAsia="Times New Roman" w:hAnsi="Arial" w:cs="Arial"/>
          <w:noProof/>
          <w:color w:val="333333"/>
          <w:lang w:val="en-US" w:eastAsia="ru-RU"/>
        </w:rPr>
        <w:t> </w:t>
      </w:r>
      <w:r w:rsidRPr="001062D9">
        <w:rPr>
          <w:rFonts w:ascii="Arial" w:eastAsia="Times New Roman" w:hAnsi="Arial" w:cs="Arial"/>
          <w:noProof/>
          <w:color w:val="333333"/>
          <w:lang w:eastAsia="ru-RU"/>
        </w:rPr>
        <w:t>выведет текст, что регистрация прошла успешно и не выведет форму регистрации.</w:t>
      </w:r>
    </w:p>
    <w:p w:rsidR="007813A6" w:rsidRPr="001062D9" w:rsidRDefault="007813A6" w:rsidP="004F123D">
      <w:pPr>
        <w:rPr>
          <w:rFonts w:ascii="Arial" w:hAnsi="Arial" w:cs="Arial"/>
          <w:noProof/>
          <w:color w:val="000000"/>
        </w:rPr>
      </w:pPr>
    </w:p>
    <w:p w:rsidR="00B27D58" w:rsidRPr="001062D9" w:rsidRDefault="00802B76" w:rsidP="004F123D">
      <w:pPr>
        <w:rPr>
          <w:rFonts w:ascii="Arial Black" w:hAnsi="Arial Black" w:cstheme="minorHAnsi"/>
          <w:b/>
          <w:noProof/>
          <w:color w:val="FF0000"/>
          <w:sz w:val="36"/>
          <w:szCs w:val="36"/>
          <w:u w:val="single"/>
        </w:rPr>
      </w:pPr>
      <w:r w:rsidRPr="001062D9">
        <w:rPr>
          <w:rFonts w:ascii="Arial Black" w:hAnsi="Arial Black" w:cstheme="minorHAnsi"/>
          <w:b/>
          <w:noProof/>
          <w:color w:val="FF0000"/>
          <w:sz w:val="36"/>
          <w:szCs w:val="36"/>
          <w:u w:val="single"/>
        </w:rPr>
        <w:t>Авторизация</w:t>
      </w:r>
    </w:p>
    <w:p w:rsidR="00EA6C47" w:rsidRPr="003C7DB9" w:rsidRDefault="00EA6C47" w:rsidP="00EA6C47">
      <w:pPr>
        <w:shd w:val="clear" w:color="auto" w:fill="FFFFFF"/>
        <w:spacing w:after="0" w:line="240" w:lineRule="auto"/>
        <w:textAlignment w:val="baseline"/>
        <w:rPr>
          <w:rFonts w:ascii="Arial" w:eastAsia="Times New Roman" w:hAnsi="Arial" w:cs="Arial"/>
          <w:noProof/>
          <w:color w:val="333333"/>
          <w:lang w:val="en-US" w:eastAsia="ru-RU"/>
        </w:rPr>
      </w:pPr>
      <w:r w:rsidRPr="001062D9">
        <w:rPr>
          <w:rFonts w:ascii="Arial" w:eastAsia="Times New Roman" w:hAnsi="Arial" w:cs="Arial"/>
          <w:noProof/>
          <w:color w:val="333333"/>
          <w:lang w:eastAsia="ru-RU"/>
        </w:rPr>
        <w:t>Для начала необходимо сверстать главную страницу сайта и поместить её в корне сайта в папку</w:t>
      </w:r>
      <w:r w:rsidRPr="003C7DB9">
        <w:rPr>
          <w:rFonts w:ascii="Arial" w:eastAsia="Times New Roman" w:hAnsi="Arial" w:cs="Arial"/>
          <w:noProof/>
          <w:color w:val="333333"/>
          <w:lang w:val="en-US" w:eastAsia="ru-RU"/>
        </w:rPr>
        <w:t> </w:t>
      </w:r>
      <w:r w:rsidRPr="003C7DB9">
        <w:rPr>
          <w:rFonts w:ascii="Arial" w:eastAsia="Times New Roman" w:hAnsi="Arial" w:cs="Arial"/>
          <w:b/>
          <w:bCs/>
          <w:noProof/>
          <w:color w:val="333333"/>
          <w:bdr w:val="none" w:sz="0" w:space="0" w:color="auto" w:frame="1"/>
          <w:lang w:val="en-US" w:eastAsia="ru-RU"/>
        </w:rPr>
        <w:t>template</w:t>
      </w:r>
      <w:r w:rsidRPr="001062D9">
        <w:rPr>
          <w:rFonts w:ascii="Arial" w:eastAsia="Times New Roman" w:hAnsi="Arial" w:cs="Arial"/>
          <w:noProof/>
          <w:color w:val="333333"/>
          <w:lang w:eastAsia="ru-RU"/>
        </w:rPr>
        <w:t xml:space="preserve">. Для данного урока нам достаточно, чтобы в этом файле была форма ввода логина и пароля, а также кнопка «Вход». </w:t>
      </w:r>
      <w:r w:rsidRPr="003C7DB9">
        <w:rPr>
          <w:rFonts w:ascii="Arial" w:eastAsia="Times New Roman" w:hAnsi="Arial" w:cs="Arial"/>
          <w:noProof/>
          <w:color w:val="333333"/>
          <w:lang w:val="en-US" w:eastAsia="ru-RU"/>
        </w:rPr>
        <w:t>Далее приведён код этой формы:</w:t>
      </w:r>
    </w:p>
    <w:p w:rsidR="00EA6C47" w:rsidRPr="003C7DB9" w:rsidRDefault="00EA6C47" w:rsidP="00EA6C47">
      <w:pPr>
        <w:shd w:val="clear" w:color="auto" w:fill="FFFFFF"/>
        <w:spacing w:after="0" w:line="240" w:lineRule="auto"/>
        <w:textAlignment w:val="baseline"/>
        <w:rPr>
          <w:rFonts w:ascii="Arial" w:eastAsia="Times New Roman" w:hAnsi="Arial" w:cs="Arial"/>
          <w:noProof/>
          <w:color w:val="333333"/>
          <w:lang w:val="en-US" w:eastAsia="ru-RU"/>
        </w:rPr>
      </w:pPr>
    </w:p>
    <w:tbl>
      <w:tblPr>
        <w:tblW w:w="9863" w:type="dxa"/>
        <w:tblCellSpacing w:w="15" w:type="dxa"/>
        <w:tblCellMar>
          <w:top w:w="15" w:type="dxa"/>
          <w:left w:w="15" w:type="dxa"/>
          <w:bottom w:w="15" w:type="dxa"/>
          <w:right w:w="15" w:type="dxa"/>
        </w:tblCellMar>
        <w:tblLook w:val="04A0" w:firstRow="1" w:lastRow="0" w:firstColumn="1" w:lastColumn="0" w:noHBand="0" w:noVBand="1"/>
      </w:tblPr>
      <w:tblGrid>
        <w:gridCol w:w="166"/>
        <w:gridCol w:w="9697"/>
      </w:tblGrid>
      <w:tr w:rsidR="00EA6C47" w:rsidRPr="003C7DB9" w:rsidTr="00EA6C47">
        <w:trPr>
          <w:tblCellSpacing w:w="15" w:type="dxa"/>
        </w:trPr>
        <w:tc>
          <w:tcPr>
            <w:tcW w:w="0" w:type="auto"/>
            <w:tcMar>
              <w:top w:w="0" w:type="dxa"/>
              <w:left w:w="0" w:type="dxa"/>
              <w:bottom w:w="0" w:type="dxa"/>
              <w:right w:w="0" w:type="dxa"/>
            </w:tcMar>
            <w:vAlign w:val="bottom"/>
            <w:hideMark/>
          </w:tcPr>
          <w:p w:rsidR="00EA6C47" w:rsidRPr="003C7DB9" w:rsidRDefault="00EA6C47" w:rsidP="00EA6C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noProof/>
                <w:sz w:val="20"/>
                <w:szCs w:val="20"/>
                <w:lang w:val="en-US" w:eastAsia="ru-RU"/>
              </w:rPr>
            </w:pPr>
            <w:r w:rsidRPr="003C7DB9">
              <w:rPr>
                <w:rFonts w:ascii="Courier New" w:eastAsia="Times New Roman" w:hAnsi="Courier New" w:cs="Courier New"/>
                <w:noProof/>
                <w:sz w:val="20"/>
                <w:szCs w:val="20"/>
                <w:lang w:val="en-US" w:eastAsia="ru-RU"/>
              </w:rPr>
              <w:t>1</w:t>
            </w:r>
          </w:p>
          <w:p w:rsidR="00EA6C47" w:rsidRPr="003C7DB9" w:rsidRDefault="00EA6C47" w:rsidP="00EA6C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noProof/>
                <w:sz w:val="20"/>
                <w:szCs w:val="20"/>
                <w:lang w:val="en-US" w:eastAsia="ru-RU"/>
              </w:rPr>
            </w:pPr>
            <w:r w:rsidRPr="003C7DB9">
              <w:rPr>
                <w:rFonts w:ascii="Courier New" w:eastAsia="Times New Roman" w:hAnsi="Courier New" w:cs="Courier New"/>
                <w:noProof/>
                <w:sz w:val="20"/>
                <w:szCs w:val="20"/>
                <w:lang w:val="en-US" w:eastAsia="ru-RU"/>
              </w:rPr>
              <w:t>2</w:t>
            </w:r>
          </w:p>
          <w:p w:rsidR="00EA6C47" w:rsidRPr="003C7DB9" w:rsidRDefault="00EA6C47" w:rsidP="00EA6C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noProof/>
                <w:sz w:val="20"/>
                <w:szCs w:val="20"/>
                <w:lang w:val="en-US" w:eastAsia="ru-RU"/>
              </w:rPr>
            </w:pPr>
            <w:r w:rsidRPr="003C7DB9">
              <w:rPr>
                <w:rFonts w:ascii="Courier New" w:eastAsia="Times New Roman" w:hAnsi="Courier New" w:cs="Courier New"/>
                <w:noProof/>
                <w:sz w:val="20"/>
                <w:szCs w:val="20"/>
                <w:lang w:val="en-US" w:eastAsia="ru-RU"/>
              </w:rPr>
              <w:t>3</w:t>
            </w:r>
          </w:p>
          <w:p w:rsidR="00EA6C47" w:rsidRPr="003C7DB9" w:rsidRDefault="00EA6C47" w:rsidP="00EA6C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noProof/>
                <w:sz w:val="20"/>
                <w:szCs w:val="20"/>
                <w:lang w:val="en-US" w:eastAsia="ru-RU"/>
              </w:rPr>
            </w:pPr>
            <w:r w:rsidRPr="003C7DB9">
              <w:rPr>
                <w:rFonts w:ascii="Courier New" w:eastAsia="Times New Roman" w:hAnsi="Courier New" w:cs="Courier New"/>
                <w:noProof/>
                <w:sz w:val="20"/>
                <w:szCs w:val="20"/>
                <w:lang w:val="en-US" w:eastAsia="ru-RU"/>
              </w:rPr>
              <w:t>4</w:t>
            </w:r>
          </w:p>
          <w:p w:rsidR="00EA6C47" w:rsidRPr="003C7DB9" w:rsidRDefault="00EA6C47" w:rsidP="00EA6C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noProof/>
                <w:sz w:val="20"/>
                <w:szCs w:val="20"/>
                <w:lang w:val="en-US" w:eastAsia="ru-RU"/>
              </w:rPr>
            </w:pPr>
            <w:r w:rsidRPr="003C7DB9">
              <w:rPr>
                <w:rFonts w:ascii="Courier New" w:eastAsia="Times New Roman" w:hAnsi="Courier New" w:cs="Courier New"/>
                <w:noProof/>
                <w:sz w:val="20"/>
                <w:szCs w:val="20"/>
                <w:lang w:val="en-US" w:eastAsia="ru-RU"/>
              </w:rPr>
              <w:t>5</w:t>
            </w:r>
          </w:p>
        </w:tc>
        <w:tc>
          <w:tcPr>
            <w:tcW w:w="9863" w:type="dxa"/>
            <w:shd w:val="clear" w:color="auto" w:fill="EEEEEE"/>
            <w:tcMar>
              <w:top w:w="0" w:type="dxa"/>
              <w:left w:w="0" w:type="dxa"/>
              <w:bottom w:w="0" w:type="dxa"/>
              <w:right w:w="0" w:type="dxa"/>
            </w:tcMar>
            <w:vAlign w:val="bottom"/>
            <w:hideMark/>
          </w:tcPr>
          <w:p w:rsidR="00EA6C47" w:rsidRPr="003C7DB9" w:rsidRDefault="00EA6C47" w:rsidP="00EA6C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noProof/>
                <w:sz w:val="20"/>
                <w:szCs w:val="20"/>
                <w:lang w:val="en-US" w:eastAsia="ru-RU"/>
              </w:rPr>
            </w:pPr>
            <w:r w:rsidRPr="003C7DB9">
              <w:rPr>
                <w:rFonts w:ascii="inherit" w:eastAsia="Times New Roman" w:hAnsi="inherit" w:cs="Courier New"/>
                <w:noProof/>
                <w:color w:val="009900"/>
                <w:sz w:val="21"/>
                <w:szCs w:val="21"/>
                <w:bdr w:val="none" w:sz="0" w:space="0" w:color="auto" w:frame="1"/>
                <w:lang w:val="en-US" w:eastAsia="ru-RU"/>
              </w:rPr>
              <w:t>&lt;</w:t>
            </w:r>
            <w:r w:rsidRPr="003C7DB9">
              <w:rPr>
                <w:rFonts w:ascii="inherit" w:eastAsia="Times New Roman" w:hAnsi="inherit" w:cs="Courier New"/>
                <w:b/>
                <w:bCs/>
                <w:noProof/>
                <w:color w:val="000000"/>
                <w:sz w:val="21"/>
                <w:szCs w:val="21"/>
                <w:bdr w:val="none" w:sz="0" w:space="0" w:color="auto" w:frame="1"/>
                <w:lang w:val="en-US" w:eastAsia="ru-RU"/>
              </w:rPr>
              <w:t>form</w:t>
            </w:r>
            <w:r w:rsidRPr="003C7DB9">
              <w:rPr>
                <w:rFonts w:ascii="inherit" w:eastAsia="Times New Roman" w:hAnsi="inherit" w:cs="Courier New"/>
                <w:noProof/>
                <w:color w:val="009900"/>
                <w:sz w:val="21"/>
                <w:szCs w:val="21"/>
                <w:bdr w:val="none" w:sz="0" w:space="0" w:color="auto" w:frame="1"/>
                <w:lang w:val="en-US" w:eastAsia="ru-RU"/>
              </w:rPr>
              <w:t xml:space="preserve"> </w:t>
            </w:r>
            <w:r w:rsidRPr="003C7DB9">
              <w:rPr>
                <w:rFonts w:ascii="inherit" w:eastAsia="Times New Roman" w:hAnsi="inherit" w:cs="Courier New"/>
                <w:noProof/>
                <w:color w:val="000066"/>
                <w:sz w:val="21"/>
                <w:szCs w:val="21"/>
                <w:bdr w:val="none" w:sz="0" w:space="0" w:color="auto" w:frame="1"/>
                <w:lang w:val="en-US" w:eastAsia="ru-RU"/>
              </w:rPr>
              <w:t>action</w:t>
            </w:r>
            <w:r w:rsidRPr="003C7DB9">
              <w:rPr>
                <w:rFonts w:ascii="inherit" w:eastAsia="Times New Roman" w:hAnsi="inherit" w:cs="Courier New"/>
                <w:noProof/>
                <w:color w:val="66CC66"/>
                <w:sz w:val="21"/>
                <w:szCs w:val="21"/>
                <w:bdr w:val="none" w:sz="0" w:space="0" w:color="auto" w:frame="1"/>
                <w:lang w:val="en-US" w:eastAsia="ru-RU"/>
              </w:rPr>
              <w:t>=</w:t>
            </w:r>
            <w:r w:rsidRPr="003C7DB9">
              <w:rPr>
                <w:rFonts w:ascii="inherit" w:eastAsia="Times New Roman" w:hAnsi="inherit" w:cs="Courier New"/>
                <w:noProof/>
                <w:color w:val="FF0000"/>
                <w:sz w:val="21"/>
                <w:szCs w:val="21"/>
                <w:bdr w:val="none" w:sz="0" w:space="0" w:color="auto" w:frame="1"/>
                <w:lang w:val="en-US" w:eastAsia="ru-RU"/>
              </w:rPr>
              <w:t>"/"</w:t>
            </w:r>
            <w:r w:rsidRPr="003C7DB9">
              <w:rPr>
                <w:rFonts w:ascii="inherit" w:eastAsia="Times New Roman" w:hAnsi="inherit" w:cs="Courier New"/>
                <w:noProof/>
                <w:color w:val="009900"/>
                <w:sz w:val="21"/>
                <w:szCs w:val="21"/>
                <w:bdr w:val="none" w:sz="0" w:space="0" w:color="auto" w:frame="1"/>
                <w:lang w:val="en-US" w:eastAsia="ru-RU"/>
              </w:rPr>
              <w:t xml:space="preserve"> </w:t>
            </w:r>
            <w:r w:rsidRPr="003C7DB9">
              <w:rPr>
                <w:rFonts w:ascii="inherit" w:eastAsia="Times New Roman" w:hAnsi="inherit" w:cs="Courier New"/>
                <w:noProof/>
                <w:color w:val="000066"/>
                <w:sz w:val="21"/>
                <w:szCs w:val="21"/>
                <w:bdr w:val="none" w:sz="0" w:space="0" w:color="auto" w:frame="1"/>
                <w:lang w:val="en-US" w:eastAsia="ru-RU"/>
              </w:rPr>
              <w:t>method</w:t>
            </w:r>
            <w:r w:rsidRPr="003C7DB9">
              <w:rPr>
                <w:rFonts w:ascii="inherit" w:eastAsia="Times New Roman" w:hAnsi="inherit" w:cs="Courier New"/>
                <w:noProof/>
                <w:color w:val="66CC66"/>
                <w:sz w:val="21"/>
                <w:szCs w:val="21"/>
                <w:bdr w:val="none" w:sz="0" w:space="0" w:color="auto" w:frame="1"/>
                <w:lang w:val="en-US" w:eastAsia="ru-RU"/>
              </w:rPr>
              <w:t>=</w:t>
            </w:r>
            <w:r w:rsidRPr="003C7DB9">
              <w:rPr>
                <w:rFonts w:ascii="inherit" w:eastAsia="Times New Roman" w:hAnsi="inherit" w:cs="Courier New"/>
                <w:noProof/>
                <w:color w:val="FF0000"/>
                <w:sz w:val="21"/>
                <w:szCs w:val="21"/>
                <w:bdr w:val="none" w:sz="0" w:space="0" w:color="auto" w:frame="1"/>
                <w:lang w:val="en-US" w:eastAsia="ru-RU"/>
              </w:rPr>
              <w:t>"post"</w:t>
            </w:r>
            <w:r w:rsidRPr="003C7DB9">
              <w:rPr>
                <w:rFonts w:ascii="inherit" w:eastAsia="Times New Roman" w:hAnsi="inherit" w:cs="Courier New"/>
                <w:noProof/>
                <w:color w:val="009900"/>
                <w:sz w:val="21"/>
                <w:szCs w:val="21"/>
                <w:bdr w:val="none" w:sz="0" w:space="0" w:color="auto" w:frame="1"/>
                <w:lang w:val="en-US" w:eastAsia="ru-RU"/>
              </w:rPr>
              <w:t>&gt;</w:t>
            </w:r>
          </w:p>
          <w:p w:rsidR="00EA6C47" w:rsidRPr="003C7DB9" w:rsidRDefault="00EA6C47" w:rsidP="00EA6C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noProof/>
                <w:sz w:val="20"/>
                <w:szCs w:val="20"/>
                <w:lang w:val="en-US" w:eastAsia="ru-RU"/>
              </w:rPr>
            </w:pPr>
            <w:r w:rsidRPr="003C7DB9">
              <w:rPr>
                <w:rFonts w:ascii="Courier New" w:eastAsia="Times New Roman" w:hAnsi="Courier New" w:cs="Courier New"/>
                <w:noProof/>
                <w:sz w:val="20"/>
                <w:szCs w:val="20"/>
                <w:lang w:val="en-US" w:eastAsia="ru-RU"/>
              </w:rPr>
              <w:t xml:space="preserve"> Логин: </w:t>
            </w:r>
            <w:r w:rsidRPr="003C7DB9">
              <w:rPr>
                <w:rFonts w:ascii="inherit" w:eastAsia="Times New Roman" w:hAnsi="inherit" w:cs="Courier New"/>
                <w:noProof/>
                <w:color w:val="009900"/>
                <w:sz w:val="21"/>
                <w:szCs w:val="21"/>
                <w:bdr w:val="none" w:sz="0" w:space="0" w:color="auto" w:frame="1"/>
                <w:lang w:val="en-US" w:eastAsia="ru-RU"/>
              </w:rPr>
              <w:t>&lt;</w:t>
            </w:r>
            <w:r w:rsidRPr="003C7DB9">
              <w:rPr>
                <w:rFonts w:ascii="inherit" w:eastAsia="Times New Roman" w:hAnsi="inherit" w:cs="Courier New"/>
                <w:b/>
                <w:bCs/>
                <w:noProof/>
                <w:color w:val="000000"/>
                <w:sz w:val="21"/>
                <w:szCs w:val="21"/>
                <w:bdr w:val="none" w:sz="0" w:space="0" w:color="auto" w:frame="1"/>
                <w:lang w:val="en-US" w:eastAsia="ru-RU"/>
              </w:rPr>
              <w:t>input</w:t>
            </w:r>
            <w:r w:rsidRPr="003C7DB9">
              <w:rPr>
                <w:rFonts w:ascii="inherit" w:eastAsia="Times New Roman" w:hAnsi="inherit" w:cs="Courier New"/>
                <w:noProof/>
                <w:color w:val="009900"/>
                <w:sz w:val="21"/>
                <w:szCs w:val="21"/>
                <w:bdr w:val="none" w:sz="0" w:space="0" w:color="auto" w:frame="1"/>
                <w:lang w:val="en-US" w:eastAsia="ru-RU"/>
              </w:rPr>
              <w:t xml:space="preserve"> </w:t>
            </w:r>
            <w:r w:rsidRPr="003C7DB9">
              <w:rPr>
                <w:rFonts w:ascii="inherit" w:eastAsia="Times New Roman" w:hAnsi="inherit" w:cs="Courier New"/>
                <w:noProof/>
                <w:color w:val="000066"/>
                <w:sz w:val="21"/>
                <w:szCs w:val="21"/>
                <w:bdr w:val="none" w:sz="0" w:space="0" w:color="auto" w:frame="1"/>
                <w:lang w:val="en-US" w:eastAsia="ru-RU"/>
              </w:rPr>
              <w:t>type</w:t>
            </w:r>
            <w:r w:rsidRPr="003C7DB9">
              <w:rPr>
                <w:rFonts w:ascii="inherit" w:eastAsia="Times New Roman" w:hAnsi="inherit" w:cs="Courier New"/>
                <w:noProof/>
                <w:color w:val="66CC66"/>
                <w:sz w:val="21"/>
                <w:szCs w:val="21"/>
                <w:bdr w:val="none" w:sz="0" w:space="0" w:color="auto" w:frame="1"/>
                <w:lang w:val="en-US" w:eastAsia="ru-RU"/>
              </w:rPr>
              <w:t>=</w:t>
            </w:r>
            <w:r w:rsidRPr="003C7DB9">
              <w:rPr>
                <w:rFonts w:ascii="inherit" w:eastAsia="Times New Roman" w:hAnsi="inherit" w:cs="Courier New"/>
                <w:noProof/>
                <w:color w:val="FF0000"/>
                <w:sz w:val="21"/>
                <w:szCs w:val="21"/>
                <w:bdr w:val="none" w:sz="0" w:space="0" w:color="auto" w:frame="1"/>
                <w:lang w:val="en-US" w:eastAsia="ru-RU"/>
              </w:rPr>
              <w:t>"text"</w:t>
            </w:r>
            <w:r w:rsidRPr="003C7DB9">
              <w:rPr>
                <w:rFonts w:ascii="inherit" w:eastAsia="Times New Roman" w:hAnsi="inherit" w:cs="Courier New"/>
                <w:noProof/>
                <w:color w:val="009900"/>
                <w:sz w:val="21"/>
                <w:szCs w:val="21"/>
                <w:bdr w:val="none" w:sz="0" w:space="0" w:color="auto" w:frame="1"/>
                <w:lang w:val="en-US" w:eastAsia="ru-RU"/>
              </w:rPr>
              <w:t xml:space="preserve"> </w:t>
            </w:r>
            <w:r w:rsidRPr="003C7DB9">
              <w:rPr>
                <w:rFonts w:ascii="inherit" w:eastAsia="Times New Roman" w:hAnsi="inherit" w:cs="Courier New"/>
                <w:noProof/>
                <w:color w:val="000066"/>
                <w:sz w:val="21"/>
                <w:szCs w:val="21"/>
                <w:bdr w:val="none" w:sz="0" w:space="0" w:color="auto" w:frame="1"/>
                <w:lang w:val="en-US" w:eastAsia="ru-RU"/>
              </w:rPr>
              <w:t>name</w:t>
            </w:r>
            <w:r w:rsidRPr="003C7DB9">
              <w:rPr>
                <w:rFonts w:ascii="inherit" w:eastAsia="Times New Roman" w:hAnsi="inherit" w:cs="Courier New"/>
                <w:noProof/>
                <w:color w:val="66CC66"/>
                <w:sz w:val="21"/>
                <w:szCs w:val="21"/>
                <w:bdr w:val="none" w:sz="0" w:space="0" w:color="auto" w:frame="1"/>
                <w:lang w:val="en-US" w:eastAsia="ru-RU"/>
              </w:rPr>
              <w:t>=</w:t>
            </w:r>
            <w:r w:rsidRPr="003C7DB9">
              <w:rPr>
                <w:rFonts w:ascii="inherit" w:eastAsia="Times New Roman" w:hAnsi="inherit" w:cs="Courier New"/>
                <w:noProof/>
                <w:color w:val="FF0000"/>
                <w:sz w:val="21"/>
                <w:szCs w:val="21"/>
                <w:bdr w:val="none" w:sz="0" w:space="0" w:color="auto" w:frame="1"/>
                <w:lang w:val="en-US" w:eastAsia="ru-RU"/>
              </w:rPr>
              <w:t>"login"</w:t>
            </w:r>
            <w:r w:rsidRPr="003C7DB9">
              <w:rPr>
                <w:rFonts w:ascii="inherit" w:eastAsia="Times New Roman" w:hAnsi="inherit" w:cs="Courier New"/>
                <w:noProof/>
                <w:color w:val="009900"/>
                <w:sz w:val="21"/>
                <w:szCs w:val="21"/>
                <w:bdr w:val="none" w:sz="0" w:space="0" w:color="auto" w:frame="1"/>
                <w:lang w:val="en-US" w:eastAsia="ru-RU"/>
              </w:rPr>
              <w:t xml:space="preserve"> </w:t>
            </w:r>
            <w:r w:rsidRPr="003C7DB9">
              <w:rPr>
                <w:rFonts w:ascii="inherit" w:eastAsia="Times New Roman" w:hAnsi="inherit" w:cs="Courier New"/>
                <w:noProof/>
                <w:color w:val="66CC66"/>
                <w:sz w:val="21"/>
                <w:szCs w:val="21"/>
                <w:bdr w:val="none" w:sz="0" w:space="0" w:color="auto" w:frame="1"/>
                <w:lang w:val="en-US" w:eastAsia="ru-RU"/>
              </w:rPr>
              <w:t>/</w:t>
            </w:r>
            <w:r w:rsidRPr="003C7DB9">
              <w:rPr>
                <w:rFonts w:ascii="inherit" w:eastAsia="Times New Roman" w:hAnsi="inherit" w:cs="Courier New"/>
                <w:noProof/>
                <w:color w:val="009900"/>
                <w:sz w:val="21"/>
                <w:szCs w:val="21"/>
                <w:bdr w:val="none" w:sz="0" w:space="0" w:color="auto" w:frame="1"/>
                <w:lang w:val="en-US" w:eastAsia="ru-RU"/>
              </w:rPr>
              <w:t>&gt;</w:t>
            </w:r>
          </w:p>
          <w:p w:rsidR="00EA6C47" w:rsidRPr="003C7DB9" w:rsidRDefault="00EA6C47" w:rsidP="00EA6C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noProof/>
                <w:sz w:val="20"/>
                <w:szCs w:val="20"/>
                <w:lang w:val="en-US" w:eastAsia="ru-RU"/>
              </w:rPr>
            </w:pPr>
          </w:p>
          <w:p w:rsidR="00EA6C47" w:rsidRPr="003C7DB9" w:rsidRDefault="00EA6C47" w:rsidP="00EA6C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noProof/>
                <w:sz w:val="20"/>
                <w:szCs w:val="20"/>
                <w:lang w:val="en-US" w:eastAsia="ru-RU"/>
              </w:rPr>
            </w:pPr>
            <w:r w:rsidRPr="003C7DB9">
              <w:rPr>
                <w:rFonts w:ascii="Courier New" w:eastAsia="Times New Roman" w:hAnsi="Courier New" w:cs="Courier New"/>
                <w:noProof/>
                <w:sz w:val="20"/>
                <w:szCs w:val="20"/>
                <w:lang w:val="en-US" w:eastAsia="ru-RU"/>
              </w:rPr>
              <w:t xml:space="preserve"> Пароль: </w:t>
            </w:r>
            <w:r w:rsidRPr="003C7DB9">
              <w:rPr>
                <w:rFonts w:ascii="inherit" w:eastAsia="Times New Roman" w:hAnsi="inherit" w:cs="Courier New"/>
                <w:noProof/>
                <w:color w:val="009900"/>
                <w:sz w:val="21"/>
                <w:szCs w:val="21"/>
                <w:bdr w:val="none" w:sz="0" w:space="0" w:color="auto" w:frame="1"/>
                <w:lang w:val="en-US" w:eastAsia="ru-RU"/>
              </w:rPr>
              <w:t>&lt;</w:t>
            </w:r>
            <w:r w:rsidRPr="003C7DB9">
              <w:rPr>
                <w:rFonts w:ascii="inherit" w:eastAsia="Times New Roman" w:hAnsi="inherit" w:cs="Courier New"/>
                <w:b/>
                <w:bCs/>
                <w:noProof/>
                <w:color w:val="000000"/>
                <w:sz w:val="21"/>
                <w:szCs w:val="21"/>
                <w:bdr w:val="none" w:sz="0" w:space="0" w:color="auto" w:frame="1"/>
                <w:lang w:val="en-US" w:eastAsia="ru-RU"/>
              </w:rPr>
              <w:t>input</w:t>
            </w:r>
            <w:r w:rsidRPr="003C7DB9">
              <w:rPr>
                <w:rFonts w:ascii="inherit" w:eastAsia="Times New Roman" w:hAnsi="inherit" w:cs="Courier New"/>
                <w:noProof/>
                <w:color w:val="009900"/>
                <w:sz w:val="21"/>
                <w:szCs w:val="21"/>
                <w:bdr w:val="none" w:sz="0" w:space="0" w:color="auto" w:frame="1"/>
                <w:lang w:val="en-US" w:eastAsia="ru-RU"/>
              </w:rPr>
              <w:t xml:space="preserve"> </w:t>
            </w:r>
            <w:r w:rsidRPr="003C7DB9">
              <w:rPr>
                <w:rFonts w:ascii="inherit" w:eastAsia="Times New Roman" w:hAnsi="inherit" w:cs="Courier New"/>
                <w:noProof/>
                <w:color w:val="000066"/>
                <w:sz w:val="21"/>
                <w:szCs w:val="21"/>
                <w:bdr w:val="none" w:sz="0" w:space="0" w:color="auto" w:frame="1"/>
                <w:lang w:val="en-US" w:eastAsia="ru-RU"/>
              </w:rPr>
              <w:t>type</w:t>
            </w:r>
            <w:r w:rsidRPr="003C7DB9">
              <w:rPr>
                <w:rFonts w:ascii="inherit" w:eastAsia="Times New Roman" w:hAnsi="inherit" w:cs="Courier New"/>
                <w:noProof/>
                <w:color w:val="66CC66"/>
                <w:sz w:val="21"/>
                <w:szCs w:val="21"/>
                <w:bdr w:val="none" w:sz="0" w:space="0" w:color="auto" w:frame="1"/>
                <w:lang w:val="en-US" w:eastAsia="ru-RU"/>
              </w:rPr>
              <w:t>=</w:t>
            </w:r>
            <w:r w:rsidRPr="003C7DB9">
              <w:rPr>
                <w:rFonts w:ascii="inherit" w:eastAsia="Times New Roman" w:hAnsi="inherit" w:cs="Courier New"/>
                <w:noProof/>
                <w:color w:val="FF0000"/>
                <w:sz w:val="21"/>
                <w:szCs w:val="21"/>
                <w:bdr w:val="none" w:sz="0" w:space="0" w:color="auto" w:frame="1"/>
                <w:lang w:val="en-US" w:eastAsia="ru-RU"/>
              </w:rPr>
              <w:t>"password"</w:t>
            </w:r>
            <w:r w:rsidRPr="003C7DB9">
              <w:rPr>
                <w:rFonts w:ascii="inherit" w:eastAsia="Times New Roman" w:hAnsi="inherit" w:cs="Courier New"/>
                <w:noProof/>
                <w:color w:val="009900"/>
                <w:sz w:val="21"/>
                <w:szCs w:val="21"/>
                <w:bdr w:val="none" w:sz="0" w:space="0" w:color="auto" w:frame="1"/>
                <w:lang w:val="en-US" w:eastAsia="ru-RU"/>
              </w:rPr>
              <w:t xml:space="preserve"> </w:t>
            </w:r>
            <w:r w:rsidRPr="003C7DB9">
              <w:rPr>
                <w:rFonts w:ascii="inherit" w:eastAsia="Times New Roman" w:hAnsi="inherit" w:cs="Courier New"/>
                <w:noProof/>
                <w:color w:val="000066"/>
                <w:sz w:val="21"/>
                <w:szCs w:val="21"/>
                <w:bdr w:val="none" w:sz="0" w:space="0" w:color="auto" w:frame="1"/>
                <w:lang w:val="en-US" w:eastAsia="ru-RU"/>
              </w:rPr>
              <w:t>name</w:t>
            </w:r>
            <w:r w:rsidRPr="003C7DB9">
              <w:rPr>
                <w:rFonts w:ascii="inherit" w:eastAsia="Times New Roman" w:hAnsi="inherit" w:cs="Courier New"/>
                <w:noProof/>
                <w:color w:val="66CC66"/>
                <w:sz w:val="21"/>
                <w:szCs w:val="21"/>
                <w:bdr w:val="none" w:sz="0" w:space="0" w:color="auto" w:frame="1"/>
                <w:lang w:val="en-US" w:eastAsia="ru-RU"/>
              </w:rPr>
              <w:t>=</w:t>
            </w:r>
            <w:r w:rsidRPr="003C7DB9">
              <w:rPr>
                <w:rFonts w:ascii="inherit" w:eastAsia="Times New Roman" w:hAnsi="inherit" w:cs="Courier New"/>
                <w:noProof/>
                <w:color w:val="FF0000"/>
                <w:sz w:val="21"/>
                <w:szCs w:val="21"/>
                <w:bdr w:val="none" w:sz="0" w:space="0" w:color="auto" w:frame="1"/>
                <w:lang w:val="en-US" w:eastAsia="ru-RU"/>
              </w:rPr>
              <w:t>"password"</w:t>
            </w:r>
            <w:r w:rsidRPr="003C7DB9">
              <w:rPr>
                <w:rFonts w:ascii="inherit" w:eastAsia="Times New Roman" w:hAnsi="inherit" w:cs="Courier New"/>
                <w:noProof/>
                <w:color w:val="009900"/>
                <w:sz w:val="21"/>
                <w:szCs w:val="21"/>
                <w:bdr w:val="none" w:sz="0" w:space="0" w:color="auto" w:frame="1"/>
                <w:lang w:val="en-US" w:eastAsia="ru-RU"/>
              </w:rPr>
              <w:t xml:space="preserve"> </w:t>
            </w:r>
            <w:r w:rsidRPr="003C7DB9">
              <w:rPr>
                <w:rFonts w:ascii="inherit" w:eastAsia="Times New Roman" w:hAnsi="inherit" w:cs="Courier New"/>
                <w:noProof/>
                <w:color w:val="66CC66"/>
                <w:sz w:val="21"/>
                <w:szCs w:val="21"/>
                <w:bdr w:val="none" w:sz="0" w:space="0" w:color="auto" w:frame="1"/>
                <w:lang w:val="en-US" w:eastAsia="ru-RU"/>
              </w:rPr>
              <w:t>/</w:t>
            </w:r>
            <w:r w:rsidRPr="003C7DB9">
              <w:rPr>
                <w:rFonts w:ascii="inherit" w:eastAsia="Times New Roman" w:hAnsi="inherit" w:cs="Courier New"/>
                <w:noProof/>
                <w:color w:val="009900"/>
                <w:sz w:val="21"/>
                <w:szCs w:val="21"/>
                <w:bdr w:val="none" w:sz="0" w:space="0" w:color="auto" w:frame="1"/>
                <w:lang w:val="en-US" w:eastAsia="ru-RU"/>
              </w:rPr>
              <w:t>&gt;</w:t>
            </w:r>
          </w:p>
          <w:p w:rsidR="00EA6C47" w:rsidRPr="003C7DB9" w:rsidRDefault="00EA6C47" w:rsidP="00EA6C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noProof/>
                <w:sz w:val="20"/>
                <w:szCs w:val="20"/>
                <w:lang w:val="en-US" w:eastAsia="ru-RU"/>
              </w:rPr>
            </w:pPr>
            <w:r w:rsidRPr="003C7DB9">
              <w:rPr>
                <w:rFonts w:ascii="Courier New" w:eastAsia="Times New Roman" w:hAnsi="Courier New" w:cs="Courier New"/>
                <w:noProof/>
                <w:sz w:val="20"/>
                <w:szCs w:val="20"/>
                <w:lang w:val="en-US" w:eastAsia="ru-RU"/>
              </w:rPr>
              <w:t xml:space="preserve">         </w:t>
            </w:r>
            <w:r w:rsidRPr="003C7DB9">
              <w:rPr>
                <w:rFonts w:ascii="inherit" w:eastAsia="Times New Roman" w:hAnsi="inherit" w:cs="Courier New"/>
                <w:noProof/>
                <w:color w:val="009900"/>
                <w:sz w:val="21"/>
                <w:szCs w:val="21"/>
                <w:bdr w:val="none" w:sz="0" w:space="0" w:color="auto" w:frame="1"/>
                <w:lang w:val="en-US" w:eastAsia="ru-RU"/>
              </w:rPr>
              <w:t>&lt;</w:t>
            </w:r>
            <w:r w:rsidRPr="003C7DB9">
              <w:rPr>
                <w:rFonts w:ascii="inherit" w:eastAsia="Times New Roman" w:hAnsi="inherit" w:cs="Courier New"/>
                <w:b/>
                <w:bCs/>
                <w:noProof/>
                <w:color w:val="000000"/>
                <w:sz w:val="21"/>
                <w:szCs w:val="21"/>
                <w:bdr w:val="none" w:sz="0" w:space="0" w:color="auto" w:frame="1"/>
                <w:lang w:val="en-US" w:eastAsia="ru-RU"/>
              </w:rPr>
              <w:t>input</w:t>
            </w:r>
            <w:r w:rsidRPr="003C7DB9">
              <w:rPr>
                <w:rFonts w:ascii="inherit" w:eastAsia="Times New Roman" w:hAnsi="inherit" w:cs="Courier New"/>
                <w:noProof/>
                <w:color w:val="009900"/>
                <w:sz w:val="21"/>
                <w:szCs w:val="21"/>
                <w:bdr w:val="none" w:sz="0" w:space="0" w:color="auto" w:frame="1"/>
                <w:lang w:val="en-US" w:eastAsia="ru-RU"/>
              </w:rPr>
              <w:t xml:space="preserve"> </w:t>
            </w:r>
            <w:r w:rsidRPr="003C7DB9">
              <w:rPr>
                <w:rFonts w:ascii="inherit" w:eastAsia="Times New Roman" w:hAnsi="inherit" w:cs="Courier New"/>
                <w:noProof/>
                <w:color w:val="000066"/>
                <w:sz w:val="21"/>
                <w:szCs w:val="21"/>
                <w:bdr w:val="none" w:sz="0" w:space="0" w:color="auto" w:frame="1"/>
                <w:lang w:val="en-US" w:eastAsia="ru-RU"/>
              </w:rPr>
              <w:t>type</w:t>
            </w:r>
            <w:r w:rsidRPr="003C7DB9">
              <w:rPr>
                <w:rFonts w:ascii="inherit" w:eastAsia="Times New Roman" w:hAnsi="inherit" w:cs="Courier New"/>
                <w:noProof/>
                <w:color w:val="66CC66"/>
                <w:sz w:val="21"/>
                <w:szCs w:val="21"/>
                <w:bdr w:val="none" w:sz="0" w:space="0" w:color="auto" w:frame="1"/>
                <w:lang w:val="en-US" w:eastAsia="ru-RU"/>
              </w:rPr>
              <w:t>=</w:t>
            </w:r>
            <w:r w:rsidRPr="003C7DB9">
              <w:rPr>
                <w:rFonts w:ascii="inherit" w:eastAsia="Times New Roman" w:hAnsi="inherit" w:cs="Courier New"/>
                <w:noProof/>
                <w:color w:val="FF0000"/>
                <w:sz w:val="21"/>
                <w:szCs w:val="21"/>
                <w:bdr w:val="none" w:sz="0" w:space="0" w:color="auto" w:frame="1"/>
                <w:lang w:val="en-US" w:eastAsia="ru-RU"/>
              </w:rPr>
              <w:t>"submit"</w:t>
            </w:r>
            <w:r w:rsidRPr="003C7DB9">
              <w:rPr>
                <w:rFonts w:ascii="inherit" w:eastAsia="Times New Roman" w:hAnsi="inherit" w:cs="Courier New"/>
                <w:noProof/>
                <w:color w:val="009900"/>
                <w:sz w:val="21"/>
                <w:szCs w:val="21"/>
                <w:bdr w:val="none" w:sz="0" w:space="0" w:color="auto" w:frame="1"/>
                <w:lang w:val="en-US" w:eastAsia="ru-RU"/>
              </w:rPr>
              <w:t xml:space="preserve"> </w:t>
            </w:r>
            <w:r w:rsidRPr="003C7DB9">
              <w:rPr>
                <w:rFonts w:ascii="inherit" w:eastAsia="Times New Roman" w:hAnsi="inherit" w:cs="Courier New"/>
                <w:noProof/>
                <w:color w:val="000066"/>
                <w:sz w:val="21"/>
                <w:szCs w:val="21"/>
                <w:bdr w:val="none" w:sz="0" w:space="0" w:color="auto" w:frame="1"/>
                <w:lang w:val="en-US" w:eastAsia="ru-RU"/>
              </w:rPr>
              <w:t>value</w:t>
            </w:r>
            <w:r w:rsidRPr="003C7DB9">
              <w:rPr>
                <w:rFonts w:ascii="inherit" w:eastAsia="Times New Roman" w:hAnsi="inherit" w:cs="Courier New"/>
                <w:noProof/>
                <w:color w:val="66CC66"/>
                <w:sz w:val="21"/>
                <w:szCs w:val="21"/>
                <w:bdr w:val="none" w:sz="0" w:space="0" w:color="auto" w:frame="1"/>
                <w:lang w:val="en-US" w:eastAsia="ru-RU"/>
              </w:rPr>
              <w:t>=</w:t>
            </w:r>
            <w:r w:rsidRPr="003C7DB9">
              <w:rPr>
                <w:rFonts w:ascii="inherit" w:eastAsia="Times New Roman" w:hAnsi="inherit" w:cs="Courier New"/>
                <w:noProof/>
                <w:color w:val="FF0000"/>
                <w:sz w:val="21"/>
                <w:szCs w:val="21"/>
                <w:bdr w:val="none" w:sz="0" w:space="0" w:color="auto" w:frame="1"/>
                <w:lang w:val="en-US" w:eastAsia="ru-RU"/>
              </w:rPr>
              <w:t>"Войти"</w:t>
            </w:r>
            <w:r w:rsidRPr="003C7DB9">
              <w:rPr>
                <w:rFonts w:ascii="inherit" w:eastAsia="Times New Roman" w:hAnsi="inherit" w:cs="Courier New"/>
                <w:noProof/>
                <w:color w:val="009900"/>
                <w:sz w:val="21"/>
                <w:szCs w:val="21"/>
                <w:bdr w:val="none" w:sz="0" w:space="0" w:color="auto" w:frame="1"/>
                <w:lang w:val="en-US" w:eastAsia="ru-RU"/>
              </w:rPr>
              <w:t xml:space="preserve"> </w:t>
            </w:r>
            <w:r w:rsidRPr="003C7DB9">
              <w:rPr>
                <w:rFonts w:ascii="inherit" w:eastAsia="Times New Roman" w:hAnsi="inherit" w:cs="Courier New"/>
                <w:noProof/>
                <w:color w:val="000066"/>
                <w:sz w:val="21"/>
                <w:szCs w:val="21"/>
                <w:bdr w:val="none" w:sz="0" w:space="0" w:color="auto" w:frame="1"/>
                <w:lang w:val="en-US" w:eastAsia="ru-RU"/>
              </w:rPr>
              <w:t>name</w:t>
            </w:r>
            <w:r w:rsidRPr="003C7DB9">
              <w:rPr>
                <w:rFonts w:ascii="inherit" w:eastAsia="Times New Roman" w:hAnsi="inherit" w:cs="Courier New"/>
                <w:noProof/>
                <w:color w:val="66CC66"/>
                <w:sz w:val="21"/>
                <w:szCs w:val="21"/>
                <w:bdr w:val="none" w:sz="0" w:space="0" w:color="auto" w:frame="1"/>
                <w:lang w:val="en-US" w:eastAsia="ru-RU"/>
              </w:rPr>
              <w:t>=</w:t>
            </w:r>
            <w:r w:rsidRPr="003C7DB9">
              <w:rPr>
                <w:rFonts w:ascii="inherit" w:eastAsia="Times New Roman" w:hAnsi="inherit" w:cs="Courier New"/>
                <w:noProof/>
                <w:color w:val="FF0000"/>
                <w:sz w:val="21"/>
                <w:szCs w:val="21"/>
                <w:bdr w:val="none" w:sz="0" w:space="0" w:color="auto" w:frame="1"/>
                <w:lang w:val="en-US" w:eastAsia="ru-RU"/>
              </w:rPr>
              <w:t>"log_in"</w:t>
            </w:r>
            <w:r w:rsidRPr="003C7DB9">
              <w:rPr>
                <w:rFonts w:ascii="inherit" w:eastAsia="Times New Roman" w:hAnsi="inherit" w:cs="Courier New"/>
                <w:noProof/>
                <w:color w:val="009900"/>
                <w:sz w:val="21"/>
                <w:szCs w:val="21"/>
                <w:bdr w:val="none" w:sz="0" w:space="0" w:color="auto" w:frame="1"/>
                <w:lang w:val="en-US" w:eastAsia="ru-RU"/>
              </w:rPr>
              <w:t xml:space="preserve"> </w:t>
            </w:r>
            <w:r w:rsidRPr="003C7DB9">
              <w:rPr>
                <w:rFonts w:ascii="inherit" w:eastAsia="Times New Roman" w:hAnsi="inherit" w:cs="Courier New"/>
                <w:noProof/>
                <w:color w:val="66CC66"/>
                <w:sz w:val="21"/>
                <w:szCs w:val="21"/>
                <w:bdr w:val="none" w:sz="0" w:space="0" w:color="auto" w:frame="1"/>
                <w:lang w:val="en-US" w:eastAsia="ru-RU"/>
              </w:rPr>
              <w:t>/</w:t>
            </w:r>
            <w:r w:rsidRPr="003C7DB9">
              <w:rPr>
                <w:rFonts w:ascii="inherit" w:eastAsia="Times New Roman" w:hAnsi="inherit" w:cs="Courier New"/>
                <w:noProof/>
                <w:color w:val="009900"/>
                <w:sz w:val="21"/>
                <w:szCs w:val="21"/>
                <w:bdr w:val="none" w:sz="0" w:space="0" w:color="auto" w:frame="1"/>
                <w:lang w:val="en-US" w:eastAsia="ru-RU"/>
              </w:rPr>
              <w:t>&gt;</w:t>
            </w:r>
          </w:p>
          <w:p w:rsidR="00EA6C47" w:rsidRPr="003C7DB9" w:rsidRDefault="00EA6C47" w:rsidP="00EA6C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noProof/>
                <w:sz w:val="20"/>
                <w:szCs w:val="20"/>
                <w:lang w:val="en-US" w:eastAsia="ru-RU"/>
              </w:rPr>
            </w:pPr>
          </w:p>
          <w:p w:rsidR="00EA6C47" w:rsidRPr="003C7DB9" w:rsidRDefault="00EA6C47" w:rsidP="00EA6C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noProof/>
                <w:sz w:val="20"/>
                <w:szCs w:val="20"/>
                <w:lang w:val="en-US" w:eastAsia="ru-RU"/>
              </w:rPr>
            </w:pPr>
            <w:r w:rsidRPr="003C7DB9">
              <w:rPr>
                <w:rFonts w:ascii="Courier New" w:eastAsia="Times New Roman" w:hAnsi="Courier New" w:cs="Courier New"/>
                <w:noProof/>
                <w:sz w:val="20"/>
                <w:szCs w:val="20"/>
                <w:lang w:val="en-US" w:eastAsia="ru-RU"/>
              </w:rPr>
              <w:t xml:space="preserve"> </w:t>
            </w:r>
            <w:r w:rsidRPr="003C7DB9">
              <w:rPr>
                <w:rFonts w:ascii="inherit" w:eastAsia="Times New Roman" w:hAnsi="inherit" w:cs="Courier New"/>
                <w:noProof/>
                <w:color w:val="009900"/>
                <w:sz w:val="21"/>
                <w:szCs w:val="21"/>
                <w:bdr w:val="none" w:sz="0" w:space="0" w:color="auto" w:frame="1"/>
                <w:lang w:val="en-US" w:eastAsia="ru-RU"/>
              </w:rPr>
              <w:t>&lt;</w:t>
            </w:r>
            <w:r w:rsidRPr="003C7DB9">
              <w:rPr>
                <w:rFonts w:ascii="inherit" w:eastAsia="Times New Roman" w:hAnsi="inherit" w:cs="Courier New"/>
                <w:noProof/>
                <w:color w:val="66CC66"/>
                <w:sz w:val="21"/>
                <w:szCs w:val="21"/>
                <w:bdr w:val="none" w:sz="0" w:space="0" w:color="auto" w:frame="1"/>
                <w:lang w:val="en-US" w:eastAsia="ru-RU"/>
              </w:rPr>
              <w:t>/</w:t>
            </w:r>
            <w:r w:rsidRPr="003C7DB9">
              <w:rPr>
                <w:rFonts w:ascii="inherit" w:eastAsia="Times New Roman" w:hAnsi="inherit" w:cs="Courier New"/>
                <w:b/>
                <w:bCs/>
                <w:noProof/>
                <w:color w:val="000000"/>
                <w:sz w:val="21"/>
                <w:szCs w:val="21"/>
                <w:bdr w:val="none" w:sz="0" w:space="0" w:color="auto" w:frame="1"/>
                <w:lang w:val="en-US" w:eastAsia="ru-RU"/>
              </w:rPr>
              <w:t>form</w:t>
            </w:r>
            <w:r w:rsidRPr="003C7DB9">
              <w:rPr>
                <w:rFonts w:ascii="inherit" w:eastAsia="Times New Roman" w:hAnsi="inherit" w:cs="Courier New"/>
                <w:noProof/>
                <w:color w:val="009900"/>
                <w:sz w:val="21"/>
                <w:szCs w:val="21"/>
                <w:bdr w:val="none" w:sz="0" w:space="0" w:color="auto" w:frame="1"/>
                <w:lang w:val="en-US" w:eastAsia="ru-RU"/>
              </w:rPr>
              <w:t>&gt;</w:t>
            </w:r>
          </w:p>
        </w:tc>
      </w:tr>
    </w:tbl>
    <w:p w:rsidR="00EA6C47" w:rsidRPr="003C7DB9" w:rsidRDefault="00EA6C47" w:rsidP="00EA6C47">
      <w:pPr>
        <w:shd w:val="clear" w:color="auto" w:fill="FFFFFF"/>
        <w:spacing w:after="404" w:line="240" w:lineRule="auto"/>
        <w:textAlignment w:val="baseline"/>
        <w:rPr>
          <w:rFonts w:ascii="Arial" w:eastAsia="Times New Roman" w:hAnsi="Arial" w:cs="Arial"/>
          <w:noProof/>
          <w:color w:val="333333"/>
          <w:lang w:val="en-US" w:eastAsia="ru-RU"/>
        </w:rPr>
      </w:pPr>
    </w:p>
    <w:p w:rsidR="00EA6C47" w:rsidRPr="003C7DB9" w:rsidRDefault="00EA6C47" w:rsidP="00EA6C47">
      <w:pPr>
        <w:shd w:val="clear" w:color="auto" w:fill="FFFFFF"/>
        <w:spacing w:after="404" w:line="240" w:lineRule="auto"/>
        <w:textAlignment w:val="baseline"/>
        <w:rPr>
          <w:rFonts w:ascii="Arial" w:eastAsia="Times New Roman" w:hAnsi="Arial" w:cs="Arial"/>
          <w:noProof/>
          <w:color w:val="333333"/>
          <w:lang w:val="en-US" w:eastAsia="ru-RU"/>
        </w:rPr>
      </w:pPr>
      <w:r w:rsidRPr="003C7DB9">
        <w:rPr>
          <w:rFonts w:ascii="Arial" w:eastAsia="Times New Roman" w:hAnsi="Arial" w:cs="Arial"/>
          <w:noProof/>
          <w:color w:val="333333"/>
          <w:lang w:val="en-US" w:eastAsia="ru-RU"/>
        </w:rPr>
        <w:t>Файл назовём index.html.</w:t>
      </w:r>
    </w:p>
    <w:p w:rsidR="00EA6C47" w:rsidRPr="001062D9" w:rsidRDefault="00EA6C47" w:rsidP="00EA6C47">
      <w:pPr>
        <w:shd w:val="clear" w:color="auto" w:fill="FFFFFF"/>
        <w:spacing w:after="0" w:line="240" w:lineRule="auto"/>
        <w:textAlignment w:val="baseline"/>
        <w:rPr>
          <w:rFonts w:ascii="Arial" w:eastAsia="Times New Roman" w:hAnsi="Arial" w:cs="Arial"/>
          <w:noProof/>
          <w:color w:val="333333"/>
          <w:lang w:eastAsia="ru-RU"/>
        </w:rPr>
      </w:pPr>
      <w:r w:rsidRPr="001062D9">
        <w:rPr>
          <w:rFonts w:ascii="Arial" w:eastAsia="Times New Roman" w:hAnsi="Arial" w:cs="Arial"/>
          <w:noProof/>
          <w:color w:val="333333"/>
          <w:lang w:eastAsia="ru-RU"/>
        </w:rPr>
        <w:t>Метод передачи</w:t>
      </w:r>
      <w:r w:rsidRPr="003C7DB9">
        <w:rPr>
          <w:rFonts w:ascii="Arial" w:eastAsia="Times New Roman" w:hAnsi="Arial" w:cs="Arial"/>
          <w:noProof/>
          <w:color w:val="333333"/>
          <w:lang w:val="en-US" w:eastAsia="ru-RU"/>
        </w:rPr>
        <w:t> </w:t>
      </w:r>
      <w:r w:rsidRPr="003C7DB9">
        <w:rPr>
          <w:rFonts w:ascii="Arial" w:eastAsia="Times New Roman" w:hAnsi="Arial" w:cs="Arial"/>
          <w:b/>
          <w:bCs/>
          <w:noProof/>
          <w:color w:val="333333"/>
          <w:bdr w:val="none" w:sz="0" w:space="0" w:color="auto" w:frame="1"/>
          <w:lang w:val="en-US" w:eastAsia="ru-RU"/>
        </w:rPr>
        <w:t>post </w:t>
      </w:r>
      <w:r w:rsidRPr="001062D9">
        <w:rPr>
          <w:rFonts w:ascii="Arial" w:eastAsia="Times New Roman" w:hAnsi="Arial" w:cs="Arial"/>
          <w:noProof/>
          <w:color w:val="333333"/>
          <w:lang w:eastAsia="ru-RU"/>
        </w:rPr>
        <w:t>необходим. Ведь мы не хотим, чтобы при авторизации логин и пароль светились в адресной строке.</w:t>
      </w:r>
    </w:p>
    <w:p w:rsidR="004136EA" w:rsidRPr="001062D9" w:rsidRDefault="00EA6C47" w:rsidP="004136EA">
      <w:pPr>
        <w:shd w:val="clear" w:color="auto" w:fill="FFFFFF"/>
        <w:spacing w:after="404" w:line="240" w:lineRule="auto"/>
        <w:textAlignment w:val="baseline"/>
        <w:rPr>
          <w:rFonts w:ascii="Arial" w:eastAsia="Times New Roman" w:hAnsi="Arial" w:cs="Arial"/>
          <w:noProof/>
          <w:color w:val="333333"/>
          <w:lang w:eastAsia="ru-RU"/>
        </w:rPr>
      </w:pPr>
      <w:r w:rsidRPr="001062D9">
        <w:rPr>
          <w:rFonts w:ascii="Arial" w:eastAsia="Times New Roman" w:hAnsi="Arial" w:cs="Arial"/>
          <w:noProof/>
          <w:color w:val="333333"/>
          <w:lang w:eastAsia="ru-RU"/>
        </w:rPr>
        <w:t xml:space="preserve">Как только форма готова, создадим самый важный файл будущего сайта — главный контроллер, т. е. файл, лежащий в корне сайта — </w:t>
      </w:r>
      <w:r w:rsidRPr="003C7DB9">
        <w:rPr>
          <w:rFonts w:ascii="Arial" w:eastAsia="Times New Roman" w:hAnsi="Arial" w:cs="Arial"/>
          <w:noProof/>
          <w:color w:val="333333"/>
          <w:lang w:val="en-US" w:eastAsia="ru-RU"/>
        </w:rPr>
        <w:t>index</w:t>
      </w:r>
      <w:r w:rsidRPr="001062D9">
        <w:rPr>
          <w:rFonts w:ascii="Arial" w:eastAsia="Times New Roman" w:hAnsi="Arial" w:cs="Arial"/>
          <w:noProof/>
          <w:color w:val="333333"/>
          <w:lang w:eastAsia="ru-RU"/>
        </w:rPr>
        <w:t>.</w:t>
      </w:r>
      <w:r w:rsidRPr="003C7DB9">
        <w:rPr>
          <w:rFonts w:ascii="Arial" w:eastAsia="Times New Roman" w:hAnsi="Arial" w:cs="Arial"/>
          <w:noProof/>
          <w:color w:val="333333"/>
          <w:lang w:val="en-US" w:eastAsia="ru-RU"/>
        </w:rPr>
        <w:t>php</w:t>
      </w:r>
      <w:r w:rsidRPr="001062D9">
        <w:rPr>
          <w:rFonts w:ascii="Arial" w:eastAsia="Times New Roman" w:hAnsi="Arial" w:cs="Arial"/>
          <w:noProof/>
          <w:color w:val="333333"/>
          <w:lang w:eastAsia="ru-RU"/>
        </w:rPr>
        <w:t>. Именно он и будет запускаться при входе на сайт.</w:t>
      </w:r>
    </w:p>
    <w:p w:rsidR="004136EA" w:rsidRPr="001062D9" w:rsidRDefault="004136EA" w:rsidP="004136EA">
      <w:pPr>
        <w:shd w:val="clear" w:color="auto" w:fill="FFFFFF"/>
        <w:spacing w:after="404" w:line="240" w:lineRule="auto"/>
        <w:textAlignment w:val="baseline"/>
        <w:rPr>
          <w:rFonts w:ascii="Arial" w:eastAsia="Times New Roman" w:hAnsi="Arial" w:cs="Arial"/>
          <w:noProof/>
          <w:color w:val="333333"/>
          <w:lang w:eastAsia="ru-RU"/>
        </w:rPr>
      </w:pPr>
      <w:r w:rsidRPr="001062D9">
        <w:rPr>
          <w:rFonts w:ascii="Verdana" w:hAnsi="Verdana"/>
          <w:noProof/>
          <w:color w:val="545454"/>
          <w:sz w:val="21"/>
          <w:szCs w:val="21"/>
          <w:shd w:val="clear" w:color="auto" w:fill="FFFFFF"/>
        </w:rPr>
        <w:lastRenderedPageBreak/>
        <w:t xml:space="preserve">С помощью атрибута </w:t>
      </w:r>
      <w:r w:rsidRPr="003C7DB9">
        <w:rPr>
          <w:rFonts w:ascii="Verdana" w:hAnsi="Verdana"/>
          <w:b/>
          <w:noProof/>
          <w:color w:val="002060"/>
          <w:sz w:val="21"/>
          <w:szCs w:val="21"/>
          <w:shd w:val="clear" w:color="auto" w:fill="FFFFFF"/>
          <w:lang w:val="en-US"/>
        </w:rPr>
        <w:t>Value</w:t>
      </w:r>
      <w:r w:rsidRPr="001062D9">
        <w:rPr>
          <w:rFonts w:ascii="Verdana" w:hAnsi="Verdana"/>
          <w:noProof/>
          <w:color w:val="545454"/>
          <w:sz w:val="21"/>
          <w:szCs w:val="21"/>
          <w:shd w:val="clear" w:color="auto" w:fill="FFFFFF"/>
        </w:rPr>
        <w:t xml:space="preserve"> можно задать, что именно будет написано на кнопке расположенной рядом с полем для ввода запроса. Данные вводимые в формах должны быть в дальнейшем каким-то образом обработаны.</w:t>
      </w:r>
    </w:p>
    <w:p w:rsidR="001959FB" w:rsidRPr="001062D9" w:rsidRDefault="00EA6C47" w:rsidP="004136EA">
      <w:pPr>
        <w:shd w:val="clear" w:color="auto" w:fill="FFFFFF"/>
        <w:spacing w:after="404" w:line="240" w:lineRule="auto"/>
        <w:textAlignment w:val="baseline"/>
        <w:rPr>
          <w:rFonts w:ascii="Arial" w:eastAsia="Times New Roman" w:hAnsi="Arial" w:cs="Arial"/>
          <w:noProof/>
          <w:color w:val="333333"/>
          <w:lang w:eastAsia="ru-RU"/>
        </w:rPr>
      </w:pPr>
      <w:r w:rsidRPr="001062D9">
        <w:rPr>
          <w:rFonts w:ascii="Arial" w:eastAsia="Times New Roman" w:hAnsi="Arial" w:cs="Arial"/>
          <w:noProof/>
          <w:color w:val="333333"/>
          <w:lang w:eastAsia="ru-RU"/>
        </w:rPr>
        <w:t xml:space="preserve"> На момент написания статьи на нашем проекте код этого файла занимает 92 строки, нам же понадобится пока лишь около 25 строк. Вот его код:</w:t>
      </w:r>
    </w:p>
    <w:p w:rsidR="004E3D87" w:rsidRPr="001062D9" w:rsidRDefault="004E3D87" w:rsidP="00EA6C47">
      <w:pPr>
        <w:shd w:val="clear" w:color="auto" w:fill="FFFFFF"/>
        <w:spacing w:after="404" w:line="240" w:lineRule="auto"/>
        <w:textAlignment w:val="baseline"/>
        <w:rPr>
          <w:rFonts w:ascii="Arial" w:eastAsia="Times New Roman" w:hAnsi="Arial" w:cs="Arial"/>
          <w:noProof/>
          <w:color w:val="333333"/>
          <w:lang w:eastAsia="ru-RU"/>
        </w:rPr>
      </w:pPr>
      <w:r w:rsidRPr="003C7DB9">
        <w:rPr>
          <w:rFonts w:ascii="Arial Black" w:hAnsi="Arial Black" w:cstheme="minorHAnsi"/>
          <w:b/>
          <w:noProof/>
          <w:color w:val="FF0000"/>
          <w:sz w:val="36"/>
          <w:szCs w:val="36"/>
          <w:u w:val="single"/>
          <w:lang w:val="en-US"/>
        </w:rPr>
        <w:t>Cookie</w:t>
      </w:r>
    </w:p>
    <w:p w:rsidR="004E3D87" w:rsidRPr="001062D9" w:rsidRDefault="004E3D87" w:rsidP="004E3D87">
      <w:pPr>
        <w:shd w:val="clear" w:color="auto" w:fill="F7F7F7"/>
        <w:spacing w:before="100" w:beforeAutospacing="1" w:after="100" w:afterAutospacing="1" w:line="255" w:lineRule="atLeast"/>
        <w:rPr>
          <w:rFonts w:ascii="Verdana" w:eastAsia="Times New Roman" w:hAnsi="Verdana" w:cs="Times New Roman"/>
          <w:noProof/>
          <w:color w:val="000000"/>
          <w:sz w:val="18"/>
          <w:szCs w:val="18"/>
          <w:lang w:eastAsia="ru-RU"/>
        </w:rPr>
      </w:pPr>
      <w:r w:rsidRPr="001062D9">
        <w:rPr>
          <w:rFonts w:ascii="Verdana" w:eastAsia="Times New Roman" w:hAnsi="Verdana" w:cs="Times New Roman"/>
          <w:noProof/>
          <w:color w:val="000000"/>
          <w:sz w:val="18"/>
          <w:szCs w:val="18"/>
          <w:lang w:eastAsia="ru-RU"/>
        </w:rPr>
        <w:t xml:space="preserve">Мы устанавливаем в </w:t>
      </w:r>
      <w:r w:rsidRPr="003C7DB9">
        <w:rPr>
          <w:rFonts w:ascii="Verdana" w:eastAsia="Times New Roman" w:hAnsi="Verdana" w:cs="Times New Roman"/>
          <w:noProof/>
          <w:color w:val="000000"/>
          <w:sz w:val="18"/>
          <w:szCs w:val="18"/>
          <w:lang w:val="en-US" w:eastAsia="ru-RU"/>
        </w:rPr>
        <w:t>Cookie</w:t>
      </w:r>
      <w:r w:rsidRPr="001062D9">
        <w:rPr>
          <w:rFonts w:ascii="Verdana" w:eastAsia="Times New Roman" w:hAnsi="Verdana" w:cs="Times New Roman"/>
          <w:noProof/>
          <w:color w:val="000000"/>
          <w:sz w:val="18"/>
          <w:szCs w:val="18"/>
          <w:lang w:eastAsia="ru-RU"/>
        </w:rPr>
        <w:t xml:space="preserve"> переменную, которая будет храниться на диске удаленного пользователя. Эта переменная и будет хранить информацию о посещениях. Она будет считываться скриптом при обращении посетителя к серверу. Выгода такого метода идентификации очевидна. Во-первых, нам не нужно хранить множество ненужной информации о </w:t>
      </w:r>
      <w:r w:rsidRPr="003C7DB9">
        <w:rPr>
          <w:rFonts w:ascii="Verdana" w:eastAsia="Times New Roman" w:hAnsi="Verdana" w:cs="Times New Roman"/>
          <w:noProof/>
          <w:color w:val="000000"/>
          <w:sz w:val="18"/>
          <w:szCs w:val="18"/>
          <w:lang w:val="en-US" w:eastAsia="ru-RU"/>
        </w:rPr>
        <w:t>IP</w:t>
      </w:r>
      <w:r w:rsidRPr="001062D9">
        <w:rPr>
          <w:rFonts w:ascii="Verdana" w:eastAsia="Times New Roman" w:hAnsi="Verdana" w:cs="Times New Roman"/>
          <w:noProof/>
          <w:color w:val="000000"/>
          <w:sz w:val="18"/>
          <w:szCs w:val="18"/>
          <w:lang w:eastAsia="ru-RU"/>
        </w:rPr>
        <w:t xml:space="preserve">-адресах. Во-вторых, нас не интересуют динамические </w:t>
      </w:r>
      <w:r w:rsidRPr="003C7DB9">
        <w:rPr>
          <w:rFonts w:ascii="Verdana" w:eastAsia="Times New Roman" w:hAnsi="Verdana" w:cs="Times New Roman"/>
          <w:noProof/>
          <w:color w:val="000000"/>
          <w:sz w:val="18"/>
          <w:szCs w:val="18"/>
          <w:lang w:val="en-US" w:eastAsia="ru-RU"/>
        </w:rPr>
        <w:t>IP</w:t>
      </w:r>
      <w:r w:rsidRPr="001062D9">
        <w:rPr>
          <w:rFonts w:ascii="Verdana" w:eastAsia="Times New Roman" w:hAnsi="Verdana" w:cs="Times New Roman"/>
          <w:noProof/>
          <w:color w:val="000000"/>
          <w:sz w:val="18"/>
          <w:szCs w:val="18"/>
          <w:lang w:eastAsia="ru-RU"/>
        </w:rPr>
        <w:t>-адреса, поскольку данные о своих посещениях хранятся конкретно у каждого посетителя сайта.</w:t>
      </w:r>
    </w:p>
    <w:p w:rsidR="004E3D87" w:rsidRPr="001062D9" w:rsidRDefault="004E3D87" w:rsidP="004E3D87">
      <w:pPr>
        <w:shd w:val="clear" w:color="auto" w:fill="F7F7F7"/>
        <w:spacing w:before="100" w:beforeAutospacing="1" w:after="100" w:afterAutospacing="1" w:line="255" w:lineRule="atLeast"/>
        <w:rPr>
          <w:rFonts w:ascii="Verdana" w:eastAsia="Times New Roman" w:hAnsi="Verdana" w:cs="Times New Roman"/>
          <w:noProof/>
          <w:color w:val="000000"/>
          <w:sz w:val="18"/>
          <w:szCs w:val="18"/>
          <w:lang w:eastAsia="ru-RU"/>
        </w:rPr>
      </w:pPr>
      <w:r w:rsidRPr="001062D9">
        <w:rPr>
          <w:rFonts w:ascii="Verdana" w:eastAsia="Times New Roman" w:hAnsi="Verdana" w:cs="Times New Roman"/>
          <w:noProof/>
          <w:color w:val="000000"/>
          <w:sz w:val="18"/>
          <w:szCs w:val="18"/>
          <w:lang w:eastAsia="ru-RU"/>
        </w:rPr>
        <w:t xml:space="preserve">Теперь понятно, для чего мы можем использовать </w:t>
      </w:r>
      <w:r w:rsidRPr="003C7DB9">
        <w:rPr>
          <w:rFonts w:ascii="Verdana" w:eastAsia="Times New Roman" w:hAnsi="Verdana" w:cs="Times New Roman"/>
          <w:noProof/>
          <w:color w:val="000000"/>
          <w:sz w:val="18"/>
          <w:szCs w:val="18"/>
          <w:lang w:val="en-US" w:eastAsia="ru-RU"/>
        </w:rPr>
        <w:t>Cookie</w:t>
      </w:r>
      <w:r w:rsidRPr="001062D9">
        <w:rPr>
          <w:rFonts w:ascii="Verdana" w:eastAsia="Times New Roman" w:hAnsi="Verdana" w:cs="Times New Roman"/>
          <w:noProof/>
          <w:color w:val="000000"/>
          <w:sz w:val="18"/>
          <w:szCs w:val="18"/>
          <w:lang w:eastAsia="ru-RU"/>
        </w:rPr>
        <w:t xml:space="preserve"> - для хранения небольшой по объему информации у клиента (посетителя) сайта, например: настройки сайта (цвет фона страниц, язык, оформление таблиц и.т.д.), а также другой информации.</w:t>
      </w:r>
    </w:p>
    <w:p w:rsidR="004E3D87" w:rsidRPr="001062D9" w:rsidRDefault="004E3D87" w:rsidP="004E3D87">
      <w:pPr>
        <w:shd w:val="clear" w:color="auto" w:fill="F7F7F7"/>
        <w:spacing w:before="100" w:beforeAutospacing="1" w:after="100" w:afterAutospacing="1" w:line="255" w:lineRule="atLeast"/>
        <w:rPr>
          <w:rFonts w:ascii="Verdana" w:eastAsia="Times New Roman" w:hAnsi="Verdana" w:cs="Times New Roman"/>
          <w:noProof/>
          <w:color w:val="000000"/>
          <w:sz w:val="18"/>
          <w:szCs w:val="18"/>
          <w:lang w:eastAsia="ru-RU"/>
        </w:rPr>
      </w:pPr>
      <w:r w:rsidRPr="001062D9">
        <w:rPr>
          <w:rFonts w:ascii="Verdana" w:eastAsia="Times New Roman" w:hAnsi="Verdana" w:cs="Times New Roman"/>
          <w:noProof/>
          <w:color w:val="000000"/>
          <w:sz w:val="18"/>
          <w:szCs w:val="18"/>
          <w:lang w:eastAsia="ru-RU"/>
        </w:rPr>
        <w:t xml:space="preserve">Файлы </w:t>
      </w:r>
      <w:r w:rsidRPr="003C7DB9">
        <w:rPr>
          <w:rFonts w:ascii="Verdana" w:eastAsia="Times New Roman" w:hAnsi="Verdana" w:cs="Times New Roman"/>
          <w:noProof/>
          <w:color w:val="000000"/>
          <w:sz w:val="18"/>
          <w:szCs w:val="18"/>
          <w:lang w:val="en-US" w:eastAsia="ru-RU"/>
        </w:rPr>
        <w:t>Cookies</w:t>
      </w:r>
      <w:r w:rsidRPr="001062D9">
        <w:rPr>
          <w:rFonts w:ascii="Verdana" w:eastAsia="Times New Roman" w:hAnsi="Verdana" w:cs="Times New Roman"/>
          <w:noProof/>
          <w:color w:val="000000"/>
          <w:sz w:val="18"/>
          <w:szCs w:val="18"/>
          <w:lang w:eastAsia="ru-RU"/>
        </w:rPr>
        <w:t xml:space="preserve"> представляют собой обыкновенные текстовые файлы, которые хранятся на диске у посетителей сайтов. Файлы </w:t>
      </w:r>
      <w:r w:rsidRPr="003C7DB9">
        <w:rPr>
          <w:rFonts w:ascii="Verdana" w:eastAsia="Times New Roman" w:hAnsi="Verdana" w:cs="Times New Roman"/>
          <w:noProof/>
          <w:color w:val="000000"/>
          <w:sz w:val="18"/>
          <w:szCs w:val="18"/>
          <w:lang w:val="en-US" w:eastAsia="ru-RU"/>
        </w:rPr>
        <w:t>Cookies</w:t>
      </w:r>
      <w:r w:rsidRPr="001062D9">
        <w:rPr>
          <w:rFonts w:ascii="Verdana" w:eastAsia="Times New Roman" w:hAnsi="Verdana" w:cs="Times New Roman"/>
          <w:noProof/>
          <w:color w:val="000000"/>
          <w:sz w:val="18"/>
          <w:szCs w:val="18"/>
          <w:lang w:eastAsia="ru-RU"/>
        </w:rPr>
        <w:t xml:space="preserve"> и содержат ту информацию, которая была в них записана сервером.</w:t>
      </w:r>
    </w:p>
    <w:p w:rsidR="00EA6C47" w:rsidRPr="001062D9" w:rsidRDefault="005A6EB5" w:rsidP="00444B36">
      <w:pPr>
        <w:shd w:val="clear" w:color="auto" w:fill="F7F7F7"/>
        <w:spacing w:before="100" w:beforeAutospacing="1" w:after="100" w:afterAutospacing="1" w:line="255" w:lineRule="atLeast"/>
        <w:rPr>
          <w:rFonts w:ascii="Verdana" w:eastAsia="Times New Roman" w:hAnsi="Verdana" w:cs="Times New Roman"/>
          <w:noProof/>
          <w:color w:val="000000"/>
          <w:sz w:val="18"/>
          <w:szCs w:val="18"/>
          <w:lang w:eastAsia="ru-RU"/>
        </w:rPr>
      </w:pPr>
      <w:r w:rsidRPr="001062D9">
        <w:rPr>
          <w:rFonts w:ascii="Verdana" w:eastAsia="Times New Roman" w:hAnsi="Verdana" w:cs="Times New Roman"/>
          <w:noProof/>
          <w:color w:val="000000"/>
          <w:sz w:val="18"/>
          <w:szCs w:val="18"/>
          <w:lang w:eastAsia="ru-RU"/>
        </w:rPr>
        <w:t xml:space="preserve">Кукисы должны быть установленны ПЕРЕД </w:t>
      </w:r>
      <w:r w:rsidRPr="003C7DB9">
        <w:rPr>
          <w:rFonts w:ascii="Verdana" w:eastAsia="Times New Roman" w:hAnsi="Verdana" w:cs="Times New Roman"/>
          <w:noProof/>
          <w:color w:val="000000"/>
          <w:sz w:val="18"/>
          <w:szCs w:val="18"/>
          <w:lang w:val="en-US" w:eastAsia="ru-RU"/>
        </w:rPr>
        <w:t>html</w:t>
      </w:r>
      <w:r w:rsidRPr="001062D9">
        <w:rPr>
          <w:rFonts w:ascii="Verdana" w:eastAsia="Times New Roman" w:hAnsi="Verdana" w:cs="Times New Roman"/>
          <w:noProof/>
          <w:color w:val="000000"/>
          <w:sz w:val="18"/>
          <w:szCs w:val="18"/>
          <w:lang w:eastAsia="ru-RU"/>
        </w:rPr>
        <w:t xml:space="preserve"> файлом или командой </w:t>
      </w:r>
      <w:r w:rsidRPr="003C7DB9">
        <w:rPr>
          <w:rFonts w:ascii="Verdana" w:eastAsia="Times New Roman" w:hAnsi="Verdana" w:cs="Times New Roman"/>
          <w:noProof/>
          <w:color w:val="000000"/>
          <w:sz w:val="18"/>
          <w:szCs w:val="18"/>
          <w:lang w:val="en-US" w:eastAsia="ru-RU"/>
        </w:rPr>
        <w:t>echo</w:t>
      </w:r>
      <w:r w:rsidRPr="001062D9">
        <w:rPr>
          <w:rFonts w:ascii="Verdana" w:eastAsia="Times New Roman" w:hAnsi="Verdana" w:cs="Times New Roman"/>
          <w:noProof/>
          <w:color w:val="000000"/>
          <w:sz w:val="18"/>
          <w:szCs w:val="18"/>
          <w:lang w:eastAsia="ru-RU"/>
        </w:rPr>
        <w:t xml:space="preserve">. </w:t>
      </w:r>
    </w:p>
    <w:p w:rsidR="00394616" w:rsidRPr="001062D9" w:rsidRDefault="00394616" w:rsidP="00444B36">
      <w:pPr>
        <w:shd w:val="clear" w:color="auto" w:fill="F7F7F7"/>
        <w:spacing w:before="100" w:beforeAutospacing="1" w:after="100" w:afterAutospacing="1" w:line="255" w:lineRule="atLeast"/>
        <w:rPr>
          <w:rFonts w:ascii="Verdana" w:eastAsia="Times New Roman" w:hAnsi="Verdana" w:cs="Times New Roman"/>
          <w:noProof/>
          <w:color w:val="000000"/>
          <w:sz w:val="18"/>
          <w:szCs w:val="18"/>
          <w:lang w:eastAsia="ru-RU"/>
        </w:rPr>
      </w:pPr>
    </w:p>
    <w:p w:rsidR="00394616" w:rsidRPr="001062D9" w:rsidRDefault="00394616" w:rsidP="00444B36">
      <w:pPr>
        <w:shd w:val="clear" w:color="auto" w:fill="F7F7F7"/>
        <w:spacing w:before="100" w:beforeAutospacing="1" w:after="100" w:afterAutospacing="1" w:line="255" w:lineRule="atLeast"/>
        <w:rPr>
          <w:rFonts w:ascii="Arial Black" w:hAnsi="Arial Black" w:cstheme="minorHAnsi"/>
          <w:b/>
          <w:noProof/>
          <w:color w:val="FF0000"/>
          <w:sz w:val="36"/>
          <w:szCs w:val="36"/>
          <w:u w:val="single"/>
        </w:rPr>
      </w:pPr>
      <w:r w:rsidRPr="001062D9">
        <w:rPr>
          <w:rFonts w:ascii="Arial Black" w:hAnsi="Arial Black" w:cstheme="minorHAnsi"/>
          <w:b/>
          <w:noProof/>
          <w:color w:val="FF0000"/>
          <w:sz w:val="36"/>
          <w:szCs w:val="36"/>
          <w:u w:val="single"/>
        </w:rPr>
        <w:t xml:space="preserve">Работа с </w:t>
      </w:r>
      <w:r w:rsidRPr="003C7DB9">
        <w:rPr>
          <w:rFonts w:ascii="Arial Black" w:hAnsi="Arial Black" w:cstheme="minorHAnsi"/>
          <w:b/>
          <w:noProof/>
          <w:color w:val="FF0000"/>
          <w:sz w:val="36"/>
          <w:szCs w:val="36"/>
          <w:u w:val="single"/>
          <w:lang w:val="en-US"/>
        </w:rPr>
        <w:t>Github</w:t>
      </w:r>
    </w:p>
    <w:p w:rsidR="00D747A1" w:rsidRPr="001062D9" w:rsidRDefault="00394616" w:rsidP="00444B36">
      <w:pPr>
        <w:shd w:val="clear" w:color="auto" w:fill="F7F7F7"/>
        <w:spacing w:before="100" w:beforeAutospacing="1" w:after="100" w:afterAutospacing="1" w:line="255" w:lineRule="atLeast"/>
        <w:rPr>
          <w:rFonts w:eastAsia="Times New Roman" w:cstheme="minorHAnsi"/>
          <w:b/>
          <w:noProof/>
          <w:color w:val="E36C0A" w:themeColor="accent6" w:themeShade="BF"/>
          <w:sz w:val="28"/>
          <w:szCs w:val="28"/>
          <w:lang w:eastAsia="ru-RU"/>
        </w:rPr>
      </w:pPr>
      <w:r w:rsidRPr="001062D9">
        <w:rPr>
          <w:rFonts w:eastAsia="Times New Roman" w:cstheme="minorHAnsi"/>
          <w:b/>
          <w:noProof/>
          <w:color w:val="E36C0A" w:themeColor="accent6" w:themeShade="BF"/>
          <w:sz w:val="28"/>
          <w:szCs w:val="28"/>
          <w:lang w:eastAsia="ru-RU"/>
        </w:rPr>
        <w:t xml:space="preserve">Отправить проэкт на </w:t>
      </w:r>
      <w:r w:rsidRPr="003C7DB9">
        <w:rPr>
          <w:rFonts w:eastAsia="Times New Roman" w:cstheme="minorHAnsi"/>
          <w:b/>
          <w:noProof/>
          <w:color w:val="E36C0A" w:themeColor="accent6" w:themeShade="BF"/>
          <w:sz w:val="28"/>
          <w:szCs w:val="28"/>
          <w:lang w:val="en-US" w:eastAsia="ru-RU"/>
        </w:rPr>
        <w:t>GitHub</w:t>
      </w:r>
      <w:r w:rsidRPr="001062D9">
        <w:rPr>
          <w:rFonts w:eastAsia="Times New Roman" w:cstheme="minorHAnsi"/>
          <w:b/>
          <w:noProof/>
          <w:color w:val="E36C0A" w:themeColor="accent6" w:themeShade="BF"/>
          <w:sz w:val="28"/>
          <w:szCs w:val="28"/>
          <w:lang w:eastAsia="ru-RU"/>
        </w:rPr>
        <w:t>:</w:t>
      </w:r>
    </w:p>
    <w:p w:rsidR="003A4238" w:rsidRPr="001062D9" w:rsidRDefault="003A4238" w:rsidP="00444B36">
      <w:pPr>
        <w:shd w:val="clear" w:color="auto" w:fill="F7F7F7"/>
        <w:spacing w:before="100" w:beforeAutospacing="1" w:after="100" w:afterAutospacing="1" w:line="255" w:lineRule="atLeast"/>
        <w:rPr>
          <w:rFonts w:eastAsia="Times New Roman" w:cstheme="minorHAnsi"/>
          <w:b/>
          <w:noProof/>
          <w:color w:val="000000" w:themeColor="text1"/>
          <w:sz w:val="24"/>
          <w:szCs w:val="24"/>
          <w:lang w:eastAsia="ru-RU"/>
        </w:rPr>
      </w:pPr>
      <w:r w:rsidRPr="001062D9">
        <w:rPr>
          <w:rFonts w:eastAsia="Times New Roman" w:cstheme="minorHAnsi"/>
          <w:b/>
          <w:noProof/>
          <w:color w:val="E36C0A" w:themeColor="accent6" w:themeShade="BF"/>
          <w:sz w:val="28"/>
          <w:szCs w:val="28"/>
          <w:lang w:eastAsia="ru-RU"/>
        </w:rPr>
        <w:t xml:space="preserve">Видоурок: </w:t>
      </w:r>
      <w:hyperlink r:id="rId149" w:history="1">
        <w:r w:rsidR="00D747A1" w:rsidRPr="003C7DB9">
          <w:rPr>
            <w:rStyle w:val="a9"/>
            <w:rFonts w:eastAsia="Times New Roman" w:cstheme="minorHAnsi"/>
            <w:b/>
            <w:noProof/>
            <w:sz w:val="24"/>
            <w:szCs w:val="24"/>
            <w:lang w:val="en-US" w:eastAsia="ru-RU"/>
          </w:rPr>
          <w:t>https</w:t>
        </w:r>
        <w:r w:rsidR="00D747A1" w:rsidRPr="001062D9">
          <w:rPr>
            <w:rStyle w:val="a9"/>
            <w:rFonts w:eastAsia="Times New Roman" w:cstheme="minorHAnsi"/>
            <w:b/>
            <w:noProof/>
            <w:sz w:val="24"/>
            <w:szCs w:val="24"/>
            <w:lang w:eastAsia="ru-RU"/>
          </w:rPr>
          <w:t>://</w:t>
        </w:r>
        <w:r w:rsidR="00D747A1" w:rsidRPr="003C7DB9">
          <w:rPr>
            <w:rStyle w:val="a9"/>
            <w:rFonts w:eastAsia="Times New Roman" w:cstheme="minorHAnsi"/>
            <w:b/>
            <w:noProof/>
            <w:sz w:val="24"/>
            <w:szCs w:val="24"/>
            <w:lang w:val="en-US" w:eastAsia="ru-RU"/>
          </w:rPr>
          <w:t>www</w:t>
        </w:r>
        <w:r w:rsidR="00D747A1" w:rsidRPr="001062D9">
          <w:rPr>
            <w:rStyle w:val="a9"/>
            <w:rFonts w:eastAsia="Times New Roman" w:cstheme="minorHAnsi"/>
            <w:b/>
            <w:noProof/>
            <w:sz w:val="24"/>
            <w:szCs w:val="24"/>
            <w:lang w:eastAsia="ru-RU"/>
          </w:rPr>
          <w:t>.</w:t>
        </w:r>
        <w:r w:rsidR="00D747A1" w:rsidRPr="003C7DB9">
          <w:rPr>
            <w:rStyle w:val="a9"/>
            <w:rFonts w:eastAsia="Times New Roman" w:cstheme="minorHAnsi"/>
            <w:b/>
            <w:noProof/>
            <w:sz w:val="24"/>
            <w:szCs w:val="24"/>
            <w:lang w:val="en-US" w:eastAsia="ru-RU"/>
          </w:rPr>
          <w:t>youtube</w:t>
        </w:r>
        <w:r w:rsidR="00D747A1" w:rsidRPr="001062D9">
          <w:rPr>
            <w:rStyle w:val="a9"/>
            <w:rFonts w:eastAsia="Times New Roman" w:cstheme="minorHAnsi"/>
            <w:b/>
            <w:noProof/>
            <w:sz w:val="24"/>
            <w:szCs w:val="24"/>
            <w:lang w:eastAsia="ru-RU"/>
          </w:rPr>
          <w:t>.</w:t>
        </w:r>
        <w:r w:rsidR="00D747A1" w:rsidRPr="003C7DB9">
          <w:rPr>
            <w:rStyle w:val="a9"/>
            <w:rFonts w:eastAsia="Times New Roman" w:cstheme="minorHAnsi"/>
            <w:b/>
            <w:noProof/>
            <w:sz w:val="24"/>
            <w:szCs w:val="24"/>
            <w:lang w:val="en-US" w:eastAsia="ru-RU"/>
          </w:rPr>
          <w:t>com</w:t>
        </w:r>
        <w:r w:rsidR="00D747A1" w:rsidRPr="001062D9">
          <w:rPr>
            <w:rStyle w:val="a9"/>
            <w:rFonts w:eastAsia="Times New Roman" w:cstheme="minorHAnsi"/>
            <w:b/>
            <w:noProof/>
            <w:sz w:val="24"/>
            <w:szCs w:val="24"/>
            <w:lang w:eastAsia="ru-RU"/>
          </w:rPr>
          <w:t>/</w:t>
        </w:r>
        <w:r w:rsidR="00D747A1" w:rsidRPr="003C7DB9">
          <w:rPr>
            <w:rStyle w:val="a9"/>
            <w:rFonts w:eastAsia="Times New Roman" w:cstheme="minorHAnsi"/>
            <w:b/>
            <w:noProof/>
            <w:sz w:val="24"/>
            <w:szCs w:val="24"/>
            <w:lang w:val="en-US" w:eastAsia="ru-RU"/>
          </w:rPr>
          <w:t>watch</w:t>
        </w:r>
        <w:r w:rsidR="00D747A1" w:rsidRPr="001062D9">
          <w:rPr>
            <w:rStyle w:val="a9"/>
            <w:rFonts w:eastAsia="Times New Roman" w:cstheme="minorHAnsi"/>
            <w:b/>
            <w:noProof/>
            <w:sz w:val="24"/>
            <w:szCs w:val="24"/>
            <w:lang w:eastAsia="ru-RU"/>
          </w:rPr>
          <w:t>?</w:t>
        </w:r>
        <w:r w:rsidR="00D747A1" w:rsidRPr="003C7DB9">
          <w:rPr>
            <w:rStyle w:val="a9"/>
            <w:rFonts w:eastAsia="Times New Roman" w:cstheme="minorHAnsi"/>
            <w:b/>
            <w:noProof/>
            <w:sz w:val="24"/>
            <w:szCs w:val="24"/>
            <w:lang w:val="en-US" w:eastAsia="ru-RU"/>
          </w:rPr>
          <w:t>v</w:t>
        </w:r>
        <w:r w:rsidR="00D747A1" w:rsidRPr="001062D9">
          <w:rPr>
            <w:rStyle w:val="a9"/>
            <w:rFonts w:eastAsia="Times New Roman" w:cstheme="minorHAnsi"/>
            <w:b/>
            <w:noProof/>
            <w:sz w:val="24"/>
            <w:szCs w:val="24"/>
            <w:lang w:eastAsia="ru-RU"/>
          </w:rPr>
          <w:t>=</w:t>
        </w:r>
        <w:r w:rsidR="00D747A1" w:rsidRPr="003C7DB9">
          <w:rPr>
            <w:rStyle w:val="a9"/>
            <w:rFonts w:eastAsia="Times New Roman" w:cstheme="minorHAnsi"/>
            <w:b/>
            <w:noProof/>
            <w:sz w:val="24"/>
            <w:szCs w:val="24"/>
            <w:lang w:val="en-US" w:eastAsia="ru-RU"/>
          </w:rPr>
          <w:t>iQqDce</w:t>
        </w:r>
        <w:r w:rsidR="00D747A1" w:rsidRPr="001062D9">
          <w:rPr>
            <w:rStyle w:val="a9"/>
            <w:rFonts w:eastAsia="Times New Roman" w:cstheme="minorHAnsi"/>
            <w:b/>
            <w:noProof/>
            <w:sz w:val="24"/>
            <w:szCs w:val="24"/>
            <w:lang w:eastAsia="ru-RU"/>
          </w:rPr>
          <w:t>_9</w:t>
        </w:r>
        <w:r w:rsidR="00D747A1" w:rsidRPr="003C7DB9">
          <w:rPr>
            <w:rStyle w:val="a9"/>
            <w:rFonts w:eastAsia="Times New Roman" w:cstheme="minorHAnsi"/>
            <w:b/>
            <w:noProof/>
            <w:sz w:val="24"/>
            <w:szCs w:val="24"/>
            <w:lang w:val="en-US" w:eastAsia="ru-RU"/>
          </w:rPr>
          <w:t>y</w:t>
        </w:r>
        <w:r w:rsidR="00D747A1" w:rsidRPr="001062D9">
          <w:rPr>
            <w:rStyle w:val="a9"/>
            <w:rFonts w:eastAsia="Times New Roman" w:cstheme="minorHAnsi"/>
            <w:b/>
            <w:noProof/>
            <w:sz w:val="24"/>
            <w:szCs w:val="24"/>
            <w:lang w:eastAsia="ru-RU"/>
          </w:rPr>
          <w:t>3</w:t>
        </w:r>
        <w:r w:rsidR="00D747A1" w:rsidRPr="003C7DB9">
          <w:rPr>
            <w:rStyle w:val="a9"/>
            <w:rFonts w:eastAsia="Times New Roman" w:cstheme="minorHAnsi"/>
            <w:b/>
            <w:noProof/>
            <w:sz w:val="24"/>
            <w:szCs w:val="24"/>
            <w:lang w:val="en-US" w:eastAsia="ru-RU"/>
          </w:rPr>
          <w:t>k</w:t>
        </w:r>
      </w:hyperlink>
    </w:p>
    <w:p w:rsidR="00D747A1" w:rsidRPr="001062D9" w:rsidRDefault="00D747A1" w:rsidP="00444B36">
      <w:pPr>
        <w:shd w:val="clear" w:color="auto" w:fill="F7F7F7"/>
        <w:spacing w:before="100" w:beforeAutospacing="1" w:after="100" w:afterAutospacing="1" w:line="255" w:lineRule="atLeast"/>
        <w:rPr>
          <w:rFonts w:eastAsia="Times New Roman" w:cstheme="minorHAnsi"/>
          <w:b/>
          <w:noProof/>
          <w:color w:val="000000" w:themeColor="text1"/>
          <w:sz w:val="24"/>
          <w:szCs w:val="24"/>
          <w:lang w:eastAsia="ru-RU"/>
        </w:rPr>
      </w:pPr>
    </w:p>
    <w:p w:rsidR="00D747A1" w:rsidRPr="003C7DB9" w:rsidRDefault="00D747A1" w:rsidP="00444B36">
      <w:pPr>
        <w:shd w:val="clear" w:color="auto" w:fill="F7F7F7"/>
        <w:spacing w:before="100" w:beforeAutospacing="1" w:after="100" w:afterAutospacing="1" w:line="255" w:lineRule="atLeast"/>
        <w:rPr>
          <w:rFonts w:eastAsia="Times New Roman" w:cstheme="minorHAnsi"/>
          <w:b/>
          <w:noProof/>
          <w:color w:val="E36C0A" w:themeColor="accent6" w:themeShade="BF"/>
          <w:sz w:val="28"/>
          <w:szCs w:val="28"/>
          <w:lang w:val="en-US" w:eastAsia="ru-RU"/>
        </w:rPr>
      </w:pPr>
      <w:r w:rsidRPr="003C7DB9">
        <w:rPr>
          <w:rFonts w:eastAsia="Times New Roman" w:cstheme="minorHAnsi"/>
          <w:b/>
          <w:noProof/>
          <w:color w:val="E36C0A" w:themeColor="accent6" w:themeShade="BF"/>
          <w:sz w:val="28"/>
          <w:szCs w:val="28"/>
          <w:lang w:eastAsia="ru-RU"/>
        </w:rPr>
        <w:lastRenderedPageBreak/>
        <w:drawing>
          <wp:inline distT="0" distB="0" distL="0" distR="0" wp14:anchorId="4E7667FC" wp14:editId="2F801A25">
            <wp:extent cx="6645910" cy="4325620"/>
            <wp:effectExtent l="0" t="0" r="254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абота с github.jpg"/>
                    <pic:cNvPicPr/>
                  </pic:nvPicPr>
                  <pic:blipFill>
                    <a:blip r:embed="rId150">
                      <a:extLst>
                        <a:ext uri="{28A0092B-C50C-407E-A947-70E740481C1C}">
                          <a14:useLocalDpi xmlns:a14="http://schemas.microsoft.com/office/drawing/2010/main" val="0"/>
                        </a:ext>
                      </a:extLst>
                    </a:blip>
                    <a:stretch>
                      <a:fillRect/>
                    </a:stretch>
                  </pic:blipFill>
                  <pic:spPr>
                    <a:xfrm>
                      <a:off x="0" y="0"/>
                      <a:ext cx="6645910" cy="4325620"/>
                    </a:xfrm>
                    <a:prstGeom prst="rect">
                      <a:avLst/>
                    </a:prstGeom>
                  </pic:spPr>
                </pic:pic>
              </a:graphicData>
            </a:graphic>
          </wp:inline>
        </w:drawing>
      </w:r>
    </w:p>
    <w:p w:rsidR="00394616" w:rsidRPr="003C7DB9" w:rsidRDefault="00394616" w:rsidP="00444B36">
      <w:pPr>
        <w:shd w:val="clear" w:color="auto" w:fill="F7F7F7"/>
        <w:spacing w:before="100" w:beforeAutospacing="1" w:after="100" w:afterAutospacing="1" w:line="255" w:lineRule="atLeast"/>
        <w:rPr>
          <w:rFonts w:ascii="Verdana" w:eastAsia="Times New Roman" w:hAnsi="Verdana" w:cs="Times New Roman"/>
          <w:noProof/>
          <w:color w:val="000000"/>
          <w:sz w:val="18"/>
          <w:szCs w:val="18"/>
          <w:lang w:val="en-US" w:eastAsia="ru-RU"/>
        </w:rPr>
      </w:pPr>
      <w:r w:rsidRPr="001062D9">
        <w:rPr>
          <w:rFonts w:ascii="Verdana" w:eastAsia="Times New Roman" w:hAnsi="Verdana" w:cs="Times New Roman"/>
          <w:noProof/>
          <w:color w:val="000000"/>
          <w:sz w:val="18"/>
          <w:szCs w:val="18"/>
          <w:lang w:eastAsia="ru-RU"/>
        </w:rPr>
        <w:t xml:space="preserve">Создаем новый репозиторий на </w:t>
      </w:r>
      <w:r w:rsidRPr="003C7DB9">
        <w:rPr>
          <w:rFonts w:ascii="Verdana" w:eastAsia="Times New Roman" w:hAnsi="Verdana" w:cs="Times New Roman"/>
          <w:noProof/>
          <w:color w:val="000000"/>
          <w:sz w:val="18"/>
          <w:szCs w:val="18"/>
          <w:lang w:val="en-US" w:eastAsia="ru-RU"/>
        </w:rPr>
        <w:t>Github</w:t>
      </w:r>
      <w:r w:rsidRPr="001062D9">
        <w:rPr>
          <w:rFonts w:ascii="Verdana" w:eastAsia="Times New Roman" w:hAnsi="Verdana" w:cs="Times New Roman"/>
          <w:noProof/>
          <w:color w:val="000000"/>
          <w:sz w:val="18"/>
          <w:szCs w:val="18"/>
          <w:lang w:eastAsia="ru-RU"/>
        </w:rPr>
        <w:t>.</w:t>
      </w:r>
      <w:r w:rsidRPr="003C7DB9">
        <w:rPr>
          <w:rFonts w:ascii="Verdana" w:eastAsia="Times New Roman" w:hAnsi="Verdana" w:cs="Times New Roman"/>
          <w:noProof/>
          <w:color w:val="000000"/>
          <w:sz w:val="18"/>
          <w:szCs w:val="18"/>
          <w:lang w:val="en-US" w:eastAsia="ru-RU"/>
        </w:rPr>
        <w:t>com</w:t>
      </w:r>
      <w:r w:rsidRPr="001062D9">
        <w:rPr>
          <w:rFonts w:ascii="Verdana" w:eastAsia="Times New Roman" w:hAnsi="Verdana" w:cs="Times New Roman"/>
          <w:noProof/>
          <w:color w:val="000000"/>
          <w:sz w:val="18"/>
          <w:szCs w:val="18"/>
          <w:lang w:eastAsia="ru-RU"/>
        </w:rPr>
        <w:t>, привязанный к нашему проэкту.</w:t>
      </w:r>
      <w:r w:rsidR="00B62A2D" w:rsidRPr="001062D9">
        <w:rPr>
          <w:rFonts w:ascii="Verdana" w:eastAsia="Times New Roman" w:hAnsi="Verdana" w:cs="Times New Roman"/>
          <w:noProof/>
          <w:color w:val="000000"/>
          <w:sz w:val="18"/>
          <w:szCs w:val="18"/>
          <w:lang w:eastAsia="ru-RU"/>
        </w:rPr>
        <w:t xml:space="preserve"> </w:t>
      </w:r>
      <w:r w:rsidR="00B62A2D" w:rsidRPr="003C7DB9">
        <w:rPr>
          <w:rFonts w:ascii="Verdana" w:eastAsia="Times New Roman" w:hAnsi="Verdana" w:cs="Times New Roman"/>
          <w:noProof/>
          <w:color w:val="000000"/>
          <w:sz w:val="18"/>
          <w:szCs w:val="18"/>
          <w:lang w:val="en-US" w:eastAsia="ru-RU"/>
        </w:rPr>
        <w:t>И отправляем его с помощью кнопки VCS -&gt; Import into Version Control -&gt; Share Project on GitHub</w:t>
      </w:r>
    </w:p>
    <w:p w:rsidR="002C6488" w:rsidRPr="003C7DB9" w:rsidRDefault="00394616" w:rsidP="00444B36">
      <w:pPr>
        <w:shd w:val="clear" w:color="auto" w:fill="F7F7F7"/>
        <w:spacing w:before="100" w:beforeAutospacing="1" w:after="100" w:afterAutospacing="1" w:line="255" w:lineRule="atLeast"/>
        <w:rPr>
          <w:rFonts w:ascii="Verdana" w:eastAsia="Times New Roman" w:hAnsi="Verdana" w:cs="Times New Roman"/>
          <w:noProof/>
          <w:color w:val="000000"/>
          <w:sz w:val="18"/>
          <w:szCs w:val="18"/>
          <w:lang w:val="en-US" w:eastAsia="ru-RU"/>
        </w:rPr>
      </w:pPr>
      <w:r w:rsidRPr="003C7DB9">
        <w:rPr>
          <w:rFonts w:ascii="Arial Black" w:hAnsi="Arial Black" w:cstheme="minorHAnsi"/>
          <w:b/>
          <w:noProof/>
          <w:color w:val="FF0000"/>
          <w:sz w:val="36"/>
          <w:szCs w:val="36"/>
          <w:u w:val="single"/>
          <w:lang w:eastAsia="ru-RU"/>
        </w:rPr>
        <w:drawing>
          <wp:inline distT="0" distB="0" distL="0" distR="0" wp14:anchorId="6077D0FC" wp14:editId="6F9941B0">
            <wp:extent cx="6648450" cy="3562350"/>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Отправить проэкт на GitHub.jpg"/>
                    <pic:cNvPicPr/>
                  </pic:nvPicPr>
                  <pic:blipFill>
                    <a:blip r:embed="rId151">
                      <a:extLst>
                        <a:ext uri="{28A0092B-C50C-407E-A947-70E740481C1C}">
                          <a14:useLocalDpi xmlns:a14="http://schemas.microsoft.com/office/drawing/2010/main" val="0"/>
                        </a:ext>
                      </a:extLst>
                    </a:blip>
                    <a:stretch>
                      <a:fillRect/>
                    </a:stretch>
                  </pic:blipFill>
                  <pic:spPr>
                    <a:xfrm>
                      <a:off x="0" y="0"/>
                      <a:ext cx="6645910" cy="3560989"/>
                    </a:xfrm>
                    <a:prstGeom prst="rect">
                      <a:avLst/>
                    </a:prstGeom>
                  </pic:spPr>
                </pic:pic>
              </a:graphicData>
            </a:graphic>
          </wp:inline>
        </w:drawing>
      </w:r>
    </w:p>
    <w:p w:rsidR="002A2CD4" w:rsidRPr="003C7DB9" w:rsidRDefault="002A2CD4" w:rsidP="004025B9">
      <w:pPr>
        <w:shd w:val="clear" w:color="auto" w:fill="F7F7F7"/>
        <w:spacing w:before="100" w:beforeAutospacing="1" w:after="100" w:afterAutospacing="1" w:line="255" w:lineRule="atLeast"/>
        <w:rPr>
          <w:rFonts w:eastAsia="Times New Roman" w:cstheme="minorHAnsi"/>
          <w:b/>
          <w:noProof/>
          <w:color w:val="E36C0A" w:themeColor="accent6" w:themeShade="BF"/>
          <w:sz w:val="28"/>
          <w:szCs w:val="28"/>
          <w:lang w:val="en-US" w:eastAsia="ru-RU"/>
        </w:rPr>
      </w:pPr>
    </w:p>
    <w:p w:rsidR="002A2CD4" w:rsidRPr="003C7DB9" w:rsidRDefault="002A2CD4" w:rsidP="004025B9">
      <w:pPr>
        <w:shd w:val="clear" w:color="auto" w:fill="F7F7F7"/>
        <w:spacing w:before="100" w:beforeAutospacing="1" w:after="100" w:afterAutospacing="1" w:line="255" w:lineRule="atLeast"/>
        <w:rPr>
          <w:rFonts w:eastAsia="Times New Roman" w:cstheme="minorHAnsi"/>
          <w:b/>
          <w:noProof/>
          <w:color w:val="E36C0A" w:themeColor="accent6" w:themeShade="BF"/>
          <w:sz w:val="28"/>
          <w:szCs w:val="28"/>
          <w:lang w:val="en-US" w:eastAsia="ru-RU"/>
        </w:rPr>
      </w:pPr>
    </w:p>
    <w:p w:rsidR="004025B9" w:rsidRPr="001062D9" w:rsidRDefault="004025B9" w:rsidP="004025B9">
      <w:pPr>
        <w:shd w:val="clear" w:color="auto" w:fill="F7F7F7"/>
        <w:spacing w:before="100" w:beforeAutospacing="1" w:after="100" w:afterAutospacing="1" w:line="255" w:lineRule="atLeast"/>
        <w:rPr>
          <w:rFonts w:ascii="Arial Black" w:eastAsia="Times New Roman" w:hAnsi="Arial Black" w:cstheme="minorHAnsi"/>
          <w:b/>
          <w:noProof/>
          <w:color w:val="FF0000"/>
          <w:sz w:val="36"/>
          <w:szCs w:val="36"/>
          <w:lang w:eastAsia="ru-RU"/>
        </w:rPr>
      </w:pPr>
      <w:r w:rsidRPr="001062D9">
        <w:rPr>
          <w:rFonts w:ascii="Arial Black" w:eastAsia="Times New Roman" w:hAnsi="Arial Black" w:cstheme="minorHAnsi"/>
          <w:b/>
          <w:noProof/>
          <w:color w:val="FF0000"/>
          <w:sz w:val="36"/>
          <w:szCs w:val="36"/>
          <w:lang w:eastAsia="ru-RU"/>
        </w:rPr>
        <w:lastRenderedPageBreak/>
        <w:t>Работа с командной строкой:</w:t>
      </w:r>
    </w:p>
    <w:p w:rsidR="00534684" w:rsidRPr="001062D9" w:rsidRDefault="00534684" w:rsidP="00444B36">
      <w:pPr>
        <w:shd w:val="clear" w:color="auto" w:fill="F7F7F7"/>
        <w:spacing w:before="100" w:beforeAutospacing="1" w:after="100" w:afterAutospacing="1" w:line="255" w:lineRule="atLeast"/>
        <w:rPr>
          <w:rFonts w:ascii="Arial Black" w:hAnsi="Arial Black" w:cstheme="minorHAnsi"/>
          <w:b/>
          <w:noProof/>
          <w:color w:val="FF0000"/>
          <w:sz w:val="36"/>
          <w:szCs w:val="36"/>
          <w:u w:val="single"/>
        </w:rPr>
      </w:pPr>
      <w:r w:rsidRPr="001062D9">
        <w:rPr>
          <w:rFonts w:ascii="Verdana" w:eastAsia="Times New Roman" w:hAnsi="Verdana" w:cs="Times New Roman"/>
          <w:b/>
          <w:noProof/>
          <w:color w:val="E36C0A" w:themeColor="accent6" w:themeShade="BF"/>
          <w:sz w:val="18"/>
          <w:szCs w:val="18"/>
          <w:lang w:eastAsia="ru-RU"/>
        </w:rPr>
        <w:t>Чтобы запустить командную строку</w:t>
      </w:r>
      <w:r w:rsidRPr="001062D9">
        <w:rPr>
          <w:rFonts w:ascii="Verdana" w:eastAsia="Times New Roman" w:hAnsi="Verdana" w:cs="Times New Roman"/>
          <w:noProof/>
          <w:color w:val="E36C0A" w:themeColor="accent6" w:themeShade="BF"/>
          <w:sz w:val="18"/>
          <w:szCs w:val="18"/>
          <w:lang w:eastAsia="ru-RU"/>
        </w:rPr>
        <w:t xml:space="preserve"> </w:t>
      </w:r>
      <w:r w:rsidRPr="001062D9">
        <w:rPr>
          <w:rFonts w:ascii="Verdana" w:eastAsia="Times New Roman" w:hAnsi="Verdana" w:cs="Times New Roman"/>
          <w:noProof/>
          <w:color w:val="000000"/>
          <w:sz w:val="18"/>
          <w:szCs w:val="18"/>
          <w:lang w:eastAsia="ru-RU"/>
        </w:rPr>
        <w:t xml:space="preserve">– в панеле Пуск прописываем </w:t>
      </w:r>
      <w:r w:rsidRPr="003C7DB9">
        <w:rPr>
          <w:rFonts w:ascii="Verdana" w:eastAsia="Times New Roman" w:hAnsi="Verdana" w:cs="Times New Roman"/>
          <w:noProof/>
          <w:color w:val="000000"/>
          <w:sz w:val="18"/>
          <w:szCs w:val="18"/>
          <w:lang w:val="en-US" w:eastAsia="ru-RU"/>
        </w:rPr>
        <w:t>cmd</w:t>
      </w:r>
      <w:r w:rsidRPr="001062D9">
        <w:rPr>
          <w:rFonts w:ascii="Verdana" w:eastAsia="Times New Roman" w:hAnsi="Verdana" w:cs="Times New Roman"/>
          <w:noProof/>
          <w:color w:val="000000"/>
          <w:sz w:val="18"/>
          <w:szCs w:val="18"/>
          <w:lang w:eastAsia="ru-RU"/>
        </w:rPr>
        <w:t>.</w:t>
      </w:r>
      <w:r w:rsidRPr="003C7DB9">
        <w:rPr>
          <w:rFonts w:ascii="Verdana" w:eastAsia="Times New Roman" w:hAnsi="Verdana" w:cs="Times New Roman"/>
          <w:noProof/>
          <w:color w:val="000000"/>
          <w:sz w:val="18"/>
          <w:szCs w:val="18"/>
          <w:lang w:val="en-US" w:eastAsia="ru-RU"/>
        </w:rPr>
        <w:t>exe</w:t>
      </w:r>
      <w:r w:rsidRPr="001062D9">
        <w:rPr>
          <w:rFonts w:ascii="Arial Black" w:hAnsi="Arial Black" w:cstheme="minorHAnsi"/>
          <w:b/>
          <w:noProof/>
          <w:color w:val="FF0000"/>
          <w:sz w:val="36"/>
          <w:szCs w:val="36"/>
          <w:u w:val="single"/>
        </w:rPr>
        <w:t xml:space="preserve"> </w:t>
      </w:r>
    </w:p>
    <w:p w:rsidR="004025B9" w:rsidRPr="003C7DB9" w:rsidRDefault="00534684" w:rsidP="00444B36">
      <w:pPr>
        <w:shd w:val="clear" w:color="auto" w:fill="F7F7F7"/>
        <w:spacing w:before="100" w:beforeAutospacing="1" w:after="100" w:afterAutospacing="1" w:line="255" w:lineRule="atLeast"/>
        <w:rPr>
          <w:rFonts w:ascii="Verdana" w:eastAsia="Times New Roman" w:hAnsi="Verdana" w:cs="Times New Roman"/>
          <w:noProof/>
          <w:sz w:val="18"/>
          <w:szCs w:val="18"/>
          <w:lang w:val="en-US" w:eastAsia="ru-RU"/>
        </w:rPr>
      </w:pPr>
      <w:r w:rsidRPr="003C7DB9">
        <w:rPr>
          <w:rFonts w:ascii="Verdana" w:eastAsia="Times New Roman" w:hAnsi="Verdana" w:cs="Times New Roman"/>
          <w:noProof/>
          <w:sz w:val="18"/>
          <w:szCs w:val="18"/>
          <w:lang w:val="en-US" w:eastAsia="ru-RU"/>
        </w:rPr>
        <w:t>или о</w:t>
      </w:r>
      <w:r w:rsidR="004025B9" w:rsidRPr="003C7DB9">
        <w:rPr>
          <w:rFonts w:ascii="Verdana" w:eastAsia="Times New Roman" w:hAnsi="Verdana" w:cs="Times New Roman"/>
          <w:noProof/>
          <w:sz w:val="18"/>
          <w:szCs w:val="18"/>
          <w:lang w:val="en-US" w:eastAsia="ru-RU"/>
        </w:rPr>
        <w:t>ткрываем командную строку:</w:t>
      </w:r>
    </w:p>
    <w:p w:rsidR="004025B9" w:rsidRPr="003C7DB9" w:rsidRDefault="002A2CD4" w:rsidP="00444B36">
      <w:pPr>
        <w:shd w:val="clear" w:color="auto" w:fill="F7F7F7"/>
        <w:spacing w:before="100" w:beforeAutospacing="1" w:after="100" w:afterAutospacing="1" w:line="255" w:lineRule="atLeast"/>
        <w:rPr>
          <w:rFonts w:ascii="Verdana" w:eastAsia="Times New Roman" w:hAnsi="Verdana" w:cs="Times New Roman"/>
          <w:noProof/>
          <w:sz w:val="18"/>
          <w:szCs w:val="18"/>
          <w:lang w:val="en-US" w:eastAsia="ru-RU"/>
        </w:rPr>
      </w:pPr>
      <w:r w:rsidRPr="003C7DB9">
        <w:rPr>
          <w:rFonts w:ascii="Verdana" w:eastAsia="Times New Roman" w:hAnsi="Verdana" w:cs="Times New Roman"/>
          <w:noProof/>
          <w:sz w:val="18"/>
          <w:szCs w:val="18"/>
          <w:lang w:eastAsia="ru-RU"/>
        </w:rPr>
        <w:drawing>
          <wp:inline distT="0" distB="0" distL="0" distR="0" wp14:anchorId="6579FD96" wp14:editId="14025F0D">
            <wp:extent cx="4676775" cy="3143250"/>
            <wp:effectExtent l="0" t="0" r="9525"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абота с командной строкой.jpg"/>
                    <pic:cNvPicPr/>
                  </pic:nvPicPr>
                  <pic:blipFill>
                    <a:blip r:embed="rId152">
                      <a:extLst>
                        <a:ext uri="{28A0092B-C50C-407E-A947-70E740481C1C}">
                          <a14:useLocalDpi xmlns:a14="http://schemas.microsoft.com/office/drawing/2010/main" val="0"/>
                        </a:ext>
                      </a:extLst>
                    </a:blip>
                    <a:stretch>
                      <a:fillRect/>
                    </a:stretch>
                  </pic:blipFill>
                  <pic:spPr>
                    <a:xfrm>
                      <a:off x="0" y="0"/>
                      <a:ext cx="4676775" cy="3143250"/>
                    </a:xfrm>
                    <a:prstGeom prst="rect">
                      <a:avLst/>
                    </a:prstGeom>
                  </pic:spPr>
                </pic:pic>
              </a:graphicData>
            </a:graphic>
          </wp:inline>
        </w:drawing>
      </w:r>
    </w:p>
    <w:p w:rsidR="00204C97" w:rsidRPr="001062D9" w:rsidRDefault="00204C97" w:rsidP="00444B36">
      <w:pPr>
        <w:shd w:val="clear" w:color="auto" w:fill="F7F7F7"/>
        <w:spacing w:before="100" w:beforeAutospacing="1" w:after="100" w:afterAutospacing="1" w:line="255" w:lineRule="atLeast"/>
        <w:rPr>
          <w:rFonts w:ascii="Verdana" w:eastAsia="Times New Roman" w:hAnsi="Verdana" w:cs="Times New Roman"/>
          <w:b/>
          <w:noProof/>
          <w:color w:val="000000"/>
          <w:sz w:val="18"/>
          <w:szCs w:val="18"/>
          <w:lang w:eastAsia="ru-RU"/>
        </w:rPr>
      </w:pPr>
      <w:r w:rsidRPr="001062D9">
        <w:rPr>
          <w:rFonts w:ascii="Verdana" w:eastAsia="Times New Roman" w:hAnsi="Verdana" w:cs="Times New Roman"/>
          <w:b/>
          <w:noProof/>
          <w:color w:val="E36C0A" w:themeColor="accent6" w:themeShade="BF"/>
          <w:sz w:val="18"/>
          <w:szCs w:val="18"/>
          <w:lang w:eastAsia="ru-RU"/>
        </w:rPr>
        <w:t>Чтобы открыть папку</w:t>
      </w:r>
      <w:r w:rsidRPr="001062D9">
        <w:rPr>
          <w:rFonts w:ascii="Verdana" w:eastAsia="Times New Roman" w:hAnsi="Verdana" w:cs="Times New Roman"/>
          <w:noProof/>
          <w:color w:val="000000"/>
          <w:sz w:val="18"/>
          <w:szCs w:val="18"/>
          <w:lang w:eastAsia="ru-RU"/>
        </w:rPr>
        <w:t xml:space="preserve"> – набираем команду </w:t>
      </w:r>
      <w:r w:rsidRPr="003C7DB9">
        <w:rPr>
          <w:rFonts w:ascii="Verdana" w:eastAsia="Times New Roman" w:hAnsi="Verdana" w:cs="Times New Roman"/>
          <w:b/>
          <w:noProof/>
          <w:color w:val="000000"/>
          <w:sz w:val="18"/>
          <w:szCs w:val="18"/>
          <w:lang w:val="en-US" w:eastAsia="ru-RU"/>
        </w:rPr>
        <w:t>cd</w:t>
      </w:r>
    </w:p>
    <w:p w:rsidR="00423BEB" w:rsidRPr="001062D9" w:rsidRDefault="00EE2F1D" w:rsidP="00444B36">
      <w:pPr>
        <w:shd w:val="clear" w:color="auto" w:fill="F7F7F7"/>
        <w:spacing w:before="100" w:beforeAutospacing="1" w:after="100" w:afterAutospacing="1" w:line="255" w:lineRule="atLeast"/>
        <w:rPr>
          <w:rFonts w:ascii="Verdana" w:eastAsia="Times New Roman" w:hAnsi="Verdana" w:cs="Times New Roman"/>
          <w:b/>
          <w:noProof/>
          <w:color w:val="000000"/>
          <w:sz w:val="18"/>
          <w:szCs w:val="18"/>
          <w:lang w:eastAsia="ru-RU"/>
        </w:rPr>
      </w:pPr>
      <w:r w:rsidRPr="001062D9">
        <w:rPr>
          <w:rFonts w:ascii="Verdana" w:eastAsia="Times New Roman" w:hAnsi="Verdana" w:cs="Times New Roman"/>
          <w:b/>
          <w:noProof/>
          <w:color w:val="E36C0A" w:themeColor="accent6" w:themeShade="BF"/>
          <w:sz w:val="18"/>
          <w:szCs w:val="18"/>
          <w:lang w:eastAsia="ru-RU"/>
        </w:rPr>
        <w:t>Чтобы просмотреть содержимое папки</w:t>
      </w:r>
      <w:r w:rsidRPr="001062D9">
        <w:rPr>
          <w:rFonts w:ascii="Verdana" w:eastAsia="Times New Roman" w:hAnsi="Verdana" w:cs="Times New Roman"/>
          <w:noProof/>
          <w:color w:val="000000"/>
          <w:sz w:val="18"/>
          <w:szCs w:val="18"/>
          <w:lang w:eastAsia="ru-RU"/>
        </w:rPr>
        <w:t xml:space="preserve"> – набираем команду </w:t>
      </w:r>
      <w:r w:rsidRPr="003C7DB9">
        <w:rPr>
          <w:rFonts w:ascii="Verdana" w:eastAsia="Times New Roman" w:hAnsi="Verdana" w:cs="Times New Roman"/>
          <w:b/>
          <w:noProof/>
          <w:color w:val="000000"/>
          <w:sz w:val="18"/>
          <w:szCs w:val="18"/>
          <w:lang w:val="en-US" w:eastAsia="ru-RU"/>
        </w:rPr>
        <w:t>dir</w:t>
      </w:r>
      <w:r w:rsidR="00D55CD0" w:rsidRPr="001062D9">
        <w:rPr>
          <w:rFonts w:ascii="Verdana" w:eastAsia="Times New Roman" w:hAnsi="Verdana" w:cs="Times New Roman"/>
          <w:b/>
          <w:noProof/>
          <w:color w:val="000000"/>
          <w:sz w:val="18"/>
          <w:szCs w:val="18"/>
          <w:lang w:eastAsia="ru-RU"/>
        </w:rPr>
        <w:t>(</w:t>
      </w:r>
      <w:r w:rsidR="00D55CD0" w:rsidRPr="003C7DB9">
        <w:rPr>
          <w:rFonts w:ascii="Verdana" w:eastAsia="Times New Roman" w:hAnsi="Verdana" w:cs="Times New Roman"/>
          <w:b/>
          <w:noProof/>
          <w:color w:val="000000"/>
          <w:sz w:val="18"/>
          <w:szCs w:val="18"/>
          <w:lang w:val="en-US" w:eastAsia="ru-RU"/>
        </w:rPr>
        <w:t>ls</w:t>
      </w:r>
      <w:r w:rsidR="00D55CD0" w:rsidRPr="001062D9">
        <w:rPr>
          <w:rFonts w:ascii="Verdana" w:eastAsia="Times New Roman" w:hAnsi="Verdana" w:cs="Times New Roman"/>
          <w:b/>
          <w:noProof/>
          <w:color w:val="000000"/>
          <w:sz w:val="18"/>
          <w:szCs w:val="18"/>
          <w:lang w:eastAsia="ru-RU"/>
        </w:rPr>
        <w:t xml:space="preserve"> в линуксе)</w:t>
      </w:r>
    </w:p>
    <w:p w:rsidR="00A9246D" w:rsidRPr="003C7DB9" w:rsidRDefault="002A2CD4" w:rsidP="00444B36">
      <w:pPr>
        <w:shd w:val="clear" w:color="auto" w:fill="F7F7F7"/>
        <w:spacing w:before="100" w:beforeAutospacing="1" w:after="100" w:afterAutospacing="1" w:line="255" w:lineRule="atLeast"/>
        <w:rPr>
          <w:rFonts w:ascii="Verdana" w:eastAsia="Times New Roman" w:hAnsi="Verdana" w:cs="Times New Roman"/>
          <w:b/>
          <w:noProof/>
          <w:color w:val="000000"/>
          <w:sz w:val="18"/>
          <w:szCs w:val="18"/>
          <w:lang w:val="en-US" w:eastAsia="ru-RU"/>
        </w:rPr>
      </w:pPr>
      <w:r w:rsidRPr="003C7DB9">
        <w:rPr>
          <w:rFonts w:ascii="Verdana" w:eastAsia="Times New Roman" w:hAnsi="Verdana" w:cs="Times New Roman"/>
          <w:b/>
          <w:noProof/>
          <w:color w:val="000000"/>
          <w:sz w:val="18"/>
          <w:szCs w:val="18"/>
          <w:lang w:eastAsia="ru-RU"/>
        </w:rPr>
        <w:drawing>
          <wp:inline distT="0" distB="0" distL="0" distR="0" wp14:anchorId="3A053D5B" wp14:editId="760F9868">
            <wp:extent cx="4781550" cy="4352925"/>
            <wp:effectExtent l="0" t="0" r="0" b="9525"/>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md (Admin).jpg"/>
                    <pic:cNvPicPr/>
                  </pic:nvPicPr>
                  <pic:blipFill>
                    <a:blip r:embed="rId153">
                      <a:extLst>
                        <a:ext uri="{28A0092B-C50C-407E-A947-70E740481C1C}">
                          <a14:useLocalDpi xmlns:a14="http://schemas.microsoft.com/office/drawing/2010/main" val="0"/>
                        </a:ext>
                      </a:extLst>
                    </a:blip>
                    <a:stretch>
                      <a:fillRect/>
                    </a:stretch>
                  </pic:blipFill>
                  <pic:spPr>
                    <a:xfrm>
                      <a:off x="0" y="0"/>
                      <a:ext cx="4781550" cy="4352925"/>
                    </a:xfrm>
                    <a:prstGeom prst="rect">
                      <a:avLst/>
                    </a:prstGeom>
                  </pic:spPr>
                </pic:pic>
              </a:graphicData>
            </a:graphic>
          </wp:inline>
        </w:drawing>
      </w:r>
    </w:p>
    <w:p w:rsidR="002A2CD4" w:rsidRPr="001062D9" w:rsidRDefault="002A2CD4" w:rsidP="008D529F">
      <w:pPr>
        <w:shd w:val="clear" w:color="auto" w:fill="F7F7F7"/>
        <w:spacing w:before="100" w:beforeAutospacing="1" w:after="100" w:afterAutospacing="1" w:line="255" w:lineRule="atLeast"/>
        <w:rPr>
          <w:rFonts w:ascii="Verdana" w:eastAsia="Times New Roman" w:hAnsi="Verdana" w:cs="Times New Roman"/>
          <w:b/>
          <w:noProof/>
          <w:sz w:val="18"/>
          <w:szCs w:val="18"/>
          <w:lang w:eastAsia="ru-RU"/>
        </w:rPr>
      </w:pPr>
      <w:r w:rsidRPr="001062D9">
        <w:rPr>
          <w:rFonts w:ascii="Verdana" w:eastAsia="Times New Roman" w:hAnsi="Verdana" w:cs="Times New Roman"/>
          <w:b/>
          <w:noProof/>
          <w:sz w:val="18"/>
          <w:szCs w:val="18"/>
          <w:lang w:eastAsia="ru-RU"/>
        </w:rPr>
        <w:lastRenderedPageBreak/>
        <w:t xml:space="preserve">Нам нужно добраться до папки с нашим проэктом </w:t>
      </w:r>
      <w:r w:rsidRPr="003C7DB9">
        <w:rPr>
          <w:rFonts w:ascii="Verdana" w:eastAsia="Times New Roman" w:hAnsi="Verdana" w:cs="Times New Roman"/>
          <w:b/>
          <w:noProof/>
          <w:color w:val="E36C0A" w:themeColor="accent6" w:themeShade="BF"/>
          <w:sz w:val="18"/>
          <w:szCs w:val="18"/>
          <w:lang w:val="en-US" w:eastAsia="ru-RU"/>
        </w:rPr>
        <w:t>School</w:t>
      </w:r>
      <w:r w:rsidRPr="001062D9">
        <w:rPr>
          <w:rFonts w:ascii="Verdana" w:eastAsia="Times New Roman" w:hAnsi="Verdana" w:cs="Times New Roman"/>
          <w:b/>
          <w:noProof/>
          <w:sz w:val="18"/>
          <w:szCs w:val="18"/>
          <w:lang w:eastAsia="ru-RU"/>
        </w:rPr>
        <w:t>, поэтому открываем столько папок, сколь нам необходимо:</w:t>
      </w:r>
    </w:p>
    <w:p w:rsidR="009823AA" w:rsidRPr="003C7DB9" w:rsidRDefault="009823AA" w:rsidP="008D529F">
      <w:pPr>
        <w:shd w:val="clear" w:color="auto" w:fill="F7F7F7"/>
        <w:spacing w:before="100" w:beforeAutospacing="1" w:after="100" w:afterAutospacing="1" w:line="255" w:lineRule="atLeast"/>
        <w:rPr>
          <w:rFonts w:ascii="Verdana" w:eastAsia="Times New Roman" w:hAnsi="Verdana" w:cs="Times New Roman"/>
          <w:b/>
          <w:noProof/>
          <w:sz w:val="18"/>
          <w:szCs w:val="18"/>
          <w:lang w:val="en-US" w:eastAsia="ru-RU"/>
        </w:rPr>
      </w:pPr>
      <w:r w:rsidRPr="003C7DB9">
        <w:rPr>
          <w:rFonts w:ascii="Verdana" w:eastAsia="Times New Roman" w:hAnsi="Verdana" w:cs="Times New Roman"/>
          <w:b/>
          <w:noProof/>
          <w:sz w:val="18"/>
          <w:szCs w:val="18"/>
          <w:lang w:eastAsia="ru-RU"/>
        </w:rPr>
        <w:drawing>
          <wp:inline distT="0" distB="0" distL="0" distR="0" wp14:anchorId="4F56D181" wp14:editId="50B0284A">
            <wp:extent cx="5629275" cy="4391025"/>
            <wp:effectExtent l="0" t="0" r="9525" b="952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md2 (Admin).jpg"/>
                    <pic:cNvPicPr/>
                  </pic:nvPicPr>
                  <pic:blipFill>
                    <a:blip r:embed="rId154">
                      <a:extLst>
                        <a:ext uri="{28A0092B-C50C-407E-A947-70E740481C1C}">
                          <a14:useLocalDpi xmlns:a14="http://schemas.microsoft.com/office/drawing/2010/main" val="0"/>
                        </a:ext>
                      </a:extLst>
                    </a:blip>
                    <a:stretch>
                      <a:fillRect/>
                    </a:stretch>
                  </pic:blipFill>
                  <pic:spPr>
                    <a:xfrm>
                      <a:off x="0" y="0"/>
                      <a:ext cx="5629275" cy="4391025"/>
                    </a:xfrm>
                    <a:prstGeom prst="rect">
                      <a:avLst/>
                    </a:prstGeom>
                  </pic:spPr>
                </pic:pic>
              </a:graphicData>
            </a:graphic>
          </wp:inline>
        </w:drawing>
      </w:r>
    </w:p>
    <w:p w:rsidR="002A2CD4" w:rsidRPr="003C7DB9" w:rsidRDefault="002A2CD4" w:rsidP="008D529F">
      <w:pPr>
        <w:shd w:val="clear" w:color="auto" w:fill="F7F7F7"/>
        <w:spacing w:before="100" w:beforeAutospacing="1" w:after="100" w:afterAutospacing="1" w:line="255" w:lineRule="atLeast"/>
        <w:rPr>
          <w:rFonts w:ascii="Verdana" w:eastAsia="Times New Roman" w:hAnsi="Verdana" w:cs="Times New Roman"/>
          <w:b/>
          <w:noProof/>
          <w:sz w:val="18"/>
          <w:szCs w:val="18"/>
          <w:lang w:val="en-US" w:eastAsia="ru-RU"/>
        </w:rPr>
      </w:pPr>
    </w:p>
    <w:p w:rsidR="008D529F" w:rsidRPr="001062D9" w:rsidRDefault="00A9246D" w:rsidP="008D529F">
      <w:pPr>
        <w:shd w:val="clear" w:color="auto" w:fill="F7F7F7"/>
        <w:spacing w:before="100" w:beforeAutospacing="1" w:after="100" w:afterAutospacing="1" w:line="255" w:lineRule="atLeast"/>
        <w:rPr>
          <w:rFonts w:ascii="Verdana" w:eastAsia="Times New Roman" w:hAnsi="Verdana" w:cs="Times New Roman"/>
          <w:noProof/>
          <w:color w:val="000000"/>
          <w:sz w:val="18"/>
          <w:szCs w:val="18"/>
          <w:lang w:eastAsia="ru-RU"/>
        </w:rPr>
      </w:pPr>
      <w:r w:rsidRPr="001062D9">
        <w:rPr>
          <w:rFonts w:ascii="Verdana" w:eastAsia="Times New Roman" w:hAnsi="Verdana" w:cs="Times New Roman"/>
          <w:b/>
          <w:noProof/>
          <w:color w:val="E36C0A" w:themeColor="accent6" w:themeShade="BF"/>
          <w:sz w:val="18"/>
          <w:szCs w:val="18"/>
          <w:lang w:eastAsia="ru-RU"/>
        </w:rPr>
        <w:t xml:space="preserve">Чтобы вернуться </w:t>
      </w:r>
      <w:r w:rsidR="009823AA" w:rsidRPr="001062D9">
        <w:rPr>
          <w:rFonts w:ascii="Verdana" w:eastAsia="Times New Roman" w:hAnsi="Verdana" w:cs="Times New Roman"/>
          <w:b/>
          <w:noProof/>
          <w:color w:val="E36C0A" w:themeColor="accent6" w:themeShade="BF"/>
          <w:sz w:val="18"/>
          <w:szCs w:val="18"/>
          <w:lang w:eastAsia="ru-RU"/>
        </w:rPr>
        <w:t>назад</w:t>
      </w:r>
      <w:r w:rsidRPr="001062D9">
        <w:rPr>
          <w:rFonts w:ascii="Verdana" w:eastAsia="Times New Roman" w:hAnsi="Verdana" w:cs="Times New Roman"/>
          <w:b/>
          <w:noProof/>
          <w:color w:val="E36C0A" w:themeColor="accent6" w:themeShade="BF"/>
          <w:sz w:val="18"/>
          <w:szCs w:val="18"/>
          <w:lang w:eastAsia="ru-RU"/>
        </w:rPr>
        <w:t xml:space="preserve"> </w:t>
      </w:r>
      <w:r w:rsidR="009823AA" w:rsidRPr="001062D9">
        <w:rPr>
          <w:rFonts w:ascii="Verdana" w:eastAsia="Times New Roman" w:hAnsi="Verdana" w:cs="Times New Roman"/>
          <w:b/>
          <w:noProof/>
          <w:color w:val="E36C0A" w:themeColor="accent6" w:themeShade="BF"/>
          <w:sz w:val="18"/>
          <w:szCs w:val="18"/>
          <w:lang w:eastAsia="ru-RU"/>
        </w:rPr>
        <w:t>в предидущую</w:t>
      </w:r>
      <w:r w:rsidRPr="001062D9">
        <w:rPr>
          <w:rFonts w:ascii="Verdana" w:eastAsia="Times New Roman" w:hAnsi="Verdana" w:cs="Times New Roman"/>
          <w:b/>
          <w:noProof/>
          <w:color w:val="E36C0A" w:themeColor="accent6" w:themeShade="BF"/>
          <w:sz w:val="18"/>
          <w:szCs w:val="18"/>
          <w:lang w:eastAsia="ru-RU"/>
        </w:rPr>
        <w:t xml:space="preserve"> папку - </w:t>
      </w:r>
      <w:r w:rsidRPr="001062D9">
        <w:rPr>
          <w:rFonts w:ascii="Verdana" w:eastAsia="Times New Roman" w:hAnsi="Verdana" w:cs="Times New Roman"/>
          <w:noProof/>
          <w:color w:val="000000"/>
          <w:sz w:val="18"/>
          <w:szCs w:val="18"/>
          <w:lang w:eastAsia="ru-RU"/>
        </w:rPr>
        <w:t xml:space="preserve">набираем команду </w:t>
      </w:r>
      <w:r w:rsidRPr="003C7DB9">
        <w:rPr>
          <w:rFonts w:ascii="Verdana" w:eastAsia="Times New Roman" w:hAnsi="Verdana" w:cs="Times New Roman"/>
          <w:b/>
          <w:noProof/>
          <w:color w:val="000000"/>
          <w:sz w:val="18"/>
          <w:szCs w:val="18"/>
          <w:lang w:val="en-US" w:eastAsia="ru-RU"/>
        </w:rPr>
        <w:t>cd</w:t>
      </w:r>
      <w:r w:rsidRPr="001062D9">
        <w:rPr>
          <w:rFonts w:ascii="Verdana" w:eastAsia="Times New Roman" w:hAnsi="Verdana" w:cs="Times New Roman"/>
          <w:b/>
          <w:noProof/>
          <w:color w:val="000000"/>
          <w:sz w:val="18"/>
          <w:szCs w:val="18"/>
          <w:lang w:eastAsia="ru-RU"/>
        </w:rPr>
        <w:t>..</w:t>
      </w:r>
      <w:r w:rsidR="008D529F" w:rsidRPr="001062D9">
        <w:rPr>
          <w:rFonts w:ascii="Verdana" w:eastAsia="Times New Roman" w:hAnsi="Verdana" w:cs="Times New Roman"/>
          <w:noProof/>
          <w:color w:val="000000"/>
          <w:sz w:val="18"/>
          <w:szCs w:val="18"/>
          <w:lang w:eastAsia="ru-RU"/>
        </w:rPr>
        <w:t xml:space="preserve"> </w:t>
      </w:r>
    </w:p>
    <w:p w:rsidR="009823AA" w:rsidRPr="003C7DB9" w:rsidRDefault="009823AA" w:rsidP="008D529F">
      <w:pPr>
        <w:shd w:val="clear" w:color="auto" w:fill="F7F7F7"/>
        <w:spacing w:before="100" w:beforeAutospacing="1" w:after="100" w:afterAutospacing="1" w:line="255" w:lineRule="atLeast"/>
        <w:rPr>
          <w:rFonts w:ascii="Verdana" w:eastAsia="Times New Roman" w:hAnsi="Verdana" w:cs="Times New Roman"/>
          <w:noProof/>
          <w:color w:val="000000"/>
          <w:sz w:val="18"/>
          <w:szCs w:val="18"/>
          <w:lang w:val="en-US" w:eastAsia="ru-RU"/>
        </w:rPr>
      </w:pPr>
      <w:r w:rsidRPr="003C7DB9">
        <w:rPr>
          <w:rFonts w:ascii="Verdana" w:eastAsia="Times New Roman" w:hAnsi="Verdana" w:cs="Times New Roman"/>
          <w:noProof/>
          <w:color w:val="000000"/>
          <w:sz w:val="18"/>
          <w:szCs w:val="18"/>
          <w:lang w:eastAsia="ru-RU"/>
        </w:rPr>
        <w:drawing>
          <wp:inline distT="0" distB="0" distL="0" distR="0" wp14:anchorId="11068457" wp14:editId="420FAED5">
            <wp:extent cx="5257800" cy="2352675"/>
            <wp:effectExtent l="0" t="0" r="0" b="9525"/>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md3 (Admin).jpg"/>
                    <pic:cNvPicPr/>
                  </pic:nvPicPr>
                  <pic:blipFill>
                    <a:blip r:embed="rId155">
                      <a:extLst>
                        <a:ext uri="{28A0092B-C50C-407E-A947-70E740481C1C}">
                          <a14:useLocalDpi xmlns:a14="http://schemas.microsoft.com/office/drawing/2010/main" val="0"/>
                        </a:ext>
                      </a:extLst>
                    </a:blip>
                    <a:stretch>
                      <a:fillRect/>
                    </a:stretch>
                  </pic:blipFill>
                  <pic:spPr>
                    <a:xfrm>
                      <a:off x="0" y="0"/>
                      <a:ext cx="5257800" cy="2352675"/>
                    </a:xfrm>
                    <a:prstGeom prst="rect">
                      <a:avLst/>
                    </a:prstGeom>
                  </pic:spPr>
                </pic:pic>
              </a:graphicData>
            </a:graphic>
          </wp:inline>
        </w:drawing>
      </w:r>
    </w:p>
    <w:p w:rsidR="005B0646" w:rsidRPr="001062D9" w:rsidRDefault="005B0646" w:rsidP="008D529F">
      <w:pPr>
        <w:shd w:val="clear" w:color="auto" w:fill="F7F7F7"/>
        <w:spacing w:before="100" w:beforeAutospacing="1" w:after="100" w:afterAutospacing="1" w:line="255" w:lineRule="atLeast"/>
        <w:rPr>
          <w:rFonts w:ascii="Verdana" w:eastAsia="Times New Roman" w:hAnsi="Verdana" w:cs="Times New Roman"/>
          <w:noProof/>
          <w:color w:val="000000"/>
          <w:sz w:val="18"/>
          <w:szCs w:val="18"/>
          <w:lang w:eastAsia="ru-RU"/>
        </w:rPr>
      </w:pPr>
      <w:r w:rsidRPr="001062D9">
        <w:rPr>
          <w:rFonts w:ascii="Verdana" w:eastAsia="Times New Roman" w:hAnsi="Verdana" w:cs="Times New Roman"/>
          <w:b/>
          <w:noProof/>
          <w:color w:val="E36C0A" w:themeColor="accent6" w:themeShade="BF"/>
          <w:sz w:val="18"/>
          <w:szCs w:val="18"/>
          <w:lang w:eastAsia="ru-RU"/>
        </w:rPr>
        <w:t xml:space="preserve">Чтобы создать </w:t>
      </w:r>
      <w:r w:rsidRPr="003C7DB9">
        <w:rPr>
          <w:rFonts w:ascii="Verdana" w:eastAsia="Times New Roman" w:hAnsi="Verdana" w:cs="Times New Roman"/>
          <w:b/>
          <w:noProof/>
          <w:color w:val="E36C0A" w:themeColor="accent6" w:themeShade="BF"/>
          <w:sz w:val="18"/>
          <w:szCs w:val="18"/>
          <w:lang w:val="en-US" w:eastAsia="ru-RU"/>
        </w:rPr>
        <w:t>git</w:t>
      </w:r>
      <w:r w:rsidRPr="001062D9">
        <w:rPr>
          <w:rFonts w:ascii="Verdana" w:eastAsia="Times New Roman" w:hAnsi="Verdana" w:cs="Times New Roman"/>
          <w:b/>
          <w:noProof/>
          <w:color w:val="E36C0A" w:themeColor="accent6" w:themeShade="BF"/>
          <w:sz w:val="18"/>
          <w:szCs w:val="18"/>
          <w:lang w:eastAsia="ru-RU"/>
        </w:rPr>
        <w:t xml:space="preserve"> репозиторий нужно: создать папку на компе, а потом в командой строке прописать </w:t>
      </w:r>
      <w:r w:rsidRPr="003C7DB9">
        <w:rPr>
          <w:rFonts w:ascii="Verdana" w:eastAsia="Times New Roman" w:hAnsi="Verdana" w:cs="Times New Roman"/>
          <w:b/>
          <w:noProof/>
          <w:color w:val="000000" w:themeColor="text1"/>
          <w:sz w:val="18"/>
          <w:szCs w:val="18"/>
          <w:lang w:val="en-US" w:eastAsia="ru-RU"/>
        </w:rPr>
        <w:t>git</w:t>
      </w:r>
      <w:r w:rsidRPr="001062D9">
        <w:rPr>
          <w:rFonts w:ascii="Verdana" w:eastAsia="Times New Roman" w:hAnsi="Verdana" w:cs="Times New Roman"/>
          <w:b/>
          <w:noProof/>
          <w:color w:val="000000" w:themeColor="text1"/>
          <w:sz w:val="18"/>
          <w:szCs w:val="18"/>
          <w:lang w:eastAsia="ru-RU"/>
        </w:rPr>
        <w:t xml:space="preserve"> </w:t>
      </w:r>
      <w:r w:rsidRPr="003C7DB9">
        <w:rPr>
          <w:rFonts w:ascii="Verdana" w:eastAsia="Times New Roman" w:hAnsi="Verdana" w:cs="Times New Roman"/>
          <w:b/>
          <w:noProof/>
          <w:color w:val="000000" w:themeColor="text1"/>
          <w:sz w:val="18"/>
          <w:szCs w:val="18"/>
          <w:lang w:val="en-US" w:eastAsia="ru-RU"/>
        </w:rPr>
        <w:t>init</w:t>
      </w:r>
      <w:r w:rsidRPr="001062D9">
        <w:rPr>
          <w:rFonts w:ascii="Verdana" w:eastAsia="Times New Roman" w:hAnsi="Verdana" w:cs="Times New Roman"/>
          <w:b/>
          <w:noProof/>
          <w:color w:val="000000" w:themeColor="text1"/>
          <w:sz w:val="18"/>
          <w:szCs w:val="18"/>
          <w:lang w:eastAsia="ru-RU"/>
        </w:rPr>
        <w:t xml:space="preserve"> </w:t>
      </w:r>
    </w:p>
    <w:p w:rsidR="00852BBB" w:rsidRPr="001062D9" w:rsidRDefault="00852BBB" w:rsidP="008D529F">
      <w:pPr>
        <w:shd w:val="clear" w:color="auto" w:fill="F7F7F7"/>
        <w:spacing w:before="100" w:beforeAutospacing="1" w:after="100" w:afterAutospacing="1" w:line="255" w:lineRule="atLeast"/>
        <w:rPr>
          <w:rFonts w:ascii="Verdana" w:eastAsia="Times New Roman" w:hAnsi="Verdana" w:cs="Times New Roman"/>
          <w:b/>
          <w:noProof/>
          <w:sz w:val="18"/>
          <w:szCs w:val="18"/>
          <w:lang w:eastAsia="ru-RU"/>
        </w:rPr>
      </w:pPr>
      <w:r w:rsidRPr="001062D9">
        <w:rPr>
          <w:rFonts w:ascii="Verdana" w:eastAsia="Times New Roman" w:hAnsi="Verdana" w:cs="Times New Roman"/>
          <w:b/>
          <w:noProof/>
          <w:color w:val="E36C0A" w:themeColor="accent6" w:themeShade="BF"/>
          <w:sz w:val="18"/>
          <w:szCs w:val="18"/>
          <w:lang w:eastAsia="ru-RU"/>
        </w:rPr>
        <w:t xml:space="preserve">Для скачивания других проэктов репозитория я создал папку, куда будут храниться чужие проэкты: </w:t>
      </w:r>
      <w:r w:rsidRPr="003C7DB9">
        <w:rPr>
          <w:rFonts w:ascii="Verdana" w:eastAsia="Times New Roman" w:hAnsi="Verdana" w:cs="Times New Roman"/>
          <w:b/>
          <w:noProof/>
          <w:sz w:val="18"/>
          <w:szCs w:val="18"/>
          <w:lang w:val="en-US" w:eastAsia="ru-RU"/>
        </w:rPr>
        <w:t>C</w:t>
      </w:r>
      <w:r w:rsidRPr="001062D9">
        <w:rPr>
          <w:rFonts w:ascii="Verdana" w:eastAsia="Times New Roman" w:hAnsi="Verdana" w:cs="Times New Roman"/>
          <w:b/>
          <w:noProof/>
          <w:sz w:val="18"/>
          <w:szCs w:val="18"/>
          <w:lang w:eastAsia="ru-RU"/>
        </w:rPr>
        <w:t>:\</w:t>
      </w:r>
      <w:r w:rsidRPr="003C7DB9">
        <w:rPr>
          <w:rFonts w:ascii="Verdana" w:eastAsia="Times New Roman" w:hAnsi="Verdana" w:cs="Times New Roman"/>
          <w:b/>
          <w:noProof/>
          <w:sz w:val="18"/>
          <w:szCs w:val="18"/>
          <w:lang w:val="en-US" w:eastAsia="ru-RU"/>
        </w:rPr>
        <w:t>users</w:t>
      </w:r>
      <w:r w:rsidRPr="001062D9">
        <w:rPr>
          <w:rFonts w:ascii="Verdana" w:eastAsia="Times New Roman" w:hAnsi="Verdana" w:cs="Times New Roman"/>
          <w:b/>
          <w:noProof/>
          <w:sz w:val="18"/>
          <w:szCs w:val="18"/>
          <w:lang w:eastAsia="ru-RU"/>
        </w:rPr>
        <w:t>\</w:t>
      </w:r>
      <w:r w:rsidRPr="003C7DB9">
        <w:rPr>
          <w:rFonts w:ascii="Verdana" w:eastAsia="Times New Roman" w:hAnsi="Verdana" w:cs="Times New Roman"/>
          <w:b/>
          <w:noProof/>
          <w:sz w:val="18"/>
          <w:szCs w:val="18"/>
          <w:lang w:val="en-US" w:eastAsia="ru-RU"/>
        </w:rPr>
        <w:t>Anna</w:t>
      </w:r>
      <w:r w:rsidRPr="001062D9">
        <w:rPr>
          <w:rFonts w:ascii="Verdana" w:eastAsia="Times New Roman" w:hAnsi="Verdana" w:cs="Times New Roman"/>
          <w:b/>
          <w:noProof/>
          <w:sz w:val="18"/>
          <w:szCs w:val="18"/>
          <w:lang w:eastAsia="ru-RU"/>
        </w:rPr>
        <w:t>\</w:t>
      </w:r>
      <w:r w:rsidRPr="003C7DB9">
        <w:rPr>
          <w:rFonts w:ascii="Verdana" w:eastAsia="Times New Roman" w:hAnsi="Verdana" w:cs="Times New Roman"/>
          <w:b/>
          <w:noProof/>
          <w:sz w:val="18"/>
          <w:szCs w:val="18"/>
          <w:lang w:val="en-US" w:eastAsia="ru-RU"/>
        </w:rPr>
        <w:t>Projects</w:t>
      </w:r>
      <w:r w:rsidRPr="001062D9">
        <w:rPr>
          <w:rFonts w:ascii="Verdana" w:eastAsia="Times New Roman" w:hAnsi="Verdana" w:cs="Times New Roman"/>
          <w:b/>
          <w:noProof/>
          <w:sz w:val="18"/>
          <w:szCs w:val="18"/>
          <w:lang w:eastAsia="ru-RU"/>
        </w:rPr>
        <w:t xml:space="preserve"> </w:t>
      </w:r>
      <w:r w:rsidRPr="003C7DB9">
        <w:rPr>
          <w:rFonts w:ascii="Verdana" w:eastAsia="Times New Roman" w:hAnsi="Verdana" w:cs="Times New Roman"/>
          <w:b/>
          <w:noProof/>
          <w:sz w:val="18"/>
          <w:szCs w:val="18"/>
          <w:lang w:val="en-US" w:eastAsia="ru-RU"/>
        </w:rPr>
        <w:t>from</w:t>
      </w:r>
      <w:r w:rsidRPr="001062D9">
        <w:rPr>
          <w:rFonts w:ascii="Verdana" w:eastAsia="Times New Roman" w:hAnsi="Verdana" w:cs="Times New Roman"/>
          <w:b/>
          <w:noProof/>
          <w:sz w:val="18"/>
          <w:szCs w:val="18"/>
          <w:lang w:eastAsia="ru-RU"/>
        </w:rPr>
        <w:t xml:space="preserve"> </w:t>
      </w:r>
      <w:r w:rsidRPr="003C7DB9">
        <w:rPr>
          <w:rFonts w:ascii="Verdana" w:eastAsia="Times New Roman" w:hAnsi="Verdana" w:cs="Times New Roman"/>
          <w:b/>
          <w:noProof/>
          <w:sz w:val="18"/>
          <w:szCs w:val="18"/>
          <w:lang w:val="en-US" w:eastAsia="ru-RU"/>
        </w:rPr>
        <w:t>github</w:t>
      </w:r>
    </w:p>
    <w:p w:rsidR="008D529F" w:rsidRPr="001062D9" w:rsidRDefault="008D529F" w:rsidP="008D529F">
      <w:pPr>
        <w:shd w:val="clear" w:color="auto" w:fill="F7F7F7"/>
        <w:spacing w:before="100" w:beforeAutospacing="1" w:after="100" w:afterAutospacing="1" w:line="255" w:lineRule="atLeast"/>
        <w:rPr>
          <w:rFonts w:ascii="Verdana" w:eastAsia="Times New Roman" w:hAnsi="Verdana" w:cs="Times New Roman"/>
          <w:noProof/>
          <w:color w:val="000000"/>
          <w:sz w:val="18"/>
          <w:szCs w:val="18"/>
          <w:lang w:eastAsia="ru-RU"/>
        </w:rPr>
      </w:pPr>
      <w:r w:rsidRPr="001062D9">
        <w:rPr>
          <w:rFonts w:ascii="Verdana" w:eastAsia="Times New Roman" w:hAnsi="Verdana" w:cs="Times New Roman"/>
          <w:b/>
          <w:noProof/>
          <w:color w:val="E36C0A" w:themeColor="accent6" w:themeShade="BF"/>
          <w:sz w:val="18"/>
          <w:szCs w:val="18"/>
          <w:lang w:eastAsia="ru-RU"/>
        </w:rPr>
        <w:t>Чтобы</w:t>
      </w:r>
      <w:r w:rsidRPr="001062D9">
        <w:rPr>
          <w:rFonts w:ascii="Verdana" w:eastAsia="Times New Roman" w:hAnsi="Verdana" w:cs="Times New Roman"/>
          <w:noProof/>
          <w:color w:val="000000"/>
          <w:sz w:val="18"/>
          <w:szCs w:val="18"/>
          <w:lang w:eastAsia="ru-RU"/>
        </w:rPr>
        <w:t xml:space="preserve"> </w:t>
      </w:r>
      <w:r w:rsidRPr="001062D9">
        <w:rPr>
          <w:rFonts w:ascii="Verdana" w:eastAsia="Times New Roman" w:hAnsi="Verdana" w:cs="Times New Roman"/>
          <w:b/>
          <w:noProof/>
          <w:color w:val="E36C0A" w:themeColor="accent6" w:themeShade="BF"/>
          <w:sz w:val="18"/>
          <w:szCs w:val="18"/>
          <w:lang w:eastAsia="ru-RU"/>
        </w:rPr>
        <w:t>сделать клонирование репозитория с нашим проэктом  на комп</w:t>
      </w:r>
      <w:r w:rsidRPr="001062D9">
        <w:rPr>
          <w:rFonts w:ascii="Verdana" w:eastAsia="Times New Roman" w:hAnsi="Verdana" w:cs="Times New Roman"/>
          <w:noProof/>
          <w:color w:val="000000"/>
          <w:sz w:val="18"/>
          <w:szCs w:val="18"/>
          <w:lang w:eastAsia="ru-RU"/>
        </w:rPr>
        <w:t xml:space="preserve"> прописуем в командной строке:</w:t>
      </w:r>
      <w:r w:rsidRPr="001062D9">
        <w:rPr>
          <w:rFonts w:ascii="Verdana" w:eastAsia="Times New Roman" w:hAnsi="Verdana" w:cs="Times New Roman"/>
          <w:noProof/>
          <w:color w:val="000000"/>
          <w:sz w:val="18"/>
          <w:szCs w:val="18"/>
          <w:lang w:eastAsia="ru-RU"/>
        </w:rPr>
        <w:br/>
      </w:r>
      <w:r w:rsidRPr="003C7DB9">
        <w:rPr>
          <w:rFonts w:ascii="Verdana" w:eastAsia="Times New Roman" w:hAnsi="Verdana" w:cs="Times New Roman"/>
          <w:b/>
          <w:noProof/>
          <w:color w:val="000000"/>
          <w:sz w:val="18"/>
          <w:szCs w:val="18"/>
          <w:lang w:val="en-US" w:eastAsia="ru-RU"/>
        </w:rPr>
        <w:lastRenderedPageBreak/>
        <w:t>git</w:t>
      </w:r>
      <w:r w:rsidRPr="001062D9">
        <w:rPr>
          <w:rFonts w:ascii="Verdana" w:eastAsia="Times New Roman" w:hAnsi="Verdana" w:cs="Times New Roman"/>
          <w:b/>
          <w:noProof/>
          <w:color w:val="000000"/>
          <w:sz w:val="18"/>
          <w:szCs w:val="18"/>
          <w:lang w:eastAsia="ru-RU"/>
        </w:rPr>
        <w:t xml:space="preserve"> </w:t>
      </w:r>
      <w:r w:rsidRPr="003C7DB9">
        <w:rPr>
          <w:rFonts w:ascii="Verdana" w:eastAsia="Times New Roman" w:hAnsi="Verdana" w:cs="Times New Roman"/>
          <w:b/>
          <w:noProof/>
          <w:color w:val="000000"/>
          <w:sz w:val="18"/>
          <w:szCs w:val="18"/>
          <w:lang w:val="en-US" w:eastAsia="ru-RU"/>
        </w:rPr>
        <w:t>clone</w:t>
      </w:r>
      <w:r w:rsidRPr="001062D9">
        <w:rPr>
          <w:rFonts w:ascii="Verdana" w:eastAsia="Times New Roman" w:hAnsi="Verdana" w:cs="Times New Roman"/>
          <w:b/>
          <w:noProof/>
          <w:color w:val="000000"/>
          <w:sz w:val="18"/>
          <w:szCs w:val="18"/>
          <w:lang w:eastAsia="ru-RU"/>
        </w:rPr>
        <w:t xml:space="preserve"> </w:t>
      </w:r>
      <w:r w:rsidRPr="001062D9">
        <w:rPr>
          <w:rFonts w:ascii="Verdana" w:eastAsia="Times New Roman" w:hAnsi="Verdana" w:cs="Times New Roman"/>
          <w:noProof/>
          <w:color w:val="000000"/>
          <w:sz w:val="18"/>
          <w:szCs w:val="18"/>
          <w:lang w:eastAsia="ru-RU"/>
        </w:rPr>
        <w:t xml:space="preserve">и после команды вставляем скопированную ссылку с </w:t>
      </w:r>
      <w:r w:rsidRPr="003C7DB9">
        <w:rPr>
          <w:rFonts w:ascii="Verdana" w:eastAsia="Times New Roman" w:hAnsi="Verdana" w:cs="Times New Roman"/>
          <w:noProof/>
          <w:color w:val="000000"/>
          <w:sz w:val="18"/>
          <w:szCs w:val="18"/>
          <w:lang w:val="en-US" w:eastAsia="ru-RU"/>
        </w:rPr>
        <w:t>Github</w:t>
      </w:r>
      <w:r w:rsidRPr="001062D9">
        <w:rPr>
          <w:rFonts w:ascii="Verdana" w:eastAsia="Times New Roman" w:hAnsi="Verdana" w:cs="Times New Roman"/>
          <w:noProof/>
          <w:color w:val="000000"/>
          <w:sz w:val="18"/>
          <w:szCs w:val="18"/>
          <w:lang w:eastAsia="ru-RU"/>
        </w:rPr>
        <w:t xml:space="preserve"> </w:t>
      </w:r>
      <w:r w:rsidRPr="003C7DB9">
        <w:rPr>
          <w:rFonts w:ascii="Verdana" w:eastAsia="Times New Roman" w:hAnsi="Verdana" w:cs="Times New Roman"/>
          <w:b/>
          <w:noProof/>
          <w:color w:val="000000"/>
          <w:sz w:val="18"/>
          <w:szCs w:val="18"/>
          <w:lang w:val="en-US" w:eastAsia="ru-RU"/>
        </w:rPr>
        <w:t>https</w:t>
      </w:r>
      <w:r w:rsidRPr="001062D9">
        <w:rPr>
          <w:rFonts w:ascii="Verdana" w:eastAsia="Times New Roman" w:hAnsi="Verdana" w:cs="Times New Roman"/>
          <w:b/>
          <w:noProof/>
          <w:color w:val="000000"/>
          <w:sz w:val="18"/>
          <w:szCs w:val="18"/>
          <w:lang w:eastAsia="ru-RU"/>
        </w:rPr>
        <w:t>://</w:t>
      </w:r>
      <w:r w:rsidRPr="003C7DB9">
        <w:rPr>
          <w:rFonts w:ascii="Verdana" w:eastAsia="Times New Roman" w:hAnsi="Verdana" w:cs="Times New Roman"/>
          <w:b/>
          <w:noProof/>
          <w:color w:val="000000"/>
          <w:sz w:val="18"/>
          <w:szCs w:val="18"/>
          <w:lang w:val="en-US" w:eastAsia="ru-RU"/>
        </w:rPr>
        <w:t>github</w:t>
      </w:r>
      <w:r w:rsidRPr="001062D9">
        <w:rPr>
          <w:rFonts w:ascii="Verdana" w:eastAsia="Times New Roman" w:hAnsi="Verdana" w:cs="Times New Roman"/>
          <w:b/>
          <w:noProof/>
          <w:color w:val="000000"/>
          <w:sz w:val="18"/>
          <w:szCs w:val="18"/>
          <w:lang w:eastAsia="ru-RU"/>
        </w:rPr>
        <w:t>.</w:t>
      </w:r>
      <w:r w:rsidRPr="003C7DB9">
        <w:rPr>
          <w:rFonts w:ascii="Verdana" w:eastAsia="Times New Roman" w:hAnsi="Verdana" w:cs="Times New Roman"/>
          <w:b/>
          <w:noProof/>
          <w:color w:val="000000"/>
          <w:sz w:val="18"/>
          <w:szCs w:val="18"/>
          <w:lang w:val="en-US" w:eastAsia="ru-RU"/>
        </w:rPr>
        <w:t>com</w:t>
      </w:r>
      <w:r w:rsidRPr="001062D9">
        <w:rPr>
          <w:rFonts w:ascii="Verdana" w:eastAsia="Times New Roman" w:hAnsi="Verdana" w:cs="Times New Roman"/>
          <w:b/>
          <w:noProof/>
          <w:color w:val="000000"/>
          <w:sz w:val="18"/>
          <w:szCs w:val="18"/>
          <w:lang w:eastAsia="ru-RU"/>
        </w:rPr>
        <w:t>/</w:t>
      </w:r>
      <w:r w:rsidRPr="003C7DB9">
        <w:rPr>
          <w:rFonts w:ascii="Verdana" w:eastAsia="Times New Roman" w:hAnsi="Verdana" w:cs="Times New Roman"/>
          <w:b/>
          <w:noProof/>
          <w:color w:val="000000"/>
          <w:sz w:val="18"/>
          <w:szCs w:val="18"/>
          <w:lang w:val="en-US" w:eastAsia="ru-RU"/>
        </w:rPr>
        <w:t>PFCS</w:t>
      </w:r>
      <w:r w:rsidRPr="001062D9">
        <w:rPr>
          <w:rFonts w:ascii="Verdana" w:eastAsia="Times New Roman" w:hAnsi="Verdana" w:cs="Times New Roman"/>
          <w:b/>
          <w:noProof/>
          <w:color w:val="000000"/>
          <w:sz w:val="18"/>
          <w:szCs w:val="18"/>
          <w:lang w:eastAsia="ru-RU"/>
        </w:rPr>
        <w:t>86/</w:t>
      </w:r>
      <w:r w:rsidRPr="003C7DB9">
        <w:rPr>
          <w:rFonts w:ascii="Verdana" w:eastAsia="Times New Roman" w:hAnsi="Verdana" w:cs="Times New Roman"/>
          <w:b/>
          <w:noProof/>
          <w:color w:val="000000"/>
          <w:sz w:val="18"/>
          <w:szCs w:val="18"/>
          <w:lang w:val="en-US" w:eastAsia="ru-RU"/>
        </w:rPr>
        <w:t>School</w:t>
      </w:r>
      <w:r w:rsidRPr="001062D9">
        <w:rPr>
          <w:rFonts w:ascii="Verdana" w:eastAsia="Times New Roman" w:hAnsi="Verdana" w:cs="Times New Roman"/>
          <w:b/>
          <w:noProof/>
          <w:color w:val="000000"/>
          <w:sz w:val="18"/>
          <w:szCs w:val="18"/>
          <w:lang w:eastAsia="ru-RU"/>
        </w:rPr>
        <w:t>.</w:t>
      </w:r>
      <w:r w:rsidRPr="003C7DB9">
        <w:rPr>
          <w:rFonts w:ascii="Verdana" w:eastAsia="Times New Roman" w:hAnsi="Verdana" w:cs="Times New Roman"/>
          <w:b/>
          <w:noProof/>
          <w:color w:val="000000"/>
          <w:sz w:val="18"/>
          <w:szCs w:val="18"/>
          <w:lang w:val="en-US" w:eastAsia="ru-RU"/>
        </w:rPr>
        <w:t>git</w:t>
      </w:r>
      <w:r w:rsidRPr="001062D9">
        <w:rPr>
          <w:rFonts w:ascii="Verdana" w:eastAsia="Times New Roman" w:hAnsi="Verdana" w:cs="Times New Roman"/>
          <w:noProof/>
          <w:color w:val="000000"/>
          <w:sz w:val="18"/>
          <w:szCs w:val="18"/>
          <w:lang w:eastAsia="ru-RU"/>
        </w:rPr>
        <w:t xml:space="preserve">  </w:t>
      </w:r>
    </w:p>
    <w:p w:rsidR="00445432" w:rsidRPr="003C7DB9" w:rsidRDefault="00445432" w:rsidP="008D529F">
      <w:pPr>
        <w:shd w:val="clear" w:color="auto" w:fill="F7F7F7"/>
        <w:spacing w:before="100" w:beforeAutospacing="1" w:after="100" w:afterAutospacing="1" w:line="255" w:lineRule="atLeast"/>
        <w:rPr>
          <w:rFonts w:ascii="Verdana" w:eastAsia="Times New Roman" w:hAnsi="Verdana" w:cs="Times New Roman"/>
          <w:noProof/>
          <w:color w:val="000000"/>
          <w:sz w:val="18"/>
          <w:szCs w:val="18"/>
          <w:lang w:val="en-US" w:eastAsia="ru-RU"/>
        </w:rPr>
      </w:pPr>
      <w:r w:rsidRPr="003C7DB9">
        <w:rPr>
          <w:rFonts w:ascii="Verdana" w:eastAsia="Times New Roman" w:hAnsi="Verdana" w:cs="Times New Roman"/>
          <w:noProof/>
          <w:color w:val="000000"/>
          <w:sz w:val="18"/>
          <w:szCs w:val="18"/>
          <w:lang w:eastAsia="ru-RU"/>
        </w:rPr>
        <w:drawing>
          <wp:inline distT="0" distB="0" distL="0" distR="0" wp14:anchorId="6EB3082E" wp14:editId="654DAEA4">
            <wp:extent cx="6115050" cy="5857875"/>
            <wp:effectExtent l="0" t="0" r="0" b="9525"/>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абота с командной строкой5.jpg"/>
                    <pic:cNvPicPr/>
                  </pic:nvPicPr>
                  <pic:blipFill>
                    <a:blip r:embed="rId156">
                      <a:extLst>
                        <a:ext uri="{28A0092B-C50C-407E-A947-70E740481C1C}">
                          <a14:useLocalDpi xmlns:a14="http://schemas.microsoft.com/office/drawing/2010/main" val="0"/>
                        </a:ext>
                      </a:extLst>
                    </a:blip>
                    <a:stretch>
                      <a:fillRect/>
                    </a:stretch>
                  </pic:blipFill>
                  <pic:spPr>
                    <a:xfrm>
                      <a:off x="0" y="0"/>
                      <a:ext cx="6115050" cy="5857875"/>
                    </a:xfrm>
                    <a:prstGeom prst="rect">
                      <a:avLst/>
                    </a:prstGeom>
                  </pic:spPr>
                </pic:pic>
              </a:graphicData>
            </a:graphic>
          </wp:inline>
        </w:drawing>
      </w:r>
    </w:p>
    <w:p w:rsidR="008D529F" w:rsidRPr="003C7DB9" w:rsidRDefault="008D529F" w:rsidP="008D529F">
      <w:pPr>
        <w:shd w:val="clear" w:color="auto" w:fill="F7F7F7"/>
        <w:spacing w:before="100" w:beforeAutospacing="1" w:after="100" w:afterAutospacing="1" w:line="255" w:lineRule="atLeast"/>
        <w:rPr>
          <w:rFonts w:ascii="Verdana" w:eastAsia="Times New Roman" w:hAnsi="Verdana" w:cs="Times New Roman"/>
          <w:noProof/>
          <w:color w:val="000000"/>
          <w:sz w:val="18"/>
          <w:szCs w:val="18"/>
          <w:lang w:val="en-US" w:eastAsia="ru-RU"/>
        </w:rPr>
      </w:pPr>
      <w:r w:rsidRPr="003C7DB9">
        <w:rPr>
          <w:rFonts w:ascii="Verdana" w:eastAsia="Times New Roman" w:hAnsi="Verdana" w:cs="Times New Roman"/>
          <w:noProof/>
          <w:color w:val="000000"/>
          <w:sz w:val="18"/>
          <w:szCs w:val="18"/>
          <w:lang w:eastAsia="ru-RU"/>
        </w:rPr>
        <w:lastRenderedPageBreak/>
        <w:drawing>
          <wp:inline distT="0" distB="0" distL="0" distR="0" wp14:anchorId="7031B300" wp14:editId="3DACF6A5">
            <wp:extent cx="6638925" cy="3284997"/>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ne repositorii.jpg"/>
                    <pic:cNvPicPr/>
                  </pic:nvPicPr>
                  <pic:blipFill>
                    <a:blip r:embed="rId157">
                      <a:extLst>
                        <a:ext uri="{28A0092B-C50C-407E-A947-70E740481C1C}">
                          <a14:useLocalDpi xmlns:a14="http://schemas.microsoft.com/office/drawing/2010/main" val="0"/>
                        </a:ext>
                      </a:extLst>
                    </a:blip>
                    <a:stretch>
                      <a:fillRect/>
                    </a:stretch>
                  </pic:blipFill>
                  <pic:spPr>
                    <a:xfrm>
                      <a:off x="0" y="0"/>
                      <a:ext cx="6645910" cy="3288453"/>
                    </a:xfrm>
                    <a:prstGeom prst="rect">
                      <a:avLst/>
                    </a:prstGeom>
                  </pic:spPr>
                </pic:pic>
              </a:graphicData>
            </a:graphic>
          </wp:inline>
        </w:drawing>
      </w:r>
    </w:p>
    <w:p w:rsidR="00A9246D" w:rsidRPr="003C7DB9" w:rsidRDefault="00A9246D" w:rsidP="00444B36">
      <w:pPr>
        <w:shd w:val="clear" w:color="auto" w:fill="F7F7F7"/>
        <w:spacing w:before="100" w:beforeAutospacing="1" w:after="100" w:afterAutospacing="1" w:line="255" w:lineRule="atLeast"/>
        <w:rPr>
          <w:rFonts w:ascii="Verdana" w:eastAsia="Times New Roman" w:hAnsi="Verdana" w:cs="Times New Roman"/>
          <w:b/>
          <w:noProof/>
          <w:color w:val="000000"/>
          <w:sz w:val="18"/>
          <w:szCs w:val="18"/>
          <w:lang w:val="en-US" w:eastAsia="ru-RU"/>
        </w:rPr>
      </w:pPr>
    </w:p>
    <w:p w:rsidR="008D529F" w:rsidRPr="003C7DB9" w:rsidRDefault="008D529F" w:rsidP="00444B36">
      <w:pPr>
        <w:shd w:val="clear" w:color="auto" w:fill="F7F7F7"/>
        <w:spacing w:before="100" w:beforeAutospacing="1" w:after="100" w:afterAutospacing="1" w:line="255" w:lineRule="atLeast"/>
        <w:rPr>
          <w:rFonts w:ascii="Verdana" w:eastAsia="Times New Roman" w:hAnsi="Verdana" w:cs="Times New Roman"/>
          <w:b/>
          <w:noProof/>
          <w:color w:val="000000"/>
          <w:sz w:val="18"/>
          <w:szCs w:val="18"/>
          <w:lang w:val="en-US" w:eastAsia="ru-RU"/>
        </w:rPr>
      </w:pPr>
      <w:r w:rsidRPr="003C7DB9">
        <w:rPr>
          <w:rFonts w:ascii="Verdana" w:eastAsia="Times New Roman" w:hAnsi="Verdana" w:cs="Times New Roman"/>
          <w:b/>
          <w:noProof/>
          <w:color w:val="000000"/>
          <w:sz w:val="18"/>
          <w:szCs w:val="18"/>
          <w:lang w:eastAsia="ru-RU"/>
        </w:rPr>
        <w:drawing>
          <wp:inline distT="0" distB="0" distL="0" distR="0" wp14:anchorId="2F7EE44B" wp14:editId="3208EE9C">
            <wp:extent cx="5381625" cy="1905000"/>
            <wp:effectExtent l="0" t="0" r="9525"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абота с командной строкой2.jpg"/>
                    <pic:cNvPicPr/>
                  </pic:nvPicPr>
                  <pic:blipFill>
                    <a:blip r:embed="rId158">
                      <a:extLst>
                        <a:ext uri="{28A0092B-C50C-407E-A947-70E740481C1C}">
                          <a14:useLocalDpi xmlns:a14="http://schemas.microsoft.com/office/drawing/2010/main" val="0"/>
                        </a:ext>
                      </a:extLst>
                    </a:blip>
                    <a:stretch>
                      <a:fillRect/>
                    </a:stretch>
                  </pic:blipFill>
                  <pic:spPr>
                    <a:xfrm>
                      <a:off x="0" y="0"/>
                      <a:ext cx="5381625" cy="1905000"/>
                    </a:xfrm>
                    <a:prstGeom prst="rect">
                      <a:avLst/>
                    </a:prstGeom>
                  </pic:spPr>
                </pic:pic>
              </a:graphicData>
            </a:graphic>
          </wp:inline>
        </w:drawing>
      </w:r>
    </w:p>
    <w:p w:rsidR="00261AEA" w:rsidRPr="001062D9" w:rsidRDefault="00B74C1A" w:rsidP="00444B36">
      <w:pPr>
        <w:shd w:val="clear" w:color="auto" w:fill="F7F7F7"/>
        <w:spacing w:before="100" w:beforeAutospacing="1" w:after="100" w:afterAutospacing="1" w:line="255" w:lineRule="atLeast"/>
        <w:rPr>
          <w:rFonts w:ascii="Verdana" w:eastAsia="Times New Roman" w:hAnsi="Verdana" w:cs="Times New Roman"/>
          <w:b/>
          <w:noProof/>
          <w:color w:val="000000"/>
          <w:sz w:val="18"/>
          <w:szCs w:val="18"/>
          <w:lang w:eastAsia="ru-RU"/>
        </w:rPr>
      </w:pPr>
      <w:r w:rsidRPr="001062D9">
        <w:rPr>
          <w:rFonts w:ascii="Verdana" w:eastAsia="Times New Roman" w:hAnsi="Verdana" w:cs="Times New Roman"/>
          <w:b/>
          <w:noProof/>
          <w:color w:val="E36C0A" w:themeColor="accent6" w:themeShade="BF"/>
          <w:sz w:val="18"/>
          <w:szCs w:val="18"/>
          <w:lang w:eastAsia="ru-RU"/>
        </w:rPr>
        <w:t>Чтобы</w:t>
      </w:r>
      <w:r w:rsidRPr="001062D9">
        <w:rPr>
          <w:rFonts w:ascii="Verdana" w:eastAsia="Times New Roman" w:hAnsi="Verdana" w:cs="Times New Roman"/>
          <w:noProof/>
          <w:color w:val="000000"/>
          <w:sz w:val="18"/>
          <w:szCs w:val="18"/>
          <w:lang w:eastAsia="ru-RU"/>
        </w:rPr>
        <w:t xml:space="preserve"> </w:t>
      </w:r>
      <w:r w:rsidRPr="001062D9">
        <w:rPr>
          <w:rFonts w:ascii="Verdana" w:eastAsia="Times New Roman" w:hAnsi="Verdana" w:cs="Times New Roman"/>
          <w:b/>
          <w:noProof/>
          <w:color w:val="E36C0A" w:themeColor="accent6" w:themeShade="BF"/>
          <w:sz w:val="18"/>
          <w:szCs w:val="18"/>
          <w:lang w:eastAsia="ru-RU"/>
        </w:rPr>
        <w:t xml:space="preserve">просмотреть </w:t>
      </w:r>
      <w:r w:rsidR="00261AEA" w:rsidRPr="001062D9">
        <w:rPr>
          <w:rFonts w:ascii="Verdana" w:eastAsia="Times New Roman" w:hAnsi="Verdana" w:cs="Times New Roman"/>
          <w:b/>
          <w:noProof/>
          <w:color w:val="E36C0A" w:themeColor="accent6" w:themeShade="BF"/>
          <w:sz w:val="18"/>
          <w:szCs w:val="18"/>
          <w:lang w:eastAsia="ru-RU"/>
        </w:rPr>
        <w:t xml:space="preserve">состояние репозитория или </w:t>
      </w:r>
      <w:r w:rsidR="006A5406" w:rsidRPr="001062D9">
        <w:rPr>
          <w:rFonts w:ascii="Verdana" w:eastAsia="Times New Roman" w:hAnsi="Verdana" w:cs="Times New Roman"/>
          <w:b/>
          <w:noProof/>
          <w:color w:val="E36C0A" w:themeColor="accent6" w:themeShade="BF"/>
          <w:sz w:val="18"/>
          <w:szCs w:val="18"/>
          <w:lang w:eastAsia="ru-RU"/>
        </w:rPr>
        <w:t>с какой ветки</w:t>
      </w:r>
      <w:r w:rsidRPr="001062D9">
        <w:rPr>
          <w:rFonts w:ascii="Verdana" w:eastAsia="Times New Roman" w:hAnsi="Verdana" w:cs="Times New Roman"/>
          <w:b/>
          <w:noProof/>
          <w:color w:val="E36C0A" w:themeColor="accent6" w:themeShade="BF"/>
          <w:sz w:val="18"/>
          <w:szCs w:val="18"/>
          <w:lang w:eastAsia="ru-RU"/>
        </w:rPr>
        <w:t xml:space="preserve"> репозитория </w:t>
      </w:r>
      <w:r w:rsidR="006A5406" w:rsidRPr="001062D9">
        <w:rPr>
          <w:rFonts w:ascii="Verdana" w:eastAsia="Times New Roman" w:hAnsi="Verdana" w:cs="Times New Roman"/>
          <w:b/>
          <w:noProof/>
          <w:color w:val="E36C0A" w:themeColor="accent6" w:themeShade="BF"/>
          <w:sz w:val="18"/>
          <w:szCs w:val="18"/>
          <w:lang w:eastAsia="ru-RU"/>
        </w:rPr>
        <w:t>был скач</w:t>
      </w:r>
      <w:r w:rsidR="00F72342" w:rsidRPr="001062D9">
        <w:rPr>
          <w:rFonts w:ascii="Verdana" w:eastAsia="Times New Roman" w:hAnsi="Verdana" w:cs="Times New Roman"/>
          <w:b/>
          <w:noProof/>
          <w:color w:val="E36C0A" w:themeColor="accent6" w:themeShade="BF"/>
          <w:sz w:val="18"/>
          <w:szCs w:val="18"/>
          <w:lang w:eastAsia="ru-RU"/>
        </w:rPr>
        <w:t>а</w:t>
      </w:r>
      <w:r w:rsidR="006A5406" w:rsidRPr="001062D9">
        <w:rPr>
          <w:rFonts w:ascii="Verdana" w:eastAsia="Times New Roman" w:hAnsi="Verdana" w:cs="Times New Roman"/>
          <w:b/>
          <w:noProof/>
          <w:color w:val="E36C0A" w:themeColor="accent6" w:themeShade="BF"/>
          <w:sz w:val="18"/>
          <w:szCs w:val="18"/>
          <w:lang w:eastAsia="ru-RU"/>
        </w:rPr>
        <w:t>н проэкт</w:t>
      </w:r>
      <w:r w:rsidRPr="001062D9">
        <w:rPr>
          <w:rFonts w:ascii="Verdana" w:eastAsia="Times New Roman" w:hAnsi="Verdana" w:cs="Times New Roman"/>
          <w:b/>
          <w:noProof/>
          <w:color w:val="E36C0A" w:themeColor="accent6" w:themeShade="BF"/>
          <w:sz w:val="18"/>
          <w:szCs w:val="18"/>
          <w:lang w:eastAsia="ru-RU"/>
        </w:rPr>
        <w:t xml:space="preserve"> </w:t>
      </w:r>
      <w:r w:rsidR="00261AEA" w:rsidRPr="001062D9">
        <w:rPr>
          <w:rFonts w:ascii="Verdana" w:eastAsia="Times New Roman" w:hAnsi="Verdana" w:cs="Times New Roman"/>
          <w:noProof/>
          <w:color w:val="000000"/>
          <w:sz w:val="18"/>
          <w:szCs w:val="18"/>
          <w:lang w:eastAsia="ru-RU"/>
        </w:rPr>
        <w:t xml:space="preserve"> прописуем в </w:t>
      </w:r>
      <w:r w:rsidR="006A5406" w:rsidRPr="001062D9">
        <w:rPr>
          <w:rFonts w:ascii="Verdana" w:eastAsia="Times New Roman" w:hAnsi="Verdana" w:cs="Times New Roman"/>
          <w:noProof/>
          <w:color w:val="000000"/>
          <w:sz w:val="18"/>
          <w:szCs w:val="18"/>
          <w:lang w:eastAsia="ru-RU"/>
        </w:rPr>
        <w:t xml:space="preserve"> в </w:t>
      </w:r>
      <w:r w:rsidR="00261AEA" w:rsidRPr="001062D9">
        <w:rPr>
          <w:rFonts w:ascii="Verdana" w:eastAsia="Times New Roman" w:hAnsi="Verdana" w:cs="Times New Roman"/>
          <w:noProof/>
          <w:color w:val="000000"/>
          <w:sz w:val="18"/>
          <w:szCs w:val="18"/>
          <w:lang w:eastAsia="ru-RU"/>
        </w:rPr>
        <w:t>командной ст</w:t>
      </w:r>
      <w:r w:rsidRPr="001062D9">
        <w:rPr>
          <w:rFonts w:ascii="Verdana" w:eastAsia="Times New Roman" w:hAnsi="Verdana" w:cs="Times New Roman"/>
          <w:noProof/>
          <w:color w:val="000000"/>
          <w:sz w:val="18"/>
          <w:szCs w:val="18"/>
          <w:lang w:eastAsia="ru-RU"/>
        </w:rPr>
        <w:t xml:space="preserve">роке: </w:t>
      </w:r>
      <w:r w:rsidRPr="003C7DB9">
        <w:rPr>
          <w:rFonts w:ascii="Verdana" w:eastAsia="Times New Roman" w:hAnsi="Verdana" w:cs="Times New Roman"/>
          <w:b/>
          <w:noProof/>
          <w:color w:val="000000"/>
          <w:sz w:val="18"/>
          <w:szCs w:val="18"/>
          <w:lang w:val="en-US" w:eastAsia="ru-RU"/>
        </w:rPr>
        <w:t>git</w:t>
      </w:r>
      <w:r w:rsidRPr="001062D9">
        <w:rPr>
          <w:rFonts w:ascii="Verdana" w:eastAsia="Times New Roman" w:hAnsi="Verdana" w:cs="Times New Roman"/>
          <w:b/>
          <w:noProof/>
          <w:color w:val="000000"/>
          <w:sz w:val="18"/>
          <w:szCs w:val="18"/>
          <w:lang w:eastAsia="ru-RU"/>
        </w:rPr>
        <w:t xml:space="preserve"> </w:t>
      </w:r>
      <w:r w:rsidRPr="003C7DB9">
        <w:rPr>
          <w:rFonts w:ascii="Verdana" w:eastAsia="Times New Roman" w:hAnsi="Verdana" w:cs="Times New Roman"/>
          <w:b/>
          <w:noProof/>
          <w:color w:val="000000"/>
          <w:sz w:val="18"/>
          <w:szCs w:val="18"/>
          <w:lang w:val="en-US" w:eastAsia="ru-RU"/>
        </w:rPr>
        <w:t>status</w:t>
      </w:r>
    </w:p>
    <w:p w:rsidR="00B74C1A" w:rsidRPr="003C7DB9" w:rsidRDefault="00B74C1A" w:rsidP="00444B36">
      <w:pPr>
        <w:shd w:val="clear" w:color="auto" w:fill="F7F7F7"/>
        <w:spacing w:before="100" w:beforeAutospacing="1" w:after="100" w:afterAutospacing="1" w:line="255" w:lineRule="atLeast"/>
        <w:rPr>
          <w:rFonts w:ascii="Verdana" w:eastAsia="Times New Roman" w:hAnsi="Verdana" w:cs="Times New Roman"/>
          <w:b/>
          <w:noProof/>
          <w:color w:val="000000"/>
          <w:sz w:val="18"/>
          <w:szCs w:val="18"/>
          <w:lang w:val="en-US" w:eastAsia="ru-RU"/>
        </w:rPr>
      </w:pPr>
      <w:r w:rsidRPr="001062D9">
        <w:rPr>
          <w:rFonts w:ascii="Verdana" w:eastAsia="Times New Roman" w:hAnsi="Verdana" w:cs="Times New Roman"/>
          <w:b/>
          <w:noProof/>
          <w:color w:val="000000"/>
          <w:sz w:val="18"/>
          <w:szCs w:val="18"/>
          <w:lang w:eastAsia="ru-RU"/>
        </w:rPr>
        <w:br/>
      </w:r>
      <w:r w:rsidR="006A5406" w:rsidRPr="003C7DB9">
        <w:rPr>
          <w:rFonts w:ascii="Verdana" w:eastAsia="Times New Roman" w:hAnsi="Verdana" w:cs="Times New Roman"/>
          <w:b/>
          <w:noProof/>
          <w:color w:val="000000"/>
          <w:sz w:val="18"/>
          <w:szCs w:val="18"/>
          <w:lang w:eastAsia="ru-RU"/>
        </w:rPr>
        <w:drawing>
          <wp:inline distT="0" distB="0" distL="0" distR="0" wp14:anchorId="1BB69697" wp14:editId="46BBD002">
            <wp:extent cx="5977853" cy="2743200"/>
            <wp:effectExtent l="0" t="0" r="4445"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абота с командной строкой4.jpg"/>
                    <pic:cNvPicPr/>
                  </pic:nvPicPr>
                  <pic:blipFill>
                    <a:blip r:embed="rId159">
                      <a:extLst>
                        <a:ext uri="{28A0092B-C50C-407E-A947-70E740481C1C}">
                          <a14:useLocalDpi xmlns:a14="http://schemas.microsoft.com/office/drawing/2010/main" val="0"/>
                        </a:ext>
                      </a:extLst>
                    </a:blip>
                    <a:stretch>
                      <a:fillRect/>
                    </a:stretch>
                  </pic:blipFill>
                  <pic:spPr>
                    <a:xfrm>
                      <a:off x="0" y="0"/>
                      <a:ext cx="5977853" cy="2743200"/>
                    </a:xfrm>
                    <a:prstGeom prst="rect">
                      <a:avLst/>
                    </a:prstGeom>
                  </pic:spPr>
                </pic:pic>
              </a:graphicData>
            </a:graphic>
          </wp:inline>
        </w:drawing>
      </w:r>
    </w:p>
    <w:p w:rsidR="0014528E" w:rsidRPr="001062D9" w:rsidRDefault="0014528E" w:rsidP="0014528E">
      <w:pPr>
        <w:shd w:val="clear" w:color="auto" w:fill="F7F7F7"/>
        <w:spacing w:before="100" w:beforeAutospacing="1" w:after="100" w:afterAutospacing="1" w:line="255" w:lineRule="atLeast"/>
        <w:rPr>
          <w:rFonts w:ascii="Verdana" w:eastAsia="Times New Roman" w:hAnsi="Verdana" w:cs="Times New Roman"/>
          <w:b/>
          <w:noProof/>
          <w:color w:val="000000" w:themeColor="text1"/>
          <w:sz w:val="18"/>
          <w:szCs w:val="18"/>
          <w:lang w:eastAsia="ru-RU"/>
        </w:rPr>
      </w:pPr>
      <w:r w:rsidRPr="001062D9">
        <w:rPr>
          <w:rFonts w:ascii="Verdana" w:eastAsia="Times New Roman" w:hAnsi="Verdana" w:cs="Times New Roman"/>
          <w:b/>
          <w:noProof/>
          <w:color w:val="E36C0A" w:themeColor="accent6" w:themeShade="BF"/>
          <w:sz w:val="18"/>
          <w:szCs w:val="18"/>
          <w:lang w:eastAsia="ru-RU"/>
        </w:rPr>
        <w:lastRenderedPageBreak/>
        <w:t>Как клонирование выглядет схематически:</w:t>
      </w:r>
      <w:r w:rsidRPr="001062D9">
        <w:rPr>
          <w:rFonts w:ascii="Verdana" w:eastAsia="Times New Roman" w:hAnsi="Verdana" w:cs="Times New Roman"/>
          <w:b/>
          <w:noProof/>
          <w:color w:val="000000" w:themeColor="text1"/>
          <w:sz w:val="18"/>
          <w:szCs w:val="18"/>
          <w:lang w:eastAsia="ru-RU"/>
        </w:rPr>
        <w:t xml:space="preserve"> Как работают локальная ветка (локальный репозиторий) с серверной(серверный репозиторий) после клонирования:</w:t>
      </w:r>
    </w:p>
    <w:p w:rsidR="0014528E" w:rsidRPr="003C7DB9" w:rsidRDefault="0014528E" w:rsidP="00444B36">
      <w:pPr>
        <w:shd w:val="clear" w:color="auto" w:fill="F7F7F7"/>
        <w:spacing w:before="100" w:beforeAutospacing="1" w:after="100" w:afterAutospacing="1" w:line="255" w:lineRule="atLeast"/>
        <w:rPr>
          <w:rFonts w:ascii="Verdana" w:eastAsia="Times New Roman" w:hAnsi="Verdana" w:cs="Times New Roman"/>
          <w:b/>
          <w:noProof/>
          <w:color w:val="E36C0A" w:themeColor="accent6" w:themeShade="BF"/>
          <w:sz w:val="18"/>
          <w:szCs w:val="18"/>
          <w:lang w:val="en-US" w:eastAsia="ru-RU"/>
        </w:rPr>
      </w:pPr>
      <w:r w:rsidRPr="003C7DB9">
        <w:rPr>
          <w:rFonts w:ascii="Verdana" w:eastAsia="Times New Roman" w:hAnsi="Verdana" w:cs="Times New Roman"/>
          <w:b/>
          <w:noProof/>
          <w:color w:val="E36C0A" w:themeColor="accent6" w:themeShade="BF"/>
          <w:sz w:val="18"/>
          <w:szCs w:val="18"/>
          <w:lang w:eastAsia="ru-RU"/>
        </w:rPr>
        <w:drawing>
          <wp:inline distT="0" distB="0" distL="0" distR="0" wp14:anchorId="2E27BC90" wp14:editId="4579A000">
            <wp:extent cx="4924425" cy="3551928"/>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mote-branches-1.png"/>
                    <pic:cNvPicPr/>
                  </pic:nvPicPr>
                  <pic:blipFill>
                    <a:blip r:embed="rId160">
                      <a:extLst>
                        <a:ext uri="{28A0092B-C50C-407E-A947-70E740481C1C}">
                          <a14:useLocalDpi xmlns:a14="http://schemas.microsoft.com/office/drawing/2010/main" val="0"/>
                        </a:ext>
                      </a:extLst>
                    </a:blip>
                    <a:stretch>
                      <a:fillRect/>
                    </a:stretch>
                  </pic:blipFill>
                  <pic:spPr>
                    <a:xfrm>
                      <a:off x="0" y="0"/>
                      <a:ext cx="4927036" cy="3553811"/>
                    </a:xfrm>
                    <a:prstGeom prst="rect">
                      <a:avLst/>
                    </a:prstGeom>
                  </pic:spPr>
                </pic:pic>
              </a:graphicData>
            </a:graphic>
          </wp:inline>
        </w:drawing>
      </w:r>
    </w:p>
    <w:p w:rsidR="0014528E" w:rsidRPr="001062D9" w:rsidRDefault="0014528E" w:rsidP="00444B36">
      <w:pPr>
        <w:shd w:val="clear" w:color="auto" w:fill="F7F7F7"/>
        <w:spacing w:before="100" w:beforeAutospacing="1" w:after="100" w:afterAutospacing="1" w:line="255" w:lineRule="atLeast"/>
        <w:rPr>
          <w:rFonts w:ascii="Verdana" w:eastAsia="Times New Roman" w:hAnsi="Verdana" w:cs="Times New Roman"/>
          <w:b/>
          <w:noProof/>
          <w:color w:val="E36C0A" w:themeColor="accent6" w:themeShade="BF"/>
          <w:sz w:val="18"/>
          <w:szCs w:val="18"/>
          <w:lang w:eastAsia="ru-RU"/>
        </w:rPr>
      </w:pPr>
      <w:r w:rsidRPr="001062D9">
        <w:rPr>
          <w:rFonts w:ascii="Verdana" w:eastAsia="Times New Roman" w:hAnsi="Verdana" w:cs="Times New Roman"/>
          <w:b/>
          <w:noProof/>
          <w:color w:val="E36C0A" w:themeColor="accent6" w:themeShade="BF"/>
          <w:sz w:val="18"/>
          <w:szCs w:val="18"/>
          <w:lang w:eastAsia="ru-RU"/>
        </w:rPr>
        <w:t xml:space="preserve">Больше информации о том, как </w:t>
      </w:r>
      <w:r w:rsidR="00CF4CA4" w:rsidRPr="001062D9">
        <w:rPr>
          <w:rFonts w:ascii="Verdana" w:eastAsia="Times New Roman" w:hAnsi="Verdana" w:cs="Times New Roman"/>
          <w:b/>
          <w:noProof/>
          <w:color w:val="E36C0A" w:themeColor="accent6" w:themeShade="BF"/>
          <w:sz w:val="18"/>
          <w:szCs w:val="18"/>
          <w:lang w:eastAsia="ru-RU"/>
        </w:rPr>
        <w:t xml:space="preserve">соеденить два проэкта, если их одновременно добавляют на ветку </w:t>
      </w:r>
      <w:r w:rsidR="00CF4CA4" w:rsidRPr="003C7DB9">
        <w:rPr>
          <w:rFonts w:ascii="Verdana" w:eastAsia="Times New Roman" w:hAnsi="Verdana" w:cs="Times New Roman"/>
          <w:b/>
          <w:noProof/>
          <w:color w:val="E36C0A" w:themeColor="accent6" w:themeShade="BF"/>
          <w:sz w:val="18"/>
          <w:szCs w:val="18"/>
          <w:lang w:val="en-US" w:eastAsia="ru-RU"/>
        </w:rPr>
        <w:t>master</w:t>
      </w:r>
      <w:r w:rsidR="00CF4CA4" w:rsidRPr="001062D9">
        <w:rPr>
          <w:rFonts w:ascii="Verdana" w:eastAsia="Times New Roman" w:hAnsi="Verdana" w:cs="Times New Roman"/>
          <w:b/>
          <w:noProof/>
          <w:color w:val="E36C0A" w:themeColor="accent6" w:themeShade="BF"/>
          <w:sz w:val="18"/>
          <w:szCs w:val="18"/>
          <w:lang w:eastAsia="ru-RU"/>
        </w:rPr>
        <w:t xml:space="preserve"> два человека:</w:t>
      </w:r>
      <w:r w:rsidR="00CF4CA4" w:rsidRPr="001062D9">
        <w:rPr>
          <w:noProof/>
        </w:rPr>
        <w:t xml:space="preserve"> </w:t>
      </w:r>
      <w:r w:rsidR="00CF4CA4" w:rsidRPr="003C7DB9">
        <w:rPr>
          <w:rFonts w:ascii="Verdana" w:eastAsia="Times New Roman" w:hAnsi="Verdana" w:cs="Times New Roman"/>
          <w:b/>
          <w:noProof/>
          <w:color w:val="000000" w:themeColor="text1"/>
          <w:sz w:val="18"/>
          <w:szCs w:val="18"/>
          <w:lang w:val="en-US" w:eastAsia="ru-RU"/>
        </w:rPr>
        <w:t>https</w:t>
      </w:r>
      <w:r w:rsidR="00CF4CA4" w:rsidRPr="001062D9">
        <w:rPr>
          <w:rFonts w:ascii="Verdana" w:eastAsia="Times New Roman" w:hAnsi="Verdana" w:cs="Times New Roman"/>
          <w:b/>
          <w:noProof/>
          <w:color w:val="000000" w:themeColor="text1"/>
          <w:sz w:val="18"/>
          <w:szCs w:val="18"/>
          <w:lang w:eastAsia="ru-RU"/>
        </w:rPr>
        <w:t>://</w:t>
      </w:r>
      <w:r w:rsidR="00CF4CA4" w:rsidRPr="003C7DB9">
        <w:rPr>
          <w:rFonts w:ascii="Verdana" w:eastAsia="Times New Roman" w:hAnsi="Verdana" w:cs="Times New Roman"/>
          <w:b/>
          <w:noProof/>
          <w:color w:val="000000" w:themeColor="text1"/>
          <w:sz w:val="18"/>
          <w:szCs w:val="18"/>
          <w:lang w:val="en-US" w:eastAsia="ru-RU"/>
        </w:rPr>
        <w:t>git</w:t>
      </w:r>
      <w:r w:rsidR="00CF4CA4" w:rsidRPr="001062D9">
        <w:rPr>
          <w:rFonts w:ascii="Verdana" w:eastAsia="Times New Roman" w:hAnsi="Verdana" w:cs="Times New Roman"/>
          <w:b/>
          <w:noProof/>
          <w:color w:val="000000" w:themeColor="text1"/>
          <w:sz w:val="18"/>
          <w:szCs w:val="18"/>
          <w:lang w:eastAsia="ru-RU"/>
        </w:rPr>
        <w:t>-</w:t>
      </w:r>
      <w:r w:rsidR="00CF4CA4" w:rsidRPr="003C7DB9">
        <w:rPr>
          <w:rFonts w:ascii="Verdana" w:eastAsia="Times New Roman" w:hAnsi="Verdana" w:cs="Times New Roman"/>
          <w:b/>
          <w:noProof/>
          <w:color w:val="000000" w:themeColor="text1"/>
          <w:sz w:val="18"/>
          <w:szCs w:val="18"/>
          <w:lang w:val="en-US" w:eastAsia="ru-RU"/>
        </w:rPr>
        <w:t>scm</w:t>
      </w:r>
      <w:r w:rsidR="00CF4CA4" w:rsidRPr="001062D9">
        <w:rPr>
          <w:rFonts w:ascii="Verdana" w:eastAsia="Times New Roman" w:hAnsi="Verdana" w:cs="Times New Roman"/>
          <w:b/>
          <w:noProof/>
          <w:color w:val="000000" w:themeColor="text1"/>
          <w:sz w:val="18"/>
          <w:szCs w:val="18"/>
          <w:lang w:eastAsia="ru-RU"/>
        </w:rPr>
        <w:t>.</w:t>
      </w:r>
      <w:r w:rsidR="00CF4CA4" w:rsidRPr="003C7DB9">
        <w:rPr>
          <w:rFonts w:ascii="Verdana" w:eastAsia="Times New Roman" w:hAnsi="Verdana" w:cs="Times New Roman"/>
          <w:b/>
          <w:noProof/>
          <w:color w:val="000000" w:themeColor="text1"/>
          <w:sz w:val="18"/>
          <w:szCs w:val="18"/>
          <w:lang w:val="en-US" w:eastAsia="ru-RU"/>
        </w:rPr>
        <w:t>com</w:t>
      </w:r>
      <w:r w:rsidR="00CF4CA4" w:rsidRPr="001062D9">
        <w:rPr>
          <w:rFonts w:ascii="Verdana" w:eastAsia="Times New Roman" w:hAnsi="Verdana" w:cs="Times New Roman"/>
          <w:b/>
          <w:noProof/>
          <w:color w:val="000000" w:themeColor="text1"/>
          <w:sz w:val="18"/>
          <w:szCs w:val="18"/>
          <w:lang w:eastAsia="ru-RU"/>
        </w:rPr>
        <w:t>/</w:t>
      </w:r>
      <w:r w:rsidR="00CF4CA4" w:rsidRPr="003C7DB9">
        <w:rPr>
          <w:rFonts w:ascii="Verdana" w:eastAsia="Times New Roman" w:hAnsi="Verdana" w:cs="Times New Roman"/>
          <w:b/>
          <w:noProof/>
          <w:color w:val="000000" w:themeColor="text1"/>
          <w:sz w:val="18"/>
          <w:szCs w:val="18"/>
          <w:lang w:val="en-US" w:eastAsia="ru-RU"/>
        </w:rPr>
        <w:t>book</w:t>
      </w:r>
      <w:r w:rsidR="00CF4CA4" w:rsidRPr="001062D9">
        <w:rPr>
          <w:rFonts w:ascii="Verdana" w:eastAsia="Times New Roman" w:hAnsi="Verdana" w:cs="Times New Roman"/>
          <w:b/>
          <w:noProof/>
          <w:color w:val="000000" w:themeColor="text1"/>
          <w:sz w:val="18"/>
          <w:szCs w:val="18"/>
          <w:lang w:eastAsia="ru-RU"/>
        </w:rPr>
        <w:t>/</w:t>
      </w:r>
      <w:r w:rsidR="00CF4CA4" w:rsidRPr="003C7DB9">
        <w:rPr>
          <w:rFonts w:ascii="Verdana" w:eastAsia="Times New Roman" w:hAnsi="Verdana" w:cs="Times New Roman"/>
          <w:b/>
          <w:noProof/>
          <w:color w:val="000000" w:themeColor="text1"/>
          <w:sz w:val="18"/>
          <w:szCs w:val="18"/>
          <w:lang w:val="en-US" w:eastAsia="ru-RU"/>
        </w:rPr>
        <w:t>ru</w:t>
      </w:r>
      <w:r w:rsidR="00CF4CA4" w:rsidRPr="001062D9">
        <w:rPr>
          <w:rFonts w:ascii="Verdana" w:eastAsia="Times New Roman" w:hAnsi="Verdana" w:cs="Times New Roman"/>
          <w:b/>
          <w:noProof/>
          <w:color w:val="000000" w:themeColor="text1"/>
          <w:sz w:val="18"/>
          <w:szCs w:val="18"/>
          <w:lang w:eastAsia="ru-RU"/>
        </w:rPr>
        <w:t>/</w:t>
      </w:r>
      <w:r w:rsidR="00CF4CA4" w:rsidRPr="003C7DB9">
        <w:rPr>
          <w:rFonts w:ascii="Verdana" w:eastAsia="Times New Roman" w:hAnsi="Verdana" w:cs="Times New Roman"/>
          <w:b/>
          <w:noProof/>
          <w:color w:val="000000" w:themeColor="text1"/>
          <w:sz w:val="18"/>
          <w:szCs w:val="18"/>
          <w:lang w:val="en-US" w:eastAsia="ru-RU"/>
        </w:rPr>
        <w:t>v</w:t>
      </w:r>
      <w:r w:rsidR="00CF4CA4" w:rsidRPr="001062D9">
        <w:rPr>
          <w:rFonts w:ascii="Verdana" w:eastAsia="Times New Roman" w:hAnsi="Verdana" w:cs="Times New Roman"/>
          <w:b/>
          <w:noProof/>
          <w:color w:val="000000" w:themeColor="text1"/>
          <w:sz w:val="18"/>
          <w:szCs w:val="18"/>
          <w:lang w:eastAsia="ru-RU"/>
        </w:rPr>
        <w:t>2/%</w:t>
      </w:r>
      <w:r w:rsidR="00CF4CA4" w:rsidRPr="003C7DB9">
        <w:rPr>
          <w:rFonts w:ascii="Verdana" w:eastAsia="Times New Roman" w:hAnsi="Verdana" w:cs="Times New Roman"/>
          <w:b/>
          <w:noProof/>
          <w:color w:val="000000" w:themeColor="text1"/>
          <w:sz w:val="18"/>
          <w:szCs w:val="18"/>
          <w:lang w:val="en-US" w:eastAsia="ru-RU"/>
        </w:rPr>
        <w:t>D</w:t>
      </w:r>
      <w:r w:rsidR="00CF4CA4" w:rsidRPr="001062D9">
        <w:rPr>
          <w:rFonts w:ascii="Verdana" w:eastAsia="Times New Roman" w:hAnsi="Verdana" w:cs="Times New Roman"/>
          <w:b/>
          <w:noProof/>
          <w:color w:val="000000" w:themeColor="text1"/>
          <w:sz w:val="18"/>
          <w:szCs w:val="18"/>
          <w:lang w:eastAsia="ru-RU"/>
        </w:rPr>
        <w:t>0%92%</w:t>
      </w:r>
      <w:r w:rsidR="00CF4CA4" w:rsidRPr="003C7DB9">
        <w:rPr>
          <w:rFonts w:ascii="Verdana" w:eastAsia="Times New Roman" w:hAnsi="Verdana" w:cs="Times New Roman"/>
          <w:b/>
          <w:noProof/>
          <w:color w:val="000000" w:themeColor="text1"/>
          <w:sz w:val="18"/>
          <w:szCs w:val="18"/>
          <w:lang w:val="en-US" w:eastAsia="ru-RU"/>
        </w:rPr>
        <w:t>D</w:t>
      </w:r>
      <w:r w:rsidR="00CF4CA4" w:rsidRPr="001062D9">
        <w:rPr>
          <w:rFonts w:ascii="Verdana" w:eastAsia="Times New Roman" w:hAnsi="Verdana" w:cs="Times New Roman"/>
          <w:b/>
          <w:noProof/>
          <w:color w:val="000000" w:themeColor="text1"/>
          <w:sz w:val="18"/>
          <w:szCs w:val="18"/>
          <w:lang w:eastAsia="ru-RU"/>
        </w:rPr>
        <w:t>0%</w:t>
      </w:r>
      <w:r w:rsidR="00CF4CA4" w:rsidRPr="003C7DB9">
        <w:rPr>
          <w:rFonts w:ascii="Verdana" w:eastAsia="Times New Roman" w:hAnsi="Verdana" w:cs="Times New Roman"/>
          <w:b/>
          <w:noProof/>
          <w:color w:val="000000" w:themeColor="text1"/>
          <w:sz w:val="18"/>
          <w:szCs w:val="18"/>
          <w:lang w:val="en-US" w:eastAsia="ru-RU"/>
        </w:rPr>
        <w:t>B</w:t>
      </w:r>
      <w:r w:rsidR="00CF4CA4" w:rsidRPr="001062D9">
        <w:rPr>
          <w:rFonts w:ascii="Verdana" w:eastAsia="Times New Roman" w:hAnsi="Verdana" w:cs="Times New Roman"/>
          <w:b/>
          <w:noProof/>
          <w:color w:val="000000" w:themeColor="text1"/>
          <w:sz w:val="18"/>
          <w:szCs w:val="18"/>
          <w:lang w:eastAsia="ru-RU"/>
        </w:rPr>
        <w:t>5%</w:t>
      </w:r>
      <w:r w:rsidR="00CF4CA4" w:rsidRPr="003C7DB9">
        <w:rPr>
          <w:rFonts w:ascii="Verdana" w:eastAsia="Times New Roman" w:hAnsi="Verdana" w:cs="Times New Roman"/>
          <w:b/>
          <w:noProof/>
          <w:color w:val="000000" w:themeColor="text1"/>
          <w:sz w:val="18"/>
          <w:szCs w:val="18"/>
          <w:lang w:val="en-US" w:eastAsia="ru-RU"/>
        </w:rPr>
        <w:t>D</w:t>
      </w:r>
      <w:r w:rsidR="00CF4CA4" w:rsidRPr="001062D9">
        <w:rPr>
          <w:rFonts w:ascii="Verdana" w:eastAsia="Times New Roman" w:hAnsi="Verdana" w:cs="Times New Roman"/>
          <w:b/>
          <w:noProof/>
          <w:color w:val="000000" w:themeColor="text1"/>
          <w:sz w:val="18"/>
          <w:szCs w:val="18"/>
          <w:lang w:eastAsia="ru-RU"/>
        </w:rPr>
        <w:t>1%82%</w:t>
      </w:r>
      <w:r w:rsidR="00CF4CA4" w:rsidRPr="003C7DB9">
        <w:rPr>
          <w:rFonts w:ascii="Verdana" w:eastAsia="Times New Roman" w:hAnsi="Verdana" w:cs="Times New Roman"/>
          <w:b/>
          <w:noProof/>
          <w:color w:val="000000" w:themeColor="text1"/>
          <w:sz w:val="18"/>
          <w:szCs w:val="18"/>
          <w:lang w:val="en-US" w:eastAsia="ru-RU"/>
        </w:rPr>
        <w:t>D</w:t>
      </w:r>
      <w:r w:rsidR="00CF4CA4" w:rsidRPr="001062D9">
        <w:rPr>
          <w:rFonts w:ascii="Verdana" w:eastAsia="Times New Roman" w:hAnsi="Verdana" w:cs="Times New Roman"/>
          <w:b/>
          <w:noProof/>
          <w:color w:val="000000" w:themeColor="text1"/>
          <w:sz w:val="18"/>
          <w:szCs w:val="18"/>
          <w:lang w:eastAsia="ru-RU"/>
        </w:rPr>
        <w:t>0%</w:t>
      </w:r>
      <w:r w:rsidR="00CF4CA4" w:rsidRPr="003C7DB9">
        <w:rPr>
          <w:rFonts w:ascii="Verdana" w:eastAsia="Times New Roman" w:hAnsi="Verdana" w:cs="Times New Roman"/>
          <w:b/>
          <w:noProof/>
          <w:color w:val="000000" w:themeColor="text1"/>
          <w:sz w:val="18"/>
          <w:szCs w:val="18"/>
          <w:lang w:val="en-US" w:eastAsia="ru-RU"/>
        </w:rPr>
        <w:t>B</w:t>
      </w:r>
      <w:r w:rsidR="00CF4CA4" w:rsidRPr="001062D9">
        <w:rPr>
          <w:rFonts w:ascii="Verdana" w:eastAsia="Times New Roman" w:hAnsi="Verdana" w:cs="Times New Roman"/>
          <w:b/>
          <w:noProof/>
          <w:color w:val="000000" w:themeColor="text1"/>
          <w:sz w:val="18"/>
          <w:szCs w:val="18"/>
          <w:lang w:eastAsia="ru-RU"/>
        </w:rPr>
        <w:t>2%</w:t>
      </w:r>
      <w:r w:rsidR="00CF4CA4" w:rsidRPr="003C7DB9">
        <w:rPr>
          <w:rFonts w:ascii="Verdana" w:eastAsia="Times New Roman" w:hAnsi="Verdana" w:cs="Times New Roman"/>
          <w:b/>
          <w:noProof/>
          <w:color w:val="000000" w:themeColor="text1"/>
          <w:sz w:val="18"/>
          <w:szCs w:val="18"/>
          <w:lang w:val="en-US" w:eastAsia="ru-RU"/>
        </w:rPr>
        <w:t>D</w:t>
      </w:r>
      <w:r w:rsidR="00CF4CA4" w:rsidRPr="001062D9">
        <w:rPr>
          <w:rFonts w:ascii="Verdana" w:eastAsia="Times New Roman" w:hAnsi="Verdana" w:cs="Times New Roman"/>
          <w:b/>
          <w:noProof/>
          <w:color w:val="000000" w:themeColor="text1"/>
          <w:sz w:val="18"/>
          <w:szCs w:val="18"/>
          <w:lang w:eastAsia="ru-RU"/>
        </w:rPr>
        <w:t>0%</w:t>
      </w:r>
      <w:r w:rsidR="00CF4CA4" w:rsidRPr="003C7DB9">
        <w:rPr>
          <w:rFonts w:ascii="Verdana" w:eastAsia="Times New Roman" w:hAnsi="Verdana" w:cs="Times New Roman"/>
          <w:b/>
          <w:noProof/>
          <w:color w:val="000000" w:themeColor="text1"/>
          <w:sz w:val="18"/>
          <w:szCs w:val="18"/>
          <w:lang w:val="en-US" w:eastAsia="ru-RU"/>
        </w:rPr>
        <w:t>BB</w:t>
      </w:r>
      <w:r w:rsidR="00CF4CA4" w:rsidRPr="001062D9">
        <w:rPr>
          <w:rFonts w:ascii="Verdana" w:eastAsia="Times New Roman" w:hAnsi="Verdana" w:cs="Times New Roman"/>
          <w:b/>
          <w:noProof/>
          <w:color w:val="000000" w:themeColor="text1"/>
          <w:sz w:val="18"/>
          <w:szCs w:val="18"/>
          <w:lang w:eastAsia="ru-RU"/>
        </w:rPr>
        <w:t>%</w:t>
      </w:r>
      <w:r w:rsidR="00CF4CA4" w:rsidRPr="003C7DB9">
        <w:rPr>
          <w:rFonts w:ascii="Verdana" w:eastAsia="Times New Roman" w:hAnsi="Verdana" w:cs="Times New Roman"/>
          <w:b/>
          <w:noProof/>
          <w:color w:val="000000" w:themeColor="text1"/>
          <w:sz w:val="18"/>
          <w:szCs w:val="18"/>
          <w:lang w:val="en-US" w:eastAsia="ru-RU"/>
        </w:rPr>
        <w:t>D</w:t>
      </w:r>
      <w:r w:rsidR="00CF4CA4" w:rsidRPr="001062D9">
        <w:rPr>
          <w:rFonts w:ascii="Verdana" w:eastAsia="Times New Roman" w:hAnsi="Verdana" w:cs="Times New Roman"/>
          <w:b/>
          <w:noProof/>
          <w:color w:val="000000" w:themeColor="text1"/>
          <w:sz w:val="18"/>
          <w:szCs w:val="18"/>
          <w:lang w:eastAsia="ru-RU"/>
        </w:rPr>
        <w:t>0%</w:t>
      </w:r>
      <w:r w:rsidR="00CF4CA4" w:rsidRPr="003C7DB9">
        <w:rPr>
          <w:rFonts w:ascii="Verdana" w:eastAsia="Times New Roman" w:hAnsi="Verdana" w:cs="Times New Roman"/>
          <w:b/>
          <w:noProof/>
          <w:color w:val="000000" w:themeColor="text1"/>
          <w:sz w:val="18"/>
          <w:szCs w:val="18"/>
          <w:lang w:val="en-US" w:eastAsia="ru-RU"/>
        </w:rPr>
        <w:t>B</w:t>
      </w:r>
      <w:r w:rsidR="00CF4CA4" w:rsidRPr="001062D9">
        <w:rPr>
          <w:rFonts w:ascii="Verdana" w:eastAsia="Times New Roman" w:hAnsi="Verdana" w:cs="Times New Roman"/>
          <w:b/>
          <w:noProof/>
          <w:color w:val="000000" w:themeColor="text1"/>
          <w:sz w:val="18"/>
          <w:szCs w:val="18"/>
          <w:lang w:eastAsia="ru-RU"/>
        </w:rPr>
        <w:t>5%</w:t>
      </w:r>
      <w:r w:rsidR="00CF4CA4" w:rsidRPr="003C7DB9">
        <w:rPr>
          <w:rFonts w:ascii="Verdana" w:eastAsia="Times New Roman" w:hAnsi="Verdana" w:cs="Times New Roman"/>
          <w:b/>
          <w:noProof/>
          <w:color w:val="000000" w:themeColor="text1"/>
          <w:sz w:val="18"/>
          <w:szCs w:val="18"/>
          <w:lang w:val="en-US" w:eastAsia="ru-RU"/>
        </w:rPr>
        <w:t>D</w:t>
      </w:r>
      <w:r w:rsidR="00CF4CA4" w:rsidRPr="001062D9">
        <w:rPr>
          <w:rFonts w:ascii="Verdana" w:eastAsia="Times New Roman" w:hAnsi="Verdana" w:cs="Times New Roman"/>
          <w:b/>
          <w:noProof/>
          <w:color w:val="000000" w:themeColor="text1"/>
          <w:sz w:val="18"/>
          <w:szCs w:val="18"/>
          <w:lang w:eastAsia="ru-RU"/>
        </w:rPr>
        <w:t>0%</w:t>
      </w:r>
      <w:r w:rsidR="00CF4CA4" w:rsidRPr="003C7DB9">
        <w:rPr>
          <w:rFonts w:ascii="Verdana" w:eastAsia="Times New Roman" w:hAnsi="Verdana" w:cs="Times New Roman"/>
          <w:b/>
          <w:noProof/>
          <w:color w:val="000000" w:themeColor="text1"/>
          <w:sz w:val="18"/>
          <w:szCs w:val="18"/>
          <w:lang w:val="en-US" w:eastAsia="ru-RU"/>
        </w:rPr>
        <w:t>BD</w:t>
      </w:r>
      <w:r w:rsidR="00CF4CA4" w:rsidRPr="001062D9">
        <w:rPr>
          <w:rFonts w:ascii="Verdana" w:eastAsia="Times New Roman" w:hAnsi="Verdana" w:cs="Times New Roman"/>
          <w:b/>
          <w:noProof/>
          <w:color w:val="000000" w:themeColor="text1"/>
          <w:sz w:val="18"/>
          <w:szCs w:val="18"/>
          <w:lang w:eastAsia="ru-RU"/>
        </w:rPr>
        <w:t>%</w:t>
      </w:r>
      <w:r w:rsidR="00CF4CA4" w:rsidRPr="003C7DB9">
        <w:rPr>
          <w:rFonts w:ascii="Verdana" w:eastAsia="Times New Roman" w:hAnsi="Verdana" w:cs="Times New Roman"/>
          <w:b/>
          <w:noProof/>
          <w:color w:val="000000" w:themeColor="text1"/>
          <w:sz w:val="18"/>
          <w:szCs w:val="18"/>
          <w:lang w:val="en-US" w:eastAsia="ru-RU"/>
        </w:rPr>
        <w:t>D</w:t>
      </w:r>
      <w:r w:rsidR="00CF4CA4" w:rsidRPr="001062D9">
        <w:rPr>
          <w:rFonts w:ascii="Verdana" w:eastAsia="Times New Roman" w:hAnsi="Verdana" w:cs="Times New Roman"/>
          <w:b/>
          <w:noProof/>
          <w:color w:val="000000" w:themeColor="text1"/>
          <w:sz w:val="18"/>
          <w:szCs w:val="18"/>
          <w:lang w:eastAsia="ru-RU"/>
        </w:rPr>
        <w:t>0%</w:t>
      </w:r>
      <w:r w:rsidR="00CF4CA4" w:rsidRPr="003C7DB9">
        <w:rPr>
          <w:rFonts w:ascii="Verdana" w:eastAsia="Times New Roman" w:hAnsi="Verdana" w:cs="Times New Roman"/>
          <w:b/>
          <w:noProof/>
          <w:color w:val="000000" w:themeColor="text1"/>
          <w:sz w:val="18"/>
          <w:szCs w:val="18"/>
          <w:lang w:val="en-US" w:eastAsia="ru-RU"/>
        </w:rPr>
        <w:t>B</w:t>
      </w:r>
      <w:r w:rsidR="00CF4CA4" w:rsidRPr="001062D9">
        <w:rPr>
          <w:rFonts w:ascii="Verdana" w:eastAsia="Times New Roman" w:hAnsi="Verdana" w:cs="Times New Roman"/>
          <w:b/>
          <w:noProof/>
          <w:color w:val="000000" w:themeColor="text1"/>
          <w:sz w:val="18"/>
          <w:szCs w:val="18"/>
          <w:lang w:eastAsia="ru-RU"/>
        </w:rPr>
        <w:t>8%</w:t>
      </w:r>
      <w:r w:rsidR="00CF4CA4" w:rsidRPr="003C7DB9">
        <w:rPr>
          <w:rFonts w:ascii="Verdana" w:eastAsia="Times New Roman" w:hAnsi="Verdana" w:cs="Times New Roman"/>
          <w:b/>
          <w:noProof/>
          <w:color w:val="000000" w:themeColor="text1"/>
          <w:sz w:val="18"/>
          <w:szCs w:val="18"/>
          <w:lang w:val="en-US" w:eastAsia="ru-RU"/>
        </w:rPr>
        <w:t>D</w:t>
      </w:r>
      <w:r w:rsidR="00CF4CA4" w:rsidRPr="001062D9">
        <w:rPr>
          <w:rFonts w:ascii="Verdana" w:eastAsia="Times New Roman" w:hAnsi="Verdana" w:cs="Times New Roman"/>
          <w:b/>
          <w:noProof/>
          <w:color w:val="000000" w:themeColor="text1"/>
          <w:sz w:val="18"/>
          <w:szCs w:val="18"/>
          <w:lang w:eastAsia="ru-RU"/>
        </w:rPr>
        <w:t>0%</w:t>
      </w:r>
      <w:r w:rsidR="00CF4CA4" w:rsidRPr="003C7DB9">
        <w:rPr>
          <w:rFonts w:ascii="Verdana" w:eastAsia="Times New Roman" w:hAnsi="Verdana" w:cs="Times New Roman"/>
          <w:b/>
          <w:noProof/>
          <w:color w:val="000000" w:themeColor="text1"/>
          <w:sz w:val="18"/>
          <w:szCs w:val="18"/>
          <w:lang w:val="en-US" w:eastAsia="ru-RU"/>
        </w:rPr>
        <w:t>B</w:t>
      </w:r>
      <w:r w:rsidR="00CF4CA4" w:rsidRPr="001062D9">
        <w:rPr>
          <w:rFonts w:ascii="Verdana" w:eastAsia="Times New Roman" w:hAnsi="Verdana" w:cs="Times New Roman"/>
          <w:b/>
          <w:noProof/>
          <w:color w:val="000000" w:themeColor="text1"/>
          <w:sz w:val="18"/>
          <w:szCs w:val="18"/>
          <w:lang w:eastAsia="ru-RU"/>
        </w:rPr>
        <w:t>5-%</w:t>
      </w:r>
      <w:r w:rsidR="00CF4CA4" w:rsidRPr="003C7DB9">
        <w:rPr>
          <w:rFonts w:ascii="Verdana" w:eastAsia="Times New Roman" w:hAnsi="Verdana" w:cs="Times New Roman"/>
          <w:b/>
          <w:noProof/>
          <w:color w:val="000000" w:themeColor="text1"/>
          <w:sz w:val="18"/>
          <w:szCs w:val="18"/>
          <w:lang w:val="en-US" w:eastAsia="ru-RU"/>
        </w:rPr>
        <w:t>D</w:t>
      </w:r>
      <w:r w:rsidR="00CF4CA4" w:rsidRPr="001062D9">
        <w:rPr>
          <w:rFonts w:ascii="Verdana" w:eastAsia="Times New Roman" w:hAnsi="Verdana" w:cs="Times New Roman"/>
          <w:b/>
          <w:noProof/>
          <w:color w:val="000000" w:themeColor="text1"/>
          <w:sz w:val="18"/>
          <w:szCs w:val="18"/>
          <w:lang w:eastAsia="ru-RU"/>
        </w:rPr>
        <w:t>0%</w:t>
      </w:r>
      <w:r w:rsidR="00CF4CA4" w:rsidRPr="003C7DB9">
        <w:rPr>
          <w:rFonts w:ascii="Verdana" w:eastAsia="Times New Roman" w:hAnsi="Verdana" w:cs="Times New Roman"/>
          <w:b/>
          <w:noProof/>
          <w:color w:val="000000" w:themeColor="text1"/>
          <w:sz w:val="18"/>
          <w:szCs w:val="18"/>
          <w:lang w:val="en-US" w:eastAsia="ru-RU"/>
        </w:rPr>
        <w:t>B</w:t>
      </w:r>
      <w:r w:rsidR="00CF4CA4" w:rsidRPr="001062D9">
        <w:rPr>
          <w:rFonts w:ascii="Verdana" w:eastAsia="Times New Roman" w:hAnsi="Verdana" w:cs="Times New Roman"/>
          <w:b/>
          <w:noProof/>
          <w:color w:val="000000" w:themeColor="text1"/>
          <w:sz w:val="18"/>
          <w:szCs w:val="18"/>
          <w:lang w:eastAsia="ru-RU"/>
        </w:rPr>
        <w:t>2-</w:t>
      </w:r>
      <w:r w:rsidR="00CF4CA4" w:rsidRPr="003C7DB9">
        <w:rPr>
          <w:rFonts w:ascii="Verdana" w:eastAsia="Times New Roman" w:hAnsi="Verdana" w:cs="Times New Roman"/>
          <w:b/>
          <w:noProof/>
          <w:color w:val="000000" w:themeColor="text1"/>
          <w:sz w:val="18"/>
          <w:szCs w:val="18"/>
          <w:lang w:val="en-US" w:eastAsia="ru-RU"/>
        </w:rPr>
        <w:t>Git</w:t>
      </w:r>
      <w:r w:rsidR="00CF4CA4" w:rsidRPr="001062D9">
        <w:rPr>
          <w:rFonts w:ascii="Verdana" w:eastAsia="Times New Roman" w:hAnsi="Verdana" w:cs="Times New Roman"/>
          <w:b/>
          <w:noProof/>
          <w:color w:val="000000" w:themeColor="text1"/>
          <w:sz w:val="18"/>
          <w:szCs w:val="18"/>
          <w:lang w:eastAsia="ru-RU"/>
        </w:rPr>
        <w:t>-%</w:t>
      </w:r>
      <w:r w:rsidR="00CF4CA4" w:rsidRPr="003C7DB9">
        <w:rPr>
          <w:rFonts w:ascii="Verdana" w:eastAsia="Times New Roman" w:hAnsi="Verdana" w:cs="Times New Roman"/>
          <w:b/>
          <w:noProof/>
          <w:color w:val="000000" w:themeColor="text1"/>
          <w:sz w:val="18"/>
          <w:szCs w:val="18"/>
          <w:lang w:val="en-US" w:eastAsia="ru-RU"/>
        </w:rPr>
        <w:t>D</w:t>
      </w:r>
      <w:r w:rsidR="00CF4CA4" w:rsidRPr="001062D9">
        <w:rPr>
          <w:rFonts w:ascii="Verdana" w:eastAsia="Times New Roman" w:hAnsi="Verdana" w:cs="Times New Roman"/>
          <w:b/>
          <w:noProof/>
          <w:color w:val="000000" w:themeColor="text1"/>
          <w:sz w:val="18"/>
          <w:szCs w:val="18"/>
          <w:lang w:eastAsia="ru-RU"/>
        </w:rPr>
        <w:t>0%</w:t>
      </w:r>
      <w:r w:rsidR="00CF4CA4" w:rsidRPr="003C7DB9">
        <w:rPr>
          <w:rFonts w:ascii="Verdana" w:eastAsia="Times New Roman" w:hAnsi="Verdana" w:cs="Times New Roman"/>
          <w:b/>
          <w:noProof/>
          <w:color w:val="000000" w:themeColor="text1"/>
          <w:sz w:val="18"/>
          <w:szCs w:val="18"/>
          <w:lang w:val="en-US" w:eastAsia="ru-RU"/>
        </w:rPr>
        <w:t>A</w:t>
      </w:r>
      <w:r w:rsidR="00CF4CA4" w:rsidRPr="001062D9">
        <w:rPr>
          <w:rFonts w:ascii="Verdana" w:eastAsia="Times New Roman" w:hAnsi="Verdana" w:cs="Times New Roman"/>
          <w:b/>
          <w:noProof/>
          <w:color w:val="000000" w:themeColor="text1"/>
          <w:sz w:val="18"/>
          <w:szCs w:val="18"/>
          <w:lang w:eastAsia="ru-RU"/>
        </w:rPr>
        <w:t>3%</w:t>
      </w:r>
      <w:r w:rsidR="00CF4CA4" w:rsidRPr="003C7DB9">
        <w:rPr>
          <w:rFonts w:ascii="Verdana" w:eastAsia="Times New Roman" w:hAnsi="Verdana" w:cs="Times New Roman"/>
          <w:b/>
          <w:noProof/>
          <w:color w:val="000000" w:themeColor="text1"/>
          <w:sz w:val="18"/>
          <w:szCs w:val="18"/>
          <w:lang w:val="en-US" w:eastAsia="ru-RU"/>
        </w:rPr>
        <w:t>D</w:t>
      </w:r>
      <w:r w:rsidR="00CF4CA4" w:rsidRPr="001062D9">
        <w:rPr>
          <w:rFonts w:ascii="Verdana" w:eastAsia="Times New Roman" w:hAnsi="Verdana" w:cs="Times New Roman"/>
          <w:b/>
          <w:noProof/>
          <w:color w:val="000000" w:themeColor="text1"/>
          <w:sz w:val="18"/>
          <w:szCs w:val="18"/>
          <w:lang w:eastAsia="ru-RU"/>
        </w:rPr>
        <w:t>0%</w:t>
      </w:r>
      <w:r w:rsidR="00CF4CA4" w:rsidRPr="003C7DB9">
        <w:rPr>
          <w:rFonts w:ascii="Verdana" w:eastAsia="Times New Roman" w:hAnsi="Verdana" w:cs="Times New Roman"/>
          <w:b/>
          <w:noProof/>
          <w:color w:val="000000" w:themeColor="text1"/>
          <w:sz w:val="18"/>
          <w:szCs w:val="18"/>
          <w:lang w:val="en-US" w:eastAsia="ru-RU"/>
        </w:rPr>
        <w:t>B</w:t>
      </w:r>
      <w:r w:rsidR="00CF4CA4" w:rsidRPr="001062D9">
        <w:rPr>
          <w:rFonts w:ascii="Verdana" w:eastAsia="Times New Roman" w:hAnsi="Verdana" w:cs="Times New Roman"/>
          <w:b/>
          <w:noProof/>
          <w:color w:val="000000" w:themeColor="text1"/>
          <w:sz w:val="18"/>
          <w:szCs w:val="18"/>
          <w:lang w:eastAsia="ru-RU"/>
        </w:rPr>
        <w:t>4%</w:t>
      </w:r>
      <w:r w:rsidR="00CF4CA4" w:rsidRPr="003C7DB9">
        <w:rPr>
          <w:rFonts w:ascii="Verdana" w:eastAsia="Times New Roman" w:hAnsi="Verdana" w:cs="Times New Roman"/>
          <w:b/>
          <w:noProof/>
          <w:color w:val="000000" w:themeColor="text1"/>
          <w:sz w:val="18"/>
          <w:szCs w:val="18"/>
          <w:lang w:val="en-US" w:eastAsia="ru-RU"/>
        </w:rPr>
        <w:t>D</w:t>
      </w:r>
      <w:r w:rsidR="00CF4CA4" w:rsidRPr="001062D9">
        <w:rPr>
          <w:rFonts w:ascii="Verdana" w:eastAsia="Times New Roman" w:hAnsi="Verdana" w:cs="Times New Roman"/>
          <w:b/>
          <w:noProof/>
          <w:color w:val="000000" w:themeColor="text1"/>
          <w:sz w:val="18"/>
          <w:szCs w:val="18"/>
          <w:lang w:eastAsia="ru-RU"/>
        </w:rPr>
        <w:t>0%</w:t>
      </w:r>
      <w:r w:rsidR="00CF4CA4" w:rsidRPr="003C7DB9">
        <w:rPr>
          <w:rFonts w:ascii="Verdana" w:eastAsia="Times New Roman" w:hAnsi="Verdana" w:cs="Times New Roman"/>
          <w:b/>
          <w:noProof/>
          <w:color w:val="000000" w:themeColor="text1"/>
          <w:sz w:val="18"/>
          <w:szCs w:val="18"/>
          <w:lang w:val="en-US" w:eastAsia="ru-RU"/>
        </w:rPr>
        <w:t>B</w:t>
      </w:r>
      <w:r w:rsidR="00CF4CA4" w:rsidRPr="001062D9">
        <w:rPr>
          <w:rFonts w:ascii="Verdana" w:eastAsia="Times New Roman" w:hAnsi="Verdana" w:cs="Times New Roman"/>
          <w:b/>
          <w:noProof/>
          <w:color w:val="000000" w:themeColor="text1"/>
          <w:sz w:val="18"/>
          <w:szCs w:val="18"/>
          <w:lang w:eastAsia="ru-RU"/>
        </w:rPr>
        <w:t>0%</w:t>
      </w:r>
      <w:r w:rsidR="00CF4CA4" w:rsidRPr="003C7DB9">
        <w:rPr>
          <w:rFonts w:ascii="Verdana" w:eastAsia="Times New Roman" w:hAnsi="Verdana" w:cs="Times New Roman"/>
          <w:b/>
          <w:noProof/>
          <w:color w:val="000000" w:themeColor="text1"/>
          <w:sz w:val="18"/>
          <w:szCs w:val="18"/>
          <w:lang w:val="en-US" w:eastAsia="ru-RU"/>
        </w:rPr>
        <w:t>D</w:t>
      </w:r>
      <w:r w:rsidR="00CF4CA4" w:rsidRPr="001062D9">
        <w:rPr>
          <w:rFonts w:ascii="Verdana" w:eastAsia="Times New Roman" w:hAnsi="Verdana" w:cs="Times New Roman"/>
          <w:b/>
          <w:noProof/>
          <w:color w:val="000000" w:themeColor="text1"/>
          <w:sz w:val="18"/>
          <w:szCs w:val="18"/>
          <w:lang w:eastAsia="ru-RU"/>
        </w:rPr>
        <w:t>0%</w:t>
      </w:r>
      <w:r w:rsidR="00CF4CA4" w:rsidRPr="003C7DB9">
        <w:rPr>
          <w:rFonts w:ascii="Verdana" w:eastAsia="Times New Roman" w:hAnsi="Verdana" w:cs="Times New Roman"/>
          <w:b/>
          <w:noProof/>
          <w:color w:val="000000" w:themeColor="text1"/>
          <w:sz w:val="18"/>
          <w:szCs w:val="18"/>
          <w:lang w:val="en-US" w:eastAsia="ru-RU"/>
        </w:rPr>
        <w:t>BB</w:t>
      </w:r>
      <w:r w:rsidR="00CF4CA4" w:rsidRPr="001062D9">
        <w:rPr>
          <w:rFonts w:ascii="Verdana" w:eastAsia="Times New Roman" w:hAnsi="Verdana" w:cs="Times New Roman"/>
          <w:b/>
          <w:noProof/>
          <w:color w:val="000000" w:themeColor="text1"/>
          <w:sz w:val="18"/>
          <w:szCs w:val="18"/>
          <w:lang w:eastAsia="ru-RU"/>
        </w:rPr>
        <w:t>%</w:t>
      </w:r>
      <w:r w:rsidR="00CF4CA4" w:rsidRPr="003C7DB9">
        <w:rPr>
          <w:rFonts w:ascii="Verdana" w:eastAsia="Times New Roman" w:hAnsi="Verdana" w:cs="Times New Roman"/>
          <w:b/>
          <w:noProof/>
          <w:color w:val="000000" w:themeColor="text1"/>
          <w:sz w:val="18"/>
          <w:szCs w:val="18"/>
          <w:lang w:val="en-US" w:eastAsia="ru-RU"/>
        </w:rPr>
        <w:t>D</w:t>
      </w:r>
      <w:r w:rsidR="00CF4CA4" w:rsidRPr="001062D9">
        <w:rPr>
          <w:rFonts w:ascii="Verdana" w:eastAsia="Times New Roman" w:hAnsi="Verdana" w:cs="Times New Roman"/>
          <w:b/>
          <w:noProof/>
          <w:color w:val="000000" w:themeColor="text1"/>
          <w:sz w:val="18"/>
          <w:szCs w:val="18"/>
          <w:lang w:eastAsia="ru-RU"/>
        </w:rPr>
        <w:t>1%91%</w:t>
      </w:r>
      <w:r w:rsidR="00CF4CA4" w:rsidRPr="003C7DB9">
        <w:rPr>
          <w:rFonts w:ascii="Verdana" w:eastAsia="Times New Roman" w:hAnsi="Verdana" w:cs="Times New Roman"/>
          <w:b/>
          <w:noProof/>
          <w:color w:val="000000" w:themeColor="text1"/>
          <w:sz w:val="18"/>
          <w:szCs w:val="18"/>
          <w:lang w:val="en-US" w:eastAsia="ru-RU"/>
        </w:rPr>
        <w:t>D</w:t>
      </w:r>
      <w:r w:rsidR="00CF4CA4" w:rsidRPr="001062D9">
        <w:rPr>
          <w:rFonts w:ascii="Verdana" w:eastAsia="Times New Roman" w:hAnsi="Verdana" w:cs="Times New Roman"/>
          <w:b/>
          <w:noProof/>
          <w:color w:val="000000" w:themeColor="text1"/>
          <w:sz w:val="18"/>
          <w:szCs w:val="18"/>
          <w:lang w:eastAsia="ru-RU"/>
        </w:rPr>
        <w:t>0%</w:t>
      </w:r>
      <w:r w:rsidR="00CF4CA4" w:rsidRPr="003C7DB9">
        <w:rPr>
          <w:rFonts w:ascii="Verdana" w:eastAsia="Times New Roman" w:hAnsi="Verdana" w:cs="Times New Roman"/>
          <w:b/>
          <w:noProof/>
          <w:color w:val="000000" w:themeColor="text1"/>
          <w:sz w:val="18"/>
          <w:szCs w:val="18"/>
          <w:lang w:val="en-US" w:eastAsia="ru-RU"/>
        </w:rPr>
        <w:t>BD</w:t>
      </w:r>
      <w:r w:rsidR="00CF4CA4" w:rsidRPr="001062D9">
        <w:rPr>
          <w:rFonts w:ascii="Verdana" w:eastAsia="Times New Roman" w:hAnsi="Verdana" w:cs="Times New Roman"/>
          <w:b/>
          <w:noProof/>
          <w:color w:val="000000" w:themeColor="text1"/>
          <w:sz w:val="18"/>
          <w:szCs w:val="18"/>
          <w:lang w:eastAsia="ru-RU"/>
        </w:rPr>
        <w:t>%</w:t>
      </w:r>
      <w:r w:rsidR="00CF4CA4" w:rsidRPr="003C7DB9">
        <w:rPr>
          <w:rFonts w:ascii="Verdana" w:eastAsia="Times New Roman" w:hAnsi="Verdana" w:cs="Times New Roman"/>
          <w:b/>
          <w:noProof/>
          <w:color w:val="000000" w:themeColor="text1"/>
          <w:sz w:val="18"/>
          <w:szCs w:val="18"/>
          <w:lang w:val="en-US" w:eastAsia="ru-RU"/>
        </w:rPr>
        <w:t>D</w:t>
      </w:r>
      <w:r w:rsidR="00CF4CA4" w:rsidRPr="001062D9">
        <w:rPr>
          <w:rFonts w:ascii="Verdana" w:eastAsia="Times New Roman" w:hAnsi="Verdana" w:cs="Times New Roman"/>
          <w:b/>
          <w:noProof/>
          <w:color w:val="000000" w:themeColor="text1"/>
          <w:sz w:val="18"/>
          <w:szCs w:val="18"/>
          <w:lang w:eastAsia="ru-RU"/>
        </w:rPr>
        <w:t>0%</w:t>
      </w:r>
      <w:r w:rsidR="00CF4CA4" w:rsidRPr="003C7DB9">
        <w:rPr>
          <w:rFonts w:ascii="Verdana" w:eastAsia="Times New Roman" w:hAnsi="Verdana" w:cs="Times New Roman"/>
          <w:b/>
          <w:noProof/>
          <w:color w:val="000000" w:themeColor="text1"/>
          <w:sz w:val="18"/>
          <w:szCs w:val="18"/>
          <w:lang w:val="en-US" w:eastAsia="ru-RU"/>
        </w:rPr>
        <w:t>BD</w:t>
      </w:r>
      <w:r w:rsidR="00CF4CA4" w:rsidRPr="001062D9">
        <w:rPr>
          <w:rFonts w:ascii="Verdana" w:eastAsia="Times New Roman" w:hAnsi="Verdana" w:cs="Times New Roman"/>
          <w:b/>
          <w:noProof/>
          <w:color w:val="000000" w:themeColor="text1"/>
          <w:sz w:val="18"/>
          <w:szCs w:val="18"/>
          <w:lang w:eastAsia="ru-RU"/>
        </w:rPr>
        <w:t>%</w:t>
      </w:r>
      <w:r w:rsidR="00CF4CA4" w:rsidRPr="003C7DB9">
        <w:rPr>
          <w:rFonts w:ascii="Verdana" w:eastAsia="Times New Roman" w:hAnsi="Verdana" w:cs="Times New Roman"/>
          <w:b/>
          <w:noProof/>
          <w:color w:val="000000" w:themeColor="text1"/>
          <w:sz w:val="18"/>
          <w:szCs w:val="18"/>
          <w:lang w:val="en-US" w:eastAsia="ru-RU"/>
        </w:rPr>
        <w:t>D</w:t>
      </w:r>
      <w:r w:rsidR="00CF4CA4" w:rsidRPr="001062D9">
        <w:rPr>
          <w:rFonts w:ascii="Verdana" w:eastAsia="Times New Roman" w:hAnsi="Verdana" w:cs="Times New Roman"/>
          <w:b/>
          <w:noProof/>
          <w:color w:val="000000" w:themeColor="text1"/>
          <w:sz w:val="18"/>
          <w:szCs w:val="18"/>
          <w:lang w:eastAsia="ru-RU"/>
        </w:rPr>
        <w:t>1%8</w:t>
      </w:r>
      <w:r w:rsidR="00CF4CA4" w:rsidRPr="003C7DB9">
        <w:rPr>
          <w:rFonts w:ascii="Verdana" w:eastAsia="Times New Roman" w:hAnsi="Verdana" w:cs="Times New Roman"/>
          <w:b/>
          <w:noProof/>
          <w:color w:val="000000" w:themeColor="text1"/>
          <w:sz w:val="18"/>
          <w:szCs w:val="18"/>
          <w:lang w:val="en-US" w:eastAsia="ru-RU"/>
        </w:rPr>
        <w:t>B</w:t>
      </w:r>
      <w:r w:rsidR="00CF4CA4" w:rsidRPr="001062D9">
        <w:rPr>
          <w:rFonts w:ascii="Verdana" w:eastAsia="Times New Roman" w:hAnsi="Verdana" w:cs="Times New Roman"/>
          <w:b/>
          <w:noProof/>
          <w:color w:val="000000" w:themeColor="text1"/>
          <w:sz w:val="18"/>
          <w:szCs w:val="18"/>
          <w:lang w:eastAsia="ru-RU"/>
        </w:rPr>
        <w:t>%</w:t>
      </w:r>
      <w:r w:rsidR="00CF4CA4" w:rsidRPr="003C7DB9">
        <w:rPr>
          <w:rFonts w:ascii="Verdana" w:eastAsia="Times New Roman" w:hAnsi="Verdana" w:cs="Times New Roman"/>
          <w:b/>
          <w:noProof/>
          <w:color w:val="000000" w:themeColor="text1"/>
          <w:sz w:val="18"/>
          <w:szCs w:val="18"/>
          <w:lang w:val="en-US" w:eastAsia="ru-RU"/>
        </w:rPr>
        <w:t>D</w:t>
      </w:r>
      <w:r w:rsidR="00CF4CA4" w:rsidRPr="001062D9">
        <w:rPr>
          <w:rFonts w:ascii="Verdana" w:eastAsia="Times New Roman" w:hAnsi="Verdana" w:cs="Times New Roman"/>
          <w:b/>
          <w:noProof/>
          <w:color w:val="000000" w:themeColor="text1"/>
          <w:sz w:val="18"/>
          <w:szCs w:val="18"/>
          <w:lang w:eastAsia="ru-RU"/>
        </w:rPr>
        <w:t>0%</w:t>
      </w:r>
      <w:r w:rsidR="00CF4CA4" w:rsidRPr="003C7DB9">
        <w:rPr>
          <w:rFonts w:ascii="Verdana" w:eastAsia="Times New Roman" w:hAnsi="Verdana" w:cs="Times New Roman"/>
          <w:b/>
          <w:noProof/>
          <w:color w:val="000000" w:themeColor="text1"/>
          <w:sz w:val="18"/>
          <w:szCs w:val="18"/>
          <w:lang w:val="en-US" w:eastAsia="ru-RU"/>
        </w:rPr>
        <w:t>B</w:t>
      </w:r>
      <w:r w:rsidR="00CF4CA4" w:rsidRPr="001062D9">
        <w:rPr>
          <w:rFonts w:ascii="Verdana" w:eastAsia="Times New Roman" w:hAnsi="Verdana" w:cs="Times New Roman"/>
          <w:b/>
          <w:noProof/>
          <w:color w:val="000000" w:themeColor="text1"/>
          <w:sz w:val="18"/>
          <w:szCs w:val="18"/>
          <w:lang w:eastAsia="ru-RU"/>
        </w:rPr>
        <w:t>5-%</w:t>
      </w:r>
      <w:r w:rsidR="00CF4CA4" w:rsidRPr="003C7DB9">
        <w:rPr>
          <w:rFonts w:ascii="Verdana" w:eastAsia="Times New Roman" w:hAnsi="Verdana" w:cs="Times New Roman"/>
          <w:b/>
          <w:noProof/>
          <w:color w:val="000000" w:themeColor="text1"/>
          <w:sz w:val="18"/>
          <w:szCs w:val="18"/>
          <w:lang w:val="en-US" w:eastAsia="ru-RU"/>
        </w:rPr>
        <w:t>D</w:t>
      </w:r>
      <w:r w:rsidR="00CF4CA4" w:rsidRPr="001062D9">
        <w:rPr>
          <w:rFonts w:ascii="Verdana" w:eastAsia="Times New Roman" w:hAnsi="Verdana" w:cs="Times New Roman"/>
          <w:b/>
          <w:noProof/>
          <w:color w:val="000000" w:themeColor="text1"/>
          <w:sz w:val="18"/>
          <w:szCs w:val="18"/>
          <w:lang w:eastAsia="ru-RU"/>
        </w:rPr>
        <w:t>0%</w:t>
      </w:r>
      <w:r w:rsidR="00CF4CA4" w:rsidRPr="003C7DB9">
        <w:rPr>
          <w:rFonts w:ascii="Verdana" w:eastAsia="Times New Roman" w:hAnsi="Verdana" w:cs="Times New Roman"/>
          <w:b/>
          <w:noProof/>
          <w:color w:val="000000" w:themeColor="text1"/>
          <w:sz w:val="18"/>
          <w:szCs w:val="18"/>
          <w:lang w:val="en-US" w:eastAsia="ru-RU"/>
        </w:rPr>
        <w:t>B</w:t>
      </w:r>
      <w:r w:rsidR="00CF4CA4" w:rsidRPr="001062D9">
        <w:rPr>
          <w:rFonts w:ascii="Verdana" w:eastAsia="Times New Roman" w:hAnsi="Verdana" w:cs="Times New Roman"/>
          <w:b/>
          <w:noProof/>
          <w:color w:val="000000" w:themeColor="text1"/>
          <w:sz w:val="18"/>
          <w:szCs w:val="18"/>
          <w:lang w:eastAsia="ru-RU"/>
        </w:rPr>
        <w:t>2%</w:t>
      </w:r>
      <w:r w:rsidR="00CF4CA4" w:rsidRPr="003C7DB9">
        <w:rPr>
          <w:rFonts w:ascii="Verdana" w:eastAsia="Times New Roman" w:hAnsi="Verdana" w:cs="Times New Roman"/>
          <w:b/>
          <w:noProof/>
          <w:color w:val="000000" w:themeColor="text1"/>
          <w:sz w:val="18"/>
          <w:szCs w:val="18"/>
          <w:lang w:val="en-US" w:eastAsia="ru-RU"/>
        </w:rPr>
        <w:t>D</w:t>
      </w:r>
      <w:r w:rsidR="00CF4CA4" w:rsidRPr="001062D9">
        <w:rPr>
          <w:rFonts w:ascii="Verdana" w:eastAsia="Times New Roman" w:hAnsi="Verdana" w:cs="Times New Roman"/>
          <w:b/>
          <w:noProof/>
          <w:color w:val="000000" w:themeColor="text1"/>
          <w:sz w:val="18"/>
          <w:szCs w:val="18"/>
          <w:lang w:eastAsia="ru-RU"/>
        </w:rPr>
        <w:t>0%</w:t>
      </w:r>
      <w:r w:rsidR="00CF4CA4" w:rsidRPr="003C7DB9">
        <w:rPr>
          <w:rFonts w:ascii="Verdana" w:eastAsia="Times New Roman" w:hAnsi="Verdana" w:cs="Times New Roman"/>
          <w:b/>
          <w:noProof/>
          <w:color w:val="000000" w:themeColor="text1"/>
          <w:sz w:val="18"/>
          <w:szCs w:val="18"/>
          <w:lang w:val="en-US" w:eastAsia="ru-RU"/>
        </w:rPr>
        <w:t>B</w:t>
      </w:r>
      <w:r w:rsidR="00CF4CA4" w:rsidRPr="001062D9">
        <w:rPr>
          <w:rFonts w:ascii="Verdana" w:eastAsia="Times New Roman" w:hAnsi="Verdana" w:cs="Times New Roman"/>
          <w:b/>
          <w:noProof/>
          <w:color w:val="000000" w:themeColor="text1"/>
          <w:sz w:val="18"/>
          <w:szCs w:val="18"/>
          <w:lang w:eastAsia="ru-RU"/>
        </w:rPr>
        <w:t>5%</w:t>
      </w:r>
      <w:r w:rsidR="00CF4CA4" w:rsidRPr="003C7DB9">
        <w:rPr>
          <w:rFonts w:ascii="Verdana" w:eastAsia="Times New Roman" w:hAnsi="Verdana" w:cs="Times New Roman"/>
          <w:b/>
          <w:noProof/>
          <w:color w:val="000000" w:themeColor="text1"/>
          <w:sz w:val="18"/>
          <w:szCs w:val="18"/>
          <w:lang w:val="en-US" w:eastAsia="ru-RU"/>
        </w:rPr>
        <w:t>D</w:t>
      </w:r>
      <w:r w:rsidR="00CF4CA4" w:rsidRPr="001062D9">
        <w:rPr>
          <w:rFonts w:ascii="Verdana" w:eastAsia="Times New Roman" w:hAnsi="Verdana" w:cs="Times New Roman"/>
          <w:b/>
          <w:noProof/>
          <w:color w:val="000000" w:themeColor="text1"/>
          <w:sz w:val="18"/>
          <w:szCs w:val="18"/>
          <w:lang w:eastAsia="ru-RU"/>
        </w:rPr>
        <w:t>1%82%</w:t>
      </w:r>
      <w:r w:rsidR="00CF4CA4" w:rsidRPr="003C7DB9">
        <w:rPr>
          <w:rFonts w:ascii="Verdana" w:eastAsia="Times New Roman" w:hAnsi="Verdana" w:cs="Times New Roman"/>
          <w:b/>
          <w:noProof/>
          <w:color w:val="000000" w:themeColor="text1"/>
          <w:sz w:val="18"/>
          <w:szCs w:val="18"/>
          <w:lang w:val="en-US" w:eastAsia="ru-RU"/>
        </w:rPr>
        <w:t>D</w:t>
      </w:r>
      <w:r w:rsidR="00CF4CA4" w:rsidRPr="001062D9">
        <w:rPr>
          <w:rFonts w:ascii="Verdana" w:eastAsia="Times New Roman" w:hAnsi="Verdana" w:cs="Times New Roman"/>
          <w:b/>
          <w:noProof/>
          <w:color w:val="000000" w:themeColor="text1"/>
          <w:sz w:val="18"/>
          <w:szCs w:val="18"/>
          <w:lang w:eastAsia="ru-RU"/>
        </w:rPr>
        <w:t>0%</w:t>
      </w:r>
      <w:r w:rsidR="00CF4CA4" w:rsidRPr="003C7DB9">
        <w:rPr>
          <w:rFonts w:ascii="Verdana" w:eastAsia="Times New Roman" w:hAnsi="Verdana" w:cs="Times New Roman"/>
          <w:b/>
          <w:noProof/>
          <w:color w:val="000000" w:themeColor="text1"/>
          <w:sz w:val="18"/>
          <w:szCs w:val="18"/>
          <w:lang w:val="en-US" w:eastAsia="ru-RU"/>
        </w:rPr>
        <w:t>BA</w:t>
      </w:r>
      <w:r w:rsidR="00CF4CA4" w:rsidRPr="001062D9">
        <w:rPr>
          <w:rFonts w:ascii="Verdana" w:eastAsia="Times New Roman" w:hAnsi="Verdana" w:cs="Times New Roman"/>
          <w:b/>
          <w:noProof/>
          <w:color w:val="000000" w:themeColor="text1"/>
          <w:sz w:val="18"/>
          <w:szCs w:val="18"/>
          <w:lang w:eastAsia="ru-RU"/>
        </w:rPr>
        <w:t>%</w:t>
      </w:r>
      <w:r w:rsidR="00CF4CA4" w:rsidRPr="003C7DB9">
        <w:rPr>
          <w:rFonts w:ascii="Verdana" w:eastAsia="Times New Roman" w:hAnsi="Verdana" w:cs="Times New Roman"/>
          <w:b/>
          <w:noProof/>
          <w:color w:val="000000" w:themeColor="text1"/>
          <w:sz w:val="18"/>
          <w:szCs w:val="18"/>
          <w:lang w:val="en-US" w:eastAsia="ru-RU"/>
        </w:rPr>
        <w:t>D</w:t>
      </w:r>
      <w:r w:rsidR="00CF4CA4" w:rsidRPr="001062D9">
        <w:rPr>
          <w:rFonts w:ascii="Verdana" w:eastAsia="Times New Roman" w:hAnsi="Verdana" w:cs="Times New Roman"/>
          <w:b/>
          <w:noProof/>
          <w:color w:val="000000" w:themeColor="text1"/>
          <w:sz w:val="18"/>
          <w:szCs w:val="18"/>
          <w:lang w:eastAsia="ru-RU"/>
        </w:rPr>
        <w:t>0%</w:t>
      </w:r>
      <w:r w:rsidR="00CF4CA4" w:rsidRPr="003C7DB9">
        <w:rPr>
          <w:rFonts w:ascii="Verdana" w:eastAsia="Times New Roman" w:hAnsi="Verdana" w:cs="Times New Roman"/>
          <w:b/>
          <w:noProof/>
          <w:color w:val="000000" w:themeColor="text1"/>
          <w:sz w:val="18"/>
          <w:szCs w:val="18"/>
          <w:lang w:val="en-US" w:eastAsia="ru-RU"/>
        </w:rPr>
        <w:t>B</w:t>
      </w:r>
      <w:r w:rsidR="00CF4CA4" w:rsidRPr="001062D9">
        <w:rPr>
          <w:rFonts w:ascii="Verdana" w:eastAsia="Times New Roman" w:hAnsi="Verdana" w:cs="Times New Roman"/>
          <w:b/>
          <w:noProof/>
          <w:color w:val="000000" w:themeColor="text1"/>
          <w:sz w:val="18"/>
          <w:szCs w:val="18"/>
          <w:lang w:eastAsia="ru-RU"/>
        </w:rPr>
        <w:t>8</w:t>
      </w:r>
    </w:p>
    <w:p w:rsidR="00C027A2" w:rsidRPr="001062D9" w:rsidRDefault="00C027A2" w:rsidP="00444B36">
      <w:pPr>
        <w:shd w:val="clear" w:color="auto" w:fill="F7F7F7"/>
        <w:spacing w:before="100" w:beforeAutospacing="1" w:after="100" w:afterAutospacing="1" w:line="255" w:lineRule="atLeast"/>
        <w:rPr>
          <w:rFonts w:ascii="Verdana" w:eastAsia="Times New Roman" w:hAnsi="Verdana" w:cs="Times New Roman"/>
          <w:b/>
          <w:noProof/>
          <w:sz w:val="18"/>
          <w:szCs w:val="18"/>
          <w:lang w:eastAsia="ru-RU"/>
        </w:rPr>
      </w:pPr>
      <w:r w:rsidRPr="001062D9">
        <w:rPr>
          <w:rFonts w:ascii="Verdana" w:eastAsia="Times New Roman" w:hAnsi="Verdana" w:cs="Times New Roman"/>
          <w:b/>
          <w:noProof/>
          <w:color w:val="E36C0A" w:themeColor="accent6" w:themeShade="BF"/>
          <w:sz w:val="18"/>
          <w:szCs w:val="18"/>
          <w:lang w:eastAsia="ru-RU"/>
        </w:rPr>
        <w:t>Ещ</w:t>
      </w:r>
      <w:r w:rsidR="002E2D41" w:rsidRPr="001062D9">
        <w:rPr>
          <w:rFonts w:ascii="Verdana" w:eastAsia="Times New Roman" w:hAnsi="Verdana" w:cs="Times New Roman"/>
          <w:b/>
          <w:noProof/>
          <w:color w:val="E36C0A" w:themeColor="accent6" w:themeShade="BF"/>
          <w:sz w:val="18"/>
          <w:szCs w:val="18"/>
          <w:lang w:eastAsia="ru-RU"/>
        </w:rPr>
        <w:t>е</w:t>
      </w:r>
      <w:r w:rsidRPr="001062D9">
        <w:rPr>
          <w:rFonts w:ascii="Verdana" w:eastAsia="Times New Roman" w:hAnsi="Verdana" w:cs="Times New Roman"/>
          <w:b/>
          <w:noProof/>
          <w:color w:val="E36C0A" w:themeColor="accent6" w:themeShade="BF"/>
          <w:sz w:val="18"/>
          <w:szCs w:val="18"/>
          <w:lang w:eastAsia="ru-RU"/>
        </w:rPr>
        <w:t xml:space="preserve"> один видеоурок по созданию, переименованию и удалению ветки:</w:t>
      </w:r>
      <w:r w:rsidRPr="001062D9">
        <w:rPr>
          <w:noProof/>
        </w:rPr>
        <w:t xml:space="preserve"> </w:t>
      </w:r>
      <w:r w:rsidRPr="003C7DB9">
        <w:rPr>
          <w:rFonts w:ascii="Verdana" w:eastAsia="Times New Roman" w:hAnsi="Verdana" w:cs="Times New Roman"/>
          <w:b/>
          <w:noProof/>
          <w:sz w:val="18"/>
          <w:szCs w:val="18"/>
          <w:lang w:val="en-US" w:eastAsia="ru-RU"/>
        </w:rPr>
        <w:t>https</w:t>
      </w:r>
      <w:r w:rsidRPr="001062D9">
        <w:rPr>
          <w:rFonts w:ascii="Verdana" w:eastAsia="Times New Roman" w:hAnsi="Verdana" w:cs="Times New Roman"/>
          <w:b/>
          <w:noProof/>
          <w:sz w:val="18"/>
          <w:szCs w:val="18"/>
          <w:lang w:eastAsia="ru-RU"/>
        </w:rPr>
        <w:t>://</w:t>
      </w:r>
      <w:r w:rsidRPr="003C7DB9">
        <w:rPr>
          <w:rFonts w:ascii="Verdana" w:eastAsia="Times New Roman" w:hAnsi="Verdana" w:cs="Times New Roman"/>
          <w:b/>
          <w:noProof/>
          <w:sz w:val="18"/>
          <w:szCs w:val="18"/>
          <w:lang w:val="en-US" w:eastAsia="ru-RU"/>
        </w:rPr>
        <w:t>www</w:t>
      </w:r>
      <w:r w:rsidRPr="001062D9">
        <w:rPr>
          <w:rFonts w:ascii="Verdana" w:eastAsia="Times New Roman" w:hAnsi="Verdana" w:cs="Times New Roman"/>
          <w:b/>
          <w:noProof/>
          <w:sz w:val="18"/>
          <w:szCs w:val="18"/>
          <w:lang w:eastAsia="ru-RU"/>
        </w:rPr>
        <w:t>.</w:t>
      </w:r>
      <w:r w:rsidRPr="003C7DB9">
        <w:rPr>
          <w:rFonts w:ascii="Verdana" w:eastAsia="Times New Roman" w:hAnsi="Verdana" w:cs="Times New Roman"/>
          <w:b/>
          <w:noProof/>
          <w:sz w:val="18"/>
          <w:szCs w:val="18"/>
          <w:lang w:val="en-US" w:eastAsia="ru-RU"/>
        </w:rPr>
        <w:t>youtube</w:t>
      </w:r>
      <w:r w:rsidRPr="001062D9">
        <w:rPr>
          <w:rFonts w:ascii="Verdana" w:eastAsia="Times New Roman" w:hAnsi="Verdana" w:cs="Times New Roman"/>
          <w:b/>
          <w:noProof/>
          <w:sz w:val="18"/>
          <w:szCs w:val="18"/>
          <w:lang w:eastAsia="ru-RU"/>
        </w:rPr>
        <w:t>.</w:t>
      </w:r>
      <w:r w:rsidRPr="003C7DB9">
        <w:rPr>
          <w:rFonts w:ascii="Verdana" w:eastAsia="Times New Roman" w:hAnsi="Verdana" w:cs="Times New Roman"/>
          <w:b/>
          <w:noProof/>
          <w:sz w:val="18"/>
          <w:szCs w:val="18"/>
          <w:lang w:val="en-US" w:eastAsia="ru-RU"/>
        </w:rPr>
        <w:t>com</w:t>
      </w:r>
      <w:r w:rsidRPr="001062D9">
        <w:rPr>
          <w:rFonts w:ascii="Verdana" w:eastAsia="Times New Roman" w:hAnsi="Verdana" w:cs="Times New Roman"/>
          <w:b/>
          <w:noProof/>
          <w:sz w:val="18"/>
          <w:szCs w:val="18"/>
          <w:lang w:eastAsia="ru-RU"/>
        </w:rPr>
        <w:t>/</w:t>
      </w:r>
      <w:r w:rsidRPr="003C7DB9">
        <w:rPr>
          <w:rFonts w:ascii="Verdana" w:eastAsia="Times New Roman" w:hAnsi="Verdana" w:cs="Times New Roman"/>
          <w:b/>
          <w:noProof/>
          <w:sz w:val="18"/>
          <w:szCs w:val="18"/>
          <w:lang w:val="en-US" w:eastAsia="ru-RU"/>
        </w:rPr>
        <w:t>watch</w:t>
      </w:r>
      <w:r w:rsidRPr="001062D9">
        <w:rPr>
          <w:rFonts w:ascii="Verdana" w:eastAsia="Times New Roman" w:hAnsi="Verdana" w:cs="Times New Roman"/>
          <w:b/>
          <w:noProof/>
          <w:sz w:val="18"/>
          <w:szCs w:val="18"/>
          <w:lang w:eastAsia="ru-RU"/>
        </w:rPr>
        <w:t>?</w:t>
      </w:r>
      <w:r w:rsidRPr="003C7DB9">
        <w:rPr>
          <w:rFonts w:ascii="Verdana" w:eastAsia="Times New Roman" w:hAnsi="Verdana" w:cs="Times New Roman"/>
          <w:b/>
          <w:noProof/>
          <w:sz w:val="18"/>
          <w:szCs w:val="18"/>
          <w:lang w:val="en-US" w:eastAsia="ru-RU"/>
        </w:rPr>
        <w:t>v</w:t>
      </w:r>
      <w:r w:rsidRPr="001062D9">
        <w:rPr>
          <w:rFonts w:ascii="Verdana" w:eastAsia="Times New Roman" w:hAnsi="Verdana" w:cs="Times New Roman"/>
          <w:b/>
          <w:noProof/>
          <w:sz w:val="18"/>
          <w:szCs w:val="18"/>
          <w:lang w:eastAsia="ru-RU"/>
        </w:rPr>
        <w:t>=</w:t>
      </w:r>
      <w:r w:rsidRPr="003C7DB9">
        <w:rPr>
          <w:rFonts w:ascii="Verdana" w:eastAsia="Times New Roman" w:hAnsi="Verdana" w:cs="Times New Roman"/>
          <w:b/>
          <w:noProof/>
          <w:sz w:val="18"/>
          <w:szCs w:val="18"/>
          <w:lang w:val="en-US" w:eastAsia="ru-RU"/>
        </w:rPr>
        <w:t>r</w:t>
      </w:r>
      <w:r w:rsidRPr="001062D9">
        <w:rPr>
          <w:rFonts w:ascii="Verdana" w:eastAsia="Times New Roman" w:hAnsi="Verdana" w:cs="Times New Roman"/>
          <w:b/>
          <w:noProof/>
          <w:sz w:val="18"/>
          <w:szCs w:val="18"/>
          <w:lang w:eastAsia="ru-RU"/>
        </w:rPr>
        <w:t>9</w:t>
      </w:r>
      <w:r w:rsidRPr="003C7DB9">
        <w:rPr>
          <w:rFonts w:ascii="Verdana" w:eastAsia="Times New Roman" w:hAnsi="Verdana" w:cs="Times New Roman"/>
          <w:b/>
          <w:noProof/>
          <w:sz w:val="18"/>
          <w:szCs w:val="18"/>
          <w:lang w:val="en-US" w:eastAsia="ru-RU"/>
        </w:rPr>
        <w:t>O</w:t>
      </w:r>
      <w:r w:rsidRPr="001062D9">
        <w:rPr>
          <w:rFonts w:ascii="Verdana" w:eastAsia="Times New Roman" w:hAnsi="Verdana" w:cs="Times New Roman"/>
          <w:b/>
          <w:noProof/>
          <w:sz w:val="18"/>
          <w:szCs w:val="18"/>
          <w:lang w:eastAsia="ru-RU"/>
        </w:rPr>
        <w:t>-</w:t>
      </w:r>
      <w:r w:rsidRPr="003C7DB9">
        <w:rPr>
          <w:rFonts w:ascii="Verdana" w:eastAsia="Times New Roman" w:hAnsi="Verdana" w:cs="Times New Roman"/>
          <w:b/>
          <w:noProof/>
          <w:sz w:val="18"/>
          <w:szCs w:val="18"/>
          <w:lang w:val="en-US" w:eastAsia="ru-RU"/>
        </w:rPr>
        <w:t>zYjzVmk</w:t>
      </w:r>
      <w:r w:rsidRPr="001062D9">
        <w:rPr>
          <w:rFonts w:ascii="Verdana" w:eastAsia="Times New Roman" w:hAnsi="Verdana" w:cs="Times New Roman"/>
          <w:b/>
          <w:noProof/>
          <w:sz w:val="18"/>
          <w:szCs w:val="18"/>
          <w:lang w:eastAsia="ru-RU"/>
        </w:rPr>
        <w:t>&amp;</w:t>
      </w:r>
      <w:r w:rsidRPr="003C7DB9">
        <w:rPr>
          <w:rFonts w:ascii="Verdana" w:eastAsia="Times New Roman" w:hAnsi="Verdana" w:cs="Times New Roman"/>
          <w:b/>
          <w:noProof/>
          <w:sz w:val="18"/>
          <w:szCs w:val="18"/>
          <w:lang w:val="en-US" w:eastAsia="ru-RU"/>
        </w:rPr>
        <w:t>t</w:t>
      </w:r>
      <w:r w:rsidRPr="001062D9">
        <w:rPr>
          <w:rFonts w:ascii="Verdana" w:eastAsia="Times New Roman" w:hAnsi="Verdana" w:cs="Times New Roman"/>
          <w:b/>
          <w:noProof/>
          <w:sz w:val="18"/>
          <w:szCs w:val="18"/>
          <w:lang w:eastAsia="ru-RU"/>
        </w:rPr>
        <w:t>=50</w:t>
      </w:r>
      <w:r w:rsidRPr="003C7DB9">
        <w:rPr>
          <w:rFonts w:ascii="Verdana" w:eastAsia="Times New Roman" w:hAnsi="Verdana" w:cs="Times New Roman"/>
          <w:b/>
          <w:noProof/>
          <w:sz w:val="18"/>
          <w:szCs w:val="18"/>
          <w:lang w:val="en-US" w:eastAsia="ru-RU"/>
        </w:rPr>
        <w:t>s</w:t>
      </w:r>
    </w:p>
    <w:p w:rsidR="006A5406" w:rsidRPr="001062D9" w:rsidRDefault="006A5406" w:rsidP="00444B36">
      <w:pPr>
        <w:shd w:val="clear" w:color="auto" w:fill="F7F7F7"/>
        <w:spacing w:before="100" w:beforeAutospacing="1" w:after="100" w:afterAutospacing="1" w:line="255" w:lineRule="atLeast"/>
        <w:rPr>
          <w:rFonts w:ascii="Verdana" w:eastAsia="Times New Roman" w:hAnsi="Verdana" w:cs="Times New Roman"/>
          <w:b/>
          <w:noProof/>
          <w:sz w:val="18"/>
          <w:szCs w:val="18"/>
          <w:lang w:eastAsia="ru-RU"/>
        </w:rPr>
      </w:pPr>
      <w:r w:rsidRPr="001062D9">
        <w:rPr>
          <w:rFonts w:ascii="Verdana" w:eastAsia="Times New Roman" w:hAnsi="Verdana" w:cs="Times New Roman"/>
          <w:b/>
          <w:noProof/>
          <w:color w:val="E36C0A" w:themeColor="accent6" w:themeShade="BF"/>
          <w:sz w:val="18"/>
          <w:szCs w:val="18"/>
          <w:lang w:eastAsia="ru-RU"/>
        </w:rPr>
        <w:t xml:space="preserve">Чтобы посмотреть какие ветки существуют в репозитории и на какой мы находимся: </w:t>
      </w:r>
      <w:r w:rsidRPr="003C7DB9">
        <w:rPr>
          <w:rFonts w:ascii="Verdana" w:eastAsia="Times New Roman" w:hAnsi="Verdana" w:cs="Times New Roman"/>
          <w:b/>
          <w:noProof/>
          <w:sz w:val="18"/>
          <w:szCs w:val="18"/>
          <w:lang w:val="en-US" w:eastAsia="ru-RU"/>
        </w:rPr>
        <w:t>git</w:t>
      </w:r>
      <w:r w:rsidRPr="001062D9">
        <w:rPr>
          <w:rFonts w:ascii="Verdana" w:eastAsia="Times New Roman" w:hAnsi="Verdana" w:cs="Times New Roman"/>
          <w:b/>
          <w:noProof/>
          <w:sz w:val="18"/>
          <w:szCs w:val="18"/>
          <w:lang w:eastAsia="ru-RU"/>
        </w:rPr>
        <w:t xml:space="preserve"> </w:t>
      </w:r>
      <w:r w:rsidRPr="003C7DB9">
        <w:rPr>
          <w:rFonts w:ascii="Verdana" w:eastAsia="Times New Roman" w:hAnsi="Verdana" w:cs="Times New Roman"/>
          <w:b/>
          <w:noProof/>
          <w:sz w:val="18"/>
          <w:szCs w:val="18"/>
          <w:lang w:val="en-US" w:eastAsia="ru-RU"/>
        </w:rPr>
        <w:t>branch</w:t>
      </w:r>
    </w:p>
    <w:p w:rsidR="006A5406" w:rsidRPr="001062D9" w:rsidRDefault="006A5406" w:rsidP="00444B36">
      <w:pPr>
        <w:shd w:val="clear" w:color="auto" w:fill="F7F7F7"/>
        <w:spacing w:before="100" w:beforeAutospacing="1" w:after="100" w:afterAutospacing="1" w:line="255" w:lineRule="atLeast"/>
        <w:rPr>
          <w:rFonts w:ascii="Verdana" w:eastAsia="Times New Roman" w:hAnsi="Verdana" w:cs="Times New Roman"/>
          <w:b/>
          <w:noProof/>
          <w:sz w:val="18"/>
          <w:szCs w:val="18"/>
          <w:lang w:eastAsia="ru-RU"/>
        </w:rPr>
      </w:pPr>
      <w:r w:rsidRPr="001062D9">
        <w:rPr>
          <w:rFonts w:ascii="Verdana" w:eastAsia="Times New Roman" w:hAnsi="Verdana" w:cs="Times New Roman"/>
          <w:b/>
          <w:noProof/>
          <w:color w:val="E36C0A" w:themeColor="accent6" w:themeShade="BF"/>
          <w:sz w:val="18"/>
          <w:szCs w:val="18"/>
          <w:lang w:eastAsia="ru-RU"/>
        </w:rPr>
        <w:t xml:space="preserve">Чтобы создать новую ветку в </w:t>
      </w:r>
      <w:r w:rsidR="007C4893" w:rsidRPr="001062D9">
        <w:rPr>
          <w:rFonts w:ascii="Verdana" w:eastAsia="Times New Roman" w:hAnsi="Verdana" w:cs="Times New Roman"/>
          <w:b/>
          <w:noProof/>
          <w:color w:val="E36C0A" w:themeColor="accent6" w:themeShade="BF"/>
          <w:sz w:val="18"/>
          <w:szCs w:val="18"/>
          <w:lang w:eastAsia="ru-RU"/>
        </w:rPr>
        <w:t xml:space="preserve">локальном </w:t>
      </w:r>
      <w:r w:rsidRPr="001062D9">
        <w:rPr>
          <w:rFonts w:ascii="Verdana" w:eastAsia="Times New Roman" w:hAnsi="Verdana" w:cs="Times New Roman"/>
          <w:b/>
          <w:noProof/>
          <w:color w:val="E36C0A" w:themeColor="accent6" w:themeShade="BF"/>
          <w:sz w:val="18"/>
          <w:szCs w:val="18"/>
          <w:lang w:eastAsia="ru-RU"/>
        </w:rPr>
        <w:t xml:space="preserve">репозитории: </w:t>
      </w:r>
      <w:r w:rsidRPr="003C7DB9">
        <w:rPr>
          <w:rFonts w:ascii="Verdana" w:eastAsia="Times New Roman" w:hAnsi="Verdana" w:cs="Times New Roman"/>
          <w:b/>
          <w:noProof/>
          <w:sz w:val="18"/>
          <w:szCs w:val="18"/>
          <w:lang w:val="en-US" w:eastAsia="ru-RU"/>
        </w:rPr>
        <w:t>git</w:t>
      </w:r>
      <w:r w:rsidRPr="001062D9">
        <w:rPr>
          <w:rFonts w:ascii="Verdana" w:eastAsia="Times New Roman" w:hAnsi="Verdana" w:cs="Times New Roman"/>
          <w:b/>
          <w:noProof/>
          <w:sz w:val="18"/>
          <w:szCs w:val="18"/>
          <w:lang w:eastAsia="ru-RU"/>
        </w:rPr>
        <w:t xml:space="preserve"> </w:t>
      </w:r>
      <w:r w:rsidRPr="003C7DB9">
        <w:rPr>
          <w:rFonts w:ascii="Verdana" w:eastAsia="Times New Roman" w:hAnsi="Verdana" w:cs="Times New Roman"/>
          <w:b/>
          <w:noProof/>
          <w:sz w:val="18"/>
          <w:szCs w:val="18"/>
          <w:lang w:val="en-US" w:eastAsia="ru-RU"/>
        </w:rPr>
        <w:t>branch</w:t>
      </w:r>
      <w:r w:rsidRPr="001062D9">
        <w:rPr>
          <w:rFonts w:ascii="Verdana" w:eastAsia="Times New Roman" w:hAnsi="Verdana" w:cs="Times New Roman"/>
          <w:b/>
          <w:noProof/>
          <w:sz w:val="18"/>
          <w:szCs w:val="18"/>
          <w:lang w:eastAsia="ru-RU"/>
        </w:rPr>
        <w:t xml:space="preserve"> </w:t>
      </w:r>
      <w:r w:rsidRPr="003C7DB9">
        <w:rPr>
          <w:rFonts w:ascii="Verdana" w:eastAsia="Times New Roman" w:hAnsi="Verdana" w:cs="Times New Roman"/>
          <w:b/>
          <w:noProof/>
          <w:sz w:val="18"/>
          <w:szCs w:val="18"/>
          <w:lang w:val="en-US" w:eastAsia="ru-RU"/>
        </w:rPr>
        <w:t>Exercises</w:t>
      </w:r>
      <w:r w:rsidRPr="001062D9">
        <w:rPr>
          <w:rFonts w:ascii="Verdana" w:eastAsia="Times New Roman" w:hAnsi="Verdana" w:cs="Times New Roman"/>
          <w:b/>
          <w:noProof/>
          <w:sz w:val="18"/>
          <w:szCs w:val="18"/>
          <w:lang w:eastAsia="ru-RU"/>
        </w:rPr>
        <w:t xml:space="preserve"> (где </w:t>
      </w:r>
      <w:r w:rsidRPr="003C7DB9">
        <w:rPr>
          <w:rFonts w:ascii="Verdana" w:eastAsia="Times New Roman" w:hAnsi="Verdana" w:cs="Times New Roman"/>
          <w:b/>
          <w:noProof/>
          <w:sz w:val="18"/>
          <w:szCs w:val="18"/>
          <w:lang w:val="en-US" w:eastAsia="ru-RU"/>
        </w:rPr>
        <w:t>Exercises</w:t>
      </w:r>
      <w:r w:rsidRPr="001062D9">
        <w:rPr>
          <w:rFonts w:ascii="Verdana" w:eastAsia="Times New Roman" w:hAnsi="Verdana" w:cs="Times New Roman"/>
          <w:b/>
          <w:noProof/>
          <w:sz w:val="18"/>
          <w:szCs w:val="18"/>
          <w:lang w:eastAsia="ru-RU"/>
        </w:rPr>
        <w:t xml:space="preserve"> – название новой ветки).</w:t>
      </w:r>
    </w:p>
    <w:p w:rsidR="006A5406" w:rsidRPr="001062D9" w:rsidRDefault="00C027A2" w:rsidP="00444B36">
      <w:pPr>
        <w:shd w:val="clear" w:color="auto" w:fill="F7F7F7"/>
        <w:spacing w:before="100" w:beforeAutospacing="1" w:after="100" w:afterAutospacing="1" w:line="255" w:lineRule="atLeast"/>
        <w:rPr>
          <w:rFonts w:ascii="Verdana" w:eastAsia="Times New Roman" w:hAnsi="Verdana" w:cs="Times New Roman"/>
          <w:b/>
          <w:noProof/>
          <w:sz w:val="18"/>
          <w:szCs w:val="18"/>
          <w:lang w:eastAsia="ru-RU"/>
        </w:rPr>
      </w:pPr>
      <w:r w:rsidRPr="001062D9">
        <w:rPr>
          <w:rFonts w:ascii="Verdana" w:eastAsia="Times New Roman" w:hAnsi="Verdana" w:cs="Times New Roman"/>
          <w:b/>
          <w:noProof/>
          <w:color w:val="E36C0A" w:themeColor="accent6" w:themeShade="BF"/>
          <w:sz w:val="18"/>
          <w:szCs w:val="18"/>
          <w:lang w:eastAsia="ru-RU"/>
        </w:rPr>
        <w:t>Чтобы переключиться на</w:t>
      </w:r>
      <w:r w:rsidR="006A5406" w:rsidRPr="001062D9">
        <w:rPr>
          <w:rFonts w:ascii="Verdana" w:eastAsia="Times New Roman" w:hAnsi="Verdana" w:cs="Times New Roman"/>
          <w:b/>
          <w:noProof/>
          <w:color w:val="E36C0A" w:themeColor="accent6" w:themeShade="BF"/>
          <w:sz w:val="18"/>
          <w:szCs w:val="18"/>
          <w:lang w:eastAsia="ru-RU"/>
        </w:rPr>
        <w:t xml:space="preserve"> новую ветку в репозитории:</w:t>
      </w:r>
      <w:r w:rsidRPr="001062D9">
        <w:rPr>
          <w:rFonts w:ascii="Verdana" w:eastAsia="Times New Roman" w:hAnsi="Verdana" w:cs="Times New Roman"/>
          <w:b/>
          <w:noProof/>
          <w:color w:val="E36C0A" w:themeColor="accent6" w:themeShade="BF"/>
          <w:sz w:val="18"/>
          <w:szCs w:val="18"/>
          <w:lang w:eastAsia="ru-RU"/>
        </w:rPr>
        <w:t xml:space="preserve"> </w:t>
      </w:r>
      <w:r w:rsidRPr="003C7DB9">
        <w:rPr>
          <w:rFonts w:ascii="Verdana" w:eastAsia="Times New Roman" w:hAnsi="Verdana" w:cs="Times New Roman"/>
          <w:b/>
          <w:noProof/>
          <w:sz w:val="18"/>
          <w:szCs w:val="18"/>
          <w:lang w:val="en-US" w:eastAsia="ru-RU"/>
        </w:rPr>
        <w:t>git</w:t>
      </w:r>
      <w:r w:rsidRPr="001062D9">
        <w:rPr>
          <w:rFonts w:ascii="Verdana" w:eastAsia="Times New Roman" w:hAnsi="Verdana" w:cs="Times New Roman"/>
          <w:b/>
          <w:noProof/>
          <w:sz w:val="18"/>
          <w:szCs w:val="18"/>
          <w:lang w:eastAsia="ru-RU"/>
        </w:rPr>
        <w:t xml:space="preserve"> </w:t>
      </w:r>
      <w:r w:rsidRPr="003C7DB9">
        <w:rPr>
          <w:rFonts w:ascii="Verdana" w:eastAsia="Times New Roman" w:hAnsi="Verdana" w:cs="Times New Roman"/>
          <w:b/>
          <w:noProof/>
          <w:sz w:val="18"/>
          <w:szCs w:val="18"/>
          <w:lang w:val="en-US" w:eastAsia="ru-RU"/>
        </w:rPr>
        <w:t>checkout</w:t>
      </w:r>
      <w:r w:rsidRPr="001062D9">
        <w:rPr>
          <w:rFonts w:ascii="Verdana" w:eastAsia="Times New Roman" w:hAnsi="Verdana" w:cs="Times New Roman"/>
          <w:b/>
          <w:noProof/>
          <w:sz w:val="18"/>
          <w:szCs w:val="18"/>
          <w:lang w:eastAsia="ru-RU"/>
        </w:rPr>
        <w:t xml:space="preserve"> </w:t>
      </w:r>
      <w:r w:rsidRPr="003C7DB9">
        <w:rPr>
          <w:rFonts w:ascii="Verdana" w:eastAsia="Times New Roman" w:hAnsi="Verdana" w:cs="Times New Roman"/>
          <w:b/>
          <w:noProof/>
          <w:sz w:val="18"/>
          <w:szCs w:val="18"/>
          <w:lang w:val="en-US" w:eastAsia="ru-RU"/>
        </w:rPr>
        <w:t>Exercises</w:t>
      </w:r>
    </w:p>
    <w:p w:rsidR="006A5406" w:rsidRPr="001062D9" w:rsidRDefault="002E2D41" w:rsidP="00444B36">
      <w:pPr>
        <w:shd w:val="clear" w:color="auto" w:fill="F7F7F7"/>
        <w:spacing w:before="100" w:beforeAutospacing="1" w:after="100" w:afterAutospacing="1" w:line="255" w:lineRule="atLeast"/>
        <w:rPr>
          <w:rFonts w:ascii="Verdana" w:eastAsia="Times New Roman" w:hAnsi="Verdana" w:cs="Times New Roman"/>
          <w:b/>
          <w:noProof/>
          <w:sz w:val="18"/>
          <w:szCs w:val="18"/>
          <w:lang w:eastAsia="ru-RU"/>
        </w:rPr>
      </w:pPr>
      <w:r w:rsidRPr="001062D9">
        <w:rPr>
          <w:rFonts w:ascii="Verdana" w:eastAsia="Times New Roman" w:hAnsi="Verdana" w:cs="Times New Roman"/>
          <w:b/>
          <w:noProof/>
          <w:color w:val="E36C0A" w:themeColor="accent6" w:themeShade="BF"/>
          <w:sz w:val="18"/>
          <w:szCs w:val="18"/>
          <w:lang w:eastAsia="ru-RU"/>
        </w:rPr>
        <w:t xml:space="preserve">Чтобы переименовать название ветки в репозитории: </w:t>
      </w:r>
      <w:r w:rsidRPr="003C7DB9">
        <w:rPr>
          <w:rFonts w:ascii="Verdana" w:eastAsia="Times New Roman" w:hAnsi="Verdana" w:cs="Times New Roman"/>
          <w:b/>
          <w:noProof/>
          <w:sz w:val="18"/>
          <w:szCs w:val="18"/>
          <w:lang w:val="en-US" w:eastAsia="ru-RU"/>
        </w:rPr>
        <w:t>git</w:t>
      </w:r>
      <w:r w:rsidRPr="001062D9">
        <w:rPr>
          <w:rFonts w:ascii="Verdana" w:eastAsia="Times New Roman" w:hAnsi="Verdana" w:cs="Times New Roman"/>
          <w:b/>
          <w:noProof/>
          <w:sz w:val="18"/>
          <w:szCs w:val="18"/>
          <w:lang w:eastAsia="ru-RU"/>
        </w:rPr>
        <w:t xml:space="preserve"> </w:t>
      </w:r>
      <w:r w:rsidRPr="003C7DB9">
        <w:rPr>
          <w:rFonts w:ascii="Verdana" w:eastAsia="Times New Roman" w:hAnsi="Verdana" w:cs="Times New Roman"/>
          <w:b/>
          <w:noProof/>
          <w:sz w:val="18"/>
          <w:szCs w:val="18"/>
          <w:lang w:val="en-US" w:eastAsia="ru-RU"/>
        </w:rPr>
        <w:t>branch</w:t>
      </w:r>
      <w:r w:rsidRPr="001062D9">
        <w:rPr>
          <w:rFonts w:ascii="Verdana" w:eastAsia="Times New Roman" w:hAnsi="Verdana" w:cs="Times New Roman"/>
          <w:b/>
          <w:noProof/>
          <w:sz w:val="18"/>
          <w:szCs w:val="18"/>
          <w:lang w:eastAsia="ru-RU"/>
        </w:rPr>
        <w:t xml:space="preserve"> –</w:t>
      </w:r>
      <w:r w:rsidRPr="003C7DB9">
        <w:rPr>
          <w:rFonts w:ascii="Verdana" w:eastAsia="Times New Roman" w:hAnsi="Verdana" w:cs="Times New Roman"/>
          <w:b/>
          <w:noProof/>
          <w:sz w:val="18"/>
          <w:szCs w:val="18"/>
          <w:lang w:val="en-US" w:eastAsia="ru-RU"/>
        </w:rPr>
        <w:t>m</w:t>
      </w:r>
      <w:r w:rsidRPr="001062D9">
        <w:rPr>
          <w:rFonts w:ascii="Verdana" w:eastAsia="Times New Roman" w:hAnsi="Verdana" w:cs="Times New Roman"/>
          <w:b/>
          <w:noProof/>
          <w:sz w:val="18"/>
          <w:szCs w:val="18"/>
          <w:lang w:eastAsia="ru-RU"/>
        </w:rPr>
        <w:t xml:space="preserve"> </w:t>
      </w:r>
      <w:r w:rsidRPr="003C7DB9">
        <w:rPr>
          <w:rFonts w:ascii="Verdana" w:eastAsia="Times New Roman" w:hAnsi="Verdana" w:cs="Times New Roman"/>
          <w:b/>
          <w:noProof/>
          <w:sz w:val="18"/>
          <w:szCs w:val="18"/>
          <w:lang w:val="en-US" w:eastAsia="ru-RU"/>
        </w:rPr>
        <w:t>Svalka</w:t>
      </w:r>
    </w:p>
    <w:p w:rsidR="002E2D41" w:rsidRPr="001062D9" w:rsidRDefault="002E2D41" w:rsidP="00444B36">
      <w:pPr>
        <w:shd w:val="clear" w:color="auto" w:fill="F7F7F7"/>
        <w:spacing w:before="100" w:beforeAutospacing="1" w:after="100" w:afterAutospacing="1" w:line="255" w:lineRule="atLeast"/>
        <w:rPr>
          <w:rFonts w:ascii="Verdana" w:eastAsia="Times New Roman" w:hAnsi="Verdana" w:cs="Times New Roman"/>
          <w:b/>
          <w:noProof/>
          <w:sz w:val="18"/>
          <w:szCs w:val="18"/>
          <w:lang w:eastAsia="ru-RU"/>
        </w:rPr>
      </w:pPr>
      <w:r w:rsidRPr="001062D9">
        <w:rPr>
          <w:rFonts w:ascii="Verdana" w:eastAsia="Times New Roman" w:hAnsi="Verdana" w:cs="Times New Roman"/>
          <w:b/>
          <w:noProof/>
          <w:color w:val="E36C0A" w:themeColor="accent6" w:themeShade="BF"/>
          <w:sz w:val="18"/>
          <w:szCs w:val="18"/>
          <w:lang w:eastAsia="ru-RU"/>
        </w:rPr>
        <w:t xml:space="preserve">Проверим: </w:t>
      </w:r>
      <w:r w:rsidRPr="003C7DB9">
        <w:rPr>
          <w:rFonts w:ascii="Verdana" w:eastAsia="Times New Roman" w:hAnsi="Verdana" w:cs="Times New Roman"/>
          <w:b/>
          <w:noProof/>
          <w:sz w:val="18"/>
          <w:szCs w:val="18"/>
          <w:lang w:val="en-US" w:eastAsia="ru-RU"/>
        </w:rPr>
        <w:t>git</w:t>
      </w:r>
      <w:r w:rsidRPr="001062D9">
        <w:rPr>
          <w:rFonts w:ascii="Verdana" w:eastAsia="Times New Roman" w:hAnsi="Verdana" w:cs="Times New Roman"/>
          <w:b/>
          <w:noProof/>
          <w:sz w:val="18"/>
          <w:szCs w:val="18"/>
          <w:lang w:eastAsia="ru-RU"/>
        </w:rPr>
        <w:t xml:space="preserve"> </w:t>
      </w:r>
      <w:r w:rsidRPr="003C7DB9">
        <w:rPr>
          <w:rFonts w:ascii="Verdana" w:eastAsia="Times New Roman" w:hAnsi="Verdana" w:cs="Times New Roman"/>
          <w:b/>
          <w:noProof/>
          <w:sz w:val="18"/>
          <w:szCs w:val="18"/>
          <w:lang w:val="en-US" w:eastAsia="ru-RU"/>
        </w:rPr>
        <w:t>branch</w:t>
      </w:r>
      <w:r w:rsidRPr="003C7DB9">
        <w:rPr>
          <w:rFonts w:ascii="Verdana" w:eastAsia="Times New Roman" w:hAnsi="Verdana" w:cs="Times New Roman"/>
          <w:b/>
          <w:noProof/>
          <w:color w:val="E36C0A" w:themeColor="accent6" w:themeShade="BF"/>
          <w:sz w:val="18"/>
          <w:szCs w:val="18"/>
          <w:lang w:eastAsia="ru-RU"/>
        </w:rPr>
        <w:drawing>
          <wp:inline distT="0" distB="0" distL="0" distR="0" wp14:anchorId="65FC08F9" wp14:editId="10F124A8">
            <wp:extent cx="5524500" cy="1885950"/>
            <wp:effectExtent l="0" t="0" r="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абота с командной строкой8.jpg"/>
                    <pic:cNvPicPr/>
                  </pic:nvPicPr>
                  <pic:blipFill>
                    <a:blip r:embed="rId161">
                      <a:extLst>
                        <a:ext uri="{28A0092B-C50C-407E-A947-70E740481C1C}">
                          <a14:useLocalDpi xmlns:a14="http://schemas.microsoft.com/office/drawing/2010/main" val="0"/>
                        </a:ext>
                      </a:extLst>
                    </a:blip>
                    <a:stretch>
                      <a:fillRect/>
                    </a:stretch>
                  </pic:blipFill>
                  <pic:spPr>
                    <a:xfrm>
                      <a:off x="0" y="0"/>
                      <a:ext cx="5524500" cy="1885950"/>
                    </a:xfrm>
                    <a:prstGeom prst="rect">
                      <a:avLst/>
                    </a:prstGeom>
                  </pic:spPr>
                </pic:pic>
              </a:graphicData>
            </a:graphic>
          </wp:inline>
        </w:drawing>
      </w:r>
    </w:p>
    <w:p w:rsidR="002E2D41" w:rsidRPr="001062D9" w:rsidRDefault="003E3150" w:rsidP="00444B36">
      <w:pPr>
        <w:shd w:val="clear" w:color="auto" w:fill="F7F7F7"/>
        <w:spacing w:before="100" w:beforeAutospacing="1" w:after="100" w:afterAutospacing="1" w:line="255" w:lineRule="atLeast"/>
        <w:rPr>
          <w:rFonts w:ascii="Verdana" w:eastAsia="Times New Roman" w:hAnsi="Verdana" w:cs="Times New Roman"/>
          <w:b/>
          <w:noProof/>
          <w:sz w:val="18"/>
          <w:szCs w:val="18"/>
          <w:lang w:eastAsia="ru-RU"/>
        </w:rPr>
      </w:pPr>
      <w:r w:rsidRPr="001062D9">
        <w:rPr>
          <w:rFonts w:ascii="Verdana" w:eastAsia="Times New Roman" w:hAnsi="Verdana" w:cs="Times New Roman"/>
          <w:b/>
          <w:noProof/>
          <w:color w:val="E36C0A" w:themeColor="accent6" w:themeShade="BF"/>
          <w:sz w:val="18"/>
          <w:szCs w:val="18"/>
          <w:lang w:eastAsia="ru-RU"/>
        </w:rPr>
        <w:lastRenderedPageBreak/>
        <w:t xml:space="preserve">Чтобы создать новую ветку и сразу же на нее переключиться: </w:t>
      </w:r>
      <w:r w:rsidRPr="003C7DB9">
        <w:rPr>
          <w:rFonts w:ascii="Verdana" w:eastAsia="Times New Roman" w:hAnsi="Verdana" w:cs="Times New Roman"/>
          <w:b/>
          <w:noProof/>
          <w:sz w:val="18"/>
          <w:szCs w:val="18"/>
          <w:lang w:val="en-US" w:eastAsia="ru-RU"/>
        </w:rPr>
        <w:t>git</w:t>
      </w:r>
      <w:r w:rsidRPr="001062D9">
        <w:rPr>
          <w:rFonts w:ascii="Verdana" w:eastAsia="Times New Roman" w:hAnsi="Verdana" w:cs="Times New Roman"/>
          <w:b/>
          <w:noProof/>
          <w:sz w:val="18"/>
          <w:szCs w:val="18"/>
          <w:lang w:eastAsia="ru-RU"/>
        </w:rPr>
        <w:t xml:space="preserve"> </w:t>
      </w:r>
      <w:r w:rsidRPr="003C7DB9">
        <w:rPr>
          <w:rFonts w:ascii="Verdana" w:eastAsia="Times New Roman" w:hAnsi="Verdana" w:cs="Times New Roman"/>
          <w:b/>
          <w:noProof/>
          <w:sz w:val="18"/>
          <w:szCs w:val="18"/>
          <w:lang w:val="en-US" w:eastAsia="ru-RU"/>
        </w:rPr>
        <w:t>checkout</w:t>
      </w:r>
      <w:r w:rsidRPr="001062D9">
        <w:rPr>
          <w:rFonts w:ascii="Verdana" w:eastAsia="Times New Roman" w:hAnsi="Verdana" w:cs="Times New Roman"/>
          <w:b/>
          <w:noProof/>
          <w:sz w:val="18"/>
          <w:szCs w:val="18"/>
          <w:lang w:eastAsia="ru-RU"/>
        </w:rPr>
        <w:t xml:space="preserve"> –</w:t>
      </w:r>
      <w:r w:rsidRPr="003C7DB9">
        <w:rPr>
          <w:rFonts w:ascii="Verdana" w:eastAsia="Times New Roman" w:hAnsi="Verdana" w:cs="Times New Roman"/>
          <w:b/>
          <w:noProof/>
          <w:sz w:val="18"/>
          <w:szCs w:val="18"/>
          <w:lang w:val="en-US" w:eastAsia="ru-RU"/>
        </w:rPr>
        <w:t>b</w:t>
      </w:r>
      <w:r w:rsidRPr="001062D9">
        <w:rPr>
          <w:rFonts w:ascii="Verdana" w:eastAsia="Times New Roman" w:hAnsi="Verdana" w:cs="Times New Roman"/>
          <w:b/>
          <w:noProof/>
          <w:sz w:val="18"/>
          <w:szCs w:val="18"/>
          <w:lang w:eastAsia="ru-RU"/>
        </w:rPr>
        <w:t xml:space="preserve"> </w:t>
      </w:r>
      <w:r w:rsidRPr="003C7DB9">
        <w:rPr>
          <w:rFonts w:ascii="Verdana" w:eastAsia="Times New Roman" w:hAnsi="Verdana" w:cs="Times New Roman"/>
          <w:b/>
          <w:noProof/>
          <w:sz w:val="18"/>
          <w:szCs w:val="18"/>
          <w:lang w:val="en-US" w:eastAsia="ru-RU"/>
        </w:rPr>
        <w:t>Exercises</w:t>
      </w:r>
    </w:p>
    <w:p w:rsidR="00ED2BEE" w:rsidRPr="001062D9" w:rsidRDefault="00ED2BEE" w:rsidP="00444B36">
      <w:pPr>
        <w:shd w:val="clear" w:color="auto" w:fill="F7F7F7"/>
        <w:spacing w:before="100" w:beforeAutospacing="1" w:after="100" w:afterAutospacing="1" w:line="255" w:lineRule="atLeast"/>
        <w:rPr>
          <w:rFonts w:ascii="Verdana" w:eastAsia="Times New Roman" w:hAnsi="Verdana" w:cs="Times New Roman"/>
          <w:b/>
          <w:noProof/>
          <w:sz w:val="18"/>
          <w:szCs w:val="18"/>
          <w:lang w:eastAsia="ru-RU"/>
        </w:rPr>
      </w:pPr>
      <w:r w:rsidRPr="001062D9">
        <w:rPr>
          <w:rFonts w:ascii="Verdana" w:eastAsia="Times New Roman" w:hAnsi="Verdana" w:cs="Times New Roman"/>
          <w:b/>
          <w:noProof/>
          <w:color w:val="E36C0A" w:themeColor="accent6" w:themeShade="BF"/>
          <w:sz w:val="18"/>
          <w:szCs w:val="18"/>
          <w:lang w:eastAsia="ru-RU"/>
        </w:rPr>
        <w:t xml:space="preserve">Чтобы удалить ветку: </w:t>
      </w:r>
      <w:r w:rsidRPr="003C7DB9">
        <w:rPr>
          <w:rFonts w:ascii="Verdana" w:eastAsia="Times New Roman" w:hAnsi="Verdana" w:cs="Times New Roman"/>
          <w:b/>
          <w:noProof/>
          <w:sz w:val="18"/>
          <w:szCs w:val="18"/>
          <w:lang w:val="en-US" w:eastAsia="ru-RU"/>
        </w:rPr>
        <w:t>git</w:t>
      </w:r>
      <w:r w:rsidRPr="001062D9">
        <w:rPr>
          <w:rFonts w:ascii="Verdana" w:eastAsia="Times New Roman" w:hAnsi="Verdana" w:cs="Times New Roman"/>
          <w:b/>
          <w:noProof/>
          <w:sz w:val="18"/>
          <w:szCs w:val="18"/>
          <w:lang w:eastAsia="ru-RU"/>
        </w:rPr>
        <w:t xml:space="preserve"> </w:t>
      </w:r>
      <w:r w:rsidRPr="003C7DB9">
        <w:rPr>
          <w:rFonts w:ascii="Verdana" w:eastAsia="Times New Roman" w:hAnsi="Verdana" w:cs="Times New Roman"/>
          <w:b/>
          <w:noProof/>
          <w:sz w:val="18"/>
          <w:szCs w:val="18"/>
          <w:lang w:val="en-US" w:eastAsia="ru-RU"/>
        </w:rPr>
        <w:t>branch</w:t>
      </w:r>
      <w:r w:rsidRPr="001062D9">
        <w:rPr>
          <w:rFonts w:ascii="Verdana" w:eastAsia="Times New Roman" w:hAnsi="Verdana" w:cs="Times New Roman"/>
          <w:b/>
          <w:noProof/>
          <w:sz w:val="18"/>
          <w:szCs w:val="18"/>
          <w:lang w:eastAsia="ru-RU"/>
        </w:rPr>
        <w:t xml:space="preserve"> –</w:t>
      </w:r>
      <w:r w:rsidRPr="003C7DB9">
        <w:rPr>
          <w:rFonts w:ascii="Verdana" w:eastAsia="Times New Roman" w:hAnsi="Verdana" w:cs="Times New Roman"/>
          <w:b/>
          <w:noProof/>
          <w:sz w:val="18"/>
          <w:szCs w:val="18"/>
          <w:lang w:val="en-US" w:eastAsia="ru-RU"/>
        </w:rPr>
        <w:t>d</w:t>
      </w:r>
      <w:r w:rsidRPr="001062D9">
        <w:rPr>
          <w:rFonts w:ascii="Verdana" w:eastAsia="Times New Roman" w:hAnsi="Verdana" w:cs="Times New Roman"/>
          <w:b/>
          <w:noProof/>
          <w:sz w:val="18"/>
          <w:szCs w:val="18"/>
          <w:lang w:eastAsia="ru-RU"/>
        </w:rPr>
        <w:t xml:space="preserve"> </w:t>
      </w:r>
      <w:r w:rsidRPr="003C7DB9">
        <w:rPr>
          <w:rFonts w:ascii="Verdana" w:eastAsia="Times New Roman" w:hAnsi="Verdana" w:cs="Times New Roman"/>
          <w:b/>
          <w:noProof/>
          <w:sz w:val="18"/>
          <w:szCs w:val="18"/>
          <w:lang w:val="en-US" w:eastAsia="ru-RU"/>
        </w:rPr>
        <w:t>Exercises</w:t>
      </w:r>
    </w:p>
    <w:p w:rsidR="007C4893" w:rsidRPr="001062D9" w:rsidRDefault="007C4893" w:rsidP="00444B36">
      <w:pPr>
        <w:shd w:val="clear" w:color="auto" w:fill="F7F7F7"/>
        <w:spacing w:before="100" w:beforeAutospacing="1" w:after="100" w:afterAutospacing="1" w:line="255" w:lineRule="atLeast"/>
        <w:rPr>
          <w:rFonts w:ascii="Verdana" w:eastAsia="Times New Roman" w:hAnsi="Verdana" w:cs="Times New Roman"/>
          <w:b/>
          <w:noProof/>
          <w:sz w:val="18"/>
          <w:szCs w:val="18"/>
          <w:lang w:eastAsia="ru-RU"/>
        </w:rPr>
      </w:pPr>
      <w:r w:rsidRPr="001062D9">
        <w:rPr>
          <w:rFonts w:ascii="Verdana" w:eastAsia="Times New Roman" w:hAnsi="Verdana" w:cs="Times New Roman"/>
          <w:b/>
          <w:noProof/>
          <w:color w:val="E36C0A" w:themeColor="accent6" w:themeShade="BF"/>
          <w:sz w:val="18"/>
          <w:szCs w:val="18"/>
          <w:lang w:eastAsia="ru-RU"/>
        </w:rPr>
        <w:t xml:space="preserve">Чтобы опубликовать новую ветку на репозиторий на </w:t>
      </w:r>
      <w:r w:rsidRPr="003C7DB9">
        <w:rPr>
          <w:rFonts w:ascii="Verdana" w:eastAsia="Times New Roman" w:hAnsi="Verdana" w:cs="Times New Roman"/>
          <w:b/>
          <w:noProof/>
          <w:color w:val="E36C0A" w:themeColor="accent6" w:themeShade="BF"/>
          <w:sz w:val="18"/>
          <w:szCs w:val="18"/>
          <w:lang w:val="en-US" w:eastAsia="ru-RU"/>
        </w:rPr>
        <w:t>github</w:t>
      </w:r>
      <w:r w:rsidRPr="001062D9">
        <w:rPr>
          <w:rFonts w:ascii="Verdana" w:eastAsia="Times New Roman" w:hAnsi="Verdana" w:cs="Times New Roman"/>
          <w:b/>
          <w:noProof/>
          <w:color w:val="E36C0A" w:themeColor="accent6" w:themeShade="BF"/>
          <w:sz w:val="18"/>
          <w:szCs w:val="18"/>
          <w:lang w:eastAsia="ru-RU"/>
        </w:rPr>
        <w:t xml:space="preserve">: </w:t>
      </w:r>
      <w:r w:rsidRPr="003C7DB9">
        <w:rPr>
          <w:rFonts w:ascii="Verdana" w:eastAsia="Times New Roman" w:hAnsi="Verdana" w:cs="Times New Roman"/>
          <w:b/>
          <w:noProof/>
          <w:sz w:val="18"/>
          <w:szCs w:val="18"/>
          <w:lang w:val="en-US" w:eastAsia="ru-RU"/>
        </w:rPr>
        <w:t>git</w:t>
      </w:r>
      <w:r w:rsidRPr="001062D9">
        <w:rPr>
          <w:rFonts w:ascii="Verdana" w:eastAsia="Times New Roman" w:hAnsi="Verdana" w:cs="Times New Roman"/>
          <w:b/>
          <w:noProof/>
          <w:sz w:val="18"/>
          <w:szCs w:val="18"/>
          <w:lang w:eastAsia="ru-RU"/>
        </w:rPr>
        <w:t xml:space="preserve"> </w:t>
      </w:r>
      <w:r w:rsidRPr="003C7DB9">
        <w:rPr>
          <w:rFonts w:ascii="Verdana" w:eastAsia="Times New Roman" w:hAnsi="Verdana" w:cs="Times New Roman"/>
          <w:b/>
          <w:noProof/>
          <w:sz w:val="18"/>
          <w:szCs w:val="18"/>
          <w:lang w:val="en-US" w:eastAsia="ru-RU"/>
        </w:rPr>
        <w:t>push</w:t>
      </w:r>
      <w:r w:rsidRPr="001062D9">
        <w:rPr>
          <w:rFonts w:ascii="Verdana" w:eastAsia="Times New Roman" w:hAnsi="Verdana" w:cs="Times New Roman"/>
          <w:b/>
          <w:noProof/>
          <w:sz w:val="18"/>
          <w:szCs w:val="18"/>
          <w:lang w:eastAsia="ru-RU"/>
        </w:rPr>
        <w:t xml:space="preserve"> </w:t>
      </w:r>
      <w:r w:rsidRPr="003C7DB9">
        <w:rPr>
          <w:rFonts w:ascii="Verdana" w:eastAsia="Times New Roman" w:hAnsi="Verdana" w:cs="Times New Roman"/>
          <w:b/>
          <w:noProof/>
          <w:sz w:val="18"/>
          <w:szCs w:val="18"/>
          <w:lang w:val="en-US" w:eastAsia="ru-RU"/>
        </w:rPr>
        <w:t>origin</w:t>
      </w:r>
      <w:r w:rsidRPr="001062D9">
        <w:rPr>
          <w:rFonts w:ascii="Verdana" w:eastAsia="Times New Roman" w:hAnsi="Verdana" w:cs="Times New Roman"/>
          <w:b/>
          <w:noProof/>
          <w:sz w:val="18"/>
          <w:szCs w:val="18"/>
          <w:lang w:eastAsia="ru-RU"/>
        </w:rPr>
        <w:t xml:space="preserve"> </w:t>
      </w:r>
      <w:r w:rsidRPr="003C7DB9">
        <w:rPr>
          <w:rFonts w:ascii="Verdana" w:eastAsia="Times New Roman" w:hAnsi="Verdana" w:cs="Times New Roman"/>
          <w:b/>
          <w:noProof/>
          <w:sz w:val="18"/>
          <w:szCs w:val="18"/>
          <w:lang w:val="en-US" w:eastAsia="ru-RU"/>
        </w:rPr>
        <w:t>Svalka</w:t>
      </w:r>
      <w:r w:rsidR="00994B1D" w:rsidRPr="001062D9">
        <w:rPr>
          <w:rFonts w:ascii="Verdana" w:eastAsia="Times New Roman" w:hAnsi="Verdana" w:cs="Times New Roman"/>
          <w:b/>
          <w:noProof/>
          <w:sz w:val="18"/>
          <w:szCs w:val="18"/>
          <w:lang w:eastAsia="ru-RU"/>
        </w:rPr>
        <w:t xml:space="preserve">, где </w:t>
      </w:r>
      <w:r w:rsidR="00994B1D" w:rsidRPr="003C7DB9">
        <w:rPr>
          <w:rFonts w:ascii="Verdana" w:eastAsia="Times New Roman" w:hAnsi="Verdana" w:cs="Times New Roman"/>
          <w:b/>
          <w:noProof/>
          <w:sz w:val="18"/>
          <w:szCs w:val="18"/>
          <w:lang w:val="en-US" w:eastAsia="ru-RU"/>
        </w:rPr>
        <w:t>origin</w:t>
      </w:r>
      <w:r w:rsidR="00994B1D" w:rsidRPr="001062D9">
        <w:rPr>
          <w:rFonts w:ascii="Verdana" w:eastAsia="Times New Roman" w:hAnsi="Verdana" w:cs="Times New Roman"/>
          <w:b/>
          <w:noProof/>
          <w:sz w:val="18"/>
          <w:szCs w:val="18"/>
          <w:lang w:eastAsia="ru-RU"/>
        </w:rPr>
        <w:t xml:space="preserve"> – это сервер.</w:t>
      </w:r>
    </w:p>
    <w:p w:rsidR="007C4893" w:rsidRPr="003C7DB9" w:rsidRDefault="007C4893" w:rsidP="00444B36">
      <w:pPr>
        <w:shd w:val="clear" w:color="auto" w:fill="F7F7F7"/>
        <w:spacing w:before="100" w:beforeAutospacing="1" w:after="100" w:afterAutospacing="1" w:line="255" w:lineRule="atLeast"/>
        <w:rPr>
          <w:rFonts w:ascii="Verdana" w:eastAsia="Times New Roman" w:hAnsi="Verdana" w:cs="Times New Roman"/>
          <w:b/>
          <w:noProof/>
          <w:sz w:val="18"/>
          <w:szCs w:val="18"/>
          <w:lang w:val="en-US" w:eastAsia="ru-RU"/>
        </w:rPr>
      </w:pPr>
      <w:r w:rsidRPr="003C7DB9">
        <w:rPr>
          <w:rFonts w:ascii="Verdana" w:eastAsia="Times New Roman" w:hAnsi="Verdana" w:cs="Times New Roman"/>
          <w:b/>
          <w:noProof/>
          <w:sz w:val="18"/>
          <w:szCs w:val="18"/>
          <w:lang w:eastAsia="ru-RU"/>
        </w:rPr>
        <w:drawing>
          <wp:inline distT="0" distB="0" distL="0" distR="0" wp14:anchorId="0E17FF9A" wp14:editId="49B55DC2">
            <wp:extent cx="5962650" cy="762000"/>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Новая ветка запушена на github.jpg"/>
                    <pic:cNvPicPr/>
                  </pic:nvPicPr>
                  <pic:blipFill>
                    <a:blip r:embed="rId162">
                      <a:extLst>
                        <a:ext uri="{28A0092B-C50C-407E-A947-70E740481C1C}">
                          <a14:useLocalDpi xmlns:a14="http://schemas.microsoft.com/office/drawing/2010/main" val="0"/>
                        </a:ext>
                      </a:extLst>
                    </a:blip>
                    <a:stretch>
                      <a:fillRect/>
                    </a:stretch>
                  </pic:blipFill>
                  <pic:spPr>
                    <a:xfrm>
                      <a:off x="0" y="0"/>
                      <a:ext cx="5962650" cy="762000"/>
                    </a:xfrm>
                    <a:prstGeom prst="rect">
                      <a:avLst/>
                    </a:prstGeom>
                  </pic:spPr>
                </pic:pic>
              </a:graphicData>
            </a:graphic>
          </wp:inline>
        </w:drawing>
      </w:r>
    </w:p>
    <w:p w:rsidR="007C4893" w:rsidRPr="001062D9" w:rsidRDefault="007C4893" w:rsidP="00444B36">
      <w:pPr>
        <w:shd w:val="clear" w:color="auto" w:fill="F7F7F7"/>
        <w:spacing w:before="100" w:beforeAutospacing="1" w:after="100" w:afterAutospacing="1" w:line="255" w:lineRule="atLeast"/>
        <w:rPr>
          <w:rFonts w:ascii="Verdana" w:eastAsia="Times New Roman" w:hAnsi="Verdana" w:cs="Times New Roman"/>
          <w:b/>
          <w:noProof/>
          <w:sz w:val="18"/>
          <w:szCs w:val="18"/>
          <w:lang w:eastAsia="ru-RU"/>
        </w:rPr>
      </w:pPr>
      <w:r w:rsidRPr="001062D9">
        <w:rPr>
          <w:rFonts w:ascii="Verdana" w:eastAsia="Times New Roman" w:hAnsi="Verdana" w:cs="Times New Roman"/>
          <w:b/>
          <w:noProof/>
          <w:sz w:val="18"/>
          <w:szCs w:val="18"/>
          <w:lang w:eastAsia="ru-RU"/>
        </w:rPr>
        <w:t xml:space="preserve">Проверяем результат на нашем профайле на </w:t>
      </w:r>
      <w:r w:rsidRPr="003C7DB9">
        <w:rPr>
          <w:rFonts w:ascii="Verdana" w:eastAsia="Times New Roman" w:hAnsi="Verdana" w:cs="Times New Roman"/>
          <w:b/>
          <w:noProof/>
          <w:sz w:val="18"/>
          <w:szCs w:val="18"/>
          <w:lang w:val="en-US" w:eastAsia="ru-RU"/>
        </w:rPr>
        <w:t>github</w:t>
      </w:r>
      <w:r w:rsidR="00E31DA0" w:rsidRPr="001062D9">
        <w:rPr>
          <w:rFonts w:ascii="Verdana" w:eastAsia="Times New Roman" w:hAnsi="Verdana" w:cs="Times New Roman"/>
          <w:b/>
          <w:noProof/>
          <w:sz w:val="18"/>
          <w:szCs w:val="18"/>
          <w:lang w:eastAsia="ru-RU"/>
        </w:rPr>
        <w:t xml:space="preserve"> видем, что ветка </w:t>
      </w:r>
      <w:r w:rsidR="00E31DA0" w:rsidRPr="003C7DB9">
        <w:rPr>
          <w:rFonts w:ascii="Verdana" w:eastAsia="Times New Roman" w:hAnsi="Verdana" w:cs="Times New Roman"/>
          <w:b/>
          <w:noProof/>
          <w:sz w:val="18"/>
          <w:szCs w:val="18"/>
          <w:lang w:val="en-US" w:eastAsia="ru-RU"/>
        </w:rPr>
        <w:t>Svalka</w:t>
      </w:r>
      <w:r w:rsidR="00E31DA0" w:rsidRPr="001062D9">
        <w:rPr>
          <w:rFonts w:ascii="Verdana" w:eastAsia="Times New Roman" w:hAnsi="Verdana" w:cs="Times New Roman"/>
          <w:b/>
          <w:noProof/>
          <w:sz w:val="18"/>
          <w:szCs w:val="18"/>
          <w:lang w:eastAsia="ru-RU"/>
        </w:rPr>
        <w:t xml:space="preserve"> успешно запушена</w:t>
      </w:r>
      <w:r w:rsidRPr="001062D9">
        <w:rPr>
          <w:rFonts w:ascii="Verdana" w:eastAsia="Times New Roman" w:hAnsi="Verdana" w:cs="Times New Roman"/>
          <w:b/>
          <w:noProof/>
          <w:sz w:val="18"/>
          <w:szCs w:val="18"/>
          <w:lang w:eastAsia="ru-RU"/>
        </w:rPr>
        <w:t>:</w:t>
      </w:r>
    </w:p>
    <w:p w:rsidR="007C4893" w:rsidRPr="003C7DB9" w:rsidRDefault="007C4893" w:rsidP="00444B36">
      <w:pPr>
        <w:shd w:val="clear" w:color="auto" w:fill="F7F7F7"/>
        <w:spacing w:before="100" w:beforeAutospacing="1" w:after="100" w:afterAutospacing="1" w:line="255" w:lineRule="atLeast"/>
        <w:rPr>
          <w:rFonts w:ascii="Verdana" w:eastAsia="Times New Roman" w:hAnsi="Verdana" w:cs="Times New Roman"/>
          <w:b/>
          <w:noProof/>
          <w:sz w:val="18"/>
          <w:szCs w:val="18"/>
          <w:lang w:val="en-US" w:eastAsia="ru-RU"/>
        </w:rPr>
      </w:pPr>
      <w:r w:rsidRPr="003C7DB9">
        <w:rPr>
          <w:rFonts w:ascii="Verdana" w:eastAsia="Times New Roman" w:hAnsi="Verdana" w:cs="Times New Roman"/>
          <w:b/>
          <w:noProof/>
          <w:sz w:val="18"/>
          <w:szCs w:val="18"/>
          <w:lang w:eastAsia="ru-RU"/>
        </w:rPr>
        <w:drawing>
          <wp:inline distT="0" distB="0" distL="0" distR="0" wp14:anchorId="4DDAB8C3" wp14:editId="5AEEF026">
            <wp:extent cx="6645910" cy="2106295"/>
            <wp:effectExtent l="0" t="0" r="2540" b="8255"/>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Новая ветка на гитхабе.jpg"/>
                    <pic:cNvPicPr/>
                  </pic:nvPicPr>
                  <pic:blipFill>
                    <a:blip r:embed="rId163">
                      <a:extLst>
                        <a:ext uri="{28A0092B-C50C-407E-A947-70E740481C1C}">
                          <a14:useLocalDpi xmlns:a14="http://schemas.microsoft.com/office/drawing/2010/main" val="0"/>
                        </a:ext>
                      </a:extLst>
                    </a:blip>
                    <a:stretch>
                      <a:fillRect/>
                    </a:stretch>
                  </pic:blipFill>
                  <pic:spPr>
                    <a:xfrm>
                      <a:off x="0" y="0"/>
                      <a:ext cx="6645910" cy="2106295"/>
                    </a:xfrm>
                    <a:prstGeom prst="rect">
                      <a:avLst/>
                    </a:prstGeom>
                  </pic:spPr>
                </pic:pic>
              </a:graphicData>
            </a:graphic>
          </wp:inline>
        </w:drawing>
      </w:r>
    </w:p>
    <w:p w:rsidR="007C4893" w:rsidRPr="001062D9" w:rsidRDefault="007C4893" w:rsidP="00444B36">
      <w:pPr>
        <w:shd w:val="clear" w:color="auto" w:fill="F7F7F7"/>
        <w:spacing w:before="100" w:beforeAutospacing="1" w:after="100" w:afterAutospacing="1" w:line="255" w:lineRule="atLeast"/>
        <w:rPr>
          <w:rFonts w:ascii="Verdana" w:eastAsia="Times New Roman" w:hAnsi="Verdana" w:cs="Times New Roman"/>
          <w:b/>
          <w:noProof/>
          <w:sz w:val="18"/>
          <w:szCs w:val="18"/>
          <w:lang w:eastAsia="ru-RU"/>
        </w:rPr>
      </w:pPr>
      <w:r w:rsidRPr="001062D9">
        <w:rPr>
          <w:rFonts w:ascii="Verdana" w:eastAsia="Times New Roman" w:hAnsi="Verdana" w:cs="Times New Roman"/>
          <w:b/>
          <w:noProof/>
          <w:sz w:val="18"/>
          <w:szCs w:val="18"/>
          <w:lang w:eastAsia="ru-RU"/>
        </w:rPr>
        <w:t xml:space="preserve">После этого ввести логин </w:t>
      </w:r>
      <w:r w:rsidRPr="003C7DB9">
        <w:rPr>
          <w:rFonts w:ascii="Verdana" w:eastAsia="Times New Roman" w:hAnsi="Verdana" w:cs="Times New Roman"/>
          <w:b/>
          <w:noProof/>
          <w:sz w:val="18"/>
          <w:szCs w:val="18"/>
          <w:lang w:val="en-US" w:eastAsia="ru-RU"/>
        </w:rPr>
        <w:t>PFCS</w:t>
      </w:r>
      <w:r w:rsidRPr="001062D9">
        <w:rPr>
          <w:rFonts w:ascii="Verdana" w:eastAsia="Times New Roman" w:hAnsi="Verdana" w:cs="Times New Roman"/>
          <w:b/>
          <w:noProof/>
          <w:sz w:val="18"/>
          <w:szCs w:val="18"/>
          <w:lang w:eastAsia="ru-RU"/>
        </w:rPr>
        <w:t>86 и пароль</w:t>
      </w:r>
      <w:r w:rsidR="006621FE" w:rsidRPr="001062D9">
        <w:rPr>
          <w:rFonts w:ascii="Verdana" w:eastAsia="Times New Roman" w:hAnsi="Verdana" w:cs="Times New Roman"/>
          <w:b/>
          <w:noProof/>
          <w:sz w:val="18"/>
          <w:szCs w:val="18"/>
          <w:lang w:eastAsia="ru-RU"/>
        </w:rPr>
        <w:t xml:space="preserve"> </w:t>
      </w:r>
      <w:r w:rsidR="006621FE" w:rsidRPr="003C7DB9">
        <w:rPr>
          <w:rFonts w:ascii="Verdana" w:eastAsia="Times New Roman" w:hAnsi="Verdana" w:cs="Times New Roman"/>
          <w:b/>
          <w:noProof/>
          <w:sz w:val="18"/>
          <w:szCs w:val="18"/>
          <w:lang w:val="en-US" w:eastAsia="ru-RU"/>
        </w:rPr>
        <w:t>Supporter</w:t>
      </w:r>
      <w:r w:rsidR="006621FE" w:rsidRPr="001062D9">
        <w:rPr>
          <w:rFonts w:ascii="Verdana" w:eastAsia="Times New Roman" w:hAnsi="Verdana" w:cs="Times New Roman"/>
          <w:b/>
          <w:noProof/>
          <w:sz w:val="18"/>
          <w:szCs w:val="18"/>
          <w:lang w:eastAsia="ru-RU"/>
        </w:rPr>
        <w:t>86</w:t>
      </w:r>
    </w:p>
    <w:p w:rsidR="003354C7" w:rsidRPr="001062D9" w:rsidRDefault="003354C7" w:rsidP="00444B36">
      <w:pPr>
        <w:shd w:val="clear" w:color="auto" w:fill="F7F7F7"/>
        <w:spacing w:before="100" w:beforeAutospacing="1" w:after="100" w:afterAutospacing="1" w:line="255" w:lineRule="atLeast"/>
        <w:rPr>
          <w:rFonts w:ascii="Verdana" w:eastAsia="Times New Roman" w:hAnsi="Verdana" w:cs="Times New Roman"/>
          <w:b/>
          <w:noProof/>
          <w:sz w:val="18"/>
          <w:szCs w:val="18"/>
          <w:lang w:eastAsia="ru-RU"/>
        </w:rPr>
      </w:pPr>
      <w:r w:rsidRPr="001062D9">
        <w:rPr>
          <w:rFonts w:ascii="Verdana" w:eastAsia="Times New Roman" w:hAnsi="Verdana" w:cs="Times New Roman"/>
          <w:b/>
          <w:noProof/>
          <w:color w:val="E36C0A" w:themeColor="accent6" w:themeShade="BF"/>
          <w:sz w:val="18"/>
          <w:szCs w:val="18"/>
          <w:lang w:eastAsia="ru-RU"/>
        </w:rPr>
        <w:t xml:space="preserve">Если мы создали новый файл (например, </w:t>
      </w:r>
      <w:r w:rsidRPr="003C7DB9">
        <w:rPr>
          <w:rFonts w:ascii="Verdana" w:eastAsia="Times New Roman" w:hAnsi="Verdana" w:cs="Times New Roman"/>
          <w:b/>
          <w:noProof/>
          <w:color w:val="E36C0A" w:themeColor="accent6" w:themeShade="BF"/>
          <w:sz w:val="18"/>
          <w:szCs w:val="18"/>
          <w:lang w:val="en-US" w:eastAsia="ru-RU"/>
        </w:rPr>
        <w:t>index</w:t>
      </w:r>
      <w:r w:rsidRPr="001062D9">
        <w:rPr>
          <w:rFonts w:ascii="Verdana" w:eastAsia="Times New Roman" w:hAnsi="Verdana" w:cs="Times New Roman"/>
          <w:b/>
          <w:noProof/>
          <w:color w:val="E36C0A" w:themeColor="accent6" w:themeShade="BF"/>
          <w:sz w:val="18"/>
          <w:szCs w:val="18"/>
          <w:lang w:eastAsia="ru-RU"/>
        </w:rPr>
        <w:t>.</w:t>
      </w:r>
      <w:r w:rsidRPr="003C7DB9">
        <w:rPr>
          <w:rFonts w:ascii="Verdana" w:eastAsia="Times New Roman" w:hAnsi="Verdana" w:cs="Times New Roman"/>
          <w:b/>
          <w:noProof/>
          <w:color w:val="E36C0A" w:themeColor="accent6" w:themeShade="BF"/>
          <w:sz w:val="18"/>
          <w:szCs w:val="18"/>
          <w:lang w:val="en-US" w:eastAsia="ru-RU"/>
        </w:rPr>
        <w:t>html</w:t>
      </w:r>
      <w:r w:rsidRPr="001062D9">
        <w:rPr>
          <w:rFonts w:ascii="Verdana" w:eastAsia="Times New Roman" w:hAnsi="Verdana" w:cs="Times New Roman"/>
          <w:b/>
          <w:noProof/>
          <w:color w:val="E36C0A" w:themeColor="accent6" w:themeShade="BF"/>
          <w:sz w:val="18"/>
          <w:szCs w:val="18"/>
          <w:lang w:eastAsia="ru-RU"/>
        </w:rPr>
        <w:t xml:space="preserve">) на нашем компе, то команда </w:t>
      </w:r>
      <w:r w:rsidRPr="003C7DB9">
        <w:rPr>
          <w:rFonts w:ascii="Verdana" w:eastAsia="Times New Roman" w:hAnsi="Verdana" w:cs="Times New Roman"/>
          <w:b/>
          <w:noProof/>
          <w:color w:val="E36C0A" w:themeColor="accent6" w:themeShade="BF"/>
          <w:sz w:val="18"/>
          <w:szCs w:val="18"/>
          <w:lang w:val="en-US" w:eastAsia="ru-RU"/>
        </w:rPr>
        <w:t>git</w:t>
      </w:r>
      <w:r w:rsidRPr="001062D9">
        <w:rPr>
          <w:rFonts w:ascii="Verdana" w:eastAsia="Times New Roman" w:hAnsi="Verdana" w:cs="Times New Roman"/>
          <w:b/>
          <w:noProof/>
          <w:color w:val="E36C0A" w:themeColor="accent6" w:themeShade="BF"/>
          <w:sz w:val="18"/>
          <w:szCs w:val="18"/>
          <w:lang w:eastAsia="ru-RU"/>
        </w:rPr>
        <w:t xml:space="preserve"> </w:t>
      </w:r>
      <w:r w:rsidRPr="003C7DB9">
        <w:rPr>
          <w:rFonts w:ascii="Verdana" w:eastAsia="Times New Roman" w:hAnsi="Verdana" w:cs="Times New Roman"/>
          <w:b/>
          <w:noProof/>
          <w:color w:val="E36C0A" w:themeColor="accent6" w:themeShade="BF"/>
          <w:sz w:val="18"/>
          <w:szCs w:val="18"/>
          <w:lang w:val="en-US" w:eastAsia="ru-RU"/>
        </w:rPr>
        <w:t>status</w:t>
      </w:r>
      <w:r w:rsidRPr="001062D9">
        <w:rPr>
          <w:rFonts w:ascii="Verdana" w:eastAsia="Times New Roman" w:hAnsi="Verdana" w:cs="Times New Roman"/>
          <w:b/>
          <w:noProof/>
          <w:color w:val="E36C0A" w:themeColor="accent6" w:themeShade="BF"/>
          <w:sz w:val="18"/>
          <w:szCs w:val="18"/>
          <w:lang w:eastAsia="ru-RU"/>
        </w:rPr>
        <w:t xml:space="preserve"> покажет, </w:t>
      </w:r>
      <w:r w:rsidRPr="001062D9">
        <w:rPr>
          <w:rFonts w:ascii="Verdana" w:eastAsia="Times New Roman" w:hAnsi="Verdana" w:cs="Times New Roman"/>
          <w:noProof/>
          <w:color w:val="000000" w:themeColor="text1"/>
          <w:sz w:val="18"/>
          <w:szCs w:val="18"/>
          <w:lang w:eastAsia="ru-RU"/>
        </w:rPr>
        <w:t>что этого файла нет в нашем репозитории.</w:t>
      </w:r>
    </w:p>
    <w:p w:rsidR="003354C7" w:rsidRPr="003C7DB9" w:rsidRDefault="003354C7" w:rsidP="00444B36">
      <w:pPr>
        <w:shd w:val="clear" w:color="auto" w:fill="F7F7F7"/>
        <w:spacing w:before="100" w:beforeAutospacing="1" w:after="100" w:afterAutospacing="1" w:line="255" w:lineRule="atLeast"/>
        <w:rPr>
          <w:rFonts w:ascii="Verdana" w:eastAsia="Times New Roman" w:hAnsi="Verdana" w:cs="Times New Roman"/>
          <w:b/>
          <w:noProof/>
          <w:color w:val="E36C0A" w:themeColor="accent6" w:themeShade="BF"/>
          <w:sz w:val="18"/>
          <w:szCs w:val="18"/>
          <w:lang w:val="en-US" w:eastAsia="ru-RU"/>
        </w:rPr>
      </w:pPr>
      <w:r w:rsidRPr="003C7DB9">
        <w:rPr>
          <w:rFonts w:ascii="Verdana" w:eastAsia="Times New Roman" w:hAnsi="Verdana" w:cs="Times New Roman"/>
          <w:b/>
          <w:noProof/>
          <w:color w:val="E36C0A" w:themeColor="accent6" w:themeShade="BF"/>
          <w:sz w:val="18"/>
          <w:szCs w:val="18"/>
          <w:lang w:eastAsia="ru-RU"/>
        </w:rPr>
        <w:drawing>
          <wp:inline distT="0" distB="0" distL="0" distR="0" wp14:anchorId="1B7FBD72" wp14:editId="0E937783">
            <wp:extent cx="5934075" cy="3924300"/>
            <wp:effectExtent l="0" t="0" r="9525"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абота с командной строкой6.jpg"/>
                    <pic:cNvPicPr/>
                  </pic:nvPicPr>
                  <pic:blipFill>
                    <a:blip r:embed="rId164">
                      <a:extLst>
                        <a:ext uri="{28A0092B-C50C-407E-A947-70E740481C1C}">
                          <a14:useLocalDpi xmlns:a14="http://schemas.microsoft.com/office/drawing/2010/main" val="0"/>
                        </a:ext>
                      </a:extLst>
                    </a:blip>
                    <a:stretch>
                      <a:fillRect/>
                    </a:stretch>
                  </pic:blipFill>
                  <pic:spPr>
                    <a:xfrm>
                      <a:off x="0" y="0"/>
                      <a:ext cx="5934075" cy="3924300"/>
                    </a:xfrm>
                    <a:prstGeom prst="rect">
                      <a:avLst/>
                    </a:prstGeom>
                  </pic:spPr>
                </pic:pic>
              </a:graphicData>
            </a:graphic>
          </wp:inline>
        </w:drawing>
      </w:r>
    </w:p>
    <w:p w:rsidR="003354C7" w:rsidRPr="003C7DB9" w:rsidRDefault="003354C7" w:rsidP="00444B36">
      <w:pPr>
        <w:shd w:val="clear" w:color="auto" w:fill="F7F7F7"/>
        <w:spacing w:before="100" w:beforeAutospacing="1" w:after="100" w:afterAutospacing="1" w:line="255" w:lineRule="atLeast"/>
        <w:rPr>
          <w:rFonts w:ascii="Verdana" w:eastAsia="Times New Roman" w:hAnsi="Verdana" w:cs="Times New Roman"/>
          <w:b/>
          <w:noProof/>
          <w:color w:val="E36C0A" w:themeColor="accent6" w:themeShade="BF"/>
          <w:sz w:val="18"/>
          <w:szCs w:val="18"/>
          <w:lang w:val="en-US" w:eastAsia="ru-RU"/>
        </w:rPr>
      </w:pPr>
    </w:p>
    <w:p w:rsidR="008E5F66" w:rsidRPr="001062D9" w:rsidRDefault="008E5F66" w:rsidP="00444B36">
      <w:pPr>
        <w:shd w:val="clear" w:color="auto" w:fill="F7F7F7"/>
        <w:spacing w:before="100" w:beforeAutospacing="1" w:after="100" w:afterAutospacing="1" w:line="255" w:lineRule="atLeast"/>
        <w:rPr>
          <w:rFonts w:ascii="Verdana" w:eastAsia="Times New Roman" w:hAnsi="Verdana" w:cs="Times New Roman"/>
          <w:noProof/>
          <w:color w:val="000000"/>
          <w:sz w:val="18"/>
          <w:szCs w:val="18"/>
          <w:lang w:eastAsia="ru-RU"/>
        </w:rPr>
      </w:pPr>
      <w:r w:rsidRPr="001062D9">
        <w:rPr>
          <w:rFonts w:ascii="Verdana" w:eastAsia="Times New Roman" w:hAnsi="Verdana" w:cs="Times New Roman"/>
          <w:b/>
          <w:noProof/>
          <w:color w:val="E36C0A" w:themeColor="accent6" w:themeShade="BF"/>
          <w:sz w:val="18"/>
          <w:szCs w:val="18"/>
          <w:lang w:eastAsia="ru-RU"/>
        </w:rPr>
        <w:t>Чтобы</w:t>
      </w:r>
      <w:r w:rsidRPr="001062D9">
        <w:rPr>
          <w:rFonts w:ascii="Verdana" w:eastAsia="Times New Roman" w:hAnsi="Verdana" w:cs="Times New Roman"/>
          <w:noProof/>
          <w:color w:val="000000"/>
          <w:sz w:val="18"/>
          <w:szCs w:val="18"/>
          <w:lang w:eastAsia="ru-RU"/>
        </w:rPr>
        <w:t xml:space="preserve"> </w:t>
      </w:r>
      <w:r w:rsidRPr="001062D9">
        <w:rPr>
          <w:rFonts w:ascii="Verdana" w:eastAsia="Times New Roman" w:hAnsi="Verdana" w:cs="Times New Roman"/>
          <w:b/>
          <w:noProof/>
          <w:color w:val="E36C0A" w:themeColor="accent6" w:themeShade="BF"/>
          <w:sz w:val="18"/>
          <w:szCs w:val="18"/>
          <w:lang w:eastAsia="ru-RU"/>
        </w:rPr>
        <w:t xml:space="preserve">добавить новый файл в проэкт на репозиторий (запушить) </w:t>
      </w:r>
      <w:r w:rsidRPr="001062D9">
        <w:rPr>
          <w:rFonts w:ascii="Verdana" w:eastAsia="Times New Roman" w:hAnsi="Verdana" w:cs="Times New Roman"/>
          <w:noProof/>
          <w:color w:val="000000"/>
          <w:sz w:val="18"/>
          <w:szCs w:val="18"/>
          <w:lang w:eastAsia="ru-RU"/>
        </w:rPr>
        <w:t xml:space="preserve"> прописуем в командной строке</w:t>
      </w:r>
      <w:r w:rsidR="00FC09AA" w:rsidRPr="001062D9">
        <w:rPr>
          <w:rFonts w:ascii="Verdana" w:eastAsia="Times New Roman" w:hAnsi="Verdana" w:cs="Times New Roman"/>
          <w:noProof/>
          <w:color w:val="000000"/>
          <w:sz w:val="18"/>
          <w:szCs w:val="18"/>
          <w:lang w:eastAsia="ru-RU"/>
        </w:rPr>
        <w:t xml:space="preserve"> следующий ряд команд</w:t>
      </w:r>
      <w:r w:rsidRPr="001062D9">
        <w:rPr>
          <w:rFonts w:ascii="Verdana" w:eastAsia="Times New Roman" w:hAnsi="Verdana" w:cs="Times New Roman"/>
          <w:noProof/>
          <w:color w:val="000000"/>
          <w:sz w:val="18"/>
          <w:szCs w:val="18"/>
          <w:lang w:eastAsia="ru-RU"/>
        </w:rPr>
        <w:t>:</w:t>
      </w:r>
    </w:p>
    <w:p w:rsidR="008E5F66" w:rsidRPr="001062D9" w:rsidRDefault="008E5F66" w:rsidP="00444B36">
      <w:pPr>
        <w:shd w:val="clear" w:color="auto" w:fill="F7F7F7"/>
        <w:spacing w:before="100" w:beforeAutospacing="1" w:after="100" w:afterAutospacing="1" w:line="255" w:lineRule="atLeast"/>
        <w:rPr>
          <w:rFonts w:ascii="Verdana" w:eastAsia="Times New Roman" w:hAnsi="Verdana" w:cs="Times New Roman"/>
          <w:b/>
          <w:noProof/>
          <w:color w:val="FF0000"/>
          <w:sz w:val="18"/>
          <w:szCs w:val="18"/>
          <w:lang w:eastAsia="ru-RU"/>
        </w:rPr>
      </w:pPr>
      <w:r w:rsidRPr="003C7DB9">
        <w:rPr>
          <w:rFonts w:ascii="Verdana" w:eastAsia="Times New Roman" w:hAnsi="Verdana" w:cs="Times New Roman"/>
          <w:b/>
          <w:noProof/>
          <w:color w:val="000000"/>
          <w:sz w:val="18"/>
          <w:szCs w:val="18"/>
          <w:lang w:val="en-US" w:eastAsia="ru-RU"/>
        </w:rPr>
        <w:t>git</w:t>
      </w:r>
      <w:r w:rsidRPr="001062D9">
        <w:rPr>
          <w:rFonts w:ascii="Verdana" w:eastAsia="Times New Roman" w:hAnsi="Verdana" w:cs="Times New Roman"/>
          <w:b/>
          <w:noProof/>
          <w:color w:val="000000"/>
          <w:sz w:val="18"/>
          <w:szCs w:val="18"/>
          <w:lang w:eastAsia="ru-RU"/>
        </w:rPr>
        <w:t xml:space="preserve"> </w:t>
      </w:r>
      <w:r w:rsidRPr="003C7DB9">
        <w:rPr>
          <w:rFonts w:ascii="Verdana" w:eastAsia="Times New Roman" w:hAnsi="Verdana" w:cs="Times New Roman"/>
          <w:b/>
          <w:noProof/>
          <w:color w:val="000000"/>
          <w:sz w:val="18"/>
          <w:szCs w:val="18"/>
          <w:lang w:val="en-US" w:eastAsia="ru-RU"/>
        </w:rPr>
        <w:t>add</w:t>
      </w:r>
      <w:r w:rsidRPr="001062D9">
        <w:rPr>
          <w:rFonts w:ascii="Verdana" w:eastAsia="Times New Roman" w:hAnsi="Verdana" w:cs="Times New Roman"/>
          <w:b/>
          <w:noProof/>
          <w:color w:val="000000"/>
          <w:sz w:val="18"/>
          <w:szCs w:val="18"/>
          <w:lang w:eastAsia="ru-RU"/>
        </w:rPr>
        <w:t xml:space="preserve"> </w:t>
      </w:r>
      <w:r w:rsidRPr="003C7DB9">
        <w:rPr>
          <w:rFonts w:ascii="Verdana" w:eastAsia="Times New Roman" w:hAnsi="Verdana" w:cs="Times New Roman"/>
          <w:b/>
          <w:noProof/>
          <w:color w:val="000000"/>
          <w:sz w:val="18"/>
          <w:szCs w:val="18"/>
          <w:lang w:val="en-US" w:eastAsia="ru-RU"/>
        </w:rPr>
        <w:t>index</w:t>
      </w:r>
      <w:r w:rsidRPr="001062D9">
        <w:rPr>
          <w:rFonts w:ascii="Verdana" w:eastAsia="Times New Roman" w:hAnsi="Verdana" w:cs="Times New Roman"/>
          <w:b/>
          <w:noProof/>
          <w:color w:val="000000"/>
          <w:sz w:val="18"/>
          <w:szCs w:val="18"/>
          <w:lang w:eastAsia="ru-RU"/>
        </w:rPr>
        <w:t>.</w:t>
      </w:r>
      <w:r w:rsidRPr="003C7DB9">
        <w:rPr>
          <w:rFonts w:ascii="Verdana" w:eastAsia="Times New Roman" w:hAnsi="Verdana" w:cs="Times New Roman"/>
          <w:b/>
          <w:noProof/>
          <w:color w:val="000000"/>
          <w:sz w:val="18"/>
          <w:szCs w:val="18"/>
          <w:lang w:val="en-US" w:eastAsia="ru-RU"/>
        </w:rPr>
        <w:t>html</w:t>
      </w:r>
      <w:r w:rsidRPr="001062D9">
        <w:rPr>
          <w:rFonts w:ascii="Verdana" w:eastAsia="Times New Roman" w:hAnsi="Verdana" w:cs="Times New Roman"/>
          <w:noProof/>
          <w:color w:val="000000"/>
          <w:sz w:val="18"/>
          <w:szCs w:val="18"/>
          <w:lang w:eastAsia="ru-RU"/>
        </w:rPr>
        <w:t xml:space="preserve">, где </w:t>
      </w:r>
      <w:r w:rsidRPr="003C7DB9">
        <w:rPr>
          <w:rFonts w:ascii="Verdana" w:eastAsia="Times New Roman" w:hAnsi="Verdana" w:cs="Times New Roman"/>
          <w:noProof/>
          <w:color w:val="000000"/>
          <w:sz w:val="18"/>
          <w:szCs w:val="18"/>
          <w:lang w:val="en-US" w:eastAsia="ru-RU"/>
        </w:rPr>
        <w:t>index</w:t>
      </w:r>
      <w:r w:rsidRPr="001062D9">
        <w:rPr>
          <w:rFonts w:ascii="Verdana" w:eastAsia="Times New Roman" w:hAnsi="Verdana" w:cs="Times New Roman"/>
          <w:noProof/>
          <w:color w:val="000000"/>
          <w:sz w:val="18"/>
          <w:szCs w:val="18"/>
          <w:lang w:eastAsia="ru-RU"/>
        </w:rPr>
        <w:t>.</w:t>
      </w:r>
      <w:r w:rsidRPr="003C7DB9">
        <w:rPr>
          <w:rFonts w:ascii="Verdana" w:eastAsia="Times New Roman" w:hAnsi="Verdana" w:cs="Times New Roman"/>
          <w:noProof/>
          <w:color w:val="000000"/>
          <w:sz w:val="18"/>
          <w:szCs w:val="18"/>
          <w:lang w:val="en-US" w:eastAsia="ru-RU"/>
        </w:rPr>
        <w:t>html</w:t>
      </w:r>
      <w:r w:rsidRPr="001062D9">
        <w:rPr>
          <w:rFonts w:ascii="Verdana" w:eastAsia="Times New Roman" w:hAnsi="Verdana" w:cs="Times New Roman"/>
          <w:noProof/>
          <w:color w:val="000000"/>
          <w:sz w:val="18"/>
          <w:szCs w:val="18"/>
          <w:lang w:eastAsia="ru-RU"/>
        </w:rPr>
        <w:t xml:space="preserve"> - название файла, который мы хотим добавить.</w:t>
      </w:r>
      <w:r w:rsidR="00A75FB9" w:rsidRPr="001062D9">
        <w:rPr>
          <w:rFonts w:ascii="Verdana" w:eastAsia="Times New Roman" w:hAnsi="Verdana" w:cs="Times New Roman"/>
          <w:noProof/>
          <w:color w:val="000000"/>
          <w:sz w:val="18"/>
          <w:szCs w:val="18"/>
          <w:lang w:eastAsia="ru-RU"/>
        </w:rPr>
        <w:t xml:space="preserve"> Только мы этой командой не добавляем файл, а говорим </w:t>
      </w:r>
      <w:r w:rsidR="00A75FB9" w:rsidRPr="003C7DB9">
        <w:rPr>
          <w:rFonts w:ascii="Verdana" w:eastAsia="Times New Roman" w:hAnsi="Verdana" w:cs="Times New Roman"/>
          <w:noProof/>
          <w:color w:val="000000"/>
          <w:sz w:val="18"/>
          <w:szCs w:val="18"/>
          <w:lang w:val="en-US" w:eastAsia="ru-RU"/>
        </w:rPr>
        <w:t>git</w:t>
      </w:r>
      <w:r w:rsidR="00A75FB9" w:rsidRPr="001062D9">
        <w:rPr>
          <w:rFonts w:ascii="Verdana" w:eastAsia="Times New Roman" w:hAnsi="Verdana" w:cs="Times New Roman"/>
          <w:noProof/>
          <w:color w:val="000000"/>
          <w:sz w:val="18"/>
          <w:szCs w:val="18"/>
          <w:lang w:eastAsia="ru-RU"/>
        </w:rPr>
        <w:t xml:space="preserve">(у), что этот файл был изменен и </w:t>
      </w:r>
      <w:r w:rsidR="00A75FB9" w:rsidRPr="001062D9">
        <w:rPr>
          <w:rFonts w:ascii="Verdana" w:eastAsia="Times New Roman" w:hAnsi="Verdana" w:cs="Times New Roman"/>
          <w:b/>
          <w:noProof/>
          <w:color w:val="FF0000"/>
          <w:sz w:val="18"/>
          <w:szCs w:val="18"/>
          <w:lang w:eastAsia="ru-RU"/>
        </w:rPr>
        <w:t>подготовленн к коммиту</w:t>
      </w:r>
      <w:r w:rsidR="00A75FB9" w:rsidRPr="001062D9">
        <w:rPr>
          <w:rFonts w:ascii="Verdana" w:eastAsia="Times New Roman" w:hAnsi="Verdana" w:cs="Times New Roman"/>
          <w:noProof/>
          <w:color w:val="000000"/>
          <w:sz w:val="18"/>
          <w:szCs w:val="18"/>
          <w:lang w:eastAsia="ru-RU"/>
        </w:rPr>
        <w:t xml:space="preserve">. Это называется </w:t>
      </w:r>
      <w:r w:rsidR="00A75FB9" w:rsidRPr="001062D9">
        <w:rPr>
          <w:rFonts w:ascii="Verdana" w:eastAsia="Times New Roman" w:hAnsi="Verdana" w:cs="Times New Roman"/>
          <w:b/>
          <w:noProof/>
          <w:color w:val="FF0000"/>
          <w:sz w:val="18"/>
          <w:szCs w:val="18"/>
          <w:lang w:eastAsia="ru-RU"/>
        </w:rPr>
        <w:t>индексацией</w:t>
      </w:r>
    </w:p>
    <w:p w:rsidR="00FC09AA" w:rsidRPr="001062D9" w:rsidRDefault="008E5F66" w:rsidP="00444B36">
      <w:pPr>
        <w:shd w:val="clear" w:color="auto" w:fill="F7F7F7"/>
        <w:spacing w:before="100" w:beforeAutospacing="1" w:after="100" w:afterAutospacing="1" w:line="255" w:lineRule="atLeast"/>
        <w:rPr>
          <w:rFonts w:ascii="Verdana" w:eastAsia="Times New Roman" w:hAnsi="Verdana" w:cs="Times New Roman"/>
          <w:noProof/>
          <w:color w:val="000000"/>
          <w:sz w:val="18"/>
          <w:szCs w:val="18"/>
          <w:lang w:eastAsia="ru-RU"/>
        </w:rPr>
      </w:pPr>
      <w:r w:rsidRPr="003C7DB9">
        <w:rPr>
          <w:rFonts w:ascii="Verdana" w:eastAsia="Times New Roman" w:hAnsi="Verdana" w:cs="Times New Roman"/>
          <w:b/>
          <w:noProof/>
          <w:color w:val="000000"/>
          <w:sz w:val="18"/>
          <w:szCs w:val="18"/>
          <w:lang w:val="en-US" w:eastAsia="ru-RU"/>
        </w:rPr>
        <w:t>git</w:t>
      </w:r>
      <w:r w:rsidRPr="001062D9">
        <w:rPr>
          <w:rFonts w:ascii="Verdana" w:eastAsia="Times New Roman" w:hAnsi="Verdana" w:cs="Times New Roman"/>
          <w:b/>
          <w:noProof/>
          <w:color w:val="000000"/>
          <w:sz w:val="18"/>
          <w:szCs w:val="18"/>
          <w:lang w:eastAsia="ru-RU"/>
        </w:rPr>
        <w:t xml:space="preserve"> </w:t>
      </w:r>
      <w:r w:rsidRPr="003C7DB9">
        <w:rPr>
          <w:rFonts w:ascii="Verdana" w:eastAsia="Times New Roman" w:hAnsi="Verdana" w:cs="Times New Roman"/>
          <w:b/>
          <w:noProof/>
          <w:color w:val="000000"/>
          <w:sz w:val="18"/>
          <w:szCs w:val="18"/>
          <w:lang w:val="en-US" w:eastAsia="ru-RU"/>
        </w:rPr>
        <w:t>commit</w:t>
      </w:r>
      <w:r w:rsidRPr="001062D9">
        <w:rPr>
          <w:rFonts w:ascii="Verdana" w:eastAsia="Times New Roman" w:hAnsi="Verdana" w:cs="Times New Roman"/>
          <w:b/>
          <w:noProof/>
          <w:color w:val="000000"/>
          <w:sz w:val="18"/>
          <w:szCs w:val="18"/>
          <w:lang w:eastAsia="ru-RU"/>
        </w:rPr>
        <w:t xml:space="preserve"> –</w:t>
      </w:r>
      <w:r w:rsidRPr="003C7DB9">
        <w:rPr>
          <w:rFonts w:ascii="Verdana" w:eastAsia="Times New Roman" w:hAnsi="Verdana" w:cs="Times New Roman"/>
          <w:b/>
          <w:noProof/>
          <w:color w:val="000000"/>
          <w:sz w:val="18"/>
          <w:szCs w:val="18"/>
          <w:lang w:val="en-US" w:eastAsia="ru-RU"/>
        </w:rPr>
        <w:t>m</w:t>
      </w:r>
      <w:r w:rsidRPr="001062D9">
        <w:rPr>
          <w:rFonts w:ascii="Verdana" w:eastAsia="Times New Roman" w:hAnsi="Verdana" w:cs="Times New Roman"/>
          <w:b/>
          <w:noProof/>
          <w:color w:val="000000"/>
          <w:sz w:val="18"/>
          <w:szCs w:val="18"/>
          <w:lang w:eastAsia="ru-RU"/>
        </w:rPr>
        <w:t xml:space="preserve"> “</w:t>
      </w:r>
      <w:r w:rsidRPr="003C7DB9">
        <w:rPr>
          <w:rFonts w:ascii="Verdana" w:eastAsia="Times New Roman" w:hAnsi="Verdana" w:cs="Times New Roman"/>
          <w:b/>
          <w:noProof/>
          <w:color w:val="000000"/>
          <w:sz w:val="18"/>
          <w:szCs w:val="18"/>
          <w:lang w:val="en-US" w:eastAsia="ru-RU"/>
        </w:rPr>
        <w:t>Add</w:t>
      </w:r>
      <w:r w:rsidRPr="001062D9">
        <w:rPr>
          <w:rFonts w:ascii="Verdana" w:eastAsia="Times New Roman" w:hAnsi="Verdana" w:cs="Times New Roman"/>
          <w:b/>
          <w:noProof/>
          <w:color w:val="000000"/>
          <w:sz w:val="18"/>
          <w:szCs w:val="18"/>
          <w:lang w:eastAsia="ru-RU"/>
        </w:rPr>
        <w:t xml:space="preserve"> </w:t>
      </w:r>
      <w:r w:rsidRPr="003C7DB9">
        <w:rPr>
          <w:rFonts w:ascii="Verdana" w:eastAsia="Times New Roman" w:hAnsi="Verdana" w:cs="Times New Roman"/>
          <w:b/>
          <w:noProof/>
          <w:color w:val="000000"/>
          <w:sz w:val="18"/>
          <w:szCs w:val="18"/>
          <w:lang w:val="en-US" w:eastAsia="ru-RU"/>
        </w:rPr>
        <w:t>index</w:t>
      </w:r>
      <w:r w:rsidRPr="001062D9">
        <w:rPr>
          <w:rFonts w:ascii="Verdana" w:eastAsia="Times New Roman" w:hAnsi="Verdana" w:cs="Times New Roman"/>
          <w:b/>
          <w:noProof/>
          <w:color w:val="000000"/>
          <w:sz w:val="18"/>
          <w:szCs w:val="18"/>
          <w:lang w:eastAsia="ru-RU"/>
        </w:rPr>
        <w:t>.</w:t>
      </w:r>
      <w:r w:rsidRPr="003C7DB9">
        <w:rPr>
          <w:rFonts w:ascii="Verdana" w:eastAsia="Times New Roman" w:hAnsi="Verdana" w:cs="Times New Roman"/>
          <w:b/>
          <w:noProof/>
          <w:color w:val="000000"/>
          <w:sz w:val="18"/>
          <w:szCs w:val="18"/>
          <w:lang w:val="en-US" w:eastAsia="ru-RU"/>
        </w:rPr>
        <w:t>html</w:t>
      </w:r>
      <w:r w:rsidRPr="001062D9">
        <w:rPr>
          <w:rFonts w:ascii="Verdana" w:eastAsia="Times New Roman" w:hAnsi="Verdana" w:cs="Times New Roman"/>
          <w:b/>
          <w:noProof/>
          <w:color w:val="000000"/>
          <w:sz w:val="18"/>
          <w:szCs w:val="18"/>
          <w:lang w:eastAsia="ru-RU"/>
        </w:rPr>
        <w:t xml:space="preserve">” </w:t>
      </w:r>
      <w:r w:rsidR="00CC11B0" w:rsidRPr="001062D9">
        <w:rPr>
          <w:rFonts w:ascii="Verdana" w:eastAsia="Times New Roman" w:hAnsi="Verdana" w:cs="Times New Roman"/>
          <w:noProof/>
          <w:color w:val="000000"/>
          <w:sz w:val="18"/>
          <w:szCs w:val="18"/>
          <w:lang w:eastAsia="ru-RU"/>
        </w:rPr>
        <w:t xml:space="preserve">, где в </w:t>
      </w:r>
      <w:r w:rsidR="00CC11B0" w:rsidRPr="003C7DB9">
        <w:rPr>
          <w:rFonts w:ascii="Verdana" w:eastAsia="Times New Roman" w:hAnsi="Verdana" w:cs="Times New Roman"/>
          <w:noProof/>
          <w:color w:val="000000"/>
          <w:sz w:val="18"/>
          <w:szCs w:val="18"/>
          <w:lang w:val="en-US" w:eastAsia="ru-RU"/>
        </w:rPr>
        <w:t>Add</w:t>
      </w:r>
      <w:r w:rsidR="00CC11B0" w:rsidRPr="001062D9">
        <w:rPr>
          <w:rFonts w:ascii="Verdana" w:eastAsia="Times New Roman" w:hAnsi="Verdana" w:cs="Times New Roman"/>
          <w:noProof/>
          <w:color w:val="000000"/>
          <w:sz w:val="18"/>
          <w:szCs w:val="18"/>
          <w:lang w:eastAsia="ru-RU"/>
        </w:rPr>
        <w:t xml:space="preserve"> </w:t>
      </w:r>
      <w:r w:rsidR="00CC11B0" w:rsidRPr="003C7DB9">
        <w:rPr>
          <w:rFonts w:ascii="Verdana" w:eastAsia="Times New Roman" w:hAnsi="Verdana" w:cs="Times New Roman"/>
          <w:noProof/>
          <w:color w:val="000000"/>
          <w:sz w:val="18"/>
          <w:szCs w:val="18"/>
          <w:lang w:val="en-US" w:eastAsia="ru-RU"/>
        </w:rPr>
        <w:t>index</w:t>
      </w:r>
      <w:r w:rsidR="00CC11B0" w:rsidRPr="001062D9">
        <w:rPr>
          <w:rFonts w:ascii="Verdana" w:eastAsia="Times New Roman" w:hAnsi="Verdana" w:cs="Times New Roman"/>
          <w:noProof/>
          <w:color w:val="000000"/>
          <w:sz w:val="18"/>
          <w:szCs w:val="18"/>
          <w:lang w:eastAsia="ru-RU"/>
        </w:rPr>
        <w:t>.</w:t>
      </w:r>
      <w:r w:rsidR="00CC11B0" w:rsidRPr="003C7DB9">
        <w:rPr>
          <w:rFonts w:ascii="Verdana" w:eastAsia="Times New Roman" w:hAnsi="Verdana" w:cs="Times New Roman"/>
          <w:noProof/>
          <w:color w:val="000000"/>
          <w:sz w:val="18"/>
          <w:szCs w:val="18"/>
          <w:lang w:val="en-US" w:eastAsia="ru-RU"/>
        </w:rPr>
        <w:t>html</w:t>
      </w:r>
      <w:r w:rsidR="00CC11B0" w:rsidRPr="001062D9">
        <w:rPr>
          <w:rFonts w:ascii="Verdana" w:eastAsia="Times New Roman" w:hAnsi="Verdana" w:cs="Times New Roman"/>
          <w:noProof/>
          <w:color w:val="000000"/>
          <w:sz w:val="18"/>
          <w:szCs w:val="18"/>
          <w:lang w:eastAsia="ru-RU"/>
        </w:rPr>
        <w:t xml:space="preserve"> – комментарий к добавляемому файлу</w:t>
      </w:r>
      <w:r w:rsidR="006E4C31" w:rsidRPr="001062D9">
        <w:rPr>
          <w:rFonts w:ascii="Verdana" w:eastAsia="Times New Roman" w:hAnsi="Verdana" w:cs="Times New Roman"/>
          <w:noProof/>
          <w:color w:val="000000"/>
          <w:sz w:val="18"/>
          <w:szCs w:val="18"/>
          <w:lang w:eastAsia="ru-RU"/>
        </w:rPr>
        <w:t>. Таким образом</w:t>
      </w:r>
      <w:r w:rsidR="006621FE" w:rsidRPr="001062D9">
        <w:rPr>
          <w:rFonts w:ascii="Verdana" w:eastAsia="Times New Roman" w:hAnsi="Verdana" w:cs="Times New Roman"/>
          <w:noProof/>
          <w:color w:val="000000"/>
          <w:sz w:val="18"/>
          <w:szCs w:val="18"/>
          <w:lang w:eastAsia="ru-RU"/>
        </w:rPr>
        <w:t xml:space="preserve"> мы коммитим файл и потом уже из</w:t>
      </w:r>
      <w:r w:rsidR="006E4C31" w:rsidRPr="001062D9">
        <w:rPr>
          <w:rFonts w:ascii="Verdana" w:eastAsia="Times New Roman" w:hAnsi="Verdana" w:cs="Times New Roman"/>
          <w:noProof/>
          <w:color w:val="000000"/>
          <w:sz w:val="18"/>
          <w:szCs w:val="18"/>
          <w:lang w:eastAsia="ru-RU"/>
        </w:rPr>
        <w:t xml:space="preserve"> буфера пушим на </w:t>
      </w:r>
      <w:r w:rsidR="006E4C31" w:rsidRPr="003C7DB9">
        <w:rPr>
          <w:rFonts w:ascii="Verdana" w:eastAsia="Times New Roman" w:hAnsi="Verdana" w:cs="Times New Roman"/>
          <w:noProof/>
          <w:color w:val="000000"/>
          <w:sz w:val="18"/>
          <w:szCs w:val="18"/>
          <w:lang w:val="en-US" w:eastAsia="ru-RU"/>
        </w:rPr>
        <w:t>github</w:t>
      </w:r>
    </w:p>
    <w:p w:rsidR="00FC09AA" w:rsidRPr="001062D9" w:rsidRDefault="00FC09AA" w:rsidP="00444B36">
      <w:pPr>
        <w:shd w:val="clear" w:color="auto" w:fill="F7F7F7"/>
        <w:spacing w:before="100" w:beforeAutospacing="1" w:after="100" w:afterAutospacing="1" w:line="255" w:lineRule="atLeast"/>
        <w:rPr>
          <w:rFonts w:ascii="Verdana" w:eastAsia="Times New Roman" w:hAnsi="Verdana" w:cs="Times New Roman"/>
          <w:b/>
          <w:noProof/>
          <w:color w:val="000000"/>
          <w:sz w:val="18"/>
          <w:szCs w:val="18"/>
          <w:lang w:eastAsia="ru-RU"/>
        </w:rPr>
      </w:pPr>
      <w:r w:rsidRPr="003C7DB9">
        <w:rPr>
          <w:rFonts w:ascii="Verdana" w:eastAsia="Times New Roman" w:hAnsi="Verdana" w:cs="Times New Roman"/>
          <w:b/>
          <w:noProof/>
          <w:color w:val="000000"/>
          <w:sz w:val="18"/>
          <w:szCs w:val="18"/>
          <w:lang w:val="en-US" w:eastAsia="ru-RU"/>
        </w:rPr>
        <w:t>git</w:t>
      </w:r>
      <w:r w:rsidRPr="001062D9">
        <w:rPr>
          <w:rFonts w:ascii="Verdana" w:eastAsia="Times New Roman" w:hAnsi="Verdana" w:cs="Times New Roman"/>
          <w:b/>
          <w:noProof/>
          <w:color w:val="000000"/>
          <w:sz w:val="18"/>
          <w:szCs w:val="18"/>
          <w:lang w:eastAsia="ru-RU"/>
        </w:rPr>
        <w:t xml:space="preserve"> </w:t>
      </w:r>
      <w:r w:rsidRPr="003C7DB9">
        <w:rPr>
          <w:rFonts w:ascii="Verdana" w:eastAsia="Times New Roman" w:hAnsi="Verdana" w:cs="Times New Roman"/>
          <w:b/>
          <w:noProof/>
          <w:color w:val="000000"/>
          <w:sz w:val="18"/>
          <w:szCs w:val="18"/>
          <w:lang w:val="en-US" w:eastAsia="ru-RU"/>
        </w:rPr>
        <w:t>push</w:t>
      </w:r>
    </w:p>
    <w:p w:rsidR="00FC09AA" w:rsidRPr="001062D9" w:rsidRDefault="00FC09AA" w:rsidP="00444B36">
      <w:pPr>
        <w:shd w:val="clear" w:color="auto" w:fill="F7F7F7"/>
        <w:spacing w:before="100" w:beforeAutospacing="1" w:after="100" w:afterAutospacing="1" w:line="255" w:lineRule="atLeast"/>
        <w:rPr>
          <w:rFonts w:ascii="Verdana" w:eastAsia="Times New Roman" w:hAnsi="Verdana" w:cs="Times New Roman"/>
          <w:b/>
          <w:noProof/>
          <w:color w:val="000000"/>
          <w:sz w:val="18"/>
          <w:szCs w:val="18"/>
          <w:lang w:eastAsia="ru-RU"/>
        </w:rPr>
      </w:pPr>
      <w:r w:rsidRPr="001062D9">
        <w:rPr>
          <w:rFonts w:ascii="Verdana" w:eastAsia="Times New Roman" w:hAnsi="Verdana" w:cs="Times New Roman"/>
          <w:noProof/>
          <w:color w:val="000000"/>
          <w:sz w:val="18"/>
          <w:szCs w:val="18"/>
          <w:lang w:eastAsia="ru-RU"/>
        </w:rPr>
        <w:t xml:space="preserve">После этого необходимо ввести логин на сатйе </w:t>
      </w:r>
      <w:r w:rsidRPr="003C7DB9">
        <w:rPr>
          <w:rFonts w:ascii="Verdana" w:eastAsia="Times New Roman" w:hAnsi="Verdana" w:cs="Times New Roman"/>
          <w:noProof/>
          <w:color w:val="000000"/>
          <w:sz w:val="18"/>
          <w:szCs w:val="18"/>
          <w:lang w:val="en-US" w:eastAsia="ru-RU"/>
        </w:rPr>
        <w:t>github</w:t>
      </w:r>
      <w:r w:rsidR="00EB15FB" w:rsidRPr="001062D9">
        <w:rPr>
          <w:rFonts w:ascii="Verdana" w:eastAsia="Times New Roman" w:hAnsi="Verdana" w:cs="Times New Roman"/>
          <w:noProof/>
          <w:color w:val="000000"/>
          <w:sz w:val="18"/>
          <w:szCs w:val="18"/>
          <w:lang w:eastAsia="ru-RU"/>
        </w:rPr>
        <w:t>.</w:t>
      </w:r>
      <w:r w:rsidR="00EB15FB" w:rsidRPr="003C7DB9">
        <w:rPr>
          <w:rFonts w:ascii="Verdana" w:eastAsia="Times New Roman" w:hAnsi="Verdana" w:cs="Times New Roman"/>
          <w:noProof/>
          <w:color w:val="000000"/>
          <w:sz w:val="18"/>
          <w:szCs w:val="18"/>
          <w:lang w:val="en-US" w:eastAsia="ru-RU"/>
        </w:rPr>
        <w:t>com</w:t>
      </w:r>
      <w:r w:rsidRPr="001062D9">
        <w:rPr>
          <w:rFonts w:ascii="Verdana" w:eastAsia="Times New Roman" w:hAnsi="Verdana" w:cs="Times New Roman"/>
          <w:noProof/>
          <w:color w:val="000000"/>
          <w:sz w:val="18"/>
          <w:szCs w:val="18"/>
          <w:lang w:eastAsia="ru-RU"/>
        </w:rPr>
        <w:t>:</w:t>
      </w:r>
      <w:r w:rsidRPr="001062D9">
        <w:rPr>
          <w:rFonts w:ascii="Verdana" w:eastAsia="Times New Roman" w:hAnsi="Verdana" w:cs="Times New Roman"/>
          <w:b/>
          <w:noProof/>
          <w:color w:val="000000"/>
          <w:sz w:val="18"/>
          <w:szCs w:val="18"/>
          <w:lang w:eastAsia="ru-RU"/>
        </w:rPr>
        <w:t xml:space="preserve"> </w:t>
      </w:r>
      <w:r w:rsidRPr="003C7DB9">
        <w:rPr>
          <w:rFonts w:ascii="Verdana" w:eastAsia="Times New Roman" w:hAnsi="Verdana" w:cs="Times New Roman"/>
          <w:b/>
          <w:noProof/>
          <w:color w:val="000000"/>
          <w:sz w:val="18"/>
          <w:szCs w:val="18"/>
          <w:lang w:val="en-US" w:eastAsia="ru-RU"/>
        </w:rPr>
        <w:t>PFCS</w:t>
      </w:r>
      <w:r w:rsidRPr="001062D9">
        <w:rPr>
          <w:rFonts w:ascii="Verdana" w:eastAsia="Times New Roman" w:hAnsi="Verdana" w:cs="Times New Roman"/>
          <w:b/>
          <w:noProof/>
          <w:color w:val="000000"/>
          <w:sz w:val="18"/>
          <w:szCs w:val="18"/>
          <w:lang w:eastAsia="ru-RU"/>
        </w:rPr>
        <w:t>86</w:t>
      </w:r>
    </w:p>
    <w:p w:rsidR="00622FEA" w:rsidRPr="001062D9" w:rsidRDefault="00FC09AA" w:rsidP="00444B36">
      <w:pPr>
        <w:shd w:val="clear" w:color="auto" w:fill="F7F7F7"/>
        <w:spacing w:before="100" w:beforeAutospacing="1" w:after="100" w:afterAutospacing="1" w:line="255" w:lineRule="atLeast"/>
        <w:rPr>
          <w:rFonts w:ascii="Verdana" w:eastAsia="Times New Roman" w:hAnsi="Verdana" w:cs="Times New Roman"/>
          <w:b/>
          <w:noProof/>
          <w:color w:val="000000"/>
          <w:sz w:val="18"/>
          <w:szCs w:val="18"/>
          <w:lang w:eastAsia="ru-RU"/>
        </w:rPr>
      </w:pPr>
      <w:r w:rsidRPr="001062D9">
        <w:rPr>
          <w:rFonts w:ascii="Verdana" w:eastAsia="Times New Roman" w:hAnsi="Verdana" w:cs="Times New Roman"/>
          <w:noProof/>
          <w:color w:val="000000"/>
          <w:sz w:val="18"/>
          <w:szCs w:val="18"/>
          <w:lang w:eastAsia="ru-RU"/>
        </w:rPr>
        <w:t>и пароль</w:t>
      </w:r>
      <w:r w:rsidR="00622FEA" w:rsidRPr="001062D9">
        <w:rPr>
          <w:rFonts w:ascii="Verdana" w:eastAsia="Times New Roman" w:hAnsi="Verdana" w:cs="Times New Roman"/>
          <w:noProof/>
          <w:color w:val="000000"/>
          <w:sz w:val="18"/>
          <w:szCs w:val="18"/>
          <w:lang w:eastAsia="ru-RU"/>
        </w:rPr>
        <w:t xml:space="preserve"> вслепую, так как в консоле он не отображается</w:t>
      </w:r>
      <w:r w:rsidRPr="001062D9">
        <w:rPr>
          <w:rFonts w:ascii="Verdana" w:eastAsia="Times New Roman" w:hAnsi="Verdana" w:cs="Times New Roman"/>
          <w:noProof/>
          <w:color w:val="000000"/>
          <w:sz w:val="18"/>
          <w:szCs w:val="18"/>
          <w:lang w:eastAsia="ru-RU"/>
        </w:rPr>
        <w:t>:</w:t>
      </w:r>
      <w:r w:rsidR="00EB15FB" w:rsidRPr="001062D9">
        <w:rPr>
          <w:rFonts w:ascii="Verdana" w:eastAsia="Times New Roman" w:hAnsi="Verdana" w:cs="Times New Roman"/>
          <w:b/>
          <w:noProof/>
          <w:color w:val="000000"/>
          <w:sz w:val="18"/>
          <w:szCs w:val="18"/>
          <w:lang w:eastAsia="ru-RU"/>
        </w:rPr>
        <w:t xml:space="preserve"> </w:t>
      </w:r>
      <w:r w:rsidR="00EB15FB" w:rsidRPr="003C7DB9">
        <w:rPr>
          <w:rFonts w:ascii="Verdana" w:eastAsia="Times New Roman" w:hAnsi="Verdana" w:cs="Times New Roman"/>
          <w:b/>
          <w:noProof/>
          <w:color w:val="000000"/>
          <w:sz w:val="18"/>
          <w:szCs w:val="18"/>
          <w:lang w:val="en-US" w:eastAsia="ru-RU"/>
        </w:rPr>
        <w:t>Supporter</w:t>
      </w:r>
      <w:r w:rsidR="00EB15FB" w:rsidRPr="001062D9">
        <w:rPr>
          <w:rFonts w:ascii="Verdana" w:eastAsia="Times New Roman" w:hAnsi="Verdana" w:cs="Times New Roman"/>
          <w:b/>
          <w:noProof/>
          <w:color w:val="000000"/>
          <w:sz w:val="18"/>
          <w:szCs w:val="18"/>
          <w:lang w:eastAsia="ru-RU"/>
        </w:rPr>
        <w:t>86</w:t>
      </w:r>
    </w:p>
    <w:p w:rsidR="008E5F66" w:rsidRPr="003C7DB9" w:rsidRDefault="008E5F66" w:rsidP="00444B36">
      <w:pPr>
        <w:shd w:val="clear" w:color="auto" w:fill="F7F7F7"/>
        <w:spacing w:before="100" w:beforeAutospacing="1" w:after="100" w:afterAutospacing="1" w:line="255" w:lineRule="atLeast"/>
        <w:rPr>
          <w:rFonts w:ascii="Verdana" w:eastAsia="Times New Roman" w:hAnsi="Verdana" w:cs="Times New Roman"/>
          <w:b/>
          <w:noProof/>
          <w:color w:val="000000"/>
          <w:sz w:val="18"/>
          <w:szCs w:val="18"/>
          <w:lang w:val="en-US" w:eastAsia="ru-RU"/>
        </w:rPr>
      </w:pPr>
      <w:r w:rsidRPr="001062D9">
        <w:rPr>
          <w:rFonts w:ascii="Verdana" w:eastAsia="Times New Roman" w:hAnsi="Verdana" w:cs="Times New Roman"/>
          <w:b/>
          <w:noProof/>
          <w:color w:val="000000"/>
          <w:sz w:val="18"/>
          <w:szCs w:val="18"/>
          <w:lang w:eastAsia="ru-RU"/>
        </w:rPr>
        <w:br/>
      </w:r>
      <w:r w:rsidR="00622FEA" w:rsidRPr="003C7DB9">
        <w:rPr>
          <w:rFonts w:ascii="Verdana" w:eastAsia="Times New Roman" w:hAnsi="Verdana" w:cs="Times New Roman"/>
          <w:b/>
          <w:noProof/>
          <w:color w:val="000000"/>
          <w:sz w:val="18"/>
          <w:szCs w:val="18"/>
          <w:lang w:eastAsia="ru-RU"/>
        </w:rPr>
        <w:drawing>
          <wp:inline distT="0" distB="0" distL="0" distR="0" wp14:anchorId="4A5C9FCD" wp14:editId="5E6B52B0">
            <wp:extent cx="6067425" cy="1514475"/>
            <wp:effectExtent l="0" t="0" r="9525" b="952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абота с командной строкой7.jpg"/>
                    <pic:cNvPicPr/>
                  </pic:nvPicPr>
                  <pic:blipFill>
                    <a:blip r:embed="rId165">
                      <a:extLst>
                        <a:ext uri="{28A0092B-C50C-407E-A947-70E740481C1C}">
                          <a14:useLocalDpi xmlns:a14="http://schemas.microsoft.com/office/drawing/2010/main" val="0"/>
                        </a:ext>
                      </a:extLst>
                    </a:blip>
                    <a:stretch>
                      <a:fillRect/>
                    </a:stretch>
                  </pic:blipFill>
                  <pic:spPr>
                    <a:xfrm>
                      <a:off x="0" y="0"/>
                      <a:ext cx="6067425" cy="1514475"/>
                    </a:xfrm>
                    <a:prstGeom prst="rect">
                      <a:avLst/>
                    </a:prstGeom>
                  </pic:spPr>
                </pic:pic>
              </a:graphicData>
            </a:graphic>
          </wp:inline>
        </w:drawing>
      </w:r>
    </w:p>
    <w:p w:rsidR="004B7E1B" w:rsidRPr="003C7DB9" w:rsidRDefault="004B7E1B" w:rsidP="00444B36">
      <w:pPr>
        <w:shd w:val="clear" w:color="auto" w:fill="F7F7F7"/>
        <w:spacing w:before="100" w:beforeAutospacing="1" w:after="100" w:afterAutospacing="1" w:line="255" w:lineRule="atLeast"/>
        <w:rPr>
          <w:rFonts w:ascii="Verdana" w:eastAsia="Times New Roman" w:hAnsi="Verdana" w:cs="Times New Roman"/>
          <w:b/>
          <w:noProof/>
          <w:color w:val="000000"/>
          <w:sz w:val="18"/>
          <w:szCs w:val="18"/>
          <w:lang w:val="en-US" w:eastAsia="ru-RU"/>
        </w:rPr>
      </w:pPr>
      <w:r w:rsidRPr="001062D9">
        <w:rPr>
          <w:rFonts w:ascii="Verdana" w:eastAsia="Times New Roman" w:hAnsi="Verdana" w:cs="Times New Roman"/>
          <w:b/>
          <w:noProof/>
          <w:color w:val="000000"/>
          <w:sz w:val="18"/>
          <w:szCs w:val="18"/>
          <w:lang w:eastAsia="ru-RU"/>
        </w:rPr>
        <w:t xml:space="preserve">Проверяем отправки нашего файла на репозиторий. </w:t>
      </w:r>
      <w:r w:rsidRPr="003C7DB9">
        <w:rPr>
          <w:rFonts w:ascii="Verdana" w:eastAsia="Times New Roman" w:hAnsi="Verdana" w:cs="Times New Roman"/>
          <w:b/>
          <w:noProof/>
          <w:color w:val="000000"/>
          <w:sz w:val="18"/>
          <w:szCs w:val="18"/>
          <w:lang w:val="en-US" w:eastAsia="ru-RU"/>
        </w:rPr>
        <w:t>Вуаля, файл запушен успешно!!!</w:t>
      </w:r>
    </w:p>
    <w:p w:rsidR="00261AEA" w:rsidRPr="003C7DB9" w:rsidRDefault="000A41C8" w:rsidP="00444B36">
      <w:pPr>
        <w:shd w:val="clear" w:color="auto" w:fill="F7F7F7"/>
        <w:spacing w:before="100" w:beforeAutospacing="1" w:after="100" w:afterAutospacing="1" w:line="255" w:lineRule="atLeast"/>
        <w:rPr>
          <w:rFonts w:ascii="Verdana" w:eastAsia="Times New Roman" w:hAnsi="Verdana" w:cs="Times New Roman"/>
          <w:b/>
          <w:noProof/>
          <w:color w:val="000000"/>
          <w:sz w:val="18"/>
          <w:szCs w:val="18"/>
          <w:lang w:val="en-US" w:eastAsia="ru-RU"/>
        </w:rPr>
      </w:pPr>
      <w:r w:rsidRPr="003C7DB9">
        <w:rPr>
          <w:rFonts w:ascii="Verdana" w:eastAsia="Times New Roman" w:hAnsi="Verdana" w:cs="Times New Roman"/>
          <w:b/>
          <w:noProof/>
          <w:color w:val="000000"/>
          <w:sz w:val="18"/>
          <w:szCs w:val="18"/>
          <w:lang w:eastAsia="ru-RU"/>
        </w:rPr>
        <w:drawing>
          <wp:inline distT="0" distB="0" distL="0" distR="0" wp14:anchorId="56501442" wp14:editId="59261E83">
            <wp:extent cx="6645910" cy="2275840"/>
            <wp:effectExtent l="0" t="0" r="254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абота с github2.jpg"/>
                    <pic:cNvPicPr/>
                  </pic:nvPicPr>
                  <pic:blipFill>
                    <a:blip r:embed="rId166">
                      <a:extLst>
                        <a:ext uri="{28A0092B-C50C-407E-A947-70E740481C1C}">
                          <a14:useLocalDpi xmlns:a14="http://schemas.microsoft.com/office/drawing/2010/main" val="0"/>
                        </a:ext>
                      </a:extLst>
                    </a:blip>
                    <a:stretch>
                      <a:fillRect/>
                    </a:stretch>
                  </pic:blipFill>
                  <pic:spPr>
                    <a:xfrm>
                      <a:off x="0" y="0"/>
                      <a:ext cx="6645910" cy="2275840"/>
                    </a:xfrm>
                    <a:prstGeom prst="rect">
                      <a:avLst/>
                    </a:prstGeom>
                  </pic:spPr>
                </pic:pic>
              </a:graphicData>
            </a:graphic>
          </wp:inline>
        </w:drawing>
      </w:r>
    </w:p>
    <w:p w:rsidR="001B60AF" w:rsidRPr="001062D9" w:rsidRDefault="001B60AF" w:rsidP="00444B36">
      <w:pPr>
        <w:shd w:val="clear" w:color="auto" w:fill="F7F7F7"/>
        <w:spacing w:before="100" w:beforeAutospacing="1" w:after="100" w:afterAutospacing="1" w:line="255" w:lineRule="atLeast"/>
        <w:rPr>
          <w:rFonts w:ascii="Verdana" w:eastAsia="Times New Roman" w:hAnsi="Verdana" w:cs="Times New Roman"/>
          <w:b/>
          <w:noProof/>
          <w:color w:val="E36C0A" w:themeColor="accent6" w:themeShade="BF"/>
          <w:sz w:val="18"/>
          <w:szCs w:val="18"/>
          <w:lang w:eastAsia="ru-RU"/>
        </w:rPr>
      </w:pPr>
      <w:r w:rsidRPr="001062D9">
        <w:rPr>
          <w:rFonts w:ascii="Verdana" w:eastAsia="Times New Roman" w:hAnsi="Verdana" w:cs="Times New Roman"/>
          <w:b/>
          <w:noProof/>
          <w:color w:val="E36C0A" w:themeColor="accent6" w:themeShade="BF"/>
          <w:sz w:val="18"/>
          <w:szCs w:val="18"/>
          <w:lang w:eastAsia="ru-RU"/>
        </w:rPr>
        <w:t>Если выдаст ошибку, то нужно еще раз попробоать запушить ветку, в которой лежит файл:</w:t>
      </w:r>
    </w:p>
    <w:p w:rsidR="001B60AF" w:rsidRPr="003C7DB9" w:rsidRDefault="001B60AF" w:rsidP="00444B36">
      <w:pPr>
        <w:shd w:val="clear" w:color="auto" w:fill="F7F7F7"/>
        <w:spacing w:before="100" w:beforeAutospacing="1" w:after="100" w:afterAutospacing="1" w:line="255" w:lineRule="atLeast"/>
        <w:rPr>
          <w:rFonts w:ascii="Verdana" w:eastAsia="Times New Roman" w:hAnsi="Verdana" w:cs="Times New Roman"/>
          <w:b/>
          <w:noProof/>
          <w:color w:val="E36C0A" w:themeColor="accent6" w:themeShade="BF"/>
          <w:sz w:val="18"/>
          <w:szCs w:val="18"/>
          <w:lang w:val="en-US" w:eastAsia="ru-RU"/>
        </w:rPr>
      </w:pPr>
      <w:r w:rsidRPr="003C7DB9">
        <w:rPr>
          <w:rFonts w:ascii="Verdana" w:eastAsia="Times New Roman" w:hAnsi="Verdana" w:cs="Times New Roman"/>
          <w:b/>
          <w:noProof/>
          <w:color w:val="E36C0A" w:themeColor="accent6" w:themeShade="BF"/>
          <w:sz w:val="18"/>
          <w:szCs w:val="18"/>
          <w:lang w:eastAsia="ru-RU"/>
        </w:rPr>
        <w:drawing>
          <wp:inline distT="0" distB="0" distL="0" distR="0" wp14:anchorId="266D6F11" wp14:editId="4F4AB318">
            <wp:extent cx="5962650" cy="1400175"/>
            <wp:effectExtent l="0" t="0" r="0" b="9525"/>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абота с командной строкой11.jpg"/>
                    <pic:cNvPicPr/>
                  </pic:nvPicPr>
                  <pic:blipFill>
                    <a:blip r:embed="rId167">
                      <a:extLst>
                        <a:ext uri="{28A0092B-C50C-407E-A947-70E740481C1C}">
                          <a14:useLocalDpi xmlns:a14="http://schemas.microsoft.com/office/drawing/2010/main" val="0"/>
                        </a:ext>
                      </a:extLst>
                    </a:blip>
                    <a:stretch>
                      <a:fillRect/>
                    </a:stretch>
                  </pic:blipFill>
                  <pic:spPr>
                    <a:xfrm>
                      <a:off x="0" y="0"/>
                      <a:ext cx="5962650" cy="1400175"/>
                    </a:xfrm>
                    <a:prstGeom prst="rect">
                      <a:avLst/>
                    </a:prstGeom>
                  </pic:spPr>
                </pic:pic>
              </a:graphicData>
            </a:graphic>
          </wp:inline>
        </w:drawing>
      </w:r>
    </w:p>
    <w:p w:rsidR="001B60AF" w:rsidRPr="003C7DB9" w:rsidRDefault="001B60AF" w:rsidP="00444B36">
      <w:pPr>
        <w:shd w:val="clear" w:color="auto" w:fill="F7F7F7"/>
        <w:spacing w:before="100" w:beforeAutospacing="1" w:after="100" w:afterAutospacing="1" w:line="255" w:lineRule="atLeast"/>
        <w:rPr>
          <w:rFonts w:ascii="Verdana" w:eastAsia="Times New Roman" w:hAnsi="Verdana" w:cs="Times New Roman"/>
          <w:b/>
          <w:noProof/>
          <w:color w:val="E36C0A" w:themeColor="accent6" w:themeShade="BF"/>
          <w:sz w:val="18"/>
          <w:szCs w:val="18"/>
          <w:lang w:val="en-US" w:eastAsia="ru-RU"/>
        </w:rPr>
      </w:pPr>
      <w:r w:rsidRPr="003C7DB9">
        <w:rPr>
          <w:rFonts w:ascii="Verdana" w:eastAsia="Times New Roman" w:hAnsi="Verdana" w:cs="Times New Roman"/>
          <w:b/>
          <w:noProof/>
          <w:color w:val="E36C0A" w:themeColor="accent6" w:themeShade="BF"/>
          <w:sz w:val="18"/>
          <w:szCs w:val="18"/>
          <w:lang w:val="en-US" w:eastAsia="ru-RU"/>
        </w:rPr>
        <w:lastRenderedPageBreak/>
        <w:t>Проверяем на github:</w:t>
      </w:r>
    </w:p>
    <w:p w:rsidR="001B60AF" w:rsidRPr="003C7DB9" w:rsidRDefault="001B60AF" w:rsidP="00444B36">
      <w:pPr>
        <w:shd w:val="clear" w:color="auto" w:fill="F7F7F7"/>
        <w:spacing w:before="100" w:beforeAutospacing="1" w:after="100" w:afterAutospacing="1" w:line="255" w:lineRule="atLeast"/>
        <w:rPr>
          <w:rFonts w:ascii="Verdana" w:eastAsia="Times New Roman" w:hAnsi="Verdana" w:cs="Times New Roman"/>
          <w:b/>
          <w:noProof/>
          <w:color w:val="E36C0A" w:themeColor="accent6" w:themeShade="BF"/>
          <w:sz w:val="18"/>
          <w:szCs w:val="18"/>
          <w:lang w:val="en-US" w:eastAsia="ru-RU"/>
        </w:rPr>
      </w:pPr>
      <w:r w:rsidRPr="003C7DB9">
        <w:rPr>
          <w:rFonts w:ascii="Verdana" w:eastAsia="Times New Roman" w:hAnsi="Verdana" w:cs="Times New Roman"/>
          <w:b/>
          <w:noProof/>
          <w:color w:val="E36C0A" w:themeColor="accent6" w:themeShade="BF"/>
          <w:sz w:val="18"/>
          <w:szCs w:val="18"/>
          <w:lang w:eastAsia="ru-RU"/>
        </w:rPr>
        <w:drawing>
          <wp:inline distT="0" distB="0" distL="0" distR="0" wp14:anchorId="7FC58A57" wp14:editId="585917A7">
            <wp:extent cx="5962650" cy="1400175"/>
            <wp:effectExtent l="0" t="0" r="0" b="9525"/>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абота с командной строкой11.jpg"/>
                    <pic:cNvPicPr/>
                  </pic:nvPicPr>
                  <pic:blipFill>
                    <a:blip r:embed="rId167">
                      <a:extLst>
                        <a:ext uri="{28A0092B-C50C-407E-A947-70E740481C1C}">
                          <a14:useLocalDpi xmlns:a14="http://schemas.microsoft.com/office/drawing/2010/main" val="0"/>
                        </a:ext>
                      </a:extLst>
                    </a:blip>
                    <a:stretch>
                      <a:fillRect/>
                    </a:stretch>
                  </pic:blipFill>
                  <pic:spPr>
                    <a:xfrm>
                      <a:off x="0" y="0"/>
                      <a:ext cx="5962650" cy="1400175"/>
                    </a:xfrm>
                    <a:prstGeom prst="rect">
                      <a:avLst/>
                    </a:prstGeom>
                  </pic:spPr>
                </pic:pic>
              </a:graphicData>
            </a:graphic>
          </wp:inline>
        </w:drawing>
      </w:r>
    </w:p>
    <w:p w:rsidR="00CC11B0" w:rsidRPr="003C7DB9" w:rsidRDefault="00CC11B0" w:rsidP="00444B36">
      <w:pPr>
        <w:shd w:val="clear" w:color="auto" w:fill="F7F7F7"/>
        <w:spacing w:before="100" w:beforeAutospacing="1" w:after="100" w:afterAutospacing="1" w:line="255" w:lineRule="atLeast"/>
        <w:rPr>
          <w:rFonts w:ascii="Verdana" w:eastAsia="Times New Roman" w:hAnsi="Verdana" w:cs="Times New Roman"/>
          <w:b/>
          <w:noProof/>
          <w:color w:val="000000" w:themeColor="text1"/>
          <w:sz w:val="18"/>
          <w:szCs w:val="18"/>
          <w:lang w:val="en-US" w:eastAsia="ru-RU"/>
        </w:rPr>
      </w:pPr>
      <w:r w:rsidRPr="003C7DB9">
        <w:rPr>
          <w:rFonts w:ascii="Verdana" w:eastAsia="Times New Roman" w:hAnsi="Verdana" w:cs="Times New Roman"/>
          <w:b/>
          <w:noProof/>
          <w:color w:val="E36C0A" w:themeColor="accent6" w:themeShade="BF"/>
          <w:sz w:val="18"/>
          <w:szCs w:val="18"/>
          <w:lang w:val="en-US" w:eastAsia="ru-RU"/>
        </w:rPr>
        <w:t xml:space="preserve">Чтобы удалить файл </w:t>
      </w:r>
      <w:r w:rsidR="00577C24" w:rsidRPr="003C7DB9">
        <w:rPr>
          <w:rFonts w:ascii="Verdana" w:eastAsia="Times New Roman" w:hAnsi="Verdana" w:cs="Times New Roman"/>
          <w:b/>
          <w:noProof/>
          <w:color w:val="E36C0A" w:themeColor="accent6" w:themeShade="BF"/>
          <w:sz w:val="18"/>
          <w:szCs w:val="18"/>
          <w:lang w:val="en-US" w:eastAsia="ru-RU"/>
        </w:rPr>
        <w:t xml:space="preserve">из </w:t>
      </w:r>
      <w:r w:rsidRPr="003C7DB9">
        <w:rPr>
          <w:rFonts w:ascii="Verdana" w:eastAsia="Times New Roman" w:hAnsi="Verdana" w:cs="Times New Roman"/>
          <w:b/>
          <w:noProof/>
          <w:color w:val="E36C0A" w:themeColor="accent6" w:themeShade="BF"/>
          <w:sz w:val="18"/>
          <w:szCs w:val="18"/>
          <w:lang w:val="en-US" w:eastAsia="ru-RU"/>
        </w:rPr>
        <w:t xml:space="preserve">github: </w:t>
      </w:r>
      <w:r w:rsidR="00F72342" w:rsidRPr="003C7DB9">
        <w:rPr>
          <w:rFonts w:ascii="Verdana" w:eastAsia="Times New Roman" w:hAnsi="Verdana" w:cs="Times New Roman"/>
          <w:b/>
          <w:noProof/>
          <w:color w:val="000000" w:themeColor="text1"/>
          <w:sz w:val="18"/>
          <w:szCs w:val="18"/>
          <w:lang w:val="en-US" w:eastAsia="ru-RU"/>
        </w:rPr>
        <w:t>git rm index.html</w:t>
      </w:r>
    </w:p>
    <w:p w:rsidR="006E4C31" w:rsidRPr="001062D9" w:rsidRDefault="006E4C31" w:rsidP="00444B36">
      <w:pPr>
        <w:shd w:val="clear" w:color="auto" w:fill="F7F7F7"/>
        <w:spacing w:before="100" w:beforeAutospacing="1" w:after="100" w:afterAutospacing="1" w:line="255" w:lineRule="atLeast"/>
        <w:rPr>
          <w:rFonts w:ascii="Verdana" w:eastAsia="Times New Roman" w:hAnsi="Verdana" w:cs="Times New Roman"/>
          <w:noProof/>
          <w:color w:val="000000" w:themeColor="text1"/>
          <w:sz w:val="18"/>
          <w:szCs w:val="18"/>
          <w:lang w:eastAsia="ru-RU"/>
        </w:rPr>
      </w:pPr>
      <w:r w:rsidRPr="003C7DB9">
        <w:rPr>
          <w:rFonts w:ascii="Verdana" w:eastAsia="Times New Roman" w:hAnsi="Verdana" w:cs="Times New Roman"/>
          <w:b/>
          <w:noProof/>
          <w:color w:val="000000" w:themeColor="text1"/>
          <w:sz w:val="18"/>
          <w:szCs w:val="18"/>
          <w:lang w:val="en-US" w:eastAsia="ru-RU"/>
        </w:rPr>
        <w:t>git</w:t>
      </w:r>
      <w:r w:rsidRPr="001062D9">
        <w:rPr>
          <w:rFonts w:ascii="Verdana" w:eastAsia="Times New Roman" w:hAnsi="Verdana" w:cs="Times New Roman"/>
          <w:b/>
          <w:noProof/>
          <w:color w:val="000000" w:themeColor="text1"/>
          <w:sz w:val="18"/>
          <w:szCs w:val="18"/>
          <w:lang w:eastAsia="ru-RU"/>
        </w:rPr>
        <w:t xml:space="preserve"> </w:t>
      </w:r>
      <w:r w:rsidRPr="003C7DB9">
        <w:rPr>
          <w:rFonts w:ascii="Verdana" w:eastAsia="Times New Roman" w:hAnsi="Verdana" w:cs="Times New Roman"/>
          <w:b/>
          <w:noProof/>
          <w:color w:val="000000" w:themeColor="text1"/>
          <w:sz w:val="18"/>
          <w:szCs w:val="18"/>
          <w:lang w:val="en-US" w:eastAsia="ru-RU"/>
        </w:rPr>
        <w:t>commit</w:t>
      </w:r>
      <w:r w:rsidRPr="001062D9">
        <w:rPr>
          <w:rFonts w:ascii="Verdana" w:eastAsia="Times New Roman" w:hAnsi="Verdana" w:cs="Times New Roman"/>
          <w:b/>
          <w:noProof/>
          <w:color w:val="000000" w:themeColor="text1"/>
          <w:sz w:val="18"/>
          <w:szCs w:val="18"/>
          <w:lang w:eastAsia="ru-RU"/>
        </w:rPr>
        <w:t xml:space="preserve"> –</w:t>
      </w:r>
      <w:r w:rsidRPr="003C7DB9">
        <w:rPr>
          <w:rFonts w:ascii="Verdana" w:eastAsia="Times New Roman" w:hAnsi="Verdana" w:cs="Times New Roman"/>
          <w:b/>
          <w:noProof/>
          <w:color w:val="000000" w:themeColor="text1"/>
          <w:sz w:val="18"/>
          <w:szCs w:val="18"/>
          <w:lang w:val="en-US" w:eastAsia="ru-RU"/>
        </w:rPr>
        <w:t>m</w:t>
      </w:r>
      <w:r w:rsidRPr="001062D9">
        <w:rPr>
          <w:rFonts w:ascii="Verdana" w:eastAsia="Times New Roman" w:hAnsi="Verdana" w:cs="Times New Roman"/>
          <w:b/>
          <w:noProof/>
          <w:color w:val="000000" w:themeColor="text1"/>
          <w:sz w:val="18"/>
          <w:szCs w:val="18"/>
          <w:lang w:eastAsia="ru-RU"/>
        </w:rPr>
        <w:t xml:space="preserve"> “Удаляем этот уебанский файл</w:t>
      </w:r>
      <w:r w:rsidRPr="001062D9">
        <w:rPr>
          <w:rFonts w:ascii="Verdana" w:eastAsia="Times New Roman" w:hAnsi="Verdana" w:cs="Times New Roman"/>
          <w:noProof/>
          <w:color w:val="000000" w:themeColor="text1"/>
          <w:sz w:val="18"/>
          <w:szCs w:val="18"/>
          <w:lang w:eastAsia="ru-RU"/>
        </w:rPr>
        <w:t>”, где в скобках пишем наш комментарий. Например, чтобы было понятно другим дивам нахуя я удалил это уебанский файл.</w:t>
      </w:r>
    </w:p>
    <w:p w:rsidR="00E91F86" w:rsidRPr="001062D9" w:rsidRDefault="00E91F86" w:rsidP="00444B36">
      <w:pPr>
        <w:shd w:val="clear" w:color="auto" w:fill="F7F7F7"/>
        <w:spacing w:before="100" w:beforeAutospacing="1" w:after="100" w:afterAutospacing="1" w:line="255" w:lineRule="atLeast"/>
        <w:rPr>
          <w:rFonts w:ascii="Verdana" w:eastAsia="Times New Roman" w:hAnsi="Verdana" w:cs="Times New Roman"/>
          <w:b/>
          <w:noProof/>
          <w:color w:val="E36C0A" w:themeColor="accent6" w:themeShade="BF"/>
          <w:sz w:val="18"/>
          <w:szCs w:val="18"/>
          <w:lang w:eastAsia="ru-RU"/>
        </w:rPr>
      </w:pPr>
      <w:r w:rsidRPr="001062D9">
        <w:rPr>
          <w:rFonts w:ascii="Verdana" w:eastAsia="Times New Roman" w:hAnsi="Verdana" w:cs="Times New Roman"/>
          <w:b/>
          <w:noProof/>
          <w:color w:val="E36C0A" w:themeColor="accent6" w:themeShade="BF"/>
          <w:sz w:val="18"/>
          <w:szCs w:val="18"/>
          <w:lang w:eastAsia="ru-RU"/>
        </w:rPr>
        <w:t>Если мы внесли какие-либо изменения в файл, то их нужно проиндексировать:</w:t>
      </w:r>
    </w:p>
    <w:p w:rsidR="00E91F86" w:rsidRPr="003C7DB9" w:rsidRDefault="00E91F86" w:rsidP="00444B36">
      <w:pPr>
        <w:shd w:val="clear" w:color="auto" w:fill="F7F7F7"/>
        <w:spacing w:before="100" w:beforeAutospacing="1" w:after="100" w:afterAutospacing="1" w:line="255" w:lineRule="atLeast"/>
        <w:rPr>
          <w:rFonts w:ascii="Verdana" w:eastAsia="Times New Roman" w:hAnsi="Verdana" w:cs="Times New Roman"/>
          <w:b/>
          <w:noProof/>
          <w:color w:val="E36C0A" w:themeColor="accent6" w:themeShade="BF"/>
          <w:sz w:val="18"/>
          <w:szCs w:val="18"/>
          <w:lang w:val="en-US" w:eastAsia="ru-RU"/>
        </w:rPr>
      </w:pPr>
      <w:r w:rsidRPr="003C7DB9">
        <w:rPr>
          <w:rFonts w:ascii="Verdana" w:eastAsia="Times New Roman" w:hAnsi="Verdana" w:cs="Times New Roman"/>
          <w:b/>
          <w:noProof/>
          <w:color w:val="E36C0A" w:themeColor="accent6" w:themeShade="BF"/>
          <w:sz w:val="18"/>
          <w:szCs w:val="18"/>
          <w:lang w:eastAsia="ru-RU"/>
        </w:rPr>
        <w:drawing>
          <wp:inline distT="0" distB="0" distL="0" distR="0" wp14:anchorId="6CED38CF" wp14:editId="63A9408D">
            <wp:extent cx="6067425" cy="2486025"/>
            <wp:effectExtent l="0" t="0" r="9525" b="952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абота с командной строкой14.jpg"/>
                    <pic:cNvPicPr/>
                  </pic:nvPicPr>
                  <pic:blipFill>
                    <a:blip r:embed="rId168">
                      <a:extLst>
                        <a:ext uri="{28A0092B-C50C-407E-A947-70E740481C1C}">
                          <a14:useLocalDpi xmlns:a14="http://schemas.microsoft.com/office/drawing/2010/main" val="0"/>
                        </a:ext>
                      </a:extLst>
                    </a:blip>
                    <a:stretch>
                      <a:fillRect/>
                    </a:stretch>
                  </pic:blipFill>
                  <pic:spPr>
                    <a:xfrm>
                      <a:off x="0" y="0"/>
                      <a:ext cx="6067425" cy="2486025"/>
                    </a:xfrm>
                    <a:prstGeom prst="rect">
                      <a:avLst/>
                    </a:prstGeom>
                  </pic:spPr>
                </pic:pic>
              </a:graphicData>
            </a:graphic>
          </wp:inline>
        </w:drawing>
      </w:r>
    </w:p>
    <w:p w:rsidR="003378E7" w:rsidRPr="001062D9" w:rsidRDefault="003378E7" w:rsidP="00444B36">
      <w:pPr>
        <w:shd w:val="clear" w:color="auto" w:fill="F7F7F7"/>
        <w:spacing w:before="100" w:beforeAutospacing="1" w:after="100" w:afterAutospacing="1" w:line="255" w:lineRule="atLeast"/>
        <w:rPr>
          <w:rFonts w:ascii="Verdana" w:eastAsia="Times New Roman" w:hAnsi="Verdana" w:cs="Times New Roman"/>
          <w:b/>
          <w:noProof/>
          <w:color w:val="E36C0A" w:themeColor="accent6" w:themeShade="BF"/>
          <w:sz w:val="18"/>
          <w:szCs w:val="18"/>
          <w:lang w:eastAsia="ru-RU"/>
        </w:rPr>
      </w:pPr>
      <w:r w:rsidRPr="001062D9">
        <w:rPr>
          <w:rFonts w:ascii="Arial" w:hAnsi="Arial" w:cs="Arial"/>
          <w:b/>
          <w:noProof/>
          <w:color w:val="E36C0A" w:themeColor="accent6" w:themeShade="BF"/>
          <w:shd w:val="clear" w:color="auto" w:fill="FFFFFF"/>
        </w:rPr>
        <w:t>Иногда случается, что мы изменили файл в рабочем каталоге</w:t>
      </w:r>
      <w:r w:rsidR="00CC3ECA" w:rsidRPr="001062D9">
        <w:rPr>
          <w:rFonts w:ascii="Arial" w:hAnsi="Arial" w:cs="Arial"/>
          <w:b/>
          <w:noProof/>
          <w:color w:val="E36C0A" w:themeColor="accent6" w:themeShade="BF"/>
          <w:shd w:val="clear" w:color="auto" w:fill="FFFFFF"/>
        </w:rPr>
        <w:t xml:space="preserve"> (у нас на компе)</w:t>
      </w:r>
      <w:r w:rsidRPr="001062D9">
        <w:rPr>
          <w:rFonts w:ascii="Arial" w:hAnsi="Arial" w:cs="Arial"/>
          <w:b/>
          <w:noProof/>
          <w:color w:val="E36C0A" w:themeColor="accent6" w:themeShade="BF"/>
          <w:shd w:val="clear" w:color="auto" w:fill="FFFFFF"/>
        </w:rPr>
        <w:t>, и хотим отменить последние коммиты. С этим справится команда</w:t>
      </w:r>
      <w:r w:rsidRPr="003C7DB9">
        <w:rPr>
          <w:rFonts w:ascii="Arial" w:hAnsi="Arial" w:cs="Arial"/>
          <w:b/>
          <w:noProof/>
          <w:color w:val="E36C0A" w:themeColor="accent6" w:themeShade="BF"/>
          <w:shd w:val="clear" w:color="auto" w:fill="FFFFFF"/>
          <w:lang w:val="en-US"/>
        </w:rPr>
        <w:t> </w:t>
      </w:r>
      <w:r w:rsidRPr="003C7DB9">
        <w:rPr>
          <w:rStyle w:val="HTML2"/>
          <w:rFonts w:ascii="Consolas" w:eastAsiaTheme="minorHAnsi" w:hAnsi="Consolas" w:cs="Consolas"/>
          <w:b/>
          <w:noProof/>
          <w:color w:val="E36C0A" w:themeColor="accent6" w:themeShade="BF"/>
          <w:sz w:val="24"/>
          <w:szCs w:val="24"/>
          <w:shd w:val="clear" w:color="auto" w:fill="EEEEEE"/>
          <w:lang w:val="en-US"/>
        </w:rPr>
        <w:t>checkout</w:t>
      </w:r>
      <w:r w:rsidRPr="001062D9">
        <w:rPr>
          <w:rFonts w:ascii="Arial" w:hAnsi="Arial" w:cs="Arial"/>
          <w:b/>
          <w:noProof/>
          <w:color w:val="E36C0A" w:themeColor="accent6" w:themeShade="BF"/>
          <w:shd w:val="clear" w:color="auto" w:fill="FFFFFF"/>
        </w:rPr>
        <w:t>.</w:t>
      </w:r>
    </w:p>
    <w:p w:rsidR="00796953" w:rsidRPr="001062D9" w:rsidRDefault="003378E7" w:rsidP="00444B36">
      <w:pPr>
        <w:shd w:val="clear" w:color="auto" w:fill="F7F7F7"/>
        <w:spacing w:before="100" w:beforeAutospacing="1" w:after="100" w:afterAutospacing="1" w:line="255" w:lineRule="atLeast"/>
        <w:rPr>
          <w:rFonts w:ascii="Verdana" w:eastAsia="Times New Roman" w:hAnsi="Verdana" w:cs="Times New Roman"/>
          <w:b/>
          <w:noProof/>
          <w:color w:val="E36C0A" w:themeColor="accent6" w:themeShade="BF"/>
          <w:sz w:val="18"/>
          <w:szCs w:val="18"/>
          <w:lang w:eastAsia="ru-RU"/>
        </w:rPr>
      </w:pPr>
      <w:r w:rsidRPr="001062D9">
        <w:rPr>
          <w:rFonts w:ascii="Verdana" w:eastAsia="Times New Roman" w:hAnsi="Verdana" w:cs="Times New Roman"/>
          <w:b/>
          <w:noProof/>
          <w:color w:val="E36C0A" w:themeColor="accent6" w:themeShade="BF"/>
          <w:sz w:val="18"/>
          <w:szCs w:val="18"/>
          <w:lang w:eastAsia="ru-RU"/>
        </w:rPr>
        <w:t>Если мы сделали изменения до</w:t>
      </w:r>
      <w:r w:rsidR="00796953" w:rsidRPr="001062D9">
        <w:rPr>
          <w:rFonts w:ascii="Verdana" w:eastAsia="Times New Roman" w:hAnsi="Verdana" w:cs="Times New Roman"/>
          <w:b/>
          <w:noProof/>
          <w:color w:val="E36C0A" w:themeColor="accent6" w:themeShade="BF"/>
          <w:sz w:val="18"/>
          <w:szCs w:val="18"/>
          <w:lang w:eastAsia="ru-RU"/>
        </w:rPr>
        <w:t xml:space="preserve"> того, как проиндексировали файл, то командная строка после проверки статуса будет выдавать, что наш</w:t>
      </w:r>
      <w:r w:rsidRPr="001062D9">
        <w:rPr>
          <w:rFonts w:ascii="Verdana" w:eastAsia="Times New Roman" w:hAnsi="Verdana" w:cs="Times New Roman"/>
          <w:b/>
          <w:noProof/>
          <w:color w:val="E36C0A" w:themeColor="accent6" w:themeShade="BF"/>
          <w:sz w:val="18"/>
          <w:szCs w:val="18"/>
          <w:lang w:eastAsia="ru-RU"/>
        </w:rPr>
        <w:t xml:space="preserve"> файл имеет локальные</w:t>
      </w:r>
      <w:r w:rsidR="00796953" w:rsidRPr="001062D9">
        <w:rPr>
          <w:rFonts w:ascii="Verdana" w:eastAsia="Times New Roman" w:hAnsi="Verdana" w:cs="Times New Roman"/>
          <w:b/>
          <w:noProof/>
          <w:color w:val="E36C0A" w:themeColor="accent6" w:themeShade="BF"/>
          <w:sz w:val="18"/>
          <w:szCs w:val="18"/>
          <w:lang w:eastAsia="ru-RU"/>
        </w:rPr>
        <w:t xml:space="preserve"> изменения:</w:t>
      </w:r>
    </w:p>
    <w:p w:rsidR="00796953" w:rsidRPr="003C7DB9" w:rsidRDefault="00796953" w:rsidP="00444B36">
      <w:pPr>
        <w:shd w:val="clear" w:color="auto" w:fill="F7F7F7"/>
        <w:spacing w:before="100" w:beforeAutospacing="1" w:after="100" w:afterAutospacing="1" w:line="255" w:lineRule="atLeast"/>
        <w:rPr>
          <w:rFonts w:ascii="Verdana" w:eastAsia="Times New Roman" w:hAnsi="Verdana" w:cs="Times New Roman"/>
          <w:b/>
          <w:noProof/>
          <w:color w:val="E36C0A" w:themeColor="accent6" w:themeShade="BF"/>
          <w:sz w:val="18"/>
          <w:szCs w:val="18"/>
          <w:lang w:val="en-US" w:eastAsia="ru-RU"/>
        </w:rPr>
      </w:pPr>
      <w:r w:rsidRPr="003C7DB9">
        <w:rPr>
          <w:rFonts w:ascii="Verdana" w:eastAsia="Times New Roman" w:hAnsi="Verdana" w:cs="Times New Roman"/>
          <w:b/>
          <w:noProof/>
          <w:color w:val="E36C0A" w:themeColor="accent6" w:themeShade="BF"/>
          <w:sz w:val="18"/>
          <w:szCs w:val="18"/>
          <w:lang w:eastAsia="ru-RU"/>
        </w:rPr>
        <w:drawing>
          <wp:inline distT="0" distB="0" distL="0" distR="0" wp14:anchorId="6F1E5C07" wp14:editId="7ABD6D94">
            <wp:extent cx="6048375" cy="1171575"/>
            <wp:effectExtent l="0" t="0" r="9525" b="9525"/>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абота с командной строкой15.jpg"/>
                    <pic:cNvPicPr/>
                  </pic:nvPicPr>
                  <pic:blipFill>
                    <a:blip r:embed="rId169">
                      <a:extLst>
                        <a:ext uri="{28A0092B-C50C-407E-A947-70E740481C1C}">
                          <a14:useLocalDpi xmlns:a14="http://schemas.microsoft.com/office/drawing/2010/main" val="0"/>
                        </a:ext>
                      </a:extLst>
                    </a:blip>
                    <a:stretch>
                      <a:fillRect/>
                    </a:stretch>
                  </pic:blipFill>
                  <pic:spPr>
                    <a:xfrm>
                      <a:off x="0" y="0"/>
                      <a:ext cx="6048375" cy="1171575"/>
                    </a:xfrm>
                    <a:prstGeom prst="rect">
                      <a:avLst/>
                    </a:prstGeom>
                  </pic:spPr>
                </pic:pic>
              </a:graphicData>
            </a:graphic>
          </wp:inline>
        </w:drawing>
      </w:r>
    </w:p>
    <w:p w:rsidR="00466002" w:rsidRPr="001062D9" w:rsidRDefault="00466002" w:rsidP="00444B36">
      <w:pPr>
        <w:shd w:val="clear" w:color="auto" w:fill="F7F7F7"/>
        <w:spacing w:before="100" w:beforeAutospacing="1" w:after="100" w:afterAutospacing="1" w:line="255" w:lineRule="atLeast"/>
        <w:rPr>
          <w:rFonts w:ascii="Verdana" w:eastAsia="Times New Roman" w:hAnsi="Verdana" w:cs="Times New Roman"/>
          <w:b/>
          <w:noProof/>
          <w:color w:val="E36C0A" w:themeColor="accent6" w:themeShade="BF"/>
          <w:sz w:val="18"/>
          <w:szCs w:val="18"/>
          <w:lang w:eastAsia="ru-RU"/>
        </w:rPr>
      </w:pPr>
      <w:r w:rsidRPr="001062D9">
        <w:rPr>
          <w:rFonts w:ascii="Verdana" w:eastAsia="Times New Roman" w:hAnsi="Verdana" w:cs="Times New Roman"/>
          <w:b/>
          <w:noProof/>
          <w:color w:val="E36C0A" w:themeColor="accent6" w:themeShade="BF"/>
          <w:sz w:val="18"/>
          <w:szCs w:val="18"/>
          <w:lang w:eastAsia="ru-RU"/>
        </w:rPr>
        <w:t xml:space="preserve">Чтобы отменить эти </w:t>
      </w:r>
      <w:r w:rsidR="00E807C1" w:rsidRPr="001062D9">
        <w:rPr>
          <w:rFonts w:ascii="Verdana" w:eastAsia="Times New Roman" w:hAnsi="Verdana" w:cs="Times New Roman"/>
          <w:b/>
          <w:noProof/>
          <w:color w:val="E36C0A" w:themeColor="accent6" w:themeShade="BF"/>
          <w:sz w:val="18"/>
          <w:szCs w:val="18"/>
          <w:lang w:eastAsia="ru-RU"/>
        </w:rPr>
        <w:t xml:space="preserve">локальные </w:t>
      </w:r>
      <w:r w:rsidRPr="001062D9">
        <w:rPr>
          <w:rFonts w:ascii="Verdana" w:eastAsia="Times New Roman" w:hAnsi="Verdana" w:cs="Times New Roman"/>
          <w:b/>
          <w:noProof/>
          <w:color w:val="E36C0A" w:themeColor="accent6" w:themeShade="BF"/>
          <w:sz w:val="18"/>
          <w:szCs w:val="18"/>
          <w:lang w:eastAsia="ru-RU"/>
        </w:rPr>
        <w:t xml:space="preserve">изменения до индексации: </w:t>
      </w:r>
    </w:p>
    <w:p w:rsidR="00466002" w:rsidRPr="003C7DB9" w:rsidRDefault="00466002" w:rsidP="00444B36">
      <w:pPr>
        <w:shd w:val="clear" w:color="auto" w:fill="F7F7F7"/>
        <w:spacing w:before="100" w:beforeAutospacing="1" w:after="100" w:afterAutospacing="1" w:line="255" w:lineRule="atLeast"/>
        <w:rPr>
          <w:rFonts w:ascii="Verdana" w:eastAsia="Times New Roman" w:hAnsi="Verdana" w:cs="Times New Roman"/>
          <w:b/>
          <w:noProof/>
          <w:color w:val="000000" w:themeColor="text1"/>
          <w:sz w:val="18"/>
          <w:szCs w:val="18"/>
          <w:lang w:val="en-US" w:eastAsia="ru-RU"/>
        </w:rPr>
      </w:pPr>
      <w:r w:rsidRPr="003C7DB9">
        <w:rPr>
          <w:rFonts w:ascii="Verdana" w:eastAsia="Times New Roman" w:hAnsi="Verdana" w:cs="Times New Roman"/>
          <w:b/>
          <w:noProof/>
          <w:color w:val="000000" w:themeColor="text1"/>
          <w:sz w:val="18"/>
          <w:szCs w:val="18"/>
          <w:lang w:val="en-US" w:eastAsia="ru-RU"/>
        </w:rPr>
        <w:t>git checkout “hello.html”</w:t>
      </w:r>
    </w:p>
    <w:p w:rsidR="00466002" w:rsidRPr="003C7DB9" w:rsidRDefault="00466002" w:rsidP="00444B36">
      <w:pPr>
        <w:shd w:val="clear" w:color="auto" w:fill="F7F7F7"/>
        <w:spacing w:before="100" w:beforeAutospacing="1" w:after="100" w:afterAutospacing="1" w:line="255" w:lineRule="atLeast"/>
        <w:rPr>
          <w:rFonts w:ascii="Verdana" w:eastAsia="Times New Roman" w:hAnsi="Verdana" w:cs="Times New Roman"/>
          <w:b/>
          <w:noProof/>
          <w:color w:val="000000" w:themeColor="text1"/>
          <w:sz w:val="18"/>
          <w:szCs w:val="18"/>
          <w:lang w:val="en-US" w:eastAsia="ru-RU"/>
        </w:rPr>
      </w:pPr>
      <w:r w:rsidRPr="003C7DB9">
        <w:rPr>
          <w:rFonts w:ascii="Verdana" w:eastAsia="Times New Roman" w:hAnsi="Verdana" w:cs="Times New Roman"/>
          <w:b/>
          <w:noProof/>
          <w:color w:val="000000" w:themeColor="text1"/>
          <w:sz w:val="18"/>
          <w:szCs w:val="18"/>
          <w:lang w:val="en-US" w:eastAsia="ru-RU"/>
        </w:rPr>
        <w:t>Проверяем:</w:t>
      </w:r>
    </w:p>
    <w:p w:rsidR="00466002" w:rsidRPr="003C7DB9" w:rsidRDefault="003E1F67" w:rsidP="00444B36">
      <w:pPr>
        <w:shd w:val="clear" w:color="auto" w:fill="F7F7F7"/>
        <w:spacing w:before="100" w:beforeAutospacing="1" w:after="100" w:afterAutospacing="1" w:line="255" w:lineRule="atLeast"/>
        <w:rPr>
          <w:rFonts w:ascii="Verdana" w:eastAsia="Times New Roman" w:hAnsi="Verdana" w:cs="Times New Roman"/>
          <w:b/>
          <w:noProof/>
          <w:color w:val="E36C0A" w:themeColor="accent6" w:themeShade="BF"/>
          <w:sz w:val="18"/>
          <w:szCs w:val="18"/>
          <w:lang w:val="en-US" w:eastAsia="ru-RU"/>
        </w:rPr>
      </w:pPr>
      <w:r w:rsidRPr="003C7DB9">
        <w:rPr>
          <w:rFonts w:ascii="Verdana" w:eastAsia="Times New Roman" w:hAnsi="Verdana" w:cs="Times New Roman"/>
          <w:b/>
          <w:noProof/>
          <w:color w:val="E36C0A" w:themeColor="accent6" w:themeShade="BF"/>
          <w:sz w:val="18"/>
          <w:szCs w:val="18"/>
          <w:lang w:eastAsia="ru-RU"/>
        </w:rPr>
        <w:lastRenderedPageBreak/>
        <w:drawing>
          <wp:inline distT="0" distB="0" distL="0" distR="0" wp14:anchorId="5021BC7A" wp14:editId="39487BF2">
            <wp:extent cx="4733925" cy="1828800"/>
            <wp:effectExtent l="0" t="0" r="9525"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абота с командной строкой21.jpg"/>
                    <pic:cNvPicPr/>
                  </pic:nvPicPr>
                  <pic:blipFill>
                    <a:blip r:embed="rId170">
                      <a:extLst>
                        <a:ext uri="{28A0092B-C50C-407E-A947-70E740481C1C}">
                          <a14:useLocalDpi xmlns:a14="http://schemas.microsoft.com/office/drawing/2010/main" val="0"/>
                        </a:ext>
                      </a:extLst>
                    </a:blip>
                    <a:stretch>
                      <a:fillRect/>
                    </a:stretch>
                  </pic:blipFill>
                  <pic:spPr>
                    <a:xfrm>
                      <a:off x="0" y="0"/>
                      <a:ext cx="4733925" cy="1828800"/>
                    </a:xfrm>
                    <a:prstGeom prst="rect">
                      <a:avLst/>
                    </a:prstGeom>
                  </pic:spPr>
                </pic:pic>
              </a:graphicData>
            </a:graphic>
          </wp:inline>
        </w:drawing>
      </w:r>
    </w:p>
    <w:p w:rsidR="003E1F67" w:rsidRPr="001062D9" w:rsidRDefault="003E1F67" w:rsidP="00444B36">
      <w:pPr>
        <w:shd w:val="clear" w:color="auto" w:fill="F7F7F7"/>
        <w:spacing w:before="100" w:beforeAutospacing="1" w:after="100" w:afterAutospacing="1" w:line="255" w:lineRule="atLeast"/>
        <w:rPr>
          <w:rFonts w:ascii="Verdana" w:eastAsia="Times New Roman" w:hAnsi="Verdana" w:cs="Times New Roman"/>
          <w:b/>
          <w:noProof/>
          <w:color w:val="000000" w:themeColor="text1"/>
          <w:sz w:val="18"/>
          <w:szCs w:val="18"/>
          <w:lang w:eastAsia="ru-RU"/>
        </w:rPr>
      </w:pPr>
      <w:r w:rsidRPr="001062D9">
        <w:rPr>
          <w:rFonts w:ascii="Verdana" w:eastAsia="Times New Roman" w:hAnsi="Verdana" w:cs="Times New Roman"/>
          <w:b/>
          <w:noProof/>
          <w:color w:val="000000" w:themeColor="text1"/>
          <w:sz w:val="18"/>
          <w:szCs w:val="18"/>
          <w:lang w:eastAsia="ru-RU"/>
        </w:rPr>
        <w:t>Пишем в консоле проверку на изменения, а потом пробуем удалить их данной командой:</w:t>
      </w:r>
    </w:p>
    <w:p w:rsidR="003E1F67" w:rsidRPr="003C7DB9" w:rsidRDefault="003E1F67" w:rsidP="00444B36">
      <w:pPr>
        <w:shd w:val="clear" w:color="auto" w:fill="F7F7F7"/>
        <w:spacing w:before="100" w:beforeAutospacing="1" w:after="100" w:afterAutospacing="1" w:line="255" w:lineRule="atLeast"/>
        <w:rPr>
          <w:rFonts w:ascii="Verdana" w:eastAsia="Times New Roman" w:hAnsi="Verdana" w:cs="Times New Roman"/>
          <w:b/>
          <w:noProof/>
          <w:color w:val="E36C0A" w:themeColor="accent6" w:themeShade="BF"/>
          <w:sz w:val="18"/>
          <w:szCs w:val="18"/>
          <w:lang w:val="en-US" w:eastAsia="ru-RU"/>
        </w:rPr>
      </w:pPr>
      <w:r w:rsidRPr="003C7DB9">
        <w:rPr>
          <w:rFonts w:ascii="Verdana" w:eastAsia="Times New Roman" w:hAnsi="Verdana" w:cs="Times New Roman"/>
          <w:b/>
          <w:noProof/>
          <w:color w:val="E36C0A" w:themeColor="accent6" w:themeShade="BF"/>
          <w:sz w:val="18"/>
          <w:szCs w:val="18"/>
          <w:lang w:eastAsia="ru-RU"/>
        </w:rPr>
        <w:drawing>
          <wp:inline distT="0" distB="0" distL="0" distR="0" wp14:anchorId="2CC7D4C6" wp14:editId="093A6BF3">
            <wp:extent cx="6105525" cy="2181225"/>
            <wp:effectExtent l="0" t="0" r="9525" b="9525"/>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абота с командной строкой20.jpg"/>
                    <pic:cNvPicPr/>
                  </pic:nvPicPr>
                  <pic:blipFill>
                    <a:blip r:embed="rId171">
                      <a:extLst>
                        <a:ext uri="{28A0092B-C50C-407E-A947-70E740481C1C}">
                          <a14:useLocalDpi xmlns:a14="http://schemas.microsoft.com/office/drawing/2010/main" val="0"/>
                        </a:ext>
                      </a:extLst>
                    </a:blip>
                    <a:stretch>
                      <a:fillRect/>
                    </a:stretch>
                  </pic:blipFill>
                  <pic:spPr>
                    <a:xfrm>
                      <a:off x="0" y="0"/>
                      <a:ext cx="6105525" cy="2181225"/>
                    </a:xfrm>
                    <a:prstGeom prst="rect">
                      <a:avLst/>
                    </a:prstGeom>
                  </pic:spPr>
                </pic:pic>
              </a:graphicData>
            </a:graphic>
          </wp:inline>
        </w:drawing>
      </w:r>
    </w:p>
    <w:p w:rsidR="00570100" w:rsidRPr="001062D9" w:rsidRDefault="00570100" w:rsidP="00444B36">
      <w:pPr>
        <w:shd w:val="clear" w:color="auto" w:fill="F7F7F7"/>
        <w:spacing w:before="100" w:beforeAutospacing="1" w:after="100" w:afterAutospacing="1" w:line="255" w:lineRule="atLeast"/>
        <w:rPr>
          <w:rFonts w:ascii="Verdana" w:eastAsia="Times New Roman" w:hAnsi="Verdana" w:cs="Times New Roman"/>
          <w:b/>
          <w:noProof/>
          <w:color w:val="E36C0A" w:themeColor="accent6" w:themeShade="BF"/>
          <w:sz w:val="18"/>
          <w:szCs w:val="18"/>
          <w:lang w:eastAsia="ru-RU"/>
        </w:rPr>
      </w:pPr>
      <w:r w:rsidRPr="001062D9">
        <w:rPr>
          <w:rFonts w:ascii="Verdana" w:eastAsia="Times New Roman" w:hAnsi="Verdana" w:cs="Times New Roman"/>
          <w:b/>
          <w:noProof/>
          <w:color w:val="000000" w:themeColor="text1"/>
          <w:sz w:val="18"/>
          <w:szCs w:val="18"/>
          <w:lang w:eastAsia="ru-RU"/>
        </w:rPr>
        <w:t>Проверяем в самом файле:</w:t>
      </w:r>
      <w:r w:rsidRPr="003C7DB9">
        <w:rPr>
          <w:rFonts w:ascii="Verdana" w:eastAsia="Times New Roman" w:hAnsi="Verdana" w:cs="Times New Roman"/>
          <w:b/>
          <w:noProof/>
          <w:color w:val="E36C0A" w:themeColor="accent6" w:themeShade="BF"/>
          <w:sz w:val="18"/>
          <w:szCs w:val="18"/>
          <w:lang w:eastAsia="ru-RU"/>
        </w:rPr>
        <w:drawing>
          <wp:inline distT="0" distB="0" distL="0" distR="0" wp14:anchorId="214C0FB6" wp14:editId="7E038910">
            <wp:extent cx="4838700" cy="1552575"/>
            <wp:effectExtent l="0" t="0" r="0" b="9525"/>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абота с командной строкой22.jpg"/>
                    <pic:cNvPicPr/>
                  </pic:nvPicPr>
                  <pic:blipFill>
                    <a:blip r:embed="rId172">
                      <a:extLst>
                        <a:ext uri="{28A0092B-C50C-407E-A947-70E740481C1C}">
                          <a14:useLocalDpi xmlns:a14="http://schemas.microsoft.com/office/drawing/2010/main" val="0"/>
                        </a:ext>
                      </a:extLst>
                    </a:blip>
                    <a:stretch>
                      <a:fillRect/>
                    </a:stretch>
                  </pic:blipFill>
                  <pic:spPr>
                    <a:xfrm>
                      <a:off x="0" y="0"/>
                      <a:ext cx="4838700" cy="1552575"/>
                    </a:xfrm>
                    <a:prstGeom prst="rect">
                      <a:avLst/>
                    </a:prstGeom>
                  </pic:spPr>
                </pic:pic>
              </a:graphicData>
            </a:graphic>
          </wp:inline>
        </w:drawing>
      </w:r>
    </w:p>
    <w:p w:rsidR="00796953" w:rsidRPr="001062D9" w:rsidRDefault="00796953" w:rsidP="00444B36">
      <w:pPr>
        <w:shd w:val="clear" w:color="auto" w:fill="F7F7F7"/>
        <w:spacing w:before="100" w:beforeAutospacing="1" w:after="100" w:afterAutospacing="1" w:line="255" w:lineRule="atLeast"/>
        <w:rPr>
          <w:rFonts w:ascii="Verdana" w:eastAsia="Times New Roman" w:hAnsi="Verdana" w:cs="Times New Roman"/>
          <w:b/>
          <w:noProof/>
          <w:color w:val="E36C0A" w:themeColor="accent6" w:themeShade="BF"/>
          <w:sz w:val="18"/>
          <w:szCs w:val="18"/>
          <w:lang w:eastAsia="ru-RU"/>
        </w:rPr>
      </w:pPr>
      <w:r w:rsidRPr="001062D9">
        <w:rPr>
          <w:rFonts w:ascii="Verdana" w:eastAsia="Times New Roman" w:hAnsi="Verdana" w:cs="Times New Roman"/>
          <w:b/>
          <w:noProof/>
          <w:color w:val="E36C0A" w:themeColor="accent6" w:themeShade="BF"/>
          <w:sz w:val="18"/>
          <w:szCs w:val="18"/>
          <w:lang w:eastAsia="ru-RU"/>
        </w:rPr>
        <w:t>И для того, чтобы добавить</w:t>
      </w:r>
      <w:r w:rsidR="00570100" w:rsidRPr="001062D9">
        <w:rPr>
          <w:rFonts w:ascii="Verdana" w:eastAsia="Times New Roman" w:hAnsi="Verdana" w:cs="Times New Roman"/>
          <w:b/>
          <w:noProof/>
          <w:color w:val="E36C0A" w:themeColor="accent6" w:themeShade="BF"/>
          <w:sz w:val="18"/>
          <w:szCs w:val="18"/>
          <w:lang w:eastAsia="ru-RU"/>
        </w:rPr>
        <w:t xml:space="preserve"> (проиндексировать)</w:t>
      </w:r>
      <w:r w:rsidRPr="001062D9">
        <w:rPr>
          <w:rFonts w:ascii="Verdana" w:eastAsia="Times New Roman" w:hAnsi="Verdana" w:cs="Times New Roman"/>
          <w:b/>
          <w:noProof/>
          <w:color w:val="E36C0A" w:themeColor="accent6" w:themeShade="BF"/>
          <w:sz w:val="18"/>
          <w:szCs w:val="18"/>
          <w:lang w:eastAsia="ru-RU"/>
        </w:rPr>
        <w:t xml:space="preserve"> ВСЕ изменения нашего каталога и подкаталогов</w:t>
      </w:r>
    </w:p>
    <w:p w:rsidR="00796953" w:rsidRPr="001062D9" w:rsidRDefault="00796953" w:rsidP="00444B36">
      <w:pPr>
        <w:shd w:val="clear" w:color="auto" w:fill="F7F7F7"/>
        <w:spacing w:before="100" w:beforeAutospacing="1" w:after="100" w:afterAutospacing="1" w:line="255" w:lineRule="atLeast"/>
        <w:rPr>
          <w:rFonts w:ascii="Verdana" w:eastAsia="Times New Roman" w:hAnsi="Verdana" w:cs="Times New Roman"/>
          <w:b/>
          <w:noProof/>
          <w:color w:val="E36C0A" w:themeColor="accent6" w:themeShade="BF"/>
          <w:sz w:val="18"/>
          <w:szCs w:val="18"/>
          <w:lang w:eastAsia="ru-RU"/>
        </w:rPr>
      </w:pPr>
      <w:r w:rsidRPr="003C7DB9">
        <w:rPr>
          <w:rFonts w:ascii="Verdana" w:eastAsia="Times New Roman" w:hAnsi="Verdana" w:cs="Times New Roman"/>
          <w:b/>
          <w:noProof/>
          <w:color w:val="E36C0A" w:themeColor="accent6" w:themeShade="BF"/>
          <w:sz w:val="18"/>
          <w:szCs w:val="18"/>
          <w:lang w:eastAsia="ru-RU"/>
        </w:rPr>
        <w:drawing>
          <wp:inline distT="0" distB="0" distL="0" distR="0" wp14:anchorId="68AE23BF" wp14:editId="7B9E36D1">
            <wp:extent cx="6645910" cy="1242695"/>
            <wp:effectExtent l="0" t="0" r="254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абота с командной строкой16.jpg"/>
                    <pic:cNvPicPr/>
                  </pic:nvPicPr>
                  <pic:blipFill>
                    <a:blip r:embed="rId173">
                      <a:extLst>
                        <a:ext uri="{28A0092B-C50C-407E-A947-70E740481C1C}">
                          <a14:useLocalDpi xmlns:a14="http://schemas.microsoft.com/office/drawing/2010/main" val="0"/>
                        </a:ext>
                      </a:extLst>
                    </a:blip>
                    <a:stretch>
                      <a:fillRect/>
                    </a:stretch>
                  </pic:blipFill>
                  <pic:spPr>
                    <a:xfrm>
                      <a:off x="0" y="0"/>
                      <a:ext cx="6645910" cy="1242695"/>
                    </a:xfrm>
                    <a:prstGeom prst="rect">
                      <a:avLst/>
                    </a:prstGeom>
                  </pic:spPr>
                </pic:pic>
              </a:graphicData>
            </a:graphic>
          </wp:inline>
        </w:drawing>
      </w:r>
      <w:r w:rsidRPr="001062D9">
        <w:rPr>
          <w:rFonts w:ascii="Verdana" w:eastAsia="Times New Roman" w:hAnsi="Verdana" w:cs="Times New Roman"/>
          <w:b/>
          <w:noProof/>
          <w:color w:val="E36C0A" w:themeColor="accent6" w:themeShade="BF"/>
          <w:sz w:val="18"/>
          <w:szCs w:val="18"/>
          <w:lang w:eastAsia="ru-RU"/>
        </w:rPr>
        <w:t xml:space="preserve"> </w:t>
      </w:r>
      <w:r w:rsidR="003270BB" w:rsidRPr="001062D9">
        <w:rPr>
          <w:rFonts w:ascii="Verdana" w:eastAsia="Times New Roman" w:hAnsi="Verdana" w:cs="Times New Roman"/>
          <w:b/>
          <w:noProof/>
          <w:color w:val="E36C0A" w:themeColor="accent6" w:themeShade="BF"/>
          <w:sz w:val="18"/>
          <w:szCs w:val="18"/>
          <w:lang w:eastAsia="ru-RU"/>
        </w:rPr>
        <w:t>нужно использовать:</w:t>
      </w:r>
    </w:p>
    <w:p w:rsidR="003270BB" w:rsidRPr="001062D9" w:rsidRDefault="003270BB" w:rsidP="00444B36">
      <w:pPr>
        <w:shd w:val="clear" w:color="auto" w:fill="F7F7F7"/>
        <w:spacing w:before="100" w:beforeAutospacing="1" w:after="100" w:afterAutospacing="1" w:line="255" w:lineRule="atLeast"/>
        <w:rPr>
          <w:rFonts w:ascii="Verdana" w:eastAsia="Times New Roman" w:hAnsi="Verdana" w:cs="Times New Roman"/>
          <w:b/>
          <w:noProof/>
          <w:color w:val="E36C0A" w:themeColor="accent6" w:themeShade="BF"/>
          <w:sz w:val="18"/>
          <w:szCs w:val="18"/>
          <w:lang w:eastAsia="ru-RU"/>
        </w:rPr>
      </w:pPr>
      <w:r w:rsidRPr="003C7DB9">
        <w:rPr>
          <w:rFonts w:ascii="Verdana" w:eastAsia="Times New Roman" w:hAnsi="Verdana" w:cs="Times New Roman"/>
          <w:b/>
          <w:noProof/>
          <w:color w:val="000000" w:themeColor="text1"/>
          <w:sz w:val="18"/>
          <w:szCs w:val="18"/>
          <w:lang w:val="en-US" w:eastAsia="ru-RU"/>
        </w:rPr>
        <w:t>git</w:t>
      </w:r>
      <w:r w:rsidRPr="001062D9">
        <w:rPr>
          <w:rFonts w:ascii="Verdana" w:eastAsia="Times New Roman" w:hAnsi="Verdana" w:cs="Times New Roman"/>
          <w:b/>
          <w:noProof/>
          <w:color w:val="000000" w:themeColor="text1"/>
          <w:sz w:val="18"/>
          <w:szCs w:val="18"/>
          <w:lang w:eastAsia="ru-RU"/>
        </w:rPr>
        <w:t xml:space="preserve"> </w:t>
      </w:r>
      <w:r w:rsidRPr="003C7DB9">
        <w:rPr>
          <w:rFonts w:ascii="Verdana" w:eastAsia="Times New Roman" w:hAnsi="Verdana" w:cs="Times New Roman"/>
          <w:b/>
          <w:noProof/>
          <w:color w:val="000000" w:themeColor="text1"/>
          <w:sz w:val="18"/>
          <w:szCs w:val="18"/>
          <w:lang w:val="en-US" w:eastAsia="ru-RU"/>
        </w:rPr>
        <w:t>add</w:t>
      </w:r>
      <w:r w:rsidRPr="001062D9">
        <w:rPr>
          <w:rFonts w:ascii="Verdana" w:eastAsia="Times New Roman" w:hAnsi="Verdana" w:cs="Times New Roman"/>
          <w:b/>
          <w:noProof/>
          <w:color w:val="000000" w:themeColor="text1"/>
          <w:sz w:val="18"/>
          <w:szCs w:val="18"/>
          <w:lang w:eastAsia="ru-RU"/>
        </w:rPr>
        <w:t xml:space="preserve"> . </w:t>
      </w:r>
      <w:r w:rsidRPr="001062D9">
        <w:rPr>
          <w:rFonts w:ascii="Verdana" w:eastAsia="Times New Roman" w:hAnsi="Verdana" w:cs="Times New Roman"/>
          <w:b/>
          <w:noProof/>
          <w:color w:val="E36C0A" w:themeColor="accent6" w:themeShade="BF"/>
          <w:sz w:val="18"/>
          <w:szCs w:val="18"/>
          <w:lang w:eastAsia="ru-RU"/>
        </w:rPr>
        <w:t xml:space="preserve">(где </w:t>
      </w:r>
      <w:r w:rsidR="00360429" w:rsidRPr="003C7DB9">
        <w:rPr>
          <w:rFonts w:ascii="Verdana" w:eastAsia="Times New Roman" w:hAnsi="Verdana" w:cs="Times New Roman"/>
          <w:b/>
          <w:noProof/>
          <w:color w:val="000000" w:themeColor="text1"/>
          <w:sz w:val="18"/>
          <w:szCs w:val="18"/>
          <w:lang w:val="en-US" w:eastAsia="ru-RU"/>
        </w:rPr>
        <w:t>git</w:t>
      </w:r>
      <w:r w:rsidR="00360429" w:rsidRPr="001062D9">
        <w:rPr>
          <w:rFonts w:ascii="Verdana" w:eastAsia="Times New Roman" w:hAnsi="Verdana" w:cs="Times New Roman"/>
          <w:b/>
          <w:noProof/>
          <w:color w:val="000000" w:themeColor="text1"/>
          <w:sz w:val="18"/>
          <w:szCs w:val="18"/>
          <w:lang w:eastAsia="ru-RU"/>
        </w:rPr>
        <w:t xml:space="preserve"> </w:t>
      </w:r>
      <w:r w:rsidR="00360429" w:rsidRPr="003C7DB9">
        <w:rPr>
          <w:rFonts w:ascii="Verdana" w:eastAsia="Times New Roman" w:hAnsi="Verdana" w:cs="Times New Roman"/>
          <w:b/>
          <w:noProof/>
          <w:color w:val="000000" w:themeColor="text1"/>
          <w:sz w:val="18"/>
          <w:szCs w:val="18"/>
          <w:lang w:val="en-US" w:eastAsia="ru-RU"/>
        </w:rPr>
        <w:t>add</w:t>
      </w:r>
      <w:r w:rsidRPr="001062D9">
        <w:rPr>
          <w:rFonts w:ascii="Verdana" w:eastAsia="Times New Roman" w:hAnsi="Verdana" w:cs="Times New Roman"/>
          <w:b/>
          <w:noProof/>
          <w:color w:val="000000" w:themeColor="text1"/>
          <w:sz w:val="18"/>
          <w:szCs w:val="18"/>
          <w:lang w:eastAsia="ru-RU"/>
        </w:rPr>
        <w:t xml:space="preserve"> </w:t>
      </w:r>
      <w:r w:rsidRPr="001062D9">
        <w:rPr>
          <w:rFonts w:ascii="Verdana" w:eastAsia="Times New Roman" w:hAnsi="Verdana" w:cs="Times New Roman"/>
          <w:b/>
          <w:noProof/>
          <w:color w:val="FF0000"/>
          <w:sz w:val="18"/>
          <w:szCs w:val="18"/>
          <w:lang w:eastAsia="ru-RU"/>
        </w:rPr>
        <w:t>пробел</w:t>
      </w:r>
      <w:r w:rsidRPr="001062D9">
        <w:rPr>
          <w:rFonts w:ascii="Verdana" w:eastAsia="Times New Roman" w:hAnsi="Verdana" w:cs="Times New Roman"/>
          <w:b/>
          <w:noProof/>
          <w:color w:val="000000" w:themeColor="text1"/>
          <w:sz w:val="18"/>
          <w:szCs w:val="18"/>
          <w:lang w:eastAsia="ru-RU"/>
        </w:rPr>
        <w:t xml:space="preserve"> . </w:t>
      </w:r>
      <w:r w:rsidRPr="001062D9">
        <w:rPr>
          <w:rFonts w:ascii="Verdana" w:eastAsia="Times New Roman" w:hAnsi="Verdana" w:cs="Times New Roman"/>
          <w:b/>
          <w:noProof/>
          <w:color w:val="E36C0A" w:themeColor="accent6" w:themeShade="BF"/>
          <w:sz w:val="18"/>
          <w:szCs w:val="18"/>
          <w:lang w:eastAsia="ru-RU"/>
        </w:rPr>
        <w:t>– это каталог)</w:t>
      </w:r>
    </w:p>
    <w:p w:rsidR="003270BB" w:rsidRPr="001062D9" w:rsidRDefault="003270BB" w:rsidP="00444B36">
      <w:pPr>
        <w:shd w:val="clear" w:color="auto" w:fill="F7F7F7"/>
        <w:spacing w:before="100" w:beforeAutospacing="1" w:after="100" w:afterAutospacing="1" w:line="255" w:lineRule="atLeast"/>
        <w:rPr>
          <w:rFonts w:ascii="Verdana" w:eastAsia="Times New Roman" w:hAnsi="Verdana" w:cs="Times New Roman"/>
          <w:b/>
          <w:noProof/>
          <w:color w:val="FF0000"/>
          <w:sz w:val="18"/>
          <w:szCs w:val="18"/>
          <w:lang w:eastAsia="ru-RU"/>
        </w:rPr>
      </w:pPr>
      <w:r w:rsidRPr="001062D9">
        <w:rPr>
          <w:rFonts w:ascii="Verdana" w:eastAsia="Times New Roman" w:hAnsi="Verdana" w:cs="Times New Roman"/>
          <w:b/>
          <w:noProof/>
          <w:color w:val="E36C0A" w:themeColor="accent6" w:themeShade="BF"/>
          <w:sz w:val="18"/>
          <w:szCs w:val="18"/>
          <w:lang w:eastAsia="ru-RU"/>
        </w:rPr>
        <w:t xml:space="preserve">После этого второе изменение было </w:t>
      </w:r>
      <w:r w:rsidRPr="001062D9">
        <w:rPr>
          <w:rFonts w:ascii="Verdana" w:eastAsia="Times New Roman" w:hAnsi="Verdana" w:cs="Times New Roman"/>
          <w:b/>
          <w:noProof/>
          <w:color w:val="FF0000"/>
          <w:sz w:val="18"/>
          <w:szCs w:val="18"/>
          <w:lang w:eastAsia="ru-RU"/>
        </w:rPr>
        <w:t>проиндексированно</w:t>
      </w:r>
      <w:r w:rsidRPr="001062D9">
        <w:rPr>
          <w:rFonts w:ascii="Verdana" w:eastAsia="Times New Roman" w:hAnsi="Verdana" w:cs="Times New Roman"/>
          <w:b/>
          <w:noProof/>
          <w:color w:val="E36C0A" w:themeColor="accent6" w:themeShade="BF"/>
          <w:sz w:val="18"/>
          <w:szCs w:val="18"/>
          <w:lang w:eastAsia="ru-RU"/>
        </w:rPr>
        <w:t xml:space="preserve"> и подготовленно к </w:t>
      </w:r>
      <w:r w:rsidRPr="001062D9">
        <w:rPr>
          <w:rFonts w:ascii="Verdana" w:eastAsia="Times New Roman" w:hAnsi="Verdana" w:cs="Times New Roman"/>
          <w:b/>
          <w:noProof/>
          <w:color w:val="FF0000"/>
          <w:sz w:val="18"/>
          <w:szCs w:val="18"/>
          <w:lang w:eastAsia="ru-RU"/>
        </w:rPr>
        <w:t>коммиту</w:t>
      </w:r>
      <w:r w:rsidR="00A75FB9" w:rsidRPr="001062D9">
        <w:rPr>
          <w:rFonts w:ascii="Verdana" w:eastAsia="Times New Roman" w:hAnsi="Verdana" w:cs="Times New Roman"/>
          <w:b/>
          <w:noProof/>
          <w:color w:val="FF0000"/>
          <w:sz w:val="18"/>
          <w:szCs w:val="18"/>
          <w:lang w:eastAsia="ru-RU"/>
        </w:rPr>
        <w:t>.</w:t>
      </w:r>
    </w:p>
    <w:p w:rsidR="00C40735" w:rsidRPr="001062D9" w:rsidRDefault="00C40735" w:rsidP="00C40735">
      <w:pPr>
        <w:shd w:val="clear" w:color="auto" w:fill="F7F7F7"/>
        <w:spacing w:before="100" w:beforeAutospacing="1" w:after="100" w:afterAutospacing="1" w:line="255" w:lineRule="atLeast"/>
        <w:rPr>
          <w:rFonts w:ascii="Verdana" w:eastAsia="Times New Roman" w:hAnsi="Verdana" w:cs="Times New Roman"/>
          <w:b/>
          <w:noProof/>
          <w:color w:val="E36C0A" w:themeColor="accent6" w:themeShade="BF"/>
          <w:sz w:val="18"/>
          <w:szCs w:val="18"/>
          <w:lang w:eastAsia="ru-RU"/>
        </w:rPr>
      </w:pPr>
      <w:r w:rsidRPr="001062D9">
        <w:rPr>
          <w:rFonts w:ascii="Verdana" w:eastAsia="Times New Roman" w:hAnsi="Verdana" w:cs="Times New Roman"/>
          <w:b/>
          <w:noProof/>
          <w:color w:val="E36C0A" w:themeColor="accent6" w:themeShade="BF"/>
          <w:sz w:val="18"/>
          <w:szCs w:val="18"/>
          <w:lang w:eastAsia="ru-RU"/>
        </w:rPr>
        <w:t>А для того, чтобы отменить уже проиндексиорованные изменения перед коммитом:</w:t>
      </w:r>
    </w:p>
    <w:p w:rsidR="00245D1C" w:rsidRPr="001062D9" w:rsidRDefault="00C40735" w:rsidP="00C40735">
      <w:pPr>
        <w:shd w:val="clear" w:color="auto" w:fill="F7F7F7"/>
        <w:spacing w:before="100" w:beforeAutospacing="1" w:after="100" w:afterAutospacing="1" w:line="255" w:lineRule="atLeast"/>
        <w:rPr>
          <w:rFonts w:ascii="Verdana" w:eastAsia="Times New Roman" w:hAnsi="Verdana" w:cs="Times New Roman"/>
          <w:b/>
          <w:noProof/>
          <w:color w:val="000000" w:themeColor="text1"/>
          <w:sz w:val="18"/>
          <w:szCs w:val="18"/>
          <w:lang w:eastAsia="ru-RU"/>
        </w:rPr>
      </w:pPr>
      <w:r w:rsidRPr="003C7DB9">
        <w:rPr>
          <w:rFonts w:ascii="Verdana" w:eastAsia="Times New Roman" w:hAnsi="Verdana" w:cs="Times New Roman"/>
          <w:b/>
          <w:noProof/>
          <w:color w:val="000000" w:themeColor="text1"/>
          <w:sz w:val="18"/>
          <w:szCs w:val="18"/>
          <w:lang w:val="en-US" w:eastAsia="ru-RU"/>
        </w:rPr>
        <w:lastRenderedPageBreak/>
        <w:t>git</w:t>
      </w:r>
      <w:r w:rsidRPr="001062D9">
        <w:rPr>
          <w:rFonts w:ascii="Verdana" w:eastAsia="Times New Roman" w:hAnsi="Verdana" w:cs="Times New Roman"/>
          <w:b/>
          <w:noProof/>
          <w:color w:val="000000" w:themeColor="text1"/>
          <w:sz w:val="18"/>
          <w:szCs w:val="18"/>
          <w:lang w:eastAsia="ru-RU"/>
        </w:rPr>
        <w:t xml:space="preserve"> </w:t>
      </w:r>
      <w:r w:rsidRPr="003C7DB9">
        <w:rPr>
          <w:rFonts w:ascii="Verdana" w:eastAsia="Times New Roman" w:hAnsi="Verdana" w:cs="Times New Roman"/>
          <w:b/>
          <w:noProof/>
          <w:color w:val="000000" w:themeColor="text1"/>
          <w:sz w:val="18"/>
          <w:szCs w:val="18"/>
          <w:lang w:val="en-US" w:eastAsia="ru-RU"/>
        </w:rPr>
        <w:t>reset</w:t>
      </w:r>
      <w:r w:rsidRPr="001062D9">
        <w:rPr>
          <w:rFonts w:ascii="Verdana" w:eastAsia="Times New Roman" w:hAnsi="Verdana" w:cs="Times New Roman"/>
          <w:b/>
          <w:noProof/>
          <w:color w:val="000000" w:themeColor="text1"/>
          <w:sz w:val="18"/>
          <w:szCs w:val="18"/>
          <w:lang w:eastAsia="ru-RU"/>
        </w:rPr>
        <w:t xml:space="preserve"> </w:t>
      </w:r>
      <w:r w:rsidRPr="003C7DB9">
        <w:rPr>
          <w:rFonts w:ascii="Verdana" w:eastAsia="Times New Roman" w:hAnsi="Verdana" w:cs="Times New Roman"/>
          <w:b/>
          <w:noProof/>
          <w:color w:val="000000" w:themeColor="text1"/>
          <w:sz w:val="18"/>
          <w:szCs w:val="18"/>
          <w:lang w:val="en-US" w:eastAsia="ru-RU"/>
        </w:rPr>
        <w:t>HEAD</w:t>
      </w:r>
      <w:r w:rsidRPr="001062D9">
        <w:rPr>
          <w:rFonts w:ascii="Verdana" w:eastAsia="Times New Roman" w:hAnsi="Verdana" w:cs="Times New Roman"/>
          <w:b/>
          <w:noProof/>
          <w:color w:val="000000" w:themeColor="text1"/>
          <w:sz w:val="18"/>
          <w:szCs w:val="18"/>
          <w:lang w:eastAsia="ru-RU"/>
        </w:rPr>
        <w:t xml:space="preserve"> </w:t>
      </w:r>
      <w:r w:rsidRPr="003C7DB9">
        <w:rPr>
          <w:rFonts w:ascii="Verdana" w:eastAsia="Times New Roman" w:hAnsi="Verdana" w:cs="Times New Roman"/>
          <w:b/>
          <w:noProof/>
          <w:color w:val="000000" w:themeColor="text1"/>
          <w:sz w:val="18"/>
          <w:szCs w:val="18"/>
          <w:lang w:val="en-US" w:eastAsia="ru-RU"/>
        </w:rPr>
        <w:t>hello</w:t>
      </w:r>
      <w:r w:rsidRPr="001062D9">
        <w:rPr>
          <w:rFonts w:ascii="Verdana" w:eastAsia="Times New Roman" w:hAnsi="Verdana" w:cs="Times New Roman"/>
          <w:b/>
          <w:noProof/>
          <w:color w:val="000000" w:themeColor="text1"/>
          <w:sz w:val="18"/>
          <w:szCs w:val="18"/>
          <w:lang w:eastAsia="ru-RU"/>
        </w:rPr>
        <w:t>.</w:t>
      </w:r>
      <w:r w:rsidRPr="003C7DB9">
        <w:rPr>
          <w:rFonts w:ascii="Verdana" w:eastAsia="Times New Roman" w:hAnsi="Verdana" w:cs="Times New Roman"/>
          <w:b/>
          <w:noProof/>
          <w:color w:val="000000" w:themeColor="text1"/>
          <w:sz w:val="18"/>
          <w:szCs w:val="18"/>
          <w:lang w:val="en-US" w:eastAsia="ru-RU"/>
        </w:rPr>
        <w:t>html</w:t>
      </w:r>
    </w:p>
    <w:p w:rsidR="00C40735" w:rsidRPr="001062D9" w:rsidRDefault="00C40735" w:rsidP="00C40735">
      <w:pPr>
        <w:shd w:val="clear" w:color="auto" w:fill="FFFFFF"/>
        <w:spacing w:after="0" w:line="240" w:lineRule="auto"/>
        <w:rPr>
          <w:rFonts w:ascii="Arial" w:eastAsia="Times New Roman" w:hAnsi="Arial" w:cs="Arial"/>
          <w:noProof/>
          <w:color w:val="444444"/>
          <w:sz w:val="24"/>
          <w:szCs w:val="24"/>
          <w:lang w:eastAsia="ru-RU"/>
        </w:rPr>
      </w:pPr>
      <w:r w:rsidRPr="001062D9">
        <w:rPr>
          <w:rFonts w:ascii="Arial" w:eastAsia="Times New Roman" w:hAnsi="Arial" w:cs="Arial"/>
          <w:noProof/>
          <w:color w:val="444444"/>
          <w:sz w:val="24"/>
          <w:szCs w:val="24"/>
          <w:lang w:eastAsia="ru-RU"/>
        </w:rPr>
        <w:t>Команда</w:t>
      </w:r>
      <w:r w:rsidRPr="003C7DB9">
        <w:rPr>
          <w:rFonts w:ascii="Arial" w:eastAsia="Times New Roman" w:hAnsi="Arial" w:cs="Arial"/>
          <w:noProof/>
          <w:color w:val="444444"/>
          <w:sz w:val="24"/>
          <w:szCs w:val="24"/>
          <w:lang w:val="en-US" w:eastAsia="ru-RU"/>
        </w:rPr>
        <w:t> </w:t>
      </w:r>
      <w:r w:rsidRPr="003C7DB9">
        <w:rPr>
          <w:rFonts w:ascii="Consolas" w:eastAsia="Times New Roman" w:hAnsi="Consolas" w:cs="Consolas"/>
          <w:b/>
          <w:noProof/>
          <w:color w:val="444444"/>
          <w:sz w:val="24"/>
          <w:szCs w:val="24"/>
          <w:shd w:val="clear" w:color="auto" w:fill="EEEEEE"/>
          <w:lang w:val="en-US" w:eastAsia="ru-RU"/>
        </w:rPr>
        <w:t>reset</w:t>
      </w:r>
      <w:r w:rsidRPr="003C7DB9">
        <w:rPr>
          <w:rFonts w:ascii="Arial" w:eastAsia="Times New Roman" w:hAnsi="Arial" w:cs="Arial"/>
          <w:noProof/>
          <w:color w:val="444444"/>
          <w:sz w:val="24"/>
          <w:szCs w:val="24"/>
          <w:lang w:val="en-US" w:eastAsia="ru-RU"/>
        </w:rPr>
        <w:t> </w:t>
      </w:r>
      <w:r w:rsidRPr="001062D9">
        <w:rPr>
          <w:rFonts w:ascii="Arial" w:eastAsia="Times New Roman" w:hAnsi="Arial" w:cs="Arial"/>
          <w:noProof/>
          <w:color w:val="444444"/>
          <w:sz w:val="24"/>
          <w:szCs w:val="24"/>
          <w:lang w:eastAsia="ru-RU"/>
        </w:rPr>
        <w:t>сбрасывает буферную зону к</w:t>
      </w:r>
      <w:r w:rsidRPr="003C7DB9">
        <w:rPr>
          <w:rFonts w:ascii="Arial" w:eastAsia="Times New Roman" w:hAnsi="Arial" w:cs="Arial"/>
          <w:noProof/>
          <w:color w:val="444444"/>
          <w:sz w:val="24"/>
          <w:szCs w:val="24"/>
          <w:lang w:val="en-US" w:eastAsia="ru-RU"/>
        </w:rPr>
        <w:t> HEAD</w:t>
      </w:r>
      <w:r w:rsidRPr="001062D9">
        <w:rPr>
          <w:rFonts w:ascii="Arial" w:eastAsia="Times New Roman" w:hAnsi="Arial" w:cs="Arial"/>
          <w:noProof/>
          <w:color w:val="444444"/>
          <w:sz w:val="24"/>
          <w:szCs w:val="24"/>
          <w:lang w:eastAsia="ru-RU"/>
        </w:rPr>
        <w:t>. Это очищает буферную зону от изменений, которые мы только что проиндексировали.</w:t>
      </w:r>
    </w:p>
    <w:p w:rsidR="00C40735" w:rsidRPr="001062D9" w:rsidRDefault="00C40735" w:rsidP="00C40735">
      <w:pPr>
        <w:shd w:val="clear" w:color="auto" w:fill="FFFFFF"/>
        <w:spacing w:after="0" w:line="240" w:lineRule="auto"/>
        <w:rPr>
          <w:rFonts w:ascii="Arial" w:eastAsia="Times New Roman" w:hAnsi="Arial" w:cs="Arial"/>
          <w:noProof/>
          <w:color w:val="444444"/>
          <w:sz w:val="24"/>
          <w:szCs w:val="24"/>
          <w:lang w:eastAsia="ru-RU"/>
        </w:rPr>
      </w:pPr>
      <w:r w:rsidRPr="001062D9">
        <w:rPr>
          <w:rFonts w:ascii="Arial" w:eastAsia="Times New Roman" w:hAnsi="Arial" w:cs="Arial"/>
          <w:noProof/>
          <w:color w:val="444444"/>
          <w:sz w:val="24"/>
          <w:szCs w:val="24"/>
          <w:lang w:eastAsia="ru-RU"/>
        </w:rPr>
        <w:t>Команда</w:t>
      </w:r>
      <w:r w:rsidRPr="003C7DB9">
        <w:rPr>
          <w:rFonts w:ascii="Arial" w:eastAsia="Times New Roman" w:hAnsi="Arial" w:cs="Arial"/>
          <w:noProof/>
          <w:color w:val="444444"/>
          <w:sz w:val="24"/>
          <w:szCs w:val="24"/>
          <w:lang w:val="en-US" w:eastAsia="ru-RU"/>
        </w:rPr>
        <w:t> </w:t>
      </w:r>
      <w:r w:rsidRPr="003C7DB9">
        <w:rPr>
          <w:rFonts w:ascii="Consolas" w:eastAsia="Times New Roman" w:hAnsi="Consolas" w:cs="Consolas"/>
          <w:b/>
          <w:noProof/>
          <w:color w:val="444444"/>
          <w:sz w:val="24"/>
          <w:szCs w:val="24"/>
          <w:shd w:val="clear" w:color="auto" w:fill="EEEEEE"/>
          <w:lang w:val="en-US" w:eastAsia="ru-RU"/>
        </w:rPr>
        <w:t>reset</w:t>
      </w:r>
      <w:r w:rsidRPr="003C7DB9">
        <w:rPr>
          <w:rFonts w:ascii="Arial" w:eastAsia="Times New Roman" w:hAnsi="Arial" w:cs="Arial"/>
          <w:noProof/>
          <w:color w:val="444444"/>
          <w:sz w:val="24"/>
          <w:szCs w:val="24"/>
          <w:lang w:val="en-US" w:eastAsia="ru-RU"/>
        </w:rPr>
        <w:t> </w:t>
      </w:r>
      <w:r w:rsidRPr="001062D9">
        <w:rPr>
          <w:rFonts w:ascii="Arial" w:eastAsia="Times New Roman" w:hAnsi="Arial" w:cs="Arial"/>
          <w:noProof/>
          <w:color w:val="444444"/>
          <w:sz w:val="24"/>
          <w:szCs w:val="24"/>
          <w:lang w:eastAsia="ru-RU"/>
        </w:rPr>
        <w:t>(по умолчанию) не изменяет рабочий каталог. Поэтому рабочий каталог все еще содержит нежелательный комментарий. Мы можем использовать команду</w:t>
      </w:r>
      <w:r w:rsidRPr="003C7DB9">
        <w:rPr>
          <w:rFonts w:ascii="Arial" w:eastAsia="Times New Roman" w:hAnsi="Arial" w:cs="Arial"/>
          <w:noProof/>
          <w:color w:val="444444"/>
          <w:sz w:val="24"/>
          <w:szCs w:val="24"/>
          <w:lang w:val="en-US" w:eastAsia="ru-RU"/>
        </w:rPr>
        <w:t> </w:t>
      </w:r>
      <w:r w:rsidRPr="003C7DB9">
        <w:rPr>
          <w:rFonts w:ascii="Consolas" w:eastAsia="Times New Roman" w:hAnsi="Consolas" w:cs="Consolas"/>
          <w:b/>
          <w:noProof/>
          <w:color w:val="444444"/>
          <w:sz w:val="24"/>
          <w:szCs w:val="24"/>
          <w:shd w:val="clear" w:color="auto" w:fill="EEEEEE"/>
          <w:lang w:val="en-US" w:eastAsia="ru-RU"/>
        </w:rPr>
        <w:t>checkout</w:t>
      </w:r>
      <w:r w:rsidRPr="003C7DB9">
        <w:rPr>
          <w:rFonts w:ascii="Arial" w:eastAsia="Times New Roman" w:hAnsi="Arial" w:cs="Arial"/>
          <w:noProof/>
          <w:color w:val="444444"/>
          <w:sz w:val="24"/>
          <w:szCs w:val="24"/>
          <w:lang w:val="en-US" w:eastAsia="ru-RU"/>
        </w:rPr>
        <w:t> </w:t>
      </w:r>
      <w:r w:rsidRPr="001062D9">
        <w:rPr>
          <w:rFonts w:ascii="Arial" w:eastAsia="Times New Roman" w:hAnsi="Arial" w:cs="Arial"/>
          <w:noProof/>
          <w:color w:val="444444"/>
          <w:sz w:val="24"/>
          <w:szCs w:val="24"/>
          <w:lang w:eastAsia="ru-RU"/>
        </w:rPr>
        <w:t>из предыдущего урока, чтобы удалить нежелательные изменения в рабочем каталоге.</w:t>
      </w:r>
    </w:p>
    <w:p w:rsidR="00C40735" w:rsidRPr="003C7DB9" w:rsidRDefault="00245D1C" w:rsidP="00C40735">
      <w:pPr>
        <w:shd w:val="clear" w:color="auto" w:fill="F7F7F7"/>
        <w:spacing w:before="100" w:beforeAutospacing="1" w:after="100" w:afterAutospacing="1" w:line="255" w:lineRule="atLeast"/>
        <w:rPr>
          <w:rFonts w:ascii="Verdana" w:eastAsia="Times New Roman" w:hAnsi="Verdana" w:cs="Times New Roman"/>
          <w:b/>
          <w:noProof/>
          <w:color w:val="000000" w:themeColor="text1"/>
          <w:sz w:val="18"/>
          <w:szCs w:val="18"/>
          <w:lang w:val="en-US" w:eastAsia="ru-RU"/>
        </w:rPr>
      </w:pPr>
      <w:r w:rsidRPr="003C7DB9">
        <w:rPr>
          <w:rFonts w:ascii="Verdana" w:eastAsia="Times New Roman" w:hAnsi="Verdana" w:cs="Times New Roman"/>
          <w:b/>
          <w:noProof/>
          <w:color w:val="000000" w:themeColor="text1"/>
          <w:sz w:val="18"/>
          <w:szCs w:val="18"/>
          <w:lang w:eastAsia="ru-RU"/>
        </w:rPr>
        <w:drawing>
          <wp:inline distT="0" distB="0" distL="0" distR="0" wp14:anchorId="7FA9E75C" wp14:editId="341DA2F1">
            <wp:extent cx="6086475" cy="4267200"/>
            <wp:effectExtent l="0" t="0" r="9525"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абота с командной строкой23.jpg"/>
                    <pic:cNvPicPr/>
                  </pic:nvPicPr>
                  <pic:blipFill>
                    <a:blip r:embed="rId174">
                      <a:extLst>
                        <a:ext uri="{28A0092B-C50C-407E-A947-70E740481C1C}">
                          <a14:useLocalDpi xmlns:a14="http://schemas.microsoft.com/office/drawing/2010/main" val="0"/>
                        </a:ext>
                      </a:extLst>
                    </a:blip>
                    <a:stretch>
                      <a:fillRect/>
                    </a:stretch>
                  </pic:blipFill>
                  <pic:spPr>
                    <a:xfrm>
                      <a:off x="0" y="0"/>
                      <a:ext cx="6086475" cy="4267200"/>
                    </a:xfrm>
                    <a:prstGeom prst="rect">
                      <a:avLst/>
                    </a:prstGeom>
                  </pic:spPr>
                </pic:pic>
              </a:graphicData>
            </a:graphic>
          </wp:inline>
        </w:drawing>
      </w:r>
    </w:p>
    <w:p w:rsidR="00C40735" w:rsidRPr="001062D9" w:rsidRDefault="00CC3ECA" w:rsidP="00444B36">
      <w:pPr>
        <w:shd w:val="clear" w:color="auto" w:fill="F7F7F7"/>
        <w:spacing w:before="100" w:beforeAutospacing="1" w:after="100" w:afterAutospacing="1" w:line="255" w:lineRule="atLeast"/>
        <w:rPr>
          <w:rFonts w:ascii="Arial" w:hAnsi="Arial" w:cs="Arial"/>
          <w:b/>
          <w:noProof/>
          <w:color w:val="E36C0A" w:themeColor="accent6" w:themeShade="BF"/>
          <w:shd w:val="clear" w:color="auto" w:fill="FFFFFF"/>
        </w:rPr>
      </w:pPr>
      <w:r w:rsidRPr="001062D9">
        <w:rPr>
          <w:rFonts w:ascii="Arial" w:hAnsi="Arial" w:cs="Arial"/>
          <w:b/>
          <w:noProof/>
          <w:color w:val="E36C0A" w:themeColor="accent6" w:themeShade="BF"/>
          <w:shd w:val="clear" w:color="auto" w:fill="FFFFFF"/>
        </w:rPr>
        <w:t>Иногда вы понимаете, что новые коммиты являются неверными, и хотите их отменить. Есть несколько способов решения этого вопроса, здесь мы будем использовать самый безопасный.</w:t>
      </w:r>
    </w:p>
    <w:p w:rsidR="00CC3ECA" w:rsidRPr="001062D9" w:rsidRDefault="00CC3ECA" w:rsidP="00444B36">
      <w:pPr>
        <w:shd w:val="clear" w:color="auto" w:fill="F7F7F7"/>
        <w:spacing w:before="100" w:beforeAutospacing="1" w:after="100" w:afterAutospacing="1" w:line="255" w:lineRule="atLeast"/>
        <w:rPr>
          <w:rFonts w:ascii="Arial" w:hAnsi="Arial" w:cs="Arial"/>
          <w:b/>
          <w:noProof/>
          <w:color w:val="000000" w:themeColor="text1"/>
          <w:shd w:val="clear" w:color="auto" w:fill="FFFFFF"/>
        </w:rPr>
      </w:pPr>
      <w:r w:rsidRPr="001062D9">
        <w:rPr>
          <w:rFonts w:ascii="Arial" w:hAnsi="Arial" w:cs="Arial"/>
          <w:b/>
          <w:noProof/>
          <w:color w:val="E36C0A" w:themeColor="accent6" w:themeShade="BF"/>
          <w:shd w:val="clear" w:color="auto" w:fill="FFFFFF"/>
        </w:rPr>
        <w:t>Чтобы отменить нежелательный коммит</w:t>
      </w:r>
      <w:r w:rsidR="000C5EEC" w:rsidRPr="001062D9">
        <w:rPr>
          <w:rFonts w:ascii="Arial" w:hAnsi="Arial" w:cs="Arial"/>
          <w:b/>
          <w:noProof/>
          <w:color w:val="E36C0A" w:themeColor="accent6" w:themeShade="BF"/>
          <w:shd w:val="clear" w:color="auto" w:fill="FFFFFF"/>
        </w:rPr>
        <w:t xml:space="preserve"> необходимо</w:t>
      </w:r>
      <w:r w:rsidR="000C5EEC" w:rsidRPr="001062D9">
        <w:rPr>
          <w:rFonts w:ascii="Arial" w:hAnsi="Arial" w:cs="Arial"/>
          <w:b/>
          <w:i/>
          <w:noProof/>
          <w:color w:val="000000" w:themeColor="text1"/>
          <w:shd w:val="clear" w:color="auto" w:fill="FFFFFF"/>
        </w:rPr>
        <w:t xml:space="preserve"> </w:t>
      </w:r>
      <w:r w:rsidR="000C5EEC" w:rsidRPr="001062D9">
        <w:rPr>
          <w:rFonts w:ascii="Arial" w:hAnsi="Arial" w:cs="Arial"/>
          <w:b/>
          <w:noProof/>
          <w:color w:val="000000" w:themeColor="text1"/>
          <w:shd w:val="clear" w:color="auto" w:fill="FFFFFF"/>
        </w:rPr>
        <w:t>сделать коммит, который удаляет изменения, сохраненные нежелательным коммитом</w:t>
      </w:r>
      <w:r w:rsidR="0021554D" w:rsidRPr="001062D9">
        <w:rPr>
          <w:rFonts w:ascii="Arial" w:hAnsi="Arial" w:cs="Arial"/>
          <w:b/>
          <w:noProof/>
          <w:color w:val="000000" w:themeColor="text1"/>
          <w:shd w:val="clear" w:color="auto" w:fill="FFFFFF"/>
        </w:rPr>
        <w:t>:</w:t>
      </w:r>
    </w:p>
    <w:p w:rsidR="0021554D" w:rsidRPr="001062D9" w:rsidRDefault="0021554D" w:rsidP="00444B36">
      <w:pPr>
        <w:shd w:val="clear" w:color="auto" w:fill="F7F7F7"/>
        <w:spacing w:before="100" w:beforeAutospacing="1" w:after="100" w:afterAutospacing="1" w:line="255" w:lineRule="atLeast"/>
        <w:rPr>
          <w:rFonts w:ascii="Arial" w:hAnsi="Arial" w:cs="Arial"/>
          <w:b/>
          <w:noProof/>
          <w:color w:val="000000" w:themeColor="text1"/>
          <w:shd w:val="clear" w:color="auto" w:fill="FFFFFF"/>
        </w:rPr>
      </w:pPr>
      <w:r w:rsidRPr="003C7DB9">
        <w:rPr>
          <w:rFonts w:ascii="Arial" w:hAnsi="Arial" w:cs="Arial"/>
          <w:b/>
          <w:noProof/>
          <w:color w:val="000000" w:themeColor="text1"/>
          <w:shd w:val="clear" w:color="auto" w:fill="FFFFFF"/>
          <w:lang w:val="en-US"/>
        </w:rPr>
        <w:t>git</w:t>
      </w:r>
      <w:r w:rsidRPr="001062D9">
        <w:rPr>
          <w:rFonts w:ascii="Arial" w:hAnsi="Arial" w:cs="Arial"/>
          <w:b/>
          <w:noProof/>
          <w:color w:val="000000" w:themeColor="text1"/>
          <w:shd w:val="clear" w:color="auto" w:fill="FFFFFF"/>
        </w:rPr>
        <w:t xml:space="preserve"> </w:t>
      </w:r>
      <w:r w:rsidRPr="003C7DB9">
        <w:rPr>
          <w:rFonts w:ascii="Arial" w:hAnsi="Arial" w:cs="Arial"/>
          <w:b/>
          <w:noProof/>
          <w:color w:val="000000" w:themeColor="text1"/>
          <w:shd w:val="clear" w:color="auto" w:fill="FFFFFF"/>
          <w:lang w:val="en-US"/>
        </w:rPr>
        <w:t>revert</w:t>
      </w:r>
      <w:r w:rsidRPr="001062D9">
        <w:rPr>
          <w:rFonts w:ascii="Arial" w:hAnsi="Arial" w:cs="Arial"/>
          <w:b/>
          <w:noProof/>
          <w:color w:val="000000" w:themeColor="text1"/>
          <w:shd w:val="clear" w:color="auto" w:fill="FFFFFF"/>
        </w:rPr>
        <w:t xml:space="preserve"> </w:t>
      </w:r>
      <w:r w:rsidRPr="003C7DB9">
        <w:rPr>
          <w:rFonts w:ascii="Arial" w:hAnsi="Arial" w:cs="Arial"/>
          <w:b/>
          <w:noProof/>
          <w:color w:val="000000" w:themeColor="text1"/>
          <w:shd w:val="clear" w:color="auto" w:fill="FFFFFF"/>
          <w:lang w:val="en-US"/>
        </w:rPr>
        <w:t>HEAD</w:t>
      </w:r>
    </w:p>
    <w:p w:rsidR="003B3A24" w:rsidRPr="001062D9" w:rsidRDefault="003B3A24" w:rsidP="00444B36">
      <w:pPr>
        <w:shd w:val="clear" w:color="auto" w:fill="F7F7F7"/>
        <w:spacing w:before="100" w:beforeAutospacing="1" w:after="100" w:afterAutospacing="1" w:line="255" w:lineRule="atLeast"/>
        <w:rPr>
          <w:rFonts w:ascii="Arial" w:hAnsi="Arial" w:cs="Arial"/>
          <w:b/>
          <w:noProof/>
          <w:color w:val="000000" w:themeColor="text1"/>
          <w:shd w:val="clear" w:color="auto" w:fill="FFFFFF"/>
        </w:rPr>
      </w:pPr>
      <w:r w:rsidRPr="001062D9">
        <w:rPr>
          <w:rFonts w:ascii="Arial" w:hAnsi="Arial" w:cs="Arial"/>
          <w:b/>
          <w:noProof/>
          <w:color w:val="000000" w:themeColor="text1"/>
          <w:shd w:val="clear" w:color="auto" w:fill="FFFFFF"/>
        </w:rPr>
        <w:t>В случае, если нас закинуло на данную страницу</w:t>
      </w:r>
      <w:r w:rsidR="00957F5A" w:rsidRPr="001062D9">
        <w:rPr>
          <w:rFonts w:ascii="Arial" w:hAnsi="Arial" w:cs="Arial"/>
          <w:b/>
          <w:noProof/>
          <w:color w:val="000000" w:themeColor="text1"/>
          <w:shd w:val="clear" w:color="auto" w:fill="FFFFFF"/>
        </w:rPr>
        <w:t>:</w:t>
      </w:r>
    </w:p>
    <w:p w:rsidR="00957F5A" w:rsidRPr="003C7DB9" w:rsidRDefault="00957F5A" w:rsidP="00444B36">
      <w:pPr>
        <w:shd w:val="clear" w:color="auto" w:fill="F7F7F7"/>
        <w:spacing w:before="100" w:beforeAutospacing="1" w:after="100" w:afterAutospacing="1" w:line="255" w:lineRule="atLeast"/>
        <w:rPr>
          <w:rFonts w:ascii="Arial" w:hAnsi="Arial" w:cs="Arial"/>
          <w:b/>
          <w:noProof/>
          <w:color w:val="000000" w:themeColor="text1"/>
          <w:shd w:val="clear" w:color="auto" w:fill="FFFFFF"/>
          <w:lang w:val="en-US"/>
        </w:rPr>
      </w:pPr>
      <w:r w:rsidRPr="003C7DB9">
        <w:rPr>
          <w:rFonts w:ascii="Arial" w:hAnsi="Arial" w:cs="Arial"/>
          <w:b/>
          <w:noProof/>
          <w:color w:val="000000" w:themeColor="text1"/>
          <w:shd w:val="clear" w:color="auto" w:fill="FFFFFF"/>
          <w:lang w:eastAsia="ru-RU"/>
        </w:rPr>
        <w:drawing>
          <wp:inline distT="0" distB="0" distL="0" distR="0" wp14:anchorId="7000CE64" wp14:editId="69FAC02C">
            <wp:extent cx="6076950" cy="1123950"/>
            <wp:effectExtent l="0" t="0" r="0"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абота с командной строкой24.jpg"/>
                    <pic:cNvPicPr/>
                  </pic:nvPicPr>
                  <pic:blipFill>
                    <a:blip r:embed="rId175">
                      <a:extLst>
                        <a:ext uri="{28A0092B-C50C-407E-A947-70E740481C1C}">
                          <a14:useLocalDpi xmlns:a14="http://schemas.microsoft.com/office/drawing/2010/main" val="0"/>
                        </a:ext>
                      </a:extLst>
                    </a:blip>
                    <a:stretch>
                      <a:fillRect/>
                    </a:stretch>
                  </pic:blipFill>
                  <pic:spPr>
                    <a:xfrm>
                      <a:off x="0" y="0"/>
                      <a:ext cx="6076950" cy="1123950"/>
                    </a:xfrm>
                    <a:prstGeom prst="rect">
                      <a:avLst/>
                    </a:prstGeom>
                  </pic:spPr>
                </pic:pic>
              </a:graphicData>
            </a:graphic>
          </wp:inline>
        </w:drawing>
      </w:r>
    </w:p>
    <w:p w:rsidR="00957F5A" w:rsidRPr="001062D9" w:rsidRDefault="00957F5A" w:rsidP="00444B36">
      <w:pPr>
        <w:shd w:val="clear" w:color="auto" w:fill="F7F7F7"/>
        <w:spacing w:before="100" w:beforeAutospacing="1" w:after="100" w:afterAutospacing="1" w:line="255" w:lineRule="atLeast"/>
        <w:rPr>
          <w:rFonts w:ascii="Arial" w:hAnsi="Arial" w:cs="Arial"/>
          <w:b/>
          <w:noProof/>
          <w:color w:val="000000" w:themeColor="text1"/>
          <w:shd w:val="clear" w:color="auto" w:fill="FFFFFF"/>
        </w:rPr>
      </w:pPr>
      <w:r w:rsidRPr="001062D9">
        <w:rPr>
          <w:rFonts w:ascii="Arial" w:hAnsi="Arial" w:cs="Arial"/>
          <w:b/>
          <w:noProof/>
          <w:color w:val="000000" w:themeColor="text1"/>
          <w:shd w:val="clear" w:color="auto" w:fill="FFFFFF"/>
        </w:rPr>
        <w:t>То это выйти из данной страницы можно таким путем:</w:t>
      </w:r>
    </w:p>
    <w:p w:rsidR="00957F5A" w:rsidRPr="003C7DB9" w:rsidRDefault="00957F5A" w:rsidP="00444B36">
      <w:pPr>
        <w:shd w:val="clear" w:color="auto" w:fill="F7F7F7"/>
        <w:spacing w:before="100" w:beforeAutospacing="1" w:after="100" w:afterAutospacing="1" w:line="255" w:lineRule="atLeast"/>
        <w:rPr>
          <w:rFonts w:ascii="Arial" w:hAnsi="Arial" w:cs="Arial"/>
          <w:b/>
          <w:noProof/>
          <w:color w:val="000000" w:themeColor="text1"/>
          <w:shd w:val="clear" w:color="auto" w:fill="FFFFFF"/>
          <w:lang w:val="en-US"/>
        </w:rPr>
      </w:pPr>
      <w:r w:rsidRPr="003C7DB9">
        <w:rPr>
          <w:rFonts w:ascii="Arial" w:hAnsi="Arial" w:cs="Arial"/>
          <w:b/>
          <w:noProof/>
          <w:color w:val="000000" w:themeColor="text1"/>
          <w:shd w:val="clear" w:color="auto" w:fill="FFFFFF"/>
          <w:lang w:eastAsia="ru-RU"/>
        </w:rPr>
        <w:lastRenderedPageBreak/>
        <w:drawing>
          <wp:inline distT="0" distB="0" distL="0" distR="0" wp14:anchorId="53AB3CE9" wp14:editId="6B4CAA2E">
            <wp:extent cx="5495925" cy="1362075"/>
            <wp:effectExtent l="0" t="0" r="9525" b="9525"/>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абота с командной строкой25.jpg"/>
                    <pic:cNvPicPr/>
                  </pic:nvPicPr>
                  <pic:blipFill>
                    <a:blip r:embed="rId176">
                      <a:extLst>
                        <a:ext uri="{28A0092B-C50C-407E-A947-70E740481C1C}">
                          <a14:useLocalDpi xmlns:a14="http://schemas.microsoft.com/office/drawing/2010/main" val="0"/>
                        </a:ext>
                      </a:extLst>
                    </a:blip>
                    <a:stretch>
                      <a:fillRect/>
                    </a:stretch>
                  </pic:blipFill>
                  <pic:spPr>
                    <a:xfrm>
                      <a:off x="0" y="0"/>
                      <a:ext cx="5495925" cy="1362075"/>
                    </a:xfrm>
                    <a:prstGeom prst="rect">
                      <a:avLst/>
                    </a:prstGeom>
                  </pic:spPr>
                </pic:pic>
              </a:graphicData>
            </a:graphic>
          </wp:inline>
        </w:drawing>
      </w:r>
    </w:p>
    <w:p w:rsidR="00957F5A" w:rsidRPr="003C7DB9" w:rsidRDefault="00957F5A" w:rsidP="00444B36">
      <w:pPr>
        <w:shd w:val="clear" w:color="auto" w:fill="F7F7F7"/>
        <w:spacing w:before="100" w:beforeAutospacing="1" w:after="100" w:afterAutospacing="1" w:line="255" w:lineRule="atLeast"/>
        <w:rPr>
          <w:rFonts w:ascii="Arial" w:hAnsi="Arial" w:cs="Arial"/>
          <w:b/>
          <w:noProof/>
          <w:color w:val="000000" w:themeColor="text1"/>
          <w:shd w:val="clear" w:color="auto" w:fill="FFFFFF"/>
          <w:lang w:val="en-US"/>
        </w:rPr>
      </w:pPr>
      <w:r w:rsidRPr="003C7DB9">
        <w:rPr>
          <w:rFonts w:ascii="Arial" w:hAnsi="Arial" w:cs="Arial"/>
          <w:b/>
          <w:noProof/>
          <w:color w:val="000000" w:themeColor="text1"/>
          <w:shd w:val="clear" w:color="auto" w:fill="FFFFFF"/>
          <w:lang w:val="en-US"/>
        </w:rPr>
        <w:t>Пробуем в консоле:</w:t>
      </w:r>
    </w:p>
    <w:p w:rsidR="00957F5A" w:rsidRPr="003C7DB9" w:rsidRDefault="00957F5A" w:rsidP="00444B36">
      <w:pPr>
        <w:shd w:val="clear" w:color="auto" w:fill="F7F7F7"/>
        <w:spacing w:before="100" w:beforeAutospacing="1" w:after="100" w:afterAutospacing="1" w:line="255" w:lineRule="atLeast"/>
        <w:rPr>
          <w:rFonts w:ascii="Arial" w:hAnsi="Arial" w:cs="Arial"/>
          <w:b/>
          <w:noProof/>
          <w:color w:val="000000" w:themeColor="text1"/>
          <w:shd w:val="clear" w:color="auto" w:fill="FFFFFF"/>
          <w:lang w:val="en-US"/>
        </w:rPr>
      </w:pPr>
      <w:r w:rsidRPr="003C7DB9">
        <w:rPr>
          <w:rFonts w:ascii="Arial" w:hAnsi="Arial" w:cs="Arial"/>
          <w:b/>
          <w:noProof/>
          <w:color w:val="000000" w:themeColor="text1"/>
          <w:shd w:val="clear" w:color="auto" w:fill="FFFFFF"/>
          <w:lang w:eastAsia="ru-RU"/>
        </w:rPr>
        <w:drawing>
          <wp:inline distT="0" distB="0" distL="0" distR="0" wp14:anchorId="7729AA5B" wp14:editId="14796ACF">
            <wp:extent cx="6115050" cy="2886075"/>
            <wp:effectExtent l="0" t="0" r="0" b="9525"/>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абота с командной строкой26.jpg"/>
                    <pic:cNvPicPr/>
                  </pic:nvPicPr>
                  <pic:blipFill>
                    <a:blip r:embed="rId177">
                      <a:extLst>
                        <a:ext uri="{28A0092B-C50C-407E-A947-70E740481C1C}">
                          <a14:useLocalDpi xmlns:a14="http://schemas.microsoft.com/office/drawing/2010/main" val="0"/>
                        </a:ext>
                      </a:extLst>
                    </a:blip>
                    <a:stretch>
                      <a:fillRect/>
                    </a:stretch>
                  </pic:blipFill>
                  <pic:spPr>
                    <a:xfrm>
                      <a:off x="0" y="0"/>
                      <a:ext cx="6115050" cy="2886075"/>
                    </a:xfrm>
                    <a:prstGeom prst="rect">
                      <a:avLst/>
                    </a:prstGeom>
                  </pic:spPr>
                </pic:pic>
              </a:graphicData>
            </a:graphic>
          </wp:inline>
        </w:drawing>
      </w:r>
    </w:p>
    <w:p w:rsidR="00957F5A" w:rsidRPr="001062D9" w:rsidRDefault="00957F5A" w:rsidP="00444B36">
      <w:pPr>
        <w:shd w:val="clear" w:color="auto" w:fill="F7F7F7"/>
        <w:spacing w:before="100" w:beforeAutospacing="1" w:after="100" w:afterAutospacing="1" w:line="255" w:lineRule="atLeast"/>
        <w:rPr>
          <w:rFonts w:ascii="Arial" w:hAnsi="Arial" w:cs="Arial"/>
          <w:b/>
          <w:noProof/>
          <w:color w:val="000000" w:themeColor="text1"/>
          <w:shd w:val="clear" w:color="auto" w:fill="FFFFFF"/>
        </w:rPr>
      </w:pPr>
      <w:r w:rsidRPr="001062D9">
        <w:rPr>
          <w:rFonts w:ascii="Arial" w:hAnsi="Arial" w:cs="Arial"/>
          <w:b/>
          <w:noProof/>
          <w:color w:val="000000" w:themeColor="text1"/>
          <w:shd w:val="clear" w:color="auto" w:fill="FFFFFF"/>
        </w:rPr>
        <w:t>И вуаля – мы вышли на с нее:</w:t>
      </w:r>
    </w:p>
    <w:p w:rsidR="00957F5A" w:rsidRPr="003C7DB9" w:rsidRDefault="00957F5A" w:rsidP="00444B36">
      <w:pPr>
        <w:shd w:val="clear" w:color="auto" w:fill="F7F7F7"/>
        <w:spacing w:before="100" w:beforeAutospacing="1" w:after="100" w:afterAutospacing="1" w:line="255" w:lineRule="atLeast"/>
        <w:rPr>
          <w:rFonts w:ascii="Arial" w:hAnsi="Arial" w:cs="Arial"/>
          <w:b/>
          <w:noProof/>
          <w:color w:val="000000" w:themeColor="text1"/>
          <w:shd w:val="clear" w:color="auto" w:fill="FFFFFF"/>
          <w:lang w:val="en-US"/>
        </w:rPr>
      </w:pPr>
      <w:r w:rsidRPr="003C7DB9">
        <w:rPr>
          <w:rFonts w:ascii="Arial" w:hAnsi="Arial" w:cs="Arial"/>
          <w:b/>
          <w:noProof/>
          <w:color w:val="000000" w:themeColor="text1"/>
          <w:shd w:val="clear" w:color="auto" w:fill="FFFFFF"/>
          <w:lang w:eastAsia="ru-RU"/>
        </w:rPr>
        <w:drawing>
          <wp:inline distT="0" distB="0" distL="0" distR="0" wp14:anchorId="11034385" wp14:editId="45420142">
            <wp:extent cx="6067425" cy="800100"/>
            <wp:effectExtent l="0" t="0" r="9525"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абота с командной строкой27.jpg"/>
                    <pic:cNvPicPr/>
                  </pic:nvPicPr>
                  <pic:blipFill>
                    <a:blip r:embed="rId178">
                      <a:extLst>
                        <a:ext uri="{28A0092B-C50C-407E-A947-70E740481C1C}">
                          <a14:useLocalDpi xmlns:a14="http://schemas.microsoft.com/office/drawing/2010/main" val="0"/>
                        </a:ext>
                      </a:extLst>
                    </a:blip>
                    <a:stretch>
                      <a:fillRect/>
                    </a:stretch>
                  </pic:blipFill>
                  <pic:spPr>
                    <a:xfrm>
                      <a:off x="0" y="0"/>
                      <a:ext cx="6067425" cy="800100"/>
                    </a:xfrm>
                    <a:prstGeom prst="rect">
                      <a:avLst/>
                    </a:prstGeom>
                  </pic:spPr>
                </pic:pic>
              </a:graphicData>
            </a:graphic>
          </wp:inline>
        </w:drawing>
      </w:r>
    </w:p>
    <w:p w:rsidR="00A56677" w:rsidRPr="003C7DB9" w:rsidRDefault="00A56677" w:rsidP="00444B36">
      <w:pPr>
        <w:shd w:val="clear" w:color="auto" w:fill="F7F7F7"/>
        <w:spacing w:before="100" w:beforeAutospacing="1" w:after="100" w:afterAutospacing="1" w:line="255" w:lineRule="atLeast"/>
        <w:rPr>
          <w:rFonts w:ascii="Verdana" w:eastAsia="Times New Roman" w:hAnsi="Verdana" w:cs="Times New Roman"/>
          <w:b/>
          <w:noProof/>
          <w:color w:val="E36C0A" w:themeColor="accent6" w:themeShade="BF"/>
          <w:sz w:val="18"/>
          <w:szCs w:val="18"/>
          <w:lang w:val="en-US" w:eastAsia="ru-RU"/>
        </w:rPr>
      </w:pPr>
      <w:r w:rsidRPr="001062D9">
        <w:rPr>
          <w:rFonts w:ascii="Verdana" w:eastAsia="Times New Roman" w:hAnsi="Verdana" w:cs="Times New Roman"/>
          <w:b/>
          <w:noProof/>
          <w:color w:val="E36C0A" w:themeColor="accent6" w:themeShade="BF"/>
          <w:sz w:val="18"/>
          <w:szCs w:val="18"/>
          <w:lang w:eastAsia="ru-RU"/>
        </w:rPr>
        <w:t xml:space="preserve">Проверяем нашу ветку на наличие последних коммитов и видим, что последний коммит был отменен вместе с изменения в нем. </w:t>
      </w:r>
      <w:r w:rsidRPr="003C7DB9">
        <w:rPr>
          <w:rFonts w:ascii="Verdana" w:eastAsia="Times New Roman" w:hAnsi="Verdana" w:cs="Times New Roman"/>
          <w:b/>
          <w:noProof/>
          <w:color w:val="E36C0A" w:themeColor="accent6" w:themeShade="BF"/>
          <w:sz w:val="18"/>
          <w:szCs w:val="18"/>
          <w:lang w:val="en-US" w:eastAsia="ru-RU"/>
        </w:rPr>
        <w:t>Тоесть мы вернулись к предидущему коммиту.</w:t>
      </w:r>
    </w:p>
    <w:p w:rsidR="00A56677" w:rsidRPr="003C7DB9" w:rsidRDefault="00A56677" w:rsidP="00444B36">
      <w:pPr>
        <w:shd w:val="clear" w:color="auto" w:fill="F7F7F7"/>
        <w:spacing w:before="100" w:beforeAutospacing="1" w:after="100" w:afterAutospacing="1" w:line="255" w:lineRule="atLeast"/>
        <w:rPr>
          <w:rFonts w:ascii="Verdana" w:eastAsia="Times New Roman" w:hAnsi="Verdana" w:cs="Times New Roman"/>
          <w:b/>
          <w:noProof/>
          <w:color w:val="E36C0A" w:themeColor="accent6" w:themeShade="BF"/>
          <w:sz w:val="18"/>
          <w:szCs w:val="18"/>
          <w:lang w:val="en-US" w:eastAsia="ru-RU"/>
        </w:rPr>
      </w:pPr>
      <w:r w:rsidRPr="003C7DB9">
        <w:rPr>
          <w:rFonts w:ascii="Verdana" w:eastAsia="Times New Roman" w:hAnsi="Verdana" w:cs="Times New Roman"/>
          <w:b/>
          <w:noProof/>
          <w:color w:val="E36C0A" w:themeColor="accent6" w:themeShade="BF"/>
          <w:sz w:val="18"/>
          <w:szCs w:val="18"/>
          <w:lang w:eastAsia="ru-RU"/>
        </w:rPr>
        <w:drawing>
          <wp:inline distT="0" distB="0" distL="0" distR="0" wp14:anchorId="103726CF" wp14:editId="2ED880E8">
            <wp:extent cx="6086475" cy="2876550"/>
            <wp:effectExtent l="0" t="0" r="9525" b="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абота с командной строкой28.jpg"/>
                    <pic:cNvPicPr/>
                  </pic:nvPicPr>
                  <pic:blipFill>
                    <a:blip r:embed="rId179">
                      <a:extLst>
                        <a:ext uri="{28A0092B-C50C-407E-A947-70E740481C1C}">
                          <a14:useLocalDpi xmlns:a14="http://schemas.microsoft.com/office/drawing/2010/main" val="0"/>
                        </a:ext>
                      </a:extLst>
                    </a:blip>
                    <a:stretch>
                      <a:fillRect/>
                    </a:stretch>
                  </pic:blipFill>
                  <pic:spPr>
                    <a:xfrm>
                      <a:off x="0" y="0"/>
                      <a:ext cx="6086475" cy="2876550"/>
                    </a:xfrm>
                    <a:prstGeom prst="rect">
                      <a:avLst/>
                    </a:prstGeom>
                  </pic:spPr>
                </pic:pic>
              </a:graphicData>
            </a:graphic>
          </wp:inline>
        </w:drawing>
      </w:r>
    </w:p>
    <w:p w:rsidR="00A75FB9" w:rsidRPr="001062D9" w:rsidRDefault="00A75FB9" w:rsidP="00444B36">
      <w:pPr>
        <w:shd w:val="clear" w:color="auto" w:fill="F7F7F7"/>
        <w:spacing w:before="100" w:beforeAutospacing="1" w:after="100" w:afterAutospacing="1" w:line="255" w:lineRule="atLeast"/>
        <w:rPr>
          <w:rFonts w:ascii="Verdana" w:eastAsia="Times New Roman" w:hAnsi="Verdana" w:cs="Times New Roman"/>
          <w:b/>
          <w:noProof/>
          <w:color w:val="E36C0A" w:themeColor="accent6" w:themeShade="BF"/>
          <w:sz w:val="18"/>
          <w:szCs w:val="18"/>
          <w:lang w:eastAsia="ru-RU"/>
        </w:rPr>
      </w:pPr>
      <w:r w:rsidRPr="001062D9">
        <w:rPr>
          <w:rFonts w:ascii="Verdana" w:eastAsia="Times New Roman" w:hAnsi="Verdana" w:cs="Times New Roman"/>
          <w:b/>
          <w:noProof/>
          <w:color w:val="E36C0A" w:themeColor="accent6" w:themeShade="BF"/>
          <w:sz w:val="18"/>
          <w:szCs w:val="18"/>
          <w:lang w:eastAsia="ru-RU"/>
        </w:rPr>
        <w:lastRenderedPageBreak/>
        <w:t xml:space="preserve">Теперь делаем коммит второго изменения в файле </w:t>
      </w:r>
      <w:r w:rsidRPr="003C7DB9">
        <w:rPr>
          <w:rFonts w:ascii="Verdana" w:eastAsia="Times New Roman" w:hAnsi="Verdana" w:cs="Times New Roman"/>
          <w:b/>
          <w:noProof/>
          <w:color w:val="E36C0A" w:themeColor="accent6" w:themeShade="BF"/>
          <w:sz w:val="18"/>
          <w:szCs w:val="18"/>
          <w:lang w:val="en-US" w:eastAsia="ru-RU"/>
        </w:rPr>
        <w:t>hello</w:t>
      </w:r>
      <w:r w:rsidRPr="001062D9">
        <w:rPr>
          <w:rFonts w:ascii="Verdana" w:eastAsia="Times New Roman" w:hAnsi="Verdana" w:cs="Times New Roman"/>
          <w:b/>
          <w:noProof/>
          <w:color w:val="E36C0A" w:themeColor="accent6" w:themeShade="BF"/>
          <w:sz w:val="18"/>
          <w:szCs w:val="18"/>
          <w:lang w:eastAsia="ru-RU"/>
        </w:rPr>
        <w:t>.</w:t>
      </w:r>
      <w:r w:rsidRPr="003C7DB9">
        <w:rPr>
          <w:rFonts w:ascii="Verdana" w:eastAsia="Times New Roman" w:hAnsi="Verdana" w:cs="Times New Roman"/>
          <w:b/>
          <w:noProof/>
          <w:color w:val="E36C0A" w:themeColor="accent6" w:themeShade="BF"/>
          <w:sz w:val="18"/>
          <w:szCs w:val="18"/>
          <w:lang w:val="en-US" w:eastAsia="ru-RU"/>
        </w:rPr>
        <w:t>html</w:t>
      </w:r>
    </w:p>
    <w:p w:rsidR="00A75FB9" w:rsidRPr="003C7DB9" w:rsidRDefault="00A75FB9" w:rsidP="00444B36">
      <w:pPr>
        <w:shd w:val="clear" w:color="auto" w:fill="F7F7F7"/>
        <w:spacing w:before="100" w:beforeAutospacing="1" w:after="100" w:afterAutospacing="1" w:line="255" w:lineRule="atLeast"/>
        <w:rPr>
          <w:rFonts w:ascii="Verdana" w:eastAsia="Times New Roman" w:hAnsi="Verdana" w:cs="Times New Roman"/>
          <w:b/>
          <w:noProof/>
          <w:color w:val="E36C0A" w:themeColor="accent6" w:themeShade="BF"/>
          <w:sz w:val="18"/>
          <w:szCs w:val="18"/>
          <w:lang w:val="en-US" w:eastAsia="ru-RU"/>
        </w:rPr>
      </w:pPr>
      <w:r w:rsidRPr="003C7DB9">
        <w:rPr>
          <w:rFonts w:ascii="Verdana" w:eastAsia="Times New Roman" w:hAnsi="Verdana" w:cs="Times New Roman"/>
          <w:b/>
          <w:noProof/>
          <w:color w:val="F79646" w:themeColor="accent6"/>
          <w:sz w:val="18"/>
          <w:szCs w:val="18"/>
          <w:lang w:eastAsia="ru-RU"/>
        </w:rPr>
        <w:drawing>
          <wp:inline distT="0" distB="0" distL="0" distR="0" wp14:anchorId="42D6167A" wp14:editId="2A292A20">
            <wp:extent cx="6057900" cy="1924050"/>
            <wp:effectExtent l="0" t="0" r="0"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абота с командной строкой17.jpg"/>
                    <pic:cNvPicPr/>
                  </pic:nvPicPr>
                  <pic:blipFill>
                    <a:blip r:embed="rId180">
                      <a:extLst>
                        <a:ext uri="{28A0092B-C50C-407E-A947-70E740481C1C}">
                          <a14:useLocalDpi xmlns:a14="http://schemas.microsoft.com/office/drawing/2010/main" val="0"/>
                        </a:ext>
                      </a:extLst>
                    </a:blip>
                    <a:stretch>
                      <a:fillRect/>
                    </a:stretch>
                  </pic:blipFill>
                  <pic:spPr>
                    <a:xfrm>
                      <a:off x="0" y="0"/>
                      <a:ext cx="6057900" cy="1924050"/>
                    </a:xfrm>
                    <a:prstGeom prst="rect">
                      <a:avLst/>
                    </a:prstGeom>
                  </pic:spPr>
                </pic:pic>
              </a:graphicData>
            </a:graphic>
          </wp:inline>
        </w:drawing>
      </w:r>
    </w:p>
    <w:p w:rsidR="00383B27" w:rsidRPr="001062D9" w:rsidRDefault="00383B27" w:rsidP="00383B27">
      <w:pPr>
        <w:shd w:val="clear" w:color="auto" w:fill="FFFFFF"/>
        <w:spacing w:before="180" w:after="180" w:line="240" w:lineRule="auto"/>
        <w:rPr>
          <w:rFonts w:ascii="Arial" w:eastAsia="Times New Roman" w:hAnsi="Arial" w:cs="Arial"/>
          <w:noProof/>
          <w:color w:val="444444"/>
          <w:sz w:val="24"/>
          <w:szCs w:val="24"/>
          <w:lang w:eastAsia="ru-RU"/>
        </w:rPr>
      </w:pPr>
      <w:r w:rsidRPr="001062D9">
        <w:rPr>
          <w:rFonts w:ascii="Arial" w:eastAsia="Times New Roman" w:hAnsi="Arial" w:cs="Arial"/>
          <w:noProof/>
          <w:color w:val="444444"/>
          <w:sz w:val="24"/>
          <w:szCs w:val="24"/>
          <w:lang w:eastAsia="ru-RU"/>
        </w:rPr>
        <w:t xml:space="preserve">Главное нужно понять, что </w:t>
      </w:r>
      <w:r w:rsidRPr="003C7DB9">
        <w:rPr>
          <w:rFonts w:ascii="Arial" w:eastAsia="Times New Roman" w:hAnsi="Arial" w:cs="Arial"/>
          <w:b/>
          <w:noProof/>
          <w:color w:val="E36C0A" w:themeColor="accent6" w:themeShade="BF"/>
          <w:sz w:val="24"/>
          <w:szCs w:val="24"/>
          <w:lang w:val="en-US" w:eastAsia="ru-RU"/>
        </w:rPr>
        <w:t>git</w:t>
      </w:r>
      <w:r w:rsidRPr="001062D9">
        <w:rPr>
          <w:rFonts w:ascii="Arial" w:eastAsia="Times New Roman" w:hAnsi="Arial" w:cs="Arial"/>
          <w:b/>
          <w:noProof/>
          <w:color w:val="000000" w:themeColor="text1"/>
          <w:sz w:val="24"/>
          <w:szCs w:val="24"/>
          <w:lang w:eastAsia="ru-RU"/>
        </w:rPr>
        <w:t xml:space="preserve"> работает с изменениями, а не файлами.</w:t>
      </w:r>
    </w:p>
    <w:p w:rsidR="00383B27" w:rsidRPr="001062D9" w:rsidRDefault="00383B27" w:rsidP="00383B27">
      <w:pPr>
        <w:shd w:val="clear" w:color="auto" w:fill="FFFFFF"/>
        <w:spacing w:after="0" w:line="240" w:lineRule="auto"/>
        <w:rPr>
          <w:rFonts w:ascii="Arial" w:eastAsia="Times New Roman" w:hAnsi="Arial" w:cs="Arial"/>
          <w:noProof/>
          <w:color w:val="444444"/>
          <w:sz w:val="24"/>
          <w:szCs w:val="24"/>
          <w:lang w:eastAsia="ru-RU"/>
        </w:rPr>
      </w:pPr>
      <w:r w:rsidRPr="003C7DB9">
        <w:rPr>
          <w:rFonts w:ascii="Arial" w:eastAsia="Times New Roman" w:hAnsi="Arial" w:cs="Arial"/>
          <w:noProof/>
          <w:color w:val="444444"/>
          <w:sz w:val="24"/>
          <w:szCs w:val="24"/>
          <w:lang w:val="en-US" w:eastAsia="ru-RU"/>
        </w:rPr>
        <w:t>Git</w:t>
      </w:r>
      <w:r w:rsidRPr="001062D9">
        <w:rPr>
          <w:rFonts w:ascii="Arial" w:eastAsia="Times New Roman" w:hAnsi="Arial" w:cs="Arial"/>
          <w:noProof/>
          <w:color w:val="444444"/>
          <w:sz w:val="24"/>
          <w:szCs w:val="24"/>
          <w:lang w:eastAsia="ru-RU"/>
        </w:rPr>
        <w:t xml:space="preserve"> фокусируется на изменениях в файле, а не самом файле. Когда вы осуществляете команду</w:t>
      </w:r>
      <w:r w:rsidRPr="003C7DB9">
        <w:rPr>
          <w:rFonts w:ascii="Arial" w:eastAsia="Times New Roman" w:hAnsi="Arial" w:cs="Arial"/>
          <w:noProof/>
          <w:color w:val="444444"/>
          <w:sz w:val="24"/>
          <w:szCs w:val="24"/>
          <w:lang w:val="en-US" w:eastAsia="ru-RU"/>
        </w:rPr>
        <w:t> </w:t>
      </w:r>
      <w:r w:rsidRPr="003C7DB9">
        <w:rPr>
          <w:rFonts w:ascii="Arial" w:eastAsia="Times New Roman" w:hAnsi="Arial" w:cs="Arial"/>
          <w:b/>
          <w:noProof/>
          <w:color w:val="000000" w:themeColor="text1"/>
          <w:sz w:val="24"/>
          <w:szCs w:val="24"/>
          <w:shd w:val="clear" w:color="auto" w:fill="EEEEEE"/>
          <w:lang w:val="en-US" w:eastAsia="ru-RU"/>
        </w:rPr>
        <w:t>git</w:t>
      </w:r>
      <w:r w:rsidRPr="001062D9">
        <w:rPr>
          <w:rFonts w:ascii="Arial" w:eastAsia="Times New Roman" w:hAnsi="Arial" w:cs="Arial"/>
          <w:b/>
          <w:noProof/>
          <w:color w:val="000000" w:themeColor="text1"/>
          <w:sz w:val="24"/>
          <w:szCs w:val="24"/>
          <w:shd w:val="clear" w:color="auto" w:fill="EEEEEE"/>
          <w:lang w:eastAsia="ru-RU"/>
        </w:rPr>
        <w:t xml:space="preserve"> </w:t>
      </w:r>
      <w:r w:rsidRPr="003C7DB9">
        <w:rPr>
          <w:rFonts w:ascii="Arial" w:eastAsia="Times New Roman" w:hAnsi="Arial" w:cs="Arial"/>
          <w:b/>
          <w:noProof/>
          <w:color w:val="000000" w:themeColor="text1"/>
          <w:sz w:val="24"/>
          <w:szCs w:val="24"/>
          <w:shd w:val="clear" w:color="auto" w:fill="EEEEEE"/>
          <w:lang w:val="en-US" w:eastAsia="ru-RU"/>
        </w:rPr>
        <w:t>add</w:t>
      </w:r>
      <w:r w:rsidRPr="001062D9">
        <w:rPr>
          <w:rFonts w:ascii="Arial" w:eastAsia="Times New Roman" w:hAnsi="Arial" w:cs="Arial"/>
          <w:b/>
          <w:noProof/>
          <w:color w:val="000000" w:themeColor="text1"/>
          <w:sz w:val="24"/>
          <w:szCs w:val="24"/>
          <w:shd w:val="clear" w:color="auto" w:fill="EEEEEE"/>
          <w:lang w:eastAsia="ru-RU"/>
        </w:rPr>
        <w:t xml:space="preserve"> </w:t>
      </w:r>
      <w:r w:rsidRPr="003C7DB9">
        <w:rPr>
          <w:rFonts w:ascii="Arial" w:eastAsia="Times New Roman" w:hAnsi="Arial" w:cs="Arial"/>
          <w:b/>
          <w:noProof/>
          <w:color w:val="000000" w:themeColor="text1"/>
          <w:sz w:val="24"/>
          <w:szCs w:val="24"/>
          <w:shd w:val="clear" w:color="auto" w:fill="EEEEEE"/>
          <w:lang w:val="en-US" w:eastAsia="ru-RU"/>
        </w:rPr>
        <w:t>file</w:t>
      </w:r>
      <w:r w:rsidRPr="001062D9">
        <w:rPr>
          <w:rFonts w:ascii="Arial" w:eastAsia="Times New Roman" w:hAnsi="Arial" w:cs="Arial"/>
          <w:noProof/>
          <w:color w:val="444444"/>
          <w:sz w:val="24"/>
          <w:szCs w:val="24"/>
          <w:lang w:eastAsia="ru-RU"/>
        </w:rPr>
        <w:t xml:space="preserve">, вы не говорите </w:t>
      </w:r>
      <w:r w:rsidRPr="003C7DB9">
        <w:rPr>
          <w:rFonts w:ascii="Arial" w:eastAsia="Times New Roman" w:hAnsi="Arial" w:cs="Arial"/>
          <w:noProof/>
          <w:color w:val="444444"/>
          <w:sz w:val="24"/>
          <w:szCs w:val="24"/>
          <w:lang w:val="en-US" w:eastAsia="ru-RU"/>
        </w:rPr>
        <w:t>git</w:t>
      </w:r>
      <w:r w:rsidRPr="001062D9">
        <w:rPr>
          <w:rFonts w:ascii="Arial" w:eastAsia="Times New Roman" w:hAnsi="Arial" w:cs="Arial"/>
          <w:noProof/>
          <w:color w:val="444444"/>
          <w:sz w:val="24"/>
          <w:szCs w:val="24"/>
          <w:lang w:eastAsia="ru-RU"/>
        </w:rPr>
        <w:t xml:space="preserve"> добавить файл в репозиторий. Скорее вы говорите, что </w:t>
      </w:r>
      <w:r w:rsidRPr="003C7DB9">
        <w:rPr>
          <w:rFonts w:ascii="Arial" w:eastAsia="Times New Roman" w:hAnsi="Arial" w:cs="Arial"/>
          <w:noProof/>
          <w:color w:val="444444"/>
          <w:sz w:val="24"/>
          <w:szCs w:val="24"/>
          <w:lang w:val="en-US" w:eastAsia="ru-RU"/>
        </w:rPr>
        <w:t>git</w:t>
      </w:r>
      <w:r w:rsidRPr="001062D9">
        <w:rPr>
          <w:rFonts w:ascii="Arial" w:eastAsia="Times New Roman" w:hAnsi="Arial" w:cs="Arial"/>
          <w:noProof/>
          <w:color w:val="444444"/>
          <w:sz w:val="24"/>
          <w:szCs w:val="24"/>
          <w:lang w:eastAsia="ru-RU"/>
        </w:rPr>
        <w:t xml:space="preserve"> надо отметить текущее состояние файла, коммит которого будет произведен позже.</w:t>
      </w:r>
    </w:p>
    <w:p w:rsidR="00A75FB9" w:rsidRPr="001062D9" w:rsidRDefault="00A75FB9" w:rsidP="00383B27">
      <w:pPr>
        <w:shd w:val="clear" w:color="auto" w:fill="FFFFFF"/>
        <w:spacing w:after="0" w:line="240" w:lineRule="auto"/>
        <w:rPr>
          <w:rFonts w:ascii="Arial" w:eastAsia="Times New Roman" w:hAnsi="Arial" w:cs="Arial"/>
          <w:noProof/>
          <w:color w:val="444444"/>
          <w:sz w:val="24"/>
          <w:szCs w:val="24"/>
          <w:lang w:eastAsia="ru-RU"/>
        </w:rPr>
      </w:pPr>
    </w:p>
    <w:p w:rsidR="001534A9" w:rsidRPr="001062D9" w:rsidRDefault="00A75FB9" w:rsidP="001534A9">
      <w:pPr>
        <w:shd w:val="clear" w:color="auto" w:fill="FFFFFF"/>
        <w:spacing w:before="180" w:after="180" w:line="240" w:lineRule="auto"/>
        <w:rPr>
          <w:rFonts w:ascii="Arial" w:eastAsia="Times New Roman" w:hAnsi="Arial" w:cs="Arial"/>
          <w:noProof/>
          <w:color w:val="444444"/>
          <w:sz w:val="24"/>
          <w:szCs w:val="24"/>
          <w:lang w:eastAsia="ru-RU"/>
        </w:rPr>
      </w:pPr>
      <w:r w:rsidRPr="001062D9">
        <w:rPr>
          <w:rFonts w:ascii="Arial" w:eastAsia="Times New Roman" w:hAnsi="Arial" w:cs="Arial"/>
          <w:b/>
          <w:noProof/>
          <w:color w:val="E36C0A" w:themeColor="accent6" w:themeShade="BF"/>
          <w:sz w:val="24"/>
          <w:szCs w:val="24"/>
          <w:lang w:eastAsia="ru-RU"/>
        </w:rPr>
        <w:t>Чтобы просмотреть</w:t>
      </w:r>
      <w:r w:rsidR="001534A9" w:rsidRPr="001062D9">
        <w:rPr>
          <w:rFonts w:ascii="Arial" w:eastAsia="Times New Roman" w:hAnsi="Arial" w:cs="Arial"/>
          <w:b/>
          <w:noProof/>
          <w:color w:val="E36C0A" w:themeColor="accent6" w:themeShade="BF"/>
          <w:sz w:val="24"/>
          <w:szCs w:val="24"/>
          <w:lang w:eastAsia="ru-RU"/>
        </w:rPr>
        <w:t xml:space="preserve"> историю проекта и, тем самым, п</w:t>
      </w:r>
      <w:r w:rsidRPr="001062D9">
        <w:rPr>
          <w:rFonts w:ascii="Arial" w:eastAsia="Times New Roman" w:hAnsi="Arial" w:cs="Arial"/>
          <w:b/>
          <w:noProof/>
          <w:color w:val="E36C0A" w:themeColor="accent6" w:themeShade="BF"/>
          <w:sz w:val="24"/>
          <w:szCs w:val="24"/>
          <w:lang w:eastAsia="ru-RU"/>
        </w:rPr>
        <w:t>о</w:t>
      </w:r>
      <w:r w:rsidR="001534A9" w:rsidRPr="001062D9">
        <w:rPr>
          <w:rFonts w:ascii="Arial" w:eastAsia="Times New Roman" w:hAnsi="Arial" w:cs="Arial"/>
          <w:b/>
          <w:noProof/>
          <w:color w:val="E36C0A" w:themeColor="accent6" w:themeShade="BF"/>
          <w:sz w:val="24"/>
          <w:szCs w:val="24"/>
          <w:lang w:eastAsia="ru-RU"/>
        </w:rPr>
        <w:t>лучить список</w:t>
      </w:r>
      <w:r w:rsidRPr="001062D9">
        <w:rPr>
          <w:rFonts w:ascii="Arial" w:eastAsia="Times New Roman" w:hAnsi="Arial" w:cs="Arial"/>
          <w:b/>
          <w:noProof/>
          <w:color w:val="E36C0A" w:themeColor="accent6" w:themeShade="BF"/>
          <w:sz w:val="24"/>
          <w:szCs w:val="24"/>
          <w:lang w:eastAsia="ru-RU"/>
        </w:rPr>
        <w:t xml:space="preserve"> п</w:t>
      </w:r>
      <w:r w:rsidR="001534A9" w:rsidRPr="001062D9">
        <w:rPr>
          <w:rFonts w:ascii="Arial" w:eastAsia="Times New Roman" w:hAnsi="Arial" w:cs="Arial"/>
          <w:b/>
          <w:noProof/>
          <w:color w:val="E36C0A" w:themeColor="accent6" w:themeShade="BF"/>
          <w:sz w:val="24"/>
          <w:szCs w:val="24"/>
          <w:lang w:eastAsia="ru-RU"/>
        </w:rPr>
        <w:t>роизведенных изменений</w:t>
      </w:r>
      <w:r w:rsidR="001534A9" w:rsidRPr="001062D9">
        <w:rPr>
          <w:rFonts w:ascii="Arial" w:eastAsia="Times New Roman" w:hAnsi="Arial" w:cs="Arial"/>
          <w:noProof/>
          <w:color w:val="444444"/>
          <w:sz w:val="24"/>
          <w:szCs w:val="24"/>
          <w:lang w:eastAsia="ru-RU"/>
        </w:rPr>
        <w:t>:</w:t>
      </w:r>
    </w:p>
    <w:p w:rsidR="00A75FB9" w:rsidRPr="003C7DB9" w:rsidRDefault="00A75FB9" w:rsidP="001534A9">
      <w:pPr>
        <w:shd w:val="clear" w:color="auto" w:fill="FFFFFF"/>
        <w:spacing w:before="180" w:after="180" w:line="240" w:lineRule="auto"/>
        <w:rPr>
          <w:rFonts w:ascii="Arial" w:eastAsia="Times New Roman" w:hAnsi="Arial" w:cs="Arial"/>
          <w:noProof/>
          <w:color w:val="444444"/>
          <w:sz w:val="24"/>
          <w:szCs w:val="24"/>
          <w:lang w:val="en-US" w:eastAsia="ru-RU"/>
        </w:rPr>
      </w:pPr>
      <w:r w:rsidRPr="003C7DB9">
        <w:rPr>
          <w:rFonts w:ascii="Arial" w:eastAsia="Times New Roman" w:hAnsi="Arial" w:cs="Arial"/>
          <w:b/>
          <w:noProof/>
          <w:sz w:val="24"/>
          <w:szCs w:val="24"/>
          <w:shd w:val="clear" w:color="auto" w:fill="EEEEEE"/>
          <w:lang w:val="en-US" w:eastAsia="ru-RU"/>
        </w:rPr>
        <w:t>git log</w:t>
      </w:r>
      <w:r w:rsidRPr="003C7DB9">
        <w:rPr>
          <w:rFonts w:ascii="Arial" w:eastAsia="Times New Roman" w:hAnsi="Arial" w:cs="Arial"/>
          <w:b/>
          <w:noProof/>
          <w:sz w:val="24"/>
          <w:szCs w:val="24"/>
          <w:lang w:val="en-US" w:eastAsia="ru-RU"/>
        </w:rPr>
        <w:t>.</w:t>
      </w:r>
    </w:p>
    <w:p w:rsidR="00383B27" w:rsidRPr="003C7DB9" w:rsidRDefault="00041199" w:rsidP="00383B27">
      <w:pPr>
        <w:shd w:val="clear" w:color="auto" w:fill="FFFFFF"/>
        <w:spacing w:after="240" w:line="240" w:lineRule="auto"/>
        <w:rPr>
          <w:rFonts w:ascii="Arial" w:eastAsia="Times New Roman" w:hAnsi="Arial" w:cs="Arial"/>
          <w:noProof/>
          <w:color w:val="444444"/>
          <w:sz w:val="24"/>
          <w:szCs w:val="24"/>
          <w:lang w:val="en-US" w:eastAsia="ru-RU"/>
        </w:rPr>
      </w:pPr>
      <w:r w:rsidRPr="003C7DB9">
        <w:rPr>
          <w:rFonts w:ascii="Arial" w:eastAsia="Times New Roman" w:hAnsi="Arial" w:cs="Arial"/>
          <w:noProof/>
          <w:color w:val="444444"/>
          <w:sz w:val="24"/>
          <w:szCs w:val="24"/>
          <w:lang w:eastAsia="ru-RU"/>
        </w:rPr>
        <w:drawing>
          <wp:inline distT="0" distB="0" distL="0" distR="0" wp14:anchorId="0841E55F" wp14:editId="63091586">
            <wp:extent cx="6086475" cy="2552700"/>
            <wp:effectExtent l="0" t="0" r="9525"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абота с командной строкой18.jpg"/>
                    <pic:cNvPicPr/>
                  </pic:nvPicPr>
                  <pic:blipFill>
                    <a:blip r:embed="rId181">
                      <a:extLst>
                        <a:ext uri="{28A0092B-C50C-407E-A947-70E740481C1C}">
                          <a14:useLocalDpi xmlns:a14="http://schemas.microsoft.com/office/drawing/2010/main" val="0"/>
                        </a:ext>
                      </a:extLst>
                    </a:blip>
                    <a:stretch>
                      <a:fillRect/>
                    </a:stretch>
                  </pic:blipFill>
                  <pic:spPr>
                    <a:xfrm>
                      <a:off x="0" y="0"/>
                      <a:ext cx="6086475" cy="2552700"/>
                    </a:xfrm>
                    <a:prstGeom prst="rect">
                      <a:avLst/>
                    </a:prstGeom>
                  </pic:spPr>
                </pic:pic>
              </a:graphicData>
            </a:graphic>
          </wp:inline>
        </w:drawing>
      </w:r>
    </w:p>
    <w:p w:rsidR="00796953" w:rsidRPr="001062D9" w:rsidRDefault="005C30DD" w:rsidP="00383B27">
      <w:pPr>
        <w:shd w:val="clear" w:color="auto" w:fill="FFFFFF"/>
        <w:spacing w:after="240" w:line="240" w:lineRule="auto"/>
        <w:rPr>
          <w:rFonts w:ascii="Arial" w:eastAsia="Times New Roman" w:hAnsi="Arial" w:cs="Arial"/>
          <w:b/>
          <w:noProof/>
          <w:color w:val="FF0000"/>
          <w:sz w:val="24"/>
          <w:szCs w:val="24"/>
          <w:lang w:eastAsia="ru-RU"/>
        </w:rPr>
      </w:pPr>
      <w:r w:rsidRPr="001062D9">
        <w:rPr>
          <w:rFonts w:ascii="Arial" w:eastAsia="Times New Roman" w:hAnsi="Arial" w:cs="Arial"/>
          <w:b/>
          <w:noProof/>
          <w:color w:val="FF0000"/>
          <w:sz w:val="24"/>
          <w:szCs w:val="24"/>
          <w:lang w:eastAsia="ru-RU"/>
        </w:rPr>
        <w:t xml:space="preserve">В случае, если </w:t>
      </w:r>
      <w:r w:rsidRPr="003C7DB9">
        <w:rPr>
          <w:rFonts w:ascii="Arial" w:eastAsia="Times New Roman" w:hAnsi="Arial" w:cs="Arial"/>
          <w:b/>
          <w:noProof/>
          <w:color w:val="FF0000"/>
          <w:sz w:val="24"/>
          <w:szCs w:val="24"/>
          <w:lang w:val="en-US" w:eastAsia="ru-RU"/>
        </w:rPr>
        <w:t>git</w:t>
      </w:r>
      <w:r w:rsidRPr="001062D9">
        <w:rPr>
          <w:rFonts w:ascii="Arial" w:eastAsia="Times New Roman" w:hAnsi="Arial" w:cs="Arial"/>
          <w:b/>
          <w:noProof/>
          <w:color w:val="FF0000"/>
          <w:sz w:val="24"/>
          <w:szCs w:val="24"/>
          <w:lang w:eastAsia="ru-RU"/>
        </w:rPr>
        <w:t xml:space="preserve"> </w:t>
      </w:r>
      <w:r w:rsidRPr="003C7DB9">
        <w:rPr>
          <w:rFonts w:ascii="Arial" w:eastAsia="Times New Roman" w:hAnsi="Arial" w:cs="Arial"/>
          <w:b/>
          <w:noProof/>
          <w:color w:val="FF0000"/>
          <w:sz w:val="24"/>
          <w:szCs w:val="24"/>
          <w:lang w:val="en-US" w:eastAsia="ru-RU"/>
        </w:rPr>
        <w:t>log</w:t>
      </w:r>
      <w:r w:rsidRPr="001062D9">
        <w:rPr>
          <w:rFonts w:ascii="Arial" w:eastAsia="Times New Roman" w:hAnsi="Arial" w:cs="Arial"/>
          <w:b/>
          <w:noProof/>
          <w:color w:val="FF0000"/>
          <w:sz w:val="24"/>
          <w:szCs w:val="24"/>
          <w:lang w:eastAsia="ru-RU"/>
        </w:rPr>
        <w:t xml:space="preserve"> блокирует любые команд после себя, </w:t>
      </w:r>
      <w:r w:rsidRPr="001062D9">
        <w:rPr>
          <w:rFonts w:ascii="Arial" w:eastAsia="Times New Roman" w:hAnsi="Arial" w:cs="Arial"/>
          <w:b/>
          <w:noProof/>
          <w:sz w:val="24"/>
          <w:szCs w:val="24"/>
          <w:lang w:eastAsia="ru-RU"/>
        </w:rPr>
        <w:t xml:space="preserve">то нужно просто нажать </w:t>
      </w:r>
      <w:r w:rsidRPr="003C7DB9">
        <w:rPr>
          <w:rFonts w:ascii="Arial" w:eastAsia="Times New Roman" w:hAnsi="Arial" w:cs="Arial"/>
          <w:b/>
          <w:noProof/>
          <w:color w:val="FF0000"/>
          <w:sz w:val="24"/>
          <w:szCs w:val="24"/>
          <w:lang w:val="en-US" w:eastAsia="ru-RU"/>
        </w:rPr>
        <w:t>q</w:t>
      </w:r>
    </w:p>
    <w:p w:rsidR="00D12B3A" w:rsidRPr="001062D9" w:rsidRDefault="00D12B3A" w:rsidP="00D12B3A">
      <w:pPr>
        <w:pStyle w:val="a8"/>
        <w:shd w:val="clear" w:color="auto" w:fill="FCFCFA"/>
        <w:spacing w:before="0" w:beforeAutospacing="0" w:after="165" w:afterAutospacing="0" w:line="330" w:lineRule="atLeast"/>
        <w:rPr>
          <w:rFonts w:ascii="Georgia" w:hAnsi="Georgia"/>
          <w:noProof/>
          <w:color w:val="4E443C"/>
          <w:sz w:val="21"/>
          <w:szCs w:val="21"/>
        </w:rPr>
      </w:pPr>
      <w:r w:rsidRPr="001062D9">
        <w:rPr>
          <w:rFonts w:ascii="Verdana" w:hAnsi="Verdana"/>
          <w:b/>
          <w:noProof/>
          <w:color w:val="E36C0A" w:themeColor="accent6" w:themeShade="BF"/>
          <w:sz w:val="20"/>
          <w:szCs w:val="20"/>
        </w:rPr>
        <w:t xml:space="preserve">Чтобы уплотнить коммиты, а именно - </w:t>
      </w:r>
      <w:r w:rsidRPr="001062D9">
        <w:rPr>
          <w:rFonts w:ascii="Arial" w:hAnsi="Arial" w:cs="Arial"/>
          <w:b/>
          <w:noProof/>
          <w:color w:val="E36C0A" w:themeColor="accent6" w:themeShade="BF"/>
          <w:sz w:val="20"/>
          <w:szCs w:val="20"/>
          <w:shd w:val="clear" w:color="auto" w:fill="FCFCFA"/>
        </w:rPr>
        <w:t>взять несколько коммитов и сплющить их в один коммит</w:t>
      </w:r>
      <w:r w:rsidRPr="001062D9">
        <w:rPr>
          <w:rFonts w:ascii="Arial" w:hAnsi="Arial" w:cs="Arial"/>
          <w:b/>
          <w:noProof/>
          <w:color w:val="4E443C"/>
          <w:sz w:val="18"/>
          <w:szCs w:val="18"/>
          <w:shd w:val="clear" w:color="auto" w:fill="FCFCFA"/>
        </w:rPr>
        <w:t xml:space="preserve">, нужно использовать команду </w:t>
      </w:r>
      <w:r w:rsidRPr="001062D9">
        <w:rPr>
          <w:rFonts w:ascii="Georgia" w:hAnsi="Georgia"/>
          <w:noProof/>
          <w:color w:val="4E443C"/>
          <w:sz w:val="21"/>
          <w:szCs w:val="21"/>
        </w:rPr>
        <w:t xml:space="preserve"> "</w:t>
      </w:r>
      <w:r w:rsidRPr="003C7DB9">
        <w:rPr>
          <w:rFonts w:ascii="Georgia" w:hAnsi="Georgia"/>
          <w:b/>
          <w:noProof/>
          <w:color w:val="FF0000"/>
          <w:sz w:val="21"/>
          <w:szCs w:val="21"/>
          <w:lang w:val="en-US"/>
        </w:rPr>
        <w:t>squash</w:t>
      </w:r>
      <w:r w:rsidRPr="001062D9">
        <w:rPr>
          <w:rFonts w:ascii="Georgia" w:hAnsi="Georgia"/>
          <w:noProof/>
          <w:color w:val="4E443C"/>
          <w:sz w:val="21"/>
          <w:szCs w:val="21"/>
        </w:rPr>
        <w:t xml:space="preserve">", </w:t>
      </w:r>
      <w:r w:rsidRPr="003C7DB9">
        <w:rPr>
          <w:rFonts w:ascii="Georgia" w:hAnsi="Georgia"/>
          <w:noProof/>
          <w:color w:val="4E443C"/>
          <w:sz w:val="21"/>
          <w:szCs w:val="21"/>
          <w:lang w:val="en-US"/>
        </w:rPr>
        <w:t>Git</w:t>
      </w:r>
      <w:r w:rsidRPr="001062D9">
        <w:rPr>
          <w:rFonts w:ascii="Georgia" w:hAnsi="Georgia"/>
          <w:noProof/>
          <w:color w:val="4E443C"/>
          <w:sz w:val="21"/>
          <w:szCs w:val="21"/>
        </w:rPr>
        <w:t xml:space="preserve"> применит изменения и из этого коммита, и из предыдущего, а затем даст вам объединить сообщения для коммитов. Итак, чтобы сделать один коммит из трёх наших коммитов, надо сделать так, чтобы сценарий выглядел следующим образом:</w:t>
      </w:r>
    </w:p>
    <w:p w:rsidR="00465589" w:rsidRPr="003C7DB9" w:rsidRDefault="00465589" w:rsidP="00465589">
      <w:pPr>
        <w:rPr>
          <w:rFonts w:ascii="Courier" w:eastAsia="Times New Roman" w:hAnsi="Courier" w:cs="Times New Roman"/>
          <w:noProof/>
          <w:color w:val="F14E32"/>
          <w:sz w:val="21"/>
          <w:szCs w:val="21"/>
          <w:shd w:val="clear" w:color="auto" w:fill="FFFFFF"/>
          <w:lang w:val="en-US" w:eastAsia="ru-RU"/>
        </w:rPr>
      </w:pPr>
      <w:r w:rsidRPr="001062D9">
        <w:rPr>
          <w:rFonts w:eastAsia="Times New Roman" w:cs="Courier New"/>
          <w:noProof/>
          <w:color w:val="F14E32"/>
          <w:sz w:val="21"/>
          <w:szCs w:val="21"/>
          <w:bdr w:val="single" w:sz="6" w:space="1" w:color="EFEEE6" w:frame="1"/>
          <w:shd w:val="clear" w:color="auto" w:fill="FFFFFF"/>
          <w:lang w:eastAsia="ru-RU"/>
        </w:rPr>
        <w:t xml:space="preserve"> </w:t>
      </w:r>
      <w:r w:rsidRPr="003C7DB9">
        <w:rPr>
          <w:rFonts w:ascii="Courier" w:eastAsia="Times New Roman" w:hAnsi="Courier" w:cs="Times New Roman"/>
          <w:noProof/>
          <w:color w:val="F14E32"/>
          <w:sz w:val="21"/>
          <w:szCs w:val="21"/>
          <w:shd w:val="clear" w:color="auto" w:fill="FFFFFF"/>
          <w:lang w:val="en-US" w:eastAsia="ru-RU"/>
        </w:rPr>
        <w:t>pick f7f3f6d changed my name a bit</w:t>
      </w:r>
    </w:p>
    <w:p w:rsidR="00D12B3A" w:rsidRPr="003C7DB9" w:rsidRDefault="00167DDD" w:rsidP="00167DDD">
      <w:pPr>
        <w:spacing w:after="0" w:line="240" w:lineRule="auto"/>
        <w:rPr>
          <w:rFonts w:eastAsia="Times New Roman" w:cs="Times New Roman"/>
          <w:noProof/>
          <w:color w:val="F14E32"/>
          <w:sz w:val="21"/>
          <w:szCs w:val="21"/>
          <w:shd w:val="clear" w:color="auto" w:fill="FFFFFF"/>
          <w:lang w:val="en-US" w:eastAsia="ru-RU"/>
        </w:rPr>
      </w:pPr>
      <w:r w:rsidRPr="003C7DB9">
        <w:rPr>
          <w:rFonts w:eastAsia="Times New Roman" w:cs="Times New Roman"/>
          <w:noProof/>
          <w:sz w:val="21"/>
          <w:szCs w:val="21"/>
          <w:shd w:val="clear" w:color="auto" w:fill="FFFFFF"/>
          <w:lang w:val="en-US" w:eastAsia="ru-RU"/>
        </w:rPr>
        <w:t xml:space="preserve">заменяем команду </w:t>
      </w:r>
      <w:r w:rsidRPr="003C7DB9">
        <w:rPr>
          <w:rFonts w:eastAsia="Times New Roman" w:cs="Times New Roman"/>
          <w:noProof/>
          <w:color w:val="F14E32"/>
          <w:sz w:val="21"/>
          <w:szCs w:val="21"/>
          <w:shd w:val="clear" w:color="auto" w:fill="FFFFFF"/>
          <w:lang w:val="en-US" w:eastAsia="ru-RU"/>
        </w:rPr>
        <w:t>edit</w:t>
      </w:r>
      <w:r w:rsidR="005060E7" w:rsidRPr="003C7DB9">
        <w:rPr>
          <w:rFonts w:eastAsia="Times New Roman" w:cs="Times New Roman"/>
          <w:noProof/>
          <w:color w:val="F14E32"/>
          <w:sz w:val="21"/>
          <w:szCs w:val="21"/>
          <w:shd w:val="clear" w:color="auto" w:fill="FFFFFF"/>
          <w:lang w:val="en-US" w:eastAsia="ru-RU"/>
        </w:rPr>
        <w:t xml:space="preserve"> </w:t>
      </w:r>
      <w:r w:rsidR="005060E7" w:rsidRPr="003C7DB9">
        <w:rPr>
          <w:rFonts w:eastAsia="Times New Roman" w:cs="Times New Roman"/>
          <w:noProof/>
          <w:sz w:val="21"/>
          <w:szCs w:val="21"/>
          <w:shd w:val="clear" w:color="auto" w:fill="FFFFFF"/>
          <w:lang w:val="en-US" w:eastAsia="ru-RU"/>
        </w:rPr>
        <w:t>или</w:t>
      </w:r>
      <w:r w:rsidR="005060E7" w:rsidRPr="003C7DB9">
        <w:rPr>
          <w:rFonts w:eastAsia="Times New Roman" w:cs="Times New Roman"/>
          <w:noProof/>
          <w:color w:val="F14E32"/>
          <w:sz w:val="21"/>
          <w:szCs w:val="21"/>
          <w:shd w:val="clear" w:color="auto" w:fill="FFFFFF"/>
          <w:lang w:val="en-US" w:eastAsia="ru-RU"/>
        </w:rPr>
        <w:t xml:space="preserve"> pick</w:t>
      </w:r>
      <w:r w:rsidRPr="003C7DB9">
        <w:rPr>
          <w:rFonts w:eastAsia="Times New Roman" w:cs="Times New Roman"/>
          <w:noProof/>
          <w:color w:val="F14E32"/>
          <w:sz w:val="21"/>
          <w:szCs w:val="21"/>
          <w:shd w:val="clear" w:color="auto" w:fill="FFFFFF"/>
          <w:lang w:val="en-US" w:eastAsia="ru-RU"/>
        </w:rPr>
        <w:t xml:space="preserve"> </w:t>
      </w:r>
      <w:r w:rsidRPr="003C7DB9">
        <w:rPr>
          <w:rFonts w:eastAsia="Times New Roman" w:cs="Times New Roman"/>
          <w:noProof/>
          <w:sz w:val="21"/>
          <w:szCs w:val="21"/>
          <w:shd w:val="clear" w:color="auto" w:fill="FFFFFF"/>
          <w:lang w:val="en-US" w:eastAsia="ru-RU"/>
        </w:rPr>
        <w:t>на</w:t>
      </w:r>
      <w:r w:rsidRPr="003C7DB9">
        <w:rPr>
          <w:rFonts w:eastAsia="Times New Roman" w:cs="Times New Roman"/>
          <w:noProof/>
          <w:color w:val="F14E32"/>
          <w:sz w:val="21"/>
          <w:szCs w:val="21"/>
          <w:shd w:val="clear" w:color="auto" w:fill="FFFFFF"/>
          <w:lang w:val="en-US" w:eastAsia="ru-RU"/>
        </w:rPr>
        <w:t xml:space="preserve"> </w:t>
      </w:r>
      <w:r w:rsidR="00465589" w:rsidRPr="003C7DB9">
        <w:rPr>
          <w:rFonts w:ascii="Courier" w:eastAsia="Times New Roman" w:hAnsi="Courier" w:cs="Times New Roman"/>
          <w:noProof/>
          <w:color w:val="F14E32"/>
          <w:sz w:val="21"/>
          <w:szCs w:val="21"/>
          <w:shd w:val="clear" w:color="auto" w:fill="FFFFFF"/>
          <w:lang w:val="en-US" w:eastAsia="ru-RU"/>
        </w:rPr>
        <w:t>squash 310154e updated README formatting and added blame</w:t>
      </w:r>
    </w:p>
    <w:p w:rsidR="00383B27" w:rsidRPr="001062D9" w:rsidRDefault="00167DDD" w:rsidP="00444B36">
      <w:pPr>
        <w:shd w:val="clear" w:color="auto" w:fill="F7F7F7"/>
        <w:spacing w:before="100" w:beforeAutospacing="1" w:after="100" w:afterAutospacing="1" w:line="255" w:lineRule="atLeast"/>
        <w:rPr>
          <w:rFonts w:ascii="Verdana" w:eastAsia="Times New Roman" w:hAnsi="Verdana" w:cs="Times New Roman"/>
          <w:b/>
          <w:noProof/>
          <w:color w:val="000000" w:themeColor="text1"/>
          <w:sz w:val="18"/>
          <w:szCs w:val="18"/>
          <w:lang w:eastAsia="ru-RU"/>
        </w:rPr>
      </w:pPr>
      <w:r w:rsidRPr="003C7DB9">
        <w:rPr>
          <w:rFonts w:ascii="Verdana" w:eastAsia="Times New Roman" w:hAnsi="Verdana" w:cs="Times New Roman"/>
          <w:b/>
          <w:noProof/>
          <w:color w:val="000000" w:themeColor="text1"/>
          <w:sz w:val="18"/>
          <w:szCs w:val="18"/>
          <w:lang w:val="en-US" w:eastAsia="ru-RU"/>
        </w:rPr>
        <w:t>esc</w:t>
      </w:r>
      <w:r w:rsidRPr="001062D9">
        <w:rPr>
          <w:rFonts w:ascii="Verdana" w:eastAsia="Times New Roman" w:hAnsi="Verdana" w:cs="Times New Roman"/>
          <w:b/>
          <w:noProof/>
          <w:color w:val="000000" w:themeColor="text1"/>
          <w:sz w:val="18"/>
          <w:szCs w:val="18"/>
          <w:lang w:eastAsia="ru-RU"/>
        </w:rPr>
        <w:t xml:space="preserve"> -&gt;  :</w:t>
      </w:r>
      <w:r w:rsidRPr="003C7DB9">
        <w:rPr>
          <w:rFonts w:ascii="Verdana" w:eastAsia="Times New Roman" w:hAnsi="Verdana" w:cs="Times New Roman"/>
          <w:b/>
          <w:noProof/>
          <w:color w:val="000000" w:themeColor="text1"/>
          <w:sz w:val="18"/>
          <w:szCs w:val="18"/>
          <w:lang w:val="en-US" w:eastAsia="ru-RU"/>
        </w:rPr>
        <w:t>wq</w:t>
      </w:r>
    </w:p>
    <w:p w:rsidR="00167DDD" w:rsidRPr="001062D9" w:rsidRDefault="00167DDD" w:rsidP="00444B36">
      <w:pPr>
        <w:shd w:val="clear" w:color="auto" w:fill="F7F7F7"/>
        <w:spacing w:before="100" w:beforeAutospacing="1" w:after="100" w:afterAutospacing="1" w:line="255" w:lineRule="atLeast"/>
        <w:rPr>
          <w:rFonts w:ascii="Verdana" w:eastAsia="Times New Roman" w:hAnsi="Verdana" w:cs="Times New Roman"/>
          <w:noProof/>
          <w:color w:val="000000" w:themeColor="text1"/>
          <w:sz w:val="18"/>
          <w:szCs w:val="18"/>
          <w:lang w:eastAsia="ru-RU"/>
        </w:rPr>
      </w:pPr>
      <w:r w:rsidRPr="001062D9">
        <w:rPr>
          <w:rFonts w:ascii="Verdana" w:eastAsia="Times New Roman" w:hAnsi="Verdana" w:cs="Times New Roman"/>
          <w:noProof/>
          <w:color w:val="000000" w:themeColor="text1"/>
          <w:sz w:val="18"/>
          <w:szCs w:val="18"/>
          <w:lang w:eastAsia="ru-RU"/>
        </w:rPr>
        <w:t>и получаем сплющенный в один коммиты</w:t>
      </w:r>
    </w:p>
    <w:p w:rsidR="00167DDD" w:rsidRPr="003C7DB9" w:rsidRDefault="00167DDD" w:rsidP="00444B36">
      <w:pPr>
        <w:shd w:val="clear" w:color="auto" w:fill="F7F7F7"/>
        <w:spacing w:before="100" w:beforeAutospacing="1" w:after="100" w:afterAutospacing="1" w:line="255" w:lineRule="atLeast"/>
        <w:rPr>
          <w:rFonts w:ascii="Verdana" w:eastAsia="Times New Roman" w:hAnsi="Verdana" w:cs="Times New Roman"/>
          <w:noProof/>
          <w:color w:val="000000" w:themeColor="text1"/>
          <w:sz w:val="18"/>
          <w:szCs w:val="18"/>
          <w:lang w:val="en-US" w:eastAsia="ru-RU"/>
        </w:rPr>
      </w:pPr>
      <w:r w:rsidRPr="003C7DB9">
        <w:rPr>
          <w:rFonts w:ascii="Verdana" w:eastAsia="Times New Roman" w:hAnsi="Verdana" w:cs="Times New Roman"/>
          <w:noProof/>
          <w:color w:val="000000" w:themeColor="text1"/>
          <w:sz w:val="18"/>
          <w:szCs w:val="18"/>
          <w:lang w:eastAsia="ru-RU"/>
        </w:rPr>
        <w:lastRenderedPageBreak/>
        <w:drawing>
          <wp:inline distT="0" distB="0" distL="0" distR="0" wp14:anchorId="6E8B8F5E" wp14:editId="7B07F33E">
            <wp:extent cx="6086475" cy="876300"/>
            <wp:effectExtent l="0" t="0" r="9525" b="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абота с squash.jpg"/>
                    <pic:cNvPicPr/>
                  </pic:nvPicPr>
                  <pic:blipFill>
                    <a:blip r:embed="rId182">
                      <a:extLst>
                        <a:ext uri="{28A0092B-C50C-407E-A947-70E740481C1C}">
                          <a14:useLocalDpi xmlns:a14="http://schemas.microsoft.com/office/drawing/2010/main" val="0"/>
                        </a:ext>
                      </a:extLst>
                    </a:blip>
                    <a:stretch>
                      <a:fillRect/>
                    </a:stretch>
                  </pic:blipFill>
                  <pic:spPr>
                    <a:xfrm>
                      <a:off x="0" y="0"/>
                      <a:ext cx="6086475" cy="876300"/>
                    </a:xfrm>
                    <a:prstGeom prst="rect">
                      <a:avLst/>
                    </a:prstGeom>
                  </pic:spPr>
                </pic:pic>
              </a:graphicData>
            </a:graphic>
          </wp:inline>
        </w:drawing>
      </w:r>
    </w:p>
    <w:p w:rsidR="001E726F" w:rsidRPr="001062D9" w:rsidRDefault="001E726F" w:rsidP="00444B36">
      <w:pPr>
        <w:shd w:val="clear" w:color="auto" w:fill="F7F7F7"/>
        <w:spacing w:before="100" w:beforeAutospacing="1" w:after="100" w:afterAutospacing="1" w:line="255" w:lineRule="atLeast"/>
        <w:rPr>
          <w:rFonts w:ascii="Verdana" w:eastAsia="Times New Roman" w:hAnsi="Verdana" w:cs="Times New Roman"/>
          <w:noProof/>
          <w:color w:val="000000" w:themeColor="text1"/>
          <w:sz w:val="18"/>
          <w:szCs w:val="18"/>
          <w:lang w:eastAsia="ru-RU"/>
        </w:rPr>
      </w:pPr>
      <w:r w:rsidRPr="003C7DB9">
        <w:rPr>
          <w:rFonts w:ascii="Georgia" w:hAnsi="Georgia"/>
          <w:noProof/>
          <w:color w:val="4E443C"/>
          <w:sz w:val="21"/>
          <w:szCs w:val="21"/>
          <w:shd w:val="clear" w:color="auto" w:fill="FCFCFA"/>
          <w:lang w:val="en-US"/>
        </w:rPr>
        <w:t> </w:t>
      </w:r>
      <w:r w:rsidRPr="001062D9">
        <w:rPr>
          <w:rFonts w:ascii="Georgia" w:hAnsi="Georgia"/>
          <w:noProof/>
          <w:color w:val="4E443C"/>
          <w:sz w:val="21"/>
          <w:szCs w:val="21"/>
          <w:shd w:val="clear" w:color="auto" w:fill="FCFCFA"/>
        </w:rPr>
        <w:t xml:space="preserve">Эта операция меняет </w:t>
      </w:r>
      <w:r w:rsidRPr="003C7DB9">
        <w:rPr>
          <w:rFonts w:ascii="Georgia" w:hAnsi="Georgia"/>
          <w:noProof/>
          <w:color w:val="4E443C"/>
          <w:sz w:val="21"/>
          <w:szCs w:val="21"/>
          <w:shd w:val="clear" w:color="auto" w:fill="FCFCFA"/>
          <w:lang w:val="en-US"/>
        </w:rPr>
        <w:t>SHA</w:t>
      </w:r>
      <w:r w:rsidRPr="001062D9">
        <w:rPr>
          <w:rFonts w:ascii="Georgia" w:hAnsi="Georgia"/>
          <w:noProof/>
          <w:color w:val="4E443C"/>
          <w:sz w:val="21"/>
          <w:szCs w:val="21"/>
          <w:shd w:val="clear" w:color="auto" w:fill="FCFCFA"/>
        </w:rPr>
        <w:t xml:space="preserve"> всех коммитов в списке, так </w:t>
      </w:r>
      <w:r w:rsidRPr="001062D9">
        <w:rPr>
          <w:rFonts w:ascii="Georgia" w:hAnsi="Georgia"/>
          <w:b/>
          <w:noProof/>
          <w:sz w:val="21"/>
          <w:szCs w:val="21"/>
          <w:shd w:val="clear" w:color="auto" w:fill="FCFCFA"/>
        </w:rPr>
        <w:t>что убедитесь, что ни один из коммитов в этом списке вы ещё не успели отправить в общий репозиторий</w:t>
      </w:r>
    </w:p>
    <w:p w:rsidR="00A21F17" w:rsidRPr="001062D9" w:rsidRDefault="00A21F17" w:rsidP="00444B36">
      <w:pPr>
        <w:shd w:val="clear" w:color="auto" w:fill="F7F7F7"/>
        <w:spacing w:before="100" w:beforeAutospacing="1" w:after="100" w:afterAutospacing="1" w:line="255" w:lineRule="atLeast"/>
        <w:rPr>
          <w:rFonts w:ascii="Verdana" w:eastAsia="Times New Roman" w:hAnsi="Verdana" w:cs="Times New Roman"/>
          <w:b/>
          <w:noProof/>
          <w:color w:val="E36C0A" w:themeColor="accent6" w:themeShade="BF"/>
          <w:sz w:val="18"/>
          <w:szCs w:val="18"/>
          <w:lang w:eastAsia="ru-RU"/>
        </w:rPr>
      </w:pPr>
      <w:r w:rsidRPr="001062D9">
        <w:rPr>
          <w:rFonts w:ascii="Verdana" w:eastAsia="Times New Roman" w:hAnsi="Verdana" w:cs="Times New Roman"/>
          <w:b/>
          <w:noProof/>
          <w:color w:val="E36C0A" w:themeColor="accent6" w:themeShade="BF"/>
          <w:sz w:val="18"/>
          <w:szCs w:val="18"/>
          <w:lang w:eastAsia="ru-RU"/>
        </w:rPr>
        <w:t xml:space="preserve">Чтобы сделать </w:t>
      </w:r>
      <w:r w:rsidRPr="003C7DB9">
        <w:rPr>
          <w:rFonts w:ascii="Verdana" w:eastAsia="Times New Roman" w:hAnsi="Verdana" w:cs="Times New Roman"/>
          <w:b/>
          <w:noProof/>
          <w:color w:val="FF0000"/>
          <w:sz w:val="18"/>
          <w:szCs w:val="18"/>
          <w:lang w:val="en-US" w:eastAsia="ru-RU"/>
        </w:rPr>
        <w:t>merge</w:t>
      </w:r>
      <w:r w:rsidRPr="001062D9">
        <w:rPr>
          <w:rFonts w:ascii="Verdana" w:eastAsia="Times New Roman" w:hAnsi="Verdana" w:cs="Times New Roman"/>
          <w:b/>
          <w:noProof/>
          <w:color w:val="E36C0A" w:themeColor="accent6" w:themeShade="BF"/>
          <w:sz w:val="18"/>
          <w:szCs w:val="18"/>
          <w:lang w:eastAsia="ru-RU"/>
        </w:rPr>
        <w:t xml:space="preserve"> - соеденить нашу черновую ветку </w:t>
      </w:r>
      <w:r w:rsidRPr="003C7DB9">
        <w:rPr>
          <w:rFonts w:ascii="Verdana" w:eastAsia="Times New Roman" w:hAnsi="Verdana" w:cs="Times New Roman"/>
          <w:b/>
          <w:noProof/>
          <w:color w:val="E36C0A" w:themeColor="accent6" w:themeShade="BF"/>
          <w:sz w:val="18"/>
          <w:szCs w:val="18"/>
          <w:lang w:val="en-US" w:eastAsia="ru-RU"/>
        </w:rPr>
        <w:t>Svalka</w:t>
      </w:r>
      <w:r w:rsidR="003378E7" w:rsidRPr="001062D9">
        <w:rPr>
          <w:rFonts w:ascii="Verdana" w:eastAsia="Times New Roman" w:hAnsi="Verdana" w:cs="Times New Roman"/>
          <w:b/>
          <w:noProof/>
          <w:color w:val="E36C0A" w:themeColor="accent6" w:themeShade="BF"/>
          <w:sz w:val="18"/>
          <w:szCs w:val="18"/>
          <w:lang w:eastAsia="ru-RU"/>
        </w:rPr>
        <w:t>, которая содержит новые файлы</w:t>
      </w:r>
      <w:r w:rsidRPr="001062D9">
        <w:rPr>
          <w:rFonts w:ascii="Verdana" w:eastAsia="Times New Roman" w:hAnsi="Verdana" w:cs="Times New Roman"/>
          <w:b/>
          <w:noProof/>
          <w:color w:val="E36C0A" w:themeColor="accent6" w:themeShade="BF"/>
          <w:sz w:val="18"/>
          <w:szCs w:val="18"/>
          <w:lang w:eastAsia="ru-RU"/>
        </w:rPr>
        <w:t xml:space="preserve"> (с коммитами) с чистовой </w:t>
      </w:r>
      <w:r w:rsidRPr="003C7DB9">
        <w:rPr>
          <w:rFonts w:ascii="Verdana" w:eastAsia="Times New Roman" w:hAnsi="Verdana" w:cs="Times New Roman"/>
          <w:b/>
          <w:noProof/>
          <w:color w:val="E36C0A" w:themeColor="accent6" w:themeShade="BF"/>
          <w:sz w:val="18"/>
          <w:szCs w:val="18"/>
          <w:lang w:val="en-US" w:eastAsia="ru-RU"/>
        </w:rPr>
        <w:t>master</w:t>
      </w:r>
      <w:r w:rsidRPr="001062D9">
        <w:rPr>
          <w:rFonts w:ascii="Verdana" w:eastAsia="Times New Roman" w:hAnsi="Verdana" w:cs="Times New Roman"/>
          <w:b/>
          <w:noProof/>
          <w:color w:val="E36C0A" w:themeColor="accent6" w:themeShade="BF"/>
          <w:sz w:val="18"/>
          <w:szCs w:val="18"/>
          <w:lang w:eastAsia="ru-RU"/>
        </w:rPr>
        <w:t xml:space="preserve"> нужно прописать: </w:t>
      </w:r>
    </w:p>
    <w:p w:rsidR="00A21F17" w:rsidRPr="001062D9" w:rsidRDefault="00A21F17" w:rsidP="00444B36">
      <w:pPr>
        <w:shd w:val="clear" w:color="auto" w:fill="F7F7F7"/>
        <w:spacing w:before="100" w:beforeAutospacing="1" w:after="100" w:afterAutospacing="1" w:line="255" w:lineRule="atLeast"/>
        <w:rPr>
          <w:rFonts w:ascii="Verdana" w:eastAsia="Times New Roman" w:hAnsi="Verdana" w:cs="Times New Roman"/>
          <w:b/>
          <w:noProof/>
          <w:color w:val="000000" w:themeColor="text1"/>
          <w:sz w:val="18"/>
          <w:szCs w:val="18"/>
          <w:lang w:eastAsia="ru-RU"/>
        </w:rPr>
      </w:pPr>
      <w:r w:rsidRPr="003C7DB9">
        <w:rPr>
          <w:rFonts w:ascii="Verdana" w:eastAsia="Times New Roman" w:hAnsi="Verdana" w:cs="Times New Roman"/>
          <w:b/>
          <w:noProof/>
          <w:color w:val="000000" w:themeColor="text1"/>
          <w:sz w:val="18"/>
          <w:szCs w:val="18"/>
          <w:lang w:val="en-US" w:eastAsia="ru-RU"/>
        </w:rPr>
        <w:t>git</w:t>
      </w:r>
      <w:r w:rsidRPr="001062D9">
        <w:rPr>
          <w:rFonts w:ascii="Verdana" w:eastAsia="Times New Roman" w:hAnsi="Verdana" w:cs="Times New Roman"/>
          <w:b/>
          <w:noProof/>
          <w:color w:val="000000" w:themeColor="text1"/>
          <w:sz w:val="18"/>
          <w:szCs w:val="18"/>
          <w:lang w:eastAsia="ru-RU"/>
        </w:rPr>
        <w:t xml:space="preserve"> </w:t>
      </w:r>
      <w:r w:rsidRPr="003C7DB9">
        <w:rPr>
          <w:rFonts w:ascii="Verdana" w:eastAsia="Times New Roman" w:hAnsi="Verdana" w:cs="Times New Roman"/>
          <w:b/>
          <w:noProof/>
          <w:color w:val="000000" w:themeColor="text1"/>
          <w:sz w:val="18"/>
          <w:szCs w:val="18"/>
          <w:lang w:val="en-US" w:eastAsia="ru-RU"/>
        </w:rPr>
        <w:t>checkout</w:t>
      </w:r>
      <w:r w:rsidRPr="001062D9">
        <w:rPr>
          <w:rFonts w:ascii="Verdana" w:eastAsia="Times New Roman" w:hAnsi="Verdana" w:cs="Times New Roman"/>
          <w:b/>
          <w:noProof/>
          <w:color w:val="000000" w:themeColor="text1"/>
          <w:sz w:val="18"/>
          <w:szCs w:val="18"/>
          <w:lang w:eastAsia="ru-RU"/>
        </w:rPr>
        <w:t xml:space="preserve"> </w:t>
      </w:r>
      <w:r w:rsidRPr="003C7DB9">
        <w:rPr>
          <w:rFonts w:ascii="Verdana" w:eastAsia="Times New Roman" w:hAnsi="Verdana" w:cs="Times New Roman"/>
          <w:b/>
          <w:noProof/>
          <w:color w:val="000000" w:themeColor="text1"/>
          <w:sz w:val="18"/>
          <w:szCs w:val="18"/>
          <w:lang w:val="en-US" w:eastAsia="ru-RU"/>
        </w:rPr>
        <w:t>master</w:t>
      </w:r>
      <w:r w:rsidRPr="001062D9">
        <w:rPr>
          <w:rFonts w:ascii="Verdana" w:eastAsia="Times New Roman" w:hAnsi="Verdana" w:cs="Times New Roman"/>
          <w:b/>
          <w:noProof/>
          <w:color w:val="000000" w:themeColor="text1"/>
          <w:sz w:val="18"/>
          <w:szCs w:val="18"/>
          <w:lang w:eastAsia="ru-RU"/>
        </w:rPr>
        <w:t xml:space="preserve"> (переходим на чистовую ветку)</w:t>
      </w:r>
    </w:p>
    <w:p w:rsidR="00A21F17" w:rsidRPr="001062D9" w:rsidRDefault="00A21F17" w:rsidP="00444B36">
      <w:pPr>
        <w:shd w:val="clear" w:color="auto" w:fill="F7F7F7"/>
        <w:spacing w:before="100" w:beforeAutospacing="1" w:after="100" w:afterAutospacing="1" w:line="255" w:lineRule="atLeast"/>
        <w:rPr>
          <w:rFonts w:ascii="Verdana" w:eastAsia="Times New Roman" w:hAnsi="Verdana" w:cs="Times New Roman"/>
          <w:b/>
          <w:noProof/>
          <w:color w:val="000000" w:themeColor="text1"/>
          <w:sz w:val="18"/>
          <w:szCs w:val="18"/>
          <w:lang w:eastAsia="ru-RU"/>
        </w:rPr>
      </w:pPr>
      <w:r w:rsidRPr="003C7DB9">
        <w:rPr>
          <w:rFonts w:ascii="Verdana" w:eastAsia="Times New Roman" w:hAnsi="Verdana" w:cs="Times New Roman"/>
          <w:b/>
          <w:noProof/>
          <w:color w:val="000000" w:themeColor="text1"/>
          <w:sz w:val="18"/>
          <w:szCs w:val="18"/>
          <w:lang w:val="en-US" w:eastAsia="ru-RU"/>
        </w:rPr>
        <w:t>git</w:t>
      </w:r>
      <w:r w:rsidRPr="001062D9">
        <w:rPr>
          <w:rFonts w:ascii="Verdana" w:eastAsia="Times New Roman" w:hAnsi="Verdana" w:cs="Times New Roman"/>
          <w:b/>
          <w:noProof/>
          <w:color w:val="000000" w:themeColor="text1"/>
          <w:sz w:val="18"/>
          <w:szCs w:val="18"/>
          <w:lang w:eastAsia="ru-RU"/>
        </w:rPr>
        <w:t xml:space="preserve"> </w:t>
      </w:r>
      <w:r w:rsidRPr="003C7DB9">
        <w:rPr>
          <w:rFonts w:ascii="Verdana" w:eastAsia="Times New Roman" w:hAnsi="Verdana" w:cs="Times New Roman"/>
          <w:b/>
          <w:noProof/>
          <w:color w:val="000000" w:themeColor="text1"/>
          <w:sz w:val="18"/>
          <w:szCs w:val="18"/>
          <w:lang w:val="en-US" w:eastAsia="ru-RU"/>
        </w:rPr>
        <w:t>merge</w:t>
      </w:r>
      <w:r w:rsidRPr="001062D9">
        <w:rPr>
          <w:rFonts w:ascii="Verdana" w:eastAsia="Times New Roman" w:hAnsi="Verdana" w:cs="Times New Roman"/>
          <w:b/>
          <w:noProof/>
          <w:color w:val="000000" w:themeColor="text1"/>
          <w:sz w:val="18"/>
          <w:szCs w:val="18"/>
          <w:lang w:eastAsia="ru-RU"/>
        </w:rPr>
        <w:t xml:space="preserve"> </w:t>
      </w:r>
      <w:r w:rsidRPr="003C7DB9">
        <w:rPr>
          <w:rFonts w:ascii="Verdana" w:eastAsia="Times New Roman" w:hAnsi="Verdana" w:cs="Times New Roman"/>
          <w:b/>
          <w:noProof/>
          <w:color w:val="000000" w:themeColor="text1"/>
          <w:sz w:val="18"/>
          <w:szCs w:val="18"/>
          <w:lang w:val="en-US" w:eastAsia="ru-RU"/>
        </w:rPr>
        <w:t>Svalka</w:t>
      </w:r>
      <w:r w:rsidRPr="001062D9">
        <w:rPr>
          <w:rFonts w:ascii="Verdana" w:eastAsia="Times New Roman" w:hAnsi="Verdana" w:cs="Times New Roman"/>
          <w:b/>
          <w:noProof/>
          <w:color w:val="000000" w:themeColor="text1"/>
          <w:sz w:val="18"/>
          <w:szCs w:val="18"/>
          <w:lang w:eastAsia="ru-RU"/>
        </w:rPr>
        <w:t xml:space="preserve"> (указываем какую ветку будем соединять с чистовой)</w:t>
      </w:r>
    </w:p>
    <w:p w:rsidR="00A21F17" w:rsidRPr="001062D9" w:rsidRDefault="00A21F17" w:rsidP="00444B36">
      <w:pPr>
        <w:shd w:val="clear" w:color="auto" w:fill="F7F7F7"/>
        <w:spacing w:before="100" w:beforeAutospacing="1" w:after="100" w:afterAutospacing="1" w:line="255" w:lineRule="atLeast"/>
        <w:rPr>
          <w:rFonts w:ascii="Verdana" w:eastAsia="Times New Roman" w:hAnsi="Verdana" w:cs="Times New Roman"/>
          <w:b/>
          <w:noProof/>
          <w:color w:val="000000" w:themeColor="text1"/>
          <w:sz w:val="18"/>
          <w:szCs w:val="18"/>
          <w:lang w:eastAsia="ru-RU"/>
        </w:rPr>
      </w:pPr>
      <w:r w:rsidRPr="003C7DB9">
        <w:rPr>
          <w:rFonts w:ascii="Verdana" w:eastAsia="Times New Roman" w:hAnsi="Verdana" w:cs="Times New Roman"/>
          <w:b/>
          <w:noProof/>
          <w:color w:val="000000" w:themeColor="text1"/>
          <w:sz w:val="18"/>
          <w:szCs w:val="18"/>
          <w:lang w:val="en-US" w:eastAsia="ru-RU"/>
        </w:rPr>
        <w:t>git</w:t>
      </w:r>
      <w:r w:rsidRPr="001062D9">
        <w:rPr>
          <w:rFonts w:ascii="Verdana" w:eastAsia="Times New Roman" w:hAnsi="Verdana" w:cs="Times New Roman"/>
          <w:b/>
          <w:noProof/>
          <w:color w:val="000000" w:themeColor="text1"/>
          <w:sz w:val="18"/>
          <w:szCs w:val="18"/>
          <w:lang w:eastAsia="ru-RU"/>
        </w:rPr>
        <w:t xml:space="preserve"> </w:t>
      </w:r>
      <w:r w:rsidRPr="003C7DB9">
        <w:rPr>
          <w:rFonts w:ascii="Verdana" w:eastAsia="Times New Roman" w:hAnsi="Verdana" w:cs="Times New Roman"/>
          <w:b/>
          <w:noProof/>
          <w:color w:val="000000" w:themeColor="text1"/>
          <w:sz w:val="18"/>
          <w:szCs w:val="18"/>
          <w:lang w:val="en-US" w:eastAsia="ru-RU"/>
        </w:rPr>
        <w:t>push</w:t>
      </w:r>
      <w:r w:rsidRPr="001062D9">
        <w:rPr>
          <w:rFonts w:ascii="Verdana" w:eastAsia="Times New Roman" w:hAnsi="Verdana" w:cs="Times New Roman"/>
          <w:b/>
          <w:noProof/>
          <w:color w:val="000000" w:themeColor="text1"/>
          <w:sz w:val="18"/>
          <w:szCs w:val="18"/>
          <w:lang w:eastAsia="ru-RU"/>
        </w:rPr>
        <w:t xml:space="preserve"> </w:t>
      </w:r>
      <w:r w:rsidRPr="003C7DB9">
        <w:rPr>
          <w:rFonts w:ascii="Verdana" w:eastAsia="Times New Roman" w:hAnsi="Verdana" w:cs="Times New Roman"/>
          <w:b/>
          <w:noProof/>
          <w:color w:val="000000" w:themeColor="text1"/>
          <w:sz w:val="18"/>
          <w:szCs w:val="18"/>
          <w:lang w:val="en-US" w:eastAsia="ru-RU"/>
        </w:rPr>
        <w:t>origin</w:t>
      </w:r>
      <w:r w:rsidRPr="001062D9">
        <w:rPr>
          <w:rFonts w:ascii="Verdana" w:eastAsia="Times New Roman" w:hAnsi="Verdana" w:cs="Times New Roman"/>
          <w:b/>
          <w:noProof/>
          <w:color w:val="000000" w:themeColor="text1"/>
          <w:sz w:val="18"/>
          <w:szCs w:val="18"/>
          <w:lang w:eastAsia="ru-RU"/>
        </w:rPr>
        <w:t xml:space="preserve"> (запушиваем новые файлы с черновой ветки)</w:t>
      </w:r>
    </w:p>
    <w:p w:rsidR="00A21F17" w:rsidRPr="001062D9" w:rsidRDefault="00A21F17" w:rsidP="00444B36">
      <w:pPr>
        <w:shd w:val="clear" w:color="auto" w:fill="F7F7F7"/>
        <w:spacing w:before="100" w:beforeAutospacing="1" w:after="100" w:afterAutospacing="1" w:line="255" w:lineRule="atLeast"/>
        <w:rPr>
          <w:rFonts w:ascii="Verdana" w:eastAsia="Times New Roman" w:hAnsi="Verdana" w:cs="Times New Roman"/>
          <w:b/>
          <w:noProof/>
          <w:color w:val="000000" w:themeColor="text1"/>
          <w:sz w:val="18"/>
          <w:szCs w:val="18"/>
          <w:lang w:eastAsia="ru-RU"/>
        </w:rPr>
      </w:pPr>
      <w:r w:rsidRPr="001062D9">
        <w:rPr>
          <w:rFonts w:ascii="Verdana" w:eastAsia="Times New Roman" w:hAnsi="Verdana" w:cs="Times New Roman"/>
          <w:b/>
          <w:noProof/>
          <w:color w:val="000000" w:themeColor="text1"/>
          <w:sz w:val="18"/>
          <w:szCs w:val="18"/>
          <w:lang w:eastAsia="ru-RU"/>
        </w:rPr>
        <w:t xml:space="preserve">Вводим логин: </w:t>
      </w:r>
      <w:r w:rsidRPr="003C7DB9">
        <w:rPr>
          <w:rFonts w:ascii="Verdana" w:eastAsia="Times New Roman" w:hAnsi="Verdana" w:cs="Times New Roman"/>
          <w:b/>
          <w:noProof/>
          <w:color w:val="000000" w:themeColor="text1"/>
          <w:sz w:val="18"/>
          <w:szCs w:val="18"/>
          <w:lang w:val="en-US" w:eastAsia="ru-RU"/>
        </w:rPr>
        <w:t>PFCS</w:t>
      </w:r>
      <w:r w:rsidRPr="001062D9">
        <w:rPr>
          <w:rFonts w:ascii="Verdana" w:eastAsia="Times New Roman" w:hAnsi="Verdana" w:cs="Times New Roman"/>
          <w:b/>
          <w:noProof/>
          <w:color w:val="000000" w:themeColor="text1"/>
          <w:sz w:val="18"/>
          <w:szCs w:val="18"/>
          <w:lang w:eastAsia="ru-RU"/>
        </w:rPr>
        <w:t xml:space="preserve">86 и пароль: </w:t>
      </w:r>
      <w:r w:rsidRPr="003C7DB9">
        <w:rPr>
          <w:rFonts w:ascii="Verdana" w:eastAsia="Times New Roman" w:hAnsi="Verdana" w:cs="Times New Roman"/>
          <w:b/>
          <w:noProof/>
          <w:color w:val="000000" w:themeColor="text1"/>
          <w:sz w:val="18"/>
          <w:szCs w:val="18"/>
          <w:lang w:val="en-US" w:eastAsia="ru-RU"/>
        </w:rPr>
        <w:t>Supporter</w:t>
      </w:r>
      <w:r w:rsidRPr="001062D9">
        <w:rPr>
          <w:rFonts w:ascii="Verdana" w:eastAsia="Times New Roman" w:hAnsi="Verdana" w:cs="Times New Roman"/>
          <w:b/>
          <w:noProof/>
          <w:color w:val="000000" w:themeColor="text1"/>
          <w:sz w:val="18"/>
          <w:szCs w:val="18"/>
          <w:lang w:eastAsia="ru-RU"/>
        </w:rPr>
        <w:t>86</w:t>
      </w:r>
    </w:p>
    <w:p w:rsidR="004E4AD1" w:rsidRPr="001062D9" w:rsidRDefault="00A21F17" w:rsidP="00444B36">
      <w:pPr>
        <w:shd w:val="clear" w:color="auto" w:fill="F7F7F7"/>
        <w:spacing w:before="100" w:beforeAutospacing="1" w:after="100" w:afterAutospacing="1" w:line="255" w:lineRule="atLeast"/>
        <w:rPr>
          <w:rFonts w:ascii="Verdana" w:eastAsia="Times New Roman" w:hAnsi="Verdana" w:cs="Times New Roman"/>
          <w:b/>
          <w:noProof/>
          <w:color w:val="000000" w:themeColor="text1"/>
          <w:sz w:val="18"/>
          <w:szCs w:val="18"/>
          <w:lang w:eastAsia="ru-RU"/>
        </w:rPr>
      </w:pPr>
      <w:r w:rsidRPr="001062D9">
        <w:rPr>
          <w:rFonts w:ascii="Verdana" w:eastAsia="Times New Roman" w:hAnsi="Verdana" w:cs="Times New Roman"/>
          <w:b/>
          <w:noProof/>
          <w:color w:val="000000" w:themeColor="text1"/>
          <w:sz w:val="18"/>
          <w:szCs w:val="18"/>
          <w:lang w:eastAsia="ru-RU"/>
        </w:rPr>
        <w:t xml:space="preserve">И получаем слияние веток и передачу нового файла </w:t>
      </w:r>
      <w:r w:rsidRPr="003C7DB9">
        <w:rPr>
          <w:rFonts w:ascii="Verdana" w:eastAsia="Times New Roman" w:hAnsi="Verdana" w:cs="Times New Roman"/>
          <w:b/>
          <w:noProof/>
          <w:color w:val="000000" w:themeColor="text1"/>
          <w:sz w:val="18"/>
          <w:szCs w:val="18"/>
          <w:lang w:val="en-US" w:eastAsia="ru-RU"/>
        </w:rPr>
        <w:t>pictures</w:t>
      </w:r>
      <w:r w:rsidRPr="001062D9">
        <w:rPr>
          <w:rFonts w:ascii="Verdana" w:eastAsia="Times New Roman" w:hAnsi="Verdana" w:cs="Times New Roman"/>
          <w:b/>
          <w:noProof/>
          <w:color w:val="000000" w:themeColor="text1"/>
          <w:sz w:val="18"/>
          <w:szCs w:val="18"/>
          <w:lang w:eastAsia="ru-RU"/>
        </w:rPr>
        <w:t>.</w:t>
      </w:r>
      <w:r w:rsidRPr="003C7DB9">
        <w:rPr>
          <w:rFonts w:ascii="Verdana" w:eastAsia="Times New Roman" w:hAnsi="Verdana" w:cs="Times New Roman"/>
          <w:b/>
          <w:noProof/>
          <w:color w:val="000000" w:themeColor="text1"/>
          <w:sz w:val="18"/>
          <w:szCs w:val="18"/>
          <w:lang w:val="en-US" w:eastAsia="ru-RU"/>
        </w:rPr>
        <w:t>html</w:t>
      </w:r>
      <w:r w:rsidRPr="001062D9">
        <w:rPr>
          <w:rFonts w:ascii="Verdana" w:eastAsia="Times New Roman" w:hAnsi="Verdana" w:cs="Times New Roman"/>
          <w:b/>
          <w:noProof/>
          <w:color w:val="000000" w:themeColor="text1"/>
          <w:sz w:val="18"/>
          <w:szCs w:val="18"/>
          <w:lang w:eastAsia="ru-RU"/>
        </w:rPr>
        <w:t xml:space="preserve"> в чистовой ветке </w:t>
      </w:r>
      <w:r w:rsidR="00F57A87" w:rsidRPr="003C7DB9">
        <w:rPr>
          <w:rFonts w:ascii="Verdana" w:eastAsia="Times New Roman" w:hAnsi="Verdana" w:cs="Times New Roman"/>
          <w:b/>
          <w:noProof/>
          <w:color w:val="000000" w:themeColor="text1"/>
          <w:sz w:val="18"/>
          <w:szCs w:val="18"/>
          <w:lang w:val="en-US" w:eastAsia="ru-RU"/>
        </w:rPr>
        <w:t>master</w:t>
      </w:r>
      <w:r w:rsidR="00F57A87" w:rsidRPr="001062D9">
        <w:rPr>
          <w:rFonts w:ascii="Verdana" w:eastAsia="Times New Roman" w:hAnsi="Verdana" w:cs="Times New Roman"/>
          <w:b/>
          <w:noProof/>
          <w:color w:val="000000" w:themeColor="text1"/>
          <w:sz w:val="18"/>
          <w:szCs w:val="18"/>
          <w:lang w:eastAsia="ru-RU"/>
        </w:rPr>
        <w:t xml:space="preserve"> </w:t>
      </w:r>
      <w:r w:rsidRPr="001062D9">
        <w:rPr>
          <w:rFonts w:ascii="Verdana" w:eastAsia="Times New Roman" w:hAnsi="Verdana" w:cs="Times New Roman"/>
          <w:b/>
          <w:noProof/>
          <w:color w:val="000000" w:themeColor="text1"/>
          <w:sz w:val="18"/>
          <w:szCs w:val="18"/>
          <w:lang w:eastAsia="ru-RU"/>
        </w:rPr>
        <w:t>с черновой</w:t>
      </w:r>
      <w:r w:rsidR="00F57A87" w:rsidRPr="001062D9">
        <w:rPr>
          <w:rFonts w:ascii="Verdana" w:eastAsia="Times New Roman" w:hAnsi="Verdana" w:cs="Times New Roman"/>
          <w:b/>
          <w:noProof/>
          <w:color w:val="000000" w:themeColor="text1"/>
          <w:sz w:val="18"/>
          <w:szCs w:val="18"/>
          <w:lang w:eastAsia="ru-RU"/>
        </w:rPr>
        <w:t xml:space="preserve"> </w:t>
      </w:r>
      <w:r w:rsidRPr="003C7DB9">
        <w:rPr>
          <w:rFonts w:ascii="Verdana" w:eastAsia="Times New Roman" w:hAnsi="Verdana" w:cs="Times New Roman"/>
          <w:b/>
          <w:noProof/>
          <w:color w:val="000000" w:themeColor="text1"/>
          <w:sz w:val="18"/>
          <w:szCs w:val="18"/>
          <w:lang w:val="en-US" w:eastAsia="ru-RU"/>
        </w:rPr>
        <w:t>Svalka</w:t>
      </w:r>
      <w:r w:rsidR="00F57A87" w:rsidRPr="001062D9">
        <w:rPr>
          <w:rFonts w:ascii="Verdana" w:eastAsia="Times New Roman" w:hAnsi="Verdana" w:cs="Times New Roman"/>
          <w:b/>
          <w:noProof/>
          <w:color w:val="000000" w:themeColor="text1"/>
          <w:sz w:val="18"/>
          <w:szCs w:val="18"/>
          <w:lang w:eastAsia="ru-RU"/>
        </w:rPr>
        <w:t>:</w:t>
      </w:r>
    </w:p>
    <w:p w:rsidR="00A21F17" w:rsidRPr="003C7DB9" w:rsidRDefault="00A21F17" w:rsidP="00444B36">
      <w:pPr>
        <w:shd w:val="clear" w:color="auto" w:fill="F7F7F7"/>
        <w:spacing w:before="100" w:beforeAutospacing="1" w:after="100" w:afterAutospacing="1" w:line="255" w:lineRule="atLeast"/>
        <w:rPr>
          <w:rFonts w:ascii="Verdana" w:eastAsia="Times New Roman" w:hAnsi="Verdana" w:cs="Times New Roman"/>
          <w:b/>
          <w:noProof/>
          <w:color w:val="000000" w:themeColor="text1"/>
          <w:sz w:val="18"/>
          <w:szCs w:val="18"/>
          <w:lang w:val="en-US" w:eastAsia="ru-RU"/>
        </w:rPr>
      </w:pPr>
      <w:r w:rsidRPr="003C7DB9">
        <w:rPr>
          <w:rFonts w:ascii="Verdana" w:eastAsia="Times New Roman" w:hAnsi="Verdana" w:cs="Times New Roman"/>
          <w:b/>
          <w:noProof/>
          <w:color w:val="000000" w:themeColor="text1"/>
          <w:sz w:val="18"/>
          <w:szCs w:val="18"/>
          <w:lang w:eastAsia="ru-RU"/>
        </w:rPr>
        <w:drawing>
          <wp:inline distT="0" distB="0" distL="0" distR="0" wp14:anchorId="7B0B9984" wp14:editId="070D50DF">
            <wp:extent cx="6645910" cy="2869565"/>
            <wp:effectExtent l="0" t="0" r="2540" b="698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rge.jpg"/>
                    <pic:cNvPicPr/>
                  </pic:nvPicPr>
                  <pic:blipFill>
                    <a:blip r:embed="rId183">
                      <a:extLst>
                        <a:ext uri="{28A0092B-C50C-407E-A947-70E740481C1C}">
                          <a14:useLocalDpi xmlns:a14="http://schemas.microsoft.com/office/drawing/2010/main" val="0"/>
                        </a:ext>
                      </a:extLst>
                    </a:blip>
                    <a:stretch>
                      <a:fillRect/>
                    </a:stretch>
                  </pic:blipFill>
                  <pic:spPr>
                    <a:xfrm>
                      <a:off x="0" y="0"/>
                      <a:ext cx="6645910" cy="2869565"/>
                    </a:xfrm>
                    <a:prstGeom prst="rect">
                      <a:avLst/>
                    </a:prstGeom>
                  </pic:spPr>
                </pic:pic>
              </a:graphicData>
            </a:graphic>
          </wp:inline>
        </w:drawing>
      </w:r>
    </w:p>
    <w:p w:rsidR="00AA6480" w:rsidRPr="001062D9" w:rsidRDefault="00AA6480" w:rsidP="00444B36">
      <w:pPr>
        <w:shd w:val="clear" w:color="auto" w:fill="F7F7F7"/>
        <w:spacing w:before="100" w:beforeAutospacing="1" w:after="100" w:afterAutospacing="1" w:line="255" w:lineRule="atLeast"/>
        <w:rPr>
          <w:rFonts w:ascii="Verdana" w:eastAsia="Times New Roman" w:hAnsi="Verdana" w:cs="Times New Roman"/>
          <w:b/>
          <w:noProof/>
          <w:color w:val="E36C0A" w:themeColor="accent6" w:themeShade="BF"/>
          <w:sz w:val="18"/>
          <w:szCs w:val="18"/>
          <w:lang w:eastAsia="ru-RU"/>
        </w:rPr>
      </w:pPr>
      <w:r w:rsidRPr="001062D9">
        <w:rPr>
          <w:rFonts w:ascii="Verdana" w:eastAsia="Times New Roman" w:hAnsi="Verdana" w:cs="Times New Roman"/>
          <w:b/>
          <w:noProof/>
          <w:color w:val="E36C0A" w:themeColor="accent6" w:themeShade="BF"/>
          <w:sz w:val="18"/>
          <w:szCs w:val="18"/>
          <w:lang w:eastAsia="ru-RU"/>
        </w:rPr>
        <w:t xml:space="preserve">Чтобы залить в новую ветку </w:t>
      </w:r>
      <w:r w:rsidRPr="003C7DB9">
        <w:rPr>
          <w:rFonts w:ascii="Verdana" w:eastAsia="Times New Roman" w:hAnsi="Verdana" w:cs="Times New Roman"/>
          <w:b/>
          <w:noProof/>
          <w:color w:val="E36C0A" w:themeColor="accent6" w:themeShade="BF"/>
          <w:sz w:val="18"/>
          <w:szCs w:val="18"/>
          <w:lang w:val="en-US" w:eastAsia="ru-RU"/>
        </w:rPr>
        <w:t>My</w:t>
      </w:r>
      <w:r w:rsidRPr="001062D9">
        <w:rPr>
          <w:rFonts w:ascii="Verdana" w:eastAsia="Times New Roman" w:hAnsi="Verdana" w:cs="Times New Roman"/>
          <w:b/>
          <w:noProof/>
          <w:color w:val="E36C0A" w:themeColor="accent6" w:themeShade="BF"/>
          <w:sz w:val="18"/>
          <w:szCs w:val="18"/>
          <w:lang w:eastAsia="ru-RU"/>
        </w:rPr>
        <w:t>_</w:t>
      </w:r>
      <w:r w:rsidRPr="003C7DB9">
        <w:rPr>
          <w:rFonts w:ascii="Verdana" w:eastAsia="Times New Roman" w:hAnsi="Verdana" w:cs="Times New Roman"/>
          <w:b/>
          <w:noProof/>
          <w:color w:val="E36C0A" w:themeColor="accent6" w:themeShade="BF"/>
          <w:sz w:val="18"/>
          <w:szCs w:val="18"/>
          <w:lang w:val="en-US" w:eastAsia="ru-RU"/>
        </w:rPr>
        <w:t>rubbish</w:t>
      </w:r>
      <w:r w:rsidRPr="001062D9">
        <w:rPr>
          <w:rFonts w:ascii="Verdana" w:eastAsia="Times New Roman" w:hAnsi="Verdana" w:cs="Times New Roman"/>
          <w:b/>
          <w:noProof/>
          <w:color w:val="E36C0A" w:themeColor="accent6" w:themeShade="BF"/>
          <w:sz w:val="18"/>
          <w:szCs w:val="18"/>
          <w:lang w:eastAsia="ru-RU"/>
        </w:rPr>
        <w:t xml:space="preserve">1(не забываем ставить _, так как пробелы консоль не понимает), созданную в репозитории,  файлы из уже существующих веток </w:t>
      </w:r>
      <w:r w:rsidRPr="003C7DB9">
        <w:rPr>
          <w:rFonts w:ascii="Verdana" w:eastAsia="Times New Roman" w:hAnsi="Verdana" w:cs="Times New Roman"/>
          <w:b/>
          <w:noProof/>
          <w:color w:val="E36C0A" w:themeColor="accent6" w:themeShade="BF"/>
          <w:sz w:val="18"/>
          <w:szCs w:val="18"/>
          <w:lang w:val="en-US" w:eastAsia="ru-RU"/>
        </w:rPr>
        <w:t>Svalka</w:t>
      </w:r>
      <w:r w:rsidRPr="001062D9">
        <w:rPr>
          <w:rFonts w:ascii="Verdana" w:eastAsia="Times New Roman" w:hAnsi="Verdana" w:cs="Times New Roman"/>
          <w:b/>
          <w:noProof/>
          <w:color w:val="E36C0A" w:themeColor="accent6" w:themeShade="BF"/>
          <w:sz w:val="18"/>
          <w:szCs w:val="18"/>
          <w:lang w:eastAsia="ru-RU"/>
        </w:rPr>
        <w:t xml:space="preserve"> и  </w:t>
      </w:r>
      <w:r w:rsidRPr="003C7DB9">
        <w:rPr>
          <w:rFonts w:ascii="Verdana" w:eastAsia="Times New Roman" w:hAnsi="Verdana" w:cs="Times New Roman"/>
          <w:b/>
          <w:noProof/>
          <w:color w:val="E36C0A" w:themeColor="accent6" w:themeShade="BF"/>
          <w:sz w:val="18"/>
          <w:szCs w:val="18"/>
          <w:lang w:val="en-US" w:eastAsia="ru-RU"/>
        </w:rPr>
        <w:t>master</w:t>
      </w:r>
      <w:r w:rsidRPr="001062D9">
        <w:rPr>
          <w:rFonts w:ascii="Verdana" w:eastAsia="Times New Roman" w:hAnsi="Verdana" w:cs="Times New Roman"/>
          <w:b/>
          <w:noProof/>
          <w:color w:val="E36C0A" w:themeColor="accent6" w:themeShade="BF"/>
          <w:sz w:val="18"/>
          <w:szCs w:val="18"/>
          <w:lang w:eastAsia="ru-RU"/>
        </w:rPr>
        <w:t>:</w:t>
      </w:r>
    </w:p>
    <w:p w:rsidR="00AA6480" w:rsidRPr="003C7DB9" w:rsidRDefault="00AA6480" w:rsidP="00444B36">
      <w:pPr>
        <w:shd w:val="clear" w:color="auto" w:fill="F7F7F7"/>
        <w:spacing w:before="100" w:beforeAutospacing="1" w:after="100" w:afterAutospacing="1" w:line="255" w:lineRule="atLeast"/>
        <w:rPr>
          <w:rFonts w:ascii="Verdana" w:eastAsia="Times New Roman" w:hAnsi="Verdana" w:cs="Times New Roman"/>
          <w:b/>
          <w:noProof/>
          <w:color w:val="000000" w:themeColor="text1"/>
          <w:sz w:val="18"/>
          <w:szCs w:val="18"/>
          <w:lang w:val="en-US" w:eastAsia="ru-RU"/>
        </w:rPr>
      </w:pPr>
      <w:r w:rsidRPr="003C7DB9">
        <w:rPr>
          <w:rFonts w:ascii="Verdana" w:eastAsia="Times New Roman" w:hAnsi="Verdana" w:cs="Times New Roman"/>
          <w:b/>
          <w:noProof/>
          <w:color w:val="000000" w:themeColor="text1"/>
          <w:sz w:val="18"/>
          <w:szCs w:val="18"/>
          <w:lang w:val="en-US" w:eastAsia="ru-RU"/>
        </w:rPr>
        <w:t>git pull origin Svalka</w:t>
      </w:r>
    </w:p>
    <w:p w:rsidR="00AA6480" w:rsidRPr="003C7DB9" w:rsidRDefault="00AA6480" w:rsidP="00444B36">
      <w:pPr>
        <w:shd w:val="clear" w:color="auto" w:fill="F7F7F7"/>
        <w:spacing w:before="100" w:beforeAutospacing="1" w:after="100" w:afterAutospacing="1" w:line="255" w:lineRule="atLeast"/>
        <w:rPr>
          <w:rFonts w:ascii="Verdana" w:eastAsia="Times New Roman" w:hAnsi="Verdana" w:cs="Times New Roman"/>
          <w:b/>
          <w:noProof/>
          <w:color w:val="000000" w:themeColor="text1"/>
          <w:sz w:val="18"/>
          <w:szCs w:val="18"/>
          <w:lang w:val="en-US" w:eastAsia="ru-RU"/>
        </w:rPr>
      </w:pPr>
      <w:r w:rsidRPr="003C7DB9">
        <w:rPr>
          <w:rFonts w:ascii="Verdana" w:eastAsia="Times New Roman" w:hAnsi="Verdana" w:cs="Times New Roman"/>
          <w:b/>
          <w:noProof/>
          <w:color w:val="000000" w:themeColor="text1"/>
          <w:sz w:val="18"/>
          <w:szCs w:val="18"/>
          <w:lang w:val="en-US" w:eastAsia="ru-RU"/>
        </w:rPr>
        <w:t>git pull origin master</w:t>
      </w:r>
    </w:p>
    <w:p w:rsidR="00AA6480" w:rsidRPr="003C7DB9" w:rsidRDefault="00AA6480" w:rsidP="00444B36">
      <w:pPr>
        <w:shd w:val="clear" w:color="auto" w:fill="F7F7F7"/>
        <w:spacing w:before="100" w:beforeAutospacing="1" w:after="100" w:afterAutospacing="1" w:line="255" w:lineRule="atLeast"/>
        <w:rPr>
          <w:rFonts w:ascii="Verdana" w:eastAsia="Times New Roman" w:hAnsi="Verdana" w:cs="Times New Roman"/>
          <w:b/>
          <w:noProof/>
          <w:color w:val="000000" w:themeColor="text1"/>
          <w:sz w:val="18"/>
          <w:szCs w:val="18"/>
          <w:lang w:val="en-US" w:eastAsia="ru-RU"/>
        </w:rPr>
      </w:pPr>
      <w:r w:rsidRPr="003C7DB9">
        <w:rPr>
          <w:rFonts w:ascii="Verdana" w:eastAsia="Times New Roman" w:hAnsi="Verdana" w:cs="Times New Roman"/>
          <w:b/>
          <w:noProof/>
          <w:color w:val="000000" w:themeColor="text1"/>
          <w:sz w:val="18"/>
          <w:szCs w:val="18"/>
          <w:lang w:eastAsia="ru-RU"/>
        </w:rPr>
        <w:lastRenderedPageBreak/>
        <w:drawing>
          <wp:inline distT="0" distB="0" distL="0" distR="0" wp14:anchorId="24E42E7D" wp14:editId="60D84315">
            <wp:extent cx="6029325" cy="3086100"/>
            <wp:effectExtent l="0" t="0" r="9525"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абота с командной строкой9.jpg"/>
                    <pic:cNvPicPr/>
                  </pic:nvPicPr>
                  <pic:blipFill>
                    <a:blip r:embed="rId184">
                      <a:extLst>
                        <a:ext uri="{28A0092B-C50C-407E-A947-70E740481C1C}">
                          <a14:useLocalDpi xmlns:a14="http://schemas.microsoft.com/office/drawing/2010/main" val="0"/>
                        </a:ext>
                      </a:extLst>
                    </a:blip>
                    <a:stretch>
                      <a:fillRect/>
                    </a:stretch>
                  </pic:blipFill>
                  <pic:spPr>
                    <a:xfrm>
                      <a:off x="0" y="0"/>
                      <a:ext cx="6029325" cy="3086100"/>
                    </a:xfrm>
                    <a:prstGeom prst="rect">
                      <a:avLst/>
                    </a:prstGeom>
                  </pic:spPr>
                </pic:pic>
              </a:graphicData>
            </a:graphic>
          </wp:inline>
        </w:drawing>
      </w:r>
    </w:p>
    <w:p w:rsidR="009644A9" w:rsidRPr="001062D9" w:rsidRDefault="009644A9" w:rsidP="00444B36">
      <w:pPr>
        <w:shd w:val="clear" w:color="auto" w:fill="F7F7F7"/>
        <w:spacing w:before="100" w:beforeAutospacing="1" w:after="100" w:afterAutospacing="1" w:line="255" w:lineRule="atLeast"/>
        <w:rPr>
          <w:rFonts w:ascii="Verdana" w:eastAsia="Times New Roman" w:hAnsi="Verdana" w:cs="Times New Roman"/>
          <w:b/>
          <w:noProof/>
          <w:color w:val="000000" w:themeColor="text1"/>
          <w:sz w:val="18"/>
          <w:szCs w:val="18"/>
          <w:lang w:eastAsia="ru-RU"/>
        </w:rPr>
      </w:pPr>
      <w:r w:rsidRPr="001062D9">
        <w:rPr>
          <w:rFonts w:ascii="Verdana" w:eastAsia="Times New Roman" w:hAnsi="Verdana" w:cs="Times New Roman"/>
          <w:b/>
          <w:noProof/>
          <w:color w:val="000000" w:themeColor="text1"/>
          <w:sz w:val="18"/>
          <w:szCs w:val="18"/>
          <w:lang w:eastAsia="ru-RU"/>
        </w:rPr>
        <w:t xml:space="preserve">Проверяем в </w:t>
      </w:r>
      <w:r w:rsidRPr="003C7DB9">
        <w:rPr>
          <w:rFonts w:ascii="Verdana" w:eastAsia="Times New Roman" w:hAnsi="Verdana" w:cs="Times New Roman"/>
          <w:b/>
          <w:noProof/>
          <w:color w:val="000000" w:themeColor="text1"/>
          <w:sz w:val="18"/>
          <w:szCs w:val="18"/>
          <w:lang w:val="en-US" w:eastAsia="ru-RU"/>
        </w:rPr>
        <w:t>github</w:t>
      </w:r>
      <w:r w:rsidRPr="001062D9">
        <w:rPr>
          <w:rFonts w:ascii="Verdana" w:eastAsia="Times New Roman" w:hAnsi="Verdana" w:cs="Times New Roman"/>
          <w:b/>
          <w:noProof/>
          <w:color w:val="000000" w:themeColor="text1"/>
          <w:sz w:val="18"/>
          <w:szCs w:val="18"/>
          <w:lang w:eastAsia="ru-RU"/>
        </w:rPr>
        <w:t xml:space="preserve"> и видим, что у нас появилась новая ветка с залитыми файлами из других веток – </w:t>
      </w:r>
      <w:r w:rsidRPr="003C7DB9">
        <w:rPr>
          <w:rFonts w:ascii="Verdana" w:eastAsia="Times New Roman" w:hAnsi="Verdana" w:cs="Times New Roman"/>
          <w:b/>
          <w:noProof/>
          <w:color w:val="000000" w:themeColor="text1"/>
          <w:sz w:val="18"/>
          <w:szCs w:val="18"/>
          <w:lang w:val="en-US" w:eastAsia="ru-RU"/>
        </w:rPr>
        <w:t>github</w:t>
      </w:r>
      <w:r w:rsidRPr="001062D9">
        <w:rPr>
          <w:rFonts w:ascii="Verdana" w:eastAsia="Times New Roman" w:hAnsi="Verdana" w:cs="Times New Roman"/>
          <w:b/>
          <w:noProof/>
          <w:color w:val="000000" w:themeColor="text1"/>
          <w:sz w:val="18"/>
          <w:szCs w:val="18"/>
          <w:lang w:eastAsia="ru-RU"/>
        </w:rPr>
        <w:t xml:space="preserve">: </w:t>
      </w:r>
      <w:r w:rsidRPr="003C7DB9">
        <w:rPr>
          <w:rFonts w:ascii="Verdana" w:eastAsia="Times New Roman" w:hAnsi="Verdana" w:cs="Times New Roman"/>
          <w:b/>
          <w:noProof/>
          <w:color w:val="000000" w:themeColor="text1"/>
          <w:sz w:val="18"/>
          <w:szCs w:val="18"/>
          <w:lang w:val="en-US" w:eastAsia="ru-RU"/>
        </w:rPr>
        <w:t>Svalka</w:t>
      </w:r>
      <w:r w:rsidRPr="001062D9">
        <w:rPr>
          <w:rFonts w:ascii="Verdana" w:eastAsia="Times New Roman" w:hAnsi="Verdana" w:cs="Times New Roman"/>
          <w:b/>
          <w:noProof/>
          <w:color w:val="000000" w:themeColor="text1"/>
          <w:sz w:val="18"/>
          <w:szCs w:val="18"/>
          <w:lang w:eastAsia="ru-RU"/>
        </w:rPr>
        <w:t xml:space="preserve">  и </w:t>
      </w:r>
      <w:r w:rsidRPr="003C7DB9">
        <w:rPr>
          <w:rFonts w:ascii="Verdana" w:eastAsia="Times New Roman" w:hAnsi="Verdana" w:cs="Times New Roman"/>
          <w:b/>
          <w:noProof/>
          <w:color w:val="000000" w:themeColor="text1"/>
          <w:sz w:val="18"/>
          <w:szCs w:val="18"/>
          <w:lang w:val="en-US" w:eastAsia="ru-RU"/>
        </w:rPr>
        <w:t>master</w:t>
      </w:r>
      <w:r w:rsidRPr="001062D9">
        <w:rPr>
          <w:rFonts w:ascii="Verdana" w:eastAsia="Times New Roman" w:hAnsi="Verdana" w:cs="Times New Roman"/>
          <w:b/>
          <w:noProof/>
          <w:color w:val="000000" w:themeColor="text1"/>
          <w:sz w:val="18"/>
          <w:szCs w:val="18"/>
          <w:lang w:eastAsia="ru-RU"/>
        </w:rPr>
        <w:t>.</w:t>
      </w:r>
    </w:p>
    <w:p w:rsidR="0014528E" w:rsidRPr="001062D9" w:rsidRDefault="0014528E" w:rsidP="00444B36">
      <w:pPr>
        <w:shd w:val="clear" w:color="auto" w:fill="F7F7F7"/>
        <w:spacing w:before="100" w:beforeAutospacing="1" w:after="100" w:afterAutospacing="1" w:line="255" w:lineRule="atLeast"/>
        <w:rPr>
          <w:rFonts w:ascii="Verdana" w:eastAsia="Times New Roman" w:hAnsi="Verdana" w:cs="Times New Roman"/>
          <w:b/>
          <w:noProof/>
          <w:color w:val="000000" w:themeColor="text1"/>
          <w:sz w:val="18"/>
          <w:szCs w:val="18"/>
          <w:lang w:eastAsia="ru-RU"/>
        </w:rPr>
      </w:pPr>
    </w:p>
    <w:p w:rsidR="009644A9" w:rsidRPr="003C7DB9" w:rsidRDefault="009644A9" w:rsidP="00444B36">
      <w:pPr>
        <w:shd w:val="clear" w:color="auto" w:fill="F7F7F7"/>
        <w:spacing w:before="100" w:beforeAutospacing="1" w:after="100" w:afterAutospacing="1" w:line="255" w:lineRule="atLeast"/>
        <w:rPr>
          <w:rFonts w:ascii="Verdana" w:eastAsia="Times New Roman" w:hAnsi="Verdana" w:cs="Times New Roman"/>
          <w:b/>
          <w:noProof/>
          <w:color w:val="000000" w:themeColor="text1"/>
          <w:sz w:val="18"/>
          <w:szCs w:val="18"/>
          <w:lang w:val="en-US" w:eastAsia="ru-RU"/>
        </w:rPr>
      </w:pPr>
      <w:r w:rsidRPr="003C7DB9">
        <w:rPr>
          <w:rFonts w:ascii="Verdana" w:eastAsia="Times New Roman" w:hAnsi="Verdana" w:cs="Times New Roman"/>
          <w:b/>
          <w:noProof/>
          <w:color w:val="000000" w:themeColor="text1"/>
          <w:sz w:val="18"/>
          <w:szCs w:val="18"/>
          <w:lang w:eastAsia="ru-RU"/>
        </w:rPr>
        <w:drawing>
          <wp:inline distT="0" distB="0" distL="0" distR="0" wp14:anchorId="63925604" wp14:editId="7FFACC0A">
            <wp:extent cx="5905499" cy="3276600"/>
            <wp:effectExtent l="0" t="0" r="635"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абота с github3.jpg"/>
                    <pic:cNvPicPr/>
                  </pic:nvPicPr>
                  <pic:blipFill>
                    <a:blip r:embed="rId185">
                      <a:extLst>
                        <a:ext uri="{28A0092B-C50C-407E-A947-70E740481C1C}">
                          <a14:useLocalDpi xmlns:a14="http://schemas.microsoft.com/office/drawing/2010/main" val="0"/>
                        </a:ext>
                      </a:extLst>
                    </a:blip>
                    <a:stretch>
                      <a:fillRect/>
                    </a:stretch>
                  </pic:blipFill>
                  <pic:spPr>
                    <a:xfrm>
                      <a:off x="0" y="0"/>
                      <a:ext cx="5913957" cy="3281293"/>
                    </a:xfrm>
                    <a:prstGeom prst="rect">
                      <a:avLst/>
                    </a:prstGeom>
                  </pic:spPr>
                </pic:pic>
              </a:graphicData>
            </a:graphic>
          </wp:inline>
        </w:drawing>
      </w:r>
    </w:p>
    <w:p w:rsidR="009644A9" w:rsidRPr="001062D9" w:rsidRDefault="009644A9" w:rsidP="00444B36">
      <w:pPr>
        <w:shd w:val="clear" w:color="auto" w:fill="F7F7F7"/>
        <w:spacing w:before="100" w:beforeAutospacing="1" w:after="100" w:afterAutospacing="1" w:line="255" w:lineRule="atLeast"/>
        <w:rPr>
          <w:rFonts w:ascii="Helvetica" w:hAnsi="Helvetica" w:cs="Helvetica"/>
          <w:noProof/>
          <w:color w:val="444444"/>
          <w:sz w:val="21"/>
          <w:szCs w:val="21"/>
          <w:shd w:val="clear" w:color="auto" w:fill="FFFFFF"/>
        </w:rPr>
      </w:pPr>
      <w:r w:rsidRPr="003C7DB9">
        <w:rPr>
          <w:rFonts w:ascii="Helvetica" w:hAnsi="Helvetica" w:cs="Helvetica"/>
          <w:noProof/>
          <w:color w:val="00AA00"/>
          <w:sz w:val="21"/>
          <w:szCs w:val="21"/>
          <w:shd w:val="clear" w:color="auto" w:fill="FFFFFF"/>
          <w:lang w:val="en-US"/>
        </w:rPr>
        <w:t>git</w:t>
      </w:r>
      <w:r w:rsidRPr="001062D9">
        <w:rPr>
          <w:rFonts w:ascii="Helvetica" w:hAnsi="Helvetica" w:cs="Helvetica"/>
          <w:noProof/>
          <w:color w:val="00AA00"/>
          <w:sz w:val="21"/>
          <w:szCs w:val="21"/>
          <w:shd w:val="clear" w:color="auto" w:fill="FFFFFF"/>
        </w:rPr>
        <w:t xml:space="preserve"> </w:t>
      </w:r>
      <w:r w:rsidRPr="003C7DB9">
        <w:rPr>
          <w:rFonts w:ascii="Helvetica" w:hAnsi="Helvetica" w:cs="Helvetica"/>
          <w:noProof/>
          <w:color w:val="00AA00"/>
          <w:sz w:val="21"/>
          <w:szCs w:val="21"/>
          <w:shd w:val="clear" w:color="auto" w:fill="FFFFFF"/>
          <w:lang w:val="en-US"/>
        </w:rPr>
        <w:t>pull</w:t>
      </w:r>
      <w:r w:rsidRPr="003C7DB9">
        <w:rPr>
          <w:rFonts w:ascii="Helvetica" w:hAnsi="Helvetica" w:cs="Helvetica"/>
          <w:noProof/>
          <w:color w:val="444444"/>
          <w:sz w:val="21"/>
          <w:szCs w:val="21"/>
          <w:shd w:val="clear" w:color="auto" w:fill="FFFFFF"/>
          <w:lang w:val="en-US"/>
        </w:rPr>
        <w:t> </w:t>
      </w:r>
      <w:r w:rsidRPr="001062D9">
        <w:rPr>
          <w:rFonts w:ascii="Helvetica" w:hAnsi="Helvetica" w:cs="Helvetica"/>
          <w:noProof/>
          <w:color w:val="444444"/>
          <w:sz w:val="21"/>
          <w:szCs w:val="21"/>
          <w:shd w:val="clear" w:color="auto" w:fill="FFFFFF"/>
        </w:rPr>
        <w:t>отличается от</w:t>
      </w:r>
      <w:r w:rsidRPr="003C7DB9">
        <w:rPr>
          <w:rFonts w:ascii="Helvetica" w:hAnsi="Helvetica" w:cs="Helvetica"/>
          <w:noProof/>
          <w:color w:val="444444"/>
          <w:sz w:val="21"/>
          <w:szCs w:val="21"/>
          <w:shd w:val="clear" w:color="auto" w:fill="FFFFFF"/>
          <w:lang w:val="en-US"/>
        </w:rPr>
        <w:t> </w:t>
      </w:r>
      <w:r w:rsidRPr="003C7DB9">
        <w:rPr>
          <w:rFonts w:ascii="Helvetica" w:hAnsi="Helvetica" w:cs="Helvetica"/>
          <w:noProof/>
          <w:color w:val="00AA00"/>
          <w:sz w:val="21"/>
          <w:szCs w:val="21"/>
          <w:shd w:val="clear" w:color="auto" w:fill="FFFFFF"/>
          <w:lang w:val="en-US"/>
        </w:rPr>
        <w:t>git</w:t>
      </w:r>
      <w:r w:rsidRPr="001062D9">
        <w:rPr>
          <w:rFonts w:ascii="Helvetica" w:hAnsi="Helvetica" w:cs="Helvetica"/>
          <w:noProof/>
          <w:color w:val="00AA00"/>
          <w:sz w:val="21"/>
          <w:szCs w:val="21"/>
          <w:shd w:val="clear" w:color="auto" w:fill="FFFFFF"/>
        </w:rPr>
        <w:t xml:space="preserve"> </w:t>
      </w:r>
      <w:r w:rsidRPr="003C7DB9">
        <w:rPr>
          <w:rFonts w:ascii="Helvetica" w:hAnsi="Helvetica" w:cs="Helvetica"/>
          <w:noProof/>
          <w:color w:val="00AA00"/>
          <w:sz w:val="21"/>
          <w:szCs w:val="21"/>
          <w:shd w:val="clear" w:color="auto" w:fill="FFFFFF"/>
          <w:lang w:val="en-US"/>
        </w:rPr>
        <w:t>merge</w:t>
      </w:r>
      <w:r w:rsidRPr="003C7DB9">
        <w:rPr>
          <w:rFonts w:ascii="Helvetica" w:hAnsi="Helvetica" w:cs="Helvetica"/>
          <w:noProof/>
          <w:color w:val="444444"/>
          <w:sz w:val="21"/>
          <w:szCs w:val="21"/>
          <w:shd w:val="clear" w:color="auto" w:fill="FFFFFF"/>
          <w:lang w:val="en-US"/>
        </w:rPr>
        <w:t> </w:t>
      </w:r>
      <w:r w:rsidRPr="001062D9">
        <w:rPr>
          <w:rFonts w:ascii="Helvetica" w:hAnsi="Helvetica" w:cs="Helvetica"/>
          <w:noProof/>
          <w:color w:val="444444"/>
          <w:sz w:val="21"/>
          <w:szCs w:val="21"/>
          <w:shd w:val="clear" w:color="auto" w:fill="FFFFFF"/>
        </w:rPr>
        <w:t>тем, что</w:t>
      </w:r>
      <w:r w:rsidRPr="003C7DB9">
        <w:rPr>
          <w:rFonts w:ascii="Helvetica" w:hAnsi="Helvetica" w:cs="Helvetica"/>
          <w:noProof/>
          <w:color w:val="444444"/>
          <w:sz w:val="21"/>
          <w:szCs w:val="21"/>
          <w:shd w:val="clear" w:color="auto" w:fill="FFFFFF"/>
          <w:lang w:val="en-US"/>
        </w:rPr>
        <w:t> </w:t>
      </w:r>
      <w:r w:rsidRPr="003C7DB9">
        <w:rPr>
          <w:rFonts w:ascii="Helvetica" w:hAnsi="Helvetica" w:cs="Helvetica"/>
          <w:noProof/>
          <w:color w:val="00AA00"/>
          <w:sz w:val="21"/>
          <w:szCs w:val="21"/>
          <w:shd w:val="clear" w:color="auto" w:fill="FFFFFF"/>
          <w:lang w:val="en-US"/>
        </w:rPr>
        <w:t>merge</w:t>
      </w:r>
      <w:r w:rsidRPr="003C7DB9">
        <w:rPr>
          <w:rFonts w:ascii="Helvetica" w:hAnsi="Helvetica" w:cs="Helvetica"/>
          <w:noProof/>
          <w:color w:val="444444"/>
          <w:sz w:val="21"/>
          <w:szCs w:val="21"/>
          <w:shd w:val="clear" w:color="auto" w:fill="FFFFFF"/>
          <w:lang w:val="en-US"/>
        </w:rPr>
        <w:t> </w:t>
      </w:r>
      <w:r w:rsidRPr="001062D9">
        <w:rPr>
          <w:rFonts w:ascii="Helvetica" w:hAnsi="Helvetica" w:cs="Helvetica"/>
          <w:noProof/>
          <w:color w:val="444444"/>
          <w:sz w:val="21"/>
          <w:szCs w:val="21"/>
          <w:shd w:val="clear" w:color="auto" w:fill="FFFFFF"/>
        </w:rPr>
        <w:t xml:space="preserve">только выполняет слияние веток, а </w:t>
      </w:r>
      <w:r w:rsidRPr="003C7DB9">
        <w:rPr>
          <w:rFonts w:ascii="Helvetica" w:hAnsi="Helvetica" w:cs="Helvetica"/>
          <w:noProof/>
          <w:color w:val="444444"/>
          <w:sz w:val="21"/>
          <w:szCs w:val="21"/>
          <w:shd w:val="clear" w:color="auto" w:fill="FFFFFF"/>
          <w:lang w:val="en-US"/>
        </w:rPr>
        <w:t>pull</w:t>
      </w:r>
      <w:r w:rsidRPr="001062D9">
        <w:rPr>
          <w:rFonts w:ascii="Helvetica" w:hAnsi="Helvetica" w:cs="Helvetica"/>
          <w:noProof/>
          <w:color w:val="444444"/>
          <w:sz w:val="21"/>
          <w:szCs w:val="21"/>
          <w:shd w:val="clear" w:color="auto" w:fill="FFFFFF"/>
        </w:rPr>
        <w:t xml:space="preserve"> прежде чем выполнить слияние — закачивает изменения с удаленного сервера.</w:t>
      </w:r>
      <w:r w:rsidRPr="003C7DB9">
        <w:rPr>
          <w:rFonts w:ascii="Helvetica" w:hAnsi="Helvetica" w:cs="Helvetica"/>
          <w:noProof/>
          <w:color w:val="444444"/>
          <w:sz w:val="21"/>
          <w:szCs w:val="21"/>
          <w:shd w:val="clear" w:color="auto" w:fill="FFFFFF"/>
          <w:lang w:val="en-US"/>
        </w:rPr>
        <w:t> </w:t>
      </w:r>
      <w:r w:rsidRPr="003C7DB9">
        <w:rPr>
          <w:rFonts w:ascii="Helvetica" w:hAnsi="Helvetica" w:cs="Helvetica"/>
          <w:noProof/>
          <w:color w:val="00AA00"/>
          <w:sz w:val="21"/>
          <w:szCs w:val="21"/>
          <w:shd w:val="clear" w:color="auto" w:fill="FFFFFF"/>
          <w:lang w:val="en-US"/>
        </w:rPr>
        <w:t>merge</w:t>
      </w:r>
      <w:r w:rsidR="003378E7" w:rsidRPr="001062D9">
        <w:rPr>
          <w:rFonts w:ascii="Helvetica" w:hAnsi="Helvetica" w:cs="Helvetica"/>
          <w:noProof/>
          <w:color w:val="00AA00"/>
          <w:sz w:val="21"/>
          <w:szCs w:val="21"/>
          <w:shd w:val="clear" w:color="auto" w:fill="FFFFFF"/>
        </w:rPr>
        <w:t xml:space="preserve"> </w:t>
      </w:r>
      <w:r w:rsidRPr="001062D9">
        <w:rPr>
          <w:rFonts w:ascii="Helvetica" w:hAnsi="Helvetica" w:cs="Helvetica"/>
          <w:noProof/>
          <w:color w:val="444444"/>
          <w:sz w:val="21"/>
          <w:szCs w:val="21"/>
          <w:shd w:val="clear" w:color="auto" w:fill="FFFFFF"/>
        </w:rPr>
        <w:t>удобно использовать для слияния веток в локальном репозитории,</w:t>
      </w:r>
      <w:r w:rsidRPr="003C7DB9">
        <w:rPr>
          <w:rFonts w:ascii="Helvetica" w:hAnsi="Helvetica" w:cs="Helvetica"/>
          <w:noProof/>
          <w:color w:val="444444"/>
          <w:sz w:val="21"/>
          <w:szCs w:val="21"/>
          <w:shd w:val="clear" w:color="auto" w:fill="FFFFFF"/>
          <w:lang w:val="en-US"/>
        </w:rPr>
        <w:t> </w:t>
      </w:r>
      <w:r w:rsidRPr="003C7DB9">
        <w:rPr>
          <w:rFonts w:ascii="Helvetica" w:hAnsi="Helvetica" w:cs="Helvetica"/>
          <w:noProof/>
          <w:color w:val="00AA00"/>
          <w:sz w:val="21"/>
          <w:szCs w:val="21"/>
          <w:shd w:val="clear" w:color="auto" w:fill="FFFFFF"/>
          <w:lang w:val="en-US"/>
        </w:rPr>
        <w:t>pull</w:t>
      </w:r>
      <w:r w:rsidRPr="003C7DB9">
        <w:rPr>
          <w:rFonts w:ascii="Helvetica" w:hAnsi="Helvetica" w:cs="Helvetica"/>
          <w:noProof/>
          <w:color w:val="444444"/>
          <w:sz w:val="21"/>
          <w:szCs w:val="21"/>
          <w:shd w:val="clear" w:color="auto" w:fill="FFFFFF"/>
          <w:lang w:val="en-US"/>
        </w:rPr>
        <w:t> </w:t>
      </w:r>
      <w:r w:rsidRPr="001062D9">
        <w:rPr>
          <w:rFonts w:ascii="Helvetica" w:hAnsi="Helvetica" w:cs="Helvetica"/>
          <w:noProof/>
          <w:color w:val="444444"/>
          <w:sz w:val="21"/>
          <w:szCs w:val="21"/>
          <w:shd w:val="clear" w:color="auto" w:fill="FFFFFF"/>
        </w:rPr>
        <w:t xml:space="preserve">— слияния веток, когда одна из них лежит на </w:t>
      </w:r>
      <w:r w:rsidRPr="003C7DB9">
        <w:rPr>
          <w:rFonts w:ascii="Helvetica" w:hAnsi="Helvetica" w:cs="Helvetica"/>
          <w:noProof/>
          <w:color w:val="444444"/>
          <w:sz w:val="21"/>
          <w:szCs w:val="21"/>
          <w:shd w:val="clear" w:color="auto" w:fill="FFFFFF"/>
          <w:lang w:val="en-US"/>
        </w:rPr>
        <w:t>github</w:t>
      </w:r>
      <w:r w:rsidRPr="001062D9">
        <w:rPr>
          <w:rFonts w:ascii="Helvetica" w:hAnsi="Helvetica" w:cs="Helvetica"/>
          <w:noProof/>
          <w:color w:val="444444"/>
          <w:sz w:val="21"/>
          <w:szCs w:val="21"/>
          <w:shd w:val="clear" w:color="auto" w:fill="FFFFFF"/>
        </w:rPr>
        <w:t>.</w:t>
      </w:r>
    </w:p>
    <w:p w:rsidR="001B30AA" w:rsidRPr="001062D9" w:rsidRDefault="00A40F01" w:rsidP="00A40F01">
      <w:pPr>
        <w:shd w:val="clear" w:color="auto" w:fill="F7F7F7"/>
        <w:spacing w:before="100" w:beforeAutospacing="1" w:after="100" w:afterAutospacing="1" w:line="255" w:lineRule="atLeast"/>
        <w:rPr>
          <w:rFonts w:ascii="Verdana" w:eastAsia="Times New Roman" w:hAnsi="Verdana" w:cs="Times New Roman"/>
          <w:b/>
          <w:noProof/>
          <w:color w:val="E36C0A" w:themeColor="accent6" w:themeShade="BF"/>
          <w:sz w:val="18"/>
          <w:szCs w:val="18"/>
          <w:lang w:eastAsia="ru-RU"/>
        </w:rPr>
      </w:pPr>
      <w:r w:rsidRPr="001062D9">
        <w:rPr>
          <w:rFonts w:ascii="Verdana" w:eastAsia="Times New Roman" w:hAnsi="Verdana" w:cs="Times New Roman"/>
          <w:b/>
          <w:noProof/>
          <w:color w:val="E36C0A" w:themeColor="accent6" w:themeShade="BF"/>
          <w:sz w:val="18"/>
          <w:szCs w:val="18"/>
          <w:lang w:eastAsia="ru-RU"/>
        </w:rPr>
        <w:t xml:space="preserve">Чтобы залить в локальный репозиторий файлы с ветки </w:t>
      </w:r>
      <w:r w:rsidRPr="003C7DB9">
        <w:rPr>
          <w:rFonts w:ascii="Verdana" w:eastAsia="Times New Roman" w:hAnsi="Verdana" w:cs="Times New Roman"/>
          <w:b/>
          <w:noProof/>
          <w:color w:val="E36C0A" w:themeColor="accent6" w:themeShade="BF"/>
          <w:sz w:val="18"/>
          <w:szCs w:val="18"/>
          <w:lang w:val="en-US" w:eastAsia="ru-RU"/>
        </w:rPr>
        <w:t>Svalka</w:t>
      </w:r>
      <w:r w:rsidRPr="001062D9">
        <w:rPr>
          <w:rFonts w:ascii="Verdana" w:eastAsia="Times New Roman" w:hAnsi="Verdana" w:cs="Times New Roman"/>
          <w:b/>
          <w:noProof/>
          <w:color w:val="E36C0A" w:themeColor="accent6" w:themeShade="BF"/>
          <w:sz w:val="18"/>
          <w:szCs w:val="18"/>
          <w:lang w:eastAsia="ru-RU"/>
        </w:rPr>
        <w:t xml:space="preserve"> </w:t>
      </w:r>
      <w:r w:rsidR="00E33856" w:rsidRPr="001062D9">
        <w:rPr>
          <w:rFonts w:ascii="Verdana" w:eastAsia="Times New Roman" w:hAnsi="Verdana" w:cs="Times New Roman"/>
          <w:b/>
          <w:noProof/>
          <w:color w:val="E36C0A" w:themeColor="accent6" w:themeShade="BF"/>
          <w:sz w:val="18"/>
          <w:szCs w:val="18"/>
          <w:lang w:eastAsia="ru-RU"/>
        </w:rPr>
        <w:t>с отдаленного репозитория (с</w:t>
      </w:r>
      <w:r w:rsidRPr="001062D9">
        <w:rPr>
          <w:rFonts w:ascii="Verdana" w:eastAsia="Times New Roman" w:hAnsi="Verdana" w:cs="Times New Roman"/>
          <w:b/>
          <w:noProof/>
          <w:color w:val="E36C0A" w:themeColor="accent6" w:themeShade="BF"/>
          <w:sz w:val="18"/>
          <w:szCs w:val="18"/>
          <w:lang w:eastAsia="ru-RU"/>
        </w:rPr>
        <w:t xml:space="preserve"> </w:t>
      </w:r>
      <w:r w:rsidRPr="003C7DB9">
        <w:rPr>
          <w:rFonts w:ascii="Verdana" w:eastAsia="Times New Roman" w:hAnsi="Verdana" w:cs="Times New Roman"/>
          <w:b/>
          <w:noProof/>
          <w:color w:val="E36C0A" w:themeColor="accent6" w:themeShade="BF"/>
          <w:sz w:val="18"/>
          <w:szCs w:val="18"/>
          <w:lang w:val="en-US" w:eastAsia="ru-RU"/>
        </w:rPr>
        <w:t>git</w:t>
      </w:r>
      <w:r w:rsidRPr="001062D9">
        <w:rPr>
          <w:rFonts w:ascii="Verdana" w:eastAsia="Times New Roman" w:hAnsi="Verdana" w:cs="Times New Roman"/>
          <w:b/>
          <w:noProof/>
          <w:color w:val="E36C0A" w:themeColor="accent6" w:themeShade="BF"/>
          <w:sz w:val="18"/>
          <w:szCs w:val="18"/>
          <w:lang w:eastAsia="ru-RU"/>
        </w:rPr>
        <w:t xml:space="preserve"> </w:t>
      </w:r>
      <w:r w:rsidRPr="003C7DB9">
        <w:rPr>
          <w:rFonts w:ascii="Verdana" w:eastAsia="Times New Roman" w:hAnsi="Verdana" w:cs="Times New Roman"/>
          <w:b/>
          <w:noProof/>
          <w:color w:val="E36C0A" w:themeColor="accent6" w:themeShade="BF"/>
          <w:sz w:val="18"/>
          <w:szCs w:val="18"/>
          <w:lang w:val="en-US" w:eastAsia="ru-RU"/>
        </w:rPr>
        <w:t>hub</w:t>
      </w:r>
      <w:r w:rsidRPr="001062D9">
        <w:rPr>
          <w:rFonts w:ascii="Verdana" w:eastAsia="Times New Roman" w:hAnsi="Verdana" w:cs="Times New Roman"/>
          <w:b/>
          <w:noProof/>
          <w:color w:val="E36C0A" w:themeColor="accent6" w:themeShade="BF"/>
          <w:sz w:val="18"/>
          <w:szCs w:val="18"/>
          <w:lang w:eastAsia="ru-RU"/>
        </w:rPr>
        <w:t>)</w:t>
      </w:r>
      <w:r w:rsidR="004865F1" w:rsidRPr="001062D9">
        <w:rPr>
          <w:rFonts w:ascii="Verdana" w:eastAsia="Times New Roman" w:hAnsi="Verdana" w:cs="Times New Roman"/>
          <w:b/>
          <w:noProof/>
          <w:color w:val="E36C0A" w:themeColor="accent6" w:themeShade="BF"/>
          <w:sz w:val="18"/>
          <w:szCs w:val="18"/>
          <w:lang w:eastAsia="ru-RU"/>
        </w:rPr>
        <w:t>, но не мерждить их.</w:t>
      </w:r>
    </w:p>
    <w:p w:rsidR="001B30AA" w:rsidRPr="003C7DB9" w:rsidRDefault="00A40F01" w:rsidP="00A40F01">
      <w:pPr>
        <w:shd w:val="clear" w:color="auto" w:fill="F7F7F7"/>
        <w:spacing w:before="100" w:beforeAutospacing="1" w:after="100" w:afterAutospacing="1" w:line="255" w:lineRule="atLeast"/>
        <w:rPr>
          <w:rFonts w:ascii="Verdana" w:eastAsia="Times New Roman" w:hAnsi="Verdana" w:cs="Times New Roman"/>
          <w:b/>
          <w:noProof/>
          <w:color w:val="E36C0A" w:themeColor="accent6" w:themeShade="BF"/>
          <w:sz w:val="18"/>
          <w:szCs w:val="18"/>
          <w:lang w:val="en-US" w:eastAsia="ru-RU"/>
        </w:rPr>
      </w:pPr>
      <w:r w:rsidRPr="003C7DB9">
        <w:rPr>
          <w:rFonts w:ascii="Verdana" w:eastAsia="Times New Roman" w:hAnsi="Verdana" w:cs="Times New Roman"/>
          <w:b/>
          <w:noProof/>
          <w:color w:val="000000" w:themeColor="text1"/>
          <w:sz w:val="18"/>
          <w:szCs w:val="18"/>
          <w:lang w:val="en-US" w:eastAsia="ru-RU"/>
        </w:rPr>
        <w:t xml:space="preserve">git fetch </w:t>
      </w:r>
      <w:r w:rsidR="001B30AA" w:rsidRPr="003C7DB9">
        <w:rPr>
          <w:rFonts w:ascii="Verdana" w:eastAsia="Times New Roman" w:hAnsi="Verdana" w:cs="Times New Roman"/>
          <w:b/>
          <w:noProof/>
          <w:color w:val="000000" w:themeColor="text1"/>
          <w:sz w:val="18"/>
          <w:szCs w:val="18"/>
          <w:lang w:val="en-US" w:eastAsia="ru-RU"/>
        </w:rPr>
        <w:t>–</w:t>
      </w:r>
      <w:r w:rsidR="004865F1" w:rsidRPr="003C7DB9">
        <w:rPr>
          <w:rFonts w:ascii="Verdana" w:eastAsia="Times New Roman" w:hAnsi="Verdana" w:cs="Times New Roman"/>
          <w:b/>
          <w:noProof/>
          <w:color w:val="000000" w:themeColor="text1"/>
          <w:sz w:val="18"/>
          <w:szCs w:val="18"/>
          <w:lang w:val="en-US" w:eastAsia="ru-RU"/>
        </w:rPr>
        <w:t>-</w:t>
      </w:r>
      <w:r w:rsidRPr="003C7DB9">
        <w:rPr>
          <w:rFonts w:ascii="Verdana" w:eastAsia="Times New Roman" w:hAnsi="Verdana" w:cs="Times New Roman"/>
          <w:b/>
          <w:noProof/>
          <w:color w:val="000000" w:themeColor="text1"/>
          <w:sz w:val="18"/>
          <w:szCs w:val="18"/>
          <w:lang w:val="en-US" w:eastAsia="ru-RU"/>
        </w:rPr>
        <w:t>all</w:t>
      </w:r>
    </w:p>
    <w:p w:rsidR="00A40F01" w:rsidRPr="003C7DB9" w:rsidRDefault="00A40F01" w:rsidP="001B30AA">
      <w:pPr>
        <w:shd w:val="clear" w:color="auto" w:fill="F7F7F7"/>
        <w:spacing w:before="100" w:beforeAutospacing="1" w:after="100" w:afterAutospacing="1" w:line="240" w:lineRule="auto"/>
        <w:rPr>
          <w:rFonts w:ascii="Verdana" w:eastAsia="Times New Roman" w:hAnsi="Verdana" w:cs="Times New Roman"/>
          <w:b/>
          <w:noProof/>
          <w:color w:val="E36C0A" w:themeColor="accent6" w:themeShade="BF"/>
          <w:sz w:val="18"/>
          <w:szCs w:val="18"/>
          <w:lang w:val="en-US" w:eastAsia="ru-RU"/>
        </w:rPr>
      </w:pPr>
      <w:r w:rsidRPr="003C7DB9">
        <w:rPr>
          <w:rFonts w:ascii="Verdana" w:eastAsia="Times New Roman" w:hAnsi="Verdana" w:cs="Times New Roman"/>
          <w:b/>
          <w:noProof/>
          <w:color w:val="000000" w:themeColor="text1"/>
          <w:sz w:val="18"/>
          <w:szCs w:val="18"/>
          <w:lang w:val="en-US" w:eastAsia="ru-RU"/>
        </w:rPr>
        <w:t>git reset –</w:t>
      </w:r>
      <w:r w:rsidR="004865F1" w:rsidRPr="003C7DB9">
        <w:rPr>
          <w:rFonts w:ascii="Verdana" w:eastAsia="Times New Roman" w:hAnsi="Verdana" w:cs="Times New Roman"/>
          <w:b/>
          <w:noProof/>
          <w:color w:val="000000" w:themeColor="text1"/>
          <w:sz w:val="18"/>
          <w:szCs w:val="18"/>
          <w:lang w:val="en-US" w:eastAsia="ru-RU"/>
        </w:rPr>
        <w:t>-</w:t>
      </w:r>
      <w:r w:rsidRPr="003C7DB9">
        <w:rPr>
          <w:rFonts w:ascii="Verdana" w:eastAsia="Times New Roman" w:hAnsi="Verdana" w:cs="Times New Roman"/>
          <w:b/>
          <w:noProof/>
          <w:color w:val="000000" w:themeColor="text1"/>
          <w:sz w:val="18"/>
          <w:szCs w:val="18"/>
          <w:lang w:val="en-US" w:eastAsia="ru-RU"/>
        </w:rPr>
        <w:t>hard origin/Svalka</w:t>
      </w:r>
    </w:p>
    <w:p w:rsidR="00A40F01" w:rsidRPr="003C7DB9" w:rsidRDefault="00A40F01" w:rsidP="00444B36">
      <w:pPr>
        <w:shd w:val="clear" w:color="auto" w:fill="F7F7F7"/>
        <w:spacing w:before="100" w:beforeAutospacing="1" w:after="100" w:afterAutospacing="1" w:line="255" w:lineRule="atLeast"/>
        <w:rPr>
          <w:rFonts w:ascii="Verdana" w:eastAsia="Times New Roman" w:hAnsi="Verdana" w:cs="Times New Roman"/>
          <w:b/>
          <w:noProof/>
          <w:color w:val="000000" w:themeColor="text1"/>
          <w:sz w:val="18"/>
          <w:szCs w:val="18"/>
          <w:lang w:val="en-US" w:eastAsia="ru-RU"/>
        </w:rPr>
      </w:pPr>
      <w:r w:rsidRPr="003C7DB9">
        <w:rPr>
          <w:rFonts w:ascii="Verdana" w:eastAsia="Times New Roman" w:hAnsi="Verdana" w:cs="Times New Roman"/>
          <w:b/>
          <w:noProof/>
          <w:color w:val="000000" w:themeColor="text1"/>
          <w:sz w:val="18"/>
          <w:szCs w:val="18"/>
          <w:lang w:eastAsia="ru-RU"/>
        </w:rPr>
        <w:lastRenderedPageBreak/>
        <w:drawing>
          <wp:inline distT="0" distB="0" distL="0" distR="0" wp14:anchorId="53728DBF" wp14:editId="6CB4CACD">
            <wp:extent cx="4562475" cy="1054642"/>
            <wp:effectExtent l="0" t="0" r="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абота с командной строкой12.jpg"/>
                    <pic:cNvPicPr/>
                  </pic:nvPicPr>
                  <pic:blipFill>
                    <a:blip r:embed="rId186">
                      <a:extLst>
                        <a:ext uri="{28A0092B-C50C-407E-A947-70E740481C1C}">
                          <a14:useLocalDpi xmlns:a14="http://schemas.microsoft.com/office/drawing/2010/main" val="0"/>
                        </a:ext>
                      </a:extLst>
                    </a:blip>
                    <a:stretch>
                      <a:fillRect/>
                    </a:stretch>
                  </pic:blipFill>
                  <pic:spPr>
                    <a:xfrm>
                      <a:off x="0" y="0"/>
                      <a:ext cx="4586081" cy="1060099"/>
                    </a:xfrm>
                    <a:prstGeom prst="rect">
                      <a:avLst/>
                    </a:prstGeom>
                  </pic:spPr>
                </pic:pic>
              </a:graphicData>
            </a:graphic>
          </wp:inline>
        </w:drawing>
      </w:r>
    </w:p>
    <w:p w:rsidR="00A40F01" w:rsidRPr="001062D9" w:rsidRDefault="00A40F01" w:rsidP="00444B36">
      <w:pPr>
        <w:shd w:val="clear" w:color="auto" w:fill="F7F7F7"/>
        <w:spacing w:before="100" w:beforeAutospacing="1" w:after="100" w:afterAutospacing="1" w:line="255" w:lineRule="atLeast"/>
        <w:rPr>
          <w:rFonts w:ascii="Verdana" w:eastAsia="Times New Roman" w:hAnsi="Verdana" w:cs="Times New Roman"/>
          <w:b/>
          <w:noProof/>
          <w:color w:val="000000" w:themeColor="text1"/>
          <w:sz w:val="18"/>
          <w:szCs w:val="18"/>
          <w:lang w:eastAsia="ru-RU"/>
        </w:rPr>
      </w:pPr>
      <w:r w:rsidRPr="001062D9">
        <w:rPr>
          <w:rFonts w:ascii="Verdana" w:eastAsia="Times New Roman" w:hAnsi="Verdana" w:cs="Times New Roman"/>
          <w:b/>
          <w:noProof/>
          <w:color w:val="000000" w:themeColor="text1"/>
          <w:sz w:val="18"/>
          <w:szCs w:val="18"/>
          <w:lang w:eastAsia="ru-RU"/>
        </w:rPr>
        <w:t xml:space="preserve">Проверяем на нашем компе и видим, что файлы скачались и обновились на момент сегодняшней даты:  </w:t>
      </w:r>
    </w:p>
    <w:p w:rsidR="00A40F01" w:rsidRPr="003C7DB9" w:rsidRDefault="00A40F01" w:rsidP="00444B36">
      <w:pPr>
        <w:shd w:val="clear" w:color="auto" w:fill="F7F7F7"/>
        <w:spacing w:before="100" w:beforeAutospacing="1" w:after="100" w:afterAutospacing="1" w:line="255" w:lineRule="atLeast"/>
        <w:rPr>
          <w:rFonts w:ascii="Verdana" w:eastAsia="Times New Roman" w:hAnsi="Verdana" w:cs="Times New Roman"/>
          <w:b/>
          <w:noProof/>
          <w:color w:val="000000" w:themeColor="text1"/>
          <w:sz w:val="18"/>
          <w:szCs w:val="18"/>
          <w:lang w:val="en-US" w:eastAsia="ru-RU"/>
        </w:rPr>
      </w:pPr>
      <w:r w:rsidRPr="003C7DB9">
        <w:rPr>
          <w:rFonts w:ascii="Verdana" w:eastAsia="Times New Roman" w:hAnsi="Verdana" w:cs="Times New Roman"/>
          <w:b/>
          <w:noProof/>
          <w:color w:val="000000" w:themeColor="text1"/>
          <w:sz w:val="18"/>
          <w:szCs w:val="18"/>
          <w:lang w:eastAsia="ru-RU"/>
        </w:rPr>
        <w:drawing>
          <wp:inline distT="0" distB="0" distL="0" distR="0" wp14:anchorId="6ED50252" wp14:editId="7CC6FAB2">
            <wp:extent cx="5760796" cy="2425382"/>
            <wp:effectExtent l="0" t="0" r="0"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абота с командной строкой13.jpg"/>
                    <pic:cNvPicPr/>
                  </pic:nvPicPr>
                  <pic:blipFill>
                    <a:blip r:embed="rId187">
                      <a:extLst>
                        <a:ext uri="{28A0092B-C50C-407E-A947-70E740481C1C}">
                          <a14:useLocalDpi xmlns:a14="http://schemas.microsoft.com/office/drawing/2010/main" val="0"/>
                        </a:ext>
                      </a:extLst>
                    </a:blip>
                    <a:stretch>
                      <a:fillRect/>
                    </a:stretch>
                  </pic:blipFill>
                  <pic:spPr>
                    <a:xfrm>
                      <a:off x="0" y="0"/>
                      <a:ext cx="5769142" cy="2428896"/>
                    </a:xfrm>
                    <a:prstGeom prst="rect">
                      <a:avLst/>
                    </a:prstGeom>
                  </pic:spPr>
                </pic:pic>
              </a:graphicData>
            </a:graphic>
          </wp:inline>
        </w:drawing>
      </w:r>
    </w:p>
    <w:p w:rsidR="004865F1" w:rsidRPr="001062D9" w:rsidRDefault="004865F1" w:rsidP="00444B36">
      <w:pPr>
        <w:shd w:val="clear" w:color="auto" w:fill="F7F7F7"/>
        <w:spacing w:before="100" w:beforeAutospacing="1" w:after="100" w:afterAutospacing="1" w:line="255" w:lineRule="atLeast"/>
        <w:rPr>
          <w:rFonts w:ascii="Verdana" w:eastAsia="Times New Roman" w:hAnsi="Verdana" w:cs="Times New Roman"/>
          <w:b/>
          <w:noProof/>
          <w:color w:val="E36C0A" w:themeColor="accent6" w:themeShade="BF"/>
          <w:sz w:val="18"/>
          <w:szCs w:val="18"/>
          <w:lang w:eastAsia="ru-RU"/>
        </w:rPr>
      </w:pPr>
      <w:r w:rsidRPr="001062D9">
        <w:rPr>
          <w:rFonts w:ascii="Verdana" w:eastAsia="Times New Roman" w:hAnsi="Verdana" w:cs="Times New Roman"/>
          <w:b/>
          <w:noProof/>
          <w:color w:val="E36C0A" w:themeColor="accent6" w:themeShade="BF"/>
          <w:sz w:val="18"/>
          <w:szCs w:val="18"/>
          <w:lang w:eastAsia="ru-RU"/>
        </w:rPr>
        <w:t>Чтобы скачать ветку с отдаленного репозитория и сделать мердж (слияние) с текущейв локальном репозитории:</w:t>
      </w:r>
    </w:p>
    <w:p w:rsidR="004865F1" w:rsidRPr="001062D9" w:rsidRDefault="004865F1" w:rsidP="00444B36">
      <w:pPr>
        <w:shd w:val="clear" w:color="auto" w:fill="F7F7F7"/>
        <w:spacing w:before="100" w:beforeAutospacing="1" w:after="100" w:afterAutospacing="1" w:line="255" w:lineRule="atLeast"/>
        <w:rPr>
          <w:rFonts w:ascii="Verdana" w:eastAsia="Times New Roman" w:hAnsi="Verdana" w:cs="Times New Roman"/>
          <w:b/>
          <w:noProof/>
          <w:color w:val="000000" w:themeColor="text1"/>
          <w:sz w:val="18"/>
          <w:szCs w:val="18"/>
          <w:lang w:eastAsia="ru-RU"/>
        </w:rPr>
      </w:pPr>
      <w:r w:rsidRPr="003C7DB9">
        <w:rPr>
          <w:rFonts w:ascii="Verdana" w:eastAsia="Times New Roman" w:hAnsi="Verdana" w:cs="Times New Roman"/>
          <w:b/>
          <w:noProof/>
          <w:color w:val="000000" w:themeColor="text1"/>
          <w:sz w:val="18"/>
          <w:szCs w:val="18"/>
          <w:lang w:val="en-US" w:eastAsia="ru-RU"/>
        </w:rPr>
        <w:t>git</w:t>
      </w:r>
      <w:r w:rsidRPr="001062D9">
        <w:rPr>
          <w:rFonts w:ascii="Verdana" w:eastAsia="Times New Roman" w:hAnsi="Verdana" w:cs="Times New Roman"/>
          <w:b/>
          <w:noProof/>
          <w:color w:val="000000" w:themeColor="text1"/>
          <w:sz w:val="18"/>
          <w:szCs w:val="18"/>
          <w:lang w:eastAsia="ru-RU"/>
        </w:rPr>
        <w:t xml:space="preserve"> </w:t>
      </w:r>
      <w:r w:rsidRPr="003C7DB9">
        <w:rPr>
          <w:rFonts w:ascii="Verdana" w:eastAsia="Times New Roman" w:hAnsi="Verdana" w:cs="Times New Roman"/>
          <w:b/>
          <w:noProof/>
          <w:color w:val="000000" w:themeColor="text1"/>
          <w:sz w:val="18"/>
          <w:szCs w:val="18"/>
          <w:lang w:val="en-US" w:eastAsia="ru-RU"/>
        </w:rPr>
        <w:t>pull</w:t>
      </w:r>
      <w:r w:rsidRPr="001062D9">
        <w:rPr>
          <w:rFonts w:ascii="Verdana" w:eastAsia="Times New Roman" w:hAnsi="Verdana" w:cs="Times New Roman"/>
          <w:b/>
          <w:noProof/>
          <w:color w:val="000000" w:themeColor="text1"/>
          <w:sz w:val="18"/>
          <w:szCs w:val="18"/>
          <w:lang w:eastAsia="ru-RU"/>
        </w:rPr>
        <w:t xml:space="preserve"> </w:t>
      </w:r>
      <w:r w:rsidRPr="003C7DB9">
        <w:rPr>
          <w:rFonts w:ascii="Verdana" w:eastAsia="Times New Roman" w:hAnsi="Verdana" w:cs="Times New Roman"/>
          <w:b/>
          <w:noProof/>
          <w:color w:val="000000" w:themeColor="text1"/>
          <w:sz w:val="18"/>
          <w:szCs w:val="18"/>
          <w:lang w:val="en-US" w:eastAsia="ru-RU"/>
        </w:rPr>
        <w:t>origin</w:t>
      </w:r>
      <w:r w:rsidRPr="001062D9">
        <w:rPr>
          <w:rFonts w:ascii="Verdana" w:eastAsia="Times New Roman" w:hAnsi="Verdana" w:cs="Times New Roman"/>
          <w:b/>
          <w:noProof/>
          <w:color w:val="000000" w:themeColor="text1"/>
          <w:sz w:val="18"/>
          <w:szCs w:val="18"/>
          <w:lang w:eastAsia="ru-RU"/>
        </w:rPr>
        <w:t xml:space="preserve"> </w:t>
      </w:r>
      <w:r w:rsidRPr="003C7DB9">
        <w:rPr>
          <w:rFonts w:ascii="Verdana" w:eastAsia="Times New Roman" w:hAnsi="Verdana" w:cs="Times New Roman"/>
          <w:b/>
          <w:noProof/>
          <w:color w:val="000000" w:themeColor="text1"/>
          <w:sz w:val="18"/>
          <w:szCs w:val="18"/>
          <w:lang w:val="en-US" w:eastAsia="ru-RU"/>
        </w:rPr>
        <w:t>Svalka</w:t>
      </w:r>
    </w:p>
    <w:p w:rsidR="003A7F2A" w:rsidRPr="001062D9" w:rsidRDefault="003A7F2A" w:rsidP="00444B36">
      <w:pPr>
        <w:shd w:val="clear" w:color="auto" w:fill="F7F7F7"/>
        <w:spacing w:before="100" w:beforeAutospacing="1" w:after="100" w:afterAutospacing="1" w:line="255" w:lineRule="atLeast"/>
        <w:rPr>
          <w:rFonts w:ascii="Verdana" w:eastAsia="Times New Roman" w:hAnsi="Verdana" w:cs="Times New Roman"/>
          <w:b/>
          <w:noProof/>
          <w:color w:val="E36C0A" w:themeColor="accent6" w:themeShade="BF"/>
          <w:sz w:val="18"/>
          <w:szCs w:val="18"/>
          <w:lang w:eastAsia="ru-RU"/>
        </w:rPr>
      </w:pPr>
      <w:r w:rsidRPr="001062D9">
        <w:rPr>
          <w:rFonts w:ascii="Verdana" w:eastAsia="Times New Roman" w:hAnsi="Verdana" w:cs="Times New Roman"/>
          <w:b/>
          <w:noProof/>
          <w:color w:val="E36C0A" w:themeColor="accent6" w:themeShade="BF"/>
          <w:sz w:val="18"/>
          <w:szCs w:val="18"/>
          <w:lang w:eastAsia="ru-RU"/>
        </w:rPr>
        <w:t>Чтобы переместить ветку с одной ветки на другую без слияния на отдаленном репозитории:</w:t>
      </w:r>
    </w:p>
    <w:p w:rsidR="003A7F2A" w:rsidRPr="001062D9" w:rsidRDefault="003A7F2A" w:rsidP="00444B36">
      <w:pPr>
        <w:shd w:val="clear" w:color="auto" w:fill="F7F7F7"/>
        <w:spacing w:before="100" w:beforeAutospacing="1" w:after="100" w:afterAutospacing="1" w:line="255" w:lineRule="atLeast"/>
        <w:rPr>
          <w:rFonts w:ascii="Verdana" w:eastAsia="Times New Roman" w:hAnsi="Verdana" w:cs="Times New Roman"/>
          <w:b/>
          <w:noProof/>
          <w:color w:val="E36C0A" w:themeColor="accent6" w:themeShade="BF"/>
          <w:sz w:val="18"/>
          <w:szCs w:val="18"/>
          <w:lang w:eastAsia="ru-RU"/>
        </w:rPr>
      </w:pPr>
    </w:p>
    <w:p w:rsidR="001B30AA" w:rsidRPr="001062D9" w:rsidRDefault="00423BEB" w:rsidP="00444B36">
      <w:pPr>
        <w:shd w:val="clear" w:color="auto" w:fill="F7F7F7"/>
        <w:spacing w:before="100" w:beforeAutospacing="1" w:after="100" w:afterAutospacing="1" w:line="255" w:lineRule="atLeast"/>
        <w:rPr>
          <w:rFonts w:ascii="Verdana" w:eastAsia="Times New Roman" w:hAnsi="Verdana" w:cs="Times New Roman"/>
          <w:b/>
          <w:noProof/>
          <w:color w:val="000000" w:themeColor="text1"/>
          <w:sz w:val="18"/>
          <w:szCs w:val="18"/>
          <w:lang w:eastAsia="ru-RU"/>
        </w:rPr>
      </w:pPr>
      <w:r w:rsidRPr="001062D9">
        <w:rPr>
          <w:rFonts w:ascii="Verdana" w:eastAsia="Times New Roman" w:hAnsi="Verdana" w:cs="Times New Roman"/>
          <w:b/>
          <w:noProof/>
          <w:color w:val="E36C0A" w:themeColor="accent6" w:themeShade="BF"/>
          <w:sz w:val="18"/>
          <w:szCs w:val="18"/>
          <w:lang w:eastAsia="ru-RU"/>
        </w:rPr>
        <w:t xml:space="preserve">Чтобы прочитать о функциях всех команд, которые можно прописать в адресной строке для </w:t>
      </w:r>
      <w:r w:rsidRPr="003C7DB9">
        <w:rPr>
          <w:rFonts w:ascii="Verdana" w:eastAsia="Times New Roman" w:hAnsi="Verdana" w:cs="Times New Roman"/>
          <w:b/>
          <w:noProof/>
          <w:color w:val="E36C0A" w:themeColor="accent6" w:themeShade="BF"/>
          <w:sz w:val="18"/>
          <w:szCs w:val="18"/>
          <w:lang w:val="en-US" w:eastAsia="ru-RU"/>
        </w:rPr>
        <w:t>git</w:t>
      </w:r>
      <w:r w:rsidRPr="001062D9">
        <w:rPr>
          <w:rFonts w:ascii="Verdana" w:eastAsia="Times New Roman" w:hAnsi="Verdana" w:cs="Times New Roman"/>
          <w:b/>
          <w:noProof/>
          <w:color w:val="E36C0A" w:themeColor="accent6" w:themeShade="BF"/>
          <w:sz w:val="18"/>
          <w:szCs w:val="18"/>
          <w:lang w:eastAsia="ru-RU"/>
        </w:rPr>
        <w:t xml:space="preserve"> – </w:t>
      </w:r>
      <w:r w:rsidRPr="001062D9">
        <w:rPr>
          <w:rFonts w:ascii="Verdana" w:eastAsia="Times New Roman" w:hAnsi="Verdana" w:cs="Times New Roman"/>
          <w:noProof/>
          <w:color w:val="000000" w:themeColor="text1"/>
          <w:sz w:val="18"/>
          <w:szCs w:val="18"/>
          <w:lang w:eastAsia="ru-RU"/>
        </w:rPr>
        <w:t xml:space="preserve">набираем команду </w:t>
      </w:r>
      <w:r w:rsidRPr="003C7DB9">
        <w:rPr>
          <w:rFonts w:ascii="Verdana" w:eastAsia="Times New Roman" w:hAnsi="Verdana" w:cs="Times New Roman"/>
          <w:b/>
          <w:noProof/>
          <w:color w:val="000000" w:themeColor="text1"/>
          <w:sz w:val="18"/>
          <w:szCs w:val="18"/>
          <w:lang w:val="en-US" w:eastAsia="ru-RU"/>
        </w:rPr>
        <w:t>git</w:t>
      </w:r>
    </w:p>
    <w:p w:rsidR="00423BEB" w:rsidRPr="003C7DB9" w:rsidRDefault="00423BEB" w:rsidP="00444B36">
      <w:pPr>
        <w:shd w:val="clear" w:color="auto" w:fill="F7F7F7"/>
        <w:spacing w:before="100" w:beforeAutospacing="1" w:after="100" w:afterAutospacing="1" w:line="255" w:lineRule="atLeast"/>
        <w:rPr>
          <w:rFonts w:ascii="Verdana" w:eastAsia="Times New Roman" w:hAnsi="Verdana" w:cs="Times New Roman"/>
          <w:b/>
          <w:noProof/>
          <w:color w:val="000000"/>
          <w:sz w:val="18"/>
          <w:szCs w:val="18"/>
          <w:lang w:val="en-US" w:eastAsia="ru-RU"/>
        </w:rPr>
      </w:pPr>
      <w:r w:rsidRPr="003C7DB9">
        <w:rPr>
          <w:rFonts w:ascii="Verdana" w:eastAsia="Times New Roman" w:hAnsi="Verdana" w:cs="Times New Roman"/>
          <w:noProof/>
          <w:color w:val="000000" w:themeColor="text1"/>
          <w:sz w:val="18"/>
          <w:szCs w:val="18"/>
          <w:lang w:eastAsia="ru-RU"/>
        </w:rPr>
        <w:lastRenderedPageBreak/>
        <w:drawing>
          <wp:inline distT="0" distB="0" distL="0" distR="0" wp14:anchorId="788C890E" wp14:editId="4272CACF">
            <wp:extent cx="6372225" cy="5610225"/>
            <wp:effectExtent l="0" t="0" r="9525" b="952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Все команды в git.jpg"/>
                    <pic:cNvPicPr/>
                  </pic:nvPicPr>
                  <pic:blipFill>
                    <a:blip r:embed="rId188">
                      <a:extLst>
                        <a:ext uri="{28A0092B-C50C-407E-A947-70E740481C1C}">
                          <a14:useLocalDpi xmlns:a14="http://schemas.microsoft.com/office/drawing/2010/main" val="0"/>
                        </a:ext>
                      </a:extLst>
                    </a:blip>
                    <a:stretch>
                      <a:fillRect/>
                    </a:stretch>
                  </pic:blipFill>
                  <pic:spPr>
                    <a:xfrm>
                      <a:off x="0" y="0"/>
                      <a:ext cx="6372225" cy="5610225"/>
                    </a:xfrm>
                    <a:prstGeom prst="rect">
                      <a:avLst/>
                    </a:prstGeom>
                  </pic:spPr>
                </pic:pic>
              </a:graphicData>
            </a:graphic>
          </wp:inline>
        </w:drawing>
      </w:r>
    </w:p>
    <w:p w:rsidR="00A9246D" w:rsidRPr="001062D9" w:rsidRDefault="00282009" w:rsidP="00A9246D">
      <w:pPr>
        <w:shd w:val="clear" w:color="auto" w:fill="F7F7F7"/>
        <w:spacing w:before="100" w:beforeAutospacing="1" w:after="100" w:afterAutospacing="1" w:line="255" w:lineRule="atLeast"/>
        <w:rPr>
          <w:rFonts w:ascii="Verdana" w:eastAsia="Times New Roman" w:hAnsi="Verdana" w:cs="Times New Roman"/>
          <w:noProof/>
          <w:color w:val="000000"/>
          <w:sz w:val="18"/>
          <w:szCs w:val="18"/>
          <w:lang w:eastAsia="ru-RU"/>
        </w:rPr>
      </w:pPr>
      <w:r w:rsidRPr="001062D9">
        <w:rPr>
          <w:rFonts w:ascii="Verdana" w:eastAsia="Times New Roman" w:hAnsi="Verdana" w:cs="Times New Roman"/>
          <w:noProof/>
          <w:color w:val="000000"/>
          <w:sz w:val="18"/>
          <w:szCs w:val="18"/>
          <w:lang w:eastAsia="ru-RU"/>
        </w:rPr>
        <w:t xml:space="preserve">Больше команд для работ в консоле в </w:t>
      </w:r>
      <w:r w:rsidRPr="003C7DB9">
        <w:rPr>
          <w:rFonts w:ascii="Verdana" w:eastAsia="Times New Roman" w:hAnsi="Verdana" w:cs="Times New Roman"/>
          <w:noProof/>
          <w:color w:val="000000"/>
          <w:sz w:val="18"/>
          <w:szCs w:val="18"/>
          <w:lang w:val="en-US" w:eastAsia="ru-RU"/>
        </w:rPr>
        <w:t>Windows</w:t>
      </w:r>
      <w:r w:rsidRPr="001062D9">
        <w:rPr>
          <w:rFonts w:ascii="Verdana" w:eastAsia="Times New Roman" w:hAnsi="Verdana" w:cs="Times New Roman"/>
          <w:noProof/>
          <w:color w:val="000000"/>
          <w:sz w:val="18"/>
          <w:szCs w:val="18"/>
          <w:lang w:eastAsia="ru-RU"/>
        </w:rPr>
        <w:t xml:space="preserve"> и </w:t>
      </w:r>
      <w:r w:rsidRPr="003C7DB9">
        <w:rPr>
          <w:rFonts w:ascii="Verdana" w:eastAsia="Times New Roman" w:hAnsi="Verdana" w:cs="Times New Roman"/>
          <w:noProof/>
          <w:color w:val="000000"/>
          <w:sz w:val="18"/>
          <w:szCs w:val="18"/>
          <w:lang w:val="en-US" w:eastAsia="ru-RU"/>
        </w:rPr>
        <w:t>Linux</w:t>
      </w:r>
      <w:r w:rsidRPr="001062D9">
        <w:rPr>
          <w:rFonts w:ascii="Verdana" w:eastAsia="Times New Roman" w:hAnsi="Verdana" w:cs="Times New Roman"/>
          <w:noProof/>
          <w:color w:val="000000"/>
          <w:sz w:val="18"/>
          <w:szCs w:val="18"/>
          <w:lang w:eastAsia="ru-RU"/>
        </w:rPr>
        <w:t>:</w:t>
      </w:r>
      <w:r w:rsidRPr="001062D9">
        <w:rPr>
          <w:rFonts w:ascii="Verdana" w:eastAsia="Times New Roman" w:hAnsi="Verdana" w:cs="Times New Roman"/>
          <w:noProof/>
          <w:color w:val="000000"/>
          <w:sz w:val="18"/>
          <w:szCs w:val="18"/>
          <w:lang w:eastAsia="ru-RU"/>
        </w:rPr>
        <w:br/>
      </w:r>
      <w:hyperlink r:id="rId189" w:history="1">
        <w:r w:rsidR="00B6205B" w:rsidRPr="003C7DB9">
          <w:rPr>
            <w:rStyle w:val="a9"/>
            <w:rFonts w:ascii="Verdana" w:eastAsia="Times New Roman" w:hAnsi="Verdana" w:cs="Times New Roman"/>
            <w:noProof/>
            <w:sz w:val="18"/>
            <w:szCs w:val="18"/>
            <w:lang w:val="en-US" w:eastAsia="ru-RU"/>
          </w:rPr>
          <w:t>https</w:t>
        </w:r>
        <w:r w:rsidR="00B6205B" w:rsidRPr="001062D9">
          <w:rPr>
            <w:rStyle w:val="a9"/>
            <w:rFonts w:ascii="Verdana" w:eastAsia="Times New Roman" w:hAnsi="Verdana" w:cs="Times New Roman"/>
            <w:noProof/>
            <w:sz w:val="18"/>
            <w:szCs w:val="18"/>
            <w:lang w:eastAsia="ru-RU"/>
          </w:rPr>
          <w:t>://</w:t>
        </w:r>
        <w:r w:rsidR="00B6205B" w:rsidRPr="003C7DB9">
          <w:rPr>
            <w:rStyle w:val="a9"/>
            <w:rFonts w:ascii="Verdana" w:eastAsia="Times New Roman" w:hAnsi="Verdana" w:cs="Times New Roman"/>
            <w:noProof/>
            <w:sz w:val="18"/>
            <w:szCs w:val="18"/>
            <w:lang w:val="en-US" w:eastAsia="ru-RU"/>
          </w:rPr>
          <w:t>gist</w:t>
        </w:r>
        <w:r w:rsidR="00B6205B" w:rsidRPr="001062D9">
          <w:rPr>
            <w:rStyle w:val="a9"/>
            <w:rFonts w:ascii="Verdana" w:eastAsia="Times New Roman" w:hAnsi="Verdana" w:cs="Times New Roman"/>
            <w:noProof/>
            <w:sz w:val="18"/>
            <w:szCs w:val="18"/>
            <w:lang w:eastAsia="ru-RU"/>
          </w:rPr>
          <w:t>.</w:t>
        </w:r>
        <w:r w:rsidR="00B6205B" w:rsidRPr="003C7DB9">
          <w:rPr>
            <w:rStyle w:val="a9"/>
            <w:rFonts w:ascii="Verdana" w:eastAsia="Times New Roman" w:hAnsi="Verdana" w:cs="Times New Roman"/>
            <w:noProof/>
            <w:sz w:val="18"/>
            <w:szCs w:val="18"/>
            <w:lang w:val="en-US" w:eastAsia="ru-RU"/>
          </w:rPr>
          <w:t>github</w:t>
        </w:r>
        <w:r w:rsidR="00B6205B" w:rsidRPr="001062D9">
          <w:rPr>
            <w:rStyle w:val="a9"/>
            <w:rFonts w:ascii="Verdana" w:eastAsia="Times New Roman" w:hAnsi="Verdana" w:cs="Times New Roman"/>
            <w:noProof/>
            <w:sz w:val="18"/>
            <w:szCs w:val="18"/>
            <w:lang w:eastAsia="ru-RU"/>
          </w:rPr>
          <w:t>.</w:t>
        </w:r>
        <w:r w:rsidR="00B6205B" w:rsidRPr="003C7DB9">
          <w:rPr>
            <w:rStyle w:val="a9"/>
            <w:rFonts w:ascii="Verdana" w:eastAsia="Times New Roman" w:hAnsi="Verdana" w:cs="Times New Roman"/>
            <w:noProof/>
            <w:sz w:val="18"/>
            <w:szCs w:val="18"/>
            <w:lang w:val="en-US" w:eastAsia="ru-RU"/>
          </w:rPr>
          <w:t>com</w:t>
        </w:r>
        <w:r w:rsidR="00B6205B" w:rsidRPr="001062D9">
          <w:rPr>
            <w:rStyle w:val="a9"/>
            <w:rFonts w:ascii="Verdana" w:eastAsia="Times New Roman" w:hAnsi="Verdana" w:cs="Times New Roman"/>
            <w:noProof/>
            <w:sz w:val="18"/>
            <w:szCs w:val="18"/>
            <w:lang w:eastAsia="ru-RU"/>
          </w:rPr>
          <w:t>/</w:t>
        </w:r>
        <w:r w:rsidR="00B6205B" w:rsidRPr="003C7DB9">
          <w:rPr>
            <w:rStyle w:val="a9"/>
            <w:rFonts w:ascii="Verdana" w:eastAsia="Times New Roman" w:hAnsi="Verdana" w:cs="Times New Roman"/>
            <w:noProof/>
            <w:sz w:val="18"/>
            <w:szCs w:val="18"/>
            <w:lang w:val="en-US" w:eastAsia="ru-RU"/>
          </w:rPr>
          <w:t>codedokode</w:t>
        </w:r>
        <w:r w:rsidR="00B6205B" w:rsidRPr="001062D9">
          <w:rPr>
            <w:rStyle w:val="a9"/>
            <w:rFonts w:ascii="Verdana" w:eastAsia="Times New Roman" w:hAnsi="Verdana" w:cs="Times New Roman"/>
            <w:noProof/>
            <w:sz w:val="18"/>
            <w:szCs w:val="18"/>
            <w:lang w:eastAsia="ru-RU"/>
          </w:rPr>
          <w:t>/10539568</w:t>
        </w:r>
      </w:hyperlink>
    </w:p>
    <w:p w:rsidR="00B6205B" w:rsidRPr="001062D9" w:rsidRDefault="00B6205B" w:rsidP="00A9246D">
      <w:pPr>
        <w:shd w:val="clear" w:color="auto" w:fill="F7F7F7"/>
        <w:spacing w:before="100" w:beforeAutospacing="1" w:after="100" w:afterAutospacing="1" w:line="255" w:lineRule="atLeast"/>
        <w:rPr>
          <w:rFonts w:ascii="Verdana" w:eastAsia="Times New Roman" w:hAnsi="Verdana" w:cs="Times New Roman"/>
          <w:noProof/>
          <w:color w:val="000000"/>
          <w:sz w:val="18"/>
          <w:szCs w:val="18"/>
          <w:lang w:eastAsia="ru-RU"/>
        </w:rPr>
      </w:pPr>
      <w:r w:rsidRPr="001062D9">
        <w:rPr>
          <w:rFonts w:ascii="Verdana" w:eastAsia="Times New Roman" w:hAnsi="Verdana" w:cs="Times New Roman"/>
          <w:noProof/>
          <w:color w:val="000000"/>
          <w:sz w:val="18"/>
          <w:szCs w:val="18"/>
          <w:lang w:eastAsia="ru-RU"/>
        </w:rPr>
        <w:t>А также:</w:t>
      </w:r>
    </w:p>
    <w:p w:rsidR="00B6205B" w:rsidRPr="001062D9" w:rsidRDefault="00B6205B" w:rsidP="00A9246D">
      <w:pPr>
        <w:shd w:val="clear" w:color="auto" w:fill="F7F7F7"/>
        <w:spacing w:before="100" w:beforeAutospacing="1" w:after="100" w:afterAutospacing="1" w:line="255" w:lineRule="atLeast"/>
        <w:rPr>
          <w:rFonts w:ascii="Verdana" w:eastAsia="Times New Roman" w:hAnsi="Verdana" w:cs="Times New Roman"/>
          <w:noProof/>
          <w:color w:val="000000"/>
          <w:sz w:val="18"/>
          <w:szCs w:val="18"/>
          <w:lang w:eastAsia="ru-RU"/>
        </w:rPr>
      </w:pPr>
      <w:r w:rsidRPr="001062D9">
        <w:rPr>
          <w:rFonts w:ascii="Verdana" w:eastAsia="Times New Roman" w:hAnsi="Verdana" w:cs="Times New Roman"/>
          <w:noProof/>
          <w:color w:val="000000"/>
          <w:sz w:val="18"/>
          <w:szCs w:val="18"/>
          <w:lang w:eastAsia="ru-RU"/>
        </w:rPr>
        <w:t xml:space="preserve"> </w:t>
      </w:r>
      <w:hyperlink r:id="rId190" w:history="1">
        <w:r w:rsidR="005B0646" w:rsidRPr="003C7DB9">
          <w:rPr>
            <w:rStyle w:val="a9"/>
            <w:rFonts w:ascii="Verdana" w:eastAsia="Times New Roman" w:hAnsi="Verdana" w:cs="Times New Roman"/>
            <w:noProof/>
            <w:sz w:val="18"/>
            <w:szCs w:val="18"/>
            <w:lang w:val="en-US" w:eastAsia="ru-RU"/>
          </w:rPr>
          <w:t>https</w:t>
        </w:r>
        <w:r w:rsidR="005B0646" w:rsidRPr="001062D9">
          <w:rPr>
            <w:rStyle w:val="a9"/>
            <w:rFonts w:ascii="Verdana" w:eastAsia="Times New Roman" w:hAnsi="Verdana" w:cs="Times New Roman"/>
            <w:noProof/>
            <w:sz w:val="18"/>
            <w:szCs w:val="18"/>
            <w:lang w:eastAsia="ru-RU"/>
          </w:rPr>
          <w:t>://</w:t>
        </w:r>
        <w:r w:rsidR="005B0646" w:rsidRPr="003C7DB9">
          <w:rPr>
            <w:rStyle w:val="a9"/>
            <w:rFonts w:ascii="Verdana" w:eastAsia="Times New Roman" w:hAnsi="Verdana" w:cs="Times New Roman"/>
            <w:noProof/>
            <w:sz w:val="18"/>
            <w:szCs w:val="18"/>
            <w:lang w:val="en-US" w:eastAsia="ru-RU"/>
          </w:rPr>
          <w:t>gist</w:t>
        </w:r>
        <w:r w:rsidR="005B0646" w:rsidRPr="001062D9">
          <w:rPr>
            <w:rStyle w:val="a9"/>
            <w:rFonts w:ascii="Verdana" w:eastAsia="Times New Roman" w:hAnsi="Verdana" w:cs="Times New Roman"/>
            <w:noProof/>
            <w:sz w:val="18"/>
            <w:szCs w:val="18"/>
            <w:lang w:eastAsia="ru-RU"/>
          </w:rPr>
          <w:t>.</w:t>
        </w:r>
        <w:r w:rsidR="005B0646" w:rsidRPr="003C7DB9">
          <w:rPr>
            <w:rStyle w:val="a9"/>
            <w:rFonts w:ascii="Verdana" w:eastAsia="Times New Roman" w:hAnsi="Verdana" w:cs="Times New Roman"/>
            <w:noProof/>
            <w:sz w:val="18"/>
            <w:szCs w:val="18"/>
            <w:lang w:val="en-US" w:eastAsia="ru-RU"/>
          </w:rPr>
          <w:t>github</w:t>
        </w:r>
        <w:r w:rsidR="005B0646" w:rsidRPr="001062D9">
          <w:rPr>
            <w:rStyle w:val="a9"/>
            <w:rFonts w:ascii="Verdana" w:eastAsia="Times New Roman" w:hAnsi="Verdana" w:cs="Times New Roman"/>
            <w:noProof/>
            <w:sz w:val="18"/>
            <w:szCs w:val="18"/>
            <w:lang w:eastAsia="ru-RU"/>
          </w:rPr>
          <w:t>.</w:t>
        </w:r>
        <w:r w:rsidR="005B0646" w:rsidRPr="003C7DB9">
          <w:rPr>
            <w:rStyle w:val="a9"/>
            <w:rFonts w:ascii="Verdana" w:eastAsia="Times New Roman" w:hAnsi="Verdana" w:cs="Times New Roman"/>
            <w:noProof/>
            <w:sz w:val="18"/>
            <w:szCs w:val="18"/>
            <w:lang w:val="en-US" w:eastAsia="ru-RU"/>
          </w:rPr>
          <w:t>com</w:t>
        </w:r>
        <w:r w:rsidR="005B0646" w:rsidRPr="001062D9">
          <w:rPr>
            <w:rStyle w:val="a9"/>
            <w:rFonts w:ascii="Verdana" w:eastAsia="Times New Roman" w:hAnsi="Verdana" w:cs="Times New Roman"/>
            <w:noProof/>
            <w:sz w:val="18"/>
            <w:szCs w:val="18"/>
            <w:lang w:eastAsia="ru-RU"/>
          </w:rPr>
          <w:t>/</w:t>
        </w:r>
        <w:r w:rsidR="005B0646" w:rsidRPr="003C7DB9">
          <w:rPr>
            <w:rStyle w:val="a9"/>
            <w:rFonts w:ascii="Verdana" w:eastAsia="Times New Roman" w:hAnsi="Verdana" w:cs="Times New Roman"/>
            <w:noProof/>
            <w:sz w:val="18"/>
            <w:szCs w:val="18"/>
            <w:lang w:val="en-US" w:eastAsia="ru-RU"/>
          </w:rPr>
          <w:t>stanruss</w:t>
        </w:r>
        <w:r w:rsidR="005B0646" w:rsidRPr="001062D9">
          <w:rPr>
            <w:rStyle w:val="a9"/>
            <w:rFonts w:ascii="Verdana" w:eastAsia="Times New Roman" w:hAnsi="Verdana" w:cs="Times New Roman"/>
            <w:noProof/>
            <w:sz w:val="18"/>
            <w:szCs w:val="18"/>
            <w:lang w:eastAsia="ru-RU"/>
          </w:rPr>
          <w:t>/498</w:t>
        </w:r>
        <w:r w:rsidR="005B0646" w:rsidRPr="003C7DB9">
          <w:rPr>
            <w:rStyle w:val="a9"/>
            <w:rFonts w:ascii="Verdana" w:eastAsia="Times New Roman" w:hAnsi="Verdana" w:cs="Times New Roman"/>
            <w:noProof/>
            <w:sz w:val="18"/>
            <w:szCs w:val="18"/>
            <w:lang w:val="en-US" w:eastAsia="ru-RU"/>
          </w:rPr>
          <w:t>e</w:t>
        </w:r>
        <w:r w:rsidR="005B0646" w:rsidRPr="001062D9">
          <w:rPr>
            <w:rStyle w:val="a9"/>
            <w:rFonts w:ascii="Verdana" w:eastAsia="Times New Roman" w:hAnsi="Verdana" w:cs="Times New Roman"/>
            <w:noProof/>
            <w:sz w:val="18"/>
            <w:szCs w:val="18"/>
            <w:lang w:eastAsia="ru-RU"/>
          </w:rPr>
          <w:t>5</w:t>
        </w:r>
        <w:r w:rsidR="005B0646" w:rsidRPr="003C7DB9">
          <w:rPr>
            <w:rStyle w:val="a9"/>
            <w:rFonts w:ascii="Verdana" w:eastAsia="Times New Roman" w:hAnsi="Verdana" w:cs="Times New Roman"/>
            <w:noProof/>
            <w:sz w:val="18"/>
            <w:szCs w:val="18"/>
            <w:lang w:val="en-US" w:eastAsia="ru-RU"/>
          </w:rPr>
          <w:t>f</w:t>
        </w:r>
        <w:r w:rsidR="005B0646" w:rsidRPr="001062D9">
          <w:rPr>
            <w:rStyle w:val="a9"/>
            <w:rFonts w:ascii="Verdana" w:eastAsia="Times New Roman" w:hAnsi="Verdana" w:cs="Times New Roman"/>
            <w:noProof/>
            <w:sz w:val="18"/>
            <w:szCs w:val="18"/>
            <w:lang w:eastAsia="ru-RU"/>
          </w:rPr>
          <w:t>5549</w:t>
        </w:r>
        <w:r w:rsidR="005B0646" w:rsidRPr="003C7DB9">
          <w:rPr>
            <w:rStyle w:val="a9"/>
            <w:rFonts w:ascii="Verdana" w:eastAsia="Times New Roman" w:hAnsi="Verdana" w:cs="Times New Roman"/>
            <w:noProof/>
            <w:sz w:val="18"/>
            <w:szCs w:val="18"/>
            <w:lang w:val="en-US" w:eastAsia="ru-RU"/>
          </w:rPr>
          <w:t>ecc</w:t>
        </w:r>
        <w:r w:rsidR="005B0646" w:rsidRPr="001062D9">
          <w:rPr>
            <w:rStyle w:val="a9"/>
            <w:rFonts w:ascii="Verdana" w:eastAsia="Times New Roman" w:hAnsi="Verdana" w:cs="Times New Roman"/>
            <w:noProof/>
            <w:sz w:val="18"/>
            <w:szCs w:val="18"/>
            <w:lang w:eastAsia="ru-RU"/>
          </w:rPr>
          <w:t>4</w:t>
        </w:r>
        <w:r w:rsidR="005B0646" w:rsidRPr="003C7DB9">
          <w:rPr>
            <w:rStyle w:val="a9"/>
            <w:rFonts w:ascii="Verdana" w:eastAsia="Times New Roman" w:hAnsi="Verdana" w:cs="Times New Roman"/>
            <w:noProof/>
            <w:sz w:val="18"/>
            <w:szCs w:val="18"/>
            <w:lang w:val="en-US" w:eastAsia="ru-RU"/>
          </w:rPr>
          <w:t>a</w:t>
        </w:r>
        <w:r w:rsidR="005B0646" w:rsidRPr="001062D9">
          <w:rPr>
            <w:rStyle w:val="a9"/>
            <w:rFonts w:ascii="Verdana" w:eastAsia="Times New Roman" w:hAnsi="Verdana" w:cs="Times New Roman"/>
            <w:noProof/>
            <w:sz w:val="18"/>
            <w:szCs w:val="18"/>
            <w:lang w:eastAsia="ru-RU"/>
          </w:rPr>
          <w:t>44</w:t>
        </w:r>
        <w:r w:rsidR="005B0646" w:rsidRPr="003C7DB9">
          <w:rPr>
            <w:rStyle w:val="a9"/>
            <w:rFonts w:ascii="Verdana" w:eastAsia="Times New Roman" w:hAnsi="Verdana" w:cs="Times New Roman"/>
            <w:noProof/>
            <w:sz w:val="18"/>
            <w:szCs w:val="18"/>
            <w:lang w:val="en-US" w:eastAsia="ru-RU"/>
          </w:rPr>
          <w:t>d</w:t>
        </w:r>
        <w:r w:rsidR="005B0646" w:rsidRPr="001062D9">
          <w:rPr>
            <w:rStyle w:val="a9"/>
            <w:rFonts w:ascii="Verdana" w:eastAsia="Times New Roman" w:hAnsi="Verdana" w:cs="Times New Roman"/>
            <w:noProof/>
            <w:sz w:val="18"/>
            <w:szCs w:val="18"/>
            <w:lang w:eastAsia="ru-RU"/>
          </w:rPr>
          <w:t>540</w:t>
        </w:r>
        <w:r w:rsidR="005B0646" w:rsidRPr="003C7DB9">
          <w:rPr>
            <w:rStyle w:val="a9"/>
            <w:rFonts w:ascii="Verdana" w:eastAsia="Times New Roman" w:hAnsi="Verdana" w:cs="Times New Roman"/>
            <w:noProof/>
            <w:sz w:val="18"/>
            <w:szCs w:val="18"/>
            <w:lang w:val="en-US" w:eastAsia="ru-RU"/>
          </w:rPr>
          <w:t>f</w:t>
        </w:r>
        <w:r w:rsidR="005B0646" w:rsidRPr="001062D9">
          <w:rPr>
            <w:rStyle w:val="a9"/>
            <w:rFonts w:ascii="Verdana" w:eastAsia="Times New Roman" w:hAnsi="Verdana" w:cs="Times New Roman"/>
            <w:noProof/>
            <w:sz w:val="18"/>
            <w:szCs w:val="18"/>
            <w:lang w:eastAsia="ru-RU"/>
          </w:rPr>
          <w:t>7214</w:t>
        </w:r>
        <w:r w:rsidR="005B0646" w:rsidRPr="003C7DB9">
          <w:rPr>
            <w:rStyle w:val="a9"/>
            <w:rFonts w:ascii="Verdana" w:eastAsia="Times New Roman" w:hAnsi="Verdana" w:cs="Times New Roman"/>
            <w:noProof/>
            <w:sz w:val="18"/>
            <w:szCs w:val="18"/>
            <w:lang w:val="en-US" w:eastAsia="ru-RU"/>
          </w:rPr>
          <w:t>b</w:t>
        </w:r>
        <w:r w:rsidR="005B0646" w:rsidRPr="001062D9">
          <w:rPr>
            <w:rStyle w:val="a9"/>
            <w:rFonts w:ascii="Verdana" w:eastAsia="Times New Roman" w:hAnsi="Verdana" w:cs="Times New Roman"/>
            <w:noProof/>
            <w:sz w:val="18"/>
            <w:szCs w:val="18"/>
            <w:lang w:eastAsia="ru-RU"/>
          </w:rPr>
          <w:t>92063</w:t>
        </w:r>
      </w:hyperlink>
    </w:p>
    <w:p w:rsidR="005B0646" w:rsidRPr="001062D9" w:rsidRDefault="005B0646" w:rsidP="00A9246D">
      <w:pPr>
        <w:shd w:val="clear" w:color="auto" w:fill="F7F7F7"/>
        <w:spacing w:before="100" w:beforeAutospacing="1" w:after="100" w:afterAutospacing="1" w:line="255" w:lineRule="atLeast"/>
        <w:rPr>
          <w:rFonts w:ascii="Verdana" w:eastAsia="Times New Roman" w:hAnsi="Verdana" w:cs="Times New Roman"/>
          <w:noProof/>
          <w:color w:val="000000"/>
          <w:sz w:val="18"/>
          <w:szCs w:val="18"/>
          <w:lang w:eastAsia="ru-RU"/>
        </w:rPr>
      </w:pPr>
      <w:r w:rsidRPr="001062D9">
        <w:rPr>
          <w:rFonts w:ascii="Verdana" w:eastAsia="Times New Roman" w:hAnsi="Verdana" w:cs="Times New Roman"/>
          <w:noProof/>
          <w:color w:val="000000"/>
          <w:sz w:val="18"/>
          <w:szCs w:val="18"/>
          <w:lang w:eastAsia="ru-RU"/>
        </w:rPr>
        <w:t xml:space="preserve">Обучающие уроки: </w:t>
      </w:r>
      <w:hyperlink r:id="rId191" w:history="1">
        <w:r w:rsidRPr="003C7DB9">
          <w:rPr>
            <w:rStyle w:val="a9"/>
            <w:rFonts w:ascii="Verdana" w:eastAsia="Times New Roman" w:hAnsi="Verdana" w:cs="Times New Roman"/>
            <w:noProof/>
            <w:sz w:val="18"/>
            <w:szCs w:val="18"/>
            <w:lang w:val="en-US" w:eastAsia="ru-RU"/>
          </w:rPr>
          <w:t>https</w:t>
        </w:r>
        <w:r w:rsidRPr="001062D9">
          <w:rPr>
            <w:rStyle w:val="a9"/>
            <w:rFonts w:ascii="Verdana" w:eastAsia="Times New Roman" w:hAnsi="Verdana" w:cs="Times New Roman"/>
            <w:noProof/>
            <w:sz w:val="18"/>
            <w:szCs w:val="18"/>
            <w:lang w:eastAsia="ru-RU"/>
          </w:rPr>
          <w:t>://</w:t>
        </w:r>
        <w:r w:rsidRPr="003C7DB9">
          <w:rPr>
            <w:rStyle w:val="a9"/>
            <w:rFonts w:ascii="Verdana" w:eastAsia="Times New Roman" w:hAnsi="Verdana" w:cs="Times New Roman"/>
            <w:noProof/>
            <w:sz w:val="18"/>
            <w:szCs w:val="18"/>
            <w:lang w:val="en-US" w:eastAsia="ru-RU"/>
          </w:rPr>
          <w:t>githowto</w:t>
        </w:r>
        <w:r w:rsidRPr="001062D9">
          <w:rPr>
            <w:rStyle w:val="a9"/>
            <w:rFonts w:ascii="Verdana" w:eastAsia="Times New Roman" w:hAnsi="Verdana" w:cs="Times New Roman"/>
            <w:noProof/>
            <w:sz w:val="18"/>
            <w:szCs w:val="18"/>
            <w:lang w:eastAsia="ru-RU"/>
          </w:rPr>
          <w:t>.</w:t>
        </w:r>
        <w:r w:rsidRPr="003C7DB9">
          <w:rPr>
            <w:rStyle w:val="a9"/>
            <w:rFonts w:ascii="Verdana" w:eastAsia="Times New Roman" w:hAnsi="Verdana" w:cs="Times New Roman"/>
            <w:noProof/>
            <w:sz w:val="18"/>
            <w:szCs w:val="18"/>
            <w:lang w:val="en-US" w:eastAsia="ru-RU"/>
          </w:rPr>
          <w:t>com</w:t>
        </w:r>
        <w:r w:rsidRPr="001062D9">
          <w:rPr>
            <w:rStyle w:val="a9"/>
            <w:rFonts w:ascii="Verdana" w:eastAsia="Times New Roman" w:hAnsi="Verdana" w:cs="Times New Roman"/>
            <w:noProof/>
            <w:sz w:val="18"/>
            <w:szCs w:val="18"/>
            <w:lang w:eastAsia="ru-RU"/>
          </w:rPr>
          <w:t>/</w:t>
        </w:r>
        <w:r w:rsidRPr="003C7DB9">
          <w:rPr>
            <w:rStyle w:val="a9"/>
            <w:rFonts w:ascii="Verdana" w:eastAsia="Times New Roman" w:hAnsi="Verdana" w:cs="Times New Roman"/>
            <w:noProof/>
            <w:sz w:val="18"/>
            <w:szCs w:val="18"/>
            <w:lang w:val="en-US" w:eastAsia="ru-RU"/>
          </w:rPr>
          <w:t>ru</w:t>
        </w:r>
        <w:r w:rsidRPr="001062D9">
          <w:rPr>
            <w:rStyle w:val="a9"/>
            <w:rFonts w:ascii="Verdana" w:eastAsia="Times New Roman" w:hAnsi="Verdana" w:cs="Times New Roman"/>
            <w:noProof/>
            <w:sz w:val="18"/>
            <w:szCs w:val="18"/>
            <w:lang w:eastAsia="ru-RU"/>
          </w:rPr>
          <w:t>/</w:t>
        </w:r>
        <w:r w:rsidRPr="003C7DB9">
          <w:rPr>
            <w:rStyle w:val="a9"/>
            <w:rFonts w:ascii="Verdana" w:eastAsia="Times New Roman" w:hAnsi="Verdana" w:cs="Times New Roman"/>
            <w:noProof/>
            <w:sz w:val="18"/>
            <w:szCs w:val="18"/>
            <w:lang w:val="en-US" w:eastAsia="ru-RU"/>
          </w:rPr>
          <w:t>create</w:t>
        </w:r>
        <w:r w:rsidRPr="001062D9">
          <w:rPr>
            <w:rStyle w:val="a9"/>
            <w:rFonts w:ascii="Verdana" w:eastAsia="Times New Roman" w:hAnsi="Verdana" w:cs="Times New Roman"/>
            <w:noProof/>
            <w:sz w:val="18"/>
            <w:szCs w:val="18"/>
            <w:lang w:eastAsia="ru-RU"/>
          </w:rPr>
          <w:t>_</w:t>
        </w:r>
        <w:r w:rsidRPr="003C7DB9">
          <w:rPr>
            <w:rStyle w:val="a9"/>
            <w:rFonts w:ascii="Verdana" w:eastAsia="Times New Roman" w:hAnsi="Verdana" w:cs="Times New Roman"/>
            <w:noProof/>
            <w:sz w:val="18"/>
            <w:szCs w:val="18"/>
            <w:lang w:val="en-US" w:eastAsia="ru-RU"/>
          </w:rPr>
          <w:t>a</w:t>
        </w:r>
        <w:r w:rsidRPr="001062D9">
          <w:rPr>
            <w:rStyle w:val="a9"/>
            <w:rFonts w:ascii="Verdana" w:eastAsia="Times New Roman" w:hAnsi="Verdana" w:cs="Times New Roman"/>
            <w:noProof/>
            <w:sz w:val="18"/>
            <w:szCs w:val="18"/>
            <w:lang w:eastAsia="ru-RU"/>
          </w:rPr>
          <w:t>_</w:t>
        </w:r>
        <w:r w:rsidRPr="003C7DB9">
          <w:rPr>
            <w:rStyle w:val="a9"/>
            <w:rFonts w:ascii="Verdana" w:eastAsia="Times New Roman" w:hAnsi="Verdana" w:cs="Times New Roman"/>
            <w:noProof/>
            <w:sz w:val="18"/>
            <w:szCs w:val="18"/>
            <w:lang w:val="en-US" w:eastAsia="ru-RU"/>
          </w:rPr>
          <w:t>project</w:t>
        </w:r>
      </w:hyperlink>
    </w:p>
    <w:p w:rsidR="007E0D56" w:rsidRPr="001062D9" w:rsidRDefault="007E0D56" w:rsidP="007E0D56">
      <w:pPr>
        <w:pStyle w:val="a8"/>
        <w:shd w:val="clear" w:color="auto" w:fill="FFFFFF"/>
        <w:spacing w:before="0" w:beforeAutospacing="0" w:after="0" w:afterAutospacing="0"/>
        <w:rPr>
          <w:rFonts w:ascii="Verdana" w:hAnsi="Verdana"/>
          <w:b/>
          <w:noProof/>
          <w:color w:val="E36C0A" w:themeColor="accent6" w:themeShade="BF"/>
          <w:sz w:val="18"/>
          <w:szCs w:val="18"/>
        </w:rPr>
      </w:pPr>
    </w:p>
    <w:p w:rsidR="007E0D56" w:rsidRPr="001062D9" w:rsidRDefault="007E0D56" w:rsidP="007E0D56">
      <w:pPr>
        <w:pStyle w:val="a8"/>
        <w:shd w:val="clear" w:color="auto" w:fill="FFFFFF"/>
        <w:spacing w:before="0" w:beforeAutospacing="0" w:after="0" w:afterAutospacing="0"/>
        <w:rPr>
          <w:rFonts w:ascii="Verdana" w:hAnsi="Verdana"/>
          <w:b/>
          <w:noProof/>
          <w:color w:val="E36C0A" w:themeColor="accent6" w:themeShade="BF"/>
          <w:sz w:val="18"/>
          <w:szCs w:val="18"/>
        </w:rPr>
      </w:pPr>
    </w:p>
    <w:p w:rsidR="007E0D56" w:rsidRPr="001062D9" w:rsidRDefault="007E0D56" w:rsidP="007E0D56">
      <w:pPr>
        <w:pStyle w:val="a8"/>
        <w:shd w:val="clear" w:color="auto" w:fill="FFFFFF"/>
        <w:spacing w:before="0" w:beforeAutospacing="0" w:after="0" w:afterAutospacing="0"/>
        <w:rPr>
          <w:rFonts w:ascii="Verdana" w:hAnsi="Verdana"/>
          <w:b/>
          <w:noProof/>
          <w:color w:val="E36C0A" w:themeColor="accent6" w:themeShade="BF"/>
          <w:sz w:val="18"/>
          <w:szCs w:val="18"/>
        </w:rPr>
      </w:pPr>
    </w:p>
    <w:p w:rsidR="007E0D56" w:rsidRPr="001062D9" w:rsidRDefault="007E0D56" w:rsidP="007E0D56">
      <w:pPr>
        <w:pStyle w:val="a8"/>
        <w:shd w:val="clear" w:color="auto" w:fill="FFFFFF"/>
        <w:spacing w:before="0" w:beforeAutospacing="0" w:after="0" w:afterAutospacing="0"/>
        <w:rPr>
          <w:rFonts w:ascii="Verdana" w:hAnsi="Verdana"/>
          <w:noProof/>
          <w:color w:val="000000"/>
          <w:sz w:val="18"/>
          <w:szCs w:val="18"/>
        </w:rPr>
      </w:pPr>
      <w:r w:rsidRPr="001062D9">
        <w:rPr>
          <w:rFonts w:ascii="Verdana" w:hAnsi="Verdana"/>
          <w:b/>
          <w:noProof/>
          <w:color w:val="E36C0A" w:themeColor="accent6" w:themeShade="BF"/>
          <w:sz w:val="18"/>
          <w:szCs w:val="18"/>
        </w:rPr>
        <w:t xml:space="preserve">Сокращения </w:t>
      </w:r>
      <w:r w:rsidR="002F5F32" w:rsidRPr="001062D9">
        <w:rPr>
          <w:rFonts w:ascii="Verdana" w:hAnsi="Verdana"/>
          <w:b/>
          <w:noProof/>
          <w:color w:val="E36C0A" w:themeColor="accent6" w:themeShade="BF"/>
          <w:sz w:val="18"/>
          <w:szCs w:val="18"/>
        </w:rPr>
        <w:t xml:space="preserve">(алиасы) в </w:t>
      </w:r>
      <w:r w:rsidRPr="001062D9">
        <w:rPr>
          <w:rFonts w:ascii="Verdana" w:hAnsi="Verdana"/>
          <w:b/>
          <w:noProof/>
          <w:color w:val="E36C0A" w:themeColor="accent6" w:themeShade="BF"/>
          <w:sz w:val="18"/>
          <w:szCs w:val="18"/>
        </w:rPr>
        <w:t>консоле:</w:t>
      </w:r>
    </w:p>
    <w:p w:rsidR="007E0D56" w:rsidRPr="001062D9" w:rsidRDefault="007E0D56" w:rsidP="007E0D56">
      <w:pPr>
        <w:pStyle w:val="a8"/>
        <w:shd w:val="clear" w:color="auto" w:fill="FFFFFF"/>
        <w:spacing w:before="0" w:beforeAutospacing="0" w:after="0" w:afterAutospacing="0"/>
        <w:rPr>
          <w:rFonts w:ascii="Arial" w:hAnsi="Arial" w:cs="Arial"/>
          <w:noProof/>
          <w:color w:val="444444"/>
        </w:rPr>
      </w:pPr>
      <w:r w:rsidRPr="001062D9">
        <w:rPr>
          <w:rFonts w:ascii="Verdana" w:hAnsi="Verdana"/>
          <w:noProof/>
          <w:color w:val="000000"/>
          <w:sz w:val="18"/>
          <w:szCs w:val="18"/>
        </w:rPr>
        <w:br/>
      </w:r>
      <w:ins w:id="18" w:author="Unknown">
        <w:r w:rsidRPr="003C7DB9">
          <w:rPr>
            <w:rFonts w:ascii="Arial" w:hAnsi="Arial" w:cs="Arial"/>
            <w:b/>
            <w:noProof/>
            <w:color w:val="000000" w:themeColor="text1"/>
            <w:lang w:val="en-US"/>
          </w:rPr>
          <w:t>git</w:t>
        </w:r>
        <w:r w:rsidRPr="001062D9">
          <w:rPr>
            <w:rFonts w:ascii="Arial" w:hAnsi="Arial" w:cs="Arial"/>
            <w:b/>
            <w:noProof/>
            <w:color w:val="000000" w:themeColor="text1"/>
          </w:rPr>
          <w:t xml:space="preserve"> </w:t>
        </w:r>
        <w:r w:rsidRPr="003C7DB9">
          <w:rPr>
            <w:rFonts w:ascii="Arial" w:hAnsi="Arial" w:cs="Arial"/>
            <w:b/>
            <w:noProof/>
            <w:color w:val="000000" w:themeColor="text1"/>
            <w:lang w:val="en-US"/>
          </w:rPr>
          <w:t>status</w:t>
        </w:r>
      </w:ins>
      <w:r w:rsidRPr="001062D9">
        <w:rPr>
          <w:rFonts w:ascii="Arial" w:hAnsi="Arial" w:cs="Arial"/>
          <w:b/>
          <w:noProof/>
          <w:color w:val="000000" w:themeColor="text1"/>
        </w:rPr>
        <w:t>,</w:t>
      </w:r>
      <w:r w:rsidRPr="003C7DB9">
        <w:rPr>
          <w:rFonts w:ascii="Arial" w:hAnsi="Arial" w:cs="Arial"/>
          <w:b/>
          <w:noProof/>
          <w:color w:val="000000" w:themeColor="text1"/>
          <w:lang w:val="en-US"/>
        </w:rPr>
        <w:t> </w:t>
      </w:r>
      <w:ins w:id="19" w:author="Unknown">
        <w:r w:rsidRPr="003C7DB9">
          <w:rPr>
            <w:rFonts w:ascii="Arial" w:hAnsi="Arial" w:cs="Arial"/>
            <w:b/>
            <w:noProof/>
            <w:color w:val="000000" w:themeColor="text1"/>
            <w:lang w:val="en-US"/>
          </w:rPr>
          <w:t>git</w:t>
        </w:r>
        <w:r w:rsidRPr="001062D9">
          <w:rPr>
            <w:rFonts w:ascii="Arial" w:hAnsi="Arial" w:cs="Arial"/>
            <w:b/>
            <w:noProof/>
            <w:color w:val="000000" w:themeColor="text1"/>
          </w:rPr>
          <w:t xml:space="preserve"> </w:t>
        </w:r>
        <w:r w:rsidRPr="003C7DB9">
          <w:rPr>
            <w:rFonts w:ascii="Arial" w:hAnsi="Arial" w:cs="Arial"/>
            <w:b/>
            <w:noProof/>
            <w:color w:val="000000" w:themeColor="text1"/>
            <w:lang w:val="en-US"/>
          </w:rPr>
          <w:t>add</w:t>
        </w:r>
      </w:ins>
      <w:r w:rsidRPr="001062D9">
        <w:rPr>
          <w:rFonts w:ascii="Arial" w:hAnsi="Arial" w:cs="Arial"/>
          <w:b/>
          <w:noProof/>
          <w:color w:val="000000" w:themeColor="text1"/>
        </w:rPr>
        <w:t>,</w:t>
      </w:r>
      <w:r w:rsidRPr="003C7DB9">
        <w:rPr>
          <w:rFonts w:ascii="Arial" w:hAnsi="Arial" w:cs="Arial"/>
          <w:b/>
          <w:noProof/>
          <w:color w:val="000000" w:themeColor="text1"/>
          <w:lang w:val="en-US"/>
        </w:rPr>
        <w:t> </w:t>
      </w:r>
      <w:ins w:id="20" w:author="Unknown">
        <w:r w:rsidRPr="003C7DB9">
          <w:rPr>
            <w:rFonts w:ascii="Arial" w:hAnsi="Arial" w:cs="Arial"/>
            <w:b/>
            <w:noProof/>
            <w:color w:val="000000" w:themeColor="text1"/>
            <w:lang w:val="en-US"/>
          </w:rPr>
          <w:t>git</w:t>
        </w:r>
        <w:r w:rsidRPr="001062D9">
          <w:rPr>
            <w:rFonts w:ascii="Arial" w:hAnsi="Arial" w:cs="Arial"/>
            <w:b/>
            <w:noProof/>
            <w:color w:val="000000" w:themeColor="text1"/>
          </w:rPr>
          <w:t xml:space="preserve"> </w:t>
        </w:r>
        <w:r w:rsidRPr="003C7DB9">
          <w:rPr>
            <w:rFonts w:ascii="Arial" w:hAnsi="Arial" w:cs="Arial"/>
            <w:b/>
            <w:noProof/>
            <w:color w:val="000000" w:themeColor="text1"/>
            <w:lang w:val="en-US"/>
          </w:rPr>
          <w:t>commit</w:t>
        </w:r>
      </w:ins>
      <w:r w:rsidRPr="001062D9">
        <w:rPr>
          <w:rFonts w:ascii="Arial" w:hAnsi="Arial" w:cs="Arial"/>
          <w:b/>
          <w:noProof/>
          <w:color w:val="000000" w:themeColor="text1"/>
        </w:rPr>
        <w:t>,</w:t>
      </w:r>
      <w:r w:rsidRPr="003C7DB9">
        <w:rPr>
          <w:rFonts w:ascii="Arial" w:hAnsi="Arial" w:cs="Arial"/>
          <w:b/>
          <w:noProof/>
          <w:color w:val="000000" w:themeColor="text1"/>
          <w:lang w:val="en-US"/>
        </w:rPr>
        <w:t> </w:t>
      </w:r>
      <w:ins w:id="21" w:author="Unknown">
        <w:r w:rsidRPr="003C7DB9">
          <w:rPr>
            <w:rFonts w:ascii="Arial" w:hAnsi="Arial" w:cs="Arial"/>
            <w:b/>
            <w:noProof/>
            <w:color w:val="000000" w:themeColor="text1"/>
            <w:lang w:val="en-US"/>
          </w:rPr>
          <w:t>git</w:t>
        </w:r>
        <w:r w:rsidRPr="001062D9">
          <w:rPr>
            <w:rFonts w:ascii="Arial" w:hAnsi="Arial" w:cs="Arial"/>
            <w:b/>
            <w:noProof/>
            <w:color w:val="000000" w:themeColor="text1"/>
          </w:rPr>
          <w:t xml:space="preserve"> </w:t>
        </w:r>
        <w:r w:rsidRPr="003C7DB9">
          <w:rPr>
            <w:rFonts w:ascii="Arial" w:hAnsi="Arial" w:cs="Arial"/>
            <w:b/>
            <w:noProof/>
            <w:color w:val="000000" w:themeColor="text1"/>
            <w:lang w:val="en-US"/>
          </w:rPr>
          <w:t>checkout</w:t>
        </w:r>
      </w:ins>
      <w:r w:rsidRPr="003C7DB9">
        <w:rPr>
          <w:rFonts w:ascii="Arial" w:hAnsi="Arial" w:cs="Arial"/>
          <w:noProof/>
          <w:color w:val="000000" w:themeColor="text1"/>
          <w:lang w:val="en-US"/>
        </w:rPr>
        <w:t> </w:t>
      </w:r>
      <w:r w:rsidRPr="001062D9">
        <w:rPr>
          <w:rFonts w:ascii="Arial" w:hAnsi="Arial" w:cs="Arial"/>
          <w:noProof/>
          <w:color w:val="444444"/>
        </w:rPr>
        <w:t>— общие команды, для которых полезно иметь сокращения.</w:t>
      </w:r>
    </w:p>
    <w:p w:rsidR="007E0D56" w:rsidRPr="001062D9" w:rsidRDefault="007E0D56" w:rsidP="007E0D56">
      <w:pPr>
        <w:pStyle w:val="a8"/>
        <w:shd w:val="clear" w:color="auto" w:fill="FFFFFF"/>
        <w:spacing w:before="0" w:beforeAutospacing="0" w:after="0" w:afterAutospacing="0"/>
        <w:rPr>
          <w:rFonts w:ascii="Arial" w:hAnsi="Arial" w:cs="Arial"/>
          <w:noProof/>
          <w:color w:val="444444"/>
        </w:rPr>
      </w:pPr>
      <w:r w:rsidRPr="001062D9">
        <w:rPr>
          <w:rFonts w:ascii="Arial" w:hAnsi="Arial" w:cs="Arial"/>
          <w:noProof/>
          <w:color w:val="444444"/>
        </w:rPr>
        <w:t>Добавьте следующее в файл .</w:t>
      </w:r>
      <w:r w:rsidRPr="003C7DB9">
        <w:rPr>
          <w:rFonts w:ascii="Arial" w:hAnsi="Arial" w:cs="Arial"/>
          <w:noProof/>
          <w:color w:val="444444"/>
          <w:lang w:val="en-US"/>
        </w:rPr>
        <w:t>gitconfig</w:t>
      </w:r>
      <w:r w:rsidRPr="001062D9">
        <w:rPr>
          <w:rFonts w:ascii="Arial" w:hAnsi="Arial" w:cs="Arial"/>
          <w:noProof/>
          <w:color w:val="444444"/>
        </w:rPr>
        <w:t xml:space="preserve"> в вашем $</w:t>
      </w:r>
      <w:r w:rsidRPr="003C7DB9">
        <w:rPr>
          <w:rStyle w:val="caps"/>
          <w:rFonts w:ascii="Arial" w:hAnsi="Arial" w:cs="Arial"/>
          <w:noProof/>
          <w:color w:val="444444"/>
          <w:lang w:val="en-US"/>
        </w:rPr>
        <w:t>HOME</w:t>
      </w:r>
      <w:r w:rsidRPr="003C7DB9">
        <w:rPr>
          <w:rFonts w:ascii="Arial" w:hAnsi="Arial" w:cs="Arial"/>
          <w:noProof/>
          <w:color w:val="444444"/>
          <w:lang w:val="en-US"/>
        </w:rPr>
        <w:t> </w:t>
      </w:r>
      <w:r w:rsidRPr="001062D9">
        <w:rPr>
          <w:rFonts w:ascii="Arial" w:hAnsi="Arial" w:cs="Arial"/>
          <w:noProof/>
          <w:color w:val="444444"/>
        </w:rPr>
        <w:t>каталоге.</w:t>
      </w:r>
    </w:p>
    <w:p w:rsidR="007E0D56" w:rsidRPr="003C7DB9" w:rsidRDefault="007E0D56" w:rsidP="007E0D56">
      <w:pPr>
        <w:pStyle w:val="4"/>
        <w:shd w:val="clear" w:color="auto" w:fill="BDC3C7"/>
        <w:spacing w:before="0" w:line="300" w:lineRule="atLeast"/>
        <w:textAlignment w:val="bottom"/>
        <w:rPr>
          <w:rFonts w:ascii="Arial" w:hAnsi="Arial" w:cs="Arial"/>
          <w:caps/>
          <w:noProof/>
          <w:color w:val="FFFFFF"/>
          <w:lang w:val="en-US"/>
        </w:rPr>
      </w:pPr>
      <w:r w:rsidRPr="003C7DB9">
        <w:rPr>
          <w:rFonts w:ascii="Arial" w:hAnsi="Arial" w:cs="Arial"/>
          <w:caps/>
          <w:noProof/>
          <w:color w:val="FFFFFF"/>
          <w:lang w:val="en-US"/>
        </w:rPr>
        <w:t>ФАЙЛ: </w:t>
      </w:r>
      <w:r w:rsidRPr="003C7DB9">
        <w:rPr>
          <w:rStyle w:val="ab"/>
          <w:rFonts w:ascii="Arial" w:hAnsi="Arial" w:cs="Arial"/>
          <w:noProof/>
          <w:color w:val="FFFFFF"/>
          <w:lang w:val="en-US"/>
        </w:rPr>
        <w:t>.gitconfig</w:t>
      </w:r>
    </w:p>
    <w:p w:rsidR="007E0D56" w:rsidRPr="003C7DB9" w:rsidRDefault="007E0D56" w:rsidP="007E0D56">
      <w:pPr>
        <w:pStyle w:val="HTML"/>
        <w:shd w:val="clear" w:color="auto" w:fill="ECF0F1"/>
        <w:spacing w:after="240"/>
        <w:rPr>
          <w:rFonts w:ascii="Consolas" w:hAnsi="Consolas" w:cs="Consolas"/>
          <w:noProof/>
          <w:color w:val="444444"/>
          <w:sz w:val="24"/>
          <w:szCs w:val="24"/>
          <w:lang w:val="en-US"/>
        </w:rPr>
      </w:pPr>
      <w:r w:rsidRPr="003C7DB9">
        <w:rPr>
          <w:rFonts w:ascii="Consolas" w:hAnsi="Consolas" w:cs="Consolas"/>
          <w:noProof/>
          <w:color w:val="444444"/>
          <w:sz w:val="24"/>
          <w:szCs w:val="24"/>
          <w:lang w:val="en-US"/>
        </w:rPr>
        <w:t>[alias]</w:t>
      </w:r>
    </w:p>
    <w:p w:rsidR="007E0D56" w:rsidRPr="003C7DB9" w:rsidRDefault="007E0D56" w:rsidP="007E0D56">
      <w:pPr>
        <w:pStyle w:val="HTML"/>
        <w:shd w:val="clear" w:color="auto" w:fill="ECF0F1"/>
        <w:spacing w:after="240"/>
        <w:rPr>
          <w:rFonts w:ascii="Consolas" w:hAnsi="Consolas" w:cs="Consolas"/>
          <w:noProof/>
          <w:color w:val="444444"/>
          <w:sz w:val="24"/>
          <w:szCs w:val="24"/>
          <w:lang w:val="en-US"/>
        </w:rPr>
      </w:pPr>
      <w:r w:rsidRPr="003C7DB9">
        <w:rPr>
          <w:rFonts w:ascii="Consolas" w:hAnsi="Consolas" w:cs="Consolas"/>
          <w:noProof/>
          <w:color w:val="444444"/>
          <w:sz w:val="24"/>
          <w:szCs w:val="24"/>
          <w:lang w:val="en-US"/>
        </w:rPr>
        <w:t xml:space="preserve">  co = checkout</w:t>
      </w:r>
    </w:p>
    <w:p w:rsidR="007E0D56" w:rsidRPr="003C7DB9" w:rsidRDefault="007E0D56" w:rsidP="007E0D56">
      <w:pPr>
        <w:pStyle w:val="HTML"/>
        <w:shd w:val="clear" w:color="auto" w:fill="ECF0F1"/>
        <w:spacing w:after="240"/>
        <w:rPr>
          <w:rFonts w:ascii="Consolas" w:hAnsi="Consolas" w:cs="Consolas"/>
          <w:noProof/>
          <w:color w:val="444444"/>
          <w:sz w:val="24"/>
          <w:szCs w:val="24"/>
          <w:lang w:val="en-US"/>
        </w:rPr>
      </w:pPr>
      <w:r w:rsidRPr="003C7DB9">
        <w:rPr>
          <w:rFonts w:ascii="Consolas" w:hAnsi="Consolas" w:cs="Consolas"/>
          <w:noProof/>
          <w:color w:val="444444"/>
          <w:sz w:val="24"/>
          <w:szCs w:val="24"/>
          <w:lang w:val="en-US"/>
        </w:rPr>
        <w:t xml:space="preserve">  ci = commit</w:t>
      </w:r>
    </w:p>
    <w:p w:rsidR="007E0D56" w:rsidRPr="003C7DB9" w:rsidRDefault="007E0D56" w:rsidP="007E0D56">
      <w:pPr>
        <w:pStyle w:val="HTML"/>
        <w:shd w:val="clear" w:color="auto" w:fill="ECF0F1"/>
        <w:spacing w:after="240"/>
        <w:rPr>
          <w:rFonts w:ascii="Consolas" w:hAnsi="Consolas" w:cs="Consolas"/>
          <w:noProof/>
          <w:color w:val="444444"/>
          <w:sz w:val="24"/>
          <w:szCs w:val="24"/>
          <w:lang w:val="en-US"/>
        </w:rPr>
      </w:pPr>
      <w:r w:rsidRPr="003C7DB9">
        <w:rPr>
          <w:rFonts w:ascii="Consolas" w:hAnsi="Consolas" w:cs="Consolas"/>
          <w:noProof/>
          <w:color w:val="444444"/>
          <w:sz w:val="24"/>
          <w:szCs w:val="24"/>
          <w:lang w:val="en-US"/>
        </w:rPr>
        <w:lastRenderedPageBreak/>
        <w:t xml:space="preserve">  st = status</w:t>
      </w:r>
    </w:p>
    <w:p w:rsidR="007E0D56" w:rsidRPr="003C7DB9" w:rsidRDefault="007E0D56" w:rsidP="007E0D56">
      <w:pPr>
        <w:pStyle w:val="HTML"/>
        <w:shd w:val="clear" w:color="auto" w:fill="ECF0F1"/>
        <w:spacing w:after="240"/>
        <w:rPr>
          <w:rFonts w:ascii="Consolas" w:hAnsi="Consolas" w:cs="Consolas"/>
          <w:noProof/>
          <w:color w:val="444444"/>
          <w:sz w:val="24"/>
          <w:szCs w:val="24"/>
          <w:lang w:val="en-US"/>
        </w:rPr>
      </w:pPr>
      <w:r w:rsidRPr="003C7DB9">
        <w:rPr>
          <w:rFonts w:ascii="Consolas" w:hAnsi="Consolas" w:cs="Consolas"/>
          <w:noProof/>
          <w:color w:val="444444"/>
          <w:sz w:val="24"/>
          <w:szCs w:val="24"/>
          <w:lang w:val="en-US"/>
        </w:rPr>
        <w:t xml:space="preserve">  br = branch</w:t>
      </w:r>
    </w:p>
    <w:p w:rsidR="007E0D56" w:rsidRPr="003C7DB9" w:rsidRDefault="007E0D56" w:rsidP="007E0D56">
      <w:pPr>
        <w:pStyle w:val="HTML"/>
        <w:shd w:val="clear" w:color="auto" w:fill="ECF0F1"/>
        <w:spacing w:after="240"/>
        <w:rPr>
          <w:rFonts w:ascii="Consolas" w:hAnsi="Consolas" w:cs="Consolas"/>
          <w:noProof/>
          <w:color w:val="444444"/>
          <w:sz w:val="24"/>
          <w:szCs w:val="24"/>
          <w:lang w:val="en-US"/>
        </w:rPr>
      </w:pPr>
      <w:r w:rsidRPr="003C7DB9">
        <w:rPr>
          <w:rFonts w:ascii="Consolas" w:hAnsi="Consolas" w:cs="Consolas"/>
          <w:noProof/>
          <w:color w:val="444444"/>
          <w:sz w:val="24"/>
          <w:szCs w:val="24"/>
          <w:lang w:val="en-US"/>
        </w:rPr>
        <w:t xml:space="preserve">  hist = log --pretty=format:\"%h %ad | %s%d [%an]\" --graph --date=short</w:t>
      </w:r>
    </w:p>
    <w:p w:rsidR="007E0D56" w:rsidRPr="003C7DB9" w:rsidRDefault="007E0D56" w:rsidP="007E0D56">
      <w:pPr>
        <w:pStyle w:val="HTML"/>
        <w:shd w:val="clear" w:color="auto" w:fill="ECF0F1"/>
        <w:spacing w:after="240"/>
        <w:rPr>
          <w:rFonts w:ascii="Consolas" w:hAnsi="Consolas" w:cs="Consolas"/>
          <w:noProof/>
          <w:color w:val="444444"/>
          <w:sz w:val="24"/>
          <w:szCs w:val="24"/>
          <w:lang w:val="en-US"/>
        </w:rPr>
      </w:pPr>
      <w:r w:rsidRPr="003C7DB9">
        <w:rPr>
          <w:rFonts w:ascii="Consolas" w:hAnsi="Consolas" w:cs="Consolas"/>
          <w:noProof/>
          <w:color w:val="444444"/>
          <w:sz w:val="24"/>
          <w:szCs w:val="24"/>
          <w:lang w:val="en-US"/>
        </w:rPr>
        <w:t xml:space="preserve">  type = cat-file -t</w:t>
      </w:r>
    </w:p>
    <w:p w:rsidR="007E0D56" w:rsidRPr="003C7DB9" w:rsidRDefault="007E0D56" w:rsidP="007E0D56">
      <w:pPr>
        <w:pStyle w:val="HTML"/>
        <w:shd w:val="clear" w:color="auto" w:fill="ECF0F1"/>
        <w:spacing w:after="240"/>
        <w:rPr>
          <w:rFonts w:ascii="Consolas" w:hAnsi="Consolas" w:cs="Consolas"/>
          <w:noProof/>
          <w:color w:val="444444"/>
          <w:sz w:val="24"/>
          <w:szCs w:val="24"/>
          <w:lang w:val="en-US"/>
        </w:rPr>
      </w:pPr>
      <w:r w:rsidRPr="003C7DB9">
        <w:rPr>
          <w:rFonts w:ascii="Consolas" w:hAnsi="Consolas" w:cs="Consolas"/>
          <w:noProof/>
          <w:color w:val="444444"/>
          <w:sz w:val="24"/>
          <w:szCs w:val="24"/>
          <w:lang w:val="en-US"/>
        </w:rPr>
        <w:t xml:space="preserve">  dump = cat-file -p</w:t>
      </w:r>
    </w:p>
    <w:p w:rsidR="002F5F32" w:rsidRPr="001062D9" w:rsidRDefault="002F5F32" w:rsidP="00A9246D">
      <w:pPr>
        <w:shd w:val="clear" w:color="auto" w:fill="F7F7F7"/>
        <w:spacing w:before="100" w:beforeAutospacing="1" w:after="100" w:afterAutospacing="1" w:line="255" w:lineRule="atLeast"/>
        <w:rPr>
          <w:rFonts w:ascii="Verdana" w:eastAsia="Times New Roman" w:hAnsi="Verdana" w:cs="Times New Roman"/>
          <w:noProof/>
          <w:color w:val="000000"/>
          <w:sz w:val="18"/>
          <w:szCs w:val="18"/>
          <w:lang w:eastAsia="ru-RU"/>
        </w:rPr>
      </w:pPr>
      <w:r w:rsidRPr="001062D9">
        <w:rPr>
          <w:rFonts w:ascii="Verdana" w:eastAsia="Times New Roman" w:hAnsi="Verdana" w:cs="Times New Roman"/>
          <w:noProof/>
          <w:color w:val="000000"/>
          <w:sz w:val="18"/>
          <w:szCs w:val="18"/>
          <w:lang w:eastAsia="ru-RU"/>
        </w:rPr>
        <w:t>Дя этого наберем в поиске через пуск .</w:t>
      </w:r>
      <w:r w:rsidRPr="003C7DB9">
        <w:rPr>
          <w:rFonts w:ascii="Verdana" w:eastAsia="Times New Roman" w:hAnsi="Verdana" w:cs="Times New Roman"/>
          <w:noProof/>
          <w:color w:val="000000"/>
          <w:sz w:val="18"/>
          <w:szCs w:val="18"/>
          <w:lang w:val="en-US" w:eastAsia="ru-RU"/>
        </w:rPr>
        <w:t>gitconfig</w:t>
      </w:r>
      <w:r w:rsidRPr="001062D9">
        <w:rPr>
          <w:rFonts w:ascii="Verdana" w:eastAsia="Times New Roman" w:hAnsi="Verdana" w:cs="Times New Roman"/>
          <w:noProof/>
          <w:color w:val="000000"/>
          <w:sz w:val="18"/>
          <w:szCs w:val="18"/>
          <w:lang w:eastAsia="ru-RU"/>
        </w:rPr>
        <w:t xml:space="preserve"> и откроем его с помощью текстового редактора. После этого вставим в него даные команды методом </w:t>
      </w:r>
      <w:r w:rsidRPr="003C7DB9">
        <w:rPr>
          <w:rFonts w:ascii="Verdana" w:eastAsia="Times New Roman" w:hAnsi="Verdana" w:cs="Times New Roman"/>
          <w:noProof/>
          <w:color w:val="000000"/>
          <w:sz w:val="18"/>
          <w:szCs w:val="18"/>
          <w:lang w:val="en-US" w:eastAsia="ru-RU"/>
        </w:rPr>
        <w:t>Ctrl</w:t>
      </w:r>
      <w:r w:rsidRPr="001062D9">
        <w:rPr>
          <w:rFonts w:ascii="Verdana" w:eastAsia="Times New Roman" w:hAnsi="Verdana" w:cs="Times New Roman"/>
          <w:noProof/>
          <w:color w:val="000000"/>
          <w:sz w:val="18"/>
          <w:szCs w:val="18"/>
          <w:lang w:eastAsia="ru-RU"/>
        </w:rPr>
        <w:t xml:space="preserve"> </w:t>
      </w:r>
      <w:r w:rsidRPr="003C7DB9">
        <w:rPr>
          <w:rFonts w:ascii="Verdana" w:eastAsia="Times New Roman" w:hAnsi="Verdana" w:cs="Times New Roman"/>
          <w:noProof/>
          <w:color w:val="000000"/>
          <w:sz w:val="18"/>
          <w:szCs w:val="18"/>
          <w:lang w:val="en-US" w:eastAsia="ru-RU"/>
        </w:rPr>
        <w:t>C</w:t>
      </w:r>
      <w:r w:rsidRPr="001062D9">
        <w:rPr>
          <w:rFonts w:ascii="Verdana" w:eastAsia="Times New Roman" w:hAnsi="Verdana" w:cs="Times New Roman"/>
          <w:noProof/>
          <w:color w:val="000000"/>
          <w:sz w:val="18"/>
          <w:szCs w:val="18"/>
          <w:lang w:eastAsia="ru-RU"/>
        </w:rPr>
        <w:t xml:space="preserve"> - </w:t>
      </w:r>
      <w:r w:rsidRPr="003C7DB9">
        <w:rPr>
          <w:rFonts w:ascii="Verdana" w:eastAsia="Times New Roman" w:hAnsi="Verdana" w:cs="Times New Roman"/>
          <w:noProof/>
          <w:color w:val="000000"/>
          <w:sz w:val="18"/>
          <w:szCs w:val="18"/>
          <w:lang w:val="en-US" w:eastAsia="ru-RU"/>
        </w:rPr>
        <w:t>Ctrl</w:t>
      </w:r>
      <w:r w:rsidRPr="001062D9">
        <w:rPr>
          <w:rFonts w:ascii="Verdana" w:eastAsia="Times New Roman" w:hAnsi="Verdana" w:cs="Times New Roman"/>
          <w:noProof/>
          <w:color w:val="000000"/>
          <w:sz w:val="18"/>
          <w:szCs w:val="18"/>
          <w:lang w:eastAsia="ru-RU"/>
        </w:rPr>
        <w:t xml:space="preserve"> </w:t>
      </w:r>
      <w:r w:rsidRPr="003C7DB9">
        <w:rPr>
          <w:rFonts w:ascii="Verdana" w:eastAsia="Times New Roman" w:hAnsi="Verdana" w:cs="Times New Roman"/>
          <w:noProof/>
          <w:color w:val="000000"/>
          <w:sz w:val="18"/>
          <w:szCs w:val="18"/>
          <w:lang w:val="en-US" w:eastAsia="ru-RU"/>
        </w:rPr>
        <w:t>V</w:t>
      </w:r>
      <w:r w:rsidRPr="001062D9">
        <w:rPr>
          <w:rFonts w:ascii="Verdana" w:eastAsia="Times New Roman" w:hAnsi="Verdana" w:cs="Times New Roman"/>
          <w:noProof/>
          <w:color w:val="000000"/>
          <w:sz w:val="18"/>
          <w:szCs w:val="18"/>
          <w:lang w:eastAsia="ru-RU"/>
        </w:rPr>
        <w:t>.</w:t>
      </w:r>
    </w:p>
    <w:p w:rsidR="005B0646" w:rsidRPr="001062D9" w:rsidRDefault="007E0D56" w:rsidP="00A9246D">
      <w:pPr>
        <w:shd w:val="clear" w:color="auto" w:fill="F7F7F7"/>
        <w:spacing w:before="100" w:beforeAutospacing="1" w:after="100" w:afterAutospacing="1" w:line="255" w:lineRule="atLeast"/>
        <w:rPr>
          <w:rFonts w:ascii="Verdana" w:eastAsia="Times New Roman" w:hAnsi="Verdana" w:cs="Times New Roman"/>
          <w:noProof/>
          <w:color w:val="000000"/>
          <w:sz w:val="18"/>
          <w:szCs w:val="18"/>
          <w:lang w:eastAsia="ru-RU"/>
        </w:rPr>
      </w:pPr>
      <w:r w:rsidRPr="001062D9">
        <w:rPr>
          <w:rFonts w:ascii="Verdana" w:eastAsia="Times New Roman" w:hAnsi="Verdana" w:cs="Times New Roman"/>
          <w:noProof/>
          <w:color w:val="000000"/>
          <w:sz w:val="18"/>
          <w:szCs w:val="18"/>
          <w:lang w:eastAsia="ru-RU"/>
        </w:rPr>
        <w:t xml:space="preserve">Проверим </w:t>
      </w:r>
      <w:r w:rsidR="002F5F32" w:rsidRPr="001062D9">
        <w:rPr>
          <w:rFonts w:ascii="Verdana" w:eastAsia="Times New Roman" w:hAnsi="Verdana" w:cs="Times New Roman"/>
          <w:noProof/>
          <w:color w:val="000000"/>
          <w:sz w:val="18"/>
          <w:szCs w:val="18"/>
          <w:lang w:eastAsia="ru-RU"/>
        </w:rPr>
        <w:t xml:space="preserve">использование алиасов </w:t>
      </w:r>
      <w:r w:rsidRPr="001062D9">
        <w:rPr>
          <w:rFonts w:ascii="Verdana" w:eastAsia="Times New Roman" w:hAnsi="Verdana" w:cs="Times New Roman"/>
          <w:noProof/>
          <w:color w:val="000000"/>
          <w:sz w:val="18"/>
          <w:szCs w:val="18"/>
          <w:lang w:eastAsia="ru-RU"/>
        </w:rPr>
        <w:t>в консоле:</w:t>
      </w:r>
    </w:p>
    <w:p w:rsidR="001114B7" w:rsidRPr="003C7DB9" w:rsidRDefault="007E0D56" w:rsidP="00444B36">
      <w:pPr>
        <w:shd w:val="clear" w:color="auto" w:fill="F7F7F7"/>
        <w:spacing w:before="100" w:beforeAutospacing="1" w:after="100" w:afterAutospacing="1" w:line="255" w:lineRule="atLeast"/>
        <w:rPr>
          <w:rFonts w:ascii="Verdana" w:eastAsia="Times New Roman" w:hAnsi="Verdana" w:cs="Times New Roman"/>
          <w:noProof/>
          <w:color w:val="000000"/>
          <w:sz w:val="18"/>
          <w:szCs w:val="18"/>
          <w:lang w:val="en-US" w:eastAsia="ru-RU"/>
        </w:rPr>
      </w:pPr>
      <w:r w:rsidRPr="003C7DB9">
        <w:rPr>
          <w:rFonts w:ascii="Verdana" w:eastAsia="Times New Roman" w:hAnsi="Verdana" w:cs="Times New Roman"/>
          <w:noProof/>
          <w:color w:val="000000"/>
          <w:sz w:val="18"/>
          <w:szCs w:val="18"/>
          <w:lang w:eastAsia="ru-RU"/>
        </w:rPr>
        <w:drawing>
          <wp:inline distT="0" distB="0" distL="0" distR="0" wp14:anchorId="48DB3041" wp14:editId="1BD70B47">
            <wp:extent cx="6124575" cy="1857375"/>
            <wp:effectExtent l="0" t="0" r="9525" b="9525"/>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абота с командной строкой19.jpg"/>
                    <pic:cNvPicPr/>
                  </pic:nvPicPr>
                  <pic:blipFill>
                    <a:blip r:embed="rId192">
                      <a:extLst>
                        <a:ext uri="{28A0092B-C50C-407E-A947-70E740481C1C}">
                          <a14:useLocalDpi xmlns:a14="http://schemas.microsoft.com/office/drawing/2010/main" val="0"/>
                        </a:ext>
                      </a:extLst>
                    </a:blip>
                    <a:stretch>
                      <a:fillRect/>
                    </a:stretch>
                  </pic:blipFill>
                  <pic:spPr>
                    <a:xfrm>
                      <a:off x="0" y="0"/>
                      <a:ext cx="6124575" cy="1857375"/>
                    </a:xfrm>
                    <a:prstGeom prst="rect">
                      <a:avLst/>
                    </a:prstGeom>
                  </pic:spPr>
                </pic:pic>
              </a:graphicData>
            </a:graphic>
          </wp:inline>
        </w:drawing>
      </w:r>
    </w:p>
    <w:p w:rsidR="001F6E24" w:rsidRPr="003C7DB9" w:rsidRDefault="001F6E24" w:rsidP="00B1089E">
      <w:pPr>
        <w:rPr>
          <w:rFonts w:ascii="Arial Black" w:hAnsi="Arial Black" w:cstheme="minorHAnsi"/>
          <w:b/>
          <w:noProof/>
          <w:color w:val="FF0000"/>
          <w:sz w:val="36"/>
          <w:szCs w:val="36"/>
          <w:u w:val="single"/>
          <w:lang w:val="en-US"/>
        </w:rPr>
      </w:pPr>
    </w:p>
    <w:p w:rsidR="001F6E24" w:rsidRPr="001062D9" w:rsidRDefault="001F6E24" w:rsidP="00B1089E">
      <w:pPr>
        <w:rPr>
          <w:rFonts w:ascii="Arial Black" w:hAnsi="Arial Black" w:cstheme="minorHAnsi"/>
          <w:b/>
          <w:noProof/>
          <w:color w:val="FF0000"/>
          <w:sz w:val="36"/>
          <w:szCs w:val="36"/>
          <w:u w:val="single"/>
        </w:rPr>
      </w:pPr>
      <w:r w:rsidRPr="001062D9">
        <w:rPr>
          <w:rFonts w:ascii="Arial Black" w:hAnsi="Arial Black" w:cstheme="minorHAnsi"/>
          <w:b/>
          <w:noProof/>
          <w:color w:val="FF0000"/>
          <w:sz w:val="36"/>
          <w:szCs w:val="36"/>
          <w:u w:val="single"/>
        </w:rPr>
        <w:t>ООП</w:t>
      </w:r>
    </w:p>
    <w:p w:rsidR="001F6E24" w:rsidRPr="001062D9" w:rsidRDefault="001F6E24" w:rsidP="00B1089E">
      <w:pPr>
        <w:rPr>
          <w:rFonts w:ascii="Verdana" w:hAnsi="Verdana"/>
          <w:noProof/>
          <w:sz w:val="18"/>
          <w:szCs w:val="18"/>
        </w:rPr>
      </w:pPr>
      <w:r w:rsidRPr="001062D9">
        <w:rPr>
          <w:rFonts w:ascii="Verdana" w:hAnsi="Verdana"/>
          <w:b/>
          <w:noProof/>
          <w:color w:val="E36C0A" w:themeColor="accent6" w:themeShade="BF"/>
          <w:sz w:val="18"/>
          <w:szCs w:val="18"/>
        </w:rPr>
        <w:t xml:space="preserve">Классы – </w:t>
      </w:r>
      <w:r w:rsidRPr="001062D9">
        <w:rPr>
          <w:rFonts w:ascii="Verdana" w:hAnsi="Verdana"/>
          <w:noProof/>
          <w:sz w:val="18"/>
          <w:szCs w:val="18"/>
        </w:rPr>
        <w:t>эт</w:t>
      </w:r>
      <w:r w:rsidR="00211128" w:rsidRPr="001062D9">
        <w:rPr>
          <w:rFonts w:ascii="Verdana" w:hAnsi="Verdana"/>
          <w:noProof/>
          <w:sz w:val="18"/>
          <w:szCs w:val="18"/>
        </w:rPr>
        <w:t>о контейнеры для хранения свойств (данных)</w:t>
      </w:r>
      <w:r w:rsidRPr="001062D9">
        <w:rPr>
          <w:rFonts w:ascii="Verdana" w:hAnsi="Verdana"/>
          <w:noProof/>
          <w:sz w:val="18"/>
          <w:szCs w:val="18"/>
        </w:rPr>
        <w:t xml:space="preserve"> и методов</w:t>
      </w:r>
      <w:r w:rsidR="00211128" w:rsidRPr="001062D9">
        <w:rPr>
          <w:rFonts w:ascii="Verdana" w:hAnsi="Verdana"/>
          <w:noProof/>
          <w:sz w:val="18"/>
          <w:szCs w:val="18"/>
        </w:rPr>
        <w:t xml:space="preserve"> </w:t>
      </w:r>
      <w:r w:rsidRPr="001062D9">
        <w:rPr>
          <w:rFonts w:ascii="Verdana" w:hAnsi="Verdana"/>
          <w:noProof/>
          <w:sz w:val="18"/>
          <w:szCs w:val="18"/>
        </w:rPr>
        <w:t>(функций), связанных между собой.</w:t>
      </w:r>
    </w:p>
    <w:p w:rsidR="001F6E24" w:rsidRPr="001062D9" w:rsidRDefault="001F6E24" w:rsidP="00B1089E">
      <w:pPr>
        <w:rPr>
          <w:rFonts w:ascii="Verdana" w:hAnsi="Verdana"/>
          <w:noProof/>
          <w:sz w:val="18"/>
          <w:szCs w:val="18"/>
        </w:rPr>
      </w:pPr>
      <w:r w:rsidRPr="001062D9">
        <w:rPr>
          <w:rFonts w:ascii="Verdana" w:hAnsi="Verdana"/>
          <w:b/>
          <w:noProof/>
          <w:color w:val="E36C0A" w:themeColor="accent6" w:themeShade="BF"/>
          <w:sz w:val="18"/>
          <w:szCs w:val="18"/>
        </w:rPr>
        <w:t xml:space="preserve">Класс </w:t>
      </w:r>
      <w:r w:rsidRPr="001062D9">
        <w:rPr>
          <w:rFonts w:ascii="Verdana" w:hAnsi="Verdana"/>
          <w:noProof/>
          <w:sz w:val="18"/>
          <w:szCs w:val="18"/>
        </w:rPr>
        <w:t xml:space="preserve">состоит из </w:t>
      </w:r>
      <w:r w:rsidRPr="001062D9">
        <w:rPr>
          <w:rFonts w:ascii="Verdana" w:hAnsi="Verdana"/>
          <w:b/>
          <w:noProof/>
          <w:color w:val="E36C0A" w:themeColor="accent6" w:themeShade="BF"/>
          <w:sz w:val="18"/>
          <w:szCs w:val="18"/>
        </w:rPr>
        <w:t>объектов</w:t>
      </w:r>
      <w:r w:rsidR="002C1370" w:rsidRPr="001062D9">
        <w:rPr>
          <w:rFonts w:ascii="Verdana" w:hAnsi="Verdana"/>
          <w:b/>
          <w:noProof/>
          <w:color w:val="E36C0A" w:themeColor="accent6" w:themeShade="BF"/>
          <w:sz w:val="18"/>
          <w:szCs w:val="18"/>
        </w:rPr>
        <w:t xml:space="preserve"> (экземпляр класса)</w:t>
      </w:r>
      <w:r w:rsidRPr="001062D9">
        <w:rPr>
          <w:rFonts w:ascii="Verdana" w:hAnsi="Verdana"/>
          <w:noProof/>
          <w:sz w:val="18"/>
          <w:szCs w:val="18"/>
        </w:rPr>
        <w:t xml:space="preserve"> – та</w:t>
      </w:r>
      <w:r w:rsidR="00211128" w:rsidRPr="001062D9">
        <w:rPr>
          <w:rFonts w:ascii="Verdana" w:hAnsi="Verdana"/>
          <w:noProof/>
          <w:sz w:val="18"/>
          <w:szCs w:val="18"/>
        </w:rPr>
        <w:t xml:space="preserve">к называемой совокупности </w:t>
      </w:r>
      <w:r w:rsidR="00E35FB9" w:rsidRPr="001062D9">
        <w:rPr>
          <w:rFonts w:ascii="Verdana" w:hAnsi="Verdana"/>
          <w:noProof/>
          <w:sz w:val="18"/>
          <w:szCs w:val="18"/>
        </w:rPr>
        <w:t xml:space="preserve">этих </w:t>
      </w:r>
      <w:r w:rsidR="00211128" w:rsidRPr="001062D9">
        <w:rPr>
          <w:rFonts w:ascii="Verdana" w:hAnsi="Verdana"/>
          <w:noProof/>
          <w:sz w:val="18"/>
          <w:szCs w:val="18"/>
        </w:rPr>
        <w:t>свойств (данных)</w:t>
      </w:r>
      <w:r w:rsidRPr="001062D9">
        <w:rPr>
          <w:rFonts w:ascii="Verdana" w:hAnsi="Verdana"/>
          <w:noProof/>
          <w:sz w:val="18"/>
          <w:szCs w:val="18"/>
        </w:rPr>
        <w:t xml:space="preserve"> и методов</w:t>
      </w:r>
      <w:r w:rsidR="00DA12D8" w:rsidRPr="001062D9">
        <w:rPr>
          <w:rFonts w:ascii="Verdana" w:hAnsi="Verdana"/>
          <w:noProof/>
          <w:sz w:val="18"/>
          <w:szCs w:val="18"/>
        </w:rPr>
        <w:t>(</w:t>
      </w:r>
      <w:r w:rsidR="00ED39E7" w:rsidRPr="001062D9">
        <w:rPr>
          <w:rFonts w:ascii="Verdana" w:hAnsi="Verdana"/>
          <w:noProof/>
          <w:sz w:val="18"/>
          <w:szCs w:val="18"/>
        </w:rPr>
        <w:t>фу</w:t>
      </w:r>
      <w:r w:rsidR="00DA12D8" w:rsidRPr="001062D9">
        <w:rPr>
          <w:rFonts w:ascii="Verdana" w:hAnsi="Verdana"/>
          <w:noProof/>
          <w:sz w:val="18"/>
          <w:szCs w:val="18"/>
        </w:rPr>
        <w:t>н</w:t>
      </w:r>
      <w:r w:rsidR="00ED39E7" w:rsidRPr="001062D9">
        <w:rPr>
          <w:rFonts w:ascii="Verdana" w:hAnsi="Verdana"/>
          <w:noProof/>
          <w:sz w:val="18"/>
          <w:szCs w:val="18"/>
        </w:rPr>
        <w:t>к</w:t>
      </w:r>
      <w:r w:rsidR="00DA12D8" w:rsidRPr="001062D9">
        <w:rPr>
          <w:rFonts w:ascii="Verdana" w:hAnsi="Verdana"/>
          <w:noProof/>
          <w:sz w:val="18"/>
          <w:szCs w:val="18"/>
        </w:rPr>
        <w:t>ций)</w:t>
      </w:r>
      <w:r w:rsidRPr="001062D9">
        <w:rPr>
          <w:rFonts w:ascii="Verdana" w:hAnsi="Verdana"/>
          <w:noProof/>
          <w:sz w:val="18"/>
          <w:szCs w:val="18"/>
        </w:rPr>
        <w:t>, которые нужны для их обработки.</w:t>
      </w:r>
    </w:p>
    <w:p w:rsidR="00663A9D" w:rsidRPr="001062D9" w:rsidRDefault="00663A9D" w:rsidP="00B1089E">
      <w:pPr>
        <w:rPr>
          <w:rFonts w:ascii="Verdana" w:hAnsi="Verdana"/>
          <w:noProof/>
          <w:sz w:val="18"/>
          <w:szCs w:val="18"/>
        </w:rPr>
      </w:pPr>
      <w:r w:rsidRPr="001062D9">
        <w:rPr>
          <w:rFonts w:ascii="Verdana" w:hAnsi="Verdana"/>
          <w:b/>
          <w:noProof/>
          <w:color w:val="E36C0A" w:themeColor="accent6" w:themeShade="BF"/>
          <w:sz w:val="18"/>
          <w:szCs w:val="18"/>
        </w:rPr>
        <w:t>Экземпляр класса (объект)</w:t>
      </w:r>
      <w:r w:rsidRPr="001062D9">
        <w:rPr>
          <w:rFonts w:ascii="Verdana" w:hAnsi="Verdana"/>
          <w:noProof/>
          <w:color w:val="E36C0A" w:themeColor="accent6" w:themeShade="BF"/>
          <w:sz w:val="18"/>
          <w:szCs w:val="18"/>
        </w:rPr>
        <w:t xml:space="preserve"> </w:t>
      </w:r>
      <w:r w:rsidRPr="001062D9">
        <w:rPr>
          <w:rFonts w:ascii="Verdana" w:hAnsi="Verdana"/>
          <w:noProof/>
          <w:sz w:val="18"/>
          <w:szCs w:val="18"/>
        </w:rPr>
        <w:t xml:space="preserve">хранит в себе все свойства и методы </w:t>
      </w:r>
      <w:r w:rsidR="00C42EFD" w:rsidRPr="001062D9">
        <w:rPr>
          <w:rFonts w:ascii="Verdana" w:hAnsi="Verdana"/>
          <w:noProof/>
          <w:sz w:val="18"/>
          <w:szCs w:val="18"/>
        </w:rPr>
        <w:t>класса.</w:t>
      </w:r>
    </w:p>
    <w:p w:rsidR="001F6E24" w:rsidRPr="001062D9" w:rsidRDefault="001F6E24" w:rsidP="00B1089E">
      <w:pPr>
        <w:rPr>
          <w:rFonts w:ascii="Verdana" w:hAnsi="Verdana"/>
          <w:noProof/>
          <w:sz w:val="18"/>
          <w:szCs w:val="18"/>
        </w:rPr>
      </w:pPr>
      <w:r w:rsidRPr="001062D9">
        <w:rPr>
          <w:rFonts w:ascii="Verdana" w:hAnsi="Verdana"/>
          <w:b/>
          <w:noProof/>
          <w:color w:val="E36C0A" w:themeColor="accent6" w:themeShade="BF"/>
          <w:sz w:val="18"/>
          <w:szCs w:val="18"/>
        </w:rPr>
        <w:t>Класс</w:t>
      </w:r>
      <w:r w:rsidRPr="001062D9">
        <w:rPr>
          <w:rFonts w:ascii="Verdana" w:hAnsi="Verdana"/>
          <w:noProof/>
          <w:sz w:val="18"/>
          <w:szCs w:val="18"/>
        </w:rPr>
        <w:t xml:space="preserve"> – это как тип данных (</w:t>
      </w:r>
      <w:r w:rsidRPr="001062D9">
        <w:rPr>
          <w:rFonts w:ascii="Verdana" w:hAnsi="Verdana"/>
          <w:noProof/>
          <w:color w:val="1F497D" w:themeColor="text2"/>
          <w:sz w:val="18"/>
          <w:szCs w:val="18"/>
        </w:rPr>
        <w:t>число, строка, булев тип</w:t>
      </w:r>
      <w:r w:rsidRPr="001062D9">
        <w:rPr>
          <w:rFonts w:ascii="Verdana" w:hAnsi="Verdana"/>
          <w:noProof/>
          <w:sz w:val="18"/>
          <w:szCs w:val="18"/>
        </w:rPr>
        <w:t xml:space="preserve">), а </w:t>
      </w:r>
      <w:r w:rsidRPr="001062D9">
        <w:rPr>
          <w:rFonts w:ascii="Verdana" w:hAnsi="Verdana"/>
          <w:b/>
          <w:noProof/>
          <w:color w:val="E36C0A" w:themeColor="accent6" w:themeShade="BF"/>
          <w:sz w:val="18"/>
          <w:szCs w:val="18"/>
        </w:rPr>
        <w:t>объект</w:t>
      </w:r>
      <w:r w:rsidRPr="001062D9">
        <w:rPr>
          <w:rFonts w:ascii="Verdana" w:hAnsi="Verdana"/>
          <w:noProof/>
          <w:sz w:val="18"/>
          <w:szCs w:val="18"/>
        </w:rPr>
        <w:t xml:space="preserve"> – как переменная </w:t>
      </w:r>
      <w:r w:rsidRPr="001062D9">
        <w:rPr>
          <w:rFonts w:ascii="Verdana" w:hAnsi="Verdana"/>
          <w:noProof/>
          <w:color w:val="1F497D" w:themeColor="text2"/>
          <w:sz w:val="18"/>
          <w:szCs w:val="18"/>
        </w:rPr>
        <w:t>($</w:t>
      </w:r>
      <w:r w:rsidRPr="003C7DB9">
        <w:rPr>
          <w:rFonts w:ascii="Verdana" w:hAnsi="Verdana"/>
          <w:noProof/>
          <w:color w:val="1F497D" w:themeColor="text2"/>
          <w:sz w:val="18"/>
          <w:szCs w:val="18"/>
          <w:lang w:val="en-US"/>
        </w:rPr>
        <w:t>a</w:t>
      </w:r>
      <w:r w:rsidRPr="001062D9">
        <w:rPr>
          <w:rFonts w:ascii="Verdana" w:hAnsi="Verdana"/>
          <w:noProof/>
          <w:sz w:val="18"/>
          <w:szCs w:val="18"/>
        </w:rPr>
        <w:t xml:space="preserve">), в которой содержиться </w:t>
      </w:r>
      <w:r w:rsidRPr="001062D9">
        <w:rPr>
          <w:rFonts w:ascii="Verdana" w:hAnsi="Verdana"/>
          <w:b/>
          <w:noProof/>
          <w:color w:val="E36C0A" w:themeColor="accent6" w:themeShade="BF"/>
          <w:sz w:val="18"/>
          <w:szCs w:val="18"/>
        </w:rPr>
        <w:t>данные</w:t>
      </w:r>
      <w:r w:rsidR="00ED39E7" w:rsidRPr="001062D9">
        <w:rPr>
          <w:rFonts w:ascii="Verdana" w:hAnsi="Verdana"/>
          <w:b/>
          <w:noProof/>
          <w:color w:val="E36C0A" w:themeColor="accent6" w:themeShade="BF"/>
          <w:sz w:val="18"/>
          <w:szCs w:val="18"/>
        </w:rPr>
        <w:t xml:space="preserve"> (свойства)</w:t>
      </w:r>
      <w:r w:rsidRPr="001062D9">
        <w:rPr>
          <w:rFonts w:ascii="Verdana" w:hAnsi="Verdana"/>
          <w:noProof/>
          <w:sz w:val="18"/>
          <w:szCs w:val="18"/>
        </w:rPr>
        <w:t xml:space="preserve"> (</w:t>
      </w:r>
      <w:r w:rsidR="007A77A2" w:rsidRPr="001062D9">
        <w:rPr>
          <w:rFonts w:ascii="Verdana" w:hAnsi="Verdana"/>
          <w:noProof/>
          <w:sz w:val="18"/>
          <w:szCs w:val="18"/>
        </w:rPr>
        <w:t xml:space="preserve">например цыфра </w:t>
      </w:r>
      <w:r w:rsidRPr="001062D9">
        <w:rPr>
          <w:rFonts w:ascii="Verdana" w:hAnsi="Verdana"/>
          <w:noProof/>
          <w:color w:val="1F497D" w:themeColor="text2"/>
          <w:sz w:val="18"/>
          <w:szCs w:val="18"/>
        </w:rPr>
        <w:t>5 или ‘автобус’</w:t>
      </w:r>
      <w:r w:rsidRPr="001062D9">
        <w:rPr>
          <w:rFonts w:ascii="Verdana" w:hAnsi="Verdana"/>
          <w:noProof/>
          <w:sz w:val="18"/>
          <w:szCs w:val="18"/>
        </w:rPr>
        <w:t xml:space="preserve">) и какая-нибудь </w:t>
      </w:r>
      <w:r w:rsidRPr="001062D9">
        <w:rPr>
          <w:rFonts w:ascii="Verdana" w:hAnsi="Verdana"/>
          <w:b/>
          <w:noProof/>
          <w:color w:val="E36C0A" w:themeColor="accent6" w:themeShade="BF"/>
          <w:sz w:val="18"/>
          <w:szCs w:val="18"/>
        </w:rPr>
        <w:t>функция</w:t>
      </w:r>
      <w:r w:rsidR="00ED39E7" w:rsidRPr="001062D9">
        <w:rPr>
          <w:rFonts w:ascii="Verdana" w:hAnsi="Verdana"/>
          <w:b/>
          <w:noProof/>
          <w:color w:val="E36C0A" w:themeColor="accent6" w:themeShade="BF"/>
          <w:sz w:val="18"/>
          <w:szCs w:val="18"/>
        </w:rPr>
        <w:t>(метод)</w:t>
      </w:r>
      <w:r w:rsidRPr="001062D9">
        <w:rPr>
          <w:rFonts w:ascii="Verdana" w:hAnsi="Verdana"/>
          <w:noProof/>
          <w:sz w:val="18"/>
          <w:szCs w:val="18"/>
        </w:rPr>
        <w:t>, которая что то будет делать с ней.</w:t>
      </w:r>
    </w:p>
    <w:p w:rsidR="00392BB5" w:rsidRPr="001062D9" w:rsidRDefault="00392BB5" w:rsidP="00B1089E">
      <w:pPr>
        <w:rPr>
          <w:rFonts w:ascii="Verdana" w:hAnsi="Verdana"/>
          <w:b/>
          <w:noProof/>
          <w:color w:val="00B050"/>
          <w:sz w:val="18"/>
          <w:szCs w:val="18"/>
        </w:rPr>
      </w:pPr>
      <w:r w:rsidRPr="001062D9">
        <w:rPr>
          <w:rFonts w:ascii="Verdana" w:hAnsi="Verdana"/>
          <w:b/>
          <w:noProof/>
          <w:color w:val="00B050"/>
          <w:sz w:val="18"/>
          <w:szCs w:val="18"/>
        </w:rPr>
        <w:t>Пример на пальцах:</w:t>
      </w:r>
    </w:p>
    <w:p w:rsidR="003325A1" w:rsidRPr="001062D9" w:rsidRDefault="00392BB5" w:rsidP="00B1089E">
      <w:pPr>
        <w:rPr>
          <w:rFonts w:ascii="Verdana" w:hAnsi="Verdana"/>
          <w:noProof/>
          <w:sz w:val="18"/>
          <w:szCs w:val="18"/>
        </w:rPr>
      </w:pPr>
      <w:r w:rsidRPr="001062D9">
        <w:rPr>
          <w:rFonts w:ascii="Verdana" w:hAnsi="Verdana"/>
          <w:b/>
          <w:noProof/>
          <w:color w:val="E36C0A" w:themeColor="accent6" w:themeShade="BF"/>
          <w:sz w:val="18"/>
          <w:szCs w:val="18"/>
        </w:rPr>
        <w:t>Класс</w:t>
      </w:r>
      <w:r w:rsidRPr="001062D9">
        <w:rPr>
          <w:rFonts w:ascii="Verdana" w:hAnsi="Verdana"/>
          <w:noProof/>
          <w:sz w:val="18"/>
          <w:szCs w:val="18"/>
        </w:rPr>
        <w:t xml:space="preserve"> – это автомобиль, который состоит из деталей (двигатель, тормоза,фары и тд) и, чтобы на нем поехать, нужно воспользоваться действиями – открыть дверь, завести, нажать педаль газа и тд. В ООП деталями авто будут – </w:t>
      </w:r>
      <w:r w:rsidRPr="001062D9">
        <w:rPr>
          <w:rFonts w:ascii="Verdana" w:hAnsi="Verdana"/>
          <w:b/>
          <w:noProof/>
          <w:color w:val="E36C0A" w:themeColor="accent6" w:themeShade="BF"/>
          <w:sz w:val="18"/>
          <w:szCs w:val="18"/>
        </w:rPr>
        <w:t>свойства</w:t>
      </w:r>
      <w:r w:rsidRPr="001062D9">
        <w:rPr>
          <w:rFonts w:ascii="Verdana" w:hAnsi="Verdana"/>
          <w:noProof/>
          <w:sz w:val="18"/>
          <w:szCs w:val="18"/>
        </w:rPr>
        <w:t xml:space="preserve">, а действия – </w:t>
      </w:r>
      <w:r w:rsidRPr="001062D9">
        <w:rPr>
          <w:rFonts w:ascii="Verdana" w:hAnsi="Verdana"/>
          <w:b/>
          <w:noProof/>
          <w:color w:val="E36C0A" w:themeColor="accent6" w:themeShade="BF"/>
          <w:sz w:val="18"/>
          <w:szCs w:val="18"/>
        </w:rPr>
        <w:t>методы</w:t>
      </w:r>
      <w:r w:rsidRPr="001062D9">
        <w:rPr>
          <w:rFonts w:ascii="Verdana" w:hAnsi="Verdana"/>
          <w:noProof/>
          <w:sz w:val="18"/>
          <w:szCs w:val="18"/>
        </w:rPr>
        <w:t xml:space="preserve">. А </w:t>
      </w:r>
      <w:r w:rsidRPr="001062D9">
        <w:rPr>
          <w:rFonts w:ascii="Verdana" w:hAnsi="Verdana"/>
          <w:b/>
          <w:noProof/>
          <w:color w:val="E36C0A" w:themeColor="accent6" w:themeShade="BF"/>
          <w:sz w:val="18"/>
          <w:szCs w:val="18"/>
        </w:rPr>
        <w:t>объектами</w:t>
      </w:r>
      <w:r w:rsidRPr="001062D9">
        <w:rPr>
          <w:rFonts w:ascii="Verdana" w:hAnsi="Verdana"/>
          <w:noProof/>
          <w:sz w:val="18"/>
          <w:szCs w:val="18"/>
        </w:rPr>
        <w:t xml:space="preserve"> будут эти автомобили, но теперь уже разных марок – Мерседес, БМВ, Вольво.</w:t>
      </w:r>
    </w:p>
    <w:p w:rsidR="00392BB5" w:rsidRPr="001062D9" w:rsidRDefault="003325A1" w:rsidP="00B1089E">
      <w:pPr>
        <w:rPr>
          <w:rFonts w:ascii="Verdana" w:hAnsi="Verdana"/>
          <w:noProof/>
          <w:sz w:val="18"/>
          <w:szCs w:val="18"/>
        </w:rPr>
      </w:pPr>
      <w:r w:rsidRPr="001062D9">
        <w:rPr>
          <w:rFonts w:ascii="Verdana" w:hAnsi="Verdana"/>
          <w:b/>
          <w:noProof/>
          <w:color w:val="E36C0A" w:themeColor="accent6" w:themeShade="BF"/>
          <w:sz w:val="18"/>
          <w:szCs w:val="18"/>
        </w:rPr>
        <w:t>Объект (экземпляр)</w:t>
      </w:r>
      <w:r w:rsidRPr="001062D9">
        <w:rPr>
          <w:rFonts w:ascii="Verdana" w:hAnsi="Verdana"/>
          <w:noProof/>
          <w:color w:val="E36C0A" w:themeColor="accent6" w:themeShade="BF"/>
          <w:sz w:val="18"/>
          <w:szCs w:val="18"/>
        </w:rPr>
        <w:t xml:space="preserve"> </w:t>
      </w:r>
      <w:r w:rsidRPr="001062D9">
        <w:rPr>
          <w:rFonts w:ascii="Verdana" w:hAnsi="Verdana"/>
          <w:noProof/>
          <w:sz w:val="18"/>
          <w:szCs w:val="18"/>
        </w:rPr>
        <w:t xml:space="preserve">– это отдельный представитель класса, </w:t>
      </w:r>
      <w:r w:rsidR="00175F42" w:rsidRPr="001062D9">
        <w:rPr>
          <w:rFonts w:ascii="Verdana" w:hAnsi="Verdana"/>
          <w:noProof/>
          <w:sz w:val="18"/>
          <w:szCs w:val="18"/>
        </w:rPr>
        <w:t xml:space="preserve">который имеет свойства и методы, а методы взаимодействуют со свойствами на основе правил, установленных в классе. </w:t>
      </w:r>
      <w:r w:rsidR="00392BB5" w:rsidRPr="001062D9">
        <w:rPr>
          <w:rFonts w:ascii="Verdana" w:hAnsi="Verdana"/>
          <w:noProof/>
          <w:sz w:val="18"/>
          <w:szCs w:val="18"/>
        </w:rPr>
        <w:t xml:space="preserve"> </w:t>
      </w:r>
    </w:p>
    <w:p w:rsidR="00392BB5" w:rsidRPr="001062D9" w:rsidRDefault="00392BB5" w:rsidP="00B1089E">
      <w:pPr>
        <w:rPr>
          <w:rFonts w:ascii="Verdana" w:hAnsi="Verdana"/>
          <w:noProof/>
          <w:sz w:val="18"/>
          <w:szCs w:val="18"/>
        </w:rPr>
      </w:pPr>
      <w:r w:rsidRPr="001062D9">
        <w:rPr>
          <w:rFonts w:ascii="Verdana" w:hAnsi="Verdana"/>
          <w:noProof/>
          <w:sz w:val="18"/>
          <w:szCs w:val="18"/>
        </w:rPr>
        <w:t xml:space="preserve">Тоесть </w:t>
      </w:r>
      <w:r w:rsidRPr="001062D9">
        <w:rPr>
          <w:rFonts w:ascii="Verdana" w:hAnsi="Verdana"/>
          <w:b/>
          <w:noProof/>
          <w:color w:val="E36C0A" w:themeColor="accent6" w:themeShade="BF"/>
          <w:sz w:val="18"/>
          <w:szCs w:val="18"/>
        </w:rPr>
        <w:t>класс</w:t>
      </w:r>
      <w:r w:rsidRPr="001062D9">
        <w:rPr>
          <w:rFonts w:ascii="Verdana" w:hAnsi="Verdana"/>
          <w:noProof/>
          <w:sz w:val="18"/>
          <w:szCs w:val="18"/>
        </w:rPr>
        <w:t xml:space="preserve"> – это описание сущности и правила взаимодействия с этой сущностью.</w:t>
      </w:r>
    </w:p>
    <w:p w:rsidR="00673338" w:rsidRPr="001062D9" w:rsidRDefault="00673338" w:rsidP="00B1089E">
      <w:pPr>
        <w:rPr>
          <w:rFonts w:ascii="Arial" w:hAnsi="Arial" w:cs="Arial"/>
          <w:noProof/>
          <w:shd w:val="clear" w:color="auto" w:fill="FFFFFF"/>
        </w:rPr>
      </w:pPr>
      <w:r w:rsidRPr="001062D9">
        <w:rPr>
          <w:rFonts w:ascii="Arial" w:hAnsi="Arial" w:cs="Arial"/>
          <w:b/>
          <w:bCs/>
          <w:noProof/>
          <w:color w:val="E36C0A" w:themeColor="accent6" w:themeShade="BF"/>
          <w:shd w:val="clear" w:color="auto" w:fill="FFFFFF"/>
        </w:rPr>
        <w:t>Интерфейс</w:t>
      </w:r>
      <w:r w:rsidRPr="003C7DB9">
        <w:rPr>
          <w:rFonts w:ascii="Arial" w:hAnsi="Arial" w:cs="Arial"/>
          <w:noProof/>
          <w:color w:val="222222"/>
          <w:shd w:val="clear" w:color="auto" w:fill="FFFFFF"/>
          <w:lang w:val="en-US"/>
        </w:rPr>
        <w:t> </w:t>
      </w:r>
      <w:r w:rsidRPr="001062D9">
        <w:rPr>
          <w:rFonts w:ascii="Arial" w:hAnsi="Arial" w:cs="Arial"/>
          <w:noProof/>
          <w:color w:val="222222"/>
          <w:shd w:val="clear" w:color="auto" w:fill="FFFFFF"/>
        </w:rPr>
        <w:t xml:space="preserve">– </w:t>
      </w:r>
      <w:r w:rsidRPr="001062D9">
        <w:rPr>
          <w:rFonts w:ascii="Arial" w:hAnsi="Arial" w:cs="Arial"/>
          <w:noProof/>
          <w:shd w:val="clear" w:color="auto" w:fill="FFFFFF"/>
        </w:rPr>
        <w:t>это набор методов класса, доступных для использования другими классами (функции автомобиля: ехать, рулить, тормозить, которыми пользуется человек).</w:t>
      </w:r>
    </w:p>
    <w:p w:rsidR="00673338" w:rsidRPr="001062D9" w:rsidRDefault="00673338" w:rsidP="00673338">
      <w:pPr>
        <w:rPr>
          <w:rFonts w:ascii="Verdana" w:hAnsi="Verdana"/>
          <w:noProof/>
          <w:sz w:val="18"/>
          <w:szCs w:val="18"/>
        </w:rPr>
      </w:pPr>
      <w:r w:rsidRPr="001062D9">
        <w:rPr>
          <w:rFonts w:ascii="Verdana" w:hAnsi="Verdana"/>
          <w:b/>
          <w:noProof/>
          <w:color w:val="E36C0A" w:themeColor="accent6" w:themeShade="BF"/>
          <w:sz w:val="18"/>
          <w:szCs w:val="18"/>
        </w:rPr>
        <w:lastRenderedPageBreak/>
        <w:t>Другим классом</w:t>
      </w:r>
      <w:r w:rsidRPr="001062D9">
        <w:rPr>
          <w:rFonts w:ascii="Verdana" w:hAnsi="Verdana"/>
          <w:noProof/>
          <w:color w:val="E36C0A" w:themeColor="accent6" w:themeShade="BF"/>
          <w:sz w:val="18"/>
          <w:szCs w:val="18"/>
        </w:rPr>
        <w:t xml:space="preserve"> </w:t>
      </w:r>
      <w:r w:rsidRPr="001062D9">
        <w:rPr>
          <w:rFonts w:ascii="Verdana" w:hAnsi="Verdana"/>
          <w:noProof/>
          <w:sz w:val="18"/>
          <w:szCs w:val="18"/>
        </w:rPr>
        <w:t xml:space="preserve">будет человек, который может взаимодействовать с классом автомобилей и его методами – рулить, газовать, тормозить и тд.  </w:t>
      </w:r>
    </w:p>
    <w:p w:rsidR="00673338" w:rsidRPr="001062D9" w:rsidRDefault="00673338" w:rsidP="00B1089E">
      <w:pPr>
        <w:rPr>
          <w:rFonts w:ascii="Verdana" w:hAnsi="Verdana"/>
          <w:noProof/>
          <w:sz w:val="18"/>
          <w:szCs w:val="18"/>
        </w:rPr>
      </w:pPr>
    </w:p>
    <w:p w:rsidR="008F5714" w:rsidRPr="001062D9" w:rsidRDefault="00663A9D" w:rsidP="00B1089E">
      <w:pPr>
        <w:rPr>
          <w:rFonts w:ascii="Verdana" w:hAnsi="Verdana"/>
          <w:noProof/>
          <w:color w:val="000000"/>
          <w:sz w:val="18"/>
          <w:szCs w:val="18"/>
          <w:shd w:val="clear" w:color="auto" w:fill="F7F7F7"/>
        </w:rPr>
      </w:pPr>
      <w:r w:rsidRPr="001062D9">
        <w:rPr>
          <w:rFonts w:ascii="Verdana" w:hAnsi="Verdana"/>
          <w:noProof/>
          <w:color w:val="000000"/>
          <w:sz w:val="18"/>
          <w:szCs w:val="18"/>
          <w:shd w:val="clear" w:color="auto" w:fill="F7F7F7"/>
        </w:rPr>
        <w:t>Подведем промежуточные итоги: объявление класса должно начинаться с ключевого слова</w:t>
      </w:r>
      <w:r w:rsidRPr="003C7DB9">
        <w:rPr>
          <w:rFonts w:ascii="Verdana" w:hAnsi="Verdana"/>
          <w:noProof/>
          <w:color w:val="000000"/>
          <w:sz w:val="18"/>
          <w:szCs w:val="18"/>
          <w:shd w:val="clear" w:color="auto" w:fill="F7F7F7"/>
          <w:lang w:val="en-US"/>
        </w:rPr>
        <w:t> </w:t>
      </w:r>
      <w:r w:rsidRPr="003C7DB9">
        <w:rPr>
          <w:rStyle w:val="aa"/>
          <w:rFonts w:ascii="Verdana" w:hAnsi="Verdana"/>
          <w:noProof/>
          <w:color w:val="000000"/>
          <w:sz w:val="18"/>
          <w:szCs w:val="18"/>
          <w:shd w:val="clear" w:color="auto" w:fill="F7F7F7"/>
          <w:lang w:val="en-US"/>
        </w:rPr>
        <w:t>class</w:t>
      </w:r>
      <w:r w:rsidRPr="003C7DB9">
        <w:rPr>
          <w:rFonts w:ascii="Verdana" w:hAnsi="Verdana"/>
          <w:noProof/>
          <w:color w:val="000000"/>
          <w:sz w:val="18"/>
          <w:szCs w:val="18"/>
          <w:shd w:val="clear" w:color="auto" w:fill="F7F7F7"/>
          <w:lang w:val="en-US"/>
        </w:rPr>
        <w:t> </w:t>
      </w:r>
      <w:r w:rsidRPr="001062D9">
        <w:rPr>
          <w:rFonts w:ascii="Verdana" w:hAnsi="Verdana"/>
          <w:noProof/>
          <w:color w:val="000000"/>
          <w:sz w:val="18"/>
          <w:szCs w:val="18"/>
          <w:shd w:val="clear" w:color="auto" w:fill="F7F7F7"/>
        </w:rPr>
        <w:t>(подобно тому, как объявление функции начинается с ключевого слова</w:t>
      </w:r>
      <w:r w:rsidRPr="003C7DB9">
        <w:rPr>
          <w:rFonts w:ascii="Verdana" w:hAnsi="Verdana"/>
          <w:noProof/>
          <w:color w:val="000000"/>
          <w:sz w:val="18"/>
          <w:szCs w:val="18"/>
          <w:shd w:val="clear" w:color="auto" w:fill="F7F7F7"/>
          <w:lang w:val="en-US"/>
        </w:rPr>
        <w:t> </w:t>
      </w:r>
      <w:r w:rsidRPr="003C7DB9">
        <w:rPr>
          <w:rStyle w:val="aa"/>
          <w:rFonts w:ascii="Verdana" w:hAnsi="Verdana"/>
          <w:noProof/>
          <w:color w:val="000000"/>
          <w:sz w:val="18"/>
          <w:szCs w:val="18"/>
          <w:shd w:val="clear" w:color="auto" w:fill="F7F7F7"/>
          <w:lang w:val="en-US"/>
        </w:rPr>
        <w:t>function</w:t>
      </w:r>
      <w:r w:rsidRPr="001062D9">
        <w:rPr>
          <w:rFonts w:ascii="Verdana" w:hAnsi="Verdana"/>
          <w:noProof/>
          <w:color w:val="000000"/>
          <w:sz w:val="18"/>
          <w:szCs w:val="18"/>
          <w:shd w:val="clear" w:color="auto" w:fill="F7F7F7"/>
        </w:rPr>
        <w:t xml:space="preserve">). </w:t>
      </w:r>
    </w:p>
    <w:p w:rsidR="00383569" w:rsidRPr="001062D9" w:rsidRDefault="008F5714" w:rsidP="00B1089E">
      <w:pPr>
        <w:rPr>
          <w:rFonts w:ascii="Verdana" w:hAnsi="Verdana"/>
          <w:noProof/>
          <w:color w:val="000000"/>
          <w:sz w:val="18"/>
          <w:szCs w:val="18"/>
          <w:shd w:val="clear" w:color="auto" w:fill="F7F7F7"/>
        </w:rPr>
      </w:pPr>
      <w:r w:rsidRPr="001062D9">
        <w:rPr>
          <w:rFonts w:ascii="Verdana" w:hAnsi="Verdana"/>
          <w:noProof/>
          <w:color w:val="000000"/>
          <w:sz w:val="18"/>
          <w:szCs w:val="18"/>
          <w:shd w:val="clear" w:color="auto" w:fill="F7F7F7"/>
        </w:rPr>
        <w:t xml:space="preserve">Класс должен быть написан с большой буквы, как и последующие в нем слова (Например, </w:t>
      </w:r>
      <w:r w:rsidRPr="003C7DB9">
        <w:rPr>
          <w:rFonts w:ascii="Verdana" w:hAnsi="Verdana"/>
          <w:b/>
          <w:noProof/>
          <w:color w:val="E36C0A" w:themeColor="accent6" w:themeShade="BF"/>
          <w:sz w:val="18"/>
          <w:szCs w:val="18"/>
          <w:shd w:val="clear" w:color="auto" w:fill="F7F7F7"/>
          <w:lang w:val="en-US"/>
        </w:rPr>
        <w:t>class</w:t>
      </w:r>
      <w:r w:rsidRPr="001062D9">
        <w:rPr>
          <w:rFonts w:ascii="Verdana" w:hAnsi="Verdana"/>
          <w:b/>
          <w:noProof/>
          <w:color w:val="E36C0A" w:themeColor="accent6" w:themeShade="BF"/>
          <w:sz w:val="18"/>
          <w:szCs w:val="18"/>
          <w:shd w:val="clear" w:color="auto" w:fill="F7F7F7"/>
        </w:rPr>
        <w:t xml:space="preserve"> </w:t>
      </w:r>
      <w:r w:rsidRPr="003C7DB9">
        <w:rPr>
          <w:rFonts w:ascii="Verdana" w:hAnsi="Verdana"/>
          <w:b/>
          <w:noProof/>
          <w:color w:val="00B050"/>
          <w:sz w:val="18"/>
          <w:szCs w:val="18"/>
          <w:shd w:val="clear" w:color="auto" w:fill="F7F7F7"/>
          <w:lang w:val="en-US"/>
        </w:rPr>
        <w:t>ShoppingCard</w:t>
      </w:r>
      <w:r w:rsidRPr="001062D9">
        <w:rPr>
          <w:rFonts w:ascii="Verdana" w:hAnsi="Verdana"/>
          <w:noProof/>
          <w:color w:val="000000"/>
          <w:sz w:val="18"/>
          <w:szCs w:val="18"/>
          <w:shd w:val="clear" w:color="auto" w:fill="F7F7F7"/>
        </w:rPr>
        <w:t xml:space="preserve">). </w:t>
      </w:r>
      <w:r w:rsidR="00663A9D" w:rsidRPr="001062D9">
        <w:rPr>
          <w:rFonts w:ascii="Verdana" w:hAnsi="Verdana"/>
          <w:noProof/>
          <w:color w:val="000000"/>
          <w:sz w:val="18"/>
          <w:szCs w:val="18"/>
          <w:shd w:val="clear" w:color="auto" w:fill="F7F7F7"/>
        </w:rPr>
        <w:t>Свойства могут относиться к любому типу данных, поддерживаемых в РНР, их можно рассматривать как переменные с небольшими различиями. После объявлений свойств следуют объявления методов, очень похожие на типичные объявления пользовательских функций.</w:t>
      </w:r>
    </w:p>
    <w:p w:rsidR="00C42EFD" w:rsidRPr="001062D9" w:rsidRDefault="00C42EFD" w:rsidP="00C42EFD">
      <w:pPr>
        <w:pStyle w:val="HTML"/>
        <w:shd w:val="clear" w:color="auto" w:fill="002240"/>
        <w:rPr>
          <w:noProof/>
          <w:color w:val="FF9D00"/>
        </w:rPr>
      </w:pPr>
    </w:p>
    <w:p w:rsidR="00C42EFD" w:rsidRPr="003C7DB9" w:rsidRDefault="00C42EFD" w:rsidP="00C42EFD">
      <w:pPr>
        <w:pStyle w:val="HTML"/>
        <w:shd w:val="clear" w:color="auto" w:fill="002240"/>
        <w:rPr>
          <w:noProof/>
          <w:color w:val="E1EFFF"/>
          <w:lang w:val="en-US"/>
        </w:rPr>
      </w:pPr>
      <w:r w:rsidRPr="003C7DB9">
        <w:rPr>
          <w:noProof/>
          <w:color w:val="FF9D00"/>
          <w:lang w:val="en-US"/>
        </w:rPr>
        <w:t xml:space="preserve">class </w:t>
      </w:r>
      <w:r w:rsidRPr="003C7DB9">
        <w:rPr>
          <w:noProof/>
          <w:color w:val="FFDD00"/>
          <w:lang w:val="en-US"/>
        </w:rPr>
        <w:t>ShoppingCard</w:t>
      </w:r>
      <w:r w:rsidR="00970BB5" w:rsidRPr="003C7DB9">
        <w:rPr>
          <w:noProof/>
          <w:color w:val="E1EFFF"/>
          <w:lang w:val="en-US"/>
        </w:rPr>
        <w:t xml:space="preserve"> </w:t>
      </w:r>
      <w:r w:rsidRPr="003C7DB9">
        <w:rPr>
          <w:noProof/>
          <w:color w:val="E1EFFF"/>
          <w:lang w:val="en-US"/>
        </w:rPr>
        <w:t>{</w:t>
      </w:r>
      <w:r w:rsidRPr="003C7DB9">
        <w:rPr>
          <w:noProof/>
          <w:color w:val="E1EFFF"/>
          <w:lang w:val="en-US"/>
        </w:rPr>
        <w:br/>
        <w:t xml:space="preserve">    </w:t>
      </w:r>
      <w:r w:rsidRPr="003C7DB9">
        <w:rPr>
          <w:noProof/>
          <w:color w:val="E1EFFF"/>
          <w:lang w:val="en-US"/>
        </w:rPr>
        <w:br/>
        <w:t>}</w:t>
      </w:r>
      <w:r w:rsidRPr="003C7DB9">
        <w:rPr>
          <w:noProof/>
          <w:color w:val="E1EFFF"/>
          <w:lang w:val="en-US"/>
        </w:rPr>
        <w:br/>
      </w:r>
      <w:r w:rsidRPr="003C7DB9">
        <w:rPr>
          <w:noProof/>
          <w:color w:val="E1EFFF"/>
          <w:lang w:val="en-US"/>
        </w:rPr>
        <w:br/>
      </w:r>
      <w:r w:rsidRPr="003C7DB9">
        <w:rPr>
          <w:i/>
          <w:iCs/>
          <w:noProof/>
          <w:color w:val="0088FF"/>
          <w:lang w:val="en-US"/>
        </w:rPr>
        <w:t>//создаем объекты(экземпляры) класса</w:t>
      </w:r>
      <w:r w:rsidRPr="003C7DB9">
        <w:rPr>
          <w:i/>
          <w:iCs/>
          <w:noProof/>
          <w:color w:val="0088FF"/>
          <w:lang w:val="en-US"/>
        </w:rPr>
        <w:br/>
        <w:t xml:space="preserve">    </w:t>
      </w:r>
      <w:r w:rsidRPr="003C7DB9">
        <w:rPr>
          <w:noProof/>
          <w:color w:val="FF80E1"/>
          <w:lang w:val="en-US"/>
        </w:rPr>
        <w:t xml:space="preserve">$product1 </w:t>
      </w:r>
      <w:r w:rsidRPr="003C7DB9">
        <w:rPr>
          <w:noProof/>
          <w:color w:val="FF9D00"/>
          <w:lang w:val="en-US"/>
        </w:rPr>
        <w:t xml:space="preserve">= new </w:t>
      </w:r>
      <w:r w:rsidRPr="003C7DB9">
        <w:rPr>
          <w:noProof/>
          <w:color w:val="FFDD00"/>
          <w:lang w:val="en-US"/>
        </w:rPr>
        <w:t>ShoppingCard</w:t>
      </w:r>
      <w:r w:rsidRPr="003C7DB9">
        <w:rPr>
          <w:noProof/>
          <w:color w:val="E1EFFF"/>
          <w:lang w:val="en-US"/>
        </w:rPr>
        <w:t>();</w:t>
      </w:r>
      <w:r w:rsidRPr="003C7DB9">
        <w:rPr>
          <w:noProof/>
          <w:color w:val="E1EFFF"/>
          <w:lang w:val="en-US"/>
        </w:rPr>
        <w:br/>
        <w:t xml:space="preserve">    </w:t>
      </w:r>
      <w:r w:rsidRPr="003C7DB9">
        <w:rPr>
          <w:noProof/>
          <w:color w:val="FF80E1"/>
          <w:lang w:val="en-US"/>
        </w:rPr>
        <w:t xml:space="preserve">$product2 </w:t>
      </w:r>
      <w:r w:rsidRPr="003C7DB9">
        <w:rPr>
          <w:noProof/>
          <w:color w:val="FF9D00"/>
          <w:lang w:val="en-US"/>
        </w:rPr>
        <w:t xml:space="preserve">= new </w:t>
      </w:r>
      <w:r w:rsidRPr="003C7DB9">
        <w:rPr>
          <w:noProof/>
          <w:color w:val="FFDD00"/>
          <w:lang w:val="en-US"/>
        </w:rPr>
        <w:t>ShoppingCard</w:t>
      </w:r>
      <w:r w:rsidRPr="003C7DB9">
        <w:rPr>
          <w:noProof/>
          <w:color w:val="E1EFFF"/>
          <w:lang w:val="en-US"/>
        </w:rPr>
        <w:t>();</w:t>
      </w:r>
      <w:r w:rsidRPr="003C7DB9">
        <w:rPr>
          <w:noProof/>
          <w:color w:val="E1EFFF"/>
          <w:lang w:val="en-US"/>
        </w:rPr>
        <w:br/>
        <w:t xml:space="preserve">    </w:t>
      </w:r>
      <w:r w:rsidRPr="003C7DB9">
        <w:rPr>
          <w:noProof/>
          <w:color w:val="FF80E1"/>
          <w:lang w:val="en-US"/>
        </w:rPr>
        <w:t xml:space="preserve">$product3 </w:t>
      </w:r>
      <w:r w:rsidRPr="003C7DB9">
        <w:rPr>
          <w:noProof/>
          <w:color w:val="FF9D00"/>
          <w:lang w:val="en-US"/>
        </w:rPr>
        <w:t xml:space="preserve">= new </w:t>
      </w:r>
      <w:r w:rsidRPr="003C7DB9">
        <w:rPr>
          <w:noProof/>
          <w:color w:val="FFDD00"/>
          <w:lang w:val="en-US"/>
        </w:rPr>
        <w:t>ShoppingCard</w:t>
      </w:r>
      <w:r w:rsidRPr="003C7DB9">
        <w:rPr>
          <w:noProof/>
          <w:color w:val="E1EFFF"/>
          <w:lang w:val="en-US"/>
        </w:rPr>
        <w:t>();</w:t>
      </w:r>
    </w:p>
    <w:p w:rsidR="00970BB5" w:rsidRPr="003C7DB9" w:rsidRDefault="00970BB5" w:rsidP="00970BB5">
      <w:pPr>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FFFFFF"/>
          <w:sz w:val="20"/>
          <w:szCs w:val="20"/>
          <w:lang w:val="en-US" w:eastAsia="ru-RU"/>
        </w:rPr>
      </w:pPr>
      <w:r w:rsidRPr="003C7DB9">
        <w:rPr>
          <w:rFonts w:ascii="Courier New" w:eastAsia="Times New Roman" w:hAnsi="Courier New" w:cs="Courier New"/>
          <w:i/>
          <w:iCs/>
          <w:noProof/>
          <w:color w:val="0088FF"/>
          <w:sz w:val="20"/>
          <w:szCs w:val="20"/>
          <w:lang w:val="en-US" w:eastAsia="ru-RU"/>
        </w:rPr>
        <w:t>//просмотреть наши объекты можно с помощью функции var_dump</w:t>
      </w:r>
      <w:r w:rsidRPr="003C7DB9">
        <w:rPr>
          <w:rFonts w:ascii="Courier New" w:eastAsia="Times New Roman" w:hAnsi="Courier New" w:cs="Courier New"/>
          <w:i/>
          <w:iCs/>
          <w:noProof/>
          <w:color w:val="0088FF"/>
          <w:sz w:val="20"/>
          <w:szCs w:val="20"/>
          <w:lang w:val="en-US" w:eastAsia="ru-RU"/>
        </w:rPr>
        <w:br/>
      </w:r>
      <w:r w:rsidRPr="003C7DB9">
        <w:rPr>
          <w:rFonts w:ascii="Courier New" w:eastAsia="Times New Roman" w:hAnsi="Courier New" w:cs="Courier New"/>
          <w:noProof/>
          <w:color w:val="80FFBB"/>
          <w:sz w:val="20"/>
          <w:szCs w:val="20"/>
          <w:lang w:val="en-US" w:eastAsia="ru-RU"/>
        </w:rPr>
        <w:t xml:space="preserve">var_dump </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FF80E1"/>
          <w:sz w:val="20"/>
          <w:szCs w:val="20"/>
          <w:lang w:val="en-US" w:eastAsia="ru-RU"/>
        </w:rPr>
        <w:t>$product1</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E1EFFF"/>
          <w:sz w:val="20"/>
          <w:szCs w:val="20"/>
          <w:lang w:val="en-US" w:eastAsia="ru-RU"/>
        </w:rPr>
        <w:br/>
      </w:r>
      <w:r w:rsidRPr="003C7DB9">
        <w:rPr>
          <w:rFonts w:ascii="Courier New" w:eastAsia="Times New Roman" w:hAnsi="Courier New" w:cs="Courier New"/>
          <w:noProof/>
          <w:color w:val="80FFBB"/>
          <w:sz w:val="20"/>
          <w:szCs w:val="20"/>
          <w:lang w:val="en-US" w:eastAsia="ru-RU"/>
        </w:rPr>
        <w:t xml:space="preserve">var_dump </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FF80E1"/>
          <w:sz w:val="20"/>
          <w:szCs w:val="20"/>
          <w:lang w:val="en-US" w:eastAsia="ru-RU"/>
        </w:rPr>
        <w:t>$product2</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E1EFFF"/>
          <w:sz w:val="20"/>
          <w:szCs w:val="20"/>
          <w:lang w:val="en-US" w:eastAsia="ru-RU"/>
        </w:rPr>
        <w:br/>
      </w:r>
      <w:r w:rsidRPr="003C7DB9">
        <w:rPr>
          <w:rFonts w:ascii="Courier New" w:eastAsia="Times New Roman" w:hAnsi="Courier New" w:cs="Courier New"/>
          <w:noProof/>
          <w:color w:val="80FFBB"/>
          <w:sz w:val="20"/>
          <w:szCs w:val="20"/>
          <w:lang w:val="en-US" w:eastAsia="ru-RU"/>
        </w:rPr>
        <w:t xml:space="preserve">var_dump </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FF80E1"/>
          <w:sz w:val="20"/>
          <w:szCs w:val="20"/>
          <w:lang w:val="en-US" w:eastAsia="ru-RU"/>
        </w:rPr>
        <w:t>$product3</w:t>
      </w:r>
      <w:r w:rsidRPr="003C7DB9">
        <w:rPr>
          <w:rFonts w:ascii="Courier New" w:eastAsia="Times New Roman" w:hAnsi="Courier New" w:cs="Courier New"/>
          <w:noProof/>
          <w:color w:val="E1EFFF"/>
          <w:sz w:val="20"/>
          <w:szCs w:val="20"/>
          <w:lang w:val="en-US" w:eastAsia="ru-RU"/>
        </w:rPr>
        <w:t>);</w:t>
      </w:r>
    </w:p>
    <w:p w:rsidR="00C42EFD" w:rsidRPr="003C7DB9" w:rsidRDefault="00C42EFD" w:rsidP="00B1089E">
      <w:pPr>
        <w:rPr>
          <w:rFonts w:ascii="Verdana" w:hAnsi="Verdana"/>
          <w:noProof/>
          <w:sz w:val="18"/>
          <w:szCs w:val="18"/>
          <w:lang w:val="en-US"/>
        </w:rPr>
      </w:pPr>
    </w:p>
    <w:p w:rsidR="00970BB5" w:rsidRPr="003C7DB9" w:rsidRDefault="00970BB5" w:rsidP="00B1089E">
      <w:pPr>
        <w:rPr>
          <w:noProof/>
          <w:color w:val="000000"/>
          <w:sz w:val="27"/>
          <w:szCs w:val="27"/>
          <w:lang w:val="en-US"/>
        </w:rPr>
      </w:pPr>
      <w:r w:rsidRPr="003C7DB9">
        <w:rPr>
          <w:rFonts w:ascii="Verdana" w:hAnsi="Verdana"/>
          <w:noProof/>
          <w:sz w:val="18"/>
          <w:szCs w:val="18"/>
          <w:lang w:val="en-US"/>
        </w:rPr>
        <w:t>Вывело в браузере:</w:t>
      </w:r>
      <w:r w:rsidRPr="003C7DB9">
        <w:rPr>
          <w:rFonts w:ascii="Verdana" w:hAnsi="Verdana"/>
          <w:noProof/>
          <w:sz w:val="18"/>
          <w:szCs w:val="18"/>
          <w:lang w:val="en-US"/>
        </w:rPr>
        <w:br/>
      </w:r>
      <w:r w:rsidRPr="003C7DB9">
        <w:rPr>
          <w:noProof/>
          <w:color w:val="000000"/>
          <w:sz w:val="27"/>
          <w:szCs w:val="27"/>
          <w:lang w:val="en-US"/>
        </w:rPr>
        <w:t>object(ShoppingCard)#1 (0) { } object(ShoppingCard)#2 (0) { } object(ShoppingCard)#3 (0) { }</w:t>
      </w:r>
    </w:p>
    <w:p w:rsidR="00B35C3E" w:rsidRPr="003C7DB9" w:rsidRDefault="00B35C3E" w:rsidP="00B35C3E">
      <w:pPr>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FFFFFF"/>
          <w:sz w:val="20"/>
          <w:szCs w:val="20"/>
          <w:lang w:val="en-US" w:eastAsia="ru-RU"/>
        </w:rPr>
      </w:pPr>
      <w:r w:rsidRPr="003C7DB9">
        <w:rPr>
          <w:rFonts w:ascii="Courier New" w:eastAsia="Times New Roman" w:hAnsi="Courier New" w:cs="Courier New"/>
          <w:i/>
          <w:iCs/>
          <w:noProof/>
          <w:color w:val="0088FF"/>
          <w:sz w:val="20"/>
          <w:szCs w:val="20"/>
          <w:lang w:val="en-US" w:eastAsia="ru-RU"/>
        </w:rPr>
        <w:t>//проверяем являются ли наши объекты экземплярами класса ShoppingCard и какого-нибудь</w:t>
      </w:r>
      <w:r w:rsidR="007A1024" w:rsidRPr="003C7DB9">
        <w:rPr>
          <w:rFonts w:ascii="Courier New" w:eastAsia="Times New Roman" w:hAnsi="Courier New" w:cs="Courier New"/>
          <w:i/>
          <w:iCs/>
          <w:noProof/>
          <w:color w:val="0088FF"/>
          <w:sz w:val="20"/>
          <w:szCs w:val="20"/>
          <w:lang w:val="en-US" w:eastAsia="ru-RU"/>
        </w:rPr>
        <w:t xml:space="preserve"> класса</w:t>
      </w:r>
      <w:r w:rsidRPr="003C7DB9">
        <w:rPr>
          <w:rFonts w:ascii="Courier New" w:eastAsia="Times New Roman" w:hAnsi="Courier New" w:cs="Courier New"/>
          <w:i/>
          <w:iCs/>
          <w:noProof/>
          <w:color w:val="0088FF"/>
          <w:sz w:val="20"/>
          <w:szCs w:val="20"/>
          <w:lang w:val="en-US" w:eastAsia="ru-RU"/>
        </w:rPr>
        <w:t xml:space="preserve"> Card, где $product – экземпляр класса, а ShoppingCard – имя этого класса</w:t>
      </w:r>
      <w:r w:rsidRPr="003C7DB9">
        <w:rPr>
          <w:rFonts w:ascii="Courier New" w:eastAsia="Times New Roman" w:hAnsi="Courier New" w:cs="Courier New"/>
          <w:i/>
          <w:iCs/>
          <w:noProof/>
          <w:color w:val="0088FF"/>
          <w:sz w:val="20"/>
          <w:szCs w:val="20"/>
          <w:lang w:val="en-US" w:eastAsia="ru-RU"/>
        </w:rPr>
        <w:br/>
      </w:r>
      <w:r w:rsidRPr="003C7DB9">
        <w:rPr>
          <w:rFonts w:ascii="Courier New" w:eastAsia="Times New Roman" w:hAnsi="Courier New" w:cs="Courier New"/>
          <w:noProof/>
          <w:color w:val="80FFBB"/>
          <w:sz w:val="20"/>
          <w:szCs w:val="20"/>
          <w:lang w:val="en-US" w:eastAsia="ru-RU"/>
        </w:rPr>
        <w:t xml:space="preserve">var_dump </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FF80E1"/>
          <w:sz w:val="20"/>
          <w:szCs w:val="20"/>
          <w:lang w:val="en-US" w:eastAsia="ru-RU"/>
        </w:rPr>
        <w:t xml:space="preserve">$product1 </w:t>
      </w:r>
      <w:r w:rsidRPr="003C7DB9">
        <w:rPr>
          <w:rFonts w:ascii="Courier New" w:eastAsia="Times New Roman" w:hAnsi="Courier New" w:cs="Courier New"/>
          <w:noProof/>
          <w:color w:val="FF9D00"/>
          <w:sz w:val="20"/>
          <w:szCs w:val="20"/>
          <w:lang w:val="en-US" w:eastAsia="ru-RU"/>
        </w:rPr>
        <w:t xml:space="preserve">instanceof </w:t>
      </w:r>
      <w:r w:rsidRPr="003C7DB9">
        <w:rPr>
          <w:rFonts w:ascii="Courier New" w:eastAsia="Times New Roman" w:hAnsi="Courier New" w:cs="Courier New"/>
          <w:noProof/>
          <w:color w:val="FFDD00"/>
          <w:sz w:val="20"/>
          <w:szCs w:val="20"/>
          <w:lang w:val="en-US" w:eastAsia="ru-RU"/>
        </w:rPr>
        <w:t>ShoppingCard</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E1EFFF"/>
          <w:sz w:val="20"/>
          <w:szCs w:val="20"/>
          <w:lang w:val="en-US" w:eastAsia="ru-RU"/>
        </w:rPr>
        <w:br/>
      </w:r>
      <w:r w:rsidR="005A34E8" w:rsidRPr="003C7DB9">
        <w:rPr>
          <w:rFonts w:ascii="Courier New" w:eastAsia="Times New Roman" w:hAnsi="Courier New" w:cs="Courier New"/>
          <w:noProof/>
          <w:color w:val="80FFBB"/>
          <w:sz w:val="20"/>
          <w:szCs w:val="20"/>
          <w:lang w:val="en-US" w:eastAsia="ru-RU"/>
        </w:rPr>
        <w:t xml:space="preserve">echo ‘&lt;br&gt;’ . </w:t>
      </w:r>
      <w:r w:rsidRPr="003C7DB9">
        <w:rPr>
          <w:rFonts w:ascii="Courier New" w:eastAsia="Times New Roman" w:hAnsi="Courier New" w:cs="Courier New"/>
          <w:noProof/>
          <w:color w:val="80FFBB"/>
          <w:sz w:val="20"/>
          <w:szCs w:val="20"/>
          <w:lang w:val="en-US" w:eastAsia="ru-RU"/>
        </w:rPr>
        <w:t xml:space="preserve">var_dump </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FF80E1"/>
          <w:sz w:val="20"/>
          <w:szCs w:val="20"/>
          <w:lang w:val="en-US" w:eastAsia="ru-RU"/>
        </w:rPr>
        <w:t xml:space="preserve">$product2 </w:t>
      </w:r>
      <w:r w:rsidRPr="003C7DB9">
        <w:rPr>
          <w:rFonts w:ascii="Courier New" w:eastAsia="Times New Roman" w:hAnsi="Courier New" w:cs="Courier New"/>
          <w:noProof/>
          <w:color w:val="FF9D00"/>
          <w:sz w:val="20"/>
          <w:szCs w:val="20"/>
          <w:lang w:val="en-US" w:eastAsia="ru-RU"/>
        </w:rPr>
        <w:t xml:space="preserve">instanceof </w:t>
      </w:r>
      <w:r w:rsidRPr="003C7DB9">
        <w:rPr>
          <w:rFonts w:ascii="Courier New" w:eastAsia="Times New Roman" w:hAnsi="Courier New" w:cs="Courier New"/>
          <w:noProof/>
          <w:color w:val="FFDD00"/>
          <w:sz w:val="20"/>
          <w:szCs w:val="20"/>
          <w:lang w:val="en-US" w:eastAsia="ru-RU"/>
        </w:rPr>
        <w:t>Card</w:t>
      </w:r>
      <w:r w:rsidRPr="003C7DB9">
        <w:rPr>
          <w:rFonts w:ascii="Courier New" w:eastAsia="Times New Roman" w:hAnsi="Courier New" w:cs="Courier New"/>
          <w:noProof/>
          <w:color w:val="E1EFFF"/>
          <w:sz w:val="20"/>
          <w:szCs w:val="20"/>
          <w:lang w:val="en-US" w:eastAsia="ru-RU"/>
        </w:rPr>
        <w:t>);</w:t>
      </w:r>
    </w:p>
    <w:p w:rsidR="00B35C3E" w:rsidRPr="003C7DB9" w:rsidRDefault="00B35C3E" w:rsidP="00B1089E">
      <w:pPr>
        <w:rPr>
          <w:rFonts w:ascii="Verdana" w:hAnsi="Verdana"/>
          <w:noProof/>
          <w:sz w:val="18"/>
          <w:szCs w:val="18"/>
          <w:lang w:val="en-US"/>
        </w:rPr>
      </w:pPr>
    </w:p>
    <w:p w:rsidR="00B35C3E" w:rsidRPr="001062D9" w:rsidRDefault="00B35C3E" w:rsidP="00B1089E">
      <w:pPr>
        <w:rPr>
          <w:rFonts w:ascii="Verdana" w:hAnsi="Verdana"/>
          <w:noProof/>
          <w:sz w:val="18"/>
          <w:szCs w:val="18"/>
        </w:rPr>
      </w:pPr>
      <w:r w:rsidRPr="001062D9">
        <w:rPr>
          <w:rFonts w:ascii="Verdana" w:hAnsi="Verdana"/>
          <w:noProof/>
          <w:sz w:val="18"/>
          <w:szCs w:val="18"/>
        </w:rPr>
        <w:t>Вывело в браузере:</w:t>
      </w:r>
    </w:p>
    <w:p w:rsidR="005A34E8" w:rsidRPr="001062D9" w:rsidRDefault="00B35C3E" w:rsidP="00B1089E">
      <w:pPr>
        <w:rPr>
          <w:rFonts w:ascii="Verdana" w:hAnsi="Verdana"/>
          <w:noProof/>
          <w:color w:val="000000"/>
          <w:sz w:val="18"/>
          <w:szCs w:val="18"/>
        </w:rPr>
      </w:pPr>
      <w:r w:rsidRPr="003C7DB9">
        <w:rPr>
          <w:rFonts w:ascii="Verdana" w:hAnsi="Verdana"/>
          <w:noProof/>
          <w:color w:val="000000"/>
          <w:sz w:val="18"/>
          <w:szCs w:val="18"/>
          <w:lang w:val="en-US"/>
        </w:rPr>
        <w:t>bool</w:t>
      </w:r>
      <w:r w:rsidRPr="001062D9">
        <w:rPr>
          <w:rFonts w:ascii="Verdana" w:hAnsi="Verdana"/>
          <w:noProof/>
          <w:color w:val="000000"/>
          <w:sz w:val="18"/>
          <w:szCs w:val="18"/>
        </w:rPr>
        <w:t>(</w:t>
      </w:r>
      <w:r w:rsidRPr="003C7DB9">
        <w:rPr>
          <w:rFonts w:ascii="Verdana" w:hAnsi="Verdana"/>
          <w:noProof/>
          <w:color w:val="000000"/>
          <w:sz w:val="18"/>
          <w:szCs w:val="18"/>
          <w:lang w:val="en-US"/>
        </w:rPr>
        <w:t>true</w:t>
      </w:r>
      <w:r w:rsidRPr="001062D9">
        <w:rPr>
          <w:rFonts w:ascii="Verdana" w:hAnsi="Verdana"/>
          <w:noProof/>
          <w:color w:val="000000"/>
          <w:sz w:val="18"/>
          <w:szCs w:val="18"/>
        </w:rPr>
        <w:t xml:space="preserve">) </w:t>
      </w:r>
    </w:p>
    <w:p w:rsidR="005A34E8" w:rsidRPr="001062D9" w:rsidRDefault="00B35C3E" w:rsidP="00B1089E">
      <w:pPr>
        <w:rPr>
          <w:rFonts w:ascii="Verdana" w:hAnsi="Verdana"/>
          <w:noProof/>
          <w:color w:val="000000"/>
          <w:sz w:val="18"/>
          <w:szCs w:val="18"/>
        </w:rPr>
      </w:pPr>
      <w:r w:rsidRPr="003C7DB9">
        <w:rPr>
          <w:rFonts w:ascii="Verdana" w:hAnsi="Verdana"/>
          <w:noProof/>
          <w:color w:val="000000"/>
          <w:sz w:val="18"/>
          <w:szCs w:val="18"/>
          <w:lang w:val="en-US"/>
        </w:rPr>
        <w:t>bool</w:t>
      </w:r>
      <w:r w:rsidRPr="001062D9">
        <w:rPr>
          <w:rFonts w:ascii="Verdana" w:hAnsi="Verdana"/>
          <w:noProof/>
          <w:color w:val="000000"/>
          <w:sz w:val="18"/>
          <w:szCs w:val="18"/>
        </w:rPr>
        <w:t>(</w:t>
      </w:r>
      <w:r w:rsidRPr="003C7DB9">
        <w:rPr>
          <w:rFonts w:ascii="Verdana" w:hAnsi="Verdana"/>
          <w:noProof/>
          <w:color w:val="000000"/>
          <w:sz w:val="18"/>
          <w:szCs w:val="18"/>
          <w:lang w:val="en-US"/>
        </w:rPr>
        <w:t>false</w:t>
      </w:r>
      <w:r w:rsidRPr="001062D9">
        <w:rPr>
          <w:rFonts w:ascii="Verdana" w:hAnsi="Verdana"/>
          <w:noProof/>
          <w:color w:val="000000"/>
          <w:sz w:val="18"/>
          <w:szCs w:val="18"/>
        </w:rPr>
        <w:t>)</w:t>
      </w:r>
    </w:p>
    <w:p w:rsidR="00B35C3E" w:rsidRPr="001062D9" w:rsidRDefault="00C6293B" w:rsidP="00B1089E">
      <w:pPr>
        <w:rPr>
          <w:rFonts w:ascii="Verdana" w:hAnsi="Verdana"/>
          <w:noProof/>
          <w:color w:val="000000"/>
          <w:sz w:val="18"/>
          <w:szCs w:val="18"/>
        </w:rPr>
      </w:pPr>
      <w:r w:rsidRPr="001062D9">
        <w:rPr>
          <w:rFonts w:ascii="Verdana" w:hAnsi="Verdana"/>
          <w:noProof/>
          <w:color w:val="000000"/>
          <w:sz w:val="18"/>
          <w:szCs w:val="18"/>
        </w:rPr>
        <w:t>, что означает – объект $</w:t>
      </w:r>
      <w:r w:rsidRPr="003C7DB9">
        <w:rPr>
          <w:rFonts w:ascii="Verdana" w:hAnsi="Verdana"/>
          <w:noProof/>
          <w:color w:val="000000"/>
          <w:sz w:val="18"/>
          <w:szCs w:val="18"/>
          <w:lang w:val="en-US"/>
        </w:rPr>
        <w:t>product</w:t>
      </w:r>
      <w:r w:rsidRPr="001062D9">
        <w:rPr>
          <w:rFonts w:ascii="Verdana" w:hAnsi="Verdana"/>
          <w:noProof/>
          <w:color w:val="000000"/>
          <w:sz w:val="18"/>
          <w:szCs w:val="18"/>
        </w:rPr>
        <w:t xml:space="preserve"> является экземпляром класса </w:t>
      </w:r>
      <w:r w:rsidRPr="003C7DB9">
        <w:rPr>
          <w:rFonts w:ascii="Verdana" w:hAnsi="Verdana"/>
          <w:noProof/>
          <w:color w:val="000000"/>
          <w:sz w:val="18"/>
          <w:szCs w:val="18"/>
          <w:lang w:val="en-US"/>
        </w:rPr>
        <w:t>ShoppingCard</w:t>
      </w:r>
      <w:r w:rsidRPr="001062D9">
        <w:rPr>
          <w:rFonts w:ascii="Verdana" w:hAnsi="Verdana"/>
          <w:noProof/>
          <w:color w:val="000000"/>
          <w:sz w:val="18"/>
          <w:szCs w:val="18"/>
        </w:rPr>
        <w:t xml:space="preserve">, а во втором случае – нет. </w:t>
      </w:r>
    </w:p>
    <w:p w:rsidR="00383569" w:rsidRPr="001062D9" w:rsidRDefault="00383569" w:rsidP="00B1089E">
      <w:pPr>
        <w:rPr>
          <w:rFonts w:ascii="Verdana" w:hAnsi="Verdana"/>
          <w:noProof/>
          <w:color w:val="000000"/>
          <w:sz w:val="18"/>
          <w:szCs w:val="18"/>
        </w:rPr>
      </w:pPr>
      <w:r w:rsidRPr="001062D9">
        <w:rPr>
          <w:rFonts w:ascii="Verdana" w:hAnsi="Verdana"/>
          <w:noProof/>
          <w:color w:val="000000"/>
          <w:sz w:val="18"/>
          <w:szCs w:val="18"/>
        </w:rPr>
        <w:t>Методы (функции) должны быть записаны с маленькой буквы, но последующие слова с большой в ней:</w:t>
      </w:r>
    </w:p>
    <w:p w:rsidR="00383569" w:rsidRPr="003C7DB9" w:rsidRDefault="00383569" w:rsidP="00383569">
      <w:pPr>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FFFFFF"/>
          <w:sz w:val="20"/>
          <w:szCs w:val="20"/>
          <w:lang w:val="en-US" w:eastAsia="ru-RU"/>
        </w:rPr>
      </w:pPr>
      <w:r w:rsidRPr="003C7DB9">
        <w:rPr>
          <w:rFonts w:ascii="Courier New" w:eastAsia="Times New Roman" w:hAnsi="Courier New" w:cs="Courier New"/>
          <w:noProof/>
          <w:color w:val="FF9D00"/>
          <w:sz w:val="20"/>
          <w:szCs w:val="20"/>
          <w:lang w:val="en-US" w:eastAsia="ru-RU"/>
        </w:rPr>
        <w:t xml:space="preserve">class </w:t>
      </w:r>
      <w:r w:rsidRPr="003C7DB9">
        <w:rPr>
          <w:rFonts w:ascii="Courier New" w:eastAsia="Times New Roman" w:hAnsi="Courier New" w:cs="Courier New"/>
          <w:noProof/>
          <w:color w:val="FFDD00"/>
          <w:sz w:val="20"/>
          <w:szCs w:val="20"/>
          <w:lang w:val="en-US" w:eastAsia="ru-RU"/>
        </w:rPr>
        <w:t xml:space="preserve">Person </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E1EFFF"/>
          <w:sz w:val="20"/>
          <w:szCs w:val="20"/>
          <w:lang w:val="en-US" w:eastAsia="ru-RU"/>
        </w:rPr>
        <w:br/>
      </w:r>
      <w:r w:rsidRPr="003C7DB9">
        <w:rPr>
          <w:rFonts w:ascii="Courier New" w:eastAsia="Times New Roman" w:hAnsi="Courier New" w:cs="Courier New"/>
          <w:noProof/>
          <w:color w:val="E1EFFF"/>
          <w:sz w:val="20"/>
          <w:szCs w:val="20"/>
          <w:lang w:val="en-US" w:eastAsia="ru-RU"/>
        </w:rPr>
        <w:br/>
        <w:t xml:space="preserve">    </w:t>
      </w:r>
      <w:r w:rsidRPr="003C7DB9">
        <w:rPr>
          <w:rFonts w:ascii="Courier New" w:eastAsia="Times New Roman" w:hAnsi="Courier New" w:cs="Courier New"/>
          <w:noProof/>
          <w:color w:val="FF9D00"/>
          <w:sz w:val="20"/>
          <w:szCs w:val="20"/>
          <w:lang w:val="en-US" w:eastAsia="ru-RU"/>
        </w:rPr>
        <w:t xml:space="preserve">public function </w:t>
      </w:r>
      <w:r w:rsidRPr="003C7DB9">
        <w:rPr>
          <w:rFonts w:ascii="Courier New" w:eastAsia="Times New Roman" w:hAnsi="Courier New" w:cs="Courier New"/>
          <w:noProof/>
          <w:color w:val="FFDD00"/>
          <w:sz w:val="20"/>
          <w:szCs w:val="20"/>
          <w:lang w:val="en-US" w:eastAsia="ru-RU"/>
        </w:rPr>
        <w:t>getFullName</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E1EFFF"/>
          <w:sz w:val="20"/>
          <w:szCs w:val="20"/>
          <w:lang w:val="en-US" w:eastAsia="ru-RU"/>
        </w:rPr>
        <w:br/>
      </w:r>
      <w:r w:rsidRPr="003C7DB9">
        <w:rPr>
          <w:rFonts w:ascii="Courier New" w:eastAsia="Times New Roman" w:hAnsi="Courier New" w:cs="Courier New"/>
          <w:noProof/>
          <w:color w:val="E1EFFF"/>
          <w:sz w:val="20"/>
          <w:szCs w:val="20"/>
          <w:lang w:val="en-US" w:eastAsia="ru-RU"/>
        </w:rPr>
        <w:br/>
        <w:t>}</w:t>
      </w:r>
    </w:p>
    <w:p w:rsidR="00383569" w:rsidRPr="003C7DB9" w:rsidRDefault="00383569" w:rsidP="00B1089E">
      <w:pPr>
        <w:rPr>
          <w:rFonts w:ascii="Verdana" w:hAnsi="Verdana"/>
          <w:noProof/>
          <w:sz w:val="18"/>
          <w:szCs w:val="18"/>
          <w:lang w:val="en-US"/>
        </w:rPr>
      </w:pPr>
    </w:p>
    <w:p w:rsidR="00BB6B36" w:rsidRPr="001062D9" w:rsidRDefault="00BB6B36" w:rsidP="00B1089E">
      <w:pPr>
        <w:rPr>
          <w:rFonts w:ascii="Verdana" w:hAnsi="Verdana"/>
          <w:b/>
          <w:noProof/>
          <w:color w:val="000000"/>
          <w:sz w:val="20"/>
          <w:szCs w:val="20"/>
          <w:shd w:val="clear" w:color="auto" w:fill="F7F7FA"/>
        </w:rPr>
      </w:pPr>
      <w:r w:rsidRPr="001062D9">
        <w:rPr>
          <w:rFonts w:ascii="Verdana" w:hAnsi="Verdana"/>
          <w:b/>
          <w:noProof/>
          <w:color w:val="00B050"/>
          <w:sz w:val="20"/>
          <w:szCs w:val="20"/>
          <w:shd w:val="clear" w:color="auto" w:fill="F7F7FA"/>
        </w:rPr>
        <w:t>Модификаторы доступа</w:t>
      </w:r>
    </w:p>
    <w:p w:rsidR="00BB6B36" w:rsidRPr="001062D9" w:rsidRDefault="00BB6B36" w:rsidP="00B1089E">
      <w:pPr>
        <w:rPr>
          <w:rFonts w:ascii="Verdana" w:hAnsi="Verdana"/>
          <w:noProof/>
          <w:sz w:val="18"/>
          <w:szCs w:val="18"/>
        </w:rPr>
      </w:pPr>
      <w:r w:rsidRPr="001062D9">
        <w:rPr>
          <w:rFonts w:ascii="Verdana" w:hAnsi="Verdana"/>
          <w:noProof/>
          <w:color w:val="000000"/>
          <w:sz w:val="20"/>
          <w:szCs w:val="20"/>
          <w:shd w:val="clear" w:color="auto" w:fill="F7F7FA"/>
        </w:rPr>
        <w:t xml:space="preserve">С помощью специальных модификаторов можно задать </w:t>
      </w:r>
      <w:r w:rsidRPr="001062D9">
        <w:rPr>
          <w:rFonts w:ascii="Verdana" w:hAnsi="Verdana"/>
          <w:b/>
          <w:noProof/>
          <w:color w:val="E36C0A" w:themeColor="accent6" w:themeShade="BF"/>
          <w:sz w:val="20"/>
          <w:szCs w:val="20"/>
          <w:shd w:val="clear" w:color="auto" w:fill="F7F7FA"/>
        </w:rPr>
        <w:t>область видимости</w:t>
      </w:r>
      <w:r w:rsidRPr="001062D9">
        <w:rPr>
          <w:rFonts w:ascii="Verdana" w:hAnsi="Verdana"/>
          <w:noProof/>
          <w:color w:val="000000"/>
          <w:sz w:val="20"/>
          <w:szCs w:val="20"/>
          <w:shd w:val="clear" w:color="auto" w:fill="F7F7FA"/>
        </w:rPr>
        <w:t xml:space="preserve"> для свойств и методов класса. В </w:t>
      </w:r>
      <w:r w:rsidRPr="003C7DB9">
        <w:rPr>
          <w:rFonts w:ascii="Verdana" w:hAnsi="Verdana"/>
          <w:noProof/>
          <w:color w:val="000000"/>
          <w:sz w:val="20"/>
          <w:szCs w:val="20"/>
          <w:shd w:val="clear" w:color="auto" w:fill="F7F7FA"/>
          <w:lang w:val="en-US"/>
        </w:rPr>
        <w:t>PHP</w:t>
      </w:r>
      <w:r w:rsidRPr="001062D9">
        <w:rPr>
          <w:rFonts w:ascii="Verdana" w:hAnsi="Verdana"/>
          <w:noProof/>
          <w:color w:val="000000"/>
          <w:sz w:val="20"/>
          <w:szCs w:val="20"/>
          <w:shd w:val="clear" w:color="auto" w:fill="F7F7FA"/>
        </w:rPr>
        <w:t xml:space="preserve"> есть три таких модификатора:</w:t>
      </w:r>
    </w:p>
    <w:p w:rsidR="003E3827" w:rsidRPr="001062D9" w:rsidRDefault="003E3827" w:rsidP="00B1089E">
      <w:pPr>
        <w:rPr>
          <w:rFonts w:ascii="Verdana" w:hAnsi="Verdana"/>
          <w:noProof/>
          <w:sz w:val="18"/>
          <w:szCs w:val="18"/>
        </w:rPr>
      </w:pPr>
      <w:r w:rsidRPr="001062D9">
        <w:rPr>
          <w:rFonts w:ascii="Verdana" w:hAnsi="Verdana"/>
          <w:noProof/>
          <w:sz w:val="18"/>
          <w:szCs w:val="18"/>
        </w:rPr>
        <w:t>Внутри класса даные могут быть:</w:t>
      </w:r>
    </w:p>
    <w:p w:rsidR="003E3827" w:rsidRPr="001062D9" w:rsidRDefault="003E3827" w:rsidP="008E0530">
      <w:pPr>
        <w:pStyle w:val="a3"/>
        <w:numPr>
          <w:ilvl w:val="0"/>
          <w:numId w:val="31"/>
        </w:numPr>
        <w:rPr>
          <w:rFonts w:ascii="Verdana" w:hAnsi="Verdana"/>
          <w:noProof/>
          <w:sz w:val="18"/>
          <w:szCs w:val="18"/>
        </w:rPr>
      </w:pPr>
      <w:r w:rsidRPr="001062D9">
        <w:rPr>
          <w:rFonts w:ascii="Verdana" w:hAnsi="Verdana"/>
          <w:b/>
          <w:noProof/>
          <w:color w:val="E36C0A" w:themeColor="accent6" w:themeShade="BF"/>
          <w:sz w:val="18"/>
          <w:szCs w:val="18"/>
        </w:rPr>
        <w:t>открытыми</w:t>
      </w:r>
      <w:r w:rsidRPr="001062D9">
        <w:rPr>
          <w:rFonts w:ascii="Verdana" w:hAnsi="Verdana"/>
          <w:noProof/>
          <w:sz w:val="18"/>
          <w:szCs w:val="18"/>
        </w:rPr>
        <w:t xml:space="preserve"> (доступны и другим частям программы, которые находяться за пределами этого объекта) </w:t>
      </w:r>
    </w:p>
    <w:p w:rsidR="008E0530" w:rsidRPr="001062D9" w:rsidRDefault="008E0530" w:rsidP="008E0530">
      <w:pPr>
        <w:pStyle w:val="a3"/>
        <w:rPr>
          <w:rFonts w:ascii="Verdana" w:hAnsi="Verdana"/>
          <w:b/>
          <w:noProof/>
          <w:color w:val="E36C0A" w:themeColor="accent6" w:themeShade="BF"/>
          <w:sz w:val="18"/>
          <w:szCs w:val="18"/>
        </w:rPr>
      </w:pPr>
    </w:p>
    <w:p w:rsidR="008E0530" w:rsidRPr="001062D9" w:rsidRDefault="008E0530" w:rsidP="008E0530">
      <w:pPr>
        <w:pStyle w:val="a3"/>
        <w:rPr>
          <w:rFonts w:ascii="Verdana" w:hAnsi="Verdana"/>
          <w:noProof/>
          <w:color w:val="000000" w:themeColor="text1"/>
          <w:sz w:val="18"/>
          <w:szCs w:val="18"/>
        </w:rPr>
      </w:pPr>
      <w:r w:rsidRPr="001062D9">
        <w:rPr>
          <w:rFonts w:ascii="Verdana" w:hAnsi="Verdana"/>
          <w:noProof/>
          <w:color w:val="000000" w:themeColor="text1"/>
          <w:sz w:val="18"/>
          <w:szCs w:val="18"/>
        </w:rPr>
        <w:t>- все свойства и методы объекта могут быть использованны в любой части скрипта вне класса</w:t>
      </w:r>
    </w:p>
    <w:p w:rsidR="007A1024" w:rsidRPr="001062D9" w:rsidRDefault="007A1024" w:rsidP="00383569">
      <w:pPr>
        <w:pStyle w:val="a3"/>
        <w:rPr>
          <w:rFonts w:ascii="Verdana" w:hAnsi="Verdana"/>
          <w:b/>
          <w:noProof/>
          <w:color w:val="000000" w:themeColor="text1"/>
          <w:sz w:val="18"/>
          <w:szCs w:val="18"/>
        </w:rPr>
      </w:pPr>
      <w:r w:rsidRPr="001062D9">
        <w:rPr>
          <w:rFonts w:ascii="Verdana" w:hAnsi="Verdana"/>
          <w:noProof/>
          <w:color w:val="000000" w:themeColor="text1"/>
          <w:sz w:val="18"/>
          <w:szCs w:val="18"/>
        </w:rPr>
        <w:t>- используется</w:t>
      </w:r>
      <w:r w:rsidR="00E7750B" w:rsidRPr="001062D9">
        <w:rPr>
          <w:rFonts w:ascii="Verdana" w:hAnsi="Verdana"/>
          <w:noProof/>
          <w:color w:val="000000" w:themeColor="text1"/>
          <w:sz w:val="18"/>
          <w:szCs w:val="18"/>
        </w:rPr>
        <w:t xml:space="preserve"> модификатор</w:t>
      </w:r>
      <w:r w:rsidR="008E0530" w:rsidRPr="001062D9">
        <w:rPr>
          <w:rFonts w:ascii="Verdana" w:hAnsi="Verdana"/>
          <w:noProof/>
          <w:color w:val="000000" w:themeColor="text1"/>
          <w:sz w:val="18"/>
          <w:szCs w:val="18"/>
        </w:rPr>
        <w:t xml:space="preserve"> доступа </w:t>
      </w:r>
      <w:r w:rsidR="008E0530" w:rsidRPr="003C7DB9">
        <w:rPr>
          <w:rFonts w:ascii="Verdana" w:hAnsi="Verdana"/>
          <w:b/>
          <w:noProof/>
          <w:color w:val="000000" w:themeColor="text1"/>
          <w:sz w:val="18"/>
          <w:szCs w:val="18"/>
          <w:lang w:val="en-US"/>
        </w:rPr>
        <w:t>Public</w:t>
      </w:r>
    </w:p>
    <w:p w:rsidR="00383569" w:rsidRPr="001062D9" w:rsidRDefault="00383569" w:rsidP="00383569">
      <w:pPr>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FFFFFF"/>
          <w:sz w:val="20"/>
          <w:szCs w:val="20"/>
          <w:lang w:eastAsia="ru-RU"/>
        </w:rPr>
      </w:pPr>
      <w:r w:rsidRPr="003C7DB9">
        <w:rPr>
          <w:rFonts w:ascii="Courier New" w:eastAsia="Times New Roman" w:hAnsi="Courier New" w:cs="Courier New"/>
          <w:noProof/>
          <w:color w:val="FF9D00"/>
          <w:sz w:val="20"/>
          <w:szCs w:val="20"/>
          <w:lang w:val="en-US" w:eastAsia="ru-RU"/>
        </w:rPr>
        <w:lastRenderedPageBreak/>
        <w:t>class</w:t>
      </w:r>
      <w:r w:rsidRPr="001062D9">
        <w:rPr>
          <w:rFonts w:ascii="Courier New" w:eastAsia="Times New Roman" w:hAnsi="Courier New" w:cs="Courier New"/>
          <w:noProof/>
          <w:color w:val="FF9D00"/>
          <w:sz w:val="20"/>
          <w:szCs w:val="20"/>
          <w:lang w:eastAsia="ru-RU"/>
        </w:rPr>
        <w:t xml:space="preserve"> </w:t>
      </w:r>
      <w:r w:rsidRPr="003C7DB9">
        <w:rPr>
          <w:rFonts w:ascii="Courier New" w:eastAsia="Times New Roman" w:hAnsi="Courier New" w:cs="Courier New"/>
          <w:noProof/>
          <w:color w:val="FFDD00"/>
          <w:sz w:val="20"/>
          <w:szCs w:val="20"/>
          <w:lang w:val="en-US" w:eastAsia="ru-RU"/>
        </w:rPr>
        <w:t>Person</w:t>
      </w:r>
      <w:r w:rsidRPr="001062D9">
        <w:rPr>
          <w:rFonts w:ascii="Courier New" w:eastAsia="Times New Roman" w:hAnsi="Courier New" w:cs="Courier New"/>
          <w:noProof/>
          <w:color w:val="FFDD00"/>
          <w:sz w:val="20"/>
          <w:szCs w:val="20"/>
          <w:lang w:eastAsia="ru-RU"/>
        </w:rPr>
        <w:t xml:space="preserve"> </w:t>
      </w:r>
      <w:r w:rsidRPr="001062D9">
        <w:rPr>
          <w:rFonts w:ascii="Courier New" w:eastAsia="Times New Roman" w:hAnsi="Courier New" w:cs="Courier New"/>
          <w:noProof/>
          <w:color w:val="E1EFFF"/>
          <w:sz w:val="20"/>
          <w:szCs w:val="20"/>
          <w:lang w:eastAsia="ru-RU"/>
        </w:rPr>
        <w:t>{</w:t>
      </w:r>
      <w:r w:rsidRPr="001062D9">
        <w:rPr>
          <w:rFonts w:ascii="Courier New" w:eastAsia="Times New Roman" w:hAnsi="Courier New" w:cs="Courier New"/>
          <w:noProof/>
          <w:color w:val="E1EFFF"/>
          <w:sz w:val="20"/>
          <w:szCs w:val="20"/>
          <w:lang w:eastAsia="ru-RU"/>
        </w:rPr>
        <w:br/>
      </w:r>
      <w:r w:rsidRPr="001062D9">
        <w:rPr>
          <w:rFonts w:ascii="Courier New" w:eastAsia="Times New Roman" w:hAnsi="Courier New" w:cs="Courier New"/>
          <w:noProof/>
          <w:color w:val="E1EFFF"/>
          <w:sz w:val="20"/>
          <w:szCs w:val="20"/>
          <w:lang w:eastAsia="ru-RU"/>
        </w:rPr>
        <w:br/>
        <w:t xml:space="preserve">    </w:t>
      </w:r>
      <w:r w:rsidRPr="003C7DB9">
        <w:rPr>
          <w:rFonts w:ascii="Courier New" w:eastAsia="Times New Roman" w:hAnsi="Courier New" w:cs="Courier New"/>
          <w:noProof/>
          <w:color w:val="FF9D00"/>
          <w:sz w:val="20"/>
          <w:szCs w:val="20"/>
          <w:lang w:val="en-US" w:eastAsia="ru-RU"/>
        </w:rPr>
        <w:t>public</w:t>
      </w:r>
      <w:r w:rsidRPr="001062D9">
        <w:rPr>
          <w:rFonts w:ascii="Courier New" w:eastAsia="Times New Roman" w:hAnsi="Courier New" w:cs="Courier New"/>
          <w:noProof/>
          <w:color w:val="FF9D00"/>
          <w:sz w:val="20"/>
          <w:szCs w:val="20"/>
          <w:lang w:eastAsia="ru-RU"/>
        </w:rPr>
        <w:t xml:space="preserve"> </w:t>
      </w:r>
      <w:r w:rsidRPr="001062D9">
        <w:rPr>
          <w:rFonts w:ascii="Courier New" w:eastAsia="Times New Roman" w:hAnsi="Courier New" w:cs="Courier New"/>
          <w:noProof/>
          <w:color w:val="FF80E1"/>
          <w:sz w:val="20"/>
          <w:szCs w:val="20"/>
          <w:lang w:eastAsia="ru-RU"/>
        </w:rPr>
        <w:t>$</w:t>
      </w:r>
      <w:r w:rsidRPr="003C7DB9">
        <w:rPr>
          <w:rFonts w:ascii="Courier New" w:eastAsia="Times New Roman" w:hAnsi="Courier New" w:cs="Courier New"/>
          <w:noProof/>
          <w:color w:val="FF80E1"/>
          <w:sz w:val="20"/>
          <w:szCs w:val="20"/>
          <w:lang w:val="en-US" w:eastAsia="ru-RU"/>
        </w:rPr>
        <w:t>name</w:t>
      </w:r>
      <w:r w:rsidRPr="001062D9">
        <w:rPr>
          <w:rFonts w:ascii="Courier New" w:eastAsia="Times New Roman" w:hAnsi="Courier New" w:cs="Courier New"/>
          <w:noProof/>
          <w:color w:val="E1EFFF"/>
          <w:sz w:val="20"/>
          <w:szCs w:val="20"/>
          <w:lang w:eastAsia="ru-RU"/>
        </w:rPr>
        <w:t>;</w:t>
      </w:r>
      <w:r w:rsidRPr="001062D9">
        <w:rPr>
          <w:rFonts w:ascii="Courier New" w:eastAsia="Times New Roman" w:hAnsi="Courier New" w:cs="Courier New"/>
          <w:noProof/>
          <w:color w:val="E1EFFF"/>
          <w:sz w:val="20"/>
          <w:szCs w:val="20"/>
          <w:lang w:eastAsia="ru-RU"/>
        </w:rPr>
        <w:br/>
        <w:t xml:space="preserve">    </w:t>
      </w:r>
      <w:r w:rsidRPr="001062D9">
        <w:rPr>
          <w:rFonts w:ascii="Courier New" w:eastAsia="Times New Roman" w:hAnsi="Courier New" w:cs="Courier New"/>
          <w:noProof/>
          <w:color w:val="E1EFFF"/>
          <w:sz w:val="20"/>
          <w:szCs w:val="20"/>
          <w:lang w:eastAsia="ru-RU"/>
        </w:rPr>
        <w:br/>
        <w:t>}</w:t>
      </w:r>
    </w:p>
    <w:p w:rsidR="00383569" w:rsidRPr="001062D9" w:rsidRDefault="00383569" w:rsidP="00383569">
      <w:pPr>
        <w:pStyle w:val="a3"/>
        <w:rPr>
          <w:rFonts w:ascii="Verdana" w:hAnsi="Verdana"/>
          <w:b/>
          <w:noProof/>
          <w:color w:val="000000" w:themeColor="text1"/>
          <w:sz w:val="18"/>
          <w:szCs w:val="18"/>
        </w:rPr>
      </w:pPr>
    </w:p>
    <w:p w:rsidR="007A1024" w:rsidRPr="001062D9" w:rsidRDefault="007A1024" w:rsidP="008E0530">
      <w:pPr>
        <w:pStyle w:val="a3"/>
        <w:rPr>
          <w:rFonts w:ascii="Verdana" w:hAnsi="Verdana"/>
          <w:noProof/>
          <w:color w:val="000000" w:themeColor="text1"/>
          <w:sz w:val="18"/>
          <w:szCs w:val="18"/>
        </w:rPr>
      </w:pPr>
    </w:p>
    <w:p w:rsidR="003E3827" w:rsidRPr="001062D9" w:rsidRDefault="003E3827" w:rsidP="00B1089E">
      <w:pPr>
        <w:rPr>
          <w:rFonts w:ascii="Verdana" w:hAnsi="Verdana"/>
          <w:noProof/>
          <w:sz w:val="18"/>
          <w:szCs w:val="18"/>
        </w:rPr>
      </w:pPr>
      <w:r w:rsidRPr="001062D9">
        <w:rPr>
          <w:rFonts w:ascii="Verdana" w:hAnsi="Verdana"/>
          <w:noProof/>
          <w:sz w:val="18"/>
          <w:szCs w:val="18"/>
        </w:rPr>
        <w:t xml:space="preserve">2) </w:t>
      </w:r>
      <w:r w:rsidRPr="001062D9">
        <w:rPr>
          <w:rFonts w:ascii="Verdana" w:hAnsi="Verdana"/>
          <w:b/>
          <w:noProof/>
          <w:color w:val="E36C0A" w:themeColor="accent6" w:themeShade="BF"/>
          <w:sz w:val="18"/>
          <w:szCs w:val="18"/>
        </w:rPr>
        <w:t>закрытыми</w:t>
      </w:r>
      <w:r w:rsidRPr="001062D9">
        <w:rPr>
          <w:rFonts w:ascii="Verdana" w:hAnsi="Verdana"/>
          <w:noProof/>
          <w:sz w:val="18"/>
          <w:szCs w:val="18"/>
        </w:rPr>
        <w:t xml:space="preserve"> (доступны лишь внутри класса)</w:t>
      </w:r>
    </w:p>
    <w:p w:rsidR="008E0530" w:rsidRPr="001062D9" w:rsidRDefault="008E0530" w:rsidP="00B1089E">
      <w:pPr>
        <w:rPr>
          <w:rFonts w:ascii="Verdana" w:hAnsi="Verdana"/>
          <w:noProof/>
          <w:sz w:val="18"/>
          <w:szCs w:val="18"/>
        </w:rPr>
      </w:pPr>
      <w:r w:rsidRPr="001062D9">
        <w:rPr>
          <w:rFonts w:ascii="Verdana" w:hAnsi="Verdana"/>
          <w:noProof/>
          <w:sz w:val="18"/>
          <w:szCs w:val="18"/>
        </w:rPr>
        <w:t>- данные этого объекта является закрытым от внешнего кода</w:t>
      </w:r>
    </w:p>
    <w:p w:rsidR="008E0530" w:rsidRPr="003C7DB9" w:rsidRDefault="00E7750B" w:rsidP="00B1089E">
      <w:pPr>
        <w:rPr>
          <w:rFonts w:ascii="Verdana" w:hAnsi="Verdana"/>
          <w:b/>
          <w:noProof/>
          <w:color w:val="000000" w:themeColor="text1"/>
          <w:sz w:val="18"/>
          <w:szCs w:val="18"/>
          <w:lang w:val="en-US"/>
        </w:rPr>
      </w:pPr>
      <w:r w:rsidRPr="003C7DB9">
        <w:rPr>
          <w:rFonts w:ascii="Verdana" w:hAnsi="Verdana"/>
          <w:noProof/>
          <w:sz w:val="18"/>
          <w:szCs w:val="18"/>
          <w:lang w:val="en-US"/>
        </w:rPr>
        <w:t>- используется моди</w:t>
      </w:r>
      <w:r w:rsidR="00383569" w:rsidRPr="003C7DB9">
        <w:rPr>
          <w:rFonts w:ascii="Verdana" w:hAnsi="Verdana"/>
          <w:noProof/>
          <w:sz w:val="18"/>
          <w:szCs w:val="18"/>
          <w:lang w:val="en-US"/>
        </w:rPr>
        <w:t>фикатор</w:t>
      </w:r>
      <w:r w:rsidR="008E0530" w:rsidRPr="003C7DB9">
        <w:rPr>
          <w:rFonts w:ascii="Verdana" w:hAnsi="Verdana"/>
          <w:noProof/>
          <w:sz w:val="18"/>
          <w:szCs w:val="18"/>
          <w:lang w:val="en-US"/>
        </w:rPr>
        <w:t xml:space="preserve"> доступа </w:t>
      </w:r>
      <w:r w:rsidR="008E0530" w:rsidRPr="003C7DB9">
        <w:rPr>
          <w:rFonts w:ascii="Verdana" w:hAnsi="Verdana"/>
          <w:b/>
          <w:noProof/>
          <w:color w:val="000000" w:themeColor="text1"/>
          <w:sz w:val="18"/>
          <w:szCs w:val="18"/>
          <w:lang w:val="en-US"/>
        </w:rPr>
        <w:t>Private</w:t>
      </w:r>
    </w:p>
    <w:p w:rsidR="00383569" w:rsidRPr="003C7DB9" w:rsidRDefault="00383569" w:rsidP="00383569">
      <w:pPr>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FFFFFF"/>
          <w:sz w:val="20"/>
          <w:szCs w:val="20"/>
          <w:lang w:val="en-US" w:eastAsia="ru-RU"/>
        </w:rPr>
      </w:pPr>
      <w:r w:rsidRPr="003C7DB9">
        <w:rPr>
          <w:rFonts w:ascii="Courier New" w:eastAsia="Times New Roman" w:hAnsi="Courier New" w:cs="Courier New"/>
          <w:noProof/>
          <w:color w:val="FF9D00"/>
          <w:sz w:val="20"/>
          <w:szCs w:val="20"/>
          <w:lang w:val="en-US" w:eastAsia="ru-RU"/>
        </w:rPr>
        <w:t xml:space="preserve">class </w:t>
      </w:r>
      <w:r w:rsidRPr="003C7DB9">
        <w:rPr>
          <w:rFonts w:ascii="Courier New" w:eastAsia="Times New Roman" w:hAnsi="Courier New" w:cs="Courier New"/>
          <w:noProof/>
          <w:color w:val="FFDD00"/>
          <w:sz w:val="20"/>
          <w:szCs w:val="20"/>
          <w:lang w:val="en-US" w:eastAsia="ru-RU"/>
        </w:rPr>
        <w:t xml:space="preserve">Person </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E1EFFF"/>
          <w:sz w:val="20"/>
          <w:szCs w:val="20"/>
          <w:lang w:val="en-US" w:eastAsia="ru-RU"/>
        </w:rPr>
        <w:br/>
      </w:r>
      <w:r w:rsidRPr="003C7DB9">
        <w:rPr>
          <w:rFonts w:ascii="Courier New" w:eastAsia="Times New Roman" w:hAnsi="Courier New" w:cs="Courier New"/>
          <w:noProof/>
          <w:color w:val="E1EFFF"/>
          <w:sz w:val="20"/>
          <w:szCs w:val="20"/>
          <w:lang w:val="en-US" w:eastAsia="ru-RU"/>
        </w:rPr>
        <w:br/>
        <w:t xml:space="preserve">    </w:t>
      </w:r>
      <w:r w:rsidRPr="003C7DB9">
        <w:rPr>
          <w:rFonts w:ascii="Courier New" w:eastAsia="Times New Roman" w:hAnsi="Courier New" w:cs="Courier New"/>
          <w:noProof/>
          <w:color w:val="FF9D00"/>
          <w:sz w:val="20"/>
          <w:szCs w:val="20"/>
          <w:lang w:val="en-US" w:eastAsia="ru-RU"/>
        </w:rPr>
        <w:t xml:space="preserve">private </w:t>
      </w:r>
      <w:r w:rsidRPr="003C7DB9">
        <w:rPr>
          <w:rFonts w:ascii="Courier New" w:eastAsia="Times New Roman" w:hAnsi="Courier New" w:cs="Courier New"/>
          <w:noProof/>
          <w:color w:val="FF80E1"/>
          <w:sz w:val="20"/>
          <w:szCs w:val="20"/>
          <w:lang w:val="en-US" w:eastAsia="ru-RU"/>
        </w:rPr>
        <w:t>$name</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E1EFFF"/>
          <w:sz w:val="20"/>
          <w:szCs w:val="20"/>
          <w:lang w:val="en-US" w:eastAsia="ru-RU"/>
        </w:rPr>
        <w:br/>
        <w:t xml:space="preserve">    </w:t>
      </w:r>
      <w:r w:rsidRPr="003C7DB9">
        <w:rPr>
          <w:rFonts w:ascii="Courier New" w:eastAsia="Times New Roman" w:hAnsi="Courier New" w:cs="Courier New"/>
          <w:noProof/>
          <w:color w:val="E1EFFF"/>
          <w:sz w:val="20"/>
          <w:szCs w:val="20"/>
          <w:lang w:val="en-US" w:eastAsia="ru-RU"/>
        </w:rPr>
        <w:br/>
        <w:t>}</w:t>
      </w:r>
    </w:p>
    <w:p w:rsidR="00383569" w:rsidRPr="003C7DB9" w:rsidRDefault="00383569" w:rsidP="00B1089E">
      <w:pPr>
        <w:rPr>
          <w:rFonts w:ascii="Verdana" w:hAnsi="Verdana"/>
          <w:noProof/>
          <w:sz w:val="18"/>
          <w:szCs w:val="18"/>
          <w:lang w:val="en-US"/>
        </w:rPr>
      </w:pPr>
    </w:p>
    <w:p w:rsidR="00BB6B36" w:rsidRPr="001062D9" w:rsidRDefault="00BB6B36" w:rsidP="00BB6B36">
      <w:pPr>
        <w:rPr>
          <w:rFonts w:ascii="Verdana" w:hAnsi="Verdana"/>
          <w:b/>
          <w:noProof/>
          <w:color w:val="E36C0A" w:themeColor="accent6" w:themeShade="BF"/>
          <w:sz w:val="18"/>
          <w:szCs w:val="18"/>
        </w:rPr>
      </w:pPr>
      <w:r w:rsidRPr="001062D9">
        <w:rPr>
          <w:rFonts w:ascii="Verdana" w:hAnsi="Verdana"/>
          <w:noProof/>
          <w:sz w:val="18"/>
          <w:szCs w:val="18"/>
        </w:rPr>
        <w:t xml:space="preserve">3) </w:t>
      </w:r>
      <w:r w:rsidRPr="003C7DB9">
        <w:rPr>
          <w:rFonts w:ascii="Verdana" w:hAnsi="Verdana"/>
          <w:b/>
          <w:noProof/>
          <w:color w:val="E36C0A" w:themeColor="accent6" w:themeShade="BF"/>
          <w:sz w:val="18"/>
          <w:szCs w:val="18"/>
          <w:lang w:val="en-US"/>
        </w:rPr>
        <w:t>protected</w:t>
      </w:r>
      <w:r w:rsidRPr="001062D9">
        <w:rPr>
          <w:rFonts w:ascii="Verdana" w:hAnsi="Verdana"/>
          <w:b/>
          <w:noProof/>
          <w:color w:val="E36C0A" w:themeColor="accent6" w:themeShade="BF"/>
          <w:sz w:val="18"/>
          <w:szCs w:val="18"/>
        </w:rPr>
        <w:t xml:space="preserve"> –</w:t>
      </w:r>
    </w:p>
    <w:p w:rsidR="00383569" w:rsidRPr="001062D9" w:rsidRDefault="00BB6B36" w:rsidP="00BB6B36">
      <w:pPr>
        <w:rPr>
          <w:rFonts w:ascii="Verdana" w:hAnsi="Verdana"/>
          <w:noProof/>
          <w:sz w:val="18"/>
          <w:szCs w:val="18"/>
        </w:rPr>
      </w:pPr>
      <w:r w:rsidRPr="001062D9">
        <w:rPr>
          <w:rFonts w:ascii="Verdana" w:hAnsi="Verdana"/>
          <w:b/>
          <w:noProof/>
          <w:color w:val="E36C0A" w:themeColor="accent6" w:themeShade="BF"/>
          <w:sz w:val="18"/>
          <w:szCs w:val="18"/>
        </w:rPr>
        <w:t>-</w:t>
      </w:r>
      <w:r w:rsidRPr="001062D9">
        <w:rPr>
          <w:rFonts w:ascii="Verdana" w:hAnsi="Verdana"/>
          <w:noProof/>
          <w:sz w:val="18"/>
          <w:szCs w:val="18"/>
        </w:rPr>
        <w:t xml:space="preserve"> свойства и методы с данным модификатором доступны из текущего класса, а также из классов-наследников</w:t>
      </w:r>
    </w:p>
    <w:p w:rsidR="00BB6B36" w:rsidRPr="001062D9" w:rsidRDefault="00BB6B36" w:rsidP="00BB6B36">
      <w:pPr>
        <w:rPr>
          <w:rFonts w:ascii="Verdana" w:hAnsi="Verdana"/>
          <w:b/>
          <w:noProof/>
          <w:color w:val="000000" w:themeColor="text1"/>
          <w:sz w:val="18"/>
          <w:szCs w:val="18"/>
        </w:rPr>
      </w:pPr>
      <w:r w:rsidRPr="001062D9">
        <w:rPr>
          <w:rFonts w:ascii="Verdana" w:hAnsi="Verdana"/>
          <w:noProof/>
          <w:sz w:val="18"/>
          <w:szCs w:val="18"/>
        </w:rPr>
        <w:t xml:space="preserve">- используется модификатор доступа </w:t>
      </w:r>
      <w:r w:rsidRPr="003C7DB9">
        <w:rPr>
          <w:rFonts w:ascii="Verdana" w:hAnsi="Verdana"/>
          <w:b/>
          <w:noProof/>
          <w:color w:val="000000" w:themeColor="text1"/>
          <w:sz w:val="18"/>
          <w:szCs w:val="18"/>
          <w:lang w:val="en-US"/>
        </w:rPr>
        <w:t>Protected</w:t>
      </w:r>
    </w:p>
    <w:p w:rsidR="006625D6" w:rsidRPr="001062D9" w:rsidRDefault="006625D6" w:rsidP="00BB6B36">
      <w:pPr>
        <w:rPr>
          <w:rFonts w:ascii="Verdana" w:hAnsi="Verdana"/>
          <w:b/>
          <w:noProof/>
          <w:color w:val="E36C0A" w:themeColor="accent6" w:themeShade="BF"/>
          <w:sz w:val="18"/>
          <w:szCs w:val="18"/>
        </w:rPr>
      </w:pPr>
      <w:r w:rsidRPr="001062D9">
        <w:rPr>
          <w:rFonts w:ascii="Verdana" w:hAnsi="Verdana"/>
          <w:b/>
          <w:noProof/>
          <w:color w:val="E36C0A" w:themeColor="accent6" w:themeShade="BF"/>
          <w:sz w:val="18"/>
          <w:szCs w:val="18"/>
        </w:rPr>
        <w:t>Чтобы обратиться к свойствам (</w:t>
      </w:r>
      <w:r w:rsidR="00536C6D" w:rsidRPr="001062D9">
        <w:rPr>
          <w:rFonts w:ascii="Verdana" w:hAnsi="Verdana"/>
          <w:b/>
          <w:noProof/>
          <w:color w:val="E36C0A" w:themeColor="accent6" w:themeShade="BF"/>
          <w:sz w:val="18"/>
          <w:szCs w:val="18"/>
        </w:rPr>
        <w:t xml:space="preserve">или </w:t>
      </w:r>
      <w:r w:rsidRPr="001062D9">
        <w:rPr>
          <w:rFonts w:ascii="Verdana" w:hAnsi="Verdana"/>
          <w:b/>
          <w:noProof/>
          <w:color w:val="E36C0A" w:themeColor="accent6" w:themeShade="BF"/>
          <w:sz w:val="18"/>
          <w:szCs w:val="18"/>
        </w:rPr>
        <w:t>переменным) внутри текущего класса нужно использовать</w:t>
      </w:r>
      <w:r w:rsidR="00481CEE" w:rsidRPr="001062D9">
        <w:rPr>
          <w:rFonts w:ascii="Verdana" w:hAnsi="Verdana"/>
          <w:b/>
          <w:noProof/>
          <w:color w:val="E36C0A" w:themeColor="accent6" w:themeShade="BF"/>
          <w:sz w:val="18"/>
          <w:szCs w:val="18"/>
        </w:rPr>
        <w:t xml:space="preserve"> ссылку $</w:t>
      </w:r>
      <w:r w:rsidR="00481CEE" w:rsidRPr="003C7DB9">
        <w:rPr>
          <w:rFonts w:ascii="Verdana" w:hAnsi="Verdana"/>
          <w:b/>
          <w:noProof/>
          <w:color w:val="E36C0A" w:themeColor="accent6" w:themeShade="BF"/>
          <w:sz w:val="18"/>
          <w:szCs w:val="18"/>
          <w:lang w:val="en-US"/>
        </w:rPr>
        <w:t>this</w:t>
      </w:r>
      <w:r w:rsidRPr="001062D9">
        <w:rPr>
          <w:rFonts w:ascii="Verdana" w:hAnsi="Verdana"/>
          <w:b/>
          <w:noProof/>
          <w:color w:val="E36C0A" w:themeColor="accent6" w:themeShade="BF"/>
          <w:sz w:val="18"/>
          <w:szCs w:val="18"/>
        </w:rPr>
        <w:t>:</w:t>
      </w:r>
    </w:p>
    <w:p w:rsidR="006625D6" w:rsidRPr="001062D9" w:rsidRDefault="006625D6" w:rsidP="00BB6B36">
      <w:pPr>
        <w:rPr>
          <w:rFonts w:ascii="Verdana" w:hAnsi="Verdana"/>
          <w:b/>
          <w:noProof/>
          <w:color w:val="000000" w:themeColor="text1"/>
          <w:sz w:val="18"/>
          <w:szCs w:val="18"/>
        </w:rPr>
      </w:pPr>
      <w:r w:rsidRPr="001062D9">
        <w:rPr>
          <w:rFonts w:ascii="Verdana" w:hAnsi="Verdana"/>
          <w:b/>
          <w:noProof/>
          <w:color w:val="000000" w:themeColor="text1"/>
          <w:sz w:val="18"/>
          <w:szCs w:val="18"/>
        </w:rPr>
        <w:t xml:space="preserve"> $</w:t>
      </w:r>
      <w:r w:rsidRPr="003C7DB9">
        <w:rPr>
          <w:rFonts w:ascii="Verdana" w:hAnsi="Verdana"/>
          <w:b/>
          <w:noProof/>
          <w:color w:val="000000" w:themeColor="text1"/>
          <w:sz w:val="18"/>
          <w:szCs w:val="18"/>
          <w:lang w:val="en-US"/>
        </w:rPr>
        <w:t>this</w:t>
      </w:r>
      <w:r w:rsidRPr="001062D9">
        <w:rPr>
          <w:rFonts w:ascii="Verdana" w:hAnsi="Verdana"/>
          <w:b/>
          <w:noProof/>
          <w:color w:val="000000" w:themeColor="text1"/>
          <w:sz w:val="18"/>
          <w:szCs w:val="18"/>
        </w:rPr>
        <w:t xml:space="preserve"> -&gt;</w:t>
      </w:r>
      <w:r w:rsidR="001B3E1A" w:rsidRPr="001062D9">
        <w:rPr>
          <w:rFonts w:ascii="Verdana" w:hAnsi="Verdana"/>
          <w:b/>
          <w:noProof/>
          <w:color w:val="000000" w:themeColor="text1"/>
          <w:sz w:val="18"/>
          <w:szCs w:val="18"/>
        </w:rPr>
        <w:t xml:space="preserve"> </w:t>
      </w:r>
      <w:r w:rsidR="001B3E1A" w:rsidRPr="003C7DB9">
        <w:rPr>
          <w:rFonts w:ascii="Verdana" w:hAnsi="Verdana"/>
          <w:b/>
          <w:noProof/>
          <w:color w:val="000000" w:themeColor="text1"/>
          <w:sz w:val="18"/>
          <w:szCs w:val="18"/>
          <w:lang w:val="en-US"/>
        </w:rPr>
        <w:t>name</w:t>
      </w:r>
    </w:p>
    <w:p w:rsidR="006625D6" w:rsidRPr="001062D9" w:rsidRDefault="006625D6" w:rsidP="00BB6B36">
      <w:pPr>
        <w:rPr>
          <w:rFonts w:ascii="Verdana" w:hAnsi="Verdana"/>
          <w:b/>
          <w:noProof/>
          <w:color w:val="000000" w:themeColor="text1"/>
          <w:sz w:val="18"/>
          <w:szCs w:val="18"/>
        </w:rPr>
      </w:pPr>
      <w:r w:rsidRPr="001062D9">
        <w:rPr>
          <w:rFonts w:ascii="Verdana" w:hAnsi="Verdana"/>
          <w:b/>
          <w:noProof/>
          <w:color w:val="E36C0A" w:themeColor="accent6" w:themeShade="BF"/>
          <w:sz w:val="18"/>
          <w:szCs w:val="18"/>
        </w:rPr>
        <w:t>После этого задаем</w:t>
      </w:r>
      <w:r w:rsidR="001B3E1A" w:rsidRPr="001062D9">
        <w:rPr>
          <w:rFonts w:ascii="Verdana" w:hAnsi="Verdana"/>
          <w:b/>
          <w:noProof/>
          <w:color w:val="E36C0A" w:themeColor="accent6" w:themeShade="BF"/>
          <w:sz w:val="18"/>
          <w:szCs w:val="18"/>
        </w:rPr>
        <w:t xml:space="preserve"> значение этому свойству:</w:t>
      </w:r>
    </w:p>
    <w:p w:rsidR="001B3E1A" w:rsidRPr="003C7DB9" w:rsidRDefault="001B3E1A" w:rsidP="00BB6B36">
      <w:pPr>
        <w:rPr>
          <w:rFonts w:ascii="Verdana" w:hAnsi="Verdana"/>
          <w:b/>
          <w:noProof/>
          <w:color w:val="000000" w:themeColor="text1"/>
          <w:sz w:val="18"/>
          <w:szCs w:val="18"/>
          <w:lang w:val="en-US"/>
        </w:rPr>
      </w:pPr>
      <w:r w:rsidRPr="003C7DB9">
        <w:rPr>
          <w:rFonts w:ascii="Verdana" w:hAnsi="Verdana"/>
          <w:b/>
          <w:noProof/>
          <w:color w:val="000000" w:themeColor="text1"/>
          <w:sz w:val="18"/>
          <w:szCs w:val="18"/>
          <w:lang w:val="en-US"/>
        </w:rPr>
        <w:t>$this -&gt; name = “Yaroslav”;</w:t>
      </w:r>
    </w:p>
    <w:p w:rsidR="001B3E1A" w:rsidRPr="003C7DB9" w:rsidRDefault="00481CEE" w:rsidP="00BB6B36">
      <w:pPr>
        <w:rPr>
          <w:rFonts w:ascii="Verdana" w:hAnsi="Verdana"/>
          <w:b/>
          <w:noProof/>
          <w:color w:val="000000" w:themeColor="text1"/>
          <w:sz w:val="18"/>
          <w:szCs w:val="18"/>
          <w:lang w:val="en-US"/>
        </w:rPr>
      </w:pPr>
      <w:r w:rsidRPr="003C7DB9">
        <w:rPr>
          <w:rFonts w:ascii="Verdana" w:hAnsi="Verdana"/>
          <w:b/>
          <w:noProof/>
          <w:color w:val="000000" w:themeColor="text1"/>
          <w:sz w:val="18"/>
          <w:szCs w:val="18"/>
          <w:lang w:eastAsia="ru-RU"/>
        </w:rPr>
        <w:drawing>
          <wp:inline distT="0" distB="0" distL="0" distR="0" wp14:anchorId="23D85838" wp14:editId="3DBD2360">
            <wp:extent cx="5295900" cy="1924050"/>
            <wp:effectExtent l="0" t="0" r="0" b="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193">
                      <a:extLst>
                        <a:ext uri="{28A0092B-C50C-407E-A947-70E740481C1C}">
                          <a14:useLocalDpi xmlns:a14="http://schemas.microsoft.com/office/drawing/2010/main" val="0"/>
                        </a:ext>
                      </a:extLst>
                    </a:blip>
                    <a:stretch>
                      <a:fillRect/>
                    </a:stretch>
                  </pic:blipFill>
                  <pic:spPr>
                    <a:xfrm>
                      <a:off x="0" y="0"/>
                      <a:ext cx="5295900" cy="1924050"/>
                    </a:xfrm>
                    <a:prstGeom prst="rect">
                      <a:avLst/>
                    </a:prstGeom>
                  </pic:spPr>
                </pic:pic>
              </a:graphicData>
            </a:graphic>
          </wp:inline>
        </w:drawing>
      </w:r>
    </w:p>
    <w:p w:rsidR="006625D6" w:rsidRPr="001062D9" w:rsidRDefault="00481CEE" w:rsidP="00BB6B36">
      <w:pPr>
        <w:rPr>
          <w:rFonts w:ascii="Verdana" w:hAnsi="Verdana"/>
          <w:b/>
          <w:noProof/>
          <w:color w:val="E36C0A" w:themeColor="accent6" w:themeShade="BF"/>
          <w:sz w:val="18"/>
          <w:szCs w:val="18"/>
        </w:rPr>
      </w:pPr>
      <w:r w:rsidRPr="001062D9">
        <w:rPr>
          <w:rFonts w:ascii="Verdana" w:hAnsi="Verdana"/>
          <w:b/>
          <w:noProof/>
          <w:color w:val="E36C0A" w:themeColor="accent6" w:themeShade="BF"/>
          <w:sz w:val="18"/>
          <w:szCs w:val="18"/>
        </w:rPr>
        <w:t>Выведем в браузере содержимое наших переменных $</w:t>
      </w:r>
      <w:r w:rsidRPr="003C7DB9">
        <w:rPr>
          <w:rFonts w:ascii="Verdana" w:hAnsi="Verdana"/>
          <w:b/>
          <w:noProof/>
          <w:color w:val="E36C0A" w:themeColor="accent6" w:themeShade="BF"/>
          <w:sz w:val="18"/>
          <w:szCs w:val="18"/>
          <w:lang w:val="en-US"/>
        </w:rPr>
        <w:t>name</w:t>
      </w:r>
      <w:r w:rsidRPr="001062D9">
        <w:rPr>
          <w:rFonts w:ascii="Verdana" w:hAnsi="Verdana"/>
          <w:b/>
          <w:noProof/>
          <w:color w:val="E36C0A" w:themeColor="accent6" w:themeShade="BF"/>
          <w:sz w:val="18"/>
          <w:szCs w:val="18"/>
        </w:rPr>
        <w:t xml:space="preserve"> и $</w:t>
      </w:r>
      <w:r w:rsidRPr="003C7DB9">
        <w:rPr>
          <w:rFonts w:ascii="Verdana" w:hAnsi="Verdana"/>
          <w:b/>
          <w:noProof/>
          <w:color w:val="E36C0A" w:themeColor="accent6" w:themeShade="BF"/>
          <w:sz w:val="18"/>
          <w:szCs w:val="18"/>
          <w:lang w:val="en-US"/>
        </w:rPr>
        <w:t>surname</w:t>
      </w:r>
      <w:r w:rsidRPr="001062D9">
        <w:rPr>
          <w:rFonts w:ascii="Verdana" w:hAnsi="Verdana"/>
          <w:b/>
          <w:noProof/>
          <w:color w:val="E36C0A" w:themeColor="accent6" w:themeShade="BF"/>
          <w:sz w:val="18"/>
          <w:szCs w:val="18"/>
        </w:rPr>
        <w:t>:</w:t>
      </w:r>
    </w:p>
    <w:p w:rsidR="00481CEE" w:rsidRPr="001062D9" w:rsidRDefault="00481CEE" w:rsidP="00481CEE">
      <w:pPr>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FFFFFF"/>
          <w:sz w:val="20"/>
          <w:szCs w:val="20"/>
          <w:lang w:eastAsia="ru-RU"/>
        </w:rPr>
      </w:pPr>
      <w:r w:rsidRPr="003C7DB9">
        <w:rPr>
          <w:rFonts w:ascii="Courier New" w:eastAsia="Times New Roman" w:hAnsi="Courier New" w:cs="Courier New"/>
          <w:i/>
          <w:iCs/>
          <w:noProof/>
          <w:color w:val="0088FF"/>
          <w:sz w:val="20"/>
          <w:szCs w:val="20"/>
          <w:lang w:val="en-US" w:eastAsia="ru-RU"/>
        </w:rPr>
        <w:t>//создаем класс</w:t>
      </w:r>
      <w:r w:rsidRPr="003C7DB9">
        <w:rPr>
          <w:rFonts w:ascii="Courier New" w:eastAsia="Times New Roman" w:hAnsi="Courier New" w:cs="Courier New"/>
          <w:i/>
          <w:iCs/>
          <w:noProof/>
          <w:color w:val="0088FF"/>
          <w:sz w:val="20"/>
          <w:szCs w:val="20"/>
          <w:lang w:val="en-US" w:eastAsia="ru-RU"/>
        </w:rPr>
        <w:br/>
      </w:r>
      <w:r w:rsidRPr="003C7DB9">
        <w:rPr>
          <w:rFonts w:ascii="Courier New" w:eastAsia="Times New Roman" w:hAnsi="Courier New" w:cs="Courier New"/>
          <w:noProof/>
          <w:color w:val="FF9D00"/>
          <w:sz w:val="20"/>
          <w:szCs w:val="20"/>
          <w:lang w:val="en-US" w:eastAsia="ru-RU"/>
        </w:rPr>
        <w:t xml:space="preserve">class </w:t>
      </w:r>
      <w:r w:rsidRPr="003C7DB9">
        <w:rPr>
          <w:rFonts w:ascii="Courier New" w:eastAsia="Times New Roman" w:hAnsi="Courier New" w:cs="Courier New"/>
          <w:noProof/>
          <w:color w:val="FFDD00"/>
          <w:sz w:val="20"/>
          <w:szCs w:val="20"/>
          <w:lang w:val="en-US" w:eastAsia="ru-RU"/>
        </w:rPr>
        <w:t>Person</w:t>
      </w:r>
      <w:r w:rsidRPr="003C7DB9">
        <w:rPr>
          <w:rFonts w:ascii="Courier New" w:eastAsia="Times New Roman" w:hAnsi="Courier New" w:cs="Courier New"/>
          <w:noProof/>
          <w:color w:val="FFDD00"/>
          <w:sz w:val="20"/>
          <w:szCs w:val="20"/>
          <w:lang w:val="en-US" w:eastAsia="ru-RU"/>
        </w:rPr>
        <w:br/>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E1EFFF"/>
          <w:sz w:val="20"/>
          <w:szCs w:val="20"/>
          <w:lang w:val="en-US" w:eastAsia="ru-RU"/>
        </w:rPr>
        <w:br/>
      </w:r>
      <w:r w:rsidRPr="003C7DB9">
        <w:rPr>
          <w:rFonts w:ascii="Courier New" w:eastAsia="Times New Roman" w:hAnsi="Courier New" w:cs="Courier New"/>
          <w:noProof/>
          <w:color w:val="E1EFFF"/>
          <w:sz w:val="20"/>
          <w:szCs w:val="20"/>
          <w:lang w:val="en-US" w:eastAsia="ru-RU"/>
        </w:rPr>
        <w:br/>
        <w:t xml:space="preserve">    </w:t>
      </w:r>
      <w:r w:rsidRPr="003C7DB9">
        <w:rPr>
          <w:rFonts w:ascii="Courier New" w:eastAsia="Times New Roman" w:hAnsi="Courier New" w:cs="Courier New"/>
          <w:noProof/>
          <w:color w:val="FF9D00"/>
          <w:sz w:val="20"/>
          <w:szCs w:val="20"/>
          <w:lang w:val="en-US" w:eastAsia="ru-RU"/>
        </w:rPr>
        <w:t xml:space="preserve">private </w:t>
      </w:r>
      <w:r w:rsidRPr="003C7DB9">
        <w:rPr>
          <w:rFonts w:ascii="Courier New" w:eastAsia="Times New Roman" w:hAnsi="Courier New" w:cs="Courier New"/>
          <w:noProof/>
          <w:color w:val="FF80E1"/>
          <w:sz w:val="20"/>
          <w:szCs w:val="20"/>
          <w:lang w:val="en-US" w:eastAsia="ru-RU"/>
        </w:rPr>
        <w:t>$name</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E1EFFF"/>
          <w:sz w:val="20"/>
          <w:szCs w:val="20"/>
          <w:lang w:val="en-US" w:eastAsia="ru-RU"/>
        </w:rPr>
        <w:br/>
        <w:t xml:space="preserve">    </w:t>
      </w:r>
      <w:r w:rsidRPr="003C7DB9">
        <w:rPr>
          <w:rFonts w:ascii="Courier New" w:eastAsia="Times New Roman" w:hAnsi="Courier New" w:cs="Courier New"/>
          <w:noProof/>
          <w:color w:val="FF9D00"/>
          <w:sz w:val="20"/>
          <w:szCs w:val="20"/>
          <w:lang w:val="en-US" w:eastAsia="ru-RU"/>
        </w:rPr>
        <w:t xml:space="preserve">private </w:t>
      </w:r>
      <w:r w:rsidRPr="003C7DB9">
        <w:rPr>
          <w:rFonts w:ascii="Courier New" w:eastAsia="Times New Roman" w:hAnsi="Courier New" w:cs="Courier New"/>
          <w:noProof/>
          <w:color w:val="FF80E1"/>
          <w:sz w:val="20"/>
          <w:szCs w:val="20"/>
          <w:lang w:val="en-US" w:eastAsia="ru-RU"/>
        </w:rPr>
        <w:t>$surname</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E1EFFF"/>
          <w:sz w:val="20"/>
          <w:szCs w:val="20"/>
          <w:lang w:val="en-US" w:eastAsia="ru-RU"/>
        </w:rPr>
        <w:br/>
      </w:r>
      <w:r w:rsidRPr="003C7DB9">
        <w:rPr>
          <w:rFonts w:ascii="Courier New" w:eastAsia="Times New Roman" w:hAnsi="Courier New" w:cs="Courier New"/>
          <w:noProof/>
          <w:color w:val="E1EFFF"/>
          <w:sz w:val="20"/>
          <w:szCs w:val="20"/>
          <w:lang w:val="en-US" w:eastAsia="ru-RU"/>
        </w:rPr>
        <w:br/>
        <w:t xml:space="preserve">    </w:t>
      </w:r>
      <w:r w:rsidRPr="003C7DB9">
        <w:rPr>
          <w:rFonts w:ascii="Courier New" w:eastAsia="Times New Roman" w:hAnsi="Courier New" w:cs="Courier New"/>
          <w:noProof/>
          <w:color w:val="FF9D00"/>
          <w:sz w:val="20"/>
          <w:szCs w:val="20"/>
          <w:lang w:val="en-US" w:eastAsia="ru-RU"/>
        </w:rPr>
        <w:t xml:space="preserve">public function </w:t>
      </w:r>
      <w:r w:rsidRPr="003C7DB9">
        <w:rPr>
          <w:rFonts w:ascii="Courier New" w:eastAsia="Times New Roman" w:hAnsi="Courier New" w:cs="Courier New"/>
          <w:noProof/>
          <w:color w:val="FFDD00"/>
          <w:sz w:val="20"/>
          <w:szCs w:val="20"/>
          <w:lang w:val="en-US" w:eastAsia="ru-RU"/>
        </w:rPr>
        <w:t>naming</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E1EFFF"/>
          <w:sz w:val="20"/>
          <w:szCs w:val="20"/>
          <w:lang w:val="en-US" w:eastAsia="ru-RU"/>
        </w:rPr>
        <w:br/>
        <w:t xml:space="preserve">    {</w:t>
      </w:r>
      <w:r w:rsidRPr="003C7DB9">
        <w:rPr>
          <w:rFonts w:ascii="Courier New" w:eastAsia="Times New Roman" w:hAnsi="Courier New" w:cs="Courier New"/>
          <w:noProof/>
          <w:color w:val="E1EFFF"/>
          <w:sz w:val="20"/>
          <w:szCs w:val="20"/>
          <w:lang w:val="en-US" w:eastAsia="ru-RU"/>
        </w:rPr>
        <w:br/>
        <w:t xml:space="preserve">        </w:t>
      </w:r>
      <w:r w:rsidRPr="003C7DB9">
        <w:rPr>
          <w:rFonts w:ascii="Courier New" w:eastAsia="Times New Roman" w:hAnsi="Courier New" w:cs="Courier New"/>
          <w:noProof/>
          <w:color w:val="FF80E1"/>
          <w:sz w:val="20"/>
          <w:szCs w:val="20"/>
          <w:lang w:val="en-US" w:eastAsia="ru-RU"/>
        </w:rPr>
        <w:t>$this</w:t>
      </w:r>
      <w:r w:rsidRPr="003C7DB9">
        <w:rPr>
          <w:rFonts w:ascii="Courier New" w:eastAsia="Times New Roman" w:hAnsi="Courier New" w:cs="Courier New"/>
          <w:noProof/>
          <w:color w:val="FF9D00"/>
          <w:sz w:val="20"/>
          <w:szCs w:val="20"/>
          <w:lang w:val="en-US" w:eastAsia="ru-RU"/>
        </w:rPr>
        <w:t>-&gt;</w:t>
      </w:r>
      <w:r w:rsidRPr="003C7DB9">
        <w:rPr>
          <w:rFonts w:ascii="Courier New" w:eastAsia="Times New Roman" w:hAnsi="Courier New" w:cs="Courier New"/>
          <w:noProof/>
          <w:color w:val="FF80E1"/>
          <w:sz w:val="20"/>
          <w:szCs w:val="20"/>
          <w:lang w:val="en-US" w:eastAsia="ru-RU"/>
        </w:rPr>
        <w:t xml:space="preserve">name </w:t>
      </w:r>
      <w:r w:rsidRPr="003C7DB9">
        <w:rPr>
          <w:rFonts w:ascii="Courier New" w:eastAsia="Times New Roman" w:hAnsi="Courier New" w:cs="Courier New"/>
          <w:noProof/>
          <w:color w:val="FF9D00"/>
          <w:sz w:val="20"/>
          <w:szCs w:val="20"/>
          <w:lang w:val="en-US" w:eastAsia="ru-RU"/>
        </w:rPr>
        <w:t xml:space="preserve">= </w:t>
      </w:r>
      <w:r w:rsidRPr="003C7DB9">
        <w:rPr>
          <w:rFonts w:ascii="Courier New" w:eastAsia="Times New Roman" w:hAnsi="Courier New" w:cs="Courier New"/>
          <w:noProof/>
          <w:color w:val="3AD900"/>
          <w:sz w:val="20"/>
          <w:szCs w:val="20"/>
          <w:lang w:val="en-US" w:eastAsia="ru-RU"/>
        </w:rPr>
        <w:t>"Yaroslav"</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E1EFFF"/>
          <w:sz w:val="20"/>
          <w:szCs w:val="20"/>
          <w:lang w:val="en-US" w:eastAsia="ru-RU"/>
        </w:rPr>
        <w:br/>
        <w:t xml:space="preserve">        </w:t>
      </w:r>
      <w:r w:rsidRPr="003C7DB9">
        <w:rPr>
          <w:rFonts w:ascii="Courier New" w:eastAsia="Times New Roman" w:hAnsi="Courier New" w:cs="Courier New"/>
          <w:noProof/>
          <w:color w:val="FF80E1"/>
          <w:sz w:val="20"/>
          <w:szCs w:val="20"/>
          <w:lang w:val="en-US" w:eastAsia="ru-RU"/>
        </w:rPr>
        <w:t>$this</w:t>
      </w:r>
      <w:r w:rsidRPr="003C7DB9">
        <w:rPr>
          <w:rFonts w:ascii="Courier New" w:eastAsia="Times New Roman" w:hAnsi="Courier New" w:cs="Courier New"/>
          <w:noProof/>
          <w:color w:val="FF9D00"/>
          <w:sz w:val="20"/>
          <w:szCs w:val="20"/>
          <w:lang w:val="en-US" w:eastAsia="ru-RU"/>
        </w:rPr>
        <w:t>-&gt;</w:t>
      </w:r>
      <w:r w:rsidRPr="003C7DB9">
        <w:rPr>
          <w:rFonts w:ascii="Courier New" w:eastAsia="Times New Roman" w:hAnsi="Courier New" w:cs="Courier New"/>
          <w:noProof/>
          <w:color w:val="FF80E1"/>
          <w:sz w:val="20"/>
          <w:szCs w:val="20"/>
          <w:lang w:val="en-US" w:eastAsia="ru-RU"/>
        </w:rPr>
        <w:t xml:space="preserve">surname </w:t>
      </w:r>
      <w:r w:rsidRPr="003C7DB9">
        <w:rPr>
          <w:rFonts w:ascii="Courier New" w:eastAsia="Times New Roman" w:hAnsi="Courier New" w:cs="Courier New"/>
          <w:noProof/>
          <w:color w:val="FF9D00"/>
          <w:sz w:val="20"/>
          <w:szCs w:val="20"/>
          <w:lang w:val="en-US" w:eastAsia="ru-RU"/>
        </w:rPr>
        <w:t xml:space="preserve">= </w:t>
      </w:r>
      <w:r w:rsidRPr="003C7DB9">
        <w:rPr>
          <w:rFonts w:ascii="Courier New" w:eastAsia="Times New Roman" w:hAnsi="Courier New" w:cs="Courier New"/>
          <w:noProof/>
          <w:color w:val="3AD900"/>
          <w:sz w:val="20"/>
          <w:szCs w:val="20"/>
          <w:lang w:val="en-US" w:eastAsia="ru-RU"/>
        </w:rPr>
        <w:t>"Karanda"</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E1EFFF"/>
          <w:sz w:val="20"/>
          <w:szCs w:val="20"/>
          <w:lang w:val="en-US" w:eastAsia="ru-RU"/>
        </w:rPr>
        <w:br/>
      </w:r>
      <w:r w:rsidRPr="003C7DB9">
        <w:rPr>
          <w:rFonts w:ascii="Courier New" w:eastAsia="Times New Roman" w:hAnsi="Courier New" w:cs="Courier New"/>
          <w:noProof/>
          <w:color w:val="E1EFFF"/>
          <w:sz w:val="20"/>
          <w:szCs w:val="20"/>
          <w:lang w:val="en-US" w:eastAsia="ru-RU"/>
        </w:rPr>
        <w:br/>
        <w:t xml:space="preserve">        </w:t>
      </w:r>
      <w:r w:rsidRPr="003C7DB9">
        <w:rPr>
          <w:rFonts w:ascii="Courier New" w:eastAsia="Times New Roman" w:hAnsi="Courier New" w:cs="Courier New"/>
          <w:noProof/>
          <w:color w:val="FF9D00"/>
          <w:sz w:val="20"/>
          <w:szCs w:val="20"/>
          <w:lang w:val="en-US" w:eastAsia="ru-RU"/>
        </w:rPr>
        <w:t xml:space="preserve">echo </w:t>
      </w:r>
      <w:r w:rsidRPr="003C7DB9">
        <w:rPr>
          <w:rFonts w:ascii="Courier New" w:eastAsia="Times New Roman" w:hAnsi="Courier New" w:cs="Courier New"/>
          <w:noProof/>
          <w:color w:val="FF80E1"/>
          <w:sz w:val="20"/>
          <w:szCs w:val="20"/>
          <w:lang w:val="en-US" w:eastAsia="ru-RU"/>
        </w:rPr>
        <w:t>$this</w:t>
      </w:r>
      <w:r w:rsidRPr="003C7DB9">
        <w:rPr>
          <w:rFonts w:ascii="Courier New" w:eastAsia="Times New Roman" w:hAnsi="Courier New" w:cs="Courier New"/>
          <w:noProof/>
          <w:color w:val="FF9D00"/>
          <w:sz w:val="20"/>
          <w:szCs w:val="20"/>
          <w:lang w:val="en-US" w:eastAsia="ru-RU"/>
        </w:rPr>
        <w:t>-&gt;</w:t>
      </w:r>
      <w:r w:rsidRPr="003C7DB9">
        <w:rPr>
          <w:rFonts w:ascii="Courier New" w:eastAsia="Times New Roman" w:hAnsi="Courier New" w:cs="Courier New"/>
          <w:noProof/>
          <w:color w:val="FF80E1"/>
          <w:sz w:val="20"/>
          <w:szCs w:val="20"/>
          <w:lang w:val="en-US" w:eastAsia="ru-RU"/>
        </w:rPr>
        <w:t>name</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E1EFFF"/>
          <w:sz w:val="20"/>
          <w:szCs w:val="20"/>
          <w:lang w:val="en-US" w:eastAsia="ru-RU"/>
        </w:rPr>
        <w:br/>
        <w:t xml:space="preserve">        </w:t>
      </w:r>
      <w:r w:rsidRPr="003C7DB9">
        <w:rPr>
          <w:rFonts w:ascii="Courier New" w:eastAsia="Times New Roman" w:hAnsi="Courier New" w:cs="Courier New"/>
          <w:noProof/>
          <w:color w:val="FF9D00"/>
          <w:sz w:val="20"/>
          <w:szCs w:val="20"/>
          <w:lang w:val="en-US" w:eastAsia="ru-RU"/>
        </w:rPr>
        <w:t xml:space="preserve">echo </w:t>
      </w:r>
      <w:r w:rsidR="005A34E8" w:rsidRPr="003C7DB9">
        <w:rPr>
          <w:rFonts w:ascii="Courier New" w:eastAsia="Times New Roman" w:hAnsi="Courier New" w:cs="Courier New"/>
          <w:noProof/>
          <w:color w:val="FF9D00"/>
          <w:sz w:val="20"/>
          <w:szCs w:val="20"/>
          <w:lang w:val="en-US" w:eastAsia="ru-RU"/>
        </w:rPr>
        <w:t xml:space="preserve">‘&lt;br&gt;’ . </w:t>
      </w:r>
      <w:r w:rsidRPr="001062D9">
        <w:rPr>
          <w:rFonts w:ascii="Courier New" w:eastAsia="Times New Roman" w:hAnsi="Courier New" w:cs="Courier New"/>
          <w:noProof/>
          <w:color w:val="FF80E1"/>
          <w:sz w:val="20"/>
          <w:szCs w:val="20"/>
          <w:lang w:eastAsia="ru-RU"/>
        </w:rPr>
        <w:t>$</w:t>
      </w:r>
      <w:r w:rsidRPr="003C7DB9">
        <w:rPr>
          <w:rFonts w:ascii="Courier New" w:eastAsia="Times New Roman" w:hAnsi="Courier New" w:cs="Courier New"/>
          <w:noProof/>
          <w:color w:val="FF80E1"/>
          <w:sz w:val="20"/>
          <w:szCs w:val="20"/>
          <w:lang w:val="en-US" w:eastAsia="ru-RU"/>
        </w:rPr>
        <w:t>this</w:t>
      </w:r>
      <w:r w:rsidRPr="001062D9">
        <w:rPr>
          <w:rFonts w:ascii="Courier New" w:eastAsia="Times New Roman" w:hAnsi="Courier New" w:cs="Courier New"/>
          <w:noProof/>
          <w:color w:val="FF9D00"/>
          <w:sz w:val="20"/>
          <w:szCs w:val="20"/>
          <w:lang w:eastAsia="ru-RU"/>
        </w:rPr>
        <w:t>-&gt;</w:t>
      </w:r>
      <w:r w:rsidRPr="003C7DB9">
        <w:rPr>
          <w:rFonts w:ascii="Courier New" w:eastAsia="Times New Roman" w:hAnsi="Courier New" w:cs="Courier New"/>
          <w:noProof/>
          <w:color w:val="FF80E1"/>
          <w:sz w:val="20"/>
          <w:szCs w:val="20"/>
          <w:lang w:val="en-US" w:eastAsia="ru-RU"/>
        </w:rPr>
        <w:t>surname</w:t>
      </w:r>
      <w:r w:rsidRPr="001062D9">
        <w:rPr>
          <w:rFonts w:ascii="Courier New" w:eastAsia="Times New Roman" w:hAnsi="Courier New" w:cs="Courier New"/>
          <w:noProof/>
          <w:color w:val="E1EFFF"/>
          <w:sz w:val="20"/>
          <w:szCs w:val="20"/>
          <w:lang w:eastAsia="ru-RU"/>
        </w:rPr>
        <w:t>;</w:t>
      </w:r>
      <w:r w:rsidRPr="001062D9">
        <w:rPr>
          <w:rFonts w:ascii="Courier New" w:eastAsia="Times New Roman" w:hAnsi="Courier New" w:cs="Courier New"/>
          <w:noProof/>
          <w:color w:val="E1EFFF"/>
          <w:sz w:val="20"/>
          <w:szCs w:val="20"/>
          <w:lang w:eastAsia="ru-RU"/>
        </w:rPr>
        <w:br/>
      </w:r>
      <w:r w:rsidRPr="001062D9">
        <w:rPr>
          <w:rFonts w:ascii="Courier New" w:eastAsia="Times New Roman" w:hAnsi="Courier New" w:cs="Courier New"/>
          <w:noProof/>
          <w:color w:val="E1EFFF"/>
          <w:sz w:val="20"/>
          <w:szCs w:val="20"/>
          <w:lang w:eastAsia="ru-RU"/>
        </w:rPr>
        <w:lastRenderedPageBreak/>
        <w:t xml:space="preserve">    }</w:t>
      </w:r>
      <w:r w:rsidRPr="001062D9">
        <w:rPr>
          <w:rFonts w:ascii="Courier New" w:eastAsia="Times New Roman" w:hAnsi="Courier New" w:cs="Courier New"/>
          <w:noProof/>
          <w:color w:val="E1EFFF"/>
          <w:sz w:val="20"/>
          <w:szCs w:val="20"/>
          <w:lang w:eastAsia="ru-RU"/>
        </w:rPr>
        <w:br/>
        <w:t xml:space="preserve">    </w:t>
      </w:r>
      <w:r w:rsidRPr="001062D9">
        <w:rPr>
          <w:rFonts w:ascii="Courier New" w:eastAsia="Times New Roman" w:hAnsi="Courier New" w:cs="Courier New"/>
          <w:noProof/>
          <w:color w:val="E1EFFF"/>
          <w:sz w:val="20"/>
          <w:szCs w:val="20"/>
          <w:lang w:eastAsia="ru-RU"/>
        </w:rPr>
        <w:br/>
        <w:t>}</w:t>
      </w:r>
    </w:p>
    <w:p w:rsidR="006625D6" w:rsidRPr="001062D9" w:rsidRDefault="006625D6" w:rsidP="00BB6B36">
      <w:pPr>
        <w:rPr>
          <w:rFonts w:ascii="Verdana" w:hAnsi="Verdana"/>
          <w:noProof/>
          <w:sz w:val="18"/>
          <w:szCs w:val="18"/>
        </w:rPr>
      </w:pPr>
    </w:p>
    <w:p w:rsidR="00481CEE" w:rsidRPr="001062D9" w:rsidRDefault="00481CEE" w:rsidP="00BB6B36">
      <w:pPr>
        <w:rPr>
          <w:rFonts w:ascii="Verdana" w:hAnsi="Verdana"/>
          <w:b/>
          <w:noProof/>
          <w:color w:val="E36C0A" w:themeColor="accent6" w:themeShade="BF"/>
          <w:sz w:val="18"/>
          <w:szCs w:val="18"/>
        </w:rPr>
      </w:pPr>
      <w:r w:rsidRPr="001062D9">
        <w:rPr>
          <w:rFonts w:ascii="Verdana" w:hAnsi="Verdana"/>
          <w:b/>
          <w:noProof/>
          <w:color w:val="E36C0A" w:themeColor="accent6" w:themeShade="BF"/>
          <w:sz w:val="18"/>
          <w:szCs w:val="18"/>
        </w:rPr>
        <w:t xml:space="preserve">Далее создаем объект нашего класса </w:t>
      </w:r>
      <w:r w:rsidRPr="003C7DB9">
        <w:rPr>
          <w:rFonts w:ascii="Verdana" w:hAnsi="Verdana"/>
          <w:b/>
          <w:noProof/>
          <w:color w:val="E36C0A" w:themeColor="accent6" w:themeShade="BF"/>
          <w:sz w:val="18"/>
          <w:szCs w:val="18"/>
          <w:lang w:val="en-US"/>
        </w:rPr>
        <w:t>Person</w:t>
      </w:r>
      <w:r w:rsidRPr="001062D9">
        <w:rPr>
          <w:rFonts w:ascii="Verdana" w:hAnsi="Verdana"/>
          <w:b/>
          <w:noProof/>
          <w:color w:val="E36C0A" w:themeColor="accent6" w:themeShade="BF"/>
          <w:sz w:val="18"/>
          <w:szCs w:val="18"/>
        </w:rPr>
        <w:t>:</w:t>
      </w:r>
    </w:p>
    <w:p w:rsidR="00481CEE" w:rsidRPr="001062D9" w:rsidRDefault="00481CEE" w:rsidP="00481CEE">
      <w:pPr>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FFFFFF"/>
          <w:sz w:val="20"/>
          <w:szCs w:val="20"/>
          <w:lang w:eastAsia="ru-RU"/>
        </w:rPr>
      </w:pPr>
      <w:r w:rsidRPr="001062D9">
        <w:rPr>
          <w:rFonts w:ascii="Courier New" w:eastAsia="Times New Roman" w:hAnsi="Courier New" w:cs="Courier New"/>
          <w:noProof/>
          <w:color w:val="FF80E1"/>
          <w:sz w:val="20"/>
          <w:szCs w:val="20"/>
          <w:lang w:eastAsia="ru-RU"/>
        </w:rPr>
        <w:t>$</w:t>
      </w:r>
      <w:r w:rsidRPr="003C7DB9">
        <w:rPr>
          <w:rFonts w:ascii="Courier New" w:eastAsia="Times New Roman" w:hAnsi="Courier New" w:cs="Courier New"/>
          <w:noProof/>
          <w:color w:val="FF80E1"/>
          <w:sz w:val="20"/>
          <w:szCs w:val="20"/>
          <w:lang w:val="en-US" w:eastAsia="ru-RU"/>
        </w:rPr>
        <w:t>person</w:t>
      </w:r>
      <w:r w:rsidRPr="001062D9">
        <w:rPr>
          <w:rFonts w:ascii="Courier New" w:eastAsia="Times New Roman" w:hAnsi="Courier New" w:cs="Courier New"/>
          <w:noProof/>
          <w:color w:val="FF80E1"/>
          <w:sz w:val="20"/>
          <w:szCs w:val="20"/>
          <w:lang w:eastAsia="ru-RU"/>
        </w:rPr>
        <w:t xml:space="preserve"> </w:t>
      </w:r>
      <w:r w:rsidRPr="001062D9">
        <w:rPr>
          <w:rFonts w:ascii="Courier New" w:eastAsia="Times New Roman" w:hAnsi="Courier New" w:cs="Courier New"/>
          <w:noProof/>
          <w:color w:val="FF9D00"/>
          <w:sz w:val="20"/>
          <w:szCs w:val="20"/>
          <w:lang w:eastAsia="ru-RU"/>
        </w:rPr>
        <w:t xml:space="preserve">= </w:t>
      </w:r>
      <w:r w:rsidRPr="003C7DB9">
        <w:rPr>
          <w:rFonts w:ascii="Courier New" w:eastAsia="Times New Roman" w:hAnsi="Courier New" w:cs="Courier New"/>
          <w:noProof/>
          <w:color w:val="FFDD00"/>
          <w:sz w:val="20"/>
          <w:szCs w:val="20"/>
          <w:lang w:val="en-US" w:eastAsia="ru-RU"/>
        </w:rPr>
        <w:t>new</w:t>
      </w:r>
      <w:r w:rsidR="00C77718" w:rsidRPr="001062D9">
        <w:rPr>
          <w:rFonts w:ascii="Courier New" w:eastAsia="Times New Roman" w:hAnsi="Courier New" w:cs="Courier New"/>
          <w:noProof/>
          <w:color w:val="FFDD00"/>
          <w:sz w:val="20"/>
          <w:szCs w:val="20"/>
          <w:lang w:eastAsia="ru-RU"/>
        </w:rPr>
        <w:t xml:space="preserve"> </w:t>
      </w:r>
      <w:r w:rsidRPr="003C7DB9">
        <w:rPr>
          <w:rFonts w:ascii="Courier New" w:eastAsia="Times New Roman" w:hAnsi="Courier New" w:cs="Courier New"/>
          <w:noProof/>
          <w:color w:val="FFDD00"/>
          <w:sz w:val="20"/>
          <w:szCs w:val="20"/>
          <w:lang w:val="en-US" w:eastAsia="ru-RU"/>
        </w:rPr>
        <w:t>Person</w:t>
      </w:r>
      <w:r w:rsidRPr="001062D9">
        <w:rPr>
          <w:rFonts w:ascii="Courier New" w:eastAsia="Times New Roman" w:hAnsi="Courier New" w:cs="Courier New"/>
          <w:noProof/>
          <w:color w:val="E1EFFF"/>
          <w:sz w:val="20"/>
          <w:szCs w:val="20"/>
          <w:lang w:eastAsia="ru-RU"/>
        </w:rPr>
        <w:t>();</w:t>
      </w:r>
    </w:p>
    <w:p w:rsidR="00481CEE" w:rsidRPr="001062D9" w:rsidRDefault="00481CEE" w:rsidP="00BB6B36">
      <w:pPr>
        <w:rPr>
          <w:rFonts w:ascii="Verdana" w:hAnsi="Verdana"/>
          <w:noProof/>
          <w:sz w:val="18"/>
          <w:szCs w:val="18"/>
        </w:rPr>
      </w:pPr>
    </w:p>
    <w:p w:rsidR="00C77718" w:rsidRPr="001062D9" w:rsidRDefault="00C77718" w:rsidP="00BB6B36">
      <w:pPr>
        <w:rPr>
          <w:rFonts w:ascii="Verdana" w:hAnsi="Verdana"/>
          <w:b/>
          <w:noProof/>
          <w:color w:val="E36C0A" w:themeColor="accent6" w:themeShade="BF"/>
          <w:sz w:val="18"/>
          <w:szCs w:val="18"/>
        </w:rPr>
      </w:pPr>
      <w:r w:rsidRPr="001062D9">
        <w:rPr>
          <w:rFonts w:ascii="Verdana" w:hAnsi="Verdana"/>
          <w:b/>
          <w:noProof/>
          <w:color w:val="E36C0A" w:themeColor="accent6" w:themeShade="BF"/>
          <w:sz w:val="18"/>
          <w:szCs w:val="18"/>
        </w:rPr>
        <w:t>Обратимся через него к нашему методу</w:t>
      </w:r>
      <w:r w:rsidR="005A34E8" w:rsidRPr="001062D9">
        <w:rPr>
          <w:rFonts w:ascii="Verdana" w:hAnsi="Verdana"/>
          <w:b/>
          <w:noProof/>
          <w:color w:val="E36C0A" w:themeColor="accent6" w:themeShade="BF"/>
          <w:sz w:val="18"/>
          <w:szCs w:val="18"/>
        </w:rPr>
        <w:t xml:space="preserve"> </w:t>
      </w:r>
      <w:r w:rsidRPr="001062D9">
        <w:rPr>
          <w:rFonts w:ascii="Verdana" w:hAnsi="Verdana"/>
          <w:b/>
          <w:noProof/>
          <w:color w:val="E36C0A" w:themeColor="accent6" w:themeShade="BF"/>
          <w:sz w:val="18"/>
          <w:szCs w:val="18"/>
        </w:rPr>
        <w:t xml:space="preserve">(или функции) </w:t>
      </w:r>
      <w:r w:rsidRPr="003C7DB9">
        <w:rPr>
          <w:rFonts w:ascii="Verdana" w:hAnsi="Verdana"/>
          <w:b/>
          <w:noProof/>
          <w:color w:val="FFC000"/>
          <w:sz w:val="18"/>
          <w:szCs w:val="18"/>
          <w:lang w:val="en-US"/>
        </w:rPr>
        <w:t>naming</w:t>
      </w:r>
      <w:r w:rsidRPr="001062D9">
        <w:rPr>
          <w:rFonts w:ascii="Verdana" w:hAnsi="Verdana"/>
          <w:b/>
          <w:noProof/>
          <w:color w:val="E36C0A" w:themeColor="accent6" w:themeShade="BF"/>
          <w:sz w:val="18"/>
          <w:szCs w:val="18"/>
        </w:rPr>
        <w:t>, чтобы вывести на экран содержимое метода (функции):</w:t>
      </w:r>
    </w:p>
    <w:p w:rsidR="005A34E8" w:rsidRPr="003C7DB9" w:rsidRDefault="005A34E8" w:rsidP="005A34E8">
      <w:pPr>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FFFFFF"/>
          <w:sz w:val="20"/>
          <w:szCs w:val="20"/>
          <w:lang w:val="en-US" w:eastAsia="ru-RU"/>
        </w:rPr>
      </w:pPr>
      <w:r w:rsidRPr="003C7DB9">
        <w:rPr>
          <w:rFonts w:ascii="Courier New" w:eastAsia="Times New Roman" w:hAnsi="Courier New" w:cs="Courier New"/>
          <w:noProof/>
          <w:color w:val="FF80E1"/>
          <w:sz w:val="20"/>
          <w:szCs w:val="20"/>
          <w:lang w:val="en-US" w:eastAsia="ru-RU"/>
        </w:rPr>
        <w:t xml:space="preserve">$person </w:t>
      </w:r>
      <w:r w:rsidRPr="003C7DB9">
        <w:rPr>
          <w:rFonts w:ascii="Courier New" w:eastAsia="Times New Roman" w:hAnsi="Courier New" w:cs="Courier New"/>
          <w:noProof/>
          <w:color w:val="FF9D00"/>
          <w:sz w:val="20"/>
          <w:szCs w:val="20"/>
          <w:lang w:val="en-US" w:eastAsia="ru-RU"/>
        </w:rPr>
        <w:t xml:space="preserve">-&gt; </w:t>
      </w:r>
      <w:r w:rsidRPr="003C7DB9">
        <w:rPr>
          <w:rFonts w:ascii="Courier New" w:eastAsia="Times New Roman" w:hAnsi="Courier New" w:cs="Courier New"/>
          <w:noProof/>
          <w:color w:val="FFDD00"/>
          <w:sz w:val="20"/>
          <w:szCs w:val="20"/>
          <w:lang w:val="en-US" w:eastAsia="ru-RU"/>
        </w:rPr>
        <w:t>naming</w:t>
      </w:r>
      <w:r w:rsidRPr="003C7DB9">
        <w:rPr>
          <w:rFonts w:ascii="Courier New" w:eastAsia="Times New Roman" w:hAnsi="Courier New" w:cs="Courier New"/>
          <w:noProof/>
          <w:color w:val="E1EFFF"/>
          <w:sz w:val="20"/>
          <w:szCs w:val="20"/>
          <w:lang w:val="en-US" w:eastAsia="ru-RU"/>
        </w:rPr>
        <w:t>();</w:t>
      </w:r>
    </w:p>
    <w:p w:rsidR="005A34E8" w:rsidRPr="003C7DB9" w:rsidRDefault="005A34E8" w:rsidP="00BB6B36">
      <w:pPr>
        <w:rPr>
          <w:rFonts w:ascii="Verdana" w:hAnsi="Verdana"/>
          <w:b/>
          <w:noProof/>
          <w:color w:val="E36C0A" w:themeColor="accent6" w:themeShade="BF"/>
          <w:sz w:val="18"/>
          <w:szCs w:val="18"/>
          <w:lang w:val="en-US"/>
        </w:rPr>
      </w:pPr>
    </w:p>
    <w:p w:rsidR="0058441F" w:rsidRPr="003C7DB9" w:rsidRDefault="0058441F" w:rsidP="00BB6B36">
      <w:pPr>
        <w:rPr>
          <w:rFonts w:ascii="Verdana" w:hAnsi="Verdana"/>
          <w:b/>
          <w:noProof/>
          <w:sz w:val="18"/>
          <w:szCs w:val="18"/>
          <w:lang w:val="en-US"/>
        </w:rPr>
      </w:pPr>
      <w:r w:rsidRPr="003C7DB9">
        <w:rPr>
          <w:rFonts w:ascii="Verdana" w:hAnsi="Verdana"/>
          <w:b/>
          <w:noProof/>
          <w:sz w:val="18"/>
          <w:szCs w:val="18"/>
          <w:lang w:val="en-US"/>
        </w:rPr>
        <w:t xml:space="preserve">На экран выведет: </w:t>
      </w:r>
    </w:p>
    <w:p w:rsidR="0058441F" w:rsidRPr="003C7DB9" w:rsidRDefault="0058441F" w:rsidP="00BB6B36">
      <w:pPr>
        <w:rPr>
          <w:rFonts w:ascii="Verdana" w:hAnsi="Verdana"/>
          <w:b/>
          <w:noProof/>
          <w:sz w:val="18"/>
          <w:szCs w:val="18"/>
          <w:lang w:val="en-US"/>
        </w:rPr>
      </w:pPr>
      <w:r w:rsidRPr="003C7DB9">
        <w:rPr>
          <w:rFonts w:ascii="Verdana" w:hAnsi="Verdana"/>
          <w:b/>
          <w:noProof/>
          <w:sz w:val="18"/>
          <w:szCs w:val="18"/>
          <w:lang w:val="en-US"/>
        </w:rPr>
        <w:t>Yaroslav Karanda</w:t>
      </w:r>
    </w:p>
    <w:p w:rsidR="0058441F" w:rsidRPr="001062D9" w:rsidRDefault="0058441F" w:rsidP="00BB6B36">
      <w:pPr>
        <w:rPr>
          <w:rFonts w:ascii="Verdana" w:hAnsi="Verdana"/>
          <w:b/>
          <w:noProof/>
          <w:sz w:val="18"/>
          <w:szCs w:val="18"/>
        </w:rPr>
      </w:pPr>
      <w:r w:rsidRPr="001062D9">
        <w:rPr>
          <w:rFonts w:ascii="Verdana" w:hAnsi="Verdana"/>
          <w:noProof/>
          <w:sz w:val="18"/>
          <w:szCs w:val="18"/>
        </w:rPr>
        <w:t xml:space="preserve">Тоесть, мы с помощью ООП создали </w:t>
      </w:r>
      <w:r w:rsidRPr="001062D9">
        <w:rPr>
          <w:rFonts w:ascii="Verdana" w:hAnsi="Verdana"/>
          <w:b/>
          <w:noProof/>
          <w:color w:val="00B050"/>
          <w:sz w:val="18"/>
          <w:szCs w:val="18"/>
        </w:rPr>
        <w:t>класс</w:t>
      </w:r>
      <w:r w:rsidRPr="001062D9">
        <w:rPr>
          <w:rFonts w:ascii="Verdana" w:hAnsi="Verdana"/>
          <w:noProof/>
          <w:sz w:val="18"/>
          <w:szCs w:val="18"/>
        </w:rPr>
        <w:t xml:space="preserve">, который состоял из </w:t>
      </w:r>
      <w:r w:rsidRPr="001062D9">
        <w:rPr>
          <w:rFonts w:ascii="Verdana" w:hAnsi="Verdana"/>
          <w:b/>
          <w:noProof/>
          <w:color w:val="E36C0A" w:themeColor="accent6" w:themeShade="BF"/>
          <w:sz w:val="18"/>
          <w:szCs w:val="18"/>
        </w:rPr>
        <w:t>свойства</w:t>
      </w:r>
      <w:r w:rsidRPr="001062D9">
        <w:rPr>
          <w:rFonts w:ascii="Verdana" w:hAnsi="Verdana"/>
          <w:noProof/>
          <w:sz w:val="18"/>
          <w:szCs w:val="18"/>
        </w:rPr>
        <w:t xml:space="preserve">: </w:t>
      </w:r>
      <w:r w:rsidRPr="003C7DB9">
        <w:rPr>
          <w:rFonts w:ascii="Verdana" w:hAnsi="Verdana"/>
          <w:b/>
          <w:noProof/>
          <w:sz w:val="18"/>
          <w:szCs w:val="18"/>
          <w:lang w:val="en-US"/>
        </w:rPr>
        <w:t>Yaroslav</w:t>
      </w:r>
      <w:r w:rsidRPr="001062D9">
        <w:rPr>
          <w:rFonts w:ascii="Verdana" w:hAnsi="Verdana"/>
          <w:b/>
          <w:noProof/>
          <w:sz w:val="18"/>
          <w:szCs w:val="18"/>
        </w:rPr>
        <w:t xml:space="preserve"> </w:t>
      </w:r>
      <w:r w:rsidRPr="003C7DB9">
        <w:rPr>
          <w:rFonts w:ascii="Verdana" w:hAnsi="Verdana"/>
          <w:b/>
          <w:noProof/>
          <w:sz w:val="18"/>
          <w:szCs w:val="18"/>
          <w:lang w:val="en-US"/>
        </w:rPr>
        <w:t>Karanda</w:t>
      </w:r>
      <w:r w:rsidRPr="001062D9">
        <w:rPr>
          <w:rFonts w:ascii="Verdana" w:hAnsi="Verdana"/>
          <w:noProof/>
          <w:sz w:val="18"/>
          <w:szCs w:val="18"/>
        </w:rPr>
        <w:t xml:space="preserve"> и </w:t>
      </w:r>
      <w:r w:rsidRPr="001062D9">
        <w:rPr>
          <w:rFonts w:ascii="Verdana" w:hAnsi="Verdana"/>
          <w:b/>
          <w:noProof/>
          <w:color w:val="E36C0A" w:themeColor="accent6" w:themeShade="BF"/>
          <w:sz w:val="18"/>
          <w:szCs w:val="18"/>
        </w:rPr>
        <w:t>метода</w:t>
      </w:r>
      <w:r w:rsidRPr="001062D9">
        <w:rPr>
          <w:rFonts w:ascii="Verdana" w:hAnsi="Verdana"/>
          <w:noProof/>
          <w:sz w:val="18"/>
          <w:szCs w:val="18"/>
        </w:rPr>
        <w:t xml:space="preserve">: </w:t>
      </w:r>
      <w:r w:rsidRPr="003C7DB9">
        <w:rPr>
          <w:rFonts w:ascii="Verdana" w:hAnsi="Verdana"/>
          <w:b/>
          <w:noProof/>
          <w:sz w:val="18"/>
          <w:szCs w:val="18"/>
          <w:lang w:val="en-US"/>
        </w:rPr>
        <w:t>echo</w:t>
      </w:r>
      <w:r w:rsidRPr="001062D9">
        <w:rPr>
          <w:rFonts w:ascii="Verdana" w:hAnsi="Verdana"/>
          <w:b/>
          <w:noProof/>
          <w:sz w:val="18"/>
          <w:szCs w:val="18"/>
        </w:rPr>
        <w:t xml:space="preserve"> (вывести на экран)</w:t>
      </w:r>
    </w:p>
    <w:p w:rsidR="003139FA" w:rsidRPr="001062D9" w:rsidRDefault="003139FA" w:rsidP="00BB6B36">
      <w:pPr>
        <w:rPr>
          <w:rFonts w:ascii="Verdana" w:hAnsi="Verdana"/>
          <w:b/>
          <w:noProof/>
          <w:color w:val="E36C0A" w:themeColor="accent6" w:themeShade="BF"/>
          <w:sz w:val="18"/>
          <w:szCs w:val="18"/>
        </w:rPr>
      </w:pPr>
      <w:r w:rsidRPr="001062D9">
        <w:rPr>
          <w:rFonts w:ascii="Verdana" w:hAnsi="Verdana"/>
          <w:b/>
          <w:noProof/>
          <w:color w:val="E36C0A" w:themeColor="accent6" w:themeShade="BF"/>
          <w:sz w:val="18"/>
          <w:szCs w:val="18"/>
        </w:rPr>
        <w:t>Т</w:t>
      </w:r>
      <w:r w:rsidR="00393F15" w:rsidRPr="001062D9">
        <w:rPr>
          <w:rFonts w:ascii="Verdana" w:hAnsi="Verdana"/>
          <w:b/>
          <w:noProof/>
          <w:color w:val="E36C0A" w:themeColor="accent6" w:themeShade="BF"/>
          <w:sz w:val="18"/>
          <w:szCs w:val="18"/>
        </w:rPr>
        <w:t>акже мы може</w:t>
      </w:r>
      <w:r w:rsidRPr="001062D9">
        <w:rPr>
          <w:rFonts w:ascii="Verdana" w:hAnsi="Verdana"/>
          <w:b/>
          <w:noProof/>
          <w:color w:val="E36C0A" w:themeColor="accent6" w:themeShade="BF"/>
          <w:sz w:val="18"/>
          <w:szCs w:val="18"/>
        </w:rPr>
        <w:t>м поменять свойству имя обратившись к свойству через объект таким образом:</w:t>
      </w:r>
    </w:p>
    <w:p w:rsidR="003139FA" w:rsidRPr="003C7DB9" w:rsidRDefault="003139FA" w:rsidP="003139FA">
      <w:pPr>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FFFFFF"/>
          <w:sz w:val="20"/>
          <w:szCs w:val="20"/>
          <w:lang w:val="en-US" w:eastAsia="ru-RU"/>
        </w:rPr>
      </w:pPr>
      <w:r w:rsidRPr="003C7DB9">
        <w:rPr>
          <w:rFonts w:ascii="Courier New" w:eastAsia="Times New Roman" w:hAnsi="Courier New" w:cs="Courier New"/>
          <w:noProof/>
          <w:color w:val="FF9D00"/>
          <w:sz w:val="20"/>
          <w:szCs w:val="20"/>
          <w:lang w:val="en-US" w:eastAsia="ru-RU"/>
        </w:rPr>
        <w:t xml:space="preserve">class </w:t>
      </w:r>
      <w:r w:rsidRPr="003C7DB9">
        <w:rPr>
          <w:rFonts w:ascii="Courier New" w:eastAsia="Times New Roman" w:hAnsi="Courier New" w:cs="Courier New"/>
          <w:noProof/>
          <w:color w:val="FFDD00"/>
          <w:sz w:val="20"/>
          <w:szCs w:val="20"/>
          <w:lang w:val="en-US" w:eastAsia="ru-RU"/>
        </w:rPr>
        <w:t>School</w:t>
      </w:r>
      <w:r w:rsidRPr="003C7DB9">
        <w:rPr>
          <w:rFonts w:ascii="Courier New" w:eastAsia="Times New Roman" w:hAnsi="Courier New" w:cs="Courier New"/>
          <w:noProof/>
          <w:color w:val="FFDD00"/>
          <w:sz w:val="20"/>
          <w:szCs w:val="20"/>
          <w:lang w:val="en-US" w:eastAsia="ru-RU"/>
        </w:rPr>
        <w:br/>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E1EFFF"/>
          <w:sz w:val="20"/>
          <w:szCs w:val="20"/>
          <w:lang w:val="en-US" w:eastAsia="ru-RU"/>
        </w:rPr>
        <w:br/>
        <w:t xml:space="preserve">    </w:t>
      </w:r>
      <w:r w:rsidRPr="003C7DB9">
        <w:rPr>
          <w:rFonts w:ascii="Courier New" w:eastAsia="Times New Roman" w:hAnsi="Courier New" w:cs="Courier New"/>
          <w:noProof/>
          <w:color w:val="FF9D00"/>
          <w:sz w:val="20"/>
          <w:szCs w:val="20"/>
          <w:lang w:val="en-US" w:eastAsia="ru-RU"/>
        </w:rPr>
        <w:t xml:space="preserve">private </w:t>
      </w:r>
      <w:r w:rsidRPr="003C7DB9">
        <w:rPr>
          <w:rFonts w:ascii="Courier New" w:eastAsia="Times New Roman" w:hAnsi="Courier New" w:cs="Courier New"/>
          <w:noProof/>
          <w:color w:val="FF80E1"/>
          <w:sz w:val="20"/>
          <w:szCs w:val="20"/>
          <w:lang w:val="en-US" w:eastAsia="ru-RU"/>
        </w:rPr>
        <w:t>$director</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E1EFFF"/>
          <w:sz w:val="20"/>
          <w:szCs w:val="20"/>
          <w:lang w:val="en-US" w:eastAsia="ru-RU"/>
        </w:rPr>
        <w:br/>
        <w:t xml:space="preserve">    </w:t>
      </w:r>
      <w:r w:rsidRPr="003C7DB9">
        <w:rPr>
          <w:rFonts w:ascii="Courier New" w:eastAsia="Times New Roman" w:hAnsi="Courier New" w:cs="Courier New"/>
          <w:noProof/>
          <w:color w:val="FF9D00"/>
          <w:sz w:val="20"/>
          <w:szCs w:val="20"/>
          <w:lang w:val="en-US" w:eastAsia="ru-RU"/>
        </w:rPr>
        <w:t xml:space="preserve">public </w:t>
      </w:r>
      <w:r w:rsidRPr="003C7DB9">
        <w:rPr>
          <w:rFonts w:ascii="Courier New" w:eastAsia="Times New Roman" w:hAnsi="Courier New" w:cs="Courier New"/>
          <w:noProof/>
          <w:color w:val="FF80E1"/>
          <w:sz w:val="20"/>
          <w:szCs w:val="20"/>
          <w:lang w:val="en-US" w:eastAsia="ru-RU"/>
        </w:rPr>
        <w:t>$teachers</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E1EFFF"/>
          <w:sz w:val="20"/>
          <w:szCs w:val="20"/>
          <w:lang w:val="en-US" w:eastAsia="ru-RU"/>
        </w:rPr>
        <w:br/>
        <w:t xml:space="preserve">    </w:t>
      </w:r>
      <w:r w:rsidRPr="003C7DB9">
        <w:rPr>
          <w:rFonts w:ascii="Courier New" w:eastAsia="Times New Roman" w:hAnsi="Courier New" w:cs="Courier New"/>
          <w:noProof/>
          <w:color w:val="FF9D00"/>
          <w:sz w:val="20"/>
          <w:szCs w:val="20"/>
          <w:lang w:val="en-US" w:eastAsia="ru-RU"/>
        </w:rPr>
        <w:t xml:space="preserve">public </w:t>
      </w:r>
      <w:r w:rsidRPr="003C7DB9">
        <w:rPr>
          <w:rFonts w:ascii="Courier New" w:eastAsia="Times New Roman" w:hAnsi="Courier New" w:cs="Courier New"/>
          <w:noProof/>
          <w:color w:val="FF80E1"/>
          <w:sz w:val="20"/>
          <w:szCs w:val="20"/>
          <w:lang w:val="en-US" w:eastAsia="ru-RU"/>
        </w:rPr>
        <w:t>$pupils</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E1EFFF"/>
          <w:sz w:val="20"/>
          <w:szCs w:val="20"/>
          <w:lang w:val="en-US" w:eastAsia="ru-RU"/>
        </w:rPr>
        <w:br/>
      </w:r>
      <w:r w:rsidRPr="003C7DB9">
        <w:rPr>
          <w:rFonts w:ascii="Courier New" w:eastAsia="Times New Roman" w:hAnsi="Courier New" w:cs="Courier New"/>
          <w:noProof/>
          <w:color w:val="E1EFFF"/>
          <w:sz w:val="20"/>
          <w:szCs w:val="20"/>
          <w:lang w:val="en-US" w:eastAsia="ru-RU"/>
        </w:rPr>
        <w:br/>
        <w:t xml:space="preserve">    </w:t>
      </w:r>
      <w:r w:rsidRPr="003C7DB9">
        <w:rPr>
          <w:rFonts w:ascii="Courier New" w:eastAsia="Times New Roman" w:hAnsi="Courier New" w:cs="Courier New"/>
          <w:noProof/>
          <w:color w:val="FF9D00"/>
          <w:sz w:val="20"/>
          <w:szCs w:val="20"/>
          <w:lang w:val="en-US" w:eastAsia="ru-RU"/>
        </w:rPr>
        <w:t xml:space="preserve">public function </w:t>
      </w:r>
      <w:r w:rsidRPr="003C7DB9">
        <w:rPr>
          <w:rFonts w:ascii="Courier New" w:eastAsia="Times New Roman" w:hAnsi="Courier New" w:cs="Courier New"/>
          <w:noProof/>
          <w:color w:val="FFDD00"/>
          <w:sz w:val="20"/>
          <w:szCs w:val="20"/>
          <w:lang w:val="en-US" w:eastAsia="ru-RU"/>
        </w:rPr>
        <w:t>getShedule</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E1EFFF"/>
          <w:sz w:val="20"/>
          <w:szCs w:val="20"/>
          <w:lang w:val="en-US" w:eastAsia="ru-RU"/>
        </w:rPr>
        <w:br/>
        <w:t xml:space="preserve">    {</w:t>
      </w:r>
      <w:r w:rsidRPr="003C7DB9">
        <w:rPr>
          <w:rFonts w:ascii="Courier New" w:eastAsia="Times New Roman" w:hAnsi="Courier New" w:cs="Courier New"/>
          <w:noProof/>
          <w:color w:val="E1EFFF"/>
          <w:sz w:val="20"/>
          <w:szCs w:val="20"/>
          <w:lang w:val="en-US" w:eastAsia="ru-RU"/>
        </w:rPr>
        <w:br/>
        <w:t xml:space="preserve">        </w:t>
      </w:r>
      <w:r w:rsidRPr="003C7DB9">
        <w:rPr>
          <w:rFonts w:ascii="Courier New" w:eastAsia="Times New Roman" w:hAnsi="Courier New" w:cs="Courier New"/>
          <w:noProof/>
          <w:color w:val="FF80E1"/>
          <w:sz w:val="20"/>
          <w:szCs w:val="20"/>
          <w:lang w:val="en-US" w:eastAsia="ru-RU"/>
        </w:rPr>
        <w:t>$this</w:t>
      </w:r>
      <w:r w:rsidRPr="003C7DB9">
        <w:rPr>
          <w:rFonts w:ascii="Courier New" w:eastAsia="Times New Roman" w:hAnsi="Courier New" w:cs="Courier New"/>
          <w:noProof/>
          <w:color w:val="FF9D00"/>
          <w:sz w:val="20"/>
          <w:szCs w:val="20"/>
          <w:lang w:val="en-US" w:eastAsia="ru-RU"/>
        </w:rPr>
        <w:t>-&gt;</w:t>
      </w:r>
      <w:r w:rsidRPr="003C7DB9">
        <w:rPr>
          <w:rFonts w:ascii="Courier New" w:eastAsia="Times New Roman" w:hAnsi="Courier New" w:cs="Courier New"/>
          <w:noProof/>
          <w:color w:val="FF80E1"/>
          <w:sz w:val="20"/>
          <w:szCs w:val="20"/>
          <w:lang w:val="en-US" w:eastAsia="ru-RU"/>
        </w:rPr>
        <w:t xml:space="preserve">director </w:t>
      </w:r>
      <w:r w:rsidRPr="003C7DB9">
        <w:rPr>
          <w:rFonts w:ascii="Courier New" w:eastAsia="Times New Roman" w:hAnsi="Courier New" w:cs="Courier New"/>
          <w:noProof/>
          <w:color w:val="FF9D00"/>
          <w:sz w:val="20"/>
          <w:szCs w:val="20"/>
          <w:lang w:val="en-US" w:eastAsia="ru-RU"/>
        </w:rPr>
        <w:t xml:space="preserve">= </w:t>
      </w:r>
      <w:r w:rsidRPr="003C7DB9">
        <w:rPr>
          <w:rFonts w:ascii="Courier New" w:eastAsia="Times New Roman" w:hAnsi="Courier New" w:cs="Courier New"/>
          <w:noProof/>
          <w:color w:val="3AD900"/>
          <w:sz w:val="20"/>
          <w:szCs w:val="20"/>
          <w:lang w:val="en-US" w:eastAsia="ru-RU"/>
        </w:rPr>
        <w:t>"Shapakov"</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E1EFFF"/>
          <w:sz w:val="20"/>
          <w:szCs w:val="20"/>
          <w:lang w:val="en-US" w:eastAsia="ru-RU"/>
        </w:rPr>
        <w:br/>
        <w:t xml:space="preserve">        </w:t>
      </w:r>
      <w:r w:rsidRPr="003C7DB9">
        <w:rPr>
          <w:rFonts w:ascii="Courier New" w:eastAsia="Times New Roman" w:hAnsi="Courier New" w:cs="Courier New"/>
          <w:noProof/>
          <w:color w:val="FF80E1"/>
          <w:sz w:val="20"/>
          <w:szCs w:val="20"/>
          <w:lang w:val="en-US" w:eastAsia="ru-RU"/>
        </w:rPr>
        <w:t>$this</w:t>
      </w:r>
      <w:r w:rsidRPr="003C7DB9">
        <w:rPr>
          <w:rFonts w:ascii="Courier New" w:eastAsia="Times New Roman" w:hAnsi="Courier New" w:cs="Courier New"/>
          <w:noProof/>
          <w:color w:val="FF9D00"/>
          <w:sz w:val="20"/>
          <w:szCs w:val="20"/>
          <w:lang w:val="en-US" w:eastAsia="ru-RU"/>
        </w:rPr>
        <w:t>-&gt;</w:t>
      </w:r>
      <w:r w:rsidRPr="003C7DB9">
        <w:rPr>
          <w:rFonts w:ascii="Courier New" w:eastAsia="Times New Roman" w:hAnsi="Courier New" w:cs="Courier New"/>
          <w:noProof/>
          <w:color w:val="FF80E1"/>
          <w:sz w:val="20"/>
          <w:szCs w:val="20"/>
          <w:lang w:val="en-US" w:eastAsia="ru-RU"/>
        </w:rPr>
        <w:t xml:space="preserve">teachers </w:t>
      </w:r>
      <w:r w:rsidRPr="003C7DB9">
        <w:rPr>
          <w:rFonts w:ascii="Courier New" w:eastAsia="Times New Roman" w:hAnsi="Courier New" w:cs="Courier New"/>
          <w:noProof/>
          <w:color w:val="FF9D00"/>
          <w:sz w:val="20"/>
          <w:szCs w:val="20"/>
          <w:lang w:val="en-US" w:eastAsia="ru-RU"/>
        </w:rPr>
        <w:t xml:space="preserve">= </w:t>
      </w:r>
      <w:r w:rsidRPr="003C7DB9">
        <w:rPr>
          <w:rFonts w:ascii="Courier New" w:eastAsia="Times New Roman" w:hAnsi="Courier New" w:cs="Courier New"/>
          <w:noProof/>
          <w:color w:val="3AD900"/>
          <w:sz w:val="20"/>
          <w:szCs w:val="20"/>
          <w:lang w:val="en-US" w:eastAsia="ru-RU"/>
        </w:rPr>
        <w:t>"Gorjan"</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E1EFFF"/>
          <w:sz w:val="20"/>
          <w:szCs w:val="20"/>
          <w:lang w:val="en-US" w:eastAsia="ru-RU"/>
        </w:rPr>
        <w:br/>
        <w:t xml:space="preserve">        </w:t>
      </w:r>
      <w:r w:rsidRPr="003C7DB9">
        <w:rPr>
          <w:rFonts w:ascii="Courier New" w:eastAsia="Times New Roman" w:hAnsi="Courier New" w:cs="Courier New"/>
          <w:noProof/>
          <w:color w:val="FF80E1"/>
          <w:sz w:val="20"/>
          <w:szCs w:val="20"/>
          <w:lang w:val="en-US" w:eastAsia="ru-RU"/>
        </w:rPr>
        <w:t>$this</w:t>
      </w:r>
      <w:r w:rsidRPr="003C7DB9">
        <w:rPr>
          <w:rFonts w:ascii="Courier New" w:eastAsia="Times New Roman" w:hAnsi="Courier New" w:cs="Courier New"/>
          <w:noProof/>
          <w:color w:val="FF9D00"/>
          <w:sz w:val="20"/>
          <w:szCs w:val="20"/>
          <w:lang w:val="en-US" w:eastAsia="ru-RU"/>
        </w:rPr>
        <w:t>-&gt;</w:t>
      </w:r>
      <w:r w:rsidRPr="003C7DB9">
        <w:rPr>
          <w:rFonts w:ascii="Courier New" w:eastAsia="Times New Roman" w:hAnsi="Courier New" w:cs="Courier New"/>
          <w:noProof/>
          <w:color w:val="FF80E1"/>
          <w:sz w:val="20"/>
          <w:szCs w:val="20"/>
          <w:lang w:val="en-US" w:eastAsia="ru-RU"/>
        </w:rPr>
        <w:t xml:space="preserve">pupils </w:t>
      </w:r>
      <w:r w:rsidRPr="003C7DB9">
        <w:rPr>
          <w:rFonts w:ascii="Courier New" w:eastAsia="Times New Roman" w:hAnsi="Courier New" w:cs="Courier New"/>
          <w:noProof/>
          <w:color w:val="FF9D00"/>
          <w:sz w:val="20"/>
          <w:szCs w:val="20"/>
          <w:lang w:val="en-US" w:eastAsia="ru-RU"/>
        </w:rPr>
        <w:t xml:space="preserve">= </w:t>
      </w:r>
      <w:r w:rsidRPr="003C7DB9">
        <w:rPr>
          <w:rFonts w:ascii="Courier New" w:eastAsia="Times New Roman" w:hAnsi="Courier New" w:cs="Courier New"/>
          <w:noProof/>
          <w:color w:val="3AD900"/>
          <w:sz w:val="20"/>
          <w:szCs w:val="20"/>
          <w:lang w:val="en-US" w:eastAsia="ru-RU"/>
        </w:rPr>
        <w:t>"Babchenko"</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E1EFFF"/>
          <w:sz w:val="20"/>
          <w:szCs w:val="20"/>
          <w:lang w:val="en-US" w:eastAsia="ru-RU"/>
        </w:rPr>
        <w:br/>
        <w:t xml:space="preserve">    }</w:t>
      </w:r>
      <w:r w:rsidRPr="003C7DB9">
        <w:rPr>
          <w:rFonts w:ascii="Courier New" w:eastAsia="Times New Roman" w:hAnsi="Courier New" w:cs="Courier New"/>
          <w:noProof/>
          <w:color w:val="E1EFFF"/>
          <w:sz w:val="20"/>
          <w:szCs w:val="20"/>
          <w:lang w:val="en-US" w:eastAsia="ru-RU"/>
        </w:rPr>
        <w:br/>
        <w:t>}</w:t>
      </w:r>
      <w:r w:rsidRPr="003C7DB9">
        <w:rPr>
          <w:rFonts w:ascii="Courier New" w:eastAsia="Times New Roman" w:hAnsi="Courier New" w:cs="Courier New"/>
          <w:noProof/>
          <w:color w:val="E1EFFF"/>
          <w:sz w:val="20"/>
          <w:szCs w:val="20"/>
          <w:lang w:val="en-US" w:eastAsia="ru-RU"/>
        </w:rPr>
        <w:br/>
      </w:r>
      <w:r w:rsidRPr="003C7DB9">
        <w:rPr>
          <w:rFonts w:ascii="Courier New" w:eastAsia="Times New Roman" w:hAnsi="Courier New" w:cs="Courier New"/>
          <w:noProof/>
          <w:color w:val="E1EFFF"/>
          <w:sz w:val="20"/>
          <w:szCs w:val="20"/>
          <w:lang w:val="en-US" w:eastAsia="ru-RU"/>
        </w:rPr>
        <w:br/>
      </w:r>
      <w:r w:rsidRPr="003C7DB9">
        <w:rPr>
          <w:rFonts w:ascii="Courier New" w:eastAsia="Times New Roman" w:hAnsi="Courier New" w:cs="Courier New"/>
          <w:noProof/>
          <w:color w:val="FF80E1"/>
          <w:sz w:val="20"/>
          <w:szCs w:val="20"/>
          <w:lang w:val="en-US" w:eastAsia="ru-RU"/>
        </w:rPr>
        <w:t xml:space="preserve">$object </w:t>
      </w:r>
      <w:r w:rsidRPr="003C7DB9">
        <w:rPr>
          <w:rFonts w:ascii="Courier New" w:eastAsia="Times New Roman" w:hAnsi="Courier New" w:cs="Courier New"/>
          <w:noProof/>
          <w:color w:val="FF9D00"/>
          <w:sz w:val="20"/>
          <w:szCs w:val="20"/>
          <w:lang w:val="en-US" w:eastAsia="ru-RU"/>
        </w:rPr>
        <w:t xml:space="preserve">= new </w:t>
      </w:r>
      <w:r w:rsidRPr="003C7DB9">
        <w:rPr>
          <w:rFonts w:ascii="Courier New" w:eastAsia="Times New Roman" w:hAnsi="Courier New" w:cs="Courier New"/>
          <w:noProof/>
          <w:color w:val="FFDD00"/>
          <w:sz w:val="20"/>
          <w:szCs w:val="20"/>
          <w:lang w:val="en-US" w:eastAsia="ru-RU"/>
        </w:rPr>
        <w:t>School</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E1EFFF"/>
          <w:sz w:val="20"/>
          <w:szCs w:val="20"/>
          <w:lang w:val="en-US" w:eastAsia="ru-RU"/>
        </w:rPr>
        <w:br/>
      </w:r>
      <w:r w:rsidRPr="003C7DB9">
        <w:rPr>
          <w:rFonts w:ascii="Courier New" w:eastAsia="Times New Roman" w:hAnsi="Courier New" w:cs="Courier New"/>
          <w:noProof/>
          <w:color w:val="FF80E1"/>
          <w:sz w:val="20"/>
          <w:szCs w:val="20"/>
          <w:lang w:val="en-US" w:eastAsia="ru-RU"/>
        </w:rPr>
        <w:t>$object</w:t>
      </w:r>
      <w:r w:rsidRPr="003C7DB9">
        <w:rPr>
          <w:rFonts w:ascii="Courier New" w:eastAsia="Times New Roman" w:hAnsi="Courier New" w:cs="Courier New"/>
          <w:noProof/>
          <w:color w:val="FF9D00"/>
          <w:sz w:val="20"/>
          <w:szCs w:val="20"/>
          <w:lang w:val="en-US" w:eastAsia="ru-RU"/>
        </w:rPr>
        <w:t>-&gt;</w:t>
      </w:r>
      <w:r w:rsidRPr="003C7DB9">
        <w:rPr>
          <w:rFonts w:ascii="Courier New" w:eastAsia="Times New Roman" w:hAnsi="Courier New" w:cs="Courier New"/>
          <w:noProof/>
          <w:color w:val="FF80E1"/>
          <w:sz w:val="20"/>
          <w:szCs w:val="20"/>
          <w:lang w:val="en-US" w:eastAsia="ru-RU"/>
        </w:rPr>
        <w:t xml:space="preserve">teachers </w:t>
      </w:r>
      <w:r w:rsidRPr="003C7DB9">
        <w:rPr>
          <w:rFonts w:ascii="Courier New" w:eastAsia="Times New Roman" w:hAnsi="Courier New" w:cs="Courier New"/>
          <w:noProof/>
          <w:color w:val="FF9D00"/>
          <w:sz w:val="20"/>
          <w:szCs w:val="20"/>
          <w:lang w:val="en-US" w:eastAsia="ru-RU"/>
        </w:rPr>
        <w:t xml:space="preserve">= </w:t>
      </w:r>
      <w:r w:rsidRPr="003C7DB9">
        <w:rPr>
          <w:rFonts w:ascii="Courier New" w:eastAsia="Times New Roman" w:hAnsi="Courier New" w:cs="Courier New"/>
          <w:noProof/>
          <w:color w:val="3AD900"/>
          <w:sz w:val="20"/>
          <w:szCs w:val="20"/>
          <w:lang w:val="en-US" w:eastAsia="ru-RU"/>
        </w:rPr>
        <w:t>"Neelova"</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E1EFFF"/>
          <w:sz w:val="20"/>
          <w:szCs w:val="20"/>
          <w:lang w:val="en-US" w:eastAsia="ru-RU"/>
        </w:rPr>
        <w:br/>
      </w:r>
      <w:r w:rsidRPr="003C7DB9">
        <w:rPr>
          <w:rFonts w:ascii="Courier New" w:eastAsia="Times New Roman" w:hAnsi="Courier New" w:cs="Courier New"/>
          <w:noProof/>
          <w:color w:val="E1EFFF"/>
          <w:sz w:val="20"/>
          <w:szCs w:val="20"/>
          <w:lang w:val="en-US" w:eastAsia="ru-RU"/>
        </w:rPr>
        <w:br/>
      </w:r>
      <w:r w:rsidRPr="003C7DB9">
        <w:rPr>
          <w:rFonts w:ascii="Courier New" w:eastAsia="Times New Roman" w:hAnsi="Courier New" w:cs="Courier New"/>
          <w:noProof/>
          <w:color w:val="FF9D00"/>
          <w:sz w:val="20"/>
          <w:szCs w:val="20"/>
          <w:lang w:val="en-US" w:eastAsia="ru-RU"/>
        </w:rPr>
        <w:t xml:space="preserve">echo </w:t>
      </w:r>
      <w:r w:rsidRPr="003C7DB9">
        <w:rPr>
          <w:rFonts w:ascii="Courier New" w:eastAsia="Times New Roman" w:hAnsi="Courier New" w:cs="Courier New"/>
          <w:noProof/>
          <w:color w:val="FF80E1"/>
          <w:sz w:val="20"/>
          <w:szCs w:val="20"/>
          <w:lang w:val="en-US" w:eastAsia="ru-RU"/>
        </w:rPr>
        <w:t>$object</w:t>
      </w:r>
      <w:r w:rsidRPr="003C7DB9">
        <w:rPr>
          <w:rFonts w:ascii="Courier New" w:eastAsia="Times New Roman" w:hAnsi="Courier New" w:cs="Courier New"/>
          <w:noProof/>
          <w:color w:val="FF9D00"/>
          <w:sz w:val="20"/>
          <w:szCs w:val="20"/>
          <w:lang w:val="en-US" w:eastAsia="ru-RU"/>
        </w:rPr>
        <w:t>-&gt;</w:t>
      </w:r>
      <w:r w:rsidRPr="003C7DB9">
        <w:rPr>
          <w:rFonts w:ascii="Courier New" w:eastAsia="Times New Roman" w:hAnsi="Courier New" w:cs="Courier New"/>
          <w:noProof/>
          <w:color w:val="FF80E1"/>
          <w:sz w:val="20"/>
          <w:szCs w:val="20"/>
          <w:lang w:val="en-US" w:eastAsia="ru-RU"/>
        </w:rPr>
        <w:t>teachers</w:t>
      </w:r>
      <w:r w:rsidRPr="003C7DB9">
        <w:rPr>
          <w:rFonts w:ascii="Courier New" w:eastAsia="Times New Roman" w:hAnsi="Courier New" w:cs="Courier New"/>
          <w:noProof/>
          <w:color w:val="E1EFFF"/>
          <w:sz w:val="20"/>
          <w:szCs w:val="20"/>
          <w:lang w:val="en-US" w:eastAsia="ru-RU"/>
        </w:rPr>
        <w:t>;</w:t>
      </w:r>
    </w:p>
    <w:p w:rsidR="00393F15" w:rsidRPr="003C7DB9" w:rsidRDefault="00393F15" w:rsidP="00BB6B36">
      <w:pPr>
        <w:rPr>
          <w:rFonts w:ascii="Verdana" w:hAnsi="Verdana"/>
          <w:noProof/>
          <w:sz w:val="18"/>
          <w:szCs w:val="18"/>
          <w:lang w:val="en-US"/>
        </w:rPr>
      </w:pPr>
    </w:p>
    <w:p w:rsidR="00393F15" w:rsidRPr="001062D9" w:rsidRDefault="00393F15" w:rsidP="00BB6B36">
      <w:pPr>
        <w:rPr>
          <w:rFonts w:ascii="Verdana" w:hAnsi="Verdana"/>
          <w:b/>
          <w:noProof/>
          <w:sz w:val="18"/>
          <w:szCs w:val="18"/>
        </w:rPr>
      </w:pPr>
      <w:r w:rsidRPr="001062D9">
        <w:rPr>
          <w:rFonts w:ascii="Verdana" w:hAnsi="Verdana"/>
          <w:noProof/>
          <w:color w:val="000000" w:themeColor="text1"/>
          <w:sz w:val="18"/>
          <w:szCs w:val="18"/>
        </w:rPr>
        <w:t xml:space="preserve">На экран нам выведет: </w:t>
      </w:r>
      <w:r w:rsidRPr="003C7DB9">
        <w:rPr>
          <w:rFonts w:ascii="Verdana" w:hAnsi="Verdana"/>
          <w:b/>
          <w:noProof/>
          <w:color w:val="00B050"/>
          <w:sz w:val="18"/>
          <w:szCs w:val="18"/>
          <w:lang w:val="en-US"/>
        </w:rPr>
        <w:t>Neelova</w:t>
      </w:r>
      <w:r w:rsidRPr="001062D9">
        <w:rPr>
          <w:rFonts w:ascii="Verdana" w:hAnsi="Verdana"/>
          <w:noProof/>
          <w:sz w:val="18"/>
          <w:szCs w:val="18"/>
        </w:rPr>
        <w:t xml:space="preserve">, не смотря на то, что изначально в </w:t>
      </w:r>
      <w:r w:rsidRPr="001062D9">
        <w:rPr>
          <w:rFonts w:ascii="Verdana" w:hAnsi="Verdana"/>
          <w:b/>
          <w:noProof/>
          <w:color w:val="FFFF00"/>
          <w:sz w:val="18"/>
          <w:szCs w:val="18"/>
        </w:rPr>
        <w:t>методе</w:t>
      </w:r>
      <w:r w:rsidRPr="001062D9">
        <w:rPr>
          <w:rFonts w:ascii="Verdana" w:hAnsi="Verdana"/>
          <w:noProof/>
          <w:sz w:val="18"/>
          <w:szCs w:val="18"/>
        </w:rPr>
        <w:t xml:space="preserve"> мы указали свойству </w:t>
      </w:r>
      <w:r w:rsidRPr="003C7DB9">
        <w:rPr>
          <w:rFonts w:ascii="Verdana" w:hAnsi="Verdana"/>
          <w:b/>
          <w:noProof/>
          <w:color w:val="7030A0"/>
          <w:sz w:val="18"/>
          <w:szCs w:val="18"/>
          <w:lang w:val="en-US"/>
        </w:rPr>
        <w:t>teachers</w:t>
      </w:r>
      <w:r w:rsidRPr="001062D9">
        <w:rPr>
          <w:rFonts w:ascii="Verdana" w:hAnsi="Verdana"/>
          <w:noProof/>
          <w:sz w:val="18"/>
          <w:szCs w:val="18"/>
        </w:rPr>
        <w:t xml:space="preserve"> значение</w:t>
      </w:r>
      <w:r w:rsidRPr="001062D9">
        <w:rPr>
          <w:rFonts w:ascii="Verdana" w:hAnsi="Verdana"/>
          <w:b/>
          <w:noProof/>
          <w:sz w:val="18"/>
          <w:szCs w:val="18"/>
        </w:rPr>
        <w:t xml:space="preserve"> </w:t>
      </w:r>
      <w:r w:rsidRPr="003C7DB9">
        <w:rPr>
          <w:rFonts w:ascii="Verdana" w:hAnsi="Verdana"/>
          <w:b/>
          <w:noProof/>
          <w:color w:val="00B050"/>
          <w:sz w:val="18"/>
          <w:szCs w:val="18"/>
          <w:lang w:val="en-US"/>
        </w:rPr>
        <w:t>Gorjan</w:t>
      </w:r>
      <w:r w:rsidRPr="001062D9">
        <w:rPr>
          <w:rFonts w:ascii="Verdana" w:hAnsi="Verdana"/>
          <w:b/>
          <w:noProof/>
          <w:sz w:val="18"/>
          <w:szCs w:val="18"/>
        </w:rPr>
        <w:t>.</w:t>
      </w:r>
    </w:p>
    <w:p w:rsidR="00393F15" w:rsidRPr="001062D9" w:rsidRDefault="00393F15" w:rsidP="00BB6B36">
      <w:pPr>
        <w:rPr>
          <w:rFonts w:ascii="Verdana" w:hAnsi="Verdana"/>
          <w:b/>
          <w:noProof/>
          <w:color w:val="E36C0A" w:themeColor="accent6" w:themeShade="BF"/>
          <w:sz w:val="18"/>
          <w:szCs w:val="18"/>
        </w:rPr>
      </w:pPr>
      <w:r w:rsidRPr="001062D9">
        <w:rPr>
          <w:rFonts w:ascii="Verdana" w:hAnsi="Verdana"/>
          <w:noProof/>
          <w:sz w:val="18"/>
          <w:szCs w:val="18"/>
        </w:rPr>
        <w:t>А вот подобный трюк со свойством</w:t>
      </w:r>
      <w:r w:rsidRPr="001062D9">
        <w:rPr>
          <w:rFonts w:ascii="Verdana" w:hAnsi="Verdana"/>
          <w:b/>
          <w:noProof/>
          <w:sz w:val="18"/>
          <w:szCs w:val="18"/>
        </w:rPr>
        <w:t xml:space="preserve"> </w:t>
      </w:r>
      <w:r w:rsidRPr="001062D9">
        <w:rPr>
          <w:rFonts w:ascii="Verdana" w:hAnsi="Verdana"/>
          <w:b/>
          <w:noProof/>
          <w:color w:val="7030A0"/>
          <w:sz w:val="18"/>
          <w:szCs w:val="18"/>
        </w:rPr>
        <w:t>директор</w:t>
      </w:r>
      <w:r w:rsidRPr="001062D9">
        <w:rPr>
          <w:rFonts w:ascii="Verdana" w:hAnsi="Verdana"/>
          <w:b/>
          <w:noProof/>
          <w:sz w:val="18"/>
          <w:szCs w:val="18"/>
        </w:rPr>
        <w:t xml:space="preserve"> </w:t>
      </w:r>
      <w:r w:rsidRPr="001062D9">
        <w:rPr>
          <w:rFonts w:ascii="Verdana" w:hAnsi="Verdana"/>
          <w:noProof/>
          <w:sz w:val="18"/>
          <w:szCs w:val="18"/>
        </w:rPr>
        <w:t xml:space="preserve">мы уже проделать не сможем, так как свойство директор имеет закрытую область видимости с модификатором доступа </w:t>
      </w:r>
      <w:r w:rsidRPr="003C7DB9">
        <w:rPr>
          <w:rFonts w:ascii="Verdana" w:hAnsi="Verdana"/>
          <w:b/>
          <w:noProof/>
          <w:color w:val="E36C0A" w:themeColor="accent6" w:themeShade="BF"/>
          <w:sz w:val="18"/>
          <w:szCs w:val="18"/>
          <w:lang w:val="en-US"/>
        </w:rPr>
        <w:t>private</w:t>
      </w:r>
      <w:r w:rsidRPr="001062D9">
        <w:rPr>
          <w:rFonts w:ascii="Verdana" w:hAnsi="Verdana"/>
          <w:b/>
          <w:noProof/>
          <w:color w:val="E36C0A" w:themeColor="accent6" w:themeShade="BF"/>
          <w:sz w:val="18"/>
          <w:szCs w:val="18"/>
        </w:rPr>
        <w:t>.</w:t>
      </w:r>
    </w:p>
    <w:p w:rsidR="00393F15" w:rsidRPr="003C7DB9" w:rsidRDefault="00393F15" w:rsidP="00BB6B36">
      <w:pPr>
        <w:rPr>
          <w:rFonts w:ascii="Verdana" w:hAnsi="Verdana"/>
          <w:b/>
          <w:noProof/>
          <w:sz w:val="18"/>
          <w:szCs w:val="18"/>
          <w:lang w:val="en-US"/>
        </w:rPr>
      </w:pPr>
      <w:r w:rsidRPr="003C7DB9">
        <w:rPr>
          <w:rFonts w:ascii="Verdana" w:hAnsi="Verdana"/>
          <w:b/>
          <w:noProof/>
          <w:sz w:val="18"/>
          <w:szCs w:val="18"/>
          <w:lang w:eastAsia="ru-RU"/>
        </w:rPr>
        <w:lastRenderedPageBreak/>
        <w:drawing>
          <wp:inline distT="0" distB="0" distL="0" distR="0" wp14:anchorId="1C02FB36" wp14:editId="396BF838">
            <wp:extent cx="3162300" cy="3000375"/>
            <wp:effectExtent l="0" t="0" r="0" b="9525"/>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194">
                      <a:extLst>
                        <a:ext uri="{28A0092B-C50C-407E-A947-70E740481C1C}">
                          <a14:useLocalDpi xmlns:a14="http://schemas.microsoft.com/office/drawing/2010/main" val="0"/>
                        </a:ext>
                      </a:extLst>
                    </a:blip>
                    <a:stretch>
                      <a:fillRect/>
                    </a:stretch>
                  </pic:blipFill>
                  <pic:spPr>
                    <a:xfrm>
                      <a:off x="0" y="0"/>
                      <a:ext cx="3162300" cy="3000375"/>
                    </a:xfrm>
                    <a:prstGeom prst="rect">
                      <a:avLst/>
                    </a:prstGeom>
                  </pic:spPr>
                </pic:pic>
              </a:graphicData>
            </a:graphic>
          </wp:inline>
        </w:drawing>
      </w:r>
    </w:p>
    <w:p w:rsidR="00393F15" w:rsidRPr="001062D9" w:rsidRDefault="00393F15" w:rsidP="00BB6B36">
      <w:pPr>
        <w:rPr>
          <w:rFonts w:ascii="Verdana" w:hAnsi="Verdana"/>
          <w:noProof/>
          <w:sz w:val="18"/>
          <w:szCs w:val="18"/>
        </w:rPr>
      </w:pPr>
      <w:r w:rsidRPr="001062D9">
        <w:rPr>
          <w:rFonts w:ascii="Verdana" w:hAnsi="Verdana"/>
          <w:noProof/>
          <w:sz w:val="18"/>
          <w:szCs w:val="18"/>
        </w:rPr>
        <w:t>Как видим компилятор выдает ошибку!</w:t>
      </w:r>
    </w:p>
    <w:p w:rsidR="00393F15" w:rsidRPr="001062D9" w:rsidRDefault="002677F6" w:rsidP="00BB6B36">
      <w:pPr>
        <w:rPr>
          <w:rFonts w:ascii="Verdana" w:hAnsi="Verdana"/>
          <w:b/>
          <w:noProof/>
          <w:color w:val="E36C0A" w:themeColor="accent6" w:themeShade="BF"/>
          <w:sz w:val="18"/>
          <w:szCs w:val="18"/>
        </w:rPr>
      </w:pPr>
      <w:r w:rsidRPr="001062D9">
        <w:rPr>
          <w:rFonts w:ascii="Verdana" w:hAnsi="Verdana"/>
          <w:b/>
          <w:noProof/>
          <w:color w:val="E36C0A" w:themeColor="accent6" w:themeShade="BF"/>
          <w:sz w:val="18"/>
          <w:szCs w:val="18"/>
        </w:rPr>
        <w:t>Также мы можем не только менять имя свойства объекта, но также и добавлять новое свойство.</w:t>
      </w:r>
    </w:p>
    <w:p w:rsidR="002677F6" w:rsidRPr="003C7DB9" w:rsidRDefault="002677F6" w:rsidP="00BB6B36">
      <w:pPr>
        <w:rPr>
          <w:rFonts w:ascii="Verdana" w:hAnsi="Verdana"/>
          <w:noProof/>
          <w:sz w:val="18"/>
          <w:szCs w:val="18"/>
          <w:lang w:val="en-US"/>
        </w:rPr>
      </w:pPr>
      <w:r w:rsidRPr="003C7DB9">
        <w:rPr>
          <w:rFonts w:ascii="Verdana" w:hAnsi="Verdana"/>
          <w:noProof/>
          <w:sz w:val="18"/>
          <w:szCs w:val="18"/>
          <w:lang w:val="en-US"/>
        </w:rPr>
        <w:t>Например:</w:t>
      </w:r>
    </w:p>
    <w:p w:rsidR="00CA1BA4" w:rsidRPr="003C7DB9" w:rsidRDefault="00CA1BA4" w:rsidP="00CA1BA4">
      <w:pPr>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FFFFFF"/>
          <w:sz w:val="20"/>
          <w:szCs w:val="20"/>
          <w:lang w:val="en-US" w:eastAsia="ru-RU"/>
        </w:rPr>
      </w:pPr>
      <w:r w:rsidRPr="003C7DB9">
        <w:rPr>
          <w:rFonts w:ascii="Courier New" w:eastAsia="Times New Roman" w:hAnsi="Courier New" w:cs="Courier New"/>
          <w:noProof/>
          <w:color w:val="FF80E1"/>
          <w:sz w:val="20"/>
          <w:szCs w:val="20"/>
          <w:lang w:val="en-US" w:eastAsia="ru-RU"/>
        </w:rPr>
        <w:t xml:space="preserve">$object </w:t>
      </w:r>
      <w:r w:rsidRPr="003C7DB9">
        <w:rPr>
          <w:rFonts w:ascii="Courier New" w:eastAsia="Times New Roman" w:hAnsi="Courier New" w:cs="Courier New"/>
          <w:noProof/>
          <w:color w:val="FF9D00"/>
          <w:sz w:val="20"/>
          <w:szCs w:val="20"/>
          <w:lang w:val="en-US" w:eastAsia="ru-RU"/>
        </w:rPr>
        <w:t xml:space="preserve">= new </w:t>
      </w:r>
      <w:r w:rsidRPr="003C7DB9">
        <w:rPr>
          <w:rFonts w:ascii="Courier New" w:eastAsia="Times New Roman" w:hAnsi="Courier New" w:cs="Courier New"/>
          <w:noProof/>
          <w:color w:val="FFDD00"/>
          <w:sz w:val="20"/>
          <w:szCs w:val="20"/>
          <w:lang w:val="en-US" w:eastAsia="ru-RU"/>
        </w:rPr>
        <w:t>School</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E1EFFF"/>
          <w:sz w:val="20"/>
          <w:szCs w:val="20"/>
          <w:lang w:val="en-US" w:eastAsia="ru-RU"/>
        </w:rPr>
        <w:br/>
      </w:r>
      <w:r w:rsidRPr="003C7DB9">
        <w:rPr>
          <w:rFonts w:ascii="Courier New" w:eastAsia="Times New Roman" w:hAnsi="Courier New" w:cs="Courier New"/>
          <w:noProof/>
          <w:color w:val="FF80E1"/>
          <w:sz w:val="20"/>
          <w:szCs w:val="20"/>
          <w:lang w:val="en-US" w:eastAsia="ru-RU"/>
        </w:rPr>
        <w:t>$object</w:t>
      </w:r>
      <w:r w:rsidRPr="003C7DB9">
        <w:rPr>
          <w:rFonts w:ascii="Courier New" w:eastAsia="Times New Roman" w:hAnsi="Courier New" w:cs="Courier New"/>
          <w:noProof/>
          <w:color w:val="FF9D00"/>
          <w:sz w:val="20"/>
          <w:szCs w:val="20"/>
          <w:lang w:val="en-US" w:eastAsia="ru-RU"/>
        </w:rPr>
        <w:t>-&gt;</w:t>
      </w:r>
      <w:r w:rsidRPr="003C7DB9">
        <w:rPr>
          <w:rFonts w:ascii="Courier New" w:eastAsia="Times New Roman" w:hAnsi="Courier New" w:cs="Courier New"/>
          <w:noProof/>
          <w:color w:val="FF80E1"/>
          <w:sz w:val="20"/>
          <w:szCs w:val="20"/>
          <w:lang w:val="en-US" w:eastAsia="ru-RU"/>
        </w:rPr>
        <w:t xml:space="preserve">military_teacher </w:t>
      </w:r>
      <w:r w:rsidRPr="003C7DB9">
        <w:rPr>
          <w:rFonts w:ascii="Courier New" w:eastAsia="Times New Roman" w:hAnsi="Courier New" w:cs="Courier New"/>
          <w:noProof/>
          <w:color w:val="FF9D00"/>
          <w:sz w:val="20"/>
          <w:szCs w:val="20"/>
          <w:lang w:val="en-US" w:eastAsia="ru-RU"/>
        </w:rPr>
        <w:t xml:space="preserve">= </w:t>
      </w:r>
      <w:r w:rsidRPr="003C7DB9">
        <w:rPr>
          <w:rFonts w:ascii="Courier New" w:eastAsia="Times New Roman" w:hAnsi="Courier New" w:cs="Courier New"/>
          <w:noProof/>
          <w:color w:val="3AD900"/>
          <w:sz w:val="20"/>
          <w:szCs w:val="20"/>
          <w:lang w:val="en-US" w:eastAsia="ru-RU"/>
        </w:rPr>
        <w:t>"Nikolaj Ivanovich"</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E1EFFF"/>
          <w:sz w:val="20"/>
          <w:szCs w:val="20"/>
          <w:lang w:val="en-US" w:eastAsia="ru-RU"/>
        </w:rPr>
        <w:br/>
      </w:r>
      <w:r w:rsidRPr="003C7DB9">
        <w:rPr>
          <w:rFonts w:ascii="Courier New" w:eastAsia="Times New Roman" w:hAnsi="Courier New" w:cs="Courier New"/>
          <w:noProof/>
          <w:color w:val="E1EFFF"/>
          <w:sz w:val="20"/>
          <w:szCs w:val="20"/>
          <w:lang w:val="en-US" w:eastAsia="ru-RU"/>
        </w:rPr>
        <w:br/>
      </w:r>
      <w:r w:rsidRPr="003C7DB9">
        <w:rPr>
          <w:rFonts w:ascii="Courier New" w:eastAsia="Times New Roman" w:hAnsi="Courier New" w:cs="Courier New"/>
          <w:noProof/>
          <w:color w:val="FF9D00"/>
          <w:sz w:val="20"/>
          <w:szCs w:val="20"/>
          <w:lang w:val="en-US" w:eastAsia="ru-RU"/>
        </w:rPr>
        <w:t xml:space="preserve">echo </w:t>
      </w:r>
      <w:r w:rsidRPr="003C7DB9">
        <w:rPr>
          <w:rFonts w:ascii="Courier New" w:eastAsia="Times New Roman" w:hAnsi="Courier New" w:cs="Courier New"/>
          <w:noProof/>
          <w:color w:val="FF80E1"/>
          <w:sz w:val="20"/>
          <w:szCs w:val="20"/>
          <w:lang w:val="en-US" w:eastAsia="ru-RU"/>
        </w:rPr>
        <w:t>$object</w:t>
      </w:r>
      <w:r w:rsidRPr="003C7DB9">
        <w:rPr>
          <w:rFonts w:ascii="Courier New" w:eastAsia="Times New Roman" w:hAnsi="Courier New" w:cs="Courier New"/>
          <w:noProof/>
          <w:color w:val="FF9D00"/>
          <w:sz w:val="20"/>
          <w:szCs w:val="20"/>
          <w:lang w:val="en-US" w:eastAsia="ru-RU"/>
        </w:rPr>
        <w:t>-&gt;</w:t>
      </w:r>
      <w:r w:rsidRPr="003C7DB9">
        <w:rPr>
          <w:rFonts w:ascii="Courier New" w:eastAsia="Times New Roman" w:hAnsi="Courier New" w:cs="Courier New"/>
          <w:noProof/>
          <w:color w:val="FF80E1"/>
          <w:sz w:val="20"/>
          <w:szCs w:val="20"/>
          <w:lang w:val="en-US" w:eastAsia="ru-RU"/>
        </w:rPr>
        <w:t>military_teacher</w:t>
      </w:r>
      <w:r w:rsidRPr="003C7DB9">
        <w:rPr>
          <w:rFonts w:ascii="Courier New" w:eastAsia="Times New Roman" w:hAnsi="Courier New" w:cs="Courier New"/>
          <w:noProof/>
          <w:color w:val="E1EFFF"/>
          <w:sz w:val="20"/>
          <w:szCs w:val="20"/>
          <w:lang w:val="en-US" w:eastAsia="ru-RU"/>
        </w:rPr>
        <w:t>;</w:t>
      </w:r>
    </w:p>
    <w:p w:rsidR="00CA1BA4" w:rsidRPr="001062D9" w:rsidRDefault="00CA1BA4" w:rsidP="00BB6B36">
      <w:pPr>
        <w:rPr>
          <w:rFonts w:ascii="Verdana" w:hAnsi="Verdana"/>
          <w:b/>
          <w:noProof/>
          <w:color w:val="00B050"/>
          <w:sz w:val="18"/>
          <w:szCs w:val="18"/>
        </w:rPr>
      </w:pPr>
      <w:r w:rsidRPr="001062D9">
        <w:rPr>
          <w:rFonts w:ascii="Verdana" w:hAnsi="Verdana"/>
          <w:noProof/>
          <w:sz w:val="18"/>
          <w:szCs w:val="18"/>
        </w:rPr>
        <w:t xml:space="preserve">Выведет в браузере: </w:t>
      </w:r>
      <w:r w:rsidRPr="003C7DB9">
        <w:rPr>
          <w:rFonts w:ascii="Verdana" w:hAnsi="Verdana"/>
          <w:b/>
          <w:noProof/>
          <w:color w:val="00B050"/>
          <w:sz w:val="18"/>
          <w:szCs w:val="18"/>
          <w:lang w:val="en-US"/>
        </w:rPr>
        <w:t>Nikolaj</w:t>
      </w:r>
      <w:r w:rsidRPr="001062D9">
        <w:rPr>
          <w:rFonts w:ascii="Verdana" w:hAnsi="Verdana"/>
          <w:b/>
          <w:noProof/>
          <w:color w:val="00B050"/>
          <w:sz w:val="18"/>
          <w:szCs w:val="18"/>
        </w:rPr>
        <w:t xml:space="preserve"> </w:t>
      </w:r>
      <w:r w:rsidRPr="003C7DB9">
        <w:rPr>
          <w:rFonts w:ascii="Verdana" w:hAnsi="Verdana"/>
          <w:b/>
          <w:noProof/>
          <w:color w:val="00B050"/>
          <w:sz w:val="18"/>
          <w:szCs w:val="18"/>
          <w:lang w:val="en-US"/>
        </w:rPr>
        <w:t>Ivanovich</w:t>
      </w:r>
    </w:p>
    <w:p w:rsidR="00B21250" w:rsidRPr="001062D9" w:rsidRDefault="00B21250" w:rsidP="00BB6B36">
      <w:pPr>
        <w:rPr>
          <w:rFonts w:ascii="Verdana" w:hAnsi="Verdana"/>
          <w:b/>
          <w:noProof/>
          <w:color w:val="00B050"/>
          <w:sz w:val="24"/>
          <w:szCs w:val="24"/>
        </w:rPr>
      </w:pPr>
      <w:r w:rsidRPr="001062D9">
        <w:rPr>
          <w:rFonts w:ascii="Verdana" w:hAnsi="Verdana"/>
          <w:b/>
          <w:noProof/>
          <w:color w:val="00B050"/>
          <w:sz w:val="24"/>
          <w:szCs w:val="24"/>
        </w:rPr>
        <w:t>Методы, функции и работа с ними в классе:</w:t>
      </w:r>
    </w:p>
    <w:p w:rsidR="00CF1BE5" w:rsidRPr="001062D9" w:rsidRDefault="005E1BE3" w:rsidP="00BB6B36">
      <w:pPr>
        <w:rPr>
          <w:rFonts w:ascii="Verdana" w:hAnsi="Verdana"/>
          <w:b/>
          <w:noProof/>
          <w:color w:val="E36C0A" w:themeColor="accent6" w:themeShade="BF"/>
          <w:sz w:val="18"/>
          <w:szCs w:val="18"/>
        </w:rPr>
      </w:pPr>
      <w:r w:rsidRPr="001062D9">
        <w:rPr>
          <w:rFonts w:ascii="Verdana" w:hAnsi="Verdana"/>
          <w:b/>
          <w:noProof/>
          <w:color w:val="E36C0A" w:themeColor="accent6" w:themeShade="BF"/>
          <w:sz w:val="18"/>
          <w:szCs w:val="18"/>
        </w:rPr>
        <w:t xml:space="preserve">Чтобы совместить слова и значения свойства </w:t>
      </w:r>
      <w:r w:rsidR="00B21250" w:rsidRPr="001062D9">
        <w:rPr>
          <w:rFonts w:ascii="Verdana" w:hAnsi="Verdana"/>
          <w:b/>
          <w:noProof/>
          <w:color w:val="E36C0A" w:themeColor="accent6" w:themeShade="BF"/>
          <w:sz w:val="18"/>
          <w:szCs w:val="18"/>
        </w:rPr>
        <w:t xml:space="preserve">в методе </w:t>
      </w:r>
      <w:r w:rsidRPr="001062D9">
        <w:rPr>
          <w:rFonts w:ascii="Verdana" w:hAnsi="Verdana"/>
          <w:b/>
          <w:noProof/>
          <w:color w:val="E36C0A" w:themeColor="accent6" w:themeShade="BF"/>
          <w:sz w:val="18"/>
          <w:szCs w:val="18"/>
        </w:rPr>
        <w:t>нужна записать обращение вот в таких {}</w:t>
      </w:r>
      <w:r w:rsidR="00766F45" w:rsidRPr="001062D9">
        <w:rPr>
          <w:rFonts w:ascii="Verdana" w:hAnsi="Verdana"/>
          <w:b/>
          <w:noProof/>
          <w:color w:val="E36C0A" w:themeColor="accent6" w:themeShade="BF"/>
          <w:sz w:val="18"/>
          <w:szCs w:val="18"/>
        </w:rPr>
        <w:t xml:space="preserve"> или можно просто сконтантерировать</w:t>
      </w:r>
      <w:r w:rsidRPr="001062D9">
        <w:rPr>
          <w:rFonts w:ascii="Verdana" w:hAnsi="Verdana"/>
          <w:b/>
          <w:noProof/>
          <w:color w:val="E36C0A" w:themeColor="accent6" w:themeShade="BF"/>
          <w:sz w:val="18"/>
          <w:szCs w:val="18"/>
        </w:rPr>
        <w:t>:</w:t>
      </w:r>
    </w:p>
    <w:p w:rsidR="00766F45" w:rsidRPr="003C7DB9" w:rsidRDefault="00766F45" w:rsidP="00766F45">
      <w:pPr>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FFFFFF"/>
          <w:sz w:val="20"/>
          <w:szCs w:val="20"/>
          <w:lang w:val="en-US" w:eastAsia="ru-RU"/>
        </w:rPr>
      </w:pPr>
      <w:r w:rsidRPr="003C7DB9">
        <w:rPr>
          <w:rFonts w:ascii="Courier New" w:eastAsia="Times New Roman" w:hAnsi="Courier New" w:cs="Courier New"/>
          <w:noProof/>
          <w:color w:val="FF9D00"/>
          <w:sz w:val="20"/>
          <w:szCs w:val="20"/>
          <w:lang w:val="en-US" w:eastAsia="ru-RU"/>
        </w:rPr>
        <w:t xml:space="preserve">echo  </w:t>
      </w:r>
      <w:r w:rsidRPr="003C7DB9">
        <w:rPr>
          <w:rFonts w:ascii="Courier New" w:eastAsia="Times New Roman" w:hAnsi="Courier New" w:cs="Courier New"/>
          <w:noProof/>
          <w:color w:val="3AD900"/>
          <w:sz w:val="20"/>
          <w:szCs w:val="20"/>
          <w:lang w:val="en-US" w:eastAsia="ru-RU"/>
        </w:rPr>
        <w:t xml:space="preserve">'Show schedule of ' </w:t>
      </w:r>
      <w:r w:rsidRPr="003C7DB9">
        <w:rPr>
          <w:rFonts w:ascii="Courier New" w:eastAsia="Times New Roman" w:hAnsi="Courier New" w:cs="Courier New"/>
          <w:noProof/>
          <w:color w:val="FF9D00"/>
          <w:sz w:val="20"/>
          <w:szCs w:val="20"/>
          <w:lang w:val="en-US" w:eastAsia="ru-RU"/>
        </w:rPr>
        <w:t xml:space="preserve">. </w:t>
      </w:r>
      <w:r w:rsidRPr="003C7DB9">
        <w:rPr>
          <w:rFonts w:ascii="Courier New" w:eastAsia="Times New Roman" w:hAnsi="Courier New" w:cs="Courier New"/>
          <w:noProof/>
          <w:color w:val="FF80E1"/>
          <w:sz w:val="20"/>
          <w:szCs w:val="20"/>
          <w:lang w:val="en-US" w:eastAsia="ru-RU"/>
        </w:rPr>
        <w:t>$this</w:t>
      </w:r>
      <w:r w:rsidRPr="003C7DB9">
        <w:rPr>
          <w:rFonts w:ascii="Courier New" w:eastAsia="Times New Roman" w:hAnsi="Courier New" w:cs="Courier New"/>
          <w:noProof/>
          <w:color w:val="FF9D00"/>
          <w:sz w:val="20"/>
          <w:szCs w:val="20"/>
          <w:lang w:val="en-US" w:eastAsia="ru-RU"/>
        </w:rPr>
        <w:t>-&gt;</w:t>
      </w:r>
      <w:r w:rsidRPr="003C7DB9">
        <w:rPr>
          <w:rFonts w:ascii="Courier New" w:eastAsia="Times New Roman" w:hAnsi="Courier New" w:cs="Courier New"/>
          <w:noProof/>
          <w:color w:val="FF80E1"/>
          <w:sz w:val="20"/>
          <w:szCs w:val="20"/>
          <w:lang w:val="en-US" w:eastAsia="ru-RU"/>
        </w:rPr>
        <w:t>pupils</w:t>
      </w:r>
      <w:r w:rsidRPr="003C7DB9">
        <w:rPr>
          <w:rFonts w:ascii="Courier New" w:eastAsia="Times New Roman" w:hAnsi="Courier New" w:cs="Courier New"/>
          <w:noProof/>
          <w:color w:val="E1EFFF"/>
          <w:sz w:val="20"/>
          <w:szCs w:val="20"/>
          <w:lang w:val="en-US" w:eastAsia="ru-RU"/>
        </w:rPr>
        <w:t>;</w:t>
      </w:r>
    </w:p>
    <w:p w:rsidR="00766F45" w:rsidRPr="003C7DB9" w:rsidRDefault="00766F45" w:rsidP="00BB6B36">
      <w:pPr>
        <w:rPr>
          <w:rFonts w:ascii="Verdana" w:hAnsi="Verdana"/>
          <w:b/>
          <w:noProof/>
          <w:color w:val="E36C0A" w:themeColor="accent6" w:themeShade="BF"/>
          <w:sz w:val="18"/>
          <w:szCs w:val="18"/>
          <w:lang w:val="en-US"/>
        </w:rPr>
      </w:pPr>
    </w:p>
    <w:p w:rsidR="005E1BE3" w:rsidRPr="003C7DB9" w:rsidRDefault="005E1BE3" w:rsidP="005E1BE3">
      <w:pPr>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FFFFFF"/>
          <w:sz w:val="20"/>
          <w:szCs w:val="20"/>
          <w:lang w:val="en-US" w:eastAsia="ru-RU"/>
        </w:rPr>
      </w:pPr>
      <w:r w:rsidRPr="003C7DB9">
        <w:rPr>
          <w:rFonts w:ascii="Courier New" w:eastAsia="Times New Roman" w:hAnsi="Courier New" w:cs="Courier New"/>
          <w:noProof/>
          <w:color w:val="FF9D00"/>
          <w:sz w:val="20"/>
          <w:szCs w:val="20"/>
          <w:lang w:val="en-US" w:eastAsia="ru-RU"/>
        </w:rPr>
        <w:t xml:space="preserve">class </w:t>
      </w:r>
      <w:r w:rsidRPr="003C7DB9">
        <w:rPr>
          <w:rFonts w:ascii="Courier New" w:eastAsia="Times New Roman" w:hAnsi="Courier New" w:cs="Courier New"/>
          <w:noProof/>
          <w:color w:val="FFDD00"/>
          <w:sz w:val="20"/>
          <w:szCs w:val="20"/>
          <w:lang w:val="en-US" w:eastAsia="ru-RU"/>
        </w:rPr>
        <w:t>School</w:t>
      </w:r>
      <w:r w:rsidRPr="003C7DB9">
        <w:rPr>
          <w:rFonts w:ascii="Courier New" w:eastAsia="Times New Roman" w:hAnsi="Courier New" w:cs="Courier New"/>
          <w:noProof/>
          <w:color w:val="FFDD00"/>
          <w:sz w:val="20"/>
          <w:szCs w:val="20"/>
          <w:lang w:val="en-US" w:eastAsia="ru-RU"/>
        </w:rPr>
        <w:br/>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E1EFFF"/>
          <w:sz w:val="20"/>
          <w:szCs w:val="20"/>
          <w:lang w:val="en-US" w:eastAsia="ru-RU"/>
        </w:rPr>
        <w:br/>
        <w:t xml:space="preserve">    </w:t>
      </w:r>
      <w:r w:rsidRPr="003C7DB9">
        <w:rPr>
          <w:rFonts w:ascii="Courier New" w:eastAsia="Times New Roman" w:hAnsi="Courier New" w:cs="Courier New"/>
          <w:noProof/>
          <w:color w:val="FF9D00"/>
          <w:sz w:val="20"/>
          <w:szCs w:val="20"/>
          <w:lang w:val="en-US" w:eastAsia="ru-RU"/>
        </w:rPr>
        <w:t xml:space="preserve">private </w:t>
      </w:r>
      <w:r w:rsidRPr="003C7DB9">
        <w:rPr>
          <w:rFonts w:ascii="Courier New" w:eastAsia="Times New Roman" w:hAnsi="Courier New" w:cs="Courier New"/>
          <w:noProof/>
          <w:color w:val="FF80E1"/>
          <w:sz w:val="20"/>
          <w:szCs w:val="20"/>
          <w:lang w:val="en-US" w:eastAsia="ru-RU"/>
        </w:rPr>
        <w:t xml:space="preserve">$director </w:t>
      </w:r>
      <w:r w:rsidRPr="003C7DB9">
        <w:rPr>
          <w:rFonts w:ascii="Courier New" w:eastAsia="Times New Roman" w:hAnsi="Courier New" w:cs="Courier New"/>
          <w:noProof/>
          <w:color w:val="FF9D00"/>
          <w:sz w:val="20"/>
          <w:szCs w:val="20"/>
          <w:lang w:val="en-US" w:eastAsia="ru-RU"/>
        </w:rPr>
        <w:t xml:space="preserve">= </w:t>
      </w:r>
      <w:r w:rsidRPr="003C7DB9">
        <w:rPr>
          <w:rFonts w:ascii="Courier New" w:eastAsia="Times New Roman" w:hAnsi="Courier New" w:cs="Courier New"/>
          <w:noProof/>
          <w:color w:val="3AD900"/>
          <w:sz w:val="20"/>
          <w:szCs w:val="20"/>
          <w:lang w:val="en-US" w:eastAsia="ru-RU"/>
        </w:rPr>
        <w:t>"Shapakov"</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E1EFFF"/>
          <w:sz w:val="20"/>
          <w:szCs w:val="20"/>
          <w:lang w:val="en-US" w:eastAsia="ru-RU"/>
        </w:rPr>
        <w:br/>
        <w:t xml:space="preserve">    </w:t>
      </w:r>
      <w:r w:rsidRPr="003C7DB9">
        <w:rPr>
          <w:rFonts w:ascii="Courier New" w:eastAsia="Times New Roman" w:hAnsi="Courier New" w:cs="Courier New"/>
          <w:noProof/>
          <w:color w:val="FF9D00"/>
          <w:sz w:val="20"/>
          <w:szCs w:val="20"/>
          <w:lang w:val="en-US" w:eastAsia="ru-RU"/>
        </w:rPr>
        <w:t xml:space="preserve">public </w:t>
      </w:r>
      <w:r w:rsidRPr="003C7DB9">
        <w:rPr>
          <w:rFonts w:ascii="Courier New" w:eastAsia="Times New Roman" w:hAnsi="Courier New" w:cs="Courier New"/>
          <w:noProof/>
          <w:color w:val="FF80E1"/>
          <w:sz w:val="20"/>
          <w:szCs w:val="20"/>
          <w:lang w:val="en-US" w:eastAsia="ru-RU"/>
        </w:rPr>
        <w:t xml:space="preserve">$teachers </w:t>
      </w:r>
      <w:r w:rsidRPr="003C7DB9">
        <w:rPr>
          <w:rFonts w:ascii="Courier New" w:eastAsia="Times New Roman" w:hAnsi="Courier New" w:cs="Courier New"/>
          <w:noProof/>
          <w:color w:val="FF9D00"/>
          <w:sz w:val="20"/>
          <w:szCs w:val="20"/>
          <w:lang w:val="en-US" w:eastAsia="ru-RU"/>
        </w:rPr>
        <w:t xml:space="preserve">= </w:t>
      </w:r>
      <w:r w:rsidRPr="003C7DB9">
        <w:rPr>
          <w:rFonts w:ascii="Courier New" w:eastAsia="Times New Roman" w:hAnsi="Courier New" w:cs="Courier New"/>
          <w:noProof/>
          <w:color w:val="3AD900"/>
          <w:sz w:val="20"/>
          <w:szCs w:val="20"/>
          <w:lang w:val="en-US" w:eastAsia="ru-RU"/>
        </w:rPr>
        <w:t>"Neelova"</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E1EFFF"/>
          <w:sz w:val="20"/>
          <w:szCs w:val="20"/>
          <w:lang w:val="en-US" w:eastAsia="ru-RU"/>
        </w:rPr>
        <w:br/>
        <w:t xml:space="preserve">    </w:t>
      </w:r>
      <w:r w:rsidRPr="003C7DB9">
        <w:rPr>
          <w:rFonts w:ascii="Courier New" w:eastAsia="Times New Roman" w:hAnsi="Courier New" w:cs="Courier New"/>
          <w:noProof/>
          <w:color w:val="FF9D00"/>
          <w:sz w:val="20"/>
          <w:szCs w:val="20"/>
          <w:lang w:val="en-US" w:eastAsia="ru-RU"/>
        </w:rPr>
        <w:t xml:space="preserve">public </w:t>
      </w:r>
      <w:r w:rsidRPr="003C7DB9">
        <w:rPr>
          <w:rFonts w:ascii="Courier New" w:eastAsia="Times New Roman" w:hAnsi="Courier New" w:cs="Courier New"/>
          <w:noProof/>
          <w:color w:val="FF80E1"/>
          <w:sz w:val="20"/>
          <w:szCs w:val="20"/>
          <w:lang w:val="en-US" w:eastAsia="ru-RU"/>
        </w:rPr>
        <w:t xml:space="preserve">$pupils </w:t>
      </w:r>
      <w:r w:rsidRPr="003C7DB9">
        <w:rPr>
          <w:rFonts w:ascii="Courier New" w:eastAsia="Times New Roman" w:hAnsi="Courier New" w:cs="Courier New"/>
          <w:noProof/>
          <w:color w:val="FF9D00"/>
          <w:sz w:val="20"/>
          <w:szCs w:val="20"/>
          <w:lang w:val="en-US" w:eastAsia="ru-RU"/>
        </w:rPr>
        <w:t xml:space="preserve">= </w:t>
      </w:r>
      <w:r w:rsidRPr="003C7DB9">
        <w:rPr>
          <w:rFonts w:ascii="Courier New" w:eastAsia="Times New Roman" w:hAnsi="Courier New" w:cs="Courier New"/>
          <w:noProof/>
          <w:color w:val="3AD900"/>
          <w:sz w:val="20"/>
          <w:szCs w:val="20"/>
          <w:lang w:val="en-US" w:eastAsia="ru-RU"/>
        </w:rPr>
        <w:t>"Babchenko"</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E1EFFF"/>
          <w:sz w:val="20"/>
          <w:szCs w:val="20"/>
          <w:lang w:val="en-US" w:eastAsia="ru-RU"/>
        </w:rPr>
        <w:br/>
      </w:r>
      <w:r w:rsidRPr="003C7DB9">
        <w:rPr>
          <w:rFonts w:ascii="Courier New" w:eastAsia="Times New Roman" w:hAnsi="Courier New" w:cs="Courier New"/>
          <w:noProof/>
          <w:color w:val="E1EFFF"/>
          <w:sz w:val="20"/>
          <w:szCs w:val="20"/>
          <w:lang w:val="en-US" w:eastAsia="ru-RU"/>
        </w:rPr>
        <w:br/>
        <w:t xml:space="preserve">    </w:t>
      </w:r>
      <w:r w:rsidRPr="003C7DB9">
        <w:rPr>
          <w:rFonts w:ascii="Courier New" w:eastAsia="Times New Roman" w:hAnsi="Courier New" w:cs="Courier New"/>
          <w:noProof/>
          <w:color w:val="FF9D00"/>
          <w:sz w:val="20"/>
          <w:szCs w:val="20"/>
          <w:lang w:val="en-US" w:eastAsia="ru-RU"/>
        </w:rPr>
        <w:t xml:space="preserve">public function </w:t>
      </w:r>
      <w:r w:rsidRPr="003C7DB9">
        <w:rPr>
          <w:rFonts w:ascii="Courier New" w:eastAsia="Times New Roman" w:hAnsi="Courier New" w:cs="Courier New"/>
          <w:noProof/>
          <w:color w:val="FFDD00"/>
          <w:sz w:val="20"/>
          <w:szCs w:val="20"/>
          <w:lang w:val="en-US" w:eastAsia="ru-RU"/>
        </w:rPr>
        <w:t>getShedule</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E1EFFF"/>
          <w:sz w:val="20"/>
          <w:szCs w:val="20"/>
          <w:lang w:val="en-US" w:eastAsia="ru-RU"/>
        </w:rPr>
        <w:br/>
        <w:t xml:space="preserve">    {</w:t>
      </w:r>
      <w:r w:rsidRPr="003C7DB9">
        <w:rPr>
          <w:rFonts w:ascii="Courier New" w:eastAsia="Times New Roman" w:hAnsi="Courier New" w:cs="Courier New"/>
          <w:noProof/>
          <w:color w:val="E1EFFF"/>
          <w:sz w:val="20"/>
          <w:szCs w:val="20"/>
          <w:lang w:val="en-US" w:eastAsia="ru-RU"/>
        </w:rPr>
        <w:br/>
        <w:t xml:space="preserve">        </w:t>
      </w:r>
      <w:r w:rsidRPr="003C7DB9">
        <w:rPr>
          <w:rFonts w:ascii="Courier New" w:eastAsia="Times New Roman" w:hAnsi="Courier New" w:cs="Courier New"/>
          <w:noProof/>
          <w:color w:val="FF9D00"/>
          <w:sz w:val="20"/>
          <w:szCs w:val="20"/>
          <w:lang w:val="en-US" w:eastAsia="ru-RU"/>
        </w:rPr>
        <w:t xml:space="preserve">echo </w:t>
      </w:r>
      <w:r w:rsidRPr="003C7DB9">
        <w:rPr>
          <w:rFonts w:ascii="Courier New" w:eastAsia="Times New Roman" w:hAnsi="Courier New" w:cs="Courier New"/>
          <w:noProof/>
          <w:color w:val="3AD900"/>
          <w:sz w:val="20"/>
          <w:szCs w:val="20"/>
          <w:lang w:val="en-US" w:eastAsia="ru-RU"/>
        </w:rPr>
        <w:t xml:space="preserve">"Show shedule of </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FF80E1"/>
          <w:sz w:val="20"/>
          <w:szCs w:val="20"/>
          <w:lang w:val="en-US" w:eastAsia="ru-RU"/>
        </w:rPr>
        <w:t>$this</w:t>
      </w:r>
      <w:r w:rsidRPr="003C7DB9">
        <w:rPr>
          <w:rFonts w:ascii="Courier New" w:eastAsia="Times New Roman" w:hAnsi="Courier New" w:cs="Courier New"/>
          <w:noProof/>
          <w:color w:val="FF9D00"/>
          <w:sz w:val="20"/>
          <w:szCs w:val="20"/>
          <w:lang w:val="en-US" w:eastAsia="ru-RU"/>
        </w:rPr>
        <w:t xml:space="preserve">-&gt; </w:t>
      </w:r>
      <w:r w:rsidRPr="003C7DB9">
        <w:rPr>
          <w:rFonts w:ascii="Courier New" w:eastAsia="Times New Roman" w:hAnsi="Courier New" w:cs="Courier New"/>
          <w:noProof/>
          <w:color w:val="FF80E1"/>
          <w:sz w:val="20"/>
          <w:szCs w:val="20"/>
          <w:lang w:val="en-US" w:eastAsia="ru-RU"/>
        </w:rPr>
        <w:t>pupils</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3AD900"/>
          <w:sz w:val="20"/>
          <w:szCs w:val="20"/>
          <w:lang w:val="en-US" w:eastAsia="ru-RU"/>
        </w:rPr>
        <w:t>"</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E1EFFF"/>
          <w:sz w:val="20"/>
          <w:szCs w:val="20"/>
          <w:lang w:val="en-US" w:eastAsia="ru-RU"/>
        </w:rPr>
        <w:br/>
        <w:t xml:space="preserve">    }</w:t>
      </w:r>
      <w:r w:rsidRPr="003C7DB9">
        <w:rPr>
          <w:rFonts w:ascii="Courier New" w:eastAsia="Times New Roman" w:hAnsi="Courier New" w:cs="Courier New"/>
          <w:noProof/>
          <w:color w:val="E1EFFF"/>
          <w:sz w:val="20"/>
          <w:szCs w:val="20"/>
          <w:lang w:val="en-US" w:eastAsia="ru-RU"/>
        </w:rPr>
        <w:br/>
        <w:t>}</w:t>
      </w:r>
      <w:r w:rsidRPr="003C7DB9">
        <w:rPr>
          <w:rFonts w:ascii="Courier New" w:eastAsia="Times New Roman" w:hAnsi="Courier New" w:cs="Courier New"/>
          <w:noProof/>
          <w:color w:val="E1EFFF"/>
          <w:sz w:val="20"/>
          <w:szCs w:val="20"/>
          <w:lang w:val="en-US" w:eastAsia="ru-RU"/>
        </w:rPr>
        <w:br/>
      </w:r>
      <w:r w:rsidRPr="003C7DB9">
        <w:rPr>
          <w:rFonts w:ascii="Courier New" w:eastAsia="Times New Roman" w:hAnsi="Courier New" w:cs="Courier New"/>
          <w:noProof/>
          <w:color w:val="E1EFFF"/>
          <w:sz w:val="20"/>
          <w:szCs w:val="20"/>
          <w:lang w:val="en-US" w:eastAsia="ru-RU"/>
        </w:rPr>
        <w:br/>
      </w:r>
      <w:r w:rsidRPr="003C7DB9">
        <w:rPr>
          <w:rFonts w:ascii="Courier New" w:eastAsia="Times New Roman" w:hAnsi="Courier New" w:cs="Courier New"/>
          <w:noProof/>
          <w:color w:val="FF80E1"/>
          <w:sz w:val="20"/>
          <w:szCs w:val="20"/>
          <w:lang w:val="en-US" w:eastAsia="ru-RU"/>
        </w:rPr>
        <w:t xml:space="preserve">$schoolShedule </w:t>
      </w:r>
      <w:r w:rsidRPr="003C7DB9">
        <w:rPr>
          <w:rFonts w:ascii="Courier New" w:eastAsia="Times New Roman" w:hAnsi="Courier New" w:cs="Courier New"/>
          <w:noProof/>
          <w:color w:val="FF9D00"/>
          <w:sz w:val="20"/>
          <w:szCs w:val="20"/>
          <w:lang w:val="en-US" w:eastAsia="ru-RU"/>
        </w:rPr>
        <w:t xml:space="preserve">= new </w:t>
      </w:r>
      <w:r w:rsidRPr="003C7DB9">
        <w:rPr>
          <w:rFonts w:ascii="Courier New" w:eastAsia="Times New Roman" w:hAnsi="Courier New" w:cs="Courier New"/>
          <w:noProof/>
          <w:color w:val="FFDD00"/>
          <w:sz w:val="20"/>
          <w:szCs w:val="20"/>
          <w:lang w:val="en-US" w:eastAsia="ru-RU"/>
        </w:rPr>
        <w:t>School</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E1EFFF"/>
          <w:sz w:val="20"/>
          <w:szCs w:val="20"/>
          <w:lang w:val="en-US" w:eastAsia="ru-RU"/>
        </w:rPr>
        <w:br/>
      </w:r>
      <w:r w:rsidRPr="003C7DB9">
        <w:rPr>
          <w:rFonts w:ascii="Courier New" w:eastAsia="Times New Roman" w:hAnsi="Courier New" w:cs="Courier New"/>
          <w:noProof/>
          <w:color w:val="FF80E1"/>
          <w:sz w:val="20"/>
          <w:szCs w:val="20"/>
          <w:lang w:val="en-US" w:eastAsia="ru-RU"/>
        </w:rPr>
        <w:t xml:space="preserve">$schoolShedule </w:t>
      </w:r>
      <w:r w:rsidRPr="003C7DB9">
        <w:rPr>
          <w:rFonts w:ascii="Courier New" w:eastAsia="Times New Roman" w:hAnsi="Courier New" w:cs="Courier New"/>
          <w:noProof/>
          <w:color w:val="FF9D00"/>
          <w:sz w:val="20"/>
          <w:szCs w:val="20"/>
          <w:lang w:val="en-US" w:eastAsia="ru-RU"/>
        </w:rPr>
        <w:t xml:space="preserve">-&gt; </w:t>
      </w:r>
      <w:r w:rsidRPr="003C7DB9">
        <w:rPr>
          <w:rFonts w:ascii="Courier New" w:eastAsia="Times New Roman" w:hAnsi="Courier New" w:cs="Courier New"/>
          <w:noProof/>
          <w:color w:val="FFDD00"/>
          <w:sz w:val="20"/>
          <w:szCs w:val="20"/>
          <w:lang w:val="en-US" w:eastAsia="ru-RU"/>
        </w:rPr>
        <w:t>getShedule</w:t>
      </w:r>
      <w:r w:rsidRPr="003C7DB9">
        <w:rPr>
          <w:rFonts w:ascii="Courier New" w:eastAsia="Times New Roman" w:hAnsi="Courier New" w:cs="Courier New"/>
          <w:noProof/>
          <w:color w:val="E1EFFF"/>
          <w:sz w:val="20"/>
          <w:szCs w:val="20"/>
          <w:lang w:val="en-US" w:eastAsia="ru-RU"/>
        </w:rPr>
        <w:t>();</w:t>
      </w:r>
    </w:p>
    <w:p w:rsidR="005E1BE3" w:rsidRPr="003C7DB9" w:rsidRDefault="005E1BE3" w:rsidP="00BB6B36">
      <w:pPr>
        <w:rPr>
          <w:rFonts w:ascii="Verdana" w:hAnsi="Verdana"/>
          <w:b/>
          <w:noProof/>
          <w:color w:val="000000" w:themeColor="text1"/>
          <w:sz w:val="18"/>
          <w:szCs w:val="18"/>
          <w:lang w:val="en-US"/>
        </w:rPr>
      </w:pPr>
    </w:p>
    <w:p w:rsidR="00B21250" w:rsidRPr="001062D9" w:rsidRDefault="00B21250" w:rsidP="00BB6B36">
      <w:pPr>
        <w:rPr>
          <w:rFonts w:ascii="Verdana" w:hAnsi="Verdana"/>
          <w:b/>
          <w:noProof/>
          <w:color w:val="E36C0A" w:themeColor="accent6" w:themeShade="BF"/>
          <w:sz w:val="18"/>
          <w:szCs w:val="18"/>
        </w:rPr>
      </w:pPr>
      <w:r w:rsidRPr="001062D9">
        <w:rPr>
          <w:rFonts w:ascii="Verdana" w:hAnsi="Verdana"/>
          <w:b/>
          <w:noProof/>
          <w:color w:val="E36C0A" w:themeColor="accent6" w:themeShade="BF"/>
          <w:sz w:val="18"/>
          <w:szCs w:val="18"/>
        </w:rPr>
        <w:t>Чтобы вернуть значения функц</w:t>
      </w:r>
      <w:r w:rsidR="00DA539E" w:rsidRPr="001062D9">
        <w:rPr>
          <w:rFonts w:ascii="Verdana" w:hAnsi="Verdana"/>
          <w:b/>
          <w:noProof/>
          <w:color w:val="E36C0A" w:themeColor="accent6" w:themeShade="BF"/>
          <w:sz w:val="18"/>
          <w:szCs w:val="18"/>
        </w:rPr>
        <w:t>ии или метода</w:t>
      </w:r>
      <w:r w:rsidRPr="001062D9">
        <w:rPr>
          <w:rFonts w:ascii="Verdana" w:hAnsi="Verdana"/>
          <w:b/>
          <w:noProof/>
          <w:color w:val="E36C0A" w:themeColor="accent6" w:themeShade="BF"/>
          <w:sz w:val="18"/>
          <w:szCs w:val="18"/>
        </w:rPr>
        <w:t>, нужно использовать такие же скобочки {} при обращении к свойствам метода:</w:t>
      </w:r>
    </w:p>
    <w:p w:rsidR="00B21250" w:rsidRPr="003C7DB9" w:rsidRDefault="00B21250" w:rsidP="00B21250">
      <w:pPr>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FFFFFF"/>
          <w:sz w:val="20"/>
          <w:szCs w:val="20"/>
          <w:lang w:val="en-US" w:eastAsia="ru-RU"/>
        </w:rPr>
      </w:pPr>
      <w:r w:rsidRPr="003C7DB9">
        <w:rPr>
          <w:rFonts w:ascii="Courier New" w:eastAsia="Times New Roman" w:hAnsi="Courier New" w:cs="Courier New"/>
          <w:noProof/>
          <w:color w:val="FF9D00"/>
          <w:sz w:val="20"/>
          <w:szCs w:val="20"/>
          <w:lang w:val="en-US" w:eastAsia="ru-RU"/>
        </w:rPr>
        <w:t xml:space="preserve">class </w:t>
      </w:r>
      <w:r w:rsidRPr="003C7DB9">
        <w:rPr>
          <w:rFonts w:ascii="Courier New" w:eastAsia="Times New Roman" w:hAnsi="Courier New" w:cs="Courier New"/>
          <w:noProof/>
          <w:color w:val="FFDD00"/>
          <w:sz w:val="20"/>
          <w:szCs w:val="20"/>
          <w:lang w:val="en-US" w:eastAsia="ru-RU"/>
        </w:rPr>
        <w:t>School</w:t>
      </w:r>
      <w:r w:rsidRPr="003C7DB9">
        <w:rPr>
          <w:rFonts w:ascii="Courier New" w:eastAsia="Times New Roman" w:hAnsi="Courier New" w:cs="Courier New"/>
          <w:noProof/>
          <w:color w:val="FFDD00"/>
          <w:sz w:val="20"/>
          <w:szCs w:val="20"/>
          <w:lang w:val="en-US" w:eastAsia="ru-RU"/>
        </w:rPr>
        <w:br/>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E1EFFF"/>
          <w:sz w:val="20"/>
          <w:szCs w:val="20"/>
          <w:lang w:val="en-US" w:eastAsia="ru-RU"/>
        </w:rPr>
        <w:br/>
        <w:t xml:space="preserve">    </w:t>
      </w:r>
      <w:r w:rsidRPr="003C7DB9">
        <w:rPr>
          <w:rFonts w:ascii="Courier New" w:eastAsia="Times New Roman" w:hAnsi="Courier New" w:cs="Courier New"/>
          <w:noProof/>
          <w:color w:val="FF9D00"/>
          <w:sz w:val="20"/>
          <w:szCs w:val="20"/>
          <w:lang w:val="en-US" w:eastAsia="ru-RU"/>
        </w:rPr>
        <w:t xml:space="preserve">private </w:t>
      </w:r>
      <w:r w:rsidRPr="003C7DB9">
        <w:rPr>
          <w:rFonts w:ascii="Courier New" w:eastAsia="Times New Roman" w:hAnsi="Courier New" w:cs="Courier New"/>
          <w:noProof/>
          <w:color w:val="FF80E1"/>
          <w:sz w:val="20"/>
          <w:szCs w:val="20"/>
          <w:lang w:val="en-US" w:eastAsia="ru-RU"/>
        </w:rPr>
        <w:t xml:space="preserve">$director </w:t>
      </w:r>
      <w:r w:rsidRPr="003C7DB9">
        <w:rPr>
          <w:rFonts w:ascii="Courier New" w:eastAsia="Times New Roman" w:hAnsi="Courier New" w:cs="Courier New"/>
          <w:noProof/>
          <w:color w:val="FF9D00"/>
          <w:sz w:val="20"/>
          <w:szCs w:val="20"/>
          <w:lang w:val="en-US" w:eastAsia="ru-RU"/>
        </w:rPr>
        <w:t xml:space="preserve">= </w:t>
      </w:r>
      <w:r w:rsidRPr="003C7DB9">
        <w:rPr>
          <w:rFonts w:ascii="Courier New" w:eastAsia="Times New Roman" w:hAnsi="Courier New" w:cs="Courier New"/>
          <w:noProof/>
          <w:color w:val="3AD900"/>
          <w:sz w:val="20"/>
          <w:szCs w:val="20"/>
          <w:lang w:val="en-US" w:eastAsia="ru-RU"/>
        </w:rPr>
        <w:t>"Shpakov"</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E1EFFF"/>
          <w:sz w:val="20"/>
          <w:szCs w:val="20"/>
          <w:lang w:val="en-US" w:eastAsia="ru-RU"/>
        </w:rPr>
        <w:br/>
        <w:t xml:space="preserve">    </w:t>
      </w:r>
      <w:r w:rsidRPr="003C7DB9">
        <w:rPr>
          <w:rFonts w:ascii="Courier New" w:eastAsia="Times New Roman" w:hAnsi="Courier New" w:cs="Courier New"/>
          <w:noProof/>
          <w:color w:val="FF9D00"/>
          <w:sz w:val="20"/>
          <w:szCs w:val="20"/>
          <w:lang w:val="en-US" w:eastAsia="ru-RU"/>
        </w:rPr>
        <w:t xml:space="preserve">public </w:t>
      </w:r>
      <w:r w:rsidRPr="003C7DB9">
        <w:rPr>
          <w:rFonts w:ascii="Courier New" w:eastAsia="Times New Roman" w:hAnsi="Courier New" w:cs="Courier New"/>
          <w:noProof/>
          <w:color w:val="FF80E1"/>
          <w:sz w:val="20"/>
          <w:szCs w:val="20"/>
          <w:lang w:val="en-US" w:eastAsia="ru-RU"/>
        </w:rPr>
        <w:t xml:space="preserve">$teachers </w:t>
      </w:r>
      <w:r w:rsidRPr="003C7DB9">
        <w:rPr>
          <w:rFonts w:ascii="Courier New" w:eastAsia="Times New Roman" w:hAnsi="Courier New" w:cs="Courier New"/>
          <w:noProof/>
          <w:color w:val="FF9D00"/>
          <w:sz w:val="20"/>
          <w:szCs w:val="20"/>
          <w:lang w:val="en-US" w:eastAsia="ru-RU"/>
        </w:rPr>
        <w:t xml:space="preserve">= </w:t>
      </w:r>
      <w:r w:rsidRPr="003C7DB9">
        <w:rPr>
          <w:rFonts w:ascii="Courier New" w:eastAsia="Times New Roman" w:hAnsi="Courier New" w:cs="Courier New"/>
          <w:noProof/>
          <w:color w:val="3AD900"/>
          <w:sz w:val="20"/>
          <w:szCs w:val="20"/>
          <w:lang w:val="en-US" w:eastAsia="ru-RU"/>
        </w:rPr>
        <w:t>"Neelova"</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E1EFFF"/>
          <w:sz w:val="20"/>
          <w:szCs w:val="20"/>
          <w:lang w:val="en-US" w:eastAsia="ru-RU"/>
        </w:rPr>
        <w:br/>
        <w:t xml:space="preserve">    </w:t>
      </w:r>
      <w:r w:rsidRPr="003C7DB9">
        <w:rPr>
          <w:rFonts w:ascii="Courier New" w:eastAsia="Times New Roman" w:hAnsi="Courier New" w:cs="Courier New"/>
          <w:noProof/>
          <w:color w:val="FF9D00"/>
          <w:sz w:val="20"/>
          <w:szCs w:val="20"/>
          <w:lang w:val="en-US" w:eastAsia="ru-RU"/>
        </w:rPr>
        <w:t xml:space="preserve">public </w:t>
      </w:r>
      <w:r w:rsidRPr="003C7DB9">
        <w:rPr>
          <w:rFonts w:ascii="Courier New" w:eastAsia="Times New Roman" w:hAnsi="Courier New" w:cs="Courier New"/>
          <w:noProof/>
          <w:color w:val="FF80E1"/>
          <w:sz w:val="20"/>
          <w:szCs w:val="20"/>
          <w:lang w:val="en-US" w:eastAsia="ru-RU"/>
        </w:rPr>
        <w:t xml:space="preserve">$pupils </w:t>
      </w:r>
      <w:r w:rsidRPr="003C7DB9">
        <w:rPr>
          <w:rFonts w:ascii="Courier New" w:eastAsia="Times New Roman" w:hAnsi="Courier New" w:cs="Courier New"/>
          <w:noProof/>
          <w:color w:val="FF9D00"/>
          <w:sz w:val="20"/>
          <w:szCs w:val="20"/>
          <w:lang w:val="en-US" w:eastAsia="ru-RU"/>
        </w:rPr>
        <w:t xml:space="preserve">= </w:t>
      </w:r>
      <w:r w:rsidRPr="003C7DB9">
        <w:rPr>
          <w:rFonts w:ascii="Courier New" w:eastAsia="Times New Roman" w:hAnsi="Courier New" w:cs="Courier New"/>
          <w:noProof/>
          <w:color w:val="3AD900"/>
          <w:sz w:val="20"/>
          <w:szCs w:val="20"/>
          <w:lang w:val="en-US" w:eastAsia="ru-RU"/>
        </w:rPr>
        <w:t>"Babchenko"</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E1EFFF"/>
          <w:sz w:val="20"/>
          <w:szCs w:val="20"/>
          <w:lang w:val="en-US" w:eastAsia="ru-RU"/>
        </w:rPr>
        <w:br/>
      </w:r>
      <w:r w:rsidRPr="003C7DB9">
        <w:rPr>
          <w:rFonts w:ascii="Courier New" w:eastAsia="Times New Roman" w:hAnsi="Courier New" w:cs="Courier New"/>
          <w:noProof/>
          <w:color w:val="E1EFFF"/>
          <w:sz w:val="20"/>
          <w:szCs w:val="20"/>
          <w:lang w:val="en-US" w:eastAsia="ru-RU"/>
        </w:rPr>
        <w:lastRenderedPageBreak/>
        <w:br/>
        <w:t xml:space="preserve">    </w:t>
      </w:r>
      <w:r w:rsidRPr="003C7DB9">
        <w:rPr>
          <w:rFonts w:ascii="Courier New" w:eastAsia="Times New Roman" w:hAnsi="Courier New" w:cs="Courier New"/>
          <w:noProof/>
          <w:color w:val="FF9D00"/>
          <w:sz w:val="20"/>
          <w:szCs w:val="20"/>
          <w:lang w:val="en-US" w:eastAsia="ru-RU"/>
        </w:rPr>
        <w:t xml:space="preserve">public function </w:t>
      </w:r>
      <w:r w:rsidRPr="003C7DB9">
        <w:rPr>
          <w:rFonts w:ascii="Courier New" w:eastAsia="Times New Roman" w:hAnsi="Courier New" w:cs="Courier New"/>
          <w:noProof/>
          <w:color w:val="FFDD00"/>
          <w:sz w:val="20"/>
          <w:szCs w:val="20"/>
          <w:lang w:val="en-US" w:eastAsia="ru-RU"/>
        </w:rPr>
        <w:t>getShedule</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E1EFFF"/>
          <w:sz w:val="20"/>
          <w:szCs w:val="20"/>
          <w:lang w:val="en-US" w:eastAsia="ru-RU"/>
        </w:rPr>
        <w:br/>
        <w:t xml:space="preserve">    {</w:t>
      </w:r>
      <w:r w:rsidRPr="003C7DB9">
        <w:rPr>
          <w:rFonts w:ascii="Courier New" w:eastAsia="Times New Roman" w:hAnsi="Courier New" w:cs="Courier New"/>
          <w:noProof/>
          <w:color w:val="E1EFFF"/>
          <w:sz w:val="20"/>
          <w:szCs w:val="20"/>
          <w:lang w:val="en-US" w:eastAsia="ru-RU"/>
        </w:rPr>
        <w:br/>
        <w:t xml:space="preserve">        </w:t>
      </w:r>
      <w:r w:rsidRPr="003C7DB9">
        <w:rPr>
          <w:rFonts w:ascii="Courier New" w:eastAsia="Times New Roman" w:hAnsi="Courier New" w:cs="Courier New"/>
          <w:noProof/>
          <w:color w:val="FF9D00"/>
          <w:sz w:val="20"/>
          <w:szCs w:val="20"/>
          <w:lang w:val="en-US" w:eastAsia="ru-RU"/>
        </w:rPr>
        <w:t xml:space="preserve">return </w:t>
      </w:r>
      <w:r w:rsidRPr="003C7DB9">
        <w:rPr>
          <w:rFonts w:ascii="Courier New" w:eastAsia="Times New Roman" w:hAnsi="Courier New" w:cs="Courier New"/>
          <w:noProof/>
          <w:color w:val="3AD900"/>
          <w:sz w:val="20"/>
          <w:szCs w:val="20"/>
          <w:lang w:val="en-US" w:eastAsia="ru-RU"/>
        </w:rPr>
        <w:t>"</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FF80E1"/>
          <w:sz w:val="20"/>
          <w:szCs w:val="20"/>
          <w:lang w:val="en-US" w:eastAsia="ru-RU"/>
        </w:rPr>
        <w:t>$this</w:t>
      </w:r>
      <w:r w:rsidRPr="003C7DB9">
        <w:rPr>
          <w:rFonts w:ascii="Courier New" w:eastAsia="Times New Roman" w:hAnsi="Courier New" w:cs="Courier New"/>
          <w:noProof/>
          <w:color w:val="FF9D00"/>
          <w:sz w:val="20"/>
          <w:szCs w:val="20"/>
          <w:lang w:val="en-US" w:eastAsia="ru-RU"/>
        </w:rPr>
        <w:t xml:space="preserve">-&gt; </w:t>
      </w:r>
      <w:r w:rsidRPr="003C7DB9">
        <w:rPr>
          <w:rFonts w:ascii="Courier New" w:eastAsia="Times New Roman" w:hAnsi="Courier New" w:cs="Courier New"/>
          <w:noProof/>
          <w:color w:val="FF80E1"/>
          <w:sz w:val="20"/>
          <w:szCs w:val="20"/>
          <w:lang w:val="en-US" w:eastAsia="ru-RU"/>
        </w:rPr>
        <w:t>director</w:t>
      </w:r>
      <w:r w:rsidRPr="003C7DB9">
        <w:rPr>
          <w:rFonts w:ascii="Courier New" w:eastAsia="Times New Roman" w:hAnsi="Courier New" w:cs="Courier New"/>
          <w:noProof/>
          <w:color w:val="E1EFFF"/>
          <w:sz w:val="20"/>
          <w:szCs w:val="20"/>
          <w:lang w:val="en-US" w:eastAsia="ru-RU"/>
        </w:rPr>
        <w:t xml:space="preserve">} </w:t>
      </w:r>
      <w:r w:rsidRPr="003C7DB9">
        <w:rPr>
          <w:rFonts w:ascii="Courier New" w:eastAsia="Times New Roman" w:hAnsi="Courier New" w:cs="Courier New"/>
          <w:noProof/>
          <w:color w:val="3AD900"/>
          <w:sz w:val="20"/>
          <w:szCs w:val="20"/>
          <w:lang w:val="en-US" w:eastAsia="ru-RU"/>
        </w:rPr>
        <w:t xml:space="preserve">" </w:t>
      </w:r>
      <w:r w:rsidRPr="003C7DB9">
        <w:rPr>
          <w:rFonts w:ascii="Courier New" w:eastAsia="Times New Roman" w:hAnsi="Courier New" w:cs="Courier New"/>
          <w:noProof/>
          <w:color w:val="FF9D00"/>
          <w:sz w:val="20"/>
          <w:szCs w:val="20"/>
          <w:lang w:val="en-US" w:eastAsia="ru-RU"/>
        </w:rPr>
        <w:t xml:space="preserve">. </w:t>
      </w:r>
      <w:r w:rsidRPr="003C7DB9">
        <w:rPr>
          <w:rFonts w:ascii="Courier New" w:eastAsia="Times New Roman" w:hAnsi="Courier New" w:cs="Courier New"/>
          <w:noProof/>
          <w:color w:val="3AD900"/>
          <w:sz w:val="20"/>
          <w:szCs w:val="20"/>
          <w:lang w:val="en-US" w:eastAsia="ru-RU"/>
        </w:rPr>
        <w:t>"</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FF80E1"/>
          <w:sz w:val="20"/>
          <w:szCs w:val="20"/>
          <w:lang w:val="en-US" w:eastAsia="ru-RU"/>
        </w:rPr>
        <w:t>$this</w:t>
      </w:r>
      <w:r w:rsidRPr="003C7DB9">
        <w:rPr>
          <w:rFonts w:ascii="Courier New" w:eastAsia="Times New Roman" w:hAnsi="Courier New" w:cs="Courier New"/>
          <w:noProof/>
          <w:color w:val="FF9D00"/>
          <w:sz w:val="20"/>
          <w:szCs w:val="20"/>
          <w:lang w:val="en-US" w:eastAsia="ru-RU"/>
        </w:rPr>
        <w:t>-&gt;</w:t>
      </w:r>
      <w:r w:rsidRPr="003C7DB9">
        <w:rPr>
          <w:rFonts w:ascii="Courier New" w:eastAsia="Times New Roman" w:hAnsi="Courier New" w:cs="Courier New"/>
          <w:noProof/>
          <w:color w:val="FF80E1"/>
          <w:sz w:val="20"/>
          <w:szCs w:val="20"/>
          <w:lang w:val="en-US" w:eastAsia="ru-RU"/>
        </w:rPr>
        <w:t>teachers</w:t>
      </w:r>
      <w:r w:rsidRPr="003C7DB9">
        <w:rPr>
          <w:rFonts w:ascii="Courier New" w:eastAsia="Times New Roman" w:hAnsi="Courier New" w:cs="Courier New"/>
          <w:noProof/>
          <w:color w:val="E1EFFF"/>
          <w:sz w:val="20"/>
          <w:szCs w:val="20"/>
          <w:lang w:val="en-US" w:eastAsia="ru-RU"/>
        </w:rPr>
        <w:t xml:space="preserve">} </w:t>
      </w:r>
      <w:r w:rsidRPr="003C7DB9">
        <w:rPr>
          <w:rFonts w:ascii="Courier New" w:eastAsia="Times New Roman" w:hAnsi="Courier New" w:cs="Courier New"/>
          <w:noProof/>
          <w:color w:val="3AD900"/>
          <w:sz w:val="20"/>
          <w:szCs w:val="20"/>
          <w:lang w:val="en-US" w:eastAsia="ru-RU"/>
        </w:rPr>
        <w:t xml:space="preserve">" </w:t>
      </w:r>
      <w:r w:rsidRPr="003C7DB9">
        <w:rPr>
          <w:rFonts w:ascii="Courier New" w:eastAsia="Times New Roman" w:hAnsi="Courier New" w:cs="Courier New"/>
          <w:noProof/>
          <w:color w:val="FF9D00"/>
          <w:sz w:val="20"/>
          <w:szCs w:val="20"/>
          <w:lang w:val="en-US" w:eastAsia="ru-RU"/>
        </w:rPr>
        <w:t xml:space="preserve">. </w:t>
      </w:r>
      <w:r w:rsidRPr="003C7DB9">
        <w:rPr>
          <w:rFonts w:ascii="Courier New" w:eastAsia="Times New Roman" w:hAnsi="Courier New" w:cs="Courier New"/>
          <w:noProof/>
          <w:color w:val="3AD900"/>
          <w:sz w:val="20"/>
          <w:szCs w:val="20"/>
          <w:lang w:val="en-US" w:eastAsia="ru-RU"/>
        </w:rPr>
        <w:t>"</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FF80E1"/>
          <w:sz w:val="20"/>
          <w:szCs w:val="20"/>
          <w:lang w:val="en-US" w:eastAsia="ru-RU"/>
        </w:rPr>
        <w:t>$this</w:t>
      </w:r>
      <w:r w:rsidRPr="003C7DB9">
        <w:rPr>
          <w:rFonts w:ascii="Courier New" w:eastAsia="Times New Roman" w:hAnsi="Courier New" w:cs="Courier New"/>
          <w:noProof/>
          <w:color w:val="FF9D00"/>
          <w:sz w:val="20"/>
          <w:szCs w:val="20"/>
          <w:lang w:val="en-US" w:eastAsia="ru-RU"/>
        </w:rPr>
        <w:t>-&gt;</w:t>
      </w:r>
      <w:r w:rsidRPr="003C7DB9">
        <w:rPr>
          <w:rFonts w:ascii="Courier New" w:eastAsia="Times New Roman" w:hAnsi="Courier New" w:cs="Courier New"/>
          <w:noProof/>
          <w:color w:val="FF80E1"/>
          <w:sz w:val="20"/>
          <w:szCs w:val="20"/>
          <w:lang w:val="en-US" w:eastAsia="ru-RU"/>
        </w:rPr>
        <w:t>pupils</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3AD900"/>
          <w:sz w:val="20"/>
          <w:szCs w:val="20"/>
          <w:lang w:val="en-US" w:eastAsia="ru-RU"/>
        </w:rPr>
        <w:t>"</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E1EFFF"/>
          <w:sz w:val="20"/>
          <w:szCs w:val="20"/>
          <w:lang w:val="en-US" w:eastAsia="ru-RU"/>
        </w:rPr>
        <w:br/>
        <w:t xml:space="preserve">    }</w:t>
      </w:r>
      <w:r w:rsidRPr="003C7DB9">
        <w:rPr>
          <w:rFonts w:ascii="Courier New" w:eastAsia="Times New Roman" w:hAnsi="Courier New" w:cs="Courier New"/>
          <w:noProof/>
          <w:color w:val="E1EFFF"/>
          <w:sz w:val="20"/>
          <w:szCs w:val="20"/>
          <w:lang w:val="en-US" w:eastAsia="ru-RU"/>
        </w:rPr>
        <w:br/>
        <w:t>}</w:t>
      </w:r>
      <w:r w:rsidRPr="003C7DB9">
        <w:rPr>
          <w:rFonts w:ascii="Courier New" w:eastAsia="Times New Roman" w:hAnsi="Courier New" w:cs="Courier New"/>
          <w:noProof/>
          <w:color w:val="E1EFFF"/>
          <w:sz w:val="20"/>
          <w:szCs w:val="20"/>
          <w:lang w:val="en-US" w:eastAsia="ru-RU"/>
        </w:rPr>
        <w:br/>
      </w:r>
      <w:r w:rsidRPr="003C7DB9">
        <w:rPr>
          <w:rFonts w:ascii="Courier New" w:eastAsia="Times New Roman" w:hAnsi="Courier New" w:cs="Courier New"/>
          <w:noProof/>
          <w:color w:val="E1EFFF"/>
          <w:sz w:val="20"/>
          <w:szCs w:val="20"/>
          <w:lang w:val="en-US" w:eastAsia="ru-RU"/>
        </w:rPr>
        <w:br/>
      </w:r>
      <w:r w:rsidRPr="003C7DB9">
        <w:rPr>
          <w:rFonts w:ascii="Courier New" w:eastAsia="Times New Roman" w:hAnsi="Courier New" w:cs="Courier New"/>
          <w:noProof/>
          <w:color w:val="FF80E1"/>
          <w:sz w:val="20"/>
          <w:szCs w:val="20"/>
          <w:lang w:val="en-US" w:eastAsia="ru-RU"/>
        </w:rPr>
        <w:t xml:space="preserve">$object </w:t>
      </w:r>
      <w:r w:rsidRPr="003C7DB9">
        <w:rPr>
          <w:rFonts w:ascii="Courier New" w:eastAsia="Times New Roman" w:hAnsi="Courier New" w:cs="Courier New"/>
          <w:noProof/>
          <w:color w:val="FF9D00"/>
          <w:sz w:val="20"/>
          <w:szCs w:val="20"/>
          <w:lang w:val="en-US" w:eastAsia="ru-RU"/>
        </w:rPr>
        <w:t xml:space="preserve">= new </w:t>
      </w:r>
      <w:r w:rsidRPr="003C7DB9">
        <w:rPr>
          <w:rFonts w:ascii="Courier New" w:eastAsia="Times New Roman" w:hAnsi="Courier New" w:cs="Courier New"/>
          <w:noProof/>
          <w:color w:val="FFDD00"/>
          <w:sz w:val="20"/>
          <w:szCs w:val="20"/>
          <w:lang w:val="en-US" w:eastAsia="ru-RU"/>
        </w:rPr>
        <w:t>School</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E1EFFF"/>
          <w:sz w:val="20"/>
          <w:szCs w:val="20"/>
          <w:lang w:val="en-US" w:eastAsia="ru-RU"/>
        </w:rPr>
        <w:br/>
      </w:r>
      <w:r w:rsidRPr="003C7DB9">
        <w:rPr>
          <w:rFonts w:ascii="Courier New" w:eastAsia="Times New Roman" w:hAnsi="Courier New" w:cs="Courier New"/>
          <w:noProof/>
          <w:color w:val="FF9D00"/>
          <w:sz w:val="20"/>
          <w:szCs w:val="20"/>
          <w:lang w:val="en-US" w:eastAsia="ru-RU"/>
        </w:rPr>
        <w:t xml:space="preserve">echo </w:t>
      </w:r>
      <w:r w:rsidRPr="003C7DB9">
        <w:rPr>
          <w:rFonts w:ascii="Courier New" w:eastAsia="Times New Roman" w:hAnsi="Courier New" w:cs="Courier New"/>
          <w:noProof/>
          <w:color w:val="3AD900"/>
          <w:sz w:val="20"/>
          <w:szCs w:val="20"/>
          <w:lang w:val="en-US" w:eastAsia="ru-RU"/>
        </w:rPr>
        <w:t xml:space="preserve">"Состав школы: </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FF80E1"/>
          <w:sz w:val="20"/>
          <w:szCs w:val="20"/>
          <w:lang w:val="en-US" w:eastAsia="ru-RU"/>
        </w:rPr>
        <w:t>$object</w:t>
      </w:r>
      <w:r w:rsidRPr="003C7DB9">
        <w:rPr>
          <w:rFonts w:ascii="Courier New" w:eastAsia="Times New Roman" w:hAnsi="Courier New" w:cs="Courier New"/>
          <w:noProof/>
          <w:color w:val="FF9D00"/>
          <w:sz w:val="20"/>
          <w:szCs w:val="20"/>
          <w:lang w:val="en-US" w:eastAsia="ru-RU"/>
        </w:rPr>
        <w:t>-&gt;</w:t>
      </w:r>
      <w:r w:rsidRPr="003C7DB9">
        <w:rPr>
          <w:rFonts w:ascii="Courier New" w:eastAsia="Times New Roman" w:hAnsi="Courier New" w:cs="Courier New"/>
          <w:noProof/>
          <w:color w:val="FFDD00"/>
          <w:sz w:val="20"/>
          <w:szCs w:val="20"/>
          <w:lang w:val="en-US" w:eastAsia="ru-RU"/>
        </w:rPr>
        <w:t>getShedule</w:t>
      </w:r>
      <w:r w:rsidRPr="003C7DB9">
        <w:rPr>
          <w:rFonts w:ascii="Courier New" w:eastAsia="Times New Roman" w:hAnsi="Courier New" w:cs="Courier New"/>
          <w:noProof/>
          <w:color w:val="E1EFFF"/>
          <w:sz w:val="20"/>
          <w:szCs w:val="20"/>
          <w:lang w:val="en-US" w:eastAsia="ru-RU"/>
        </w:rPr>
        <w:t>()}</w:t>
      </w:r>
      <w:r w:rsidRPr="003C7DB9">
        <w:rPr>
          <w:rFonts w:ascii="Courier New" w:eastAsia="Times New Roman" w:hAnsi="Courier New" w:cs="Courier New"/>
          <w:noProof/>
          <w:color w:val="3AD900"/>
          <w:sz w:val="20"/>
          <w:szCs w:val="20"/>
          <w:lang w:val="en-US" w:eastAsia="ru-RU"/>
        </w:rPr>
        <w:t>"</w:t>
      </w:r>
      <w:r w:rsidRPr="003C7DB9">
        <w:rPr>
          <w:rFonts w:ascii="Courier New" w:eastAsia="Times New Roman" w:hAnsi="Courier New" w:cs="Courier New"/>
          <w:noProof/>
          <w:color w:val="E1EFFF"/>
          <w:sz w:val="20"/>
          <w:szCs w:val="20"/>
          <w:lang w:val="en-US" w:eastAsia="ru-RU"/>
        </w:rPr>
        <w:t>;</w:t>
      </w:r>
    </w:p>
    <w:p w:rsidR="00B21250" w:rsidRPr="003C7DB9" w:rsidRDefault="00B21250" w:rsidP="00BB6B36">
      <w:pPr>
        <w:rPr>
          <w:rFonts w:ascii="Verdana" w:hAnsi="Verdana"/>
          <w:b/>
          <w:noProof/>
          <w:color w:val="E36C0A" w:themeColor="accent6" w:themeShade="BF"/>
          <w:sz w:val="18"/>
          <w:szCs w:val="18"/>
          <w:lang w:val="en-US"/>
        </w:rPr>
      </w:pPr>
      <w:r w:rsidRPr="003C7DB9">
        <w:rPr>
          <w:rFonts w:ascii="Verdana" w:hAnsi="Verdana"/>
          <w:b/>
          <w:noProof/>
          <w:color w:val="E36C0A" w:themeColor="accent6" w:themeShade="BF"/>
          <w:sz w:val="18"/>
          <w:szCs w:val="18"/>
          <w:lang w:val="en-US"/>
        </w:rPr>
        <w:t xml:space="preserve">Выведет: </w:t>
      </w:r>
      <w:r w:rsidRPr="003C7DB9">
        <w:rPr>
          <w:noProof/>
          <w:color w:val="000000"/>
          <w:sz w:val="27"/>
          <w:szCs w:val="27"/>
          <w:lang w:val="en-US"/>
        </w:rPr>
        <w:t>Состав школы: Shpakov Neelova Babchenko</w:t>
      </w:r>
    </w:p>
    <w:p w:rsidR="00B21250" w:rsidRPr="001062D9" w:rsidRDefault="004C495A" w:rsidP="00BB6B36">
      <w:pPr>
        <w:rPr>
          <w:rFonts w:ascii="Verdana" w:hAnsi="Verdana"/>
          <w:b/>
          <w:noProof/>
          <w:color w:val="000000" w:themeColor="text1"/>
          <w:sz w:val="18"/>
          <w:szCs w:val="18"/>
        </w:rPr>
      </w:pPr>
      <w:r w:rsidRPr="001062D9">
        <w:rPr>
          <w:rFonts w:ascii="Verdana" w:hAnsi="Verdana"/>
          <w:b/>
          <w:noProof/>
          <w:color w:val="000000" w:themeColor="text1"/>
          <w:sz w:val="18"/>
          <w:szCs w:val="18"/>
        </w:rPr>
        <w:t>Создадим метод, который будем вызывваться автоматически при создании объекта</w:t>
      </w:r>
    </w:p>
    <w:p w:rsidR="00CF1BE5" w:rsidRPr="001062D9" w:rsidRDefault="00CF1BE5" w:rsidP="00BB6B36">
      <w:pPr>
        <w:rPr>
          <w:rFonts w:ascii="Verdana" w:hAnsi="Verdana"/>
          <w:noProof/>
          <w:sz w:val="18"/>
          <w:szCs w:val="18"/>
        </w:rPr>
      </w:pPr>
    </w:p>
    <w:p w:rsidR="00050C31" w:rsidRPr="001062D9" w:rsidRDefault="00050C31" w:rsidP="004D4CF2">
      <w:pPr>
        <w:tabs>
          <w:tab w:val="left" w:pos="4455"/>
        </w:tabs>
        <w:rPr>
          <w:rFonts w:ascii="Arial Black" w:hAnsi="Arial Black" w:cstheme="minorHAnsi"/>
          <w:b/>
          <w:noProof/>
          <w:color w:val="FF0000"/>
          <w:sz w:val="36"/>
          <w:szCs w:val="36"/>
          <w:u w:val="single"/>
        </w:rPr>
      </w:pPr>
      <w:r w:rsidRPr="001062D9">
        <w:rPr>
          <w:rFonts w:ascii="Arial Black" w:hAnsi="Arial Black" w:cstheme="minorHAnsi"/>
          <w:b/>
          <w:noProof/>
          <w:color w:val="FF0000"/>
          <w:sz w:val="36"/>
          <w:szCs w:val="36"/>
          <w:u w:val="single"/>
        </w:rPr>
        <w:t>Проверка кода:</w:t>
      </w:r>
      <w:r w:rsidR="00B62A2D" w:rsidRPr="001062D9">
        <w:rPr>
          <w:rFonts w:ascii="Verdana" w:eastAsia="Times New Roman" w:hAnsi="Verdana" w:cs="Times New Roman"/>
          <w:noProof/>
          <w:color w:val="000000"/>
          <w:sz w:val="18"/>
          <w:szCs w:val="18"/>
          <w:lang w:eastAsia="ru-RU"/>
        </w:rPr>
        <w:t xml:space="preserve"> </w:t>
      </w:r>
      <w:r w:rsidR="004D4CF2" w:rsidRPr="001062D9">
        <w:rPr>
          <w:rFonts w:ascii="Verdana" w:eastAsia="Times New Roman" w:hAnsi="Verdana" w:cs="Times New Roman"/>
          <w:noProof/>
          <w:color w:val="000000"/>
          <w:sz w:val="18"/>
          <w:szCs w:val="18"/>
          <w:lang w:eastAsia="ru-RU"/>
        </w:rPr>
        <w:tab/>
      </w:r>
    </w:p>
    <w:p w:rsidR="00050C31" w:rsidRPr="001062D9" w:rsidRDefault="00050C31" w:rsidP="00050C31">
      <w:pPr>
        <w:pStyle w:val="a3"/>
        <w:ind w:left="927"/>
        <w:rPr>
          <w:rFonts w:ascii="Arial" w:hAnsi="Arial" w:cs="Arial"/>
          <w:b/>
          <w:noProof/>
          <w:color w:val="000000" w:themeColor="text1"/>
          <w:shd w:val="clear" w:color="auto" w:fill="FFFFFF"/>
        </w:rPr>
      </w:pPr>
      <w:r w:rsidRPr="003C7DB9">
        <w:rPr>
          <w:rFonts w:ascii="Arial" w:hAnsi="Arial" w:cs="Arial"/>
          <w:b/>
          <w:noProof/>
          <w:color w:val="000000" w:themeColor="text1"/>
          <w:shd w:val="clear" w:color="auto" w:fill="FFFFFF"/>
          <w:lang w:val="en-US"/>
        </w:rPr>
        <w:t>echo</w:t>
      </w:r>
      <w:r w:rsidRPr="001062D9">
        <w:rPr>
          <w:rFonts w:ascii="Arial" w:hAnsi="Arial" w:cs="Arial"/>
          <w:b/>
          <w:noProof/>
          <w:color w:val="000000" w:themeColor="text1"/>
          <w:shd w:val="clear" w:color="auto" w:fill="FFFFFF"/>
        </w:rPr>
        <w:t xml:space="preserve"> "&lt;</w:t>
      </w:r>
      <w:r w:rsidRPr="003C7DB9">
        <w:rPr>
          <w:rFonts w:ascii="Arial" w:hAnsi="Arial" w:cs="Arial"/>
          <w:b/>
          <w:noProof/>
          <w:color w:val="000000" w:themeColor="text1"/>
          <w:shd w:val="clear" w:color="auto" w:fill="FFFFFF"/>
          <w:lang w:val="en-US"/>
        </w:rPr>
        <w:t>pre</w:t>
      </w:r>
      <w:r w:rsidRPr="001062D9">
        <w:rPr>
          <w:rFonts w:ascii="Arial" w:hAnsi="Arial" w:cs="Arial"/>
          <w:b/>
          <w:noProof/>
          <w:color w:val="000000" w:themeColor="text1"/>
          <w:shd w:val="clear" w:color="auto" w:fill="FFFFFF"/>
        </w:rPr>
        <w:t>&gt;";</w:t>
      </w:r>
    </w:p>
    <w:p w:rsidR="00050C31" w:rsidRPr="001062D9" w:rsidRDefault="00050C31" w:rsidP="00050C31">
      <w:pPr>
        <w:pStyle w:val="a3"/>
        <w:ind w:left="927"/>
        <w:rPr>
          <w:rFonts w:ascii="Arial" w:hAnsi="Arial" w:cs="Arial"/>
          <w:b/>
          <w:noProof/>
          <w:color w:val="000000" w:themeColor="text1"/>
          <w:shd w:val="clear" w:color="auto" w:fill="FFFFFF"/>
        </w:rPr>
      </w:pPr>
      <w:r w:rsidRPr="003C7DB9">
        <w:rPr>
          <w:rFonts w:ascii="Arial" w:hAnsi="Arial" w:cs="Arial"/>
          <w:b/>
          <w:noProof/>
          <w:color w:val="000000" w:themeColor="text1"/>
          <w:shd w:val="clear" w:color="auto" w:fill="FFFFFF"/>
          <w:lang w:val="en-US"/>
        </w:rPr>
        <w:t>print</w:t>
      </w:r>
      <w:r w:rsidRPr="001062D9">
        <w:rPr>
          <w:rFonts w:ascii="Arial" w:hAnsi="Arial" w:cs="Arial"/>
          <w:b/>
          <w:noProof/>
          <w:color w:val="000000" w:themeColor="text1"/>
          <w:shd w:val="clear" w:color="auto" w:fill="FFFFFF"/>
        </w:rPr>
        <w:t>_</w:t>
      </w:r>
      <w:r w:rsidRPr="003C7DB9">
        <w:rPr>
          <w:rFonts w:ascii="Arial" w:hAnsi="Arial" w:cs="Arial"/>
          <w:b/>
          <w:noProof/>
          <w:color w:val="000000" w:themeColor="text1"/>
          <w:shd w:val="clear" w:color="auto" w:fill="FFFFFF"/>
          <w:lang w:val="en-US"/>
        </w:rPr>
        <w:t>r</w:t>
      </w:r>
      <w:r w:rsidR="00211128" w:rsidRPr="001062D9">
        <w:rPr>
          <w:rFonts w:ascii="Arial" w:hAnsi="Arial" w:cs="Arial"/>
          <w:b/>
          <w:noProof/>
          <w:color w:val="000000" w:themeColor="text1"/>
          <w:shd w:val="clear" w:color="auto" w:fill="FFFFFF"/>
        </w:rPr>
        <w:t xml:space="preserve"> </w:t>
      </w:r>
      <w:r w:rsidRPr="001062D9">
        <w:rPr>
          <w:rFonts w:ascii="Arial" w:hAnsi="Arial" w:cs="Arial"/>
          <w:b/>
          <w:noProof/>
          <w:color w:val="000000" w:themeColor="text1"/>
          <w:shd w:val="clear" w:color="auto" w:fill="FFFFFF"/>
        </w:rPr>
        <w:t>($</w:t>
      </w:r>
      <w:r w:rsidRPr="001062D9">
        <w:rPr>
          <w:rFonts w:ascii="Arial" w:hAnsi="Arial" w:cs="Arial"/>
          <w:noProof/>
          <w:color w:val="000000" w:themeColor="text1"/>
          <w:shd w:val="clear" w:color="auto" w:fill="FFFFFF"/>
        </w:rPr>
        <w:t>переменная</w:t>
      </w:r>
      <w:r w:rsidRPr="001062D9">
        <w:rPr>
          <w:rFonts w:ascii="Arial" w:hAnsi="Arial" w:cs="Arial"/>
          <w:b/>
          <w:noProof/>
          <w:color w:val="000000" w:themeColor="text1"/>
          <w:shd w:val="clear" w:color="auto" w:fill="FFFFFF"/>
        </w:rPr>
        <w:t>);</w:t>
      </w:r>
    </w:p>
    <w:p w:rsidR="00050C31" w:rsidRPr="001062D9" w:rsidRDefault="00050C31" w:rsidP="00050C31">
      <w:pPr>
        <w:pStyle w:val="a3"/>
        <w:ind w:left="927"/>
        <w:rPr>
          <w:rFonts w:ascii="Arial" w:hAnsi="Arial" w:cs="Arial"/>
          <w:b/>
          <w:noProof/>
          <w:color w:val="000000" w:themeColor="text1"/>
          <w:shd w:val="clear" w:color="auto" w:fill="FFFFFF"/>
        </w:rPr>
      </w:pPr>
      <w:r w:rsidRPr="003C7DB9">
        <w:rPr>
          <w:rFonts w:ascii="Arial" w:hAnsi="Arial" w:cs="Arial"/>
          <w:b/>
          <w:noProof/>
          <w:color w:val="000000" w:themeColor="text1"/>
          <w:shd w:val="clear" w:color="auto" w:fill="FFFFFF"/>
          <w:lang w:val="en-US"/>
        </w:rPr>
        <w:t>echo</w:t>
      </w:r>
      <w:r w:rsidRPr="001062D9">
        <w:rPr>
          <w:rFonts w:ascii="Arial" w:hAnsi="Arial" w:cs="Arial"/>
          <w:b/>
          <w:noProof/>
          <w:color w:val="000000" w:themeColor="text1"/>
          <w:shd w:val="clear" w:color="auto" w:fill="FFFFFF"/>
        </w:rPr>
        <w:t xml:space="preserve"> "&lt;/</w:t>
      </w:r>
      <w:r w:rsidRPr="003C7DB9">
        <w:rPr>
          <w:rFonts w:ascii="Arial" w:hAnsi="Arial" w:cs="Arial"/>
          <w:b/>
          <w:noProof/>
          <w:color w:val="000000" w:themeColor="text1"/>
          <w:shd w:val="clear" w:color="auto" w:fill="FFFFFF"/>
          <w:lang w:val="en-US"/>
        </w:rPr>
        <w:t>pre</w:t>
      </w:r>
      <w:r w:rsidRPr="001062D9">
        <w:rPr>
          <w:rFonts w:ascii="Arial" w:hAnsi="Arial" w:cs="Arial"/>
          <w:b/>
          <w:noProof/>
          <w:color w:val="000000" w:themeColor="text1"/>
          <w:shd w:val="clear" w:color="auto" w:fill="FFFFFF"/>
        </w:rPr>
        <w:t>&gt;";</w:t>
      </w:r>
    </w:p>
    <w:p w:rsidR="00050C31" w:rsidRPr="001062D9" w:rsidRDefault="00050C31" w:rsidP="00050C31">
      <w:pPr>
        <w:pStyle w:val="a3"/>
        <w:ind w:left="927"/>
        <w:rPr>
          <w:rFonts w:ascii="Arial" w:hAnsi="Arial" w:cs="Arial"/>
          <w:b/>
          <w:noProof/>
          <w:color w:val="000000" w:themeColor="text1"/>
          <w:shd w:val="clear" w:color="auto" w:fill="FFFFFF"/>
        </w:rPr>
      </w:pPr>
      <w:r w:rsidRPr="003C7DB9">
        <w:rPr>
          <w:rFonts w:ascii="Arial" w:hAnsi="Arial" w:cs="Arial"/>
          <w:b/>
          <w:noProof/>
          <w:color w:val="000000" w:themeColor="text1"/>
          <w:shd w:val="clear" w:color="auto" w:fill="FFFFFF"/>
          <w:lang w:val="en-US"/>
        </w:rPr>
        <w:t>die</w:t>
      </w:r>
      <w:r w:rsidRPr="001062D9">
        <w:rPr>
          <w:rFonts w:ascii="Arial" w:hAnsi="Arial" w:cs="Arial"/>
          <w:b/>
          <w:noProof/>
          <w:color w:val="000000" w:themeColor="text1"/>
          <w:shd w:val="clear" w:color="auto" w:fill="FFFFFF"/>
        </w:rPr>
        <w:t xml:space="preserve">; </w:t>
      </w:r>
    </w:p>
    <w:p w:rsidR="00050C31" w:rsidRPr="001062D9" w:rsidRDefault="00050C31" w:rsidP="00050C31">
      <w:pPr>
        <w:pStyle w:val="a3"/>
        <w:ind w:left="927"/>
        <w:rPr>
          <w:rFonts w:ascii="Arial" w:hAnsi="Arial" w:cs="Arial"/>
          <w:noProof/>
          <w:color w:val="000000" w:themeColor="text1"/>
          <w:shd w:val="clear" w:color="auto" w:fill="FFFFFF"/>
        </w:rPr>
      </w:pPr>
      <w:r w:rsidRPr="001062D9">
        <w:rPr>
          <w:rFonts w:ascii="Arial" w:hAnsi="Arial" w:cs="Arial"/>
          <w:noProof/>
          <w:color w:val="000000" w:themeColor="text1"/>
          <w:shd w:val="clear" w:color="auto" w:fill="FFFFFF"/>
        </w:rPr>
        <w:t>- убивает код после него</w:t>
      </w:r>
    </w:p>
    <w:p w:rsidR="001F6E24" w:rsidRPr="001062D9" w:rsidRDefault="001F6E24" w:rsidP="00050C31">
      <w:pPr>
        <w:pStyle w:val="a3"/>
        <w:ind w:left="927"/>
        <w:rPr>
          <w:rFonts w:ascii="Arial" w:hAnsi="Arial" w:cs="Arial"/>
          <w:noProof/>
          <w:color w:val="000000" w:themeColor="text1"/>
          <w:shd w:val="clear" w:color="auto" w:fill="FFFFFF"/>
        </w:rPr>
      </w:pPr>
    </w:p>
    <w:p w:rsidR="001F6E24" w:rsidRPr="001062D9" w:rsidRDefault="001F6E24" w:rsidP="00050C31">
      <w:pPr>
        <w:pStyle w:val="a3"/>
        <w:ind w:left="927"/>
        <w:rPr>
          <w:rFonts w:ascii="Arial" w:hAnsi="Arial" w:cs="Arial"/>
          <w:b/>
          <w:noProof/>
          <w:color w:val="000000" w:themeColor="text1"/>
          <w:shd w:val="clear" w:color="auto" w:fill="FFFFFF"/>
        </w:rPr>
      </w:pPr>
    </w:p>
    <w:p w:rsidR="00050C31" w:rsidRPr="001062D9" w:rsidRDefault="00050C31" w:rsidP="00B1089E">
      <w:pPr>
        <w:rPr>
          <w:rFonts w:ascii="Arial Black" w:hAnsi="Arial Black" w:cstheme="minorHAnsi"/>
          <w:b/>
          <w:noProof/>
          <w:color w:val="FF0000"/>
          <w:sz w:val="36"/>
          <w:szCs w:val="36"/>
          <w:u w:val="single"/>
        </w:rPr>
      </w:pPr>
    </w:p>
    <w:p w:rsidR="003C7DB9" w:rsidRPr="001062D9" w:rsidRDefault="003C7DB9">
      <w:pPr>
        <w:rPr>
          <w:rFonts w:ascii="Arial Black" w:hAnsi="Arial Black" w:cstheme="minorHAnsi"/>
          <w:b/>
          <w:noProof/>
          <w:color w:val="FF0000"/>
          <w:sz w:val="36"/>
          <w:szCs w:val="36"/>
          <w:u w:val="single"/>
        </w:rPr>
      </w:pPr>
    </w:p>
    <w:sectPr w:rsidR="003C7DB9" w:rsidRPr="001062D9" w:rsidSect="001322A8">
      <w:headerReference w:type="default" r:id="rId195"/>
      <w:footerReference w:type="default" r:id="rId196"/>
      <w:pgSz w:w="11906" w:h="16838"/>
      <w:pgMar w:top="720" w:right="720" w:bottom="720" w:left="720" w:header="0" w:footer="0"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50EDB" w:rsidRDefault="00B50EDB" w:rsidP="0026541D">
      <w:pPr>
        <w:spacing w:after="0" w:line="240" w:lineRule="auto"/>
      </w:pPr>
      <w:r>
        <w:separator/>
      </w:r>
    </w:p>
  </w:endnote>
  <w:endnote w:type="continuationSeparator" w:id="0">
    <w:p w:rsidR="00B50EDB" w:rsidRDefault="00B50EDB" w:rsidP="0026541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10002FF" w:usb1="4000ACFF" w:usb2="00000009" w:usb3="00000000" w:csb0="0000019F" w:csb1="00000000"/>
  </w:font>
  <w:font w:name="Courier New">
    <w:panose1 w:val="02070309020205020404"/>
    <w:charset w:val="CC"/>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CC"/>
    <w:family w:val="roman"/>
    <w:pitch w:val="variable"/>
    <w:sig w:usb0="E00002FF" w:usb1="400004FF" w:usb2="00000000" w:usb3="00000000" w:csb0="0000019F" w:csb1="00000000"/>
  </w:font>
  <w:font w:name="Tahoma">
    <w:panose1 w:val="020B0604030504040204"/>
    <w:charset w:val="CC"/>
    <w:family w:val="swiss"/>
    <w:pitch w:val="variable"/>
    <w:sig w:usb0="E1002EFF" w:usb1="C000605B" w:usb2="00000029" w:usb3="00000000" w:csb0="000101FF" w:csb1="00000000"/>
  </w:font>
  <w:font w:name="Arial Black">
    <w:panose1 w:val="020B0A04020102020204"/>
    <w:charset w:val="CC"/>
    <w:family w:val="swiss"/>
    <w:pitch w:val="variable"/>
    <w:sig w:usb0="00000287" w:usb1="00000000" w:usb2="00000000" w:usb3="00000000" w:csb0="0000009F" w:csb1="00000000"/>
  </w:font>
  <w:font w:name="Arial">
    <w:panose1 w:val="020B0604020202020204"/>
    <w:charset w:val="CC"/>
    <w:family w:val="swiss"/>
    <w:pitch w:val="variable"/>
    <w:sig w:usb0="E0002AFF" w:usb1="C0007843" w:usb2="00000009" w:usb3="00000000" w:csb0="000001FF" w:csb1="00000000"/>
  </w:font>
  <w:font w:name="Helvetica">
    <w:panose1 w:val="020B0604020202020204"/>
    <w:charset w:val="CC"/>
    <w:family w:val="swiss"/>
    <w:pitch w:val="variable"/>
    <w:sig w:usb0="E0002AFF" w:usb1="C0007843" w:usb2="00000009" w:usb3="00000000" w:csb0="000001FF" w:csb1="00000000"/>
  </w:font>
  <w:font w:name="Consolas">
    <w:panose1 w:val="020B0609020204030204"/>
    <w:charset w:val="CC"/>
    <w:family w:val="modern"/>
    <w:pitch w:val="fixed"/>
    <w:sig w:usb0="E10002FF" w:usb1="4000FCFF" w:usb2="00000009" w:usb3="00000000" w:csb0="0000019F" w:csb1="00000000"/>
  </w:font>
  <w:font w:name="Verdana">
    <w:panose1 w:val="020B0604030504040204"/>
    <w:charset w:val="CC"/>
    <w:family w:val="swiss"/>
    <w:pitch w:val="variable"/>
    <w:sig w:usb0="A10006FF" w:usb1="4000205B" w:usb2="00000010" w:usb3="00000000" w:csb0="0000019F" w:csb1="00000000"/>
  </w:font>
  <w:font w:name="inherit">
    <w:altName w:val="Times New Roman"/>
    <w:panose1 w:val="00000000000000000000"/>
    <w:charset w:val="00"/>
    <w:family w:val="roman"/>
    <w:notTrueType/>
    <w:pitch w:val="default"/>
  </w:font>
  <w:font w:name="Georgia">
    <w:panose1 w:val="02040502050405020303"/>
    <w:charset w:val="CC"/>
    <w:family w:val="roman"/>
    <w:pitch w:val="variable"/>
    <w:sig w:usb0="00000287" w:usb1="00000000" w:usb2="00000000" w:usb3="00000000" w:csb0="0000009F" w:csb1="00000000"/>
  </w:font>
  <w:font w:name="Courier">
    <w:panose1 w:val="02070409020205020404"/>
    <w:charset w:val="00"/>
    <w:family w:val="modern"/>
    <w:notTrueType/>
    <w:pitch w:val="fixed"/>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491410374"/>
      <w:docPartObj>
        <w:docPartGallery w:val="Page Numbers (Bottom of Page)"/>
        <w:docPartUnique/>
      </w:docPartObj>
    </w:sdtPr>
    <w:sdtContent>
      <w:p w:rsidR="006F5D37" w:rsidRDefault="006F5D37">
        <w:pPr>
          <w:pStyle w:val="a6"/>
          <w:jc w:val="center"/>
        </w:pPr>
        <w:r>
          <w:ptab w:relativeTo="margin" w:alignment="center" w:leader="none"/>
        </w:r>
      </w:p>
      <w:p w:rsidR="006F5D37" w:rsidRDefault="006F5D37">
        <w:pPr>
          <w:pStyle w:val="a6"/>
          <w:jc w:val="center"/>
        </w:pPr>
        <w:r>
          <w:fldChar w:fldCharType="begin"/>
        </w:r>
        <w:r>
          <w:instrText>PAGE   \* MERGEFORMAT</w:instrText>
        </w:r>
        <w:r>
          <w:fldChar w:fldCharType="separate"/>
        </w:r>
        <w:r w:rsidR="001C5D9B">
          <w:rPr>
            <w:noProof/>
          </w:rPr>
          <w:t>19</w:t>
        </w:r>
        <w:r>
          <w:fldChar w:fldCharType="end"/>
        </w:r>
      </w:p>
    </w:sdtContent>
  </w:sdt>
  <w:p w:rsidR="006F5D37" w:rsidRDefault="006F5D37">
    <w:pPr>
      <w:pStyle w:val="a6"/>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50EDB" w:rsidRDefault="00B50EDB" w:rsidP="0026541D">
      <w:pPr>
        <w:spacing w:after="0" w:line="240" w:lineRule="auto"/>
      </w:pPr>
      <w:r>
        <w:separator/>
      </w:r>
    </w:p>
  </w:footnote>
  <w:footnote w:type="continuationSeparator" w:id="0">
    <w:p w:rsidR="00B50EDB" w:rsidRDefault="00B50EDB" w:rsidP="0026541D">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F5D37" w:rsidRDefault="006F5D37">
    <w:pPr>
      <w:pStyle w:val="a4"/>
    </w:pPr>
  </w:p>
  <w:p w:rsidR="006F5D37" w:rsidRDefault="006F5D37">
    <w:pPr>
      <w:pStyle w:val="a4"/>
    </w:pPr>
  </w:p>
  <w:p w:rsidR="006F5D37" w:rsidRDefault="006F5D37">
    <w:pPr>
      <w:pStyle w:val="a4"/>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556025"/>
    <w:multiLevelType w:val="hybridMultilevel"/>
    <w:tmpl w:val="9F76145C"/>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nsid w:val="07533A8D"/>
    <w:multiLevelType w:val="hybridMultilevel"/>
    <w:tmpl w:val="DD0EE8E8"/>
    <w:lvl w:ilvl="0" w:tplc="6A941368">
      <w:numFmt w:val="bullet"/>
      <w:lvlText w:val=""/>
      <w:lvlJc w:val="left"/>
      <w:pPr>
        <w:ind w:left="720" w:hanging="360"/>
      </w:pPr>
      <w:rPr>
        <w:rFonts w:ascii="Wingdings" w:eastAsiaTheme="minorHAnsi" w:hAnsi="Wingdings" w:cstheme="minorHAnsi"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nsid w:val="0C17037E"/>
    <w:multiLevelType w:val="multilevel"/>
    <w:tmpl w:val="9470FD92"/>
    <w:lvl w:ilvl="0">
      <w:start w:val="1"/>
      <w:numFmt w:val="decimal"/>
      <w:lvlText w:val="%1."/>
      <w:lvlJc w:val="left"/>
      <w:pPr>
        <w:ind w:left="1560" w:hanging="360"/>
      </w:pPr>
      <w:rPr>
        <w:rFonts w:hint="default"/>
      </w:rPr>
    </w:lvl>
    <w:lvl w:ilvl="1">
      <w:start w:val="1"/>
      <w:numFmt w:val="bullet"/>
      <w:lvlText w:val=""/>
      <w:lvlJc w:val="left"/>
      <w:pPr>
        <w:ind w:left="2280" w:hanging="360"/>
      </w:pPr>
      <w:rPr>
        <w:rFonts w:ascii="Symbol" w:hAnsi="Symbol" w:hint="default"/>
        <w:color w:val="auto"/>
      </w:rPr>
    </w:lvl>
    <w:lvl w:ilvl="2">
      <w:start w:val="1"/>
      <w:numFmt w:val="bullet"/>
      <w:lvlText w:val=""/>
      <w:lvlJc w:val="left"/>
      <w:pPr>
        <w:ind w:left="3000" w:hanging="180"/>
      </w:pPr>
      <w:rPr>
        <w:rFonts w:ascii="Symbol" w:hAnsi="Symbol" w:hint="default"/>
      </w:rPr>
    </w:lvl>
    <w:lvl w:ilvl="3">
      <w:start w:val="1"/>
      <w:numFmt w:val="decimal"/>
      <w:lvlText w:val="%4."/>
      <w:lvlJc w:val="left"/>
      <w:pPr>
        <w:ind w:left="3720" w:hanging="360"/>
      </w:pPr>
      <w:rPr>
        <w:rFonts w:hint="default"/>
      </w:rPr>
    </w:lvl>
    <w:lvl w:ilvl="4">
      <w:start w:val="1"/>
      <w:numFmt w:val="lowerLetter"/>
      <w:lvlText w:val="%5."/>
      <w:lvlJc w:val="left"/>
      <w:pPr>
        <w:ind w:left="4440" w:hanging="360"/>
      </w:pPr>
      <w:rPr>
        <w:rFonts w:hint="default"/>
      </w:rPr>
    </w:lvl>
    <w:lvl w:ilvl="5">
      <w:start w:val="1"/>
      <w:numFmt w:val="lowerRoman"/>
      <w:lvlText w:val="%6."/>
      <w:lvlJc w:val="right"/>
      <w:pPr>
        <w:ind w:left="5160" w:hanging="180"/>
      </w:pPr>
      <w:rPr>
        <w:rFonts w:hint="default"/>
      </w:rPr>
    </w:lvl>
    <w:lvl w:ilvl="6">
      <w:start w:val="1"/>
      <w:numFmt w:val="decimal"/>
      <w:lvlText w:val="%7."/>
      <w:lvlJc w:val="left"/>
      <w:pPr>
        <w:ind w:left="5880" w:hanging="360"/>
      </w:pPr>
      <w:rPr>
        <w:rFonts w:hint="default"/>
      </w:rPr>
    </w:lvl>
    <w:lvl w:ilvl="7">
      <w:start w:val="1"/>
      <w:numFmt w:val="lowerLetter"/>
      <w:lvlText w:val="%8."/>
      <w:lvlJc w:val="left"/>
      <w:pPr>
        <w:ind w:left="6600" w:hanging="360"/>
      </w:pPr>
      <w:rPr>
        <w:rFonts w:hint="default"/>
      </w:rPr>
    </w:lvl>
    <w:lvl w:ilvl="8">
      <w:start w:val="1"/>
      <w:numFmt w:val="lowerRoman"/>
      <w:lvlText w:val="%9."/>
      <w:lvlJc w:val="right"/>
      <w:pPr>
        <w:ind w:left="7320" w:hanging="180"/>
      </w:pPr>
      <w:rPr>
        <w:rFonts w:hint="default"/>
      </w:rPr>
    </w:lvl>
  </w:abstractNum>
  <w:abstractNum w:abstractNumId="3">
    <w:nsid w:val="0C386E00"/>
    <w:multiLevelType w:val="hybridMultilevel"/>
    <w:tmpl w:val="66FAEC9C"/>
    <w:lvl w:ilvl="0" w:tplc="04190001">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4">
    <w:nsid w:val="0DB9219E"/>
    <w:multiLevelType w:val="multilevel"/>
    <w:tmpl w:val="D34EEB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0F0856AA"/>
    <w:multiLevelType w:val="hybridMultilevel"/>
    <w:tmpl w:val="48D2119E"/>
    <w:lvl w:ilvl="0" w:tplc="43A69824">
      <w:start w:val="1"/>
      <w:numFmt w:val="decimal"/>
      <w:lvlText w:val="%1)"/>
      <w:lvlJc w:val="left"/>
      <w:pPr>
        <w:ind w:left="720" w:hanging="360"/>
      </w:pPr>
      <w:rPr>
        <w:rFonts w:cstheme="minorHAnsi" w:hint="default"/>
        <w:color w:val="FF000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nsid w:val="0F0A19B8"/>
    <w:multiLevelType w:val="hybridMultilevel"/>
    <w:tmpl w:val="D9AAD26A"/>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nsid w:val="11581B5E"/>
    <w:multiLevelType w:val="hybridMultilevel"/>
    <w:tmpl w:val="E182DA2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nsid w:val="13804B49"/>
    <w:multiLevelType w:val="hybridMultilevel"/>
    <w:tmpl w:val="229050E4"/>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nsid w:val="13B7054E"/>
    <w:multiLevelType w:val="hybridMultilevel"/>
    <w:tmpl w:val="CDF845E2"/>
    <w:lvl w:ilvl="0" w:tplc="15549B00">
      <w:start w:val="1"/>
      <w:numFmt w:val="decimal"/>
      <w:lvlText w:val="%1)"/>
      <w:lvlJc w:val="left"/>
      <w:pPr>
        <w:ind w:left="1080" w:hanging="720"/>
      </w:pPr>
      <w:rPr>
        <w:rFonts w:asciiTheme="minorHAnsi" w:hAnsiTheme="minorHAnsi" w:cstheme="minorHAnsi" w:hint="default"/>
        <w:sz w:val="24"/>
        <w:u w:val="none"/>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nsid w:val="201E5DB3"/>
    <w:multiLevelType w:val="hybridMultilevel"/>
    <w:tmpl w:val="82045A9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nsid w:val="203A00DD"/>
    <w:multiLevelType w:val="hybridMultilevel"/>
    <w:tmpl w:val="AC9453E8"/>
    <w:lvl w:ilvl="0" w:tplc="D812B7E0">
      <w:numFmt w:val="bullet"/>
      <w:lvlText w:val=""/>
      <w:lvlJc w:val="left"/>
      <w:pPr>
        <w:ind w:left="720" w:hanging="360"/>
      </w:pPr>
      <w:rPr>
        <w:rFonts w:ascii="Wingdings" w:eastAsiaTheme="minorHAnsi" w:hAnsi="Wingdings" w:cstheme="minorHAnsi"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
    <w:nsid w:val="25F02558"/>
    <w:multiLevelType w:val="hybridMultilevel"/>
    <w:tmpl w:val="84A8C67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nsid w:val="26425FE8"/>
    <w:multiLevelType w:val="multilevel"/>
    <w:tmpl w:val="36C471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26EF4E28"/>
    <w:multiLevelType w:val="hybridMultilevel"/>
    <w:tmpl w:val="2BFCB578"/>
    <w:lvl w:ilvl="0" w:tplc="0B12F2E0">
      <w:start w:val="1"/>
      <w:numFmt w:val="decimal"/>
      <w:lvlText w:val="%1)"/>
      <w:lvlJc w:val="left"/>
      <w:pPr>
        <w:ind w:left="720" w:hanging="360"/>
      </w:pPr>
      <w:rPr>
        <w:rFonts w:hint="default"/>
        <w:b w:val="0"/>
        <w:color w:val="000000" w:themeColor="text1"/>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nsid w:val="29137DF5"/>
    <w:multiLevelType w:val="hybridMultilevel"/>
    <w:tmpl w:val="90D24320"/>
    <w:lvl w:ilvl="0" w:tplc="FD868584">
      <w:start w:val="1"/>
      <w:numFmt w:val="decimal"/>
      <w:lvlText w:val="%1."/>
      <w:lvlJc w:val="left"/>
      <w:pPr>
        <w:ind w:left="720" w:hanging="360"/>
      </w:pPr>
      <w:rPr>
        <w:rFonts w:hint="default"/>
        <w:b/>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nsid w:val="3204075F"/>
    <w:multiLevelType w:val="hybridMultilevel"/>
    <w:tmpl w:val="25327862"/>
    <w:lvl w:ilvl="0" w:tplc="FF925108">
      <w:numFmt w:val="bullet"/>
      <w:lvlText w:val=""/>
      <w:lvlJc w:val="left"/>
      <w:pPr>
        <w:ind w:left="720" w:hanging="360"/>
      </w:pPr>
      <w:rPr>
        <w:rFonts w:ascii="Wingdings" w:eastAsiaTheme="minorHAnsi" w:hAnsi="Wingdings" w:cstheme="minorHAnsi"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nsid w:val="35083012"/>
    <w:multiLevelType w:val="hybridMultilevel"/>
    <w:tmpl w:val="B292FD66"/>
    <w:lvl w:ilvl="0" w:tplc="FB049280">
      <w:start w:val="1"/>
      <w:numFmt w:val="lowerLetter"/>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18">
    <w:nsid w:val="37A913BD"/>
    <w:multiLevelType w:val="hybridMultilevel"/>
    <w:tmpl w:val="67DA6BF6"/>
    <w:lvl w:ilvl="0" w:tplc="F4E81A46">
      <w:start w:val="1"/>
      <w:numFmt w:val="decimal"/>
      <w:lvlText w:val="%1)"/>
      <w:lvlJc w:val="left"/>
      <w:pPr>
        <w:ind w:left="1080" w:hanging="720"/>
      </w:pPr>
      <w:rPr>
        <w:rFonts w:asciiTheme="minorHAnsi" w:hAnsiTheme="minorHAnsi" w:cstheme="minorHAnsi" w:hint="default"/>
        <w:sz w:val="24"/>
        <w:u w:val="none"/>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
    <w:nsid w:val="39257813"/>
    <w:multiLevelType w:val="multilevel"/>
    <w:tmpl w:val="77B285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3A685CF9"/>
    <w:multiLevelType w:val="hybridMultilevel"/>
    <w:tmpl w:val="193C817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1">
    <w:nsid w:val="3EA757EC"/>
    <w:multiLevelType w:val="multilevel"/>
    <w:tmpl w:val="9A36A9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3F026943"/>
    <w:multiLevelType w:val="hybridMultilevel"/>
    <w:tmpl w:val="139A71A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3">
    <w:nsid w:val="3FCA69E1"/>
    <w:multiLevelType w:val="multilevel"/>
    <w:tmpl w:val="3918E0E2"/>
    <w:lvl w:ilvl="0">
      <w:start w:val="3"/>
      <w:numFmt w:val="decimal"/>
      <w:lvlText w:val="%1."/>
      <w:lvlJc w:val="left"/>
      <w:pPr>
        <w:ind w:left="375" w:hanging="375"/>
      </w:pPr>
      <w:rPr>
        <w:rFonts w:hint="default"/>
        <w:color w:val="FF0000"/>
      </w:rPr>
    </w:lvl>
    <w:lvl w:ilvl="1">
      <w:start w:val="1"/>
      <w:numFmt w:val="decimal"/>
      <w:lvlText w:val="%1.%2)"/>
      <w:lvlJc w:val="left"/>
      <w:pPr>
        <w:ind w:left="1080" w:hanging="720"/>
      </w:pPr>
      <w:rPr>
        <w:rFonts w:hint="default"/>
        <w:color w:val="FF0000"/>
      </w:rPr>
    </w:lvl>
    <w:lvl w:ilvl="2">
      <w:start w:val="1"/>
      <w:numFmt w:val="decimal"/>
      <w:lvlText w:val="%1.%2)%3."/>
      <w:lvlJc w:val="left"/>
      <w:pPr>
        <w:ind w:left="1440" w:hanging="720"/>
      </w:pPr>
      <w:rPr>
        <w:rFonts w:hint="default"/>
        <w:color w:val="FF0000"/>
      </w:rPr>
    </w:lvl>
    <w:lvl w:ilvl="3">
      <w:start w:val="1"/>
      <w:numFmt w:val="decimal"/>
      <w:lvlText w:val="%1.%2)%3.%4."/>
      <w:lvlJc w:val="left"/>
      <w:pPr>
        <w:ind w:left="2160" w:hanging="1080"/>
      </w:pPr>
      <w:rPr>
        <w:rFonts w:hint="default"/>
        <w:color w:val="FF0000"/>
      </w:rPr>
    </w:lvl>
    <w:lvl w:ilvl="4">
      <w:start w:val="1"/>
      <w:numFmt w:val="decimal"/>
      <w:lvlText w:val="%1.%2)%3.%4.%5."/>
      <w:lvlJc w:val="left"/>
      <w:pPr>
        <w:ind w:left="2520" w:hanging="1080"/>
      </w:pPr>
      <w:rPr>
        <w:rFonts w:hint="default"/>
        <w:color w:val="FF0000"/>
      </w:rPr>
    </w:lvl>
    <w:lvl w:ilvl="5">
      <w:start w:val="1"/>
      <w:numFmt w:val="decimal"/>
      <w:lvlText w:val="%1.%2)%3.%4.%5.%6."/>
      <w:lvlJc w:val="left"/>
      <w:pPr>
        <w:ind w:left="3240" w:hanging="1440"/>
      </w:pPr>
      <w:rPr>
        <w:rFonts w:hint="default"/>
        <w:color w:val="FF0000"/>
      </w:rPr>
    </w:lvl>
    <w:lvl w:ilvl="6">
      <w:start w:val="1"/>
      <w:numFmt w:val="decimal"/>
      <w:lvlText w:val="%1.%2)%3.%4.%5.%6.%7."/>
      <w:lvlJc w:val="left"/>
      <w:pPr>
        <w:ind w:left="3600" w:hanging="1440"/>
      </w:pPr>
      <w:rPr>
        <w:rFonts w:hint="default"/>
        <w:color w:val="FF0000"/>
      </w:rPr>
    </w:lvl>
    <w:lvl w:ilvl="7">
      <w:start w:val="1"/>
      <w:numFmt w:val="decimal"/>
      <w:lvlText w:val="%1.%2)%3.%4.%5.%6.%7.%8."/>
      <w:lvlJc w:val="left"/>
      <w:pPr>
        <w:ind w:left="4320" w:hanging="1800"/>
      </w:pPr>
      <w:rPr>
        <w:rFonts w:hint="default"/>
        <w:color w:val="FF0000"/>
      </w:rPr>
    </w:lvl>
    <w:lvl w:ilvl="8">
      <w:start w:val="1"/>
      <w:numFmt w:val="decimal"/>
      <w:lvlText w:val="%1.%2)%3.%4.%5.%6.%7.%8.%9."/>
      <w:lvlJc w:val="left"/>
      <w:pPr>
        <w:ind w:left="4680" w:hanging="1800"/>
      </w:pPr>
      <w:rPr>
        <w:rFonts w:hint="default"/>
        <w:color w:val="FF0000"/>
      </w:rPr>
    </w:lvl>
  </w:abstractNum>
  <w:abstractNum w:abstractNumId="24">
    <w:nsid w:val="461A2156"/>
    <w:multiLevelType w:val="hybridMultilevel"/>
    <w:tmpl w:val="0C8CABEA"/>
    <w:lvl w:ilvl="0" w:tplc="E04437AE">
      <w:start w:val="1"/>
      <w:numFmt w:val="decimal"/>
      <w:lvlText w:val="%1)"/>
      <w:lvlJc w:val="left"/>
      <w:pPr>
        <w:ind w:left="720" w:hanging="360"/>
      </w:pPr>
      <w:rPr>
        <w:rFonts w:hint="default"/>
        <w:color w:val="FF000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5">
    <w:nsid w:val="479D156A"/>
    <w:multiLevelType w:val="multilevel"/>
    <w:tmpl w:val="5AC0CC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47D03171"/>
    <w:multiLevelType w:val="hybridMultilevel"/>
    <w:tmpl w:val="94865BF6"/>
    <w:lvl w:ilvl="0" w:tplc="651ECE44">
      <w:start w:val="1"/>
      <w:numFmt w:val="decimal"/>
      <w:lvlText w:val="%1)"/>
      <w:lvlJc w:val="left"/>
      <w:pPr>
        <w:ind w:left="786" w:hanging="360"/>
      </w:pPr>
      <w:rPr>
        <w:rFonts w:hint="default"/>
        <w:color w:val="E36C0A" w:themeColor="accent6" w:themeShade="BF"/>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7">
    <w:nsid w:val="4CD12F8F"/>
    <w:multiLevelType w:val="multilevel"/>
    <w:tmpl w:val="8DDE0C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4CEC4073"/>
    <w:multiLevelType w:val="hybridMultilevel"/>
    <w:tmpl w:val="60368286"/>
    <w:lvl w:ilvl="0" w:tplc="E04437AE">
      <w:start w:val="1"/>
      <w:numFmt w:val="decimal"/>
      <w:lvlText w:val="%1)"/>
      <w:lvlJc w:val="left"/>
      <w:pPr>
        <w:ind w:left="720" w:hanging="360"/>
      </w:pPr>
      <w:rPr>
        <w:rFonts w:hint="default"/>
        <w:color w:val="FF000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9">
    <w:nsid w:val="4D41797A"/>
    <w:multiLevelType w:val="multilevel"/>
    <w:tmpl w:val="34F634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533E382A"/>
    <w:multiLevelType w:val="multilevel"/>
    <w:tmpl w:val="CDB63ACA"/>
    <w:lvl w:ilvl="0">
      <w:start w:val="3"/>
      <w:numFmt w:val="decimal"/>
      <w:lvlText w:val="%1."/>
      <w:lvlJc w:val="left"/>
      <w:pPr>
        <w:ind w:left="375" w:hanging="375"/>
      </w:pPr>
      <w:rPr>
        <w:rFonts w:hint="default"/>
        <w:color w:val="FF0000"/>
      </w:rPr>
    </w:lvl>
    <w:lvl w:ilvl="1">
      <w:start w:val="2"/>
      <w:numFmt w:val="decimal"/>
      <w:lvlText w:val="%1.%2)"/>
      <w:lvlJc w:val="left"/>
      <w:pPr>
        <w:ind w:left="1080" w:hanging="720"/>
      </w:pPr>
      <w:rPr>
        <w:rFonts w:hint="default"/>
        <w:color w:val="FF0000"/>
      </w:rPr>
    </w:lvl>
    <w:lvl w:ilvl="2">
      <w:start w:val="1"/>
      <w:numFmt w:val="decimal"/>
      <w:lvlText w:val="%1.%2)%3."/>
      <w:lvlJc w:val="left"/>
      <w:pPr>
        <w:ind w:left="1440" w:hanging="720"/>
      </w:pPr>
      <w:rPr>
        <w:rFonts w:hint="default"/>
        <w:color w:val="FF0000"/>
      </w:rPr>
    </w:lvl>
    <w:lvl w:ilvl="3">
      <w:start w:val="1"/>
      <w:numFmt w:val="decimal"/>
      <w:lvlText w:val="%1.%2)%3.%4."/>
      <w:lvlJc w:val="left"/>
      <w:pPr>
        <w:ind w:left="2160" w:hanging="1080"/>
      </w:pPr>
      <w:rPr>
        <w:rFonts w:hint="default"/>
        <w:color w:val="FF0000"/>
      </w:rPr>
    </w:lvl>
    <w:lvl w:ilvl="4">
      <w:start w:val="1"/>
      <w:numFmt w:val="decimal"/>
      <w:lvlText w:val="%1.%2)%3.%4.%5."/>
      <w:lvlJc w:val="left"/>
      <w:pPr>
        <w:ind w:left="2520" w:hanging="1080"/>
      </w:pPr>
      <w:rPr>
        <w:rFonts w:hint="default"/>
        <w:color w:val="FF0000"/>
      </w:rPr>
    </w:lvl>
    <w:lvl w:ilvl="5">
      <w:start w:val="1"/>
      <w:numFmt w:val="decimal"/>
      <w:lvlText w:val="%1.%2)%3.%4.%5.%6."/>
      <w:lvlJc w:val="left"/>
      <w:pPr>
        <w:ind w:left="3240" w:hanging="1440"/>
      </w:pPr>
      <w:rPr>
        <w:rFonts w:hint="default"/>
        <w:color w:val="FF0000"/>
      </w:rPr>
    </w:lvl>
    <w:lvl w:ilvl="6">
      <w:start w:val="1"/>
      <w:numFmt w:val="decimal"/>
      <w:lvlText w:val="%1.%2)%3.%4.%5.%6.%7."/>
      <w:lvlJc w:val="left"/>
      <w:pPr>
        <w:ind w:left="3600" w:hanging="1440"/>
      </w:pPr>
      <w:rPr>
        <w:rFonts w:hint="default"/>
        <w:color w:val="FF0000"/>
      </w:rPr>
    </w:lvl>
    <w:lvl w:ilvl="7">
      <w:start w:val="1"/>
      <w:numFmt w:val="decimal"/>
      <w:lvlText w:val="%1.%2)%3.%4.%5.%6.%7.%8."/>
      <w:lvlJc w:val="left"/>
      <w:pPr>
        <w:ind w:left="4320" w:hanging="1800"/>
      </w:pPr>
      <w:rPr>
        <w:rFonts w:hint="default"/>
        <w:color w:val="FF0000"/>
      </w:rPr>
    </w:lvl>
    <w:lvl w:ilvl="8">
      <w:start w:val="1"/>
      <w:numFmt w:val="decimal"/>
      <w:lvlText w:val="%1.%2)%3.%4.%5.%6.%7.%8.%9."/>
      <w:lvlJc w:val="left"/>
      <w:pPr>
        <w:ind w:left="4680" w:hanging="1800"/>
      </w:pPr>
      <w:rPr>
        <w:rFonts w:hint="default"/>
        <w:color w:val="FF0000"/>
      </w:rPr>
    </w:lvl>
  </w:abstractNum>
  <w:abstractNum w:abstractNumId="31">
    <w:nsid w:val="53B32F8E"/>
    <w:multiLevelType w:val="hybridMultilevel"/>
    <w:tmpl w:val="046857C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2">
    <w:nsid w:val="53EE060B"/>
    <w:multiLevelType w:val="hybridMultilevel"/>
    <w:tmpl w:val="F3A6B0F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3">
    <w:nsid w:val="56D60AD3"/>
    <w:multiLevelType w:val="multilevel"/>
    <w:tmpl w:val="012C37E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34">
    <w:nsid w:val="58E34BA1"/>
    <w:multiLevelType w:val="hybridMultilevel"/>
    <w:tmpl w:val="60BA1352"/>
    <w:lvl w:ilvl="0" w:tplc="B754B31A">
      <w:start w:val="1"/>
      <w:numFmt w:val="decimal"/>
      <w:lvlText w:val="%1)"/>
      <w:lvlJc w:val="left"/>
      <w:pPr>
        <w:ind w:left="720" w:hanging="360"/>
      </w:pPr>
      <w:rPr>
        <w:rFonts w:hint="default"/>
        <w:b/>
        <w:color w:val="FF0000"/>
        <w:sz w:val="24"/>
        <w:szCs w:val="24"/>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5">
    <w:nsid w:val="5A203B23"/>
    <w:multiLevelType w:val="hybridMultilevel"/>
    <w:tmpl w:val="F2A2E6E8"/>
    <w:lvl w:ilvl="0" w:tplc="445AB010">
      <w:numFmt w:val="bullet"/>
      <w:lvlText w:val=""/>
      <w:lvlJc w:val="left"/>
      <w:pPr>
        <w:ind w:left="720" w:hanging="360"/>
      </w:pPr>
      <w:rPr>
        <w:rFonts w:ascii="Wingdings" w:eastAsiaTheme="minorHAnsi" w:hAnsi="Wingdings" w:cstheme="minorHAnsi"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6">
    <w:nsid w:val="611942DE"/>
    <w:multiLevelType w:val="hybridMultilevel"/>
    <w:tmpl w:val="7A1C1C44"/>
    <w:lvl w:ilvl="0" w:tplc="A7829526">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37">
    <w:nsid w:val="65E71BDA"/>
    <w:multiLevelType w:val="hybridMultilevel"/>
    <w:tmpl w:val="0C8CABEA"/>
    <w:lvl w:ilvl="0" w:tplc="E04437AE">
      <w:start w:val="1"/>
      <w:numFmt w:val="decimal"/>
      <w:lvlText w:val="%1)"/>
      <w:lvlJc w:val="left"/>
      <w:pPr>
        <w:ind w:left="720" w:hanging="360"/>
      </w:pPr>
      <w:rPr>
        <w:rFonts w:hint="default"/>
        <w:color w:val="FF000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8">
    <w:nsid w:val="68F14574"/>
    <w:multiLevelType w:val="hybridMultilevel"/>
    <w:tmpl w:val="82045A9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9">
    <w:nsid w:val="6EE80DA3"/>
    <w:multiLevelType w:val="multilevel"/>
    <w:tmpl w:val="8E5833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7A28255B"/>
    <w:multiLevelType w:val="hybridMultilevel"/>
    <w:tmpl w:val="D3EEE74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1">
    <w:nsid w:val="7A9C179F"/>
    <w:multiLevelType w:val="multilevel"/>
    <w:tmpl w:val="D2F6B6E0"/>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nsid w:val="7E264CF7"/>
    <w:multiLevelType w:val="hybridMultilevel"/>
    <w:tmpl w:val="E960C834"/>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7"/>
  </w:num>
  <w:num w:numId="2">
    <w:abstractNumId w:val="15"/>
  </w:num>
  <w:num w:numId="3">
    <w:abstractNumId w:val="37"/>
  </w:num>
  <w:num w:numId="4">
    <w:abstractNumId w:val="16"/>
  </w:num>
  <w:num w:numId="5">
    <w:abstractNumId w:val="1"/>
  </w:num>
  <w:num w:numId="6">
    <w:abstractNumId w:val="11"/>
  </w:num>
  <w:num w:numId="7">
    <w:abstractNumId w:val="35"/>
  </w:num>
  <w:num w:numId="8">
    <w:abstractNumId w:val="24"/>
  </w:num>
  <w:num w:numId="9">
    <w:abstractNumId w:val="28"/>
  </w:num>
  <w:num w:numId="10">
    <w:abstractNumId w:val="5"/>
  </w:num>
  <w:num w:numId="11">
    <w:abstractNumId w:val="31"/>
  </w:num>
  <w:num w:numId="12">
    <w:abstractNumId w:val="23"/>
  </w:num>
  <w:num w:numId="13">
    <w:abstractNumId w:val="30"/>
  </w:num>
  <w:num w:numId="14">
    <w:abstractNumId w:val="36"/>
  </w:num>
  <w:num w:numId="15">
    <w:abstractNumId w:val="17"/>
  </w:num>
  <w:num w:numId="16">
    <w:abstractNumId w:val="26"/>
  </w:num>
  <w:num w:numId="17">
    <w:abstractNumId w:val="41"/>
  </w:num>
  <w:num w:numId="18">
    <w:abstractNumId w:val="42"/>
  </w:num>
  <w:num w:numId="19">
    <w:abstractNumId w:val="39"/>
  </w:num>
  <w:num w:numId="20">
    <w:abstractNumId w:val="21"/>
  </w:num>
  <w:num w:numId="21">
    <w:abstractNumId w:val="25"/>
  </w:num>
  <w:num w:numId="22">
    <w:abstractNumId w:val="4"/>
  </w:num>
  <w:num w:numId="23">
    <w:abstractNumId w:val="29"/>
  </w:num>
  <w:num w:numId="24">
    <w:abstractNumId w:val="38"/>
  </w:num>
  <w:num w:numId="25">
    <w:abstractNumId w:val="10"/>
  </w:num>
  <w:num w:numId="26">
    <w:abstractNumId w:val="12"/>
  </w:num>
  <w:num w:numId="27">
    <w:abstractNumId w:val="33"/>
  </w:num>
  <w:num w:numId="28">
    <w:abstractNumId w:val="32"/>
  </w:num>
  <w:num w:numId="29">
    <w:abstractNumId w:val="13"/>
  </w:num>
  <w:num w:numId="30">
    <w:abstractNumId w:val="19"/>
  </w:num>
  <w:num w:numId="31">
    <w:abstractNumId w:val="6"/>
  </w:num>
  <w:num w:numId="32">
    <w:abstractNumId w:val="14"/>
  </w:num>
  <w:num w:numId="33">
    <w:abstractNumId w:val="34"/>
  </w:num>
  <w:num w:numId="34">
    <w:abstractNumId w:val="18"/>
  </w:num>
  <w:num w:numId="35">
    <w:abstractNumId w:val="9"/>
  </w:num>
  <w:num w:numId="36">
    <w:abstractNumId w:val="0"/>
  </w:num>
  <w:num w:numId="37">
    <w:abstractNumId w:val="27"/>
  </w:num>
  <w:num w:numId="38">
    <w:abstractNumId w:val="40"/>
  </w:num>
  <w:num w:numId="39">
    <w:abstractNumId w:val="8"/>
  </w:num>
  <w:num w:numId="40">
    <w:abstractNumId w:val="22"/>
  </w:num>
  <w:num w:numId="41">
    <w:abstractNumId w:val="20"/>
  </w:num>
  <w:num w:numId="42">
    <w:abstractNumId w:val="2"/>
  </w:num>
  <w:num w:numId="4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75D19"/>
    <w:rsid w:val="000037E0"/>
    <w:rsid w:val="00004D1E"/>
    <w:rsid w:val="00006751"/>
    <w:rsid w:val="00010349"/>
    <w:rsid w:val="00010711"/>
    <w:rsid w:val="00010DD1"/>
    <w:rsid w:val="00012CA7"/>
    <w:rsid w:val="000143D6"/>
    <w:rsid w:val="000158D5"/>
    <w:rsid w:val="0001652C"/>
    <w:rsid w:val="0002125D"/>
    <w:rsid w:val="00027E16"/>
    <w:rsid w:val="000300C6"/>
    <w:rsid w:val="00031C04"/>
    <w:rsid w:val="0003217A"/>
    <w:rsid w:val="00035D25"/>
    <w:rsid w:val="00041199"/>
    <w:rsid w:val="00044EF3"/>
    <w:rsid w:val="00045AF6"/>
    <w:rsid w:val="00050388"/>
    <w:rsid w:val="00050C31"/>
    <w:rsid w:val="0006133E"/>
    <w:rsid w:val="0006524C"/>
    <w:rsid w:val="00070711"/>
    <w:rsid w:val="0007080E"/>
    <w:rsid w:val="00074B63"/>
    <w:rsid w:val="000808FA"/>
    <w:rsid w:val="00081281"/>
    <w:rsid w:val="000865C2"/>
    <w:rsid w:val="0009381C"/>
    <w:rsid w:val="000966D3"/>
    <w:rsid w:val="000978B4"/>
    <w:rsid w:val="000A0F4B"/>
    <w:rsid w:val="000A41C8"/>
    <w:rsid w:val="000B2376"/>
    <w:rsid w:val="000B2C1F"/>
    <w:rsid w:val="000B4797"/>
    <w:rsid w:val="000B5A99"/>
    <w:rsid w:val="000C07A6"/>
    <w:rsid w:val="000C2A9E"/>
    <w:rsid w:val="000C3EB9"/>
    <w:rsid w:val="000C5EEC"/>
    <w:rsid w:val="000C796D"/>
    <w:rsid w:val="000D14E1"/>
    <w:rsid w:val="000D354B"/>
    <w:rsid w:val="000D6A86"/>
    <w:rsid w:val="000E504C"/>
    <w:rsid w:val="000E727B"/>
    <w:rsid w:val="000F02C6"/>
    <w:rsid w:val="000F0AD1"/>
    <w:rsid w:val="000F220B"/>
    <w:rsid w:val="000F3BD8"/>
    <w:rsid w:val="000F4A45"/>
    <w:rsid w:val="000F5505"/>
    <w:rsid w:val="000F55D1"/>
    <w:rsid w:val="0010067C"/>
    <w:rsid w:val="00100F43"/>
    <w:rsid w:val="001062D9"/>
    <w:rsid w:val="001062EE"/>
    <w:rsid w:val="00106D45"/>
    <w:rsid w:val="001111CE"/>
    <w:rsid w:val="001114B7"/>
    <w:rsid w:val="001126BF"/>
    <w:rsid w:val="00113C11"/>
    <w:rsid w:val="00114032"/>
    <w:rsid w:val="0011537E"/>
    <w:rsid w:val="0011698A"/>
    <w:rsid w:val="00117AF1"/>
    <w:rsid w:val="00121390"/>
    <w:rsid w:val="00121A37"/>
    <w:rsid w:val="00124FFF"/>
    <w:rsid w:val="0013016C"/>
    <w:rsid w:val="00130E9A"/>
    <w:rsid w:val="001322A8"/>
    <w:rsid w:val="001326F2"/>
    <w:rsid w:val="00132A4C"/>
    <w:rsid w:val="00136CB1"/>
    <w:rsid w:val="0014528E"/>
    <w:rsid w:val="00145377"/>
    <w:rsid w:val="001457A8"/>
    <w:rsid w:val="00151362"/>
    <w:rsid w:val="00151816"/>
    <w:rsid w:val="0015209B"/>
    <w:rsid w:val="00152C22"/>
    <w:rsid w:val="00152DC4"/>
    <w:rsid w:val="001534A9"/>
    <w:rsid w:val="001536FB"/>
    <w:rsid w:val="001552CC"/>
    <w:rsid w:val="00157285"/>
    <w:rsid w:val="001626AE"/>
    <w:rsid w:val="00162B34"/>
    <w:rsid w:val="001635AC"/>
    <w:rsid w:val="00163B3A"/>
    <w:rsid w:val="001654DD"/>
    <w:rsid w:val="00167DDD"/>
    <w:rsid w:val="0017476A"/>
    <w:rsid w:val="00175F42"/>
    <w:rsid w:val="001769C6"/>
    <w:rsid w:val="001809D9"/>
    <w:rsid w:val="00182590"/>
    <w:rsid w:val="00183AF0"/>
    <w:rsid w:val="00184DF9"/>
    <w:rsid w:val="001910F2"/>
    <w:rsid w:val="00192BE9"/>
    <w:rsid w:val="001932FC"/>
    <w:rsid w:val="00193712"/>
    <w:rsid w:val="00194D7D"/>
    <w:rsid w:val="001959FB"/>
    <w:rsid w:val="00196779"/>
    <w:rsid w:val="001969D3"/>
    <w:rsid w:val="00197318"/>
    <w:rsid w:val="00197D37"/>
    <w:rsid w:val="001A3BEA"/>
    <w:rsid w:val="001A5335"/>
    <w:rsid w:val="001A7153"/>
    <w:rsid w:val="001B06A4"/>
    <w:rsid w:val="001B30AA"/>
    <w:rsid w:val="001B3E1A"/>
    <w:rsid w:val="001B60AF"/>
    <w:rsid w:val="001C306D"/>
    <w:rsid w:val="001C3ADF"/>
    <w:rsid w:val="001C54B1"/>
    <w:rsid w:val="001C5D9B"/>
    <w:rsid w:val="001C6C29"/>
    <w:rsid w:val="001D239E"/>
    <w:rsid w:val="001D38C5"/>
    <w:rsid w:val="001D5DFB"/>
    <w:rsid w:val="001D691A"/>
    <w:rsid w:val="001E01DE"/>
    <w:rsid w:val="001E2831"/>
    <w:rsid w:val="001E4C22"/>
    <w:rsid w:val="001E726F"/>
    <w:rsid w:val="001E74C3"/>
    <w:rsid w:val="001E7E33"/>
    <w:rsid w:val="001F2DE9"/>
    <w:rsid w:val="001F4E04"/>
    <w:rsid w:val="001F50AD"/>
    <w:rsid w:val="001F6E24"/>
    <w:rsid w:val="001F77BC"/>
    <w:rsid w:val="001F7EE5"/>
    <w:rsid w:val="0020013E"/>
    <w:rsid w:val="0020355C"/>
    <w:rsid w:val="002037B6"/>
    <w:rsid w:val="00204C97"/>
    <w:rsid w:val="00210303"/>
    <w:rsid w:val="00210C58"/>
    <w:rsid w:val="00211128"/>
    <w:rsid w:val="0021554D"/>
    <w:rsid w:val="0022029E"/>
    <w:rsid w:val="00223D76"/>
    <w:rsid w:val="002242B7"/>
    <w:rsid w:val="00224E0B"/>
    <w:rsid w:val="0022558D"/>
    <w:rsid w:val="002321C0"/>
    <w:rsid w:val="0023274C"/>
    <w:rsid w:val="002338DD"/>
    <w:rsid w:val="00234F58"/>
    <w:rsid w:val="00235C8E"/>
    <w:rsid w:val="00237D11"/>
    <w:rsid w:val="00243085"/>
    <w:rsid w:val="00245D1C"/>
    <w:rsid w:val="002465C6"/>
    <w:rsid w:val="00251A86"/>
    <w:rsid w:val="002542FD"/>
    <w:rsid w:val="002579B9"/>
    <w:rsid w:val="00261AEA"/>
    <w:rsid w:val="00262907"/>
    <w:rsid w:val="00262E4F"/>
    <w:rsid w:val="0026541D"/>
    <w:rsid w:val="00266B52"/>
    <w:rsid w:val="002677F6"/>
    <w:rsid w:val="0027232A"/>
    <w:rsid w:val="002735F3"/>
    <w:rsid w:val="00274105"/>
    <w:rsid w:val="0027518F"/>
    <w:rsid w:val="0027722F"/>
    <w:rsid w:val="00280936"/>
    <w:rsid w:val="00282009"/>
    <w:rsid w:val="00284B7E"/>
    <w:rsid w:val="002854AE"/>
    <w:rsid w:val="00291773"/>
    <w:rsid w:val="002929E8"/>
    <w:rsid w:val="002962B5"/>
    <w:rsid w:val="002969C3"/>
    <w:rsid w:val="002A2CD4"/>
    <w:rsid w:val="002A3C0F"/>
    <w:rsid w:val="002A4EAC"/>
    <w:rsid w:val="002A77B8"/>
    <w:rsid w:val="002B1AC4"/>
    <w:rsid w:val="002B1ECC"/>
    <w:rsid w:val="002B349A"/>
    <w:rsid w:val="002B576F"/>
    <w:rsid w:val="002B7B48"/>
    <w:rsid w:val="002C0593"/>
    <w:rsid w:val="002C0E36"/>
    <w:rsid w:val="002C1370"/>
    <w:rsid w:val="002C42E6"/>
    <w:rsid w:val="002C6488"/>
    <w:rsid w:val="002D0FE4"/>
    <w:rsid w:val="002D279E"/>
    <w:rsid w:val="002D4B6D"/>
    <w:rsid w:val="002E28B3"/>
    <w:rsid w:val="002E2D41"/>
    <w:rsid w:val="002E3E39"/>
    <w:rsid w:val="002E615B"/>
    <w:rsid w:val="002E6DC1"/>
    <w:rsid w:val="002F1653"/>
    <w:rsid w:val="002F36ED"/>
    <w:rsid w:val="002F5F32"/>
    <w:rsid w:val="002F67E9"/>
    <w:rsid w:val="0030014D"/>
    <w:rsid w:val="00303C61"/>
    <w:rsid w:val="00307E0C"/>
    <w:rsid w:val="003102A6"/>
    <w:rsid w:val="00310C09"/>
    <w:rsid w:val="003139FA"/>
    <w:rsid w:val="00314113"/>
    <w:rsid w:val="00315EE2"/>
    <w:rsid w:val="00316F66"/>
    <w:rsid w:val="00321B7D"/>
    <w:rsid w:val="003241AA"/>
    <w:rsid w:val="00326A98"/>
    <w:rsid w:val="003270BB"/>
    <w:rsid w:val="003318FB"/>
    <w:rsid w:val="00331914"/>
    <w:rsid w:val="003325A1"/>
    <w:rsid w:val="00333AA8"/>
    <w:rsid w:val="003354C7"/>
    <w:rsid w:val="003376D1"/>
    <w:rsid w:val="003378E7"/>
    <w:rsid w:val="00341777"/>
    <w:rsid w:val="00343649"/>
    <w:rsid w:val="00345DF4"/>
    <w:rsid w:val="00354F33"/>
    <w:rsid w:val="00360429"/>
    <w:rsid w:val="003636AD"/>
    <w:rsid w:val="00367412"/>
    <w:rsid w:val="00370ABD"/>
    <w:rsid w:val="0037246B"/>
    <w:rsid w:val="00373938"/>
    <w:rsid w:val="0037476E"/>
    <w:rsid w:val="003747DD"/>
    <w:rsid w:val="003767B3"/>
    <w:rsid w:val="00377D98"/>
    <w:rsid w:val="00381BAC"/>
    <w:rsid w:val="00382F37"/>
    <w:rsid w:val="00383569"/>
    <w:rsid w:val="00383B27"/>
    <w:rsid w:val="00384F9F"/>
    <w:rsid w:val="0038527D"/>
    <w:rsid w:val="0038785F"/>
    <w:rsid w:val="00392BB5"/>
    <w:rsid w:val="00393965"/>
    <w:rsid w:val="00393F15"/>
    <w:rsid w:val="00394127"/>
    <w:rsid w:val="00394616"/>
    <w:rsid w:val="00395CEF"/>
    <w:rsid w:val="00396C50"/>
    <w:rsid w:val="003A03BD"/>
    <w:rsid w:val="003A1E9E"/>
    <w:rsid w:val="003A3017"/>
    <w:rsid w:val="003A382A"/>
    <w:rsid w:val="003A4238"/>
    <w:rsid w:val="003A7F2A"/>
    <w:rsid w:val="003B1954"/>
    <w:rsid w:val="003B2472"/>
    <w:rsid w:val="003B2E18"/>
    <w:rsid w:val="003B3328"/>
    <w:rsid w:val="003B3A24"/>
    <w:rsid w:val="003C0750"/>
    <w:rsid w:val="003C0A83"/>
    <w:rsid w:val="003C1B05"/>
    <w:rsid w:val="003C2771"/>
    <w:rsid w:val="003C2AFF"/>
    <w:rsid w:val="003C3511"/>
    <w:rsid w:val="003C49AF"/>
    <w:rsid w:val="003C6F40"/>
    <w:rsid w:val="003C76BC"/>
    <w:rsid w:val="003C7DB9"/>
    <w:rsid w:val="003D18E5"/>
    <w:rsid w:val="003D4B04"/>
    <w:rsid w:val="003D577A"/>
    <w:rsid w:val="003E16E0"/>
    <w:rsid w:val="003E1F67"/>
    <w:rsid w:val="003E3150"/>
    <w:rsid w:val="003E3827"/>
    <w:rsid w:val="003E4293"/>
    <w:rsid w:val="003E5289"/>
    <w:rsid w:val="003E7342"/>
    <w:rsid w:val="003F0DB6"/>
    <w:rsid w:val="003F1AF2"/>
    <w:rsid w:val="003F2FF1"/>
    <w:rsid w:val="003F4B1A"/>
    <w:rsid w:val="003F5703"/>
    <w:rsid w:val="00401EDB"/>
    <w:rsid w:val="004025B9"/>
    <w:rsid w:val="004034BF"/>
    <w:rsid w:val="00403527"/>
    <w:rsid w:val="0040433A"/>
    <w:rsid w:val="004044FB"/>
    <w:rsid w:val="00405234"/>
    <w:rsid w:val="00406171"/>
    <w:rsid w:val="004136EA"/>
    <w:rsid w:val="00415964"/>
    <w:rsid w:val="00415B85"/>
    <w:rsid w:val="00416AE1"/>
    <w:rsid w:val="00423BEB"/>
    <w:rsid w:val="004250C2"/>
    <w:rsid w:val="0042635D"/>
    <w:rsid w:val="00427102"/>
    <w:rsid w:val="004313F0"/>
    <w:rsid w:val="00431A68"/>
    <w:rsid w:val="00432DD0"/>
    <w:rsid w:val="004334F9"/>
    <w:rsid w:val="00433A95"/>
    <w:rsid w:val="00435E1B"/>
    <w:rsid w:val="004366F9"/>
    <w:rsid w:val="00442406"/>
    <w:rsid w:val="00443B6F"/>
    <w:rsid w:val="004449CA"/>
    <w:rsid w:val="00444B36"/>
    <w:rsid w:val="00444BA0"/>
    <w:rsid w:val="00445432"/>
    <w:rsid w:val="0044746D"/>
    <w:rsid w:val="00450790"/>
    <w:rsid w:val="004547C3"/>
    <w:rsid w:val="00457699"/>
    <w:rsid w:val="0046073C"/>
    <w:rsid w:val="00460B4D"/>
    <w:rsid w:val="00462202"/>
    <w:rsid w:val="00464796"/>
    <w:rsid w:val="00465589"/>
    <w:rsid w:val="00466002"/>
    <w:rsid w:val="00466BCF"/>
    <w:rsid w:val="00476816"/>
    <w:rsid w:val="00480243"/>
    <w:rsid w:val="00481CEE"/>
    <w:rsid w:val="004865F1"/>
    <w:rsid w:val="00487DFC"/>
    <w:rsid w:val="004913D9"/>
    <w:rsid w:val="00492FF0"/>
    <w:rsid w:val="00493A42"/>
    <w:rsid w:val="0049605D"/>
    <w:rsid w:val="004A1BC9"/>
    <w:rsid w:val="004A2D12"/>
    <w:rsid w:val="004A609C"/>
    <w:rsid w:val="004A6B30"/>
    <w:rsid w:val="004A71B1"/>
    <w:rsid w:val="004B0FC8"/>
    <w:rsid w:val="004B654E"/>
    <w:rsid w:val="004B69F1"/>
    <w:rsid w:val="004B6C0C"/>
    <w:rsid w:val="004B7E1B"/>
    <w:rsid w:val="004C0E0C"/>
    <w:rsid w:val="004C1622"/>
    <w:rsid w:val="004C1871"/>
    <w:rsid w:val="004C1E3F"/>
    <w:rsid w:val="004C33F3"/>
    <w:rsid w:val="004C410C"/>
    <w:rsid w:val="004C495A"/>
    <w:rsid w:val="004C4B7F"/>
    <w:rsid w:val="004C5430"/>
    <w:rsid w:val="004D04FF"/>
    <w:rsid w:val="004D0725"/>
    <w:rsid w:val="004D4110"/>
    <w:rsid w:val="004D4CF2"/>
    <w:rsid w:val="004E1CCF"/>
    <w:rsid w:val="004E26EA"/>
    <w:rsid w:val="004E33B7"/>
    <w:rsid w:val="004E3D87"/>
    <w:rsid w:val="004E4AD1"/>
    <w:rsid w:val="004E736F"/>
    <w:rsid w:val="004F080B"/>
    <w:rsid w:val="004F123D"/>
    <w:rsid w:val="00502158"/>
    <w:rsid w:val="005028E0"/>
    <w:rsid w:val="0050298C"/>
    <w:rsid w:val="00503BD7"/>
    <w:rsid w:val="0050432C"/>
    <w:rsid w:val="00504FC9"/>
    <w:rsid w:val="005051D0"/>
    <w:rsid w:val="00505CB6"/>
    <w:rsid w:val="005060E7"/>
    <w:rsid w:val="00512785"/>
    <w:rsid w:val="005142E7"/>
    <w:rsid w:val="00514F67"/>
    <w:rsid w:val="00516654"/>
    <w:rsid w:val="00516D19"/>
    <w:rsid w:val="00522683"/>
    <w:rsid w:val="00522BE9"/>
    <w:rsid w:val="005235F3"/>
    <w:rsid w:val="00531D52"/>
    <w:rsid w:val="00532947"/>
    <w:rsid w:val="00534684"/>
    <w:rsid w:val="00534BD2"/>
    <w:rsid w:val="00536C6D"/>
    <w:rsid w:val="005415AD"/>
    <w:rsid w:val="00546974"/>
    <w:rsid w:val="00552C22"/>
    <w:rsid w:val="00552D24"/>
    <w:rsid w:val="00554D8E"/>
    <w:rsid w:val="00556586"/>
    <w:rsid w:val="00557241"/>
    <w:rsid w:val="0055785D"/>
    <w:rsid w:val="00557DC0"/>
    <w:rsid w:val="005601E9"/>
    <w:rsid w:val="00562559"/>
    <w:rsid w:val="00562B91"/>
    <w:rsid w:val="00564745"/>
    <w:rsid w:val="005659EE"/>
    <w:rsid w:val="00570100"/>
    <w:rsid w:val="005703D9"/>
    <w:rsid w:val="0057111A"/>
    <w:rsid w:val="00572645"/>
    <w:rsid w:val="0057340C"/>
    <w:rsid w:val="00573C75"/>
    <w:rsid w:val="00574075"/>
    <w:rsid w:val="0057651A"/>
    <w:rsid w:val="00577C24"/>
    <w:rsid w:val="00583120"/>
    <w:rsid w:val="00583F12"/>
    <w:rsid w:val="0058441F"/>
    <w:rsid w:val="00592AAA"/>
    <w:rsid w:val="00592F63"/>
    <w:rsid w:val="005A2195"/>
    <w:rsid w:val="005A28C5"/>
    <w:rsid w:val="005A34E8"/>
    <w:rsid w:val="005A3CEF"/>
    <w:rsid w:val="005A446D"/>
    <w:rsid w:val="005A6D9C"/>
    <w:rsid w:val="005A6EB5"/>
    <w:rsid w:val="005A77F0"/>
    <w:rsid w:val="005B0646"/>
    <w:rsid w:val="005B31EC"/>
    <w:rsid w:val="005B48B2"/>
    <w:rsid w:val="005B679D"/>
    <w:rsid w:val="005C1A95"/>
    <w:rsid w:val="005C266E"/>
    <w:rsid w:val="005C30DD"/>
    <w:rsid w:val="005C60F7"/>
    <w:rsid w:val="005C695C"/>
    <w:rsid w:val="005D1DF4"/>
    <w:rsid w:val="005D2A91"/>
    <w:rsid w:val="005D52B5"/>
    <w:rsid w:val="005E0450"/>
    <w:rsid w:val="005E17FF"/>
    <w:rsid w:val="005E1BE3"/>
    <w:rsid w:val="005E24DC"/>
    <w:rsid w:val="005E307E"/>
    <w:rsid w:val="005E5159"/>
    <w:rsid w:val="005E5284"/>
    <w:rsid w:val="005E5D23"/>
    <w:rsid w:val="005E5F27"/>
    <w:rsid w:val="005E614D"/>
    <w:rsid w:val="005E6719"/>
    <w:rsid w:val="005E722C"/>
    <w:rsid w:val="005F092D"/>
    <w:rsid w:val="005F1264"/>
    <w:rsid w:val="005F2F0E"/>
    <w:rsid w:val="00600EF7"/>
    <w:rsid w:val="0060173A"/>
    <w:rsid w:val="00602F50"/>
    <w:rsid w:val="006037B7"/>
    <w:rsid w:val="00615DCF"/>
    <w:rsid w:val="00616136"/>
    <w:rsid w:val="00622FEA"/>
    <w:rsid w:val="006235DC"/>
    <w:rsid w:val="006308CE"/>
    <w:rsid w:val="00636521"/>
    <w:rsid w:val="00636DAA"/>
    <w:rsid w:val="0064002D"/>
    <w:rsid w:val="00641972"/>
    <w:rsid w:val="006419D2"/>
    <w:rsid w:val="006457F1"/>
    <w:rsid w:val="00646B25"/>
    <w:rsid w:val="00647890"/>
    <w:rsid w:val="00650741"/>
    <w:rsid w:val="00651D43"/>
    <w:rsid w:val="006523E1"/>
    <w:rsid w:val="0065698F"/>
    <w:rsid w:val="00656B6F"/>
    <w:rsid w:val="00661620"/>
    <w:rsid w:val="006621FE"/>
    <w:rsid w:val="006625D6"/>
    <w:rsid w:val="00663A9D"/>
    <w:rsid w:val="006668F1"/>
    <w:rsid w:val="0067082B"/>
    <w:rsid w:val="00671633"/>
    <w:rsid w:val="00672DB2"/>
    <w:rsid w:val="00673338"/>
    <w:rsid w:val="0067414E"/>
    <w:rsid w:val="006741ED"/>
    <w:rsid w:val="00675183"/>
    <w:rsid w:val="00675668"/>
    <w:rsid w:val="00681E94"/>
    <w:rsid w:val="00683289"/>
    <w:rsid w:val="00683563"/>
    <w:rsid w:val="00683BF4"/>
    <w:rsid w:val="00687051"/>
    <w:rsid w:val="00690236"/>
    <w:rsid w:val="006913E5"/>
    <w:rsid w:val="006934AD"/>
    <w:rsid w:val="006957B1"/>
    <w:rsid w:val="0069780E"/>
    <w:rsid w:val="006A0282"/>
    <w:rsid w:val="006A1579"/>
    <w:rsid w:val="006A3830"/>
    <w:rsid w:val="006A4E62"/>
    <w:rsid w:val="006A5406"/>
    <w:rsid w:val="006A5886"/>
    <w:rsid w:val="006A598D"/>
    <w:rsid w:val="006A64F9"/>
    <w:rsid w:val="006A695D"/>
    <w:rsid w:val="006A74F2"/>
    <w:rsid w:val="006A766D"/>
    <w:rsid w:val="006B14A4"/>
    <w:rsid w:val="006B1F06"/>
    <w:rsid w:val="006B543C"/>
    <w:rsid w:val="006B7CFB"/>
    <w:rsid w:val="006C0485"/>
    <w:rsid w:val="006C15DA"/>
    <w:rsid w:val="006C3817"/>
    <w:rsid w:val="006C3F46"/>
    <w:rsid w:val="006C64EF"/>
    <w:rsid w:val="006C6C17"/>
    <w:rsid w:val="006D14AC"/>
    <w:rsid w:val="006D3242"/>
    <w:rsid w:val="006D4D6A"/>
    <w:rsid w:val="006D604D"/>
    <w:rsid w:val="006E13BD"/>
    <w:rsid w:val="006E2F7C"/>
    <w:rsid w:val="006E34A2"/>
    <w:rsid w:val="006E4C31"/>
    <w:rsid w:val="006F066F"/>
    <w:rsid w:val="006F2A21"/>
    <w:rsid w:val="006F363C"/>
    <w:rsid w:val="006F3AF3"/>
    <w:rsid w:val="006F3C2B"/>
    <w:rsid w:val="006F4C13"/>
    <w:rsid w:val="006F5D37"/>
    <w:rsid w:val="006F7848"/>
    <w:rsid w:val="0070532E"/>
    <w:rsid w:val="0071039A"/>
    <w:rsid w:val="007127C5"/>
    <w:rsid w:val="00713FAA"/>
    <w:rsid w:val="00715AAF"/>
    <w:rsid w:val="00715D89"/>
    <w:rsid w:val="00717A6C"/>
    <w:rsid w:val="007231AE"/>
    <w:rsid w:val="0072458D"/>
    <w:rsid w:val="00724853"/>
    <w:rsid w:val="007279CD"/>
    <w:rsid w:val="00733F54"/>
    <w:rsid w:val="007361BC"/>
    <w:rsid w:val="00740267"/>
    <w:rsid w:val="007443D4"/>
    <w:rsid w:val="007446B9"/>
    <w:rsid w:val="007467A5"/>
    <w:rsid w:val="00751F9B"/>
    <w:rsid w:val="00760138"/>
    <w:rsid w:val="00765C26"/>
    <w:rsid w:val="00766742"/>
    <w:rsid w:val="00766F45"/>
    <w:rsid w:val="00771275"/>
    <w:rsid w:val="007714B1"/>
    <w:rsid w:val="00772017"/>
    <w:rsid w:val="00774965"/>
    <w:rsid w:val="00776C7D"/>
    <w:rsid w:val="007813A6"/>
    <w:rsid w:val="0078208C"/>
    <w:rsid w:val="00793360"/>
    <w:rsid w:val="00794F63"/>
    <w:rsid w:val="00796209"/>
    <w:rsid w:val="00796651"/>
    <w:rsid w:val="00796953"/>
    <w:rsid w:val="00797823"/>
    <w:rsid w:val="007A1024"/>
    <w:rsid w:val="007A2764"/>
    <w:rsid w:val="007A3682"/>
    <w:rsid w:val="007A77A2"/>
    <w:rsid w:val="007B26BE"/>
    <w:rsid w:val="007B666D"/>
    <w:rsid w:val="007B7108"/>
    <w:rsid w:val="007B7F83"/>
    <w:rsid w:val="007C1E57"/>
    <w:rsid w:val="007C4893"/>
    <w:rsid w:val="007C5615"/>
    <w:rsid w:val="007C6B2E"/>
    <w:rsid w:val="007C71E1"/>
    <w:rsid w:val="007C72AC"/>
    <w:rsid w:val="007C796A"/>
    <w:rsid w:val="007D1B0B"/>
    <w:rsid w:val="007E0921"/>
    <w:rsid w:val="007E0D56"/>
    <w:rsid w:val="007E1092"/>
    <w:rsid w:val="007E4067"/>
    <w:rsid w:val="007E4A46"/>
    <w:rsid w:val="007E5E06"/>
    <w:rsid w:val="007F1686"/>
    <w:rsid w:val="007F271D"/>
    <w:rsid w:val="008006C7"/>
    <w:rsid w:val="008012CF"/>
    <w:rsid w:val="00802B76"/>
    <w:rsid w:val="00803CF1"/>
    <w:rsid w:val="0081699F"/>
    <w:rsid w:val="00821722"/>
    <w:rsid w:val="00825107"/>
    <w:rsid w:val="00827FC8"/>
    <w:rsid w:val="00830009"/>
    <w:rsid w:val="0083021E"/>
    <w:rsid w:val="00831F5C"/>
    <w:rsid w:val="0083295E"/>
    <w:rsid w:val="008335B4"/>
    <w:rsid w:val="008373D9"/>
    <w:rsid w:val="00840B43"/>
    <w:rsid w:val="00842658"/>
    <w:rsid w:val="008432E2"/>
    <w:rsid w:val="0084512D"/>
    <w:rsid w:val="00847609"/>
    <w:rsid w:val="0085243C"/>
    <w:rsid w:val="00852491"/>
    <w:rsid w:val="00852BBB"/>
    <w:rsid w:val="008532C1"/>
    <w:rsid w:val="00853CB3"/>
    <w:rsid w:val="00853D47"/>
    <w:rsid w:val="00856E50"/>
    <w:rsid w:val="00860324"/>
    <w:rsid w:val="0086036E"/>
    <w:rsid w:val="00865F3F"/>
    <w:rsid w:val="00865F52"/>
    <w:rsid w:val="008738FE"/>
    <w:rsid w:val="00874276"/>
    <w:rsid w:val="008766BD"/>
    <w:rsid w:val="008830F0"/>
    <w:rsid w:val="0088409D"/>
    <w:rsid w:val="008869ED"/>
    <w:rsid w:val="00886E94"/>
    <w:rsid w:val="00891059"/>
    <w:rsid w:val="00892A2B"/>
    <w:rsid w:val="00897ECC"/>
    <w:rsid w:val="008A1553"/>
    <w:rsid w:val="008A2122"/>
    <w:rsid w:val="008A793B"/>
    <w:rsid w:val="008B0D87"/>
    <w:rsid w:val="008B16D3"/>
    <w:rsid w:val="008B1992"/>
    <w:rsid w:val="008B29F2"/>
    <w:rsid w:val="008B38DC"/>
    <w:rsid w:val="008B7A73"/>
    <w:rsid w:val="008C0479"/>
    <w:rsid w:val="008C1EA9"/>
    <w:rsid w:val="008C3005"/>
    <w:rsid w:val="008C4BB6"/>
    <w:rsid w:val="008C55D8"/>
    <w:rsid w:val="008D2AB9"/>
    <w:rsid w:val="008D529F"/>
    <w:rsid w:val="008D643D"/>
    <w:rsid w:val="008D6E7C"/>
    <w:rsid w:val="008D7084"/>
    <w:rsid w:val="008E0530"/>
    <w:rsid w:val="008E34B7"/>
    <w:rsid w:val="008E5502"/>
    <w:rsid w:val="008E5F66"/>
    <w:rsid w:val="008E6361"/>
    <w:rsid w:val="008F1576"/>
    <w:rsid w:val="008F2416"/>
    <w:rsid w:val="008F53C7"/>
    <w:rsid w:val="008F5714"/>
    <w:rsid w:val="008F7442"/>
    <w:rsid w:val="00904E82"/>
    <w:rsid w:val="0090626E"/>
    <w:rsid w:val="0090658D"/>
    <w:rsid w:val="00907E70"/>
    <w:rsid w:val="0091108E"/>
    <w:rsid w:val="00915552"/>
    <w:rsid w:val="0091600D"/>
    <w:rsid w:val="009241B5"/>
    <w:rsid w:val="00934712"/>
    <w:rsid w:val="00936519"/>
    <w:rsid w:val="00937C81"/>
    <w:rsid w:val="00940842"/>
    <w:rsid w:val="00940F72"/>
    <w:rsid w:val="009429D7"/>
    <w:rsid w:val="00942E16"/>
    <w:rsid w:val="009451F1"/>
    <w:rsid w:val="0095078E"/>
    <w:rsid w:val="00952892"/>
    <w:rsid w:val="009540F8"/>
    <w:rsid w:val="00955C9A"/>
    <w:rsid w:val="00956780"/>
    <w:rsid w:val="00956840"/>
    <w:rsid w:val="00957209"/>
    <w:rsid w:val="00957F5A"/>
    <w:rsid w:val="00961A83"/>
    <w:rsid w:val="009644A9"/>
    <w:rsid w:val="00966890"/>
    <w:rsid w:val="00970BB5"/>
    <w:rsid w:val="0097302A"/>
    <w:rsid w:val="00976E74"/>
    <w:rsid w:val="00977387"/>
    <w:rsid w:val="009823AA"/>
    <w:rsid w:val="0098280C"/>
    <w:rsid w:val="00983DBC"/>
    <w:rsid w:val="0098429B"/>
    <w:rsid w:val="0098518B"/>
    <w:rsid w:val="0098597F"/>
    <w:rsid w:val="009906EF"/>
    <w:rsid w:val="0099193E"/>
    <w:rsid w:val="00994B1D"/>
    <w:rsid w:val="009A16DD"/>
    <w:rsid w:val="009A47ED"/>
    <w:rsid w:val="009A4C38"/>
    <w:rsid w:val="009A5CF5"/>
    <w:rsid w:val="009A5DBB"/>
    <w:rsid w:val="009A6A67"/>
    <w:rsid w:val="009B0B00"/>
    <w:rsid w:val="009B15DB"/>
    <w:rsid w:val="009B1AE9"/>
    <w:rsid w:val="009B57D5"/>
    <w:rsid w:val="009B7356"/>
    <w:rsid w:val="009B776F"/>
    <w:rsid w:val="009C284D"/>
    <w:rsid w:val="009C5A9B"/>
    <w:rsid w:val="009D0200"/>
    <w:rsid w:val="009D04BF"/>
    <w:rsid w:val="009D13D6"/>
    <w:rsid w:val="009D2945"/>
    <w:rsid w:val="009D4EFD"/>
    <w:rsid w:val="009E079E"/>
    <w:rsid w:val="009E3996"/>
    <w:rsid w:val="009E416C"/>
    <w:rsid w:val="009E4479"/>
    <w:rsid w:val="009E4713"/>
    <w:rsid w:val="009F0D77"/>
    <w:rsid w:val="009F2F32"/>
    <w:rsid w:val="009F43C5"/>
    <w:rsid w:val="009F49A3"/>
    <w:rsid w:val="009F5D81"/>
    <w:rsid w:val="009F7C66"/>
    <w:rsid w:val="00A00B09"/>
    <w:rsid w:val="00A0192D"/>
    <w:rsid w:val="00A01FFC"/>
    <w:rsid w:val="00A051C9"/>
    <w:rsid w:val="00A0603C"/>
    <w:rsid w:val="00A101ED"/>
    <w:rsid w:val="00A12938"/>
    <w:rsid w:val="00A15B04"/>
    <w:rsid w:val="00A1726D"/>
    <w:rsid w:val="00A21F17"/>
    <w:rsid w:val="00A2594B"/>
    <w:rsid w:val="00A2760B"/>
    <w:rsid w:val="00A4041A"/>
    <w:rsid w:val="00A40F01"/>
    <w:rsid w:val="00A411E1"/>
    <w:rsid w:val="00A44194"/>
    <w:rsid w:val="00A45356"/>
    <w:rsid w:val="00A45A4D"/>
    <w:rsid w:val="00A46D20"/>
    <w:rsid w:val="00A47613"/>
    <w:rsid w:val="00A47B02"/>
    <w:rsid w:val="00A52D5E"/>
    <w:rsid w:val="00A53076"/>
    <w:rsid w:val="00A55EC5"/>
    <w:rsid w:val="00A56677"/>
    <w:rsid w:val="00A57F69"/>
    <w:rsid w:val="00A62024"/>
    <w:rsid w:val="00A641FF"/>
    <w:rsid w:val="00A6462C"/>
    <w:rsid w:val="00A65C5E"/>
    <w:rsid w:val="00A70CBC"/>
    <w:rsid w:val="00A72F07"/>
    <w:rsid w:val="00A752E3"/>
    <w:rsid w:val="00A75FB9"/>
    <w:rsid w:val="00A76611"/>
    <w:rsid w:val="00A76746"/>
    <w:rsid w:val="00A82285"/>
    <w:rsid w:val="00A82694"/>
    <w:rsid w:val="00A82DC8"/>
    <w:rsid w:val="00A82E52"/>
    <w:rsid w:val="00A83ECE"/>
    <w:rsid w:val="00A8409B"/>
    <w:rsid w:val="00A86514"/>
    <w:rsid w:val="00A9055E"/>
    <w:rsid w:val="00A9246D"/>
    <w:rsid w:val="00A92B65"/>
    <w:rsid w:val="00A93CC7"/>
    <w:rsid w:val="00A952BB"/>
    <w:rsid w:val="00A96BC7"/>
    <w:rsid w:val="00A97612"/>
    <w:rsid w:val="00AA0E8D"/>
    <w:rsid w:val="00AA632B"/>
    <w:rsid w:val="00AA6480"/>
    <w:rsid w:val="00AA79E3"/>
    <w:rsid w:val="00AB29E0"/>
    <w:rsid w:val="00AB6B05"/>
    <w:rsid w:val="00AC1D1E"/>
    <w:rsid w:val="00AC31DB"/>
    <w:rsid w:val="00AC4277"/>
    <w:rsid w:val="00AD1BA4"/>
    <w:rsid w:val="00AD3B54"/>
    <w:rsid w:val="00AE1851"/>
    <w:rsid w:val="00AE526C"/>
    <w:rsid w:val="00AE7FF5"/>
    <w:rsid w:val="00AF0625"/>
    <w:rsid w:val="00AF1480"/>
    <w:rsid w:val="00AF1BB8"/>
    <w:rsid w:val="00AF60BC"/>
    <w:rsid w:val="00AF6F77"/>
    <w:rsid w:val="00B00779"/>
    <w:rsid w:val="00B02AB9"/>
    <w:rsid w:val="00B06CCF"/>
    <w:rsid w:val="00B1089E"/>
    <w:rsid w:val="00B11B79"/>
    <w:rsid w:val="00B121EA"/>
    <w:rsid w:val="00B132A2"/>
    <w:rsid w:val="00B137A8"/>
    <w:rsid w:val="00B13926"/>
    <w:rsid w:val="00B21250"/>
    <w:rsid w:val="00B216C4"/>
    <w:rsid w:val="00B21E70"/>
    <w:rsid w:val="00B252F5"/>
    <w:rsid w:val="00B25AAA"/>
    <w:rsid w:val="00B26650"/>
    <w:rsid w:val="00B27D58"/>
    <w:rsid w:val="00B27DD9"/>
    <w:rsid w:val="00B321E1"/>
    <w:rsid w:val="00B32836"/>
    <w:rsid w:val="00B35B3E"/>
    <w:rsid w:val="00B35C3E"/>
    <w:rsid w:val="00B4352E"/>
    <w:rsid w:val="00B447EC"/>
    <w:rsid w:val="00B45D32"/>
    <w:rsid w:val="00B50EDB"/>
    <w:rsid w:val="00B52891"/>
    <w:rsid w:val="00B5500B"/>
    <w:rsid w:val="00B56906"/>
    <w:rsid w:val="00B56D31"/>
    <w:rsid w:val="00B57630"/>
    <w:rsid w:val="00B60AF4"/>
    <w:rsid w:val="00B610A5"/>
    <w:rsid w:val="00B6205B"/>
    <w:rsid w:val="00B62095"/>
    <w:rsid w:val="00B62A2D"/>
    <w:rsid w:val="00B650EB"/>
    <w:rsid w:val="00B6539D"/>
    <w:rsid w:val="00B67247"/>
    <w:rsid w:val="00B74C1A"/>
    <w:rsid w:val="00B75905"/>
    <w:rsid w:val="00B85121"/>
    <w:rsid w:val="00B876F6"/>
    <w:rsid w:val="00B9088B"/>
    <w:rsid w:val="00B92A06"/>
    <w:rsid w:val="00BA151B"/>
    <w:rsid w:val="00BA35FA"/>
    <w:rsid w:val="00BA46D6"/>
    <w:rsid w:val="00BA56CD"/>
    <w:rsid w:val="00BA65BA"/>
    <w:rsid w:val="00BB1AD7"/>
    <w:rsid w:val="00BB48B6"/>
    <w:rsid w:val="00BB6B36"/>
    <w:rsid w:val="00BC17EB"/>
    <w:rsid w:val="00BC1861"/>
    <w:rsid w:val="00BC282A"/>
    <w:rsid w:val="00BC4089"/>
    <w:rsid w:val="00BE0E49"/>
    <w:rsid w:val="00BF46AF"/>
    <w:rsid w:val="00BF7578"/>
    <w:rsid w:val="00C00BF6"/>
    <w:rsid w:val="00C027A2"/>
    <w:rsid w:val="00C04DD1"/>
    <w:rsid w:val="00C06959"/>
    <w:rsid w:val="00C06BAD"/>
    <w:rsid w:val="00C06C71"/>
    <w:rsid w:val="00C10AB0"/>
    <w:rsid w:val="00C120B4"/>
    <w:rsid w:val="00C1231C"/>
    <w:rsid w:val="00C133E5"/>
    <w:rsid w:val="00C14FD5"/>
    <w:rsid w:val="00C1755E"/>
    <w:rsid w:val="00C20758"/>
    <w:rsid w:val="00C22EB6"/>
    <w:rsid w:val="00C23F4C"/>
    <w:rsid w:val="00C25419"/>
    <w:rsid w:val="00C25F21"/>
    <w:rsid w:val="00C40735"/>
    <w:rsid w:val="00C41ECB"/>
    <w:rsid w:val="00C41F3E"/>
    <w:rsid w:val="00C42EFD"/>
    <w:rsid w:val="00C43F1E"/>
    <w:rsid w:val="00C50F54"/>
    <w:rsid w:val="00C5180A"/>
    <w:rsid w:val="00C521A9"/>
    <w:rsid w:val="00C56925"/>
    <w:rsid w:val="00C625AC"/>
    <w:rsid w:val="00C6293B"/>
    <w:rsid w:val="00C63DD7"/>
    <w:rsid w:val="00C65148"/>
    <w:rsid w:val="00C66980"/>
    <w:rsid w:val="00C66B5F"/>
    <w:rsid w:val="00C7192D"/>
    <w:rsid w:val="00C72C16"/>
    <w:rsid w:val="00C72E6A"/>
    <w:rsid w:val="00C730B6"/>
    <w:rsid w:val="00C75239"/>
    <w:rsid w:val="00C753D0"/>
    <w:rsid w:val="00C77718"/>
    <w:rsid w:val="00C86522"/>
    <w:rsid w:val="00C86811"/>
    <w:rsid w:val="00C915F6"/>
    <w:rsid w:val="00C92963"/>
    <w:rsid w:val="00C95E68"/>
    <w:rsid w:val="00CA135D"/>
    <w:rsid w:val="00CA1BA4"/>
    <w:rsid w:val="00CA21E6"/>
    <w:rsid w:val="00CA43CF"/>
    <w:rsid w:val="00CB0990"/>
    <w:rsid w:val="00CB600E"/>
    <w:rsid w:val="00CB6840"/>
    <w:rsid w:val="00CB77FA"/>
    <w:rsid w:val="00CC11B0"/>
    <w:rsid w:val="00CC1214"/>
    <w:rsid w:val="00CC3ECA"/>
    <w:rsid w:val="00CC5291"/>
    <w:rsid w:val="00CC627E"/>
    <w:rsid w:val="00CC7DCE"/>
    <w:rsid w:val="00CD026A"/>
    <w:rsid w:val="00CD30AE"/>
    <w:rsid w:val="00CD3A97"/>
    <w:rsid w:val="00CD5731"/>
    <w:rsid w:val="00CD709A"/>
    <w:rsid w:val="00CE176A"/>
    <w:rsid w:val="00CE23CC"/>
    <w:rsid w:val="00CF1BE5"/>
    <w:rsid w:val="00CF21E2"/>
    <w:rsid w:val="00CF2741"/>
    <w:rsid w:val="00CF3CC5"/>
    <w:rsid w:val="00CF4116"/>
    <w:rsid w:val="00CF4CA4"/>
    <w:rsid w:val="00CF529C"/>
    <w:rsid w:val="00CF72DC"/>
    <w:rsid w:val="00CF7775"/>
    <w:rsid w:val="00CF77ED"/>
    <w:rsid w:val="00D12B3A"/>
    <w:rsid w:val="00D13CE9"/>
    <w:rsid w:val="00D14953"/>
    <w:rsid w:val="00D17B70"/>
    <w:rsid w:val="00D20053"/>
    <w:rsid w:val="00D20351"/>
    <w:rsid w:val="00D23E78"/>
    <w:rsid w:val="00D245DF"/>
    <w:rsid w:val="00D271DF"/>
    <w:rsid w:val="00D36CAD"/>
    <w:rsid w:val="00D37B1C"/>
    <w:rsid w:val="00D441BA"/>
    <w:rsid w:val="00D47428"/>
    <w:rsid w:val="00D507D0"/>
    <w:rsid w:val="00D51B10"/>
    <w:rsid w:val="00D54CE0"/>
    <w:rsid w:val="00D5505A"/>
    <w:rsid w:val="00D55CD0"/>
    <w:rsid w:val="00D6216C"/>
    <w:rsid w:val="00D63BB7"/>
    <w:rsid w:val="00D73C74"/>
    <w:rsid w:val="00D74747"/>
    <w:rsid w:val="00D747A1"/>
    <w:rsid w:val="00D759E8"/>
    <w:rsid w:val="00D770F2"/>
    <w:rsid w:val="00D7723D"/>
    <w:rsid w:val="00D80FD6"/>
    <w:rsid w:val="00D814D9"/>
    <w:rsid w:val="00D83C4D"/>
    <w:rsid w:val="00D83F58"/>
    <w:rsid w:val="00D87956"/>
    <w:rsid w:val="00D90F55"/>
    <w:rsid w:val="00D93FAA"/>
    <w:rsid w:val="00D95BC4"/>
    <w:rsid w:val="00D97413"/>
    <w:rsid w:val="00DA12D8"/>
    <w:rsid w:val="00DA15CC"/>
    <w:rsid w:val="00DA164A"/>
    <w:rsid w:val="00DA404F"/>
    <w:rsid w:val="00DA47FD"/>
    <w:rsid w:val="00DA539E"/>
    <w:rsid w:val="00DA60C9"/>
    <w:rsid w:val="00DA6EC2"/>
    <w:rsid w:val="00DB0734"/>
    <w:rsid w:val="00DB6ADC"/>
    <w:rsid w:val="00DC2C90"/>
    <w:rsid w:val="00DC68D7"/>
    <w:rsid w:val="00DC728A"/>
    <w:rsid w:val="00DD00F3"/>
    <w:rsid w:val="00DD454C"/>
    <w:rsid w:val="00DD518E"/>
    <w:rsid w:val="00DD58FD"/>
    <w:rsid w:val="00DD741C"/>
    <w:rsid w:val="00DE27F8"/>
    <w:rsid w:val="00DE51DA"/>
    <w:rsid w:val="00DE5E7B"/>
    <w:rsid w:val="00DF122D"/>
    <w:rsid w:val="00DF1DA1"/>
    <w:rsid w:val="00DF616D"/>
    <w:rsid w:val="00DF687A"/>
    <w:rsid w:val="00DF790B"/>
    <w:rsid w:val="00E0151F"/>
    <w:rsid w:val="00E1464A"/>
    <w:rsid w:val="00E15E5A"/>
    <w:rsid w:val="00E20B16"/>
    <w:rsid w:val="00E21ED8"/>
    <w:rsid w:val="00E222EE"/>
    <w:rsid w:val="00E270C9"/>
    <w:rsid w:val="00E270EE"/>
    <w:rsid w:val="00E30059"/>
    <w:rsid w:val="00E31DA0"/>
    <w:rsid w:val="00E33856"/>
    <w:rsid w:val="00E35FB9"/>
    <w:rsid w:val="00E41400"/>
    <w:rsid w:val="00E4544B"/>
    <w:rsid w:val="00E475FB"/>
    <w:rsid w:val="00E528DE"/>
    <w:rsid w:val="00E52F65"/>
    <w:rsid w:val="00E540B6"/>
    <w:rsid w:val="00E545D0"/>
    <w:rsid w:val="00E615F3"/>
    <w:rsid w:val="00E6185B"/>
    <w:rsid w:val="00E62647"/>
    <w:rsid w:val="00E64CC1"/>
    <w:rsid w:val="00E65040"/>
    <w:rsid w:val="00E65353"/>
    <w:rsid w:val="00E72094"/>
    <w:rsid w:val="00E73578"/>
    <w:rsid w:val="00E76043"/>
    <w:rsid w:val="00E7750B"/>
    <w:rsid w:val="00E7775A"/>
    <w:rsid w:val="00E807C1"/>
    <w:rsid w:val="00E83097"/>
    <w:rsid w:val="00E8762C"/>
    <w:rsid w:val="00E87790"/>
    <w:rsid w:val="00E9166E"/>
    <w:rsid w:val="00E91F86"/>
    <w:rsid w:val="00E924BF"/>
    <w:rsid w:val="00E92C62"/>
    <w:rsid w:val="00E93833"/>
    <w:rsid w:val="00E97125"/>
    <w:rsid w:val="00E97D6A"/>
    <w:rsid w:val="00EA6829"/>
    <w:rsid w:val="00EA6C47"/>
    <w:rsid w:val="00EA7161"/>
    <w:rsid w:val="00EB15FB"/>
    <w:rsid w:val="00EB1A94"/>
    <w:rsid w:val="00EB6A04"/>
    <w:rsid w:val="00EC2376"/>
    <w:rsid w:val="00EC40B9"/>
    <w:rsid w:val="00ED04C4"/>
    <w:rsid w:val="00ED0945"/>
    <w:rsid w:val="00ED1B99"/>
    <w:rsid w:val="00ED2B5D"/>
    <w:rsid w:val="00ED2BEE"/>
    <w:rsid w:val="00ED39E7"/>
    <w:rsid w:val="00EE057A"/>
    <w:rsid w:val="00EE05FD"/>
    <w:rsid w:val="00EE2F1D"/>
    <w:rsid w:val="00EE3B05"/>
    <w:rsid w:val="00EE3D55"/>
    <w:rsid w:val="00EE4CE1"/>
    <w:rsid w:val="00EE5F16"/>
    <w:rsid w:val="00EE65D9"/>
    <w:rsid w:val="00EF4FF9"/>
    <w:rsid w:val="00EF5764"/>
    <w:rsid w:val="00EF5D21"/>
    <w:rsid w:val="00EF6317"/>
    <w:rsid w:val="00EF7FE4"/>
    <w:rsid w:val="00F01952"/>
    <w:rsid w:val="00F03099"/>
    <w:rsid w:val="00F05B8C"/>
    <w:rsid w:val="00F06493"/>
    <w:rsid w:val="00F103F4"/>
    <w:rsid w:val="00F14147"/>
    <w:rsid w:val="00F15967"/>
    <w:rsid w:val="00F27595"/>
    <w:rsid w:val="00F27794"/>
    <w:rsid w:val="00F277B1"/>
    <w:rsid w:val="00F304EF"/>
    <w:rsid w:val="00F36350"/>
    <w:rsid w:val="00F3660D"/>
    <w:rsid w:val="00F3719B"/>
    <w:rsid w:val="00F3795F"/>
    <w:rsid w:val="00F40E9C"/>
    <w:rsid w:val="00F41766"/>
    <w:rsid w:val="00F4227A"/>
    <w:rsid w:val="00F43ACB"/>
    <w:rsid w:val="00F548F7"/>
    <w:rsid w:val="00F57A87"/>
    <w:rsid w:val="00F71D93"/>
    <w:rsid w:val="00F72342"/>
    <w:rsid w:val="00F72CED"/>
    <w:rsid w:val="00F738ED"/>
    <w:rsid w:val="00F75D19"/>
    <w:rsid w:val="00F81610"/>
    <w:rsid w:val="00F831D7"/>
    <w:rsid w:val="00F83579"/>
    <w:rsid w:val="00F838C4"/>
    <w:rsid w:val="00F83C8C"/>
    <w:rsid w:val="00F84713"/>
    <w:rsid w:val="00F9250C"/>
    <w:rsid w:val="00F957BB"/>
    <w:rsid w:val="00F96483"/>
    <w:rsid w:val="00F96ED5"/>
    <w:rsid w:val="00FA0D40"/>
    <w:rsid w:val="00FA3613"/>
    <w:rsid w:val="00FA3C08"/>
    <w:rsid w:val="00FB012C"/>
    <w:rsid w:val="00FB7499"/>
    <w:rsid w:val="00FC09AA"/>
    <w:rsid w:val="00FC1F1B"/>
    <w:rsid w:val="00FC1FDE"/>
    <w:rsid w:val="00FC3B3E"/>
    <w:rsid w:val="00FD0674"/>
    <w:rsid w:val="00FD3516"/>
    <w:rsid w:val="00FD55D8"/>
    <w:rsid w:val="00FD652E"/>
    <w:rsid w:val="00FD76A5"/>
    <w:rsid w:val="00FE2575"/>
    <w:rsid w:val="00FE6B9D"/>
    <w:rsid w:val="00FE75DB"/>
    <w:rsid w:val="00FF1366"/>
    <w:rsid w:val="00FF16C6"/>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paragraph" w:styleId="1">
    <w:name w:val="heading 1"/>
    <w:basedOn w:val="a"/>
    <w:next w:val="a"/>
    <w:link w:val="10"/>
    <w:uiPriority w:val="9"/>
    <w:qFormat/>
    <w:rsid w:val="003C3511"/>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2">
    <w:name w:val="heading 2"/>
    <w:basedOn w:val="a"/>
    <w:link w:val="20"/>
    <w:uiPriority w:val="9"/>
    <w:qFormat/>
    <w:rsid w:val="003F4B1A"/>
    <w:pPr>
      <w:spacing w:before="100" w:beforeAutospacing="1" w:after="100" w:afterAutospacing="1" w:line="240" w:lineRule="auto"/>
      <w:outlineLvl w:val="1"/>
    </w:pPr>
    <w:rPr>
      <w:rFonts w:ascii="Times New Roman" w:eastAsia="Times New Roman" w:hAnsi="Times New Roman" w:cs="Times New Roman"/>
      <w:b/>
      <w:bCs/>
      <w:sz w:val="36"/>
      <w:szCs w:val="36"/>
      <w:lang w:eastAsia="ru-RU"/>
    </w:rPr>
  </w:style>
  <w:style w:type="paragraph" w:styleId="3">
    <w:name w:val="heading 3"/>
    <w:basedOn w:val="a"/>
    <w:next w:val="a"/>
    <w:link w:val="30"/>
    <w:uiPriority w:val="9"/>
    <w:semiHidden/>
    <w:unhideWhenUsed/>
    <w:qFormat/>
    <w:rsid w:val="00D36CAD"/>
    <w:pPr>
      <w:keepNext/>
      <w:keepLines/>
      <w:spacing w:before="200" w:after="0"/>
      <w:outlineLvl w:val="2"/>
    </w:pPr>
    <w:rPr>
      <w:rFonts w:asciiTheme="majorHAnsi" w:eastAsiaTheme="majorEastAsia" w:hAnsiTheme="majorHAnsi" w:cstheme="majorBidi"/>
      <w:b/>
      <w:bCs/>
      <w:color w:val="4F81BD" w:themeColor="accent1"/>
    </w:rPr>
  </w:style>
  <w:style w:type="paragraph" w:styleId="4">
    <w:name w:val="heading 4"/>
    <w:basedOn w:val="a"/>
    <w:next w:val="a"/>
    <w:link w:val="40"/>
    <w:uiPriority w:val="9"/>
    <w:semiHidden/>
    <w:unhideWhenUsed/>
    <w:qFormat/>
    <w:rsid w:val="007E0D56"/>
    <w:pPr>
      <w:keepNext/>
      <w:keepLines/>
      <w:spacing w:before="200" w:after="0"/>
      <w:outlineLvl w:val="3"/>
    </w:pPr>
    <w:rPr>
      <w:rFonts w:asciiTheme="majorHAnsi" w:eastAsiaTheme="majorEastAsia" w:hAnsiTheme="majorHAnsi" w:cstheme="majorBidi"/>
      <w:b/>
      <w:bCs/>
      <w:i/>
      <w:iCs/>
      <w:color w:val="4F81BD" w:themeColor="accent1"/>
    </w:rPr>
  </w:style>
  <w:style w:type="paragraph" w:styleId="5">
    <w:name w:val="heading 5"/>
    <w:basedOn w:val="a"/>
    <w:next w:val="a"/>
    <w:link w:val="50"/>
    <w:uiPriority w:val="9"/>
    <w:semiHidden/>
    <w:unhideWhenUsed/>
    <w:qFormat/>
    <w:rsid w:val="00291773"/>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377D98"/>
    <w:pPr>
      <w:ind w:left="720"/>
      <w:contextualSpacing/>
    </w:pPr>
  </w:style>
  <w:style w:type="paragraph" w:styleId="HTML">
    <w:name w:val="HTML Preformatted"/>
    <w:basedOn w:val="a"/>
    <w:link w:val="HTML0"/>
    <w:uiPriority w:val="99"/>
    <w:unhideWhenUsed/>
    <w:rsid w:val="009B1A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0">
    <w:name w:val="Стандартный HTML Знак"/>
    <w:basedOn w:val="a0"/>
    <w:link w:val="HTML"/>
    <w:uiPriority w:val="99"/>
    <w:rsid w:val="009B1AE9"/>
    <w:rPr>
      <w:rFonts w:ascii="Courier New" w:eastAsia="Times New Roman" w:hAnsi="Courier New" w:cs="Courier New"/>
      <w:sz w:val="20"/>
      <w:szCs w:val="20"/>
      <w:lang w:eastAsia="ru-RU"/>
    </w:rPr>
  </w:style>
  <w:style w:type="paragraph" w:styleId="a4">
    <w:name w:val="header"/>
    <w:basedOn w:val="a"/>
    <w:link w:val="a5"/>
    <w:uiPriority w:val="99"/>
    <w:unhideWhenUsed/>
    <w:rsid w:val="0026541D"/>
    <w:pPr>
      <w:tabs>
        <w:tab w:val="center" w:pos="4677"/>
        <w:tab w:val="right" w:pos="9355"/>
      </w:tabs>
      <w:spacing w:after="0" w:line="240" w:lineRule="auto"/>
    </w:pPr>
  </w:style>
  <w:style w:type="character" w:customStyle="1" w:styleId="a5">
    <w:name w:val="Верхний колонтитул Знак"/>
    <w:basedOn w:val="a0"/>
    <w:link w:val="a4"/>
    <w:uiPriority w:val="99"/>
    <w:rsid w:val="0026541D"/>
  </w:style>
  <w:style w:type="paragraph" w:styleId="a6">
    <w:name w:val="footer"/>
    <w:basedOn w:val="a"/>
    <w:link w:val="a7"/>
    <w:uiPriority w:val="99"/>
    <w:unhideWhenUsed/>
    <w:rsid w:val="0026541D"/>
    <w:pPr>
      <w:tabs>
        <w:tab w:val="center" w:pos="4677"/>
        <w:tab w:val="right" w:pos="9355"/>
      </w:tabs>
      <w:spacing w:after="0" w:line="240" w:lineRule="auto"/>
    </w:pPr>
  </w:style>
  <w:style w:type="character" w:customStyle="1" w:styleId="a7">
    <w:name w:val="Нижний колонтитул Знак"/>
    <w:basedOn w:val="a0"/>
    <w:link w:val="a6"/>
    <w:uiPriority w:val="99"/>
    <w:rsid w:val="0026541D"/>
  </w:style>
  <w:style w:type="paragraph" w:styleId="a8">
    <w:name w:val="Normal (Web)"/>
    <w:basedOn w:val="a"/>
    <w:uiPriority w:val="99"/>
    <w:unhideWhenUsed/>
    <w:rsid w:val="00BC17EB"/>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a9">
    <w:name w:val="Hyperlink"/>
    <w:basedOn w:val="a0"/>
    <w:uiPriority w:val="99"/>
    <w:unhideWhenUsed/>
    <w:rsid w:val="00BC17EB"/>
    <w:rPr>
      <w:color w:val="0000FF"/>
      <w:u w:val="single"/>
    </w:rPr>
  </w:style>
  <w:style w:type="character" w:styleId="aa">
    <w:name w:val="Strong"/>
    <w:basedOn w:val="a0"/>
    <w:uiPriority w:val="22"/>
    <w:qFormat/>
    <w:rsid w:val="00BC17EB"/>
    <w:rPr>
      <w:b/>
      <w:bCs/>
    </w:rPr>
  </w:style>
  <w:style w:type="character" w:styleId="HTML1">
    <w:name w:val="HTML Variable"/>
    <w:basedOn w:val="a0"/>
    <w:uiPriority w:val="99"/>
    <w:semiHidden/>
    <w:unhideWhenUsed/>
    <w:rsid w:val="00443B6F"/>
    <w:rPr>
      <w:i/>
      <w:iCs/>
    </w:rPr>
  </w:style>
  <w:style w:type="character" w:styleId="HTML2">
    <w:name w:val="HTML Code"/>
    <w:basedOn w:val="a0"/>
    <w:uiPriority w:val="99"/>
    <w:semiHidden/>
    <w:unhideWhenUsed/>
    <w:rsid w:val="00443B6F"/>
    <w:rPr>
      <w:rFonts w:ascii="Courier New" w:eastAsia="Times New Roman" w:hAnsi="Courier New" w:cs="Courier New"/>
      <w:sz w:val="20"/>
      <w:szCs w:val="20"/>
    </w:rPr>
  </w:style>
  <w:style w:type="character" w:customStyle="1" w:styleId="20">
    <w:name w:val="Заголовок 2 Знак"/>
    <w:basedOn w:val="a0"/>
    <w:link w:val="2"/>
    <w:uiPriority w:val="9"/>
    <w:rsid w:val="003F4B1A"/>
    <w:rPr>
      <w:rFonts w:ascii="Times New Roman" w:eastAsia="Times New Roman" w:hAnsi="Times New Roman" w:cs="Times New Roman"/>
      <w:b/>
      <w:bCs/>
      <w:sz w:val="36"/>
      <w:szCs w:val="36"/>
      <w:lang w:eastAsia="ru-RU"/>
    </w:rPr>
  </w:style>
  <w:style w:type="character" w:styleId="HTML3">
    <w:name w:val="HTML Typewriter"/>
    <w:basedOn w:val="a0"/>
    <w:uiPriority w:val="99"/>
    <w:semiHidden/>
    <w:unhideWhenUsed/>
    <w:rsid w:val="00DC728A"/>
    <w:rPr>
      <w:rFonts w:ascii="Courier New" w:eastAsia="Times New Roman" w:hAnsi="Courier New" w:cs="Courier New"/>
      <w:sz w:val="20"/>
      <w:szCs w:val="20"/>
    </w:rPr>
  </w:style>
  <w:style w:type="character" w:customStyle="1" w:styleId="hljs-variable">
    <w:name w:val="hljs-variable"/>
    <w:basedOn w:val="a0"/>
    <w:rsid w:val="009E416C"/>
  </w:style>
  <w:style w:type="character" w:customStyle="1" w:styleId="hljs-preprocessor">
    <w:name w:val="hljs-preprocessor"/>
    <w:basedOn w:val="a0"/>
    <w:rsid w:val="009E416C"/>
  </w:style>
  <w:style w:type="character" w:customStyle="1" w:styleId="hljs-number">
    <w:name w:val="hljs-number"/>
    <w:basedOn w:val="a0"/>
    <w:rsid w:val="009E416C"/>
  </w:style>
  <w:style w:type="character" w:customStyle="1" w:styleId="hljs-keyword">
    <w:name w:val="hljs-keyword"/>
    <w:basedOn w:val="a0"/>
    <w:rsid w:val="009E416C"/>
  </w:style>
  <w:style w:type="character" w:customStyle="1" w:styleId="hljs-string">
    <w:name w:val="hljs-string"/>
    <w:basedOn w:val="a0"/>
    <w:rsid w:val="009E416C"/>
  </w:style>
  <w:style w:type="character" w:customStyle="1" w:styleId="10">
    <w:name w:val="Заголовок 1 Знак"/>
    <w:basedOn w:val="a0"/>
    <w:link w:val="1"/>
    <w:uiPriority w:val="9"/>
    <w:rsid w:val="003C3511"/>
    <w:rPr>
      <w:rFonts w:asciiTheme="majorHAnsi" w:eastAsiaTheme="majorEastAsia" w:hAnsiTheme="majorHAnsi" w:cstheme="majorBidi"/>
      <w:b/>
      <w:bCs/>
      <w:color w:val="365F91" w:themeColor="accent1" w:themeShade="BF"/>
      <w:sz w:val="28"/>
      <w:szCs w:val="28"/>
    </w:rPr>
  </w:style>
  <w:style w:type="paragraph" w:customStyle="1" w:styleId="para">
    <w:name w:val="para"/>
    <w:basedOn w:val="a"/>
    <w:rsid w:val="00651D43"/>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function">
    <w:name w:val="function"/>
    <w:basedOn w:val="a0"/>
    <w:rsid w:val="00651D43"/>
  </w:style>
  <w:style w:type="character" w:styleId="ab">
    <w:name w:val="Emphasis"/>
    <w:basedOn w:val="a0"/>
    <w:uiPriority w:val="20"/>
    <w:qFormat/>
    <w:rsid w:val="00651D43"/>
    <w:rPr>
      <w:i/>
      <w:iCs/>
    </w:rPr>
  </w:style>
  <w:style w:type="paragraph" w:customStyle="1" w:styleId="highlight">
    <w:name w:val="highlight"/>
    <w:basedOn w:val="a"/>
    <w:rsid w:val="00D74747"/>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styleId="ac">
    <w:name w:val="Balloon Text"/>
    <w:basedOn w:val="a"/>
    <w:link w:val="ad"/>
    <w:uiPriority w:val="99"/>
    <w:semiHidden/>
    <w:unhideWhenUsed/>
    <w:rsid w:val="00646B25"/>
    <w:pPr>
      <w:spacing w:after="0" w:line="240" w:lineRule="auto"/>
    </w:pPr>
    <w:rPr>
      <w:rFonts w:ascii="Tahoma" w:hAnsi="Tahoma" w:cs="Tahoma"/>
      <w:sz w:val="16"/>
      <w:szCs w:val="16"/>
    </w:rPr>
  </w:style>
  <w:style w:type="character" w:customStyle="1" w:styleId="ad">
    <w:name w:val="Текст выноски Знак"/>
    <w:basedOn w:val="a0"/>
    <w:link w:val="ac"/>
    <w:uiPriority w:val="99"/>
    <w:semiHidden/>
    <w:rsid w:val="00646B25"/>
    <w:rPr>
      <w:rFonts w:ascii="Tahoma" w:hAnsi="Tahoma" w:cs="Tahoma"/>
      <w:sz w:val="16"/>
      <w:szCs w:val="16"/>
    </w:rPr>
  </w:style>
  <w:style w:type="character" w:customStyle="1" w:styleId="30">
    <w:name w:val="Заголовок 3 Знак"/>
    <w:basedOn w:val="a0"/>
    <w:link w:val="3"/>
    <w:uiPriority w:val="9"/>
    <w:semiHidden/>
    <w:rsid w:val="00D36CAD"/>
    <w:rPr>
      <w:rFonts w:asciiTheme="majorHAnsi" w:eastAsiaTheme="majorEastAsia" w:hAnsiTheme="majorHAnsi" w:cstheme="majorBidi"/>
      <w:b/>
      <w:bCs/>
      <w:color w:val="4F81BD" w:themeColor="accent1"/>
    </w:rPr>
  </w:style>
  <w:style w:type="paragraph" w:customStyle="1" w:styleId="example">
    <w:name w:val="example"/>
    <w:basedOn w:val="a"/>
    <w:rsid w:val="00DA404F"/>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attribute">
    <w:name w:val="attribute"/>
    <w:basedOn w:val="a0"/>
    <w:rsid w:val="00DA404F"/>
  </w:style>
  <w:style w:type="character" w:customStyle="1" w:styleId="var">
    <w:name w:val="var"/>
    <w:basedOn w:val="a0"/>
    <w:rsid w:val="00DA404F"/>
  </w:style>
  <w:style w:type="paragraph" w:customStyle="1" w:styleId="verinfo">
    <w:name w:val="verinfo"/>
    <w:basedOn w:val="a"/>
    <w:rsid w:val="002338DD"/>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scode">
    <w:name w:val="scode"/>
    <w:basedOn w:val="a0"/>
    <w:rsid w:val="007231AE"/>
  </w:style>
  <w:style w:type="character" w:customStyle="1" w:styleId="40">
    <w:name w:val="Заголовок 4 Знак"/>
    <w:basedOn w:val="a0"/>
    <w:link w:val="4"/>
    <w:uiPriority w:val="9"/>
    <w:semiHidden/>
    <w:rsid w:val="007E0D56"/>
    <w:rPr>
      <w:rFonts w:asciiTheme="majorHAnsi" w:eastAsiaTheme="majorEastAsia" w:hAnsiTheme="majorHAnsi" w:cstheme="majorBidi"/>
      <w:b/>
      <w:bCs/>
      <w:i/>
      <w:iCs/>
      <w:color w:val="4F81BD" w:themeColor="accent1"/>
    </w:rPr>
  </w:style>
  <w:style w:type="character" w:customStyle="1" w:styleId="caps">
    <w:name w:val="caps"/>
    <w:basedOn w:val="a0"/>
    <w:rsid w:val="007E0D56"/>
  </w:style>
  <w:style w:type="character" w:customStyle="1" w:styleId="notranslate">
    <w:name w:val="notranslate"/>
    <w:basedOn w:val="a0"/>
    <w:rsid w:val="00957F5A"/>
  </w:style>
  <w:style w:type="character" w:customStyle="1" w:styleId="50">
    <w:name w:val="Заголовок 5 Знак"/>
    <w:basedOn w:val="a0"/>
    <w:link w:val="5"/>
    <w:uiPriority w:val="9"/>
    <w:semiHidden/>
    <w:rsid w:val="00291773"/>
    <w:rPr>
      <w:rFonts w:asciiTheme="majorHAnsi" w:eastAsiaTheme="majorEastAsia" w:hAnsiTheme="majorHAnsi" w:cstheme="majorBidi"/>
      <w:color w:val="243F60" w:themeColor="accent1" w:themeShade="7F"/>
    </w:rPr>
  </w:style>
  <w:style w:type="character" w:customStyle="1" w:styleId="tag">
    <w:name w:val="tag"/>
    <w:basedOn w:val="a0"/>
    <w:rsid w:val="00197D37"/>
  </w:style>
  <w:style w:type="paragraph" w:styleId="ae">
    <w:name w:val="Title"/>
    <w:basedOn w:val="a"/>
    <w:next w:val="a"/>
    <w:link w:val="af"/>
    <w:uiPriority w:val="10"/>
    <w:qFormat/>
    <w:rsid w:val="00B02AB9"/>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af">
    <w:name w:val="Название Знак"/>
    <w:basedOn w:val="a0"/>
    <w:link w:val="ae"/>
    <w:uiPriority w:val="10"/>
    <w:rsid w:val="00B02AB9"/>
    <w:rPr>
      <w:rFonts w:asciiTheme="majorHAnsi" w:eastAsiaTheme="majorEastAsia" w:hAnsiTheme="majorHAnsi" w:cstheme="majorBidi"/>
      <w:color w:val="17365D" w:themeColor="text2" w:themeShade="BF"/>
      <w:spacing w:val="5"/>
      <w:kern w:val="28"/>
      <w:sz w:val="52"/>
      <w:szCs w:val="5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paragraph" w:styleId="1">
    <w:name w:val="heading 1"/>
    <w:basedOn w:val="a"/>
    <w:next w:val="a"/>
    <w:link w:val="10"/>
    <w:uiPriority w:val="9"/>
    <w:qFormat/>
    <w:rsid w:val="003C3511"/>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2">
    <w:name w:val="heading 2"/>
    <w:basedOn w:val="a"/>
    <w:link w:val="20"/>
    <w:uiPriority w:val="9"/>
    <w:qFormat/>
    <w:rsid w:val="003F4B1A"/>
    <w:pPr>
      <w:spacing w:before="100" w:beforeAutospacing="1" w:after="100" w:afterAutospacing="1" w:line="240" w:lineRule="auto"/>
      <w:outlineLvl w:val="1"/>
    </w:pPr>
    <w:rPr>
      <w:rFonts w:ascii="Times New Roman" w:eastAsia="Times New Roman" w:hAnsi="Times New Roman" w:cs="Times New Roman"/>
      <w:b/>
      <w:bCs/>
      <w:sz w:val="36"/>
      <w:szCs w:val="36"/>
      <w:lang w:eastAsia="ru-RU"/>
    </w:rPr>
  </w:style>
  <w:style w:type="paragraph" w:styleId="3">
    <w:name w:val="heading 3"/>
    <w:basedOn w:val="a"/>
    <w:next w:val="a"/>
    <w:link w:val="30"/>
    <w:uiPriority w:val="9"/>
    <w:semiHidden/>
    <w:unhideWhenUsed/>
    <w:qFormat/>
    <w:rsid w:val="00D36CAD"/>
    <w:pPr>
      <w:keepNext/>
      <w:keepLines/>
      <w:spacing w:before="200" w:after="0"/>
      <w:outlineLvl w:val="2"/>
    </w:pPr>
    <w:rPr>
      <w:rFonts w:asciiTheme="majorHAnsi" w:eastAsiaTheme="majorEastAsia" w:hAnsiTheme="majorHAnsi" w:cstheme="majorBidi"/>
      <w:b/>
      <w:bCs/>
      <w:color w:val="4F81BD" w:themeColor="accent1"/>
    </w:rPr>
  </w:style>
  <w:style w:type="paragraph" w:styleId="4">
    <w:name w:val="heading 4"/>
    <w:basedOn w:val="a"/>
    <w:next w:val="a"/>
    <w:link w:val="40"/>
    <w:uiPriority w:val="9"/>
    <w:semiHidden/>
    <w:unhideWhenUsed/>
    <w:qFormat/>
    <w:rsid w:val="007E0D56"/>
    <w:pPr>
      <w:keepNext/>
      <w:keepLines/>
      <w:spacing w:before="200" w:after="0"/>
      <w:outlineLvl w:val="3"/>
    </w:pPr>
    <w:rPr>
      <w:rFonts w:asciiTheme="majorHAnsi" w:eastAsiaTheme="majorEastAsia" w:hAnsiTheme="majorHAnsi" w:cstheme="majorBidi"/>
      <w:b/>
      <w:bCs/>
      <w:i/>
      <w:iCs/>
      <w:color w:val="4F81BD" w:themeColor="accent1"/>
    </w:rPr>
  </w:style>
  <w:style w:type="paragraph" w:styleId="5">
    <w:name w:val="heading 5"/>
    <w:basedOn w:val="a"/>
    <w:next w:val="a"/>
    <w:link w:val="50"/>
    <w:uiPriority w:val="9"/>
    <w:semiHidden/>
    <w:unhideWhenUsed/>
    <w:qFormat/>
    <w:rsid w:val="00291773"/>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377D98"/>
    <w:pPr>
      <w:ind w:left="720"/>
      <w:contextualSpacing/>
    </w:pPr>
  </w:style>
  <w:style w:type="paragraph" w:styleId="HTML">
    <w:name w:val="HTML Preformatted"/>
    <w:basedOn w:val="a"/>
    <w:link w:val="HTML0"/>
    <w:uiPriority w:val="99"/>
    <w:unhideWhenUsed/>
    <w:rsid w:val="009B1A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0">
    <w:name w:val="Стандартный HTML Знак"/>
    <w:basedOn w:val="a0"/>
    <w:link w:val="HTML"/>
    <w:uiPriority w:val="99"/>
    <w:rsid w:val="009B1AE9"/>
    <w:rPr>
      <w:rFonts w:ascii="Courier New" w:eastAsia="Times New Roman" w:hAnsi="Courier New" w:cs="Courier New"/>
      <w:sz w:val="20"/>
      <w:szCs w:val="20"/>
      <w:lang w:eastAsia="ru-RU"/>
    </w:rPr>
  </w:style>
  <w:style w:type="paragraph" w:styleId="a4">
    <w:name w:val="header"/>
    <w:basedOn w:val="a"/>
    <w:link w:val="a5"/>
    <w:uiPriority w:val="99"/>
    <w:unhideWhenUsed/>
    <w:rsid w:val="0026541D"/>
    <w:pPr>
      <w:tabs>
        <w:tab w:val="center" w:pos="4677"/>
        <w:tab w:val="right" w:pos="9355"/>
      </w:tabs>
      <w:spacing w:after="0" w:line="240" w:lineRule="auto"/>
    </w:pPr>
  </w:style>
  <w:style w:type="character" w:customStyle="1" w:styleId="a5">
    <w:name w:val="Верхний колонтитул Знак"/>
    <w:basedOn w:val="a0"/>
    <w:link w:val="a4"/>
    <w:uiPriority w:val="99"/>
    <w:rsid w:val="0026541D"/>
  </w:style>
  <w:style w:type="paragraph" w:styleId="a6">
    <w:name w:val="footer"/>
    <w:basedOn w:val="a"/>
    <w:link w:val="a7"/>
    <w:uiPriority w:val="99"/>
    <w:unhideWhenUsed/>
    <w:rsid w:val="0026541D"/>
    <w:pPr>
      <w:tabs>
        <w:tab w:val="center" w:pos="4677"/>
        <w:tab w:val="right" w:pos="9355"/>
      </w:tabs>
      <w:spacing w:after="0" w:line="240" w:lineRule="auto"/>
    </w:pPr>
  </w:style>
  <w:style w:type="character" w:customStyle="1" w:styleId="a7">
    <w:name w:val="Нижний колонтитул Знак"/>
    <w:basedOn w:val="a0"/>
    <w:link w:val="a6"/>
    <w:uiPriority w:val="99"/>
    <w:rsid w:val="0026541D"/>
  </w:style>
  <w:style w:type="paragraph" w:styleId="a8">
    <w:name w:val="Normal (Web)"/>
    <w:basedOn w:val="a"/>
    <w:uiPriority w:val="99"/>
    <w:unhideWhenUsed/>
    <w:rsid w:val="00BC17EB"/>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a9">
    <w:name w:val="Hyperlink"/>
    <w:basedOn w:val="a0"/>
    <w:uiPriority w:val="99"/>
    <w:unhideWhenUsed/>
    <w:rsid w:val="00BC17EB"/>
    <w:rPr>
      <w:color w:val="0000FF"/>
      <w:u w:val="single"/>
    </w:rPr>
  </w:style>
  <w:style w:type="character" w:styleId="aa">
    <w:name w:val="Strong"/>
    <w:basedOn w:val="a0"/>
    <w:uiPriority w:val="22"/>
    <w:qFormat/>
    <w:rsid w:val="00BC17EB"/>
    <w:rPr>
      <w:b/>
      <w:bCs/>
    </w:rPr>
  </w:style>
  <w:style w:type="character" w:styleId="HTML1">
    <w:name w:val="HTML Variable"/>
    <w:basedOn w:val="a0"/>
    <w:uiPriority w:val="99"/>
    <w:semiHidden/>
    <w:unhideWhenUsed/>
    <w:rsid w:val="00443B6F"/>
    <w:rPr>
      <w:i/>
      <w:iCs/>
    </w:rPr>
  </w:style>
  <w:style w:type="character" w:styleId="HTML2">
    <w:name w:val="HTML Code"/>
    <w:basedOn w:val="a0"/>
    <w:uiPriority w:val="99"/>
    <w:semiHidden/>
    <w:unhideWhenUsed/>
    <w:rsid w:val="00443B6F"/>
    <w:rPr>
      <w:rFonts w:ascii="Courier New" w:eastAsia="Times New Roman" w:hAnsi="Courier New" w:cs="Courier New"/>
      <w:sz w:val="20"/>
      <w:szCs w:val="20"/>
    </w:rPr>
  </w:style>
  <w:style w:type="character" w:customStyle="1" w:styleId="20">
    <w:name w:val="Заголовок 2 Знак"/>
    <w:basedOn w:val="a0"/>
    <w:link w:val="2"/>
    <w:uiPriority w:val="9"/>
    <w:rsid w:val="003F4B1A"/>
    <w:rPr>
      <w:rFonts w:ascii="Times New Roman" w:eastAsia="Times New Roman" w:hAnsi="Times New Roman" w:cs="Times New Roman"/>
      <w:b/>
      <w:bCs/>
      <w:sz w:val="36"/>
      <w:szCs w:val="36"/>
      <w:lang w:eastAsia="ru-RU"/>
    </w:rPr>
  </w:style>
  <w:style w:type="character" w:styleId="HTML3">
    <w:name w:val="HTML Typewriter"/>
    <w:basedOn w:val="a0"/>
    <w:uiPriority w:val="99"/>
    <w:semiHidden/>
    <w:unhideWhenUsed/>
    <w:rsid w:val="00DC728A"/>
    <w:rPr>
      <w:rFonts w:ascii="Courier New" w:eastAsia="Times New Roman" w:hAnsi="Courier New" w:cs="Courier New"/>
      <w:sz w:val="20"/>
      <w:szCs w:val="20"/>
    </w:rPr>
  </w:style>
  <w:style w:type="character" w:customStyle="1" w:styleId="hljs-variable">
    <w:name w:val="hljs-variable"/>
    <w:basedOn w:val="a0"/>
    <w:rsid w:val="009E416C"/>
  </w:style>
  <w:style w:type="character" w:customStyle="1" w:styleId="hljs-preprocessor">
    <w:name w:val="hljs-preprocessor"/>
    <w:basedOn w:val="a0"/>
    <w:rsid w:val="009E416C"/>
  </w:style>
  <w:style w:type="character" w:customStyle="1" w:styleId="hljs-number">
    <w:name w:val="hljs-number"/>
    <w:basedOn w:val="a0"/>
    <w:rsid w:val="009E416C"/>
  </w:style>
  <w:style w:type="character" w:customStyle="1" w:styleId="hljs-keyword">
    <w:name w:val="hljs-keyword"/>
    <w:basedOn w:val="a0"/>
    <w:rsid w:val="009E416C"/>
  </w:style>
  <w:style w:type="character" w:customStyle="1" w:styleId="hljs-string">
    <w:name w:val="hljs-string"/>
    <w:basedOn w:val="a0"/>
    <w:rsid w:val="009E416C"/>
  </w:style>
  <w:style w:type="character" w:customStyle="1" w:styleId="10">
    <w:name w:val="Заголовок 1 Знак"/>
    <w:basedOn w:val="a0"/>
    <w:link w:val="1"/>
    <w:uiPriority w:val="9"/>
    <w:rsid w:val="003C3511"/>
    <w:rPr>
      <w:rFonts w:asciiTheme="majorHAnsi" w:eastAsiaTheme="majorEastAsia" w:hAnsiTheme="majorHAnsi" w:cstheme="majorBidi"/>
      <w:b/>
      <w:bCs/>
      <w:color w:val="365F91" w:themeColor="accent1" w:themeShade="BF"/>
      <w:sz w:val="28"/>
      <w:szCs w:val="28"/>
    </w:rPr>
  </w:style>
  <w:style w:type="paragraph" w:customStyle="1" w:styleId="para">
    <w:name w:val="para"/>
    <w:basedOn w:val="a"/>
    <w:rsid w:val="00651D43"/>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function">
    <w:name w:val="function"/>
    <w:basedOn w:val="a0"/>
    <w:rsid w:val="00651D43"/>
  </w:style>
  <w:style w:type="character" w:styleId="ab">
    <w:name w:val="Emphasis"/>
    <w:basedOn w:val="a0"/>
    <w:uiPriority w:val="20"/>
    <w:qFormat/>
    <w:rsid w:val="00651D43"/>
    <w:rPr>
      <w:i/>
      <w:iCs/>
    </w:rPr>
  </w:style>
  <w:style w:type="paragraph" w:customStyle="1" w:styleId="highlight">
    <w:name w:val="highlight"/>
    <w:basedOn w:val="a"/>
    <w:rsid w:val="00D74747"/>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styleId="ac">
    <w:name w:val="Balloon Text"/>
    <w:basedOn w:val="a"/>
    <w:link w:val="ad"/>
    <w:uiPriority w:val="99"/>
    <w:semiHidden/>
    <w:unhideWhenUsed/>
    <w:rsid w:val="00646B25"/>
    <w:pPr>
      <w:spacing w:after="0" w:line="240" w:lineRule="auto"/>
    </w:pPr>
    <w:rPr>
      <w:rFonts w:ascii="Tahoma" w:hAnsi="Tahoma" w:cs="Tahoma"/>
      <w:sz w:val="16"/>
      <w:szCs w:val="16"/>
    </w:rPr>
  </w:style>
  <w:style w:type="character" w:customStyle="1" w:styleId="ad">
    <w:name w:val="Текст выноски Знак"/>
    <w:basedOn w:val="a0"/>
    <w:link w:val="ac"/>
    <w:uiPriority w:val="99"/>
    <w:semiHidden/>
    <w:rsid w:val="00646B25"/>
    <w:rPr>
      <w:rFonts w:ascii="Tahoma" w:hAnsi="Tahoma" w:cs="Tahoma"/>
      <w:sz w:val="16"/>
      <w:szCs w:val="16"/>
    </w:rPr>
  </w:style>
  <w:style w:type="character" w:customStyle="1" w:styleId="30">
    <w:name w:val="Заголовок 3 Знак"/>
    <w:basedOn w:val="a0"/>
    <w:link w:val="3"/>
    <w:uiPriority w:val="9"/>
    <w:semiHidden/>
    <w:rsid w:val="00D36CAD"/>
    <w:rPr>
      <w:rFonts w:asciiTheme="majorHAnsi" w:eastAsiaTheme="majorEastAsia" w:hAnsiTheme="majorHAnsi" w:cstheme="majorBidi"/>
      <w:b/>
      <w:bCs/>
      <w:color w:val="4F81BD" w:themeColor="accent1"/>
    </w:rPr>
  </w:style>
  <w:style w:type="paragraph" w:customStyle="1" w:styleId="example">
    <w:name w:val="example"/>
    <w:basedOn w:val="a"/>
    <w:rsid w:val="00DA404F"/>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attribute">
    <w:name w:val="attribute"/>
    <w:basedOn w:val="a0"/>
    <w:rsid w:val="00DA404F"/>
  </w:style>
  <w:style w:type="character" w:customStyle="1" w:styleId="var">
    <w:name w:val="var"/>
    <w:basedOn w:val="a0"/>
    <w:rsid w:val="00DA404F"/>
  </w:style>
  <w:style w:type="paragraph" w:customStyle="1" w:styleId="verinfo">
    <w:name w:val="verinfo"/>
    <w:basedOn w:val="a"/>
    <w:rsid w:val="002338DD"/>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scode">
    <w:name w:val="scode"/>
    <w:basedOn w:val="a0"/>
    <w:rsid w:val="007231AE"/>
  </w:style>
  <w:style w:type="character" w:customStyle="1" w:styleId="40">
    <w:name w:val="Заголовок 4 Знак"/>
    <w:basedOn w:val="a0"/>
    <w:link w:val="4"/>
    <w:uiPriority w:val="9"/>
    <w:semiHidden/>
    <w:rsid w:val="007E0D56"/>
    <w:rPr>
      <w:rFonts w:asciiTheme="majorHAnsi" w:eastAsiaTheme="majorEastAsia" w:hAnsiTheme="majorHAnsi" w:cstheme="majorBidi"/>
      <w:b/>
      <w:bCs/>
      <w:i/>
      <w:iCs/>
      <w:color w:val="4F81BD" w:themeColor="accent1"/>
    </w:rPr>
  </w:style>
  <w:style w:type="character" w:customStyle="1" w:styleId="caps">
    <w:name w:val="caps"/>
    <w:basedOn w:val="a0"/>
    <w:rsid w:val="007E0D56"/>
  </w:style>
  <w:style w:type="character" w:customStyle="1" w:styleId="notranslate">
    <w:name w:val="notranslate"/>
    <w:basedOn w:val="a0"/>
    <w:rsid w:val="00957F5A"/>
  </w:style>
  <w:style w:type="character" w:customStyle="1" w:styleId="50">
    <w:name w:val="Заголовок 5 Знак"/>
    <w:basedOn w:val="a0"/>
    <w:link w:val="5"/>
    <w:uiPriority w:val="9"/>
    <w:semiHidden/>
    <w:rsid w:val="00291773"/>
    <w:rPr>
      <w:rFonts w:asciiTheme="majorHAnsi" w:eastAsiaTheme="majorEastAsia" w:hAnsiTheme="majorHAnsi" w:cstheme="majorBidi"/>
      <w:color w:val="243F60" w:themeColor="accent1" w:themeShade="7F"/>
    </w:rPr>
  </w:style>
  <w:style w:type="character" w:customStyle="1" w:styleId="tag">
    <w:name w:val="tag"/>
    <w:basedOn w:val="a0"/>
    <w:rsid w:val="00197D37"/>
  </w:style>
  <w:style w:type="paragraph" w:styleId="ae">
    <w:name w:val="Title"/>
    <w:basedOn w:val="a"/>
    <w:next w:val="a"/>
    <w:link w:val="af"/>
    <w:uiPriority w:val="10"/>
    <w:qFormat/>
    <w:rsid w:val="00B02AB9"/>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af">
    <w:name w:val="Название Знак"/>
    <w:basedOn w:val="a0"/>
    <w:link w:val="ae"/>
    <w:uiPriority w:val="10"/>
    <w:rsid w:val="00B02AB9"/>
    <w:rPr>
      <w:rFonts w:asciiTheme="majorHAnsi" w:eastAsiaTheme="majorEastAsia" w:hAnsiTheme="majorHAnsi" w:cstheme="majorBidi"/>
      <w:color w:val="17365D" w:themeColor="text2" w:themeShade="BF"/>
      <w:spacing w:val="5"/>
      <w:kern w:val="28"/>
      <w:sz w:val="52"/>
      <w:szCs w:val="5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482832">
      <w:bodyDiv w:val="1"/>
      <w:marLeft w:val="0"/>
      <w:marRight w:val="0"/>
      <w:marTop w:val="0"/>
      <w:marBottom w:val="0"/>
      <w:divBdr>
        <w:top w:val="none" w:sz="0" w:space="0" w:color="auto"/>
        <w:left w:val="none" w:sz="0" w:space="0" w:color="auto"/>
        <w:bottom w:val="none" w:sz="0" w:space="0" w:color="auto"/>
        <w:right w:val="none" w:sz="0" w:space="0" w:color="auto"/>
      </w:divBdr>
    </w:div>
    <w:div w:id="19666082">
      <w:bodyDiv w:val="1"/>
      <w:marLeft w:val="0"/>
      <w:marRight w:val="0"/>
      <w:marTop w:val="0"/>
      <w:marBottom w:val="0"/>
      <w:divBdr>
        <w:top w:val="none" w:sz="0" w:space="0" w:color="auto"/>
        <w:left w:val="none" w:sz="0" w:space="0" w:color="auto"/>
        <w:bottom w:val="none" w:sz="0" w:space="0" w:color="auto"/>
        <w:right w:val="none" w:sz="0" w:space="0" w:color="auto"/>
      </w:divBdr>
    </w:div>
    <w:div w:id="23869056">
      <w:bodyDiv w:val="1"/>
      <w:marLeft w:val="0"/>
      <w:marRight w:val="0"/>
      <w:marTop w:val="0"/>
      <w:marBottom w:val="0"/>
      <w:divBdr>
        <w:top w:val="none" w:sz="0" w:space="0" w:color="auto"/>
        <w:left w:val="none" w:sz="0" w:space="0" w:color="auto"/>
        <w:bottom w:val="none" w:sz="0" w:space="0" w:color="auto"/>
        <w:right w:val="none" w:sz="0" w:space="0" w:color="auto"/>
      </w:divBdr>
    </w:div>
    <w:div w:id="30813135">
      <w:bodyDiv w:val="1"/>
      <w:marLeft w:val="0"/>
      <w:marRight w:val="0"/>
      <w:marTop w:val="0"/>
      <w:marBottom w:val="0"/>
      <w:divBdr>
        <w:top w:val="none" w:sz="0" w:space="0" w:color="auto"/>
        <w:left w:val="none" w:sz="0" w:space="0" w:color="auto"/>
        <w:bottom w:val="none" w:sz="0" w:space="0" w:color="auto"/>
        <w:right w:val="none" w:sz="0" w:space="0" w:color="auto"/>
      </w:divBdr>
    </w:div>
    <w:div w:id="39400939">
      <w:bodyDiv w:val="1"/>
      <w:marLeft w:val="0"/>
      <w:marRight w:val="0"/>
      <w:marTop w:val="0"/>
      <w:marBottom w:val="0"/>
      <w:divBdr>
        <w:top w:val="none" w:sz="0" w:space="0" w:color="auto"/>
        <w:left w:val="none" w:sz="0" w:space="0" w:color="auto"/>
        <w:bottom w:val="none" w:sz="0" w:space="0" w:color="auto"/>
        <w:right w:val="none" w:sz="0" w:space="0" w:color="auto"/>
      </w:divBdr>
    </w:div>
    <w:div w:id="43216461">
      <w:bodyDiv w:val="1"/>
      <w:marLeft w:val="0"/>
      <w:marRight w:val="0"/>
      <w:marTop w:val="0"/>
      <w:marBottom w:val="0"/>
      <w:divBdr>
        <w:top w:val="none" w:sz="0" w:space="0" w:color="auto"/>
        <w:left w:val="none" w:sz="0" w:space="0" w:color="auto"/>
        <w:bottom w:val="none" w:sz="0" w:space="0" w:color="auto"/>
        <w:right w:val="none" w:sz="0" w:space="0" w:color="auto"/>
      </w:divBdr>
    </w:div>
    <w:div w:id="44257736">
      <w:bodyDiv w:val="1"/>
      <w:marLeft w:val="0"/>
      <w:marRight w:val="0"/>
      <w:marTop w:val="0"/>
      <w:marBottom w:val="0"/>
      <w:divBdr>
        <w:top w:val="none" w:sz="0" w:space="0" w:color="auto"/>
        <w:left w:val="none" w:sz="0" w:space="0" w:color="auto"/>
        <w:bottom w:val="none" w:sz="0" w:space="0" w:color="auto"/>
        <w:right w:val="none" w:sz="0" w:space="0" w:color="auto"/>
      </w:divBdr>
    </w:div>
    <w:div w:id="65230683">
      <w:bodyDiv w:val="1"/>
      <w:marLeft w:val="0"/>
      <w:marRight w:val="0"/>
      <w:marTop w:val="0"/>
      <w:marBottom w:val="0"/>
      <w:divBdr>
        <w:top w:val="none" w:sz="0" w:space="0" w:color="auto"/>
        <w:left w:val="none" w:sz="0" w:space="0" w:color="auto"/>
        <w:bottom w:val="none" w:sz="0" w:space="0" w:color="auto"/>
        <w:right w:val="none" w:sz="0" w:space="0" w:color="auto"/>
      </w:divBdr>
    </w:div>
    <w:div w:id="74481405">
      <w:bodyDiv w:val="1"/>
      <w:marLeft w:val="0"/>
      <w:marRight w:val="0"/>
      <w:marTop w:val="0"/>
      <w:marBottom w:val="0"/>
      <w:divBdr>
        <w:top w:val="none" w:sz="0" w:space="0" w:color="auto"/>
        <w:left w:val="none" w:sz="0" w:space="0" w:color="auto"/>
        <w:bottom w:val="none" w:sz="0" w:space="0" w:color="auto"/>
        <w:right w:val="none" w:sz="0" w:space="0" w:color="auto"/>
      </w:divBdr>
    </w:div>
    <w:div w:id="78792741">
      <w:bodyDiv w:val="1"/>
      <w:marLeft w:val="0"/>
      <w:marRight w:val="0"/>
      <w:marTop w:val="0"/>
      <w:marBottom w:val="0"/>
      <w:divBdr>
        <w:top w:val="none" w:sz="0" w:space="0" w:color="auto"/>
        <w:left w:val="none" w:sz="0" w:space="0" w:color="auto"/>
        <w:bottom w:val="none" w:sz="0" w:space="0" w:color="auto"/>
        <w:right w:val="none" w:sz="0" w:space="0" w:color="auto"/>
      </w:divBdr>
    </w:div>
    <w:div w:id="79328164">
      <w:bodyDiv w:val="1"/>
      <w:marLeft w:val="0"/>
      <w:marRight w:val="0"/>
      <w:marTop w:val="0"/>
      <w:marBottom w:val="0"/>
      <w:divBdr>
        <w:top w:val="none" w:sz="0" w:space="0" w:color="auto"/>
        <w:left w:val="none" w:sz="0" w:space="0" w:color="auto"/>
        <w:bottom w:val="none" w:sz="0" w:space="0" w:color="auto"/>
        <w:right w:val="none" w:sz="0" w:space="0" w:color="auto"/>
      </w:divBdr>
    </w:div>
    <w:div w:id="87046475">
      <w:bodyDiv w:val="1"/>
      <w:marLeft w:val="0"/>
      <w:marRight w:val="0"/>
      <w:marTop w:val="0"/>
      <w:marBottom w:val="0"/>
      <w:divBdr>
        <w:top w:val="none" w:sz="0" w:space="0" w:color="auto"/>
        <w:left w:val="none" w:sz="0" w:space="0" w:color="auto"/>
        <w:bottom w:val="none" w:sz="0" w:space="0" w:color="auto"/>
        <w:right w:val="none" w:sz="0" w:space="0" w:color="auto"/>
      </w:divBdr>
    </w:div>
    <w:div w:id="99418989">
      <w:bodyDiv w:val="1"/>
      <w:marLeft w:val="0"/>
      <w:marRight w:val="0"/>
      <w:marTop w:val="0"/>
      <w:marBottom w:val="0"/>
      <w:divBdr>
        <w:top w:val="none" w:sz="0" w:space="0" w:color="auto"/>
        <w:left w:val="none" w:sz="0" w:space="0" w:color="auto"/>
        <w:bottom w:val="none" w:sz="0" w:space="0" w:color="auto"/>
        <w:right w:val="none" w:sz="0" w:space="0" w:color="auto"/>
      </w:divBdr>
    </w:div>
    <w:div w:id="103885734">
      <w:bodyDiv w:val="1"/>
      <w:marLeft w:val="0"/>
      <w:marRight w:val="0"/>
      <w:marTop w:val="0"/>
      <w:marBottom w:val="0"/>
      <w:divBdr>
        <w:top w:val="none" w:sz="0" w:space="0" w:color="auto"/>
        <w:left w:val="none" w:sz="0" w:space="0" w:color="auto"/>
        <w:bottom w:val="none" w:sz="0" w:space="0" w:color="auto"/>
        <w:right w:val="none" w:sz="0" w:space="0" w:color="auto"/>
      </w:divBdr>
      <w:divsChild>
        <w:div w:id="1990858784">
          <w:marLeft w:val="0"/>
          <w:marRight w:val="0"/>
          <w:marTop w:val="0"/>
          <w:marBottom w:val="360"/>
          <w:divBdr>
            <w:top w:val="single" w:sz="6" w:space="0" w:color="C0C0C0"/>
            <w:left w:val="single" w:sz="6" w:space="0" w:color="C0C0C0"/>
            <w:bottom w:val="single" w:sz="6" w:space="0" w:color="C0C0C0"/>
            <w:right w:val="single" w:sz="6" w:space="0" w:color="C0C0C0"/>
          </w:divBdr>
        </w:div>
      </w:divsChild>
    </w:div>
    <w:div w:id="105780760">
      <w:bodyDiv w:val="1"/>
      <w:marLeft w:val="0"/>
      <w:marRight w:val="0"/>
      <w:marTop w:val="0"/>
      <w:marBottom w:val="0"/>
      <w:divBdr>
        <w:top w:val="none" w:sz="0" w:space="0" w:color="auto"/>
        <w:left w:val="none" w:sz="0" w:space="0" w:color="auto"/>
        <w:bottom w:val="none" w:sz="0" w:space="0" w:color="auto"/>
        <w:right w:val="none" w:sz="0" w:space="0" w:color="auto"/>
      </w:divBdr>
    </w:div>
    <w:div w:id="117383718">
      <w:bodyDiv w:val="1"/>
      <w:marLeft w:val="0"/>
      <w:marRight w:val="0"/>
      <w:marTop w:val="0"/>
      <w:marBottom w:val="0"/>
      <w:divBdr>
        <w:top w:val="none" w:sz="0" w:space="0" w:color="auto"/>
        <w:left w:val="none" w:sz="0" w:space="0" w:color="auto"/>
        <w:bottom w:val="none" w:sz="0" w:space="0" w:color="auto"/>
        <w:right w:val="none" w:sz="0" w:space="0" w:color="auto"/>
      </w:divBdr>
    </w:div>
    <w:div w:id="118884641">
      <w:bodyDiv w:val="1"/>
      <w:marLeft w:val="0"/>
      <w:marRight w:val="0"/>
      <w:marTop w:val="0"/>
      <w:marBottom w:val="0"/>
      <w:divBdr>
        <w:top w:val="none" w:sz="0" w:space="0" w:color="auto"/>
        <w:left w:val="none" w:sz="0" w:space="0" w:color="auto"/>
        <w:bottom w:val="none" w:sz="0" w:space="0" w:color="auto"/>
        <w:right w:val="none" w:sz="0" w:space="0" w:color="auto"/>
      </w:divBdr>
    </w:div>
    <w:div w:id="123013126">
      <w:bodyDiv w:val="1"/>
      <w:marLeft w:val="0"/>
      <w:marRight w:val="0"/>
      <w:marTop w:val="0"/>
      <w:marBottom w:val="0"/>
      <w:divBdr>
        <w:top w:val="none" w:sz="0" w:space="0" w:color="auto"/>
        <w:left w:val="none" w:sz="0" w:space="0" w:color="auto"/>
        <w:bottom w:val="none" w:sz="0" w:space="0" w:color="auto"/>
        <w:right w:val="none" w:sz="0" w:space="0" w:color="auto"/>
      </w:divBdr>
    </w:div>
    <w:div w:id="127939566">
      <w:bodyDiv w:val="1"/>
      <w:marLeft w:val="0"/>
      <w:marRight w:val="0"/>
      <w:marTop w:val="0"/>
      <w:marBottom w:val="0"/>
      <w:divBdr>
        <w:top w:val="none" w:sz="0" w:space="0" w:color="auto"/>
        <w:left w:val="none" w:sz="0" w:space="0" w:color="auto"/>
        <w:bottom w:val="none" w:sz="0" w:space="0" w:color="auto"/>
        <w:right w:val="none" w:sz="0" w:space="0" w:color="auto"/>
      </w:divBdr>
    </w:div>
    <w:div w:id="131555911">
      <w:bodyDiv w:val="1"/>
      <w:marLeft w:val="0"/>
      <w:marRight w:val="0"/>
      <w:marTop w:val="0"/>
      <w:marBottom w:val="0"/>
      <w:divBdr>
        <w:top w:val="none" w:sz="0" w:space="0" w:color="auto"/>
        <w:left w:val="none" w:sz="0" w:space="0" w:color="auto"/>
        <w:bottom w:val="none" w:sz="0" w:space="0" w:color="auto"/>
        <w:right w:val="none" w:sz="0" w:space="0" w:color="auto"/>
      </w:divBdr>
    </w:div>
    <w:div w:id="132333640">
      <w:bodyDiv w:val="1"/>
      <w:marLeft w:val="0"/>
      <w:marRight w:val="0"/>
      <w:marTop w:val="0"/>
      <w:marBottom w:val="0"/>
      <w:divBdr>
        <w:top w:val="none" w:sz="0" w:space="0" w:color="auto"/>
        <w:left w:val="none" w:sz="0" w:space="0" w:color="auto"/>
        <w:bottom w:val="none" w:sz="0" w:space="0" w:color="auto"/>
        <w:right w:val="none" w:sz="0" w:space="0" w:color="auto"/>
      </w:divBdr>
    </w:div>
    <w:div w:id="142503511">
      <w:bodyDiv w:val="1"/>
      <w:marLeft w:val="0"/>
      <w:marRight w:val="0"/>
      <w:marTop w:val="0"/>
      <w:marBottom w:val="0"/>
      <w:divBdr>
        <w:top w:val="none" w:sz="0" w:space="0" w:color="auto"/>
        <w:left w:val="none" w:sz="0" w:space="0" w:color="auto"/>
        <w:bottom w:val="none" w:sz="0" w:space="0" w:color="auto"/>
        <w:right w:val="none" w:sz="0" w:space="0" w:color="auto"/>
      </w:divBdr>
    </w:div>
    <w:div w:id="150368302">
      <w:bodyDiv w:val="1"/>
      <w:marLeft w:val="0"/>
      <w:marRight w:val="0"/>
      <w:marTop w:val="0"/>
      <w:marBottom w:val="0"/>
      <w:divBdr>
        <w:top w:val="none" w:sz="0" w:space="0" w:color="auto"/>
        <w:left w:val="none" w:sz="0" w:space="0" w:color="auto"/>
        <w:bottom w:val="none" w:sz="0" w:space="0" w:color="auto"/>
        <w:right w:val="none" w:sz="0" w:space="0" w:color="auto"/>
      </w:divBdr>
    </w:div>
    <w:div w:id="150483106">
      <w:bodyDiv w:val="1"/>
      <w:marLeft w:val="0"/>
      <w:marRight w:val="0"/>
      <w:marTop w:val="0"/>
      <w:marBottom w:val="0"/>
      <w:divBdr>
        <w:top w:val="none" w:sz="0" w:space="0" w:color="auto"/>
        <w:left w:val="none" w:sz="0" w:space="0" w:color="auto"/>
        <w:bottom w:val="none" w:sz="0" w:space="0" w:color="auto"/>
        <w:right w:val="none" w:sz="0" w:space="0" w:color="auto"/>
      </w:divBdr>
    </w:div>
    <w:div w:id="152068867">
      <w:bodyDiv w:val="1"/>
      <w:marLeft w:val="0"/>
      <w:marRight w:val="0"/>
      <w:marTop w:val="0"/>
      <w:marBottom w:val="0"/>
      <w:divBdr>
        <w:top w:val="none" w:sz="0" w:space="0" w:color="auto"/>
        <w:left w:val="none" w:sz="0" w:space="0" w:color="auto"/>
        <w:bottom w:val="none" w:sz="0" w:space="0" w:color="auto"/>
        <w:right w:val="none" w:sz="0" w:space="0" w:color="auto"/>
      </w:divBdr>
    </w:div>
    <w:div w:id="155851090">
      <w:bodyDiv w:val="1"/>
      <w:marLeft w:val="0"/>
      <w:marRight w:val="0"/>
      <w:marTop w:val="0"/>
      <w:marBottom w:val="0"/>
      <w:divBdr>
        <w:top w:val="none" w:sz="0" w:space="0" w:color="auto"/>
        <w:left w:val="none" w:sz="0" w:space="0" w:color="auto"/>
        <w:bottom w:val="none" w:sz="0" w:space="0" w:color="auto"/>
        <w:right w:val="none" w:sz="0" w:space="0" w:color="auto"/>
      </w:divBdr>
    </w:div>
    <w:div w:id="163057882">
      <w:bodyDiv w:val="1"/>
      <w:marLeft w:val="0"/>
      <w:marRight w:val="0"/>
      <w:marTop w:val="0"/>
      <w:marBottom w:val="0"/>
      <w:divBdr>
        <w:top w:val="none" w:sz="0" w:space="0" w:color="auto"/>
        <w:left w:val="none" w:sz="0" w:space="0" w:color="auto"/>
        <w:bottom w:val="none" w:sz="0" w:space="0" w:color="auto"/>
        <w:right w:val="none" w:sz="0" w:space="0" w:color="auto"/>
      </w:divBdr>
    </w:div>
    <w:div w:id="176390074">
      <w:bodyDiv w:val="1"/>
      <w:marLeft w:val="0"/>
      <w:marRight w:val="0"/>
      <w:marTop w:val="0"/>
      <w:marBottom w:val="0"/>
      <w:divBdr>
        <w:top w:val="none" w:sz="0" w:space="0" w:color="auto"/>
        <w:left w:val="none" w:sz="0" w:space="0" w:color="auto"/>
        <w:bottom w:val="none" w:sz="0" w:space="0" w:color="auto"/>
        <w:right w:val="none" w:sz="0" w:space="0" w:color="auto"/>
      </w:divBdr>
    </w:div>
    <w:div w:id="183446688">
      <w:bodyDiv w:val="1"/>
      <w:marLeft w:val="0"/>
      <w:marRight w:val="0"/>
      <w:marTop w:val="0"/>
      <w:marBottom w:val="0"/>
      <w:divBdr>
        <w:top w:val="none" w:sz="0" w:space="0" w:color="auto"/>
        <w:left w:val="none" w:sz="0" w:space="0" w:color="auto"/>
        <w:bottom w:val="none" w:sz="0" w:space="0" w:color="auto"/>
        <w:right w:val="none" w:sz="0" w:space="0" w:color="auto"/>
      </w:divBdr>
    </w:div>
    <w:div w:id="200552231">
      <w:bodyDiv w:val="1"/>
      <w:marLeft w:val="0"/>
      <w:marRight w:val="0"/>
      <w:marTop w:val="0"/>
      <w:marBottom w:val="0"/>
      <w:divBdr>
        <w:top w:val="none" w:sz="0" w:space="0" w:color="auto"/>
        <w:left w:val="none" w:sz="0" w:space="0" w:color="auto"/>
        <w:bottom w:val="none" w:sz="0" w:space="0" w:color="auto"/>
        <w:right w:val="none" w:sz="0" w:space="0" w:color="auto"/>
      </w:divBdr>
    </w:div>
    <w:div w:id="204489339">
      <w:bodyDiv w:val="1"/>
      <w:marLeft w:val="0"/>
      <w:marRight w:val="0"/>
      <w:marTop w:val="0"/>
      <w:marBottom w:val="0"/>
      <w:divBdr>
        <w:top w:val="none" w:sz="0" w:space="0" w:color="auto"/>
        <w:left w:val="none" w:sz="0" w:space="0" w:color="auto"/>
        <w:bottom w:val="none" w:sz="0" w:space="0" w:color="auto"/>
        <w:right w:val="none" w:sz="0" w:space="0" w:color="auto"/>
      </w:divBdr>
    </w:div>
    <w:div w:id="206332494">
      <w:bodyDiv w:val="1"/>
      <w:marLeft w:val="0"/>
      <w:marRight w:val="0"/>
      <w:marTop w:val="0"/>
      <w:marBottom w:val="0"/>
      <w:divBdr>
        <w:top w:val="none" w:sz="0" w:space="0" w:color="auto"/>
        <w:left w:val="none" w:sz="0" w:space="0" w:color="auto"/>
        <w:bottom w:val="none" w:sz="0" w:space="0" w:color="auto"/>
        <w:right w:val="none" w:sz="0" w:space="0" w:color="auto"/>
      </w:divBdr>
    </w:div>
    <w:div w:id="223568851">
      <w:bodyDiv w:val="1"/>
      <w:marLeft w:val="0"/>
      <w:marRight w:val="0"/>
      <w:marTop w:val="0"/>
      <w:marBottom w:val="0"/>
      <w:divBdr>
        <w:top w:val="none" w:sz="0" w:space="0" w:color="auto"/>
        <w:left w:val="none" w:sz="0" w:space="0" w:color="auto"/>
        <w:bottom w:val="none" w:sz="0" w:space="0" w:color="auto"/>
        <w:right w:val="none" w:sz="0" w:space="0" w:color="auto"/>
      </w:divBdr>
    </w:div>
    <w:div w:id="232394289">
      <w:bodyDiv w:val="1"/>
      <w:marLeft w:val="0"/>
      <w:marRight w:val="0"/>
      <w:marTop w:val="0"/>
      <w:marBottom w:val="0"/>
      <w:divBdr>
        <w:top w:val="none" w:sz="0" w:space="0" w:color="auto"/>
        <w:left w:val="none" w:sz="0" w:space="0" w:color="auto"/>
        <w:bottom w:val="none" w:sz="0" w:space="0" w:color="auto"/>
        <w:right w:val="none" w:sz="0" w:space="0" w:color="auto"/>
      </w:divBdr>
    </w:div>
    <w:div w:id="232787677">
      <w:bodyDiv w:val="1"/>
      <w:marLeft w:val="0"/>
      <w:marRight w:val="0"/>
      <w:marTop w:val="0"/>
      <w:marBottom w:val="0"/>
      <w:divBdr>
        <w:top w:val="none" w:sz="0" w:space="0" w:color="auto"/>
        <w:left w:val="none" w:sz="0" w:space="0" w:color="auto"/>
        <w:bottom w:val="none" w:sz="0" w:space="0" w:color="auto"/>
        <w:right w:val="none" w:sz="0" w:space="0" w:color="auto"/>
      </w:divBdr>
    </w:div>
    <w:div w:id="237331804">
      <w:bodyDiv w:val="1"/>
      <w:marLeft w:val="0"/>
      <w:marRight w:val="0"/>
      <w:marTop w:val="0"/>
      <w:marBottom w:val="0"/>
      <w:divBdr>
        <w:top w:val="none" w:sz="0" w:space="0" w:color="auto"/>
        <w:left w:val="none" w:sz="0" w:space="0" w:color="auto"/>
        <w:bottom w:val="none" w:sz="0" w:space="0" w:color="auto"/>
        <w:right w:val="none" w:sz="0" w:space="0" w:color="auto"/>
      </w:divBdr>
    </w:div>
    <w:div w:id="260375190">
      <w:bodyDiv w:val="1"/>
      <w:marLeft w:val="0"/>
      <w:marRight w:val="0"/>
      <w:marTop w:val="0"/>
      <w:marBottom w:val="0"/>
      <w:divBdr>
        <w:top w:val="none" w:sz="0" w:space="0" w:color="auto"/>
        <w:left w:val="none" w:sz="0" w:space="0" w:color="auto"/>
        <w:bottom w:val="none" w:sz="0" w:space="0" w:color="auto"/>
        <w:right w:val="none" w:sz="0" w:space="0" w:color="auto"/>
      </w:divBdr>
    </w:div>
    <w:div w:id="271282377">
      <w:bodyDiv w:val="1"/>
      <w:marLeft w:val="0"/>
      <w:marRight w:val="0"/>
      <w:marTop w:val="0"/>
      <w:marBottom w:val="0"/>
      <w:divBdr>
        <w:top w:val="none" w:sz="0" w:space="0" w:color="auto"/>
        <w:left w:val="none" w:sz="0" w:space="0" w:color="auto"/>
        <w:bottom w:val="none" w:sz="0" w:space="0" w:color="auto"/>
        <w:right w:val="none" w:sz="0" w:space="0" w:color="auto"/>
      </w:divBdr>
    </w:div>
    <w:div w:id="281689686">
      <w:bodyDiv w:val="1"/>
      <w:marLeft w:val="0"/>
      <w:marRight w:val="0"/>
      <w:marTop w:val="0"/>
      <w:marBottom w:val="0"/>
      <w:divBdr>
        <w:top w:val="none" w:sz="0" w:space="0" w:color="auto"/>
        <w:left w:val="none" w:sz="0" w:space="0" w:color="auto"/>
        <w:bottom w:val="none" w:sz="0" w:space="0" w:color="auto"/>
        <w:right w:val="none" w:sz="0" w:space="0" w:color="auto"/>
      </w:divBdr>
    </w:div>
    <w:div w:id="284236669">
      <w:bodyDiv w:val="1"/>
      <w:marLeft w:val="0"/>
      <w:marRight w:val="0"/>
      <w:marTop w:val="0"/>
      <w:marBottom w:val="0"/>
      <w:divBdr>
        <w:top w:val="none" w:sz="0" w:space="0" w:color="auto"/>
        <w:left w:val="none" w:sz="0" w:space="0" w:color="auto"/>
        <w:bottom w:val="none" w:sz="0" w:space="0" w:color="auto"/>
        <w:right w:val="none" w:sz="0" w:space="0" w:color="auto"/>
      </w:divBdr>
      <w:divsChild>
        <w:div w:id="1176456671">
          <w:marLeft w:val="0"/>
          <w:marRight w:val="0"/>
          <w:marTop w:val="0"/>
          <w:marBottom w:val="360"/>
          <w:divBdr>
            <w:top w:val="single" w:sz="6" w:space="0" w:color="C0C0C0"/>
            <w:left w:val="single" w:sz="6" w:space="0" w:color="C0C0C0"/>
            <w:bottom w:val="single" w:sz="6" w:space="0" w:color="C0C0C0"/>
            <w:right w:val="single" w:sz="6" w:space="0" w:color="C0C0C0"/>
          </w:divBdr>
        </w:div>
      </w:divsChild>
    </w:div>
    <w:div w:id="284432985">
      <w:bodyDiv w:val="1"/>
      <w:marLeft w:val="0"/>
      <w:marRight w:val="0"/>
      <w:marTop w:val="0"/>
      <w:marBottom w:val="0"/>
      <w:divBdr>
        <w:top w:val="none" w:sz="0" w:space="0" w:color="auto"/>
        <w:left w:val="none" w:sz="0" w:space="0" w:color="auto"/>
        <w:bottom w:val="none" w:sz="0" w:space="0" w:color="auto"/>
        <w:right w:val="none" w:sz="0" w:space="0" w:color="auto"/>
      </w:divBdr>
    </w:div>
    <w:div w:id="289867194">
      <w:bodyDiv w:val="1"/>
      <w:marLeft w:val="0"/>
      <w:marRight w:val="0"/>
      <w:marTop w:val="0"/>
      <w:marBottom w:val="0"/>
      <w:divBdr>
        <w:top w:val="none" w:sz="0" w:space="0" w:color="auto"/>
        <w:left w:val="none" w:sz="0" w:space="0" w:color="auto"/>
        <w:bottom w:val="none" w:sz="0" w:space="0" w:color="auto"/>
        <w:right w:val="none" w:sz="0" w:space="0" w:color="auto"/>
      </w:divBdr>
    </w:div>
    <w:div w:id="290480984">
      <w:bodyDiv w:val="1"/>
      <w:marLeft w:val="0"/>
      <w:marRight w:val="0"/>
      <w:marTop w:val="0"/>
      <w:marBottom w:val="0"/>
      <w:divBdr>
        <w:top w:val="none" w:sz="0" w:space="0" w:color="auto"/>
        <w:left w:val="none" w:sz="0" w:space="0" w:color="auto"/>
        <w:bottom w:val="none" w:sz="0" w:space="0" w:color="auto"/>
        <w:right w:val="none" w:sz="0" w:space="0" w:color="auto"/>
      </w:divBdr>
    </w:div>
    <w:div w:id="295381422">
      <w:bodyDiv w:val="1"/>
      <w:marLeft w:val="0"/>
      <w:marRight w:val="0"/>
      <w:marTop w:val="0"/>
      <w:marBottom w:val="0"/>
      <w:divBdr>
        <w:top w:val="none" w:sz="0" w:space="0" w:color="auto"/>
        <w:left w:val="none" w:sz="0" w:space="0" w:color="auto"/>
        <w:bottom w:val="none" w:sz="0" w:space="0" w:color="auto"/>
        <w:right w:val="none" w:sz="0" w:space="0" w:color="auto"/>
      </w:divBdr>
    </w:div>
    <w:div w:id="302394943">
      <w:bodyDiv w:val="1"/>
      <w:marLeft w:val="0"/>
      <w:marRight w:val="0"/>
      <w:marTop w:val="0"/>
      <w:marBottom w:val="0"/>
      <w:divBdr>
        <w:top w:val="none" w:sz="0" w:space="0" w:color="auto"/>
        <w:left w:val="none" w:sz="0" w:space="0" w:color="auto"/>
        <w:bottom w:val="none" w:sz="0" w:space="0" w:color="auto"/>
        <w:right w:val="none" w:sz="0" w:space="0" w:color="auto"/>
      </w:divBdr>
    </w:div>
    <w:div w:id="310596426">
      <w:bodyDiv w:val="1"/>
      <w:marLeft w:val="0"/>
      <w:marRight w:val="0"/>
      <w:marTop w:val="0"/>
      <w:marBottom w:val="0"/>
      <w:divBdr>
        <w:top w:val="none" w:sz="0" w:space="0" w:color="auto"/>
        <w:left w:val="none" w:sz="0" w:space="0" w:color="auto"/>
        <w:bottom w:val="none" w:sz="0" w:space="0" w:color="auto"/>
        <w:right w:val="none" w:sz="0" w:space="0" w:color="auto"/>
      </w:divBdr>
    </w:div>
    <w:div w:id="313147806">
      <w:bodyDiv w:val="1"/>
      <w:marLeft w:val="0"/>
      <w:marRight w:val="0"/>
      <w:marTop w:val="0"/>
      <w:marBottom w:val="0"/>
      <w:divBdr>
        <w:top w:val="none" w:sz="0" w:space="0" w:color="auto"/>
        <w:left w:val="none" w:sz="0" w:space="0" w:color="auto"/>
        <w:bottom w:val="none" w:sz="0" w:space="0" w:color="auto"/>
        <w:right w:val="none" w:sz="0" w:space="0" w:color="auto"/>
      </w:divBdr>
    </w:div>
    <w:div w:id="321660080">
      <w:bodyDiv w:val="1"/>
      <w:marLeft w:val="0"/>
      <w:marRight w:val="0"/>
      <w:marTop w:val="0"/>
      <w:marBottom w:val="0"/>
      <w:divBdr>
        <w:top w:val="none" w:sz="0" w:space="0" w:color="auto"/>
        <w:left w:val="none" w:sz="0" w:space="0" w:color="auto"/>
        <w:bottom w:val="none" w:sz="0" w:space="0" w:color="auto"/>
        <w:right w:val="none" w:sz="0" w:space="0" w:color="auto"/>
      </w:divBdr>
    </w:div>
    <w:div w:id="323513565">
      <w:bodyDiv w:val="1"/>
      <w:marLeft w:val="0"/>
      <w:marRight w:val="0"/>
      <w:marTop w:val="0"/>
      <w:marBottom w:val="0"/>
      <w:divBdr>
        <w:top w:val="none" w:sz="0" w:space="0" w:color="auto"/>
        <w:left w:val="none" w:sz="0" w:space="0" w:color="auto"/>
        <w:bottom w:val="none" w:sz="0" w:space="0" w:color="auto"/>
        <w:right w:val="none" w:sz="0" w:space="0" w:color="auto"/>
      </w:divBdr>
    </w:div>
    <w:div w:id="332340559">
      <w:bodyDiv w:val="1"/>
      <w:marLeft w:val="0"/>
      <w:marRight w:val="0"/>
      <w:marTop w:val="0"/>
      <w:marBottom w:val="0"/>
      <w:divBdr>
        <w:top w:val="none" w:sz="0" w:space="0" w:color="auto"/>
        <w:left w:val="none" w:sz="0" w:space="0" w:color="auto"/>
        <w:bottom w:val="none" w:sz="0" w:space="0" w:color="auto"/>
        <w:right w:val="none" w:sz="0" w:space="0" w:color="auto"/>
      </w:divBdr>
    </w:div>
    <w:div w:id="340545197">
      <w:bodyDiv w:val="1"/>
      <w:marLeft w:val="0"/>
      <w:marRight w:val="0"/>
      <w:marTop w:val="0"/>
      <w:marBottom w:val="0"/>
      <w:divBdr>
        <w:top w:val="none" w:sz="0" w:space="0" w:color="auto"/>
        <w:left w:val="none" w:sz="0" w:space="0" w:color="auto"/>
        <w:bottom w:val="none" w:sz="0" w:space="0" w:color="auto"/>
        <w:right w:val="none" w:sz="0" w:space="0" w:color="auto"/>
      </w:divBdr>
    </w:div>
    <w:div w:id="350374608">
      <w:bodyDiv w:val="1"/>
      <w:marLeft w:val="0"/>
      <w:marRight w:val="0"/>
      <w:marTop w:val="0"/>
      <w:marBottom w:val="0"/>
      <w:divBdr>
        <w:top w:val="none" w:sz="0" w:space="0" w:color="auto"/>
        <w:left w:val="none" w:sz="0" w:space="0" w:color="auto"/>
        <w:bottom w:val="none" w:sz="0" w:space="0" w:color="auto"/>
        <w:right w:val="none" w:sz="0" w:space="0" w:color="auto"/>
      </w:divBdr>
    </w:div>
    <w:div w:id="386412619">
      <w:bodyDiv w:val="1"/>
      <w:marLeft w:val="0"/>
      <w:marRight w:val="0"/>
      <w:marTop w:val="0"/>
      <w:marBottom w:val="0"/>
      <w:divBdr>
        <w:top w:val="none" w:sz="0" w:space="0" w:color="auto"/>
        <w:left w:val="none" w:sz="0" w:space="0" w:color="auto"/>
        <w:bottom w:val="none" w:sz="0" w:space="0" w:color="auto"/>
        <w:right w:val="none" w:sz="0" w:space="0" w:color="auto"/>
      </w:divBdr>
    </w:div>
    <w:div w:id="389773831">
      <w:bodyDiv w:val="1"/>
      <w:marLeft w:val="0"/>
      <w:marRight w:val="0"/>
      <w:marTop w:val="0"/>
      <w:marBottom w:val="0"/>
      <w:divBdr>
        <w:top w:val="none" w:sz="0" w:space="0" w:color="auto"/>
        <w:left w:val="none" w:sz="0" w:space="0" w:color="auto"/>
        <w:bottom w:val="none" w:sz="0" w:space="0" w:color="auto"/>
        <w:right w:val="none" w:sz="0" w:space="0" w:color="auto"/>
      </w:divBdr>
      <w:divsChild>
        <w:div w:id="41637151">
          <w:marLeft w:val="0"/>
          <w:marRight w:val="0"/>
          <w:marTop w:val="0"/>
          <w:marBottom w:val="360"/>
          <w:divBdr>
            <w:top w:val="single" w:sz="6" w:space="0" w:color="C0C0C0"/>
            <w:left w:val="single" w:sz="6" w:space="0" w:color="C0C0C0"/>
            <w:bottom w:val="single" w:sz="6" w:space="0" w:color="C0C0C0"/>
            <w:right w:val="single" w:sz="6" w:space="0" w:color="C0C0C0"/>
          </w:divBdr>
        </w:div>
        <w:div w:id="882793306">
          <w:marLeft w:val="0"/>
          <w:marRight w:val="0"/>
          <w:marTop w:val="0"/>
          <w:marBottom w:val="360"/>
          <w:divBdr>
            <w:top w:val="single" w:sz="6" w:space="0" w:color="C0C0C0"/>
            <w:left w:val="single" w:sz="6" w:space="0" w:color="C0C0C0"/>
            <w:bottom w:val="single" w:sz="6" w:space="0" w:color="C0C0C0"/>
            <w:right w:val="single" w:sz="6" w:space="0" w:color="C0C0C0"/>
          </w:divBdr>
        </w:div>
        <w:div w:id="1988436880">
          <w:marLeft w:val="0"/>
          <w:marRight w:val="0"/>
          <w:marTop w:val="0"/>
          <w:marBottom w:val="360"/>
          <w:divBdr>
            <w:top w:val="single" w:sz="6" w:space="0" w:color="C0C0C0"/>
            <w:left w:val="single" w:sz="6" w:space="0" w:color="C0C0C0"/>
            <w:bottom w:val="single" w:sz="6" w:space="0" w:color="C0C0C0"/>
            <w:right w:val="single" w:sz="6" w:space="0" w:color="C0C0C0"/>
          </w:divBdr>
        </w:div>
      </w:divsChild>
    </w:div>
    <w:div w:id="391584100">
      <w:bodyDiv w:val="1"/>
      <w:marLeft w:val="0"/>
      <w:marRight w:val="0"/>
      <w:marTop w:val="0"/>
      <w:marBottom w:val="0"/>
      <w:divBdr>
        <w:top w:val="none" w:sz="0" w:space="0" w:color="auto"/>
        <w:left w:val="none" w:sz="0" w:space="0" w:color="auto"/>
        <w:bottom w:val="none" w:sz="0" w:space="0" w:color="auto"/>
        <w:right w:val="none" w:sz="0" w:space="0" w:color="auto"/>
      </w:divBdr>
    </w:div>
    <w:div w:id="405880366">
      <w:bodyDiv w:val="1"/>
      <w:marLeft w:val="0"/>
      <w:marRight w:val="0"/>
      <w:marTop w:val="0"/>
      <w:marBottom w:val="0"/>
      <w:divBdr>
        <w:top w:val="none" w:sz="0" w:space="0" w:color="auto"/>
        <w:left w:val="none" w:sz="0" w:space="0" w:color="auto"/>
        <w:bottom w:val="none" w:sz="0" w:space="0" w:color="auto"/>
        <w:right w:val="none" w:sz="0" w:space="0" w:color="auto"/>
      </w:divBdr>
    </w:div>
    <w:div w:id="410851091">
      <w:bodyDiv w:val="1"/>
      <w:marLeft w:val="0"/>
      <w:marRight w:val="0"/>
      <w:marTop w:val="0"/>
      <w:marBottom w:val="0"/>
      <w:divBdr>
        <w:top w:val="none" w:sz="0" w:space="0" w:color="auto"/>
        <w:left w:val="none" w:sz="0" w:space="0" w:color="auto"/>
        <w:bottom w:val="none" w:sz="0" w:space="0" w:color="auto"/>
        <w:right w:val="none" w:sz="0" w:space="0" w:color="auto"/>
      </w:divBdr>
    </w:div>
    <w:div w:id="420177080">
      <w:bodyDiv w:val="1"/>
      <w:marLeft w:val="0"/>
      <w:marRight w:val="0"/>
      <w:marTop w:val="0"/>
      <w:marBottom w:val="0"/>
      <w:divBdr>
        <w:top w:val="none" w:sz="0" w:space="0" w:color="auto"/>
        <w:left w:val="none" w:sz="0" w:space="0" w:color="auto"/>
        <w:bottom w:val="none" w:sz="0" w:space="0" w:color="auto"/>
        <w:right w:val="none" w:sz="0" w:space="0" w:color="auto"/>
      </w:divBdr>
    </w:div>
    <w:div w:id="427769833">
      <w:bodyDiv w:val="1"/>
      <w:marLeft w:val="0"/>
      <w:marRight w:val="0"/>
      <w:marTop w:val="0"/>
      <w:marBottom w:val="0"/>
      <w:divBdr>
        <w:top w:val="none" w:sz="0" w:space="0" w:color="auto"/>
        <w:left w:val="none" w:sz="0" w:space="0" w:color="auto"/>
        <w:bottom w:val="none" w:sz="0" w:space="0" w:color="auto"/>
        <w:right w:val="none" w:sz="0" w:space="0" w:color="auto"/>
      </w:divBdr>
    </w:div>
    <w:div w:id="460996825">
      <w:bodyDiv w:val="1"/>
      <w:marLeft w:val="0"/>
      <w:marRight w:val="0"/>
      <w:marTop w:val="0"/>
      <w:marBottom w:val="0"/>
      <w:divBdr>
        <w:top w:val="none" w:sz="0" w:space="0" w:color="auto"/>
        <w:left w:val="none" w:sz="0" w:space="0" w:color="auto"/>
        <w:bottom w:val="none" w:sz="0" w:space="0" w:color="auto"/>
        <w:right w:val="none" w:sz="0" w:space="0" w:color="auto"/>
      </w:divBdr>
    </w:div>
    <w:div w:id="475145188">
      <w:bodyDiv w:val="1"/>
      <w:marLeft w:val="0"/>
      <w:marRight w:val="0"/>
      <w:marTop w:val="0"/>
      <w:marBottom w:val="0"/>
      <w:divBdr>
        <w:top w:val="none" w:sz="0" w:space="0" w:color="auto"/>
        <w:left w:val="none" w:sz="0" w:space="0" w:color="auto"/>
        <w:bottom w:val="none" w:sz="0" w:space="0" w:color="auto"/>
        <w:right w:val="none" w:sz="0" w:space="0" w:color="auto"/>
      </w:divBdr>
    </w:div>
    <w:div w:id="475610503">
      <w:bodyDiv w:val="1"/>
      <w:marLeft w:val="0"/>
      <w:marRight w:val="0"/>
      <w:marTop w:val="0"/>
      <w:marBottom w:val="0"/>
      <w:divBdr>
        <w:top w:val="none" w:sz="0" w:space="0" w:color="auto"/>
        <w:left w:val="none" w:sz="0" w:space="0" w:color="auto"/>
        <w:bottom w:val="none" w:sz="0" w:space="0" w:color="auto"/>
        <w:right w:val="none" w:sz="0" w:space="0" w:color="auto"/>
      </w:divBdr>
    </w:div>
    <w:div w:id="475800620">
      <w:bodyDiv w:val="1"/>
      <w:marLeft w:val="0"/>
      <w:marRight w:val="0"/>
      <w:marTop w:val="0"/>
      <w:marBottom w:val="0"/>
      <w:divBdr>
        <w:top w:val="none" w:sz="0" w:space="0" w:color="auto"/>
        <w:left w:val="none" w:sz="0" w:space="0" w:color="auto"/>
        <w:bottom w:val="none" w:sz="0" w:space="0" w:color="auto"/>
        <w:right w:val="none" w:sz="0" w:space="0" w:color="auto"/>
      </w:divBdr>
    </w:div>
    <w:div w:id="477844001">
      <w:bodyDiv w:val="1"/>
      <w:marLeft w:val="0"/>
      <w:marRight w:val="0"/>
      <w:marTop w:val="0"/>
      <w:marBottom w:val="0"/>
      <w:divBdr>
        <w:top w:val="none" w:sz="0" w:space="0" w:color="auto"/>
        <w:left w:val="none" w:sz="0" w:space="0" w:color="auto"/>
        <w:bottom w:val="none" w:sz="0" w:space="0" w:color="auto"/>
        <w:right w:val="none" w:sz="0" w:space="0" w:color="auto"/>
      </w:divBdr>
    </w:div>
    <w:div w:id="477919268">
      <w:bodyDiv w:val="1"/>
      <w:marLeft w:val="0"/>
      <w:marRight w:val="0"/>
      <w:marTop w:val="0"/>
      <w:marBottom w:val="0"/>
      <w:divBdr>
        <w:top w:val="none" w:sz="0" w:space="0" w:color="auto"/>
        <w:left w:val="none" w:sz="0" w:space="0" w:color="auto"/>
        <w:bottom w:val="none" w:sz="0" w:space="0" w:color="auto"/>
        <w:right w:val="none" w:sz="0" w:space="0" w:color="auto"/>
      </w:divBdr>
    </w:div>
    <w:div w:id="483161397">
      <w:bodyDiv w:val="1"/>
      <w:marLeft w:val="0"/>
      <w:marRight w:val="0"/>
      <w:marTop w:val="0"/>
      <w:marBottom w:val="0"/>
      <w:divBdr>
        <w:top w:val="none" w:sz="0" w:space="0" w:color="auto"/>
        <w:left w:val="none" w:sz="0" w:space="0" w:color="auto"/>
        <w:bottom w:val="none" w:sz="0" w:space="0" w:color="auto"/>
        <w:right w:val="none" w:sz="0" w:space="0" w:color="auto"/>
      </w:divBdr>
      <w:divsChild>
        <w:div w:id="207492862">
          <w:marLeft w:val="0"/>
          <w:marRight w:val="0"/>
          <w:marTop w:val="0"/>
          <w:marBottom w:val="360"/>
          <w:divBdr>
            <w:top w:val="single" w:sz="6" w:space="0" w:color="C0C0C0"/>
            <w:left w:val="single" w:sz="6" w:space="0" w:color="C0C0C0"/>
            <w:bottom w:val="single" w:sz="6" w:space="0" w:color="C0C0C0"/>
            <w:right w:val="single" w:sz="6" w:space="0" w:color="C0C0C0"/>
          </w:divBdr>
        </w:div>
      </w:divsChild>
    </w:div>
    <w:div w:id="500705178">
      <w:bodyDiv w:val="1"/>
      <w:marLeft w:val="0"/>
      <w:marRight w:val="0"/>
      <w:marTop w:val="0"/>
      <w:marBottom w:val="0"/>
      <w:divBdr>
        <w:top w:val="none" w:sz="0" w:space="0" w:color="auto"/>
        <w:left w:val="none" w:sz="0" w:space="0" w:color="auto"/>
        <w:bottom w:val="none" w:sz="0" w:space="0" w:color="auto"/>
        <w:right w:val="none" w:sz="0" w:space="0" w:color="auto"/>
      </w:divBdr>
    </w:div>
    <w:div w:id="502279445">
      <w:bodyDiv w:val="1"/>
      <w:marLeft w:val="0"/>
      <w:marRight w:val="0"/>
      <w:marTop w:val="0"/>
      <w:marBottom w:val="0"/>
      <w:divBdr>
        <w:top w:val="none" w:sz="0" w:space="0" w:color="auto"/>
        <w:left w:val="none" w:sz="0" w:space="0" w:color="auto"/>
        <w:bottom w:val="none" w:sz="0" w:space="0" w:color="auto"/>
        <w:right w:val="none" w:sz="0" w:space="0" w:color="auto"/>
      </w:divBdr>
    </w:div>
    <w:div w:id="512841621">
      <w:bodyDiv w:val="1"/>
      <w:marLeft w:val="0"/>
      <w:marRight w:val="0"/>
      <w:marTop w:val="0"/>
      <w:marBottom w:val="0"/>
      <w:divBdr>
        <w:top w:val="none" w:sz="0" w:space="0" w:color="auto"/>
        <w:left w:val="none" w:sz="0" w:space="0" w:color="auto"/>
        <w:bottom w:val="none" w:sz="0" w:space="0" w:color="auto"/>
        <w:right w:val="none" w:sz="0" w:space="0" w:color="auto"/>
      </w:divBdr>
    </w:div>
    <w:div w:id="556866738">
      <w:bodyDiv w:val="1"/>
      <w:marLeft w:val="0"/>
      <w:marRight w:val="0"/>
      <w:marTop w:val="0"/>
      <w:marBottom w:val="0"/>
      <w:divBdr>
        <w:top w:val="none" w:sz="0" w:space="0" w:color="auto"/>
        <w:left w:val="none" w:sz="0" w:space="0" w:color="auto"/>
        <w:bottom w:val="none" w:sz="0" w:space="0" w:color="auto"/>
        <w:right w:val="none" w:sz="0" w:space="0" w:color="auto"/>
      </w:divBdr>
    </w:div>
    <w:div w:id="573777181">
      <w:bodyDiv w:val="1"/>
      <w:marLeft w:val="0"/>
      <w:marRight w:val="0"/>
      <w:marTop w:val="0"/>
      <w:marBottom w:val="0"/>
      <w:divBdr>
        <w:top w:val="none" w:sz="0" w:space="0" w:color="auto"/>
        <w:left w:val="none" w:sz="0" w:space="0" w:color="auto"/>
        <w:bottom w:val="none" w:sz="0" w:space="0" w:color="auto"/>
        <w:right w:val="none" w:sz="0" w:space="0" w:color="auto"/>
      </w:divBdr>
    </w:div>
    <w:div w:id="594754856">
      <w:bodyDiv w:val="1"/>
      <w:marLeft w:val="0"/>
      <w:marRight w:val="0"/>
      <w:marTop w:val="0"/>
      <w:marBottom w:val="0"/>
      <w:divBdr>
        <w:top w:val="none" w:sz="0" w:space="0" w:color="auto"/>
        <w:left w:val="none" w:sz="0" w:space="0" w:color="auto"/>
        <w:bottom w:val="none" w:sz="0" w:space="0" w:color="auto"/>
        <w:right w:val="none" w:sz="0" w:space="0" w:color="auto"/>
      </w:divBdr>
    </w:div>
    <w:div w:id="595288932">
      <w:bodyDiv w:val="1"/>
      <w:marLeft w:val="0"/>
      <w:marRight w:val="0"/>
      <w:marTop w:val="0"/>
      <w:marBottom w:val="0"/>
      <w:divBdr>
        <w:top w:val="none" w:sz="0" w:space="0" w:color="auto"/>
        <w:left w:val="none" w:sz="0" w:space="0" w:color="auto"/>
        <w:bottom w:val="none" w:sz="0" w:space="0" w:color="auto"/>
        <w:right w:val="none" w:sz="0" w:space="0" w:color="auto"/>
      </w:divBdr>
    </w:div>
    <w:div w:id="607346701">
      <w:bodyDiv w:val="1"/>
      <w:marLeft w:val="0"/>
      <w:marRight w:val="0"/>
      <w:marTop w:val="0"/>
      <w:marBottom w:val="0"/>
      <w:divBdr>
        <w:top w:val="none" w:sz="0" w:space="0" w:color="auto"/>
        <w:left w:val="none" w:sz="0" w:space="0" w:color="auto"/>
        <w:bottom w:val="none" w:sz="0" w:space="0" w:color="auto"/>
        <w:right w:val="none" w:sz="0" w:space="0" w:color="auto"/>
      </w:divBdr>
    </w:div>
    <w:div w:id="615520872">
      <w:bodyDiv w:val="1"/>
      <w:marLeft w:val="0"/>
      <w:marRight w:val="0"/>
      <w:marTop w:val="0"/>
      <w:marBottom w:val="0"/>
      <w:divBdr>
        <w:top w:val="none" w:sz="0" w:space="0" w:color="auto"/>
        <w:left w:val="none" w:sz="0" w:space="0" w:color="auto"/>
        <w:bottom w:val="none" w:sz="0" w:space="0" w:color="auto"/>
        <w:right w:val="none" w:sz="0" w:space="0" w:color="auto"/>
      </w:divBdr>
    </w:div>
    <w:div w:id="615912884">
      <w:bodyDiv w:val="1"/>
      <w:marLeft w:val="0"/>
      <w:marRight w:val="0"/>
      <w:marTop w:val="0"/>
      <w:marBottom w:val="0"/>
      <w:divBdr>
        <w:top w:val="none" w:sz="0" w:space="0" w:color="auto"/>
        <w:left w:val="none" w:sz="0" w:space="0" w:color="auto"/>
        <w:bottom w:val="none" w:sz="0" w:space="0" w:color="auto"/>
        <w:right w:val="none" w:sz="0" w:space="0" w:color="auto"/>
      </w:divBdr>
    </w:div>
    <w:div w:id="616523951">
      <w:bodyDiv w:val="1"/>
      <w:marLeft w:val="0"/>
      <w:marRight w:val="0"/>
      <w:marTop w:val="0"/>
      <w:marBottom w:val="0"/>
      <w:divBdr>
        <w:top w:val="none" w:sz="0" w:space="0" w:color="auto"/>
        <w:left w:val="none" w:sz="0" w:space="0" w:color="auto"/>
        <w:bottom w:val="none" w:sz="0" w:space="0" w:color="auto"/>
        <w:right w:val="none" w:sz="0" w:space="0" w:color="auto"/>
      </w:divBdr>
    </w:div>
    <w:div w:id="620841207">
      <w:bodyDiv w:val="1"/>
      <w:marLeft w:val="0"/>
      <w:marRight w:val="0"/>
      <w:marTop w:val="0"/>
      <w:marBottom w:val="0"/>
      <w:divBdr>
        <w:top w:val="none" w:sz="0" w:space="0" w:color="auto"/>
        <w:left w:val="none" w:sz="0" w:space="0" w:color="auto"/>
        <w:bottom w:val="none" w:sz="0" w:space="0" w:color="auto"/>
        <w:right w:val="none" w:sz="0" w:space="0" w:color="auto"/>
      </w:divBdr>
    </w:div>
    <w:div w:id="639383807">
      <w:bodyDiv w:val="1"/>
      <w:marLeft w:val="0"/>
      <w:marRight w:val="0"/>
      <w:marTop w:val="0"/>
      <w:marBottom w:val="0"/>
      <w:divBdr>
        <w:top w:val="none" w:sz="0" w:space="0" w:color="auto"/>
        <w:left w:val="none" w:sz="0" w:space="0" w:color="auto"/>
        <w:bottom w:val="none" w:sz="0" w:space="0" w:color="auto"/>
        <w:right w:val="none" w:sz="0" w:space="0" w:color="auto"/>
      </w:divBdr>
    </w:div>
    <w:div w:id="639726197">
      <w:bodyDiv w:val="1"/>
      <w:marLeft w:val="0"/>
      <w:marRight w:val="0"/>
      <w:marTop w:val="0"/>
      <w:marBottom w:val="0"/>
      <w:divBdr>
        <w:top w:val="none" w:sz="0" w:space="0" w:color="auto"/>
        <w:left w:val="none" w:sz="0" w:space="0" w:color="auto"/>
        <w:bottom w:val="none" w:sz="0" w:space="0" w:color="auto"/>
        <w:right w:val="none" w:sz="0" w:space="0" w:color="auto"/>
      </w:divBdr>
    </w:div>
    <w:div w:id="642613151">
      <w:bodyDiv w:val="1"/>
      <w:marLeft w:val="0"/>
      <w:marRight w:val="0"/>
      <w:marTop w:val="0"/>
      <w:marBottom w:val="0"/>
      <w:divBdr>
        <w:top w:val="none" w:sz="0" w:space="0" w:color="auto"/>
        <w:left w:val="none" w:sz="0" w:space="0" w:color="auto"/>
        <w:bottom w:val="none" w:sz="0" w:space="0" w:color="auto"/>
        <w:right w:val="none" w:sz="0" w:space="0" w:color="auto"/>
      </w:divBdr>
      <w:divsChild>
        <w:div w:id="928126328">
          <w:marLeft w:val="0"/>
          <w:marRight w:val="0"/>
          <w:marTop w:val="0"/>
          <w:marBottom w:val="0"/>
          <w:divBdr>
            <w:top w:val="none" w:sz="0" w:space="0" w:color="auto"/>
            <w:left w:val="none" w:sz="0" w:space="0" w:color="auto"/>
            <w:bottom w:val="none" w:sz="0" w:space="0" w:color="auto"/>
            <w:right w:val="none" w:sz="0" w:space="0" w:color="auto"/>
          </w:divBdr>
          <w:divsChild>
            <w:div w:id="1346244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5477564">
      <w:bodyDiv w:val="1"/>
      <w:marLeft w:val="0"/>
      <w:marRight w:val="0"/>
      <w:marTop w:val="0"/>
      <w:marBottom w:val="0"/>
      <w:divBdr>
        <w:top w:val="none" w:sz="0" w:space="0" w:color="auto"/>
        <w:left w:val="none" w:sz="0" w:space="0" w:color="auto"/>
        <w:bottom w:val="none" w:sz="0" w:space="0" w:color="auto"/>
        <w:right w:val="none" w:sz="0" w:space="0" w:color="auto"/>
      </w:divBdr>
    </w:div>
    <w:div w:id="676277230">
      <w:bodyDiv w:val="1"/>
      <w:marLeft w:val="0"/>
      <w:marRight w:val="0"/>
      <w:marTop w:val="0"/>
      <w:marBottom w:val="0"/>
      <w:divBdr>
        <w:top w:val="none" w:sz="0" w:space="0" w:color="auto"/>
        <w:left w:val="none" w:sz="0" w:space="0" w:color="auto"/>
        <w:bottom w:val="none" w:sz="0" w:space="0" w:color="auto"/>
        <w:right w:val="none" w:sz="0" w:space="0" w:color="auto"/>
      </w:divBdr>
    </w:div>
    <w:div w:id="677805972">
      <w:bodyDiv w:val="1"/>
      <w:marLeft w:val="0"/>
      <w:marRight w:val="0"/>
      <w:marTop w:val="0"/>
      <w:marBottom w:val="0"/>
      <w:divBdr>
        <w:top w:val="none" w:sz="0" w:space="0" w:color="auto"/>
        <w:left w:val="none" w:sz="0" w:space="0" w:color="auto"/>
        <w:bottom w:val="none" w:sz="0" w:space="0" w:color="auto"/>
        <w:right w:val="none" w:sz="0" w:space="0" w:color="auto"/>
      </w:divBdr>
    </w:div>
    <w:div w:id="682248670">
      <w:bodyDiv w:val="1"/>
      <w:marLeft w:val="0"/>
      <w:marRight w:val="0"/>
      <w:marTop w:val="0"/>
      <w:marBottom w:val="0"/>
      <w:divBdr>
        <w:top w:val="none" w:sz="0" w:space="0" w:color="auto"/>
        <w:left w:val="none" w:sz="0" w:space="0" w:color="auto"/>
        <w:bottom w:val="none" w:sz="0" w:space="0" w:color="auto"/>
        <w:right w:val="none" w:sz="0" w:space="0" w:color="auto"/>
      </w:divBdr>
    </w:div>
    <w:div w:id="695468974">
      <w:bodyDiv w:val="1"/>
      <w:marLeft w:val="0"/>
      <w:marRight w:val="0"/>
      <w:marTop w:val="0"/>
      <w:marBottom w:val="0"/>
      <w:divBdr>
        <w:top w:val="none" w:sz="0" w:space="0" w:color="auto"/>
        <w:left w:val="none" w:sz="0" w:space="0" w:color="auto"/>
        <w:bottom w:val="none" w:sz="0" w:space="0" w:color="auto"/>
        <w:right w:val="none" w:sz="0" w:space="0" w:color="auto"/>
      </w:divBdr>
    </w:div>
    <w:div w:id="713163774">
      <w:bodyDiv w:val="1"/>
      <w:marLeft w:val="0"/>
      <w:marRight w:val="0"/>
      <w:marTop w:val="0"/>
      <w:marBottom w:val="0"/>
      <w:divBdr>
        <w:top w:val="none" w:sz="0" w:space="0" w:color="auto"/>
        <w:left w:val="none" w:sz="0" w:space="0" w:color="auto"/>
        <w:bottom w:val="none" w:sz="0" w:space="0" w:color="auto"/>
        <w:right w:val="none" w:sz="0" w:space="0" w:color="auto"/>
      </w:divBdr>
    </w:div>
    <w:div w:id="716586928">
      <w:bodyDiv w:val="1"/>
      <w:marLeft w:val="0"/>
      <w:marRight w:val="0"/>
      <w:marTop w:val="0"/>
      <w:marBottom w:val="0"/>
      <w:divBdr>
        <w:top w:val="none" w:sz="0" w:space="0" w:color="auto"/>
        <w:left w:val="none" w:sz="0" w:space="0" w:color="auto"/>
        <w:bottom w:val="none" w:sz="0" w:space="0" w:color="auto"/>
        <w:right w:val="none" w:sz="0" w:space="0" w:color="auto"/>
      </w:divBdr>
    </w:div>
    <w:div w:id="738213728">
      <w:bodyDiv w:val="1"/>
      <w:marLeft w:val="0"/>
      <w:marRight w:val="0"/>
      <w:marTop w:val="0"/>
      <w:marBottom w:val="0"/>
      <w:divBdr>
        <w:top w:val="none" w:sz="0" w:space="0" w:color="auto"/>
        <w:left w:val="none" w:sz="0" w:space="0" w:color="auto"/>
        <w:bottom w:val="none" w:sz="0" w:space="0" w:color="auto"/>
        <w:right w:val="none" w:sz="0" w:space="0" w:color="auto"/>
      </w:divBdr>
    </w:div>
    <w:div w:id="753940591">
      <w:bodyDiv w:val="1"/>
      <w:marLeft w:val="0"/>
      <w:marRight w:val="0"/>
      <w:marTop w:val="0"/>
      <w:marBottom w:val="0"/>
      <w:divBdr>
        <w:top w:val="none" w:sz="0" w:space="0" w:color="auto"/>
        <w:left w:val="none" w:sz="0" w:space="0" w:color="auto"/>
        <w:bottom w:val="none" w:sz="0" w:space="0" w:color="auto"/>
        <w:right w:val="none" w:sz="0" w:space="0" w:color="auto"/>
      </w:divBdr>
    </w:div>
    <w:div w:id="756366106">
      <w:bodyDiv w:val="1"/>
      <w:marLeft w:val="0"/>
      <w:marRight w:val="0"/>
      <w:marTop w:val="0"/>
      <w:marBottom w:val="0"/>
      <w:divBdr>
        <w:top w:val="none" w:sz="0" w:space="0" w:color="auto"/>
        <w:left w:val="none" w:sz="0" w:space="0" w:color="auto"/>
        <w:bottom w:val="none" w:sz="0" w:space="0" w:color="auto"/>
        <w:right w:val="none" w:sz="0" w:space="0" w:color="auto"/>
      </w:divBdr>
    </w:div>
    <w:div w:id="769589525">
      <w:bodyDiv w:val="1"/>
      <w:marLeft w:val="0"/>
      <w:marRight w:val="0"/>
      <w:marTop w:val="0"/>
      <w:marBottom w:val="0"/>
      <w:divBdr>
        <w:top w:val="none" w:sz="0" w:space="0" w:color="auto"/>
        <w:left w:val="none" w:sz="0" w:space="0" w:color="auto"/>
        <w:bottom w:val="none" w:sz="0" w:space="0" w:color="auto"/>
        <w:right w:val="none" w:sz="0" w:space="0" w:color="auto"/>
      </w:divBdr>
    </w:div>
    <w:div w:id="777874306">
      <w:bodyDiv w:val="1"/>
      <w:marLeft w:val="0"/>
      <w:marRight w:val="0"/>
      <w:marTop w:val="0"/>
      <w:marBottom w:val="0"/>
      <w:divBdr>
        <w:top w:val="none" w:sz="0" w:space="0" w:color="auto"/>
        <w:left w:val="none" w:sz="0" w:space="0" w:color="auto"/>
        <w:bottom w:val="none" w:sz="0" w:space="0" w:color="auto"/>
        <w:right w:val="none" w:sz="0" w:space="0" w:color="auto"/>
      </w:divBdr>
    </w:div>
    <w:div w:id="780338540">
      <w:bodyDiv w:val="1"/>
      <w:marLeft w:val="0"/>
      <w:marRight w:val="0"/>
      <w:marTop w:val="0"/>
      <w:marBottom w:val="0"/>
      <w:divBdr>
        <w:top w:val="none" w:sz="0" w:space="0" w:color="auto"/>
        <w:left w:val="none" w:sz="0" w:space="0" w:color="auto"/>
        <w:bottom w:val="none" w:sz="0" w:space="0" w:color="auto"/>
        <w:right w:val="none" w:sz="0" w:space="0" w:color="auto"/>
      </w:divBdr>
    </w:div>
    <w:div w:id="780495709">
      <w:bodyDiv w:val="1"/>
      <w:marLeft w:val="0"/>
      <w:marRight w:val="0"/>
      <w:marTop w:val="0"/>
      <w:marBottom w:val="0"/>
      <w:divBdr>
        <w:top w:val="none" w:sz="0" w:space="0" w:color="auto"/>
        <w:left w:val="none" w:sz="0" w:space="0" w:color="auto"/>
        <w:bottom w:val="none" w:sz="0" w:space="0" w:color="auto"/>
        <w:right w:val="none" w:sz="0" w:space="0" w:color="auto"/>
      </w:divBdr>
    </w:div>
    <w:div w:id="807472429">
      <w:bodyDiv w:val="1"/>
      <w:marLeft w:val="0"/>
      <w:marRight w:val="0"/>
      <w:marTop w:val="0"/>
      <w:marBottom w:val="0"/>
      <w:divBdr>
        <w:top w:val="none" w:sz="0" w:space="0" w:color="auto"/>
        <w:left w:val="none" w:sz="0" w:space="0" w:color="auto"/>
        <w:bottom w:val="none" w:sz="0" w:space="0" w:color="auto"/>
        <w:right w:val="none" w:sz="0" w:space="0" w:color="auto"/>
      </w:divBdr>
      <w:divsChild>
        <w:div w:id="116340290">
          <w:marLeft w:val="0"/>
          <w:marRight w:val="0"/>
          <w:marTop w:val="0"/>
          <w:marBottom w:val="0"/>
          <w:divBdr>
            <w:top w:val="none" w:sz="0" w:space="0" w:color="auto"/>
            <w:left w:val="none" w:sz="0" w:space="0" w:color="auto"/>
            <w:bottom w:val="none" w:sz="0" w:space="0" w:color="auto"/>
            <w:right w:val="none" w:sz="0" w:space="0" w:color="auto"/>
          </w:divBdr>
        </w:div>
        <w:div w:id="1169444339">
          <w:marLeft w:val="0"/>
          <w:marRight w:val="0"/>
          <w:marTop w:val="0"/>
          <w:marBottom w:val="0"/>
          <w:divBdr>
            <w:top w:val="none" w:sz="0" w:space="0" w:color="auto"/>
            <w:left w:val="none" w:sz="0" w:space="0" w:color="auto"/>
            <w:bottom w:val="none" w:sz="0" w:space="0" w:color="auto"/>
            <w:right w:val="none" w:sz="0" w:space="0" w:color="auto"/>
          </w:divBdr>
        </w:div>
      </w:divsChild>
    </w:div>
    <w:div w:id="815492033">
      <w:bodyDiv w:val="1"/>
      <w:marLeft w:val="0"/>
      <w:marRight w:val="0"/>
      <w:marTop w:val="0"/>
      <w:marBottom w:val="0"/>
      <w:divBdr>
        <w:top w:val="none" w:sz="0" w:space="0" w:color="auto"/>
        <w:left w:val="none" w:sz="0" w:space="0" w:color="auto"/>
        <w:bottom w:val="none" w:sz="0" w:space="0" w:color="auto"/>
        <w:right w:val="none" w:sz="0" w:space="0" w:color="auto"/>
      </w:divBdr>
    </w:div>
    <w:div w:id="835418155">
      <w:bodyDiv w:val="1"/>
      <w:marLeft w:val="0"/>
      <w:marRight w:val="0"/>
      <w:marTop w:val="0"/>
      <w:marBottom w:val="0"/>
      <w:divBdr>
        <w:top w:val="none" w:sz="0" w:space="0" w:color="auto"/>
        <w:left w:val="none" w:sz="0" w:space="0" w:color="auto"/>
        <w:bottom w:val="none" w:sz="0" w:space="0" w:color="auto"/>
        <w:right w:val="none" w:sz="0" w:space="0" w:color="auto"/>
      </w:divBdr>
    </w:div>
    <w:div w:id="835725439">
      <w:bodyDiv w:val="1"/>
      <w:marLeft w:val="0"/>
      <w:marRight w:val="0"/>
      <w:marTop w:val="0"/>
      <w:marBottom w:val="0"/>
      <w:divBdr>
        <w:top w:val="none" w:sz="0" w:space="0" w:color="auto"/>
        <w:left w:val="none" w:sz="0" w:space="0" w:color="auto"/>
        <w:bottom w:val="none" w:sz="0" w:space="0" w:color="auto"/>
        <w:right w:val="none" w:sz="0" w:space="0" w:color="auto"/>
      </w:divBdr>
    </w:div>
    <w:div w:id="845174297">
      <w:bodyDiv w:val="1"/>
      <w:marLeft w:val="0"/>
      <w:marRight w:val="0"/>
      <w:marTop w:val="0"/>
      <w:marBottom w:val="0"/>
      <w:divBdr>
        <w:top w:val="none" w:sz="0" w:space="0" w:color="auto"/>
        <w:left w:val="none" w:sz="0" w:space="0" w:color="auto"/>
        <w:bottom w:val="none" w:sz="0" w:space="0" w:color="auto"/>
        <w:right w:val="none" w:sz="0" w:space="0" w:color="auto"/>
      </w:divBdr>
    </w:div>
    <w:div w:id="854808247">
      <w:bodyDiv w:val="1"/>
      <w:marLeft w:val="0"/>
      <w:marRight w:val="0"/>
      <w:marTop w:val="0"/>
      <w:marBottom w:val="0"/>
      <w:divBdr>
        <w:top w:val="none" w:sz="0" w:space="0" w:color="auto"/>
        <w:left w:val="none" w:sz="0" w:space="0" w:color="auto"/>
        <w:bottom w:val="none" w:sz="0" w:space="0" w:color="auto"/>
        <w:right w:val="none" w:sz="0" w:space="0" w:color="auto"/>
      </w:divBdr>
    </w:div>
    <w:div w:id="867446222">
      <w:bodyDiv w:val="1"/>
      <w:marLeft w:val="0"/>
      <w:marRight w:val="0"/>
      <w:marTop w:val="0"/>
      <w:marBottom w:val="0"/>
      <w:divBdr>
        <w:top w:val="none" w:sz="0" w:space="0" w:color="auto"/>
        <w:left w:val="none" w:sz="0" w:space="0" w:color="auto"/>
        <w:bottom w:val="none" w:sz="0" w:space="0" w:color="auto"/>
        <w:right w:val="none" w:sz="0" w:space="0" w:color="auto"/>
      </w:divBdr>
    </w:div>
    <w:div w:id="872764975">
      <w:bodyDiv w:val="1"/>
      <w:marLeft w:val="0"/>
      <w:marRight w:val="0"/>
      <w:marTop w:val="0"/>
      <w:marBottom w:val="0"/>
      <w:divBdr>
        <w:top w:val="none" w:sz="0" w:space="0" w:color="auto"/>
        <w:left w:val="none" w:sz="0" w:space="0" w:color="auto"/>
        <w:bottom w:val="none" w:sz="0" w:space="0" w:color="auto"/>
        <w:right w:val="none" w:sz="0" w:space="0" w:color="auto"/>
      </w:divBdr>
    </w:div>
    <w:div w:id="891429148">
      <w:bodyDiv w:val="1"/>
      <w:marLeft w:val="0"/>
      <w:marRight w:val="0"/>
      <w:marTop w:val="0"/>
      <w:marBottom w:val="0"/>
      <w:divBdr>
        <w:top w:val="none" w:sz="0" w:space="0" w:color="auto"/>
        <w:left w:val="none" w:sz="0" w:space="0" w:color="auto"/>
        <w:bottom w:val="none" w:sz="0" w:space="0" w:color="auto"/>
        <w:right w:val="none" w:sz="0" w:space="0" w:color="auto"/>
      </w:divBdr>
    </w:div>
    <w:div w:id="892497345">
      <w:bodyDiv w:val="1"/>
      <w:marLeft w:val="0"/>
      <w:marRight w:val="0"/>
      <w:marTop w:val="0"/>
      <w:marBottom w:val="0"/>
      <w:divBdr>
        <w:top w:val="none" w:sz="0" w:space="0" w:color="auto"/>
        <w:left w:val="none" w:sz="0" w:space="0" w:color="auto"/>
        <w:bottom w:val="none" w:sz="0" w:space="0" w:color="auto"/>
        <w:right w:val="none" w:sz="0" w:space="0" w:color="auto"/>
      </w:divBdr>
    </w:div>
    <w:div w:id="909654977">
      <w:bodyDiv w:val="1"/>
      <w:marLeft w:val="0"/>
      <w:marRight w:val="0"/>
      <w:marTop w:val="0"/>
      <w:marBottom w:val="0"/>
      <w:divBdr>
        <w:top w:val="none" w:sz="0" w:space="0" w:color="auto"/>
        <w:left w:val="none" w:sz="0" w:space="0" w:color="auto"/>
        <w:bottom w:val="none" w:sz="0" w:space="0" w:color="auto"/>
        <w:right w:val="none" w:sz="0" w:space="0" w:color="auto"/>
      </w:divBdr>
    </w:div>
    <w:div w:id="922644019">
      <w:bodyDiv w:val="1"/>
      <w:marLeft w:val="0"/>
      <w:marRight w:val="0"/>
      <w:marTop w:val="0"/>
      <w:marBottom w:val="0"/>
      <w:divBdr>
        <w:top w:val="none" w:sz="0" w:space="0" w:color="auto"/>
        <w:left w:val="none" w:sz="0" w:space="0" w:color="auto"/>
        <w:bottom w:val="none" w:sz="0" w:space="0" w:color="auto"/>
        <w:right w:val="none" w:sz="0" w:space="0" w:color="auto"/>
      </w:divBdr>
    </w:div>
    <w:div w:id="931665513">
      <w:bodyDiv w:val="1"/>
      <w:marLeft w:val="0"/>
      <w:marRight w:val="0"/>
      <w:marTop w:val="0"/>
      <w:marBottom w:val="0"/>
      <w:divBdr>
        <w:top w:val="none" w:sz="0" w:space="0" w:color="auto"/>
        <w:left w:val="none" w:sz="0" w:space="0" w:color="auto"/>
        <w:bottom w:val="none" w:sz="0" w:space="0" w:color="auto"/>
        <w:right w:val="none" w:sz="0" w:space="0" w:color="auto"/>
      </w:divBdr>
    </w:div>
    <w:div w:id="940142530">
      <w:bodyDiv w:val="1"/>
      <w:marLeft w:val="0"/>
      <w:marRight w:val="0"/>
      <w:marTop w:val="0"/>
      <w:marBottom w:val="0"/>
      <w:divBdr>
        <w:top w:val="none" w:sz="0" w:space="0" w:color="auto"/>
        <w:left w:val="none" w:sz="0" w:space="0" w:color="auto"/>
        <w:bottom w:val="none" w:sz="0" w:space="0" w:color="auto"/>
        <w:right w:val="none" w:sz="0" w:space="0" w:color="auto"/>
      </w:divBdr>
    </w:div>
    <w:div w:id="959147046">
      <w:bodyDiv w:val="1"/>
      <w:marLeft w:val="0"/>
      <w:marRight w:val="0"/>
      <w:marTop w:val="0"/>
      <w:marBottom w:val="0"/>
      <w:divBdr>
        <w:top w:val="none" w:sz="0" w:space="0" w:color="auto"/>
        <w:left w:val="none" w:sz="0" w:space="0" w:color="auto"/>
        <w:bottom w:val="none" w:sz="0" w:space="0" w:color="auto"/>
        <w:right w:val="none" w:sz="0" w:space="0" w:color="auto"/>
      </w:divBdr>
    </w:div>
    <w:div w:id="992105313">
      <w:bodyDiv w:val="1"/>
      <w:marLeft w:val="0"/>
      <w:marRight w:val="0"/>
      <w:marTop w:val="0"/>
      <w:marBottom w:val="0"/>
      <w:divBdr>
        <w:top w:val="none" w:sz="0" w:space="0" w:color="auto"/>
        <w:left w:val="none" w:sz="0" w:space="0" w:color="auto"/>
        <w:bottom w:val="none" w:sz="0" w:space="0" w:color="auto"/>
        <w:right w:val="none" w:sz="0" w:space="0" w:color="auto"/>
      </w:divBdr>
    </w:div>
    <w:div w:id="992879321">
      <w:bodyDiv w:val="1"/>
      <w:marLeft w:val="0"/>
      <w:marRight w:val="0"/>
      <w:marTop w:val="0"/>
      <w:marBottom w:val="0"/>
      <w:divBdr>
        <w:top w:val="none" w:sz="0" w:space="0" w:color="auto"/>
        <w:left w:val="none" w:sz="0" w:space="0" w:color="auto"/>
        <w:bottom w:val="none" w:sz="0" w:space="0" w:color="auto"/>
        <w:right w:val="none" w:sz="0" w:space="0" w:color="auto"/>
      </w:divBdr>
    </w:div>
    <w:div w:id="1009479423">
      <w:bodyDiv w:val="1"/>
      <w:marLeft w:val="0"/>
      <w:marRight w:val="0"/>
      <w:marTop w:val="0"/>
      <w:marBottom w:val="0"/>
      <w:divBdr>
        <w:top w:val="none" w:sz="0" w:space="0" w:color="auto"/>
        <w:left w:val="none" w:sz="0" w:space="0" w:color="auto"/>
        <w:bottom w:val="none" w:sz="0" w:space="0" w:color="auto"/>
        <w:right w:val="none" w:sz="0" w:space="0" w:color="auto"/>
      </w:divBdr>
    </w:div>
    <w:div w:id="1013263095">
      <w:bodyDiv w:val="1"/>
      <w:marLeft w:val="0"/>
      <w:marRight w:val="0"/>
      <w:marTop w:val="0"/>
      <w:marBottom w:val="0"/>
      <w:divBdr>
        <w:top w:val="none" w:sz="0" w:space="0" w:color="auto"/>
        <w:left w:val="none" w:sz="0" w:space="0" w:color="auto"/>
        <w:bottom w:val="none" w:sz="0" w:space="0" w:color="auto"/>
        <w:right w:val="none" w:sz="0" w:space="0" w:color="auto"/>
      </w:divBdr>
    </w:div>
    <w:div w:id="1016543354">
      <w:bodyDiv w:val="1"/>
      <w:marLeft w:val="0"/>
      <w:marRight w:val="0"/>
      <w:marTop w:val="0"/>
      <w:marBottom w:val="0"/>
      <w:divBdr>
        <w:top w:val="none" w:sz="0" w:space="0" w:color="auto"/>
        <w:left w:val="none" w:sz="0" w:space="0" w:color="auto"/>
        <w:bottom w:val="none" w:sz="0" w:space="0" w:color="auto"/>
        <w:right w:val="none" w:sz="0" w:space="0" w:color="auto"/>
      </w:divBdr>
    </w:div>
    <w:div w:id="1019428012">
      <w:bodyDiv w:val="1"/>
      <w:marLeft w:val="0"/>
      <w:marRight w:val="0"/>
      <w:marTop w:val="0"/>
      <w:marBottom w:val="0"/>
      <w:divBdr>
        <w:top w:val="none" w:sz="0" w:space="0" w:color="auto"/>
        <w:left w:val="none" w:sz="0" w:space="0" w:color="auto"/>
        <w:bottom w:val="none" w:sz="0" w:space="0" w:color="auto"/>
        <w:right w:val="none" w:sz="0" w:space="0" w:color="auto"/>
      </w:divBdr>
    </w:div>
    <w:div w:id="1022323672">
      <w:bodyDiv w:val="1"/>
      <w:marLeft w:val="0"/>
      <w:marRight w:val="0"/>
      <w:marTop w:val="0"/>
      <w:marBottom w:val="0"/>
      <w:divBdr>
        <w:top w:val="none" w:sz="0" w:space="0" w:color="auto"/>
        <w:left w:val="none" w:sz="0" w:space="0" w:color="auto"/>
        <w:bottom w:val="none" w:sz="0" w:space="0" w:color="auto"/>
        <w:right w:val="none" w:sz="0" w:space="0" w:color="auto"/>
      </w:divBdr>
    </w:div>
    <w:div w:id="1028916060">
      <w:bodyDiv w:val="1"/>
      <w:marLeft w:val="0"/>
      <w:marRight w:val="0"/>
      <w:marTop w:val="0"/>
      <w:marBottom w:val="0"/>
      <w:divBdr>
        <w:top w:val="none" w:sz="0" w:space="0" w:color="auto"/>
        <w:left w:val="none" w:sz="0" w:space="0" w:color="auto"/>
        <w:bottom w:val="none" w:sz="0" w:space="0" w:color="auto"/>
        <w:right w:val="none" w:sz="0" w:space="0" w:color="auto"/>
      </w:divBdr>
    </w:div>
    <w:div w:id="1035469743">
      <w:bodyDiv w:val="1"/>
      <w:marLeft w:val="0"/>
      <w:marRight w:val="0"/>
      <w:marTop w:val="0"/>
      <w:marBottom w:val="0"/>
      <w:divBdr>
        <w:top w:val="none" w:sz="0" w:space="0" w:color="auto"/>
        <w:left w:val="none" w:sz="0" w:space="0" w:color="auto"/>
        <w:bottom w:val="none" w:sz="0" w:space="0" w:color="auto"/>
        <w:right w:val="none" w:sz="0" w:space="0" w:color="auto"/>
      </w:divBdr>
    </w:div>
    <w:div w:id="1035741327">
      <w:bodyDiv w:val="1"/>
      <w:marLeft w:val="0"/>
      <w:marRight w:val="0"/>
      <w:marTop w:val="0"/>
      <w:marBottom w:val="0"/>
      <w:divBdr>
        <w:top w:val="none" w:sz="0" w:space="0" w:color="auto"/>
        <w:left w:val="none" w:sz="0" w:space="0" w:color="auto"/>
        <w:bottom w:val="none" w:sz="0" w:space="0" w:color="auto"/>
        <w:right w:val="none" w:sz="0" w:space="0" w:color="auto"/>
      </w:divBdr>
    </w:div>
    <w:div w:id="1041130845">
      <w:bodyDiv w:val="1"/>
      <w:marLeft w:val="0"/>
      <w:marRight w:val="0"/>
      <w:marTop w:val="0"/>
      <w:marBottom w:val="0"/>
      <w:divBdr>
        <w:top w:val="none" w:sz="0" w:space="0" w:color="auto"/>
        <w:left w:val="none" w:sz="0" w:space="0" w:color="auto"/>
        <w:bottom w:val="none" w:sz="0" w:space="0" w:color="auto"/>
        <w:right w:val="none" w:sz="0" w:space="0" w:color="auto"/>
      </w:divBdr>
    </w:div>
    <w:div w:id="1043793630">
      <w:bodyDiv w:val="1"/>
      <w:marLeft w:val="0"/>
      <w:marRight w:val="0"/>
      <w:marTop w:val="0"/>
      <w:marBottom w:val="0"/>
      <w:divBdr>
        <w:top w:val="none" w:sz="0" w:space="0" w:color="auto"/>
        <w:left w:val="none" w:sz="0" w:space="0" w:color="auto"/>
        <w:bottom w:val="none" w:sz="0" w:space="0" w:color="auto"/>
        <w:right w:val="none" w:sz="0" w:space="0" w:color="auto"/>
      </w:divBdr>
    </w:div>
    <w:div w:id="1045789865">
      <w:bodyDiv w:val="1"/>
      <w:marLeft w:val="0"/>
      <w:marRight w:val="0"/>
      <w:marTop w:val="0"/>
      <w:marBottom w:val="0"/>
      <w:divBdr>
        <w:top w:val="none" w:sz="0" w:space="0" w:color="auto"/>
        <w:left w:val="none" w:sz="0" w:space="0" w:color="auto"/>
        <w:bottom w:val="none" w:sz="0" w:space="0" w:color="auto"/>
        <w:right w:val="none" w:sz="0" w:space="0" w:color="auto"/>
      </w:divBdr>
    </w:div>
    <w:div w:id="1052923351">
      <w:bodyDiv w:val="1"/>
      <w:marLeft w:val="0"/>
      <w:marRight w:val="0"/>
      <w:marTop w:val="0"/>
      <w:marBottom w:val="0"/>
      <w:divBdr>
        <w:top w:val="none" w:sz="0" w:space="0" w:color="auto"/>
        <w:left w:val="none" w:sz="0" w:space="0" w:color="auto"/>
        <w:bottom w:val="none" w:sz="0" w:space="0" w:color="auto"/>
        <w:right w:val="none" w:sz="0" w:space="0" w:color="auto"/>
      </w:divBdr>
    </w:div>
    <w:div w:id="1054548287">
      <w:bodyDiv w:val="1"/>
      <w:marLeft w:val="0"/>
      <w:marRight w:val="0"/>
      <w:marTop w:val="0"/>
      <w:marBottom w:val="0"/>
      <w:divBdr>
        <w:top w:val="none" w:sz="0" w:space="0" w:color="auto"/>
        <w:left w:val="none" w:sz="0" w:space="0" w:color="auto"/>
        <w:bottom w:val="none" w:sz="0" w:space="0" w:color="auto"/>
        <w:right w:val="none" w:sz="0" w:space="0" w:color="auto"/>
      </w:divBdr>
    </w:div>
    <w:div w:id="1056078539">
      <w:bodyDiv w:val="1"/>
      <w:marLeft w:val="0"/>
      <w:marRight w:val="0"/>
      <w:marTop w:val="0"/>
      <w:marBottom w:val="0"/>
      <w:divBdr>
        <w:top w:val="none" w:sz="0" w:space="0" w:color="auto"/>
        <w:left w:val="none" w:sz="0" w:space="0" w:color="auto"/>
        <w:bottom w:val="none" w:sz="0" w:space="0" w:color="auto"/>
        <w:right w:val="none" w:sz="0" w:space="0" w:color="auto"/>
      </w:divBdr>
    </w:div>
    <w:div w:id="1064644824">
      <w:bodyDiv w:val="1"/>
      <w:marLeft w:val="0"/>
      <w:marRight w:val="0"/>
      <w:marTop w:val="0"/>
      <w:marBottom w:val="0"/>
      <w:divBdr>
        <w:top w:val="none" w:sz="0" w:space="0" w:color="auto"/>
        <w:left w:val="none" w:sz="0" w:space="0" w:color="auto"/>
        <w:bottom w:val="none" w:sz="0" w:space="0" w:color="auto"/>
        <w:right w:val="none" w:sz="0" w:space="0" w:color="auto"/>
      </w:divBdr>
    </w:div>
    <w:div w:id="1066952734">
      <w:bodyDiv w:val="1"/>
      <w:marLeft w:val="0"/>
      <w:marRight w:val="0"/>
      <w:marTop w:val="0"/>
      <w:marBottom w:val="0"/>
      <w:divBdr>
        <w:top w:val="none" w:sz="0" w:space="0" w:color="auto"/>
        <w:left w:val="none" w:sz="0" w:space="0" w:color="auto"/>
        <w:bottom w:val="none" w:sz="0" w:space="0" w:color="auto"/>
        <w:right w:val="none" w:sz="0" w:space="0" w:color="auto"/>
      </w:divBdr>
    </w:div>
    <w:div w:id="1068649535">
      <w:bodyDiv w:val="1"/>
      <w:marLeft w:val="0"/>
      <w:marRight w:val="0"/>
      <w:marTop w:val="0"/>
      <w:marBottom w:val="0"/>
      <w:divBdr>
        <w:top w:val="none" w:sz="0" w:space="0" w:color="auto"/>
        <w:left w:val="none" w:sz="0" w:space="0" w:color="auto"/>
        <w:bottom w:val="none" w:sz="0" w:space="0" w:color="auto"/>
        <w:right w:val="none" w:sz="0" w:space="0" w:color="auto"/>
      </w:divBdr>
    </w:div>
    <w:div w:id="1074622954">
      <w:bodyDiv w:val="1"/>
      <w:marLeft w:val="0"/>
      <w:marRight w:val="0"/>
      <w:marTop w:val="0"/>
      <w:marBottom w:val="0"/>
      <w:divBdr>
        <w:top w:val="none" w:sz="0" w:space="0" w:color="auto"/>
        <w:left w:val="none" w:sz="0" w:space="0" w:color="auto"/>
        <w:bottom w:val="none" w:sz="0" w:space="0" w:color="auto"/>
        <w:right w:val="none" w:sz="0" w:space="0" w:color="auto"/>
      </w:divBdr>
    </w:div>
    <w:div w:id="1090345223">
      <w:bodyDiv w:val="1"/>
      <w:marLeft w:val="0"/>
      <w:marRight w:val="0"/>
      <w:marTop w:val="0"/>
      <w:marBottom w:val="0"/>
      <w:divBdr>
        <w:top w:val="none" w:sz="0" w:space="0" w:color="auto"/>
        <w:left w:val="none" w:sz="0" w:space="0" w:color="auto"/>
        <w:bottom w:val="none" w:sz="0" w:space="0" w:color="auto"/>
        <w:right w:val="none" w:sz="0" w:space="0" w:color="auto"/>
      </w:divBdr>
    </w:div>
    <w:div w:id="1098722314">
      <w:bodyDiv w:val="1"/>
      <w:marLeft w:val="0"/>
      <w:marRight w:val="0"/>
      <w:marTop w:val="0"/>
      <w:marBottom w:val="0"/>
      <w:divBdr>
        <w:top w:val="none" w:sz="0" w:space="0" w:color="auto"/>
        <w:left w:val="none" w:sz="0" w:space="0" w:color="auto"/>
        <w:bottom w:val="none" w:sz="0" w:space="0" w:color="auto"/>
        <w:right w:val="none" w:sz="0" w:space="0" w:color="auto"/>
      </w:divBdr>
    </w:div>
    <w:div w:id="1098797527">
      <w:bodyDiv w:val="1"/>
      <w:marLeft w:val="0"/>
      <w:marRight w:val="0"/>
      <w:marTop w:val="0"/>
      <w:marBottom w:val="0"/>
      <w:divBdr>
        <w:top w:val="none" w:sz="0" w:space="0" w:color="auto"/>
        <w:left w:val="none" w:sz="0" w:space="0" w:color="auto"/>
        <w:bottom w:val="none" w:sz="0" w:space="0" w:color="auto"/>
        <w:right w:val="none" w:sz="0" w:space="0" w:color="auto"/>
      </w:divBdr>
    </w:div>
    <w:div w:id="1118185409">
      <w:bodyDiv w:val="1"/>
      <w:marLeft w:val="0"/>
      <w:marRight w:val="0"/>
      <w:marTop w:val="0"/>
      <w:marBottom w:val="0"/>
      <w:divBdr>
        <w:top w:val="none" w:sz="0" w:space="0" w:color="auto"/>
        <w:left w:val="none" w:sz="0" w:space="0" w:color="auto"/>
        <w:bottom w:val="none" w:sz="0" w:space="0" w:color="auto"/>
        <w:right w:val="none" w:sz="0" w:space="0" w:color="auto"/>
      </w:divBdr>
      <w:divsChild>
        <w:div w:id="1402026824">
          <w:marLeft w:val="0"/>
          <w:marRight w:val="0"/>
          <w:marTop w:val="0"/>
          <w:marBottom w:val="0"/>
          <w:divBdr>
            <w:top w:val="none" w:sz="0" w:space="0" w:color="auto"/>
            <w:left w:val="none" w:sz="0" w:space="0" w:color="auto"/>
            <w:bottom w:val="none" w:sz="0" w:space="0" w:color="auto"/>
            <w:right w:val="none" w:sz="0" w:space="0" w:color="auto"/>
          </w:divBdr>
          <w:divsChild>
            <w:div w:id="1458723015">
              <w:marLeft w:val="0"/>
              <w:marRight w:val="0"/>
              <w:marTop w:val="0"/>
              <w:marBottom w:val="0"/>
              <w:divBdr>
                <w:top w:val="none" w:sz="0" w:space="0" w:color="auto"/>
                <w:left w:val="none" w:sz="0" w:space="0" w:color="auto"/>
                <w:bottom w:val="none" w:sz="0" w:space="0" w:color="auto"/>
                <w:right w:val="none" w:sz="0" w:space="0" w:color="auto"/>
              </w:divBdr>
            </w:div>
          </w:divsChild>
        </w:div>
        <w:div w:id="2146001332">
          <w:marLeft w:val="0"/>
          <w:marRight w:val="0"/>
          <w:marTop w:val="0"/>
          <w:marBottom w:val="0"/>
          <w:divBdr>
            <w:top w:val="none" w:sz="0" w:space="0" w:color="auto"/>
            <w:left w:val="none" w:sz="0" w:space="0" w:color="auto"/>
            <w:bottom w:val="none" w:sz="0" w:space="0" w:color="auto"/>
            <w:right w:val="none" w:sz="0" w:space="0" w:color="auto"/>
          </w:divBdr>
        </w:div>
      </w:divsChild>
    </w:div>
    <w:div w:id="1124080904">
      <w:bodyDiv w:val="1"/>
      <w:marLeft w:val="0"/>
      <w:marRight w:val="0"/>
      <w:marTop w:val="0"/>
      <w:marBottom w:val="0"/>
      <w:divBdr>
        <w:top w:val="none" w:sz="0" w:space="0" w:color="auto"/>
        <w:left w:val="none" w:sz="0" w:space="0" w:color="auto"/>
        <w:bottom w:val="none" w:sz="0" w:space="0" w:color="auto"/>
        <w:right w:val="none" w:sz="0" w:space="0" w:color="auto"/>
      </w:divBdr>
    </w:div>
    <w:div w:id="1126848656">
      <w:bodyDiv w:val="1"/>
      <w:marLeft w:val="0"/>
      <w:marRight w:val="0"/>
      <w:marTop w:val="0"/>
      <w:marBottom w:val="0"/>
      <w:divBdr>
        <w:top w:val="none" w:sz="0" w:space="0" w:color="auto"/>
        <w:left w:val="none" w:sz="0" w:space="0" w:color="auto"/>
        <w:bottom w:val="none" w:sz="0" w:space="0" w:color="auto"/>
        <w:right w:val="none" w:sz="0" w:space="0" w:color="auto"/>
      </w:divBdr>
    </w:div>
    <w:div w:id="1135948303">
      <w:bodyDiv w:val="1"/>
      <w:marLeft w:val="0"/>
      <w:marRight w:val="0"/>
      <w:marTop w:val="0"/>
      <w:marBottom w:val="0"/>
      <w:divBdr>
        <w:top w:val="none" w:sz="0" w:space="0" w:color="auto"/>
        <w:left w:val="none" w:sz="0" w:space="0" w:color="auto"/>
        <w:bottom w:val="none" w:sz="0" w:space="0" w:color="auto"/>
        <w:right w:val="none" w:sz="0" w:space="0" w:color="auto"/>
      </w:divBdr>
    </w:div>
    <w:div w:id="1146318852">
      <w:bodyDiv w:val="1"/>
      <w:marLeft w:val="0"/>
      <w:marRight w:val="0"/>
      <w:marTop w:val="0"/>
      <w:marBottom w:val="0"/>
      <w:divBdr>
        <w:top w:val="none" w:sz="0" w:space="0" w:color="auto"/>
        <w:left w:val="none" w:sz="0" w:space="0" w:color="auto"/>
        <w:bottom w:val="none" w:sz="0" w:space="0" w:color="auto"/>
        <w:right w:val="none" w:sz="0" w:space="0" w:color="auto"/>
      </w:divBdr>
    </w:div>
    <w:div w:id="1158957507">
      <w:bodyDiv w:val="1"/>
      <w:marLeft w:val="0"/>
      <w:marRight w:val="0"/>
      <w:marTop w:val="0"/>
      <w:marBottom w:val="0"/>
      <w:divBdr>
        <w:top w:val="none" w:sz="0" w:space="0" w:color="auto"/>
        <w:left w:val="none" w:sz="0" w:space="0" w:color="auto"/>
        <w:bottom w:val="none" w:sz="0" w:space="0" w:color="auto"/>
        <w:right w:val="none" w:sz="0" w:space="0" w:color="auto"/>
      </w:divBdr>
      <w:divsChild>
        <w:div w:id="1985773295">
          <w:marLeft w:val="0"/>
          <w:marRight w:val="0"/>
          <w:marTop w:val="0"/>
          <w:marBottom w:val="360"/>
          <w:divBdr>
            <w:top w:val="single" w:sz="6" w:space="0" w:color="C0C0C0"/>
            <w:left w:val="single" w:sz="6" w:space="0" w:color="C0C0C0"/>
            <w:bottom w:val="single" w:sz="6" w:space="0" w:color="C0C0C0"/>
            <w:right w:val="single" w:sz="6" w:space="0" w:color="C0C0C0"/>
          </w:divBdr>
        </w:div>
      </w:divsChild>
    </w:div>
    <w:div w:id="1159882337">
      <w:bodyDiv w:val="1"/>
      <w:marLeft w:val="0"/>
      <w:marRight w:val="0"/>
      <w:marTop w:val="0"/>
      <w:marBottom w:val="0"/>
      <w:divBdr>
        <w:top w:val="none" w:sz="0" w:space="0" w:color="auto"/>
        <w:left w:val="none" w:sz="0" w:space="0" w:color="auto"/>
        <w:bottom w:val="none" w:sz="0" w:space="0" w:color="auto"/>
        <w:right w:val="none" w:sz="0" w:space="0" w:color="auto"/>
      </w:divBdr>
    </w:div>
    <w:div w:id="1170869127">
      <w:bodyDiv w:val="1"/>
      <w:marLeft w:val="0"/>
      <w:marRight w:val="0"/>
      <w:marTop w:val="0"/>
      <w:marBottom w:val="0"/>
      <w:divBdr>
        <w:top w:val="none" w:sz="0" w:space="0" w:color="auto"/>
        <w:left w:val="none" w:sz="0" w:space="0" w:color="auto"/>
        <w:bottom w:val="none" w:sz="0" w:space="0" w:color="auto"/>
        <w:right w:val="none" w:sz="0" w:space="0" w:color="auto"/>
      </w:divBdr>
    </w:div>
    <w:div w:id="1187014189">
      <w:bodyDiv w:val="1"/>
      <w:marLeft w:val="0"/>
      <w:marRight w:val="0"/>
      <w:marTop w:val="0"/>
      <w:marBottom w:val="0"/>
      <w:divBdr>
        <w:top w:val="none" w:sz="0" w:space="0" w:color="auto"/>
        <w:left w:val="none" w:sz="0" w:space="0" w:color="auto"/>
        <w:bottom w:val="none" w:sz="0" w:space="0" w:color="auto"/>
        <w:right w:val="none" w:sz="0" w:space="0" w:color="auto"/>
      </w:divBdr>
    </w:div>
    <w:div w:id="1204292535">
      <w:bodyDiv w:val="1"/>
      <w:marLeft w:val="0"/>
      <w:marRight w:val="0"/>
      <w:marTop w:val="0"/>
      <w:marBottom w:val="0"/>
      <w:divBdr>
        <w:top w:val="none" w:sz="0" w:space="0" w:color="auto"/>
        <w:left w:val="none" w:sz="0" w:space="0" w:color="auto"/>
        <w:bottom w:val="none" w:sz="0" w:space="0" w:color="auto"/>
        <w:right w:val="none" w:sz="0" w:space="0" w:color="auto"/>
      </w:divBdr>
    </w:div>
    <w:div w:id="1204370534">
      <w:bodyDiv w:val="1"/>
      <w:marLeft w:val="0"/>
      <w:marRight w:val="0"/>
      <w:marTop w:val="0"/>
      <w:marBottom w:val="0"/>
      <w:divBdr>
        <w:top w:val="none" w:sz="0" w:space="0" w:color="auto"/>
        <w:left w:val="none" w:sz="0" w:space="0" w:color="auto"/>
        <w:bottom w:val="none" w:sz="0" w:space="0" w:color="auto"/>
        <w:right w:val="none" w:sz="0" w:space="0" w:color="auto"/>
      </w:divBdr>
    </w:div>
    <w:div w:id="1208881206">
      <w:bodyDiv w:val="1"/>
      <w:marLeft w:val="0"/>
      <w:marRight w:val="0"/>
      <w:marTop w:val="0"/>
      <w:marBottom w:val="0"/>
      <w:divBdr>
        <w:top w:val="none" w:sz="0" w:space="0" w:color="auto"/>
        <w:left w:val="none" w:sz="0" w:space="0" w:color="auto"/>
        <w:bottom w:val="none" w:sz="0" w:space="0" w:color="auto"/>
        <w:right w:val="none" w:sz="0" w:space="0" w:color="auto"/>
      </w:divBdr>
    </w:div>
    <w:div w:id="1218858441">
      <w:bodyDiv w:val="1"/>
      <w:marLeft w:val="0"/>
      <w:marRight w:val="0"/>
      <w:marTop w:val="0"/>
      <w:marBottom w:val="0"/>
      <w:divBdr>
        <w:top w:val="none" w:sz="0" w:space="0" w:color="auto"/>
        <w:left w:val="none" w:sz="0" w:space="0" w:color="auto"/>
        <w:bottom w:val="none" w:sz="0" w:space="0" w:color="auto"/>
        <w:right w:val="none" w:sz="0" w:space="0" w:color="auto"/>
      </w:divBdr>
    </w:div>
    <w:div w:id="1220628992">
      <w:bodyDiv w:val="1"/>
      <w:marLeft w:val="0"/>
      <w:marRight w:val="0"/>
      <w:marTop w:val="0"/>
      <w:marBottom w:val="0"/>
      <w:divBdr>
        <w:top w:val="none" w:sz="0" w:space="0" w:color="auto"/>
        <w:left w:val="none" w:sz="0" w:space="0" w:color="auto"/>
        <w:bottom w:val="none" w:sz="0" w:space="0" w:color="auto"/>
        <w:right w:val="none" w:sz="0" w:space="0" w:color="auto"/>
      </w:divBdr>
    </w:div>
    <w:div w:id="1226381594">
      <w:bodyDiv w:val="1"/>
      <w:marLeft w:val="0"/>
      <w:marRight w:val="0"/>
      <w:marTop w:val="0"/>
      <w:marBottom w:val="0"/>
      <w:divBdr>
        <w:top w:val="none" w:sz="0" w:space="0" w:color="auto"/>
        <w:left w:val="none" w:sz="0" w:space="0" w:color="auto"/>
        <w:bottom w:val="none" w:sz="0" w:space="0" w:color="auto"/>
        <w:right w:val="none" w:sz="0" w:space="0" w:color="auto"/>
      </w:divBdr>
      <w:divsChild>
        <w:div w:id="1622568011">
          <w:marLeft w:val="0"/>
          <w:marRight w:val="0"/>
          <w:marTop w:val="0"/>
          <w:marBottom w:val="0"/>
          <w:divBdr>
            <w:top w:val="none" w:sz="0" w:space="0" w:color="auto"/>
            <w:left w:val="none" w:sz="0" w:space="0" w:color="auto"/>
            <w:bottom w:val="none" w:sz="0" w:space="0" w:color="auto"/>
            <w:right w:val="none" w:sz="0" w:space="0" w:color="auto"/>
          </w:divBdr>
        </w:div>
        <w:div w:id="2016569129">
          <w:marLeft w:val="0"/>
          <w:marRight w:val="0"/>
          <w:marTop w:val="0"/>
          <w:marBottom w:val="0"/>
          <w:divBdr>
            <w:top w:val="none" w:sz="0" w:space="0" w:color="auto"/>
            <w:left w:val="none" w:sz="0" w:space="0" w:color="auto"/>
            <w:bottom w:val="none" w:sz="0" w:space="0" w:color="auto"/>
            <w:right w:val="none" w:sz="0" w:space="0" w:color="auto"/>
          </w:divBdr>
          <w:divsChild>
            <w:div w:id="553464554">
              <w:marLeft w:val="0"/>
              <w:marRight w:val="0"/>
              <w:marTop w:val="0"/>
              <w:marBottom w:val="0"/>
              <w:divBdr>
                <w:top w:val="none" w:sz="0" w:space="0" w:color="auto"/>
                <w:left w:val="none" w:sz="0" w:space="0" w:color="auto"/>
                <w:bottom w:val="none" w:sz="0" w:space="0" w:color="auto"/>
                <w:right w:val="none" w:sz="0" w:space="0" w:color="auto"/>
              </w:divBdr>
            </w:div>
            <w:div w:id="1244333709">
              <w:marLeft w:val="0"/>
              <w:marRight w:val="0"/>
              <w:marTop w:val="0"/>
              <w:marBottom w:val="0"/>
              <w:divBdr>
                <w:top w:val="none" w:sz="0" w:space="0" w:color="auto"/>
                <w:left w:val="none" w:sz="0" w:space="0" w:color="auto"/>
                <w:bottom w:val="none" w:sz="0" w:space="0" w:color="auto"/>
                <w:right w:val="none" w:sz="0" w:space="0" w:color="auto"/>
              </w:divBdr>
              <w:divsChild>
                <w:div w:id="3799872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232471480">
      <w:bodyDiv w:val="1"/>
      <w:marLeft w:val="0"/>
      <w:marRight w:val="0"/>
      <w:marTop w:val="0"/>
      <w:marBottom w:val="0"/>
      <w:divBdr>
        <w:top w:val="none" w:sz="0" w:space="0" w:color="auto"/>
        <w:left w:val="none" w:sz="0" w:space="0" w:color="auto"/>
        <w:bottom w:val="none" w:sz="0" w:space="0" w:color="auto"/>
        <w:right w:val="none" w:sz="0" w:space="0" w:color="auto"/>
      </w:divBdr>
    </w:div>
    <w:div w:id="1232698254">
      <w:bodyDiv w:val="1"/>
      <w:marLeft w:val="0"/>
      <w:marRight w:val="0"/>
      <w:marTop w:val="0"/>
      <w:marBottom w:val="0"/>
      <w:divBdr>
        <w:top w:val="none" w:sz="0" w:space="0" w:color="auto"/>
        <w:left w:val="none" w:sz="0" w:space="0" w:color="auto"/>
        <w:bottom w:val="none" w:sz="0" w:space="0" w:color="auto"/>
        <w:right w:val="none" w:sz="0" w:space="0" w:color="auto"/>
      </w:divBdr>
    </w:div>
    <w:div w:id="1234195735">
      <w:bodyDiv w:val="1"/>
      <w:marLeft w:val="0"/>
      <w:marRight w:val="0"/>
      <w:marTop w:val="0"/>
      <w:marBottom w:val="0"/>
      <w:divBdr>
        <w:top w:val="none" w:sz="0" w:space="0" w:color="auto"/>
        <w:left w:val="none" w:sz="0" w:space="0" w:color="auto"/>
        <w:bottom w:val="none" w:sz="0" w:space="0" w:color="auto"/>
        <w:right w:val="none" w:sz="0" w:space="0" w:color="auto"/>
      </w:divBdr>
    </w:div>
    <w:div w:id="1243022837">
      <w:bodyDiv w:val="1"/>
      <w:marLeft w:val="0"/>
      <w:marRight w:val="0"/>
      <w:marTop w:val="0"/>
      <w:marBottom w:val="0"/>
      <w:divBdr>
        <w:top w:val="none" w:sz="0" w:space="0" w:color="auto"/>
        <w:left w:val="none" w:sz="0" w:space="0" w:color="auto"/>
        <w:bottom w:val="none" w:sz="0" w:space="0" w:color="auto"/>
        <w:right w:val="none" w:sz="0" w:space="0" w:color="auto"/>
      </w:divBdr>
    </w:div>
    <w:div w:id="1262571891">
      <w:bodyDiv w:val="1"/>
      <w:marLeft w:val="0"/>
      <w:marRight w:val="0"/>
      <w:marTop w:val="0"/>
      <w:marBottom w:val="0"/>
      <w:divBdr>
        <w:top w:val="none" w:sz="0" w:space="0" w:color="auto"/>
        <w:left w:val="none" w:sz="0" w:space="0" w:color="auto"/>
        <w:bottom w:val="none" w:sz="0" w:space="0" w:color="auto"/>
        <w:right w:val="none" w:sz="0" w:space="0" w:color="auto"/>
      </w:divBdr>
    </w:div>
    <w:div w:id="1264072526">
      <w:bodyDiv w:val="1"/>
      <w:marLeft w:val="0"/>
      <w:marRight w:val="0"/>
      <w:marTop w:val="0"/>
      <w:marBottom w:val="0"/>
      <w:divBdr>
        <w:top w:val="none" w:sz="0" w:space="0" w:color="auto"/>
        <w:left w:val="none" w:sz="0" w:space="0" w:color="auto"/>
        <w:bottom w:val="none" w:sz="0" w:space="0" w:color="auto"/>
        <w:right w:val="none" w:sz="0" w:space="0" w:color="auto"/>
      </w:divBdr>
    </w:div>
    <w:div w:id="1292398576">
      <w:bodyDiv w:val="1"/>
      <w:marLeft w:val="0"/>
      <w:marRight w:val="0"/>
      <w:marTop w:val="0"/>
      <w:marBottom w:val="0"/>
      <w:divBdr>
        <w:top w:val="none" w:sz="0" w:space="0" w:color="auto"/>
        <w:left w:val="none" w:sz="0" w:space="0" w:color="auto"/>
        <w:bottom w:val="none" w:sz="0" w:space="0" w:color="auto"/>
        <w:right w:val="none" w:sz="0" w:space="0" w:color="auto"/>
      </w:divBdr>
      <w:divsChild>
        <w:div w:id="293217354">
          <w:marLeft w:val="0"/>
          <w:marRight w:val="0"/>
          <w:marTop w:val="0"/>
          <w:marBottom w:val="0"/>
          <w:divBdr>
            <w:top w:val="none" w:sz="0" w:space="0" w:color="auto"/>
            <w:left w:val="none" w:sz="0" w:space="0" w:color="auto"/>
            <w:bottom w:val="none" w:sz="0" w:space="0" w:color="auto"/>
            <w:right w:val="none" w:sz="0" w:space="0" w:color="auto"/>
          </w:divBdr>
          <w:divsChild>
            <w:div w:id="1466968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040960">
      <w:bodyDiv w:val="1"/>
      <w:marLeft w:val="0"/>
      <w:marRight w:val="0"/>
      <w:marTop w:val="0"/>
      <w:marBottom w:val="0"/>
      <w:divBdr>
        <w:top w:val="none" w:sz="0" w:space="0" w:color="auto"/>
        <w:left w:val="none" w:sz="0" w:space="0" w:color="auto"/>
        <w:bottom w:val="none" w:sz="0" w:space="0" w:color="auto"/>
        <w:right w:val="none" w:sz="0" w:space="0" w:color="auto"/>
      </w:divBdr>
    </w:div>
    <w:div w:id="1321301659">
      <w:bodyDiv w:val="1"/>
      <w:marLeft w:val="0"/>
      <w:marRight w:val="0"/>
      <w:marTop w:val="0"/>
      <w:marBottom w:val="0"/>
      <w:divBdr>
        <w:top w:val="none" w:sz="0" w:space="0" w:color="auto"/>
        <w:left w:val="none" w:sz="0" w:space="0" w:color="auto"/>
        <w:bottom w:val="none" w:sz="0" w:space="0" w:color="auto"/>
        <w:right w:val="none" w:sz="0" w:space="0" w:color="auto"/>
      </w:divBdr>
    </w:div>
    <w:div w:id="1322083036">
      <w:bodyDiv w:val="1"/>
      <w:marLeft w:val="0"/>
      <w:marRight w:val="0"/>
      <w:marTop w:val="0"/>
      <w:marBottom w:val="0"/>
      <w:divBdr>
        <w:top w:val="none" w:sz="0" w:space="0" w:color="auto"/>
        <w:left w:val="none" w:sz="0" w:space="0" w:color="auto"/>
        <w:bottom w:val="none" w:sz="0" w:space="0" w:color="auto"/>
        <w:right w:val="none" w:sz="0" w:space="0" w:color="auto"/>
      </w:divBdr>
    </w:div>
    <w:div w:id="1324042794">
      <w:bodyDiv w:val="1"/>
      <w:marLeft w:val="0"/>
      <w:marRight w:val="0"/>
      <w:marTop w:val="0"/>
      <w:marBottom w:val="0"/>
      <w:divBdr>
        <w:top w:val="none" w:sz="0" w:space="0" w:color="auto"/>
        <w:left w:val="none" w:sz="0" w:space="0" w:color="auto"/>
        <w:bottom w:val="none" w:sz="0" w:space="0" w:color="auto"/>
        <w:right w:val="none" w:sz="0" w:space="0" w:color="auto"/>
      </w:divBdr>
    </w:div>
    <w:div w:id="1334576182">
      <w:bodyDiv w:val="1"/>
      <w:marLeft w:val="0"/>
      <w:marRight w:val="0"/>
      <w:marTop w:val="0"/>
      <w:marBottom w:val="0"/>
      <w:divBdr>
        <w:top w:val="none" w:sz="0" w:space="0" w:color="auto"/>
        <w:left w:val="none" w:sz="0" w:space="0" w:color="auto"/>
        <w:bottom w:val="none" w:sz="0" w:space="0" w:color="auto"/>
        <w:right w:val="none" w:sz="0" w:space="0" w:color="auto"/>
      </w:divBdr>
    </w:div>
    <w:div w:id="1334988724">
      <w:bodyDiv w:val="1"/>
      <w:marLeft w:val="0"/>
      <w:marRight w:val="0"/>
      <w:marTop w:val="0"/>
      <w:marBottom w:val="0"/>
      <w:divBdr>
        <w:top w:val="none" w:sz="0" w:space="0" w:color="auto"/>
        <w:left w:val="none" w:sz="0" w:space="0" w:color="auto"/>
        <w:bottom w:val="none" w:sz="0" w:space="0" w:color="auto"/>
        <w:right w:val="none" w:sz="0" w:space="0" w:color="auto"/>
      </w:divBdr>
    </w:div>
    <w:div w:id="1338579753">
      <w:bodyDiv w:val="1"/>
      <w:marLeft w:val="0"/>
      <w:marRight w:val="0"/>
      <w:marTop w:val="0"/>
      <w:marBottom w:val="0"/>
      <w:divBdr>
        <w:top w:val="none" w:sz="0" w:space="0" w:color="auto"/>
        <w:left w:val="none" w:sz="0" w:space="0" w:color="auto"/>
        <w:bottom w:val="none" w:sz="0" w:space="0" w:color="auto"/>
        <w:right w:val="none" w:sz="0" w:space="0" w:color="auto"/>
      </w:divBdr>
    </w:div>
    <w:div w:id="1345280174">
      <w:bodyDiv w:val="1"/>
      <w:marLeft w:val="0"/>
      <w:marRight w:val="0"/>
      <w:marTop w:val="0"/>
      <w:marBottom w:val="0"/>
      <w:divBdr>
        <w:top w:val="none" w:sz="0" w:space="0" w:color="auto"/>
        <w:left w:val="none" w:sz="0" w:space="0" w:color="auto"/>
        <w:bottom w:val="none" w:sz="0" w:space="0" w:color="auto"/>
        <w:right w:val="none" w:sz="0" w:space="0" w:color="auto"/>
      </w:divBdr>
    </w:div>
    <w:div w:id="1345477568">
      <w:bodyDiv w:val="1"/>
      <w:marLeft w:val="0"/>
      <w:marRight w:val="0"/>
      <w:marTop w:val="0"/>
      <w:marBottom w:val="0"/>
      <w:divBdr>
        <w:top w:val="none" w:sz="0" w:space="0" w:color="auto"/>
        <w:left w:val="none" w:sz="0" w:space="0" w:color="auto"/>
        <w:bottom w:val="none" w:sz="0" w:space="0" w:color="auto"/>
        <w:right w:val="none" w:sz="0" w:space="0" w:color="auto"/>
      </w:divBdr>
    </w:div>
    <w:div w:id="1346247428">
      <w:bodyDiv w:val="1"/>
      <w:marLeft w:val="0"/>
      <w:marRight w:val="0"/>
      <w:marTop w:val="0"/>
      <w:marBottom w:val="0"/>
      <w:divBdr>
        <w:top w:val="none" w:sz="0" w:space="0" w:color="auto"/>
        <w:left w:val="none" w:sz="0" w:space="0" w:color="auto"/>
        <w:bottom w:val="none" w:sz="0" w:space="0" w:color="auto"/>
        <w:right w:val="none" w:sz="0" w:space="0" w:color="auto"/>
      </w:divBdr>
    </w:div>
    <w:div w:id="1347368360">
      <w:bodyDiv w:val="1"/>
      <w:marLeft w:val="0"/>
      <w:marRight w:val="0"/>
      <w:marTop w:val="0"/>
      <w:marBottom w:val="0"/>
      <w:divBdr>
        <w:top w:val="none" w:sz="0" w:space="0" w:color="auto"/>
        <w:left w:val="none" w:sz="0" w:space="0" w:color="auto"/>
        <w:bottom w:val="none" w:sz="0" w:space="0" w:color="auto"/>
        <w:right w:val="none" w:sz="0" w:space="0" w:color="auto"/>
      </w:divBdr>
    </w:div>
    <w:div w:id="1352298667">
      <w:bodyDiv w:val="1"/>
      <w:marLeft w:val="0"/>
      <w:marRight w:val="0"/>
      <w:marTop w:val="0"/>
      <w:marBottom w:val="0"/>
      <w:divBdr>
        <w:top w:val="none" w:sz="0" w:space="0" w:color="auto"/>
        <w:left w:val="none" w:sz="0" w:space="0" w:color="auto"/>
        <w:bottom w:val="none" w:sz="0" w:space="0" w:color="auto"/>
        <w:right w:val="none" w:sz="0" w:space="0" w:color="auto"/>
      </w:divBdr>
    </w:div>
    <w:div w:id="1353920584">
      <w:bodyDiv w:val="1"/>
      <w:marLeft w:val="0"/>
      <w:marRight w:val="0"/>
      <w:marTop w:val="0"/>
      <w:marBottom w:val="0"/>
      <w:divBdr>
        <w:top w:val="none" w:sz="0" w:space="0" w:color="auto"/>
        <w:left w:val="none" w:sz="0" w:space="0" w:color="auto"/>
        <w:bottom w:val="none" w:sz="0" w:space="0" w:color="auto"/>
        <w:right w:val="none" w:sz="0" w:space="0" w:color="auto"/>
      </w:divBdr>
    </w:div>
    <w:div w:id="1363902248">
      <w:bodyDiv w:val="1"/>
      <w:marLeft w:val="0"/>
      <w:marRight w:val="0"/>
      <w:marTop w:val="0"/>
      <w:marBottom w:val="0"/>
      <w:divBdr>
        <w:top w:val="none" w:sz="0" w:space="0" w:color="auto"/>
        <w:left w:val="none" w:sz="0" w:space="0" w:color="auto"/>
        <w:bottom w:val="none" w:sz="0" w:space="0" w:color="auto"/>
        <w:right w:val="none" w:sz="0" w:space="0" w:color="auto"/>
      </w:divBdr>
    </w:div>
    <w:div w:id="1363944184">
      <w:bodyDiv w:val="1"/>
      <w:marLeft w:val="0"/>
      <w:marRight w:val="0"/>
      <w:marTop w:val="0"/>
      <w:marBottom w:val="0"/>
      <w:divBdr>
        <w:top w:val="none" w:sz="0" w:space="0" w:color="auto"/>
        <w:left w:val="none" w:sz="0" w:space="0" w:color="auto"/>
        <w:bottom w:val="none" w:sz="0" w:space="0" w:color="auto"/>
        <w:right w:val="none" w:sz="0" w:space="0" w:color="auto"/>
      </w:divBdr>
    </w:div>
    <w:div w:id="1371537589">
      <w:bodyDiv w:val="1"/>
      <w:marLeft w:val="0"/>
      <w:marRight w:val="0"/>
      <w:marTop w:val="0"/>
      <w:marBottom w:val="0"/>
      <w:divBdr>
        <w:top w:val="none" w:sz="0" w:space="0" w:color="auto"/>
        <w:left w:val="none" w:sz="0" w:space="0" w:color="auto"/>
        <w:bottom w:val="none" w:sz="0" w:space="0" w:color="auto"/>
        <w:right w:val="none" w:sz="0" w:space="0" w:color="auto"/>
      </w:divBdr>
    </w:div>
    <w:div w:id="1373723515">
      <w:bodyDiv w:val="1"/>
      <w:marLeft w:val="0"/>
      <w:marRight w:val="0"/>
      <w:marTop w:val="0"/>
      <w:marBottom w:val="0"/>
      <w:divBdr>
        <w:top w:val="none" w:sz="0" w:space="0" w:color="auto"/>
        <w:left w:val="none" w:sz="0" w:space="0" w:color="auto"/>
        <w:bottom w:val="none" w:sz="0" w:space="0" w:color="auto"/>
        <w:right w:val="none" w:sz="0" w:space="0" w:color="auto"/>
      </w:divBdr>
    </w:div>
    <w:div w:id="1382359266">
      <w:bodyDiv w:val="1"/>
      <w:marLeft w:val="0"/>
      <w:marRight w:val="0"/>
      <w:marTop w:val="0"/>
      <w:marBottom w:val="0"/>
      <w:divBdr>
        <w:top w:val="none" w:sz="0" w:space="0" w:color="auto"/>
        <w:left w:val="none" w:sz="0" w:space="0" w:color="auto"/>
        <w:bottom w:val="none" w:sz="0" w:space="0" w:color="auto"/>
        <w:right w:val="none" w:sz="0" w:space="0" w:color="auto"/>
      </w:divBdr>
    </w:div>
    <w:div w:id="1383677870">
      <w:bodyDiv w:val="1"/>
      <w:marLeft w:val="0"/>
      <w:marRight w:val="0"/>
      <w:marTop w:val="0"/>
      <w:marBottom w:val="0"/>
      <w:divBdr>
        <w:top w:val="none" w:sz="0" w:space="0" w:color="auto"/>
        <w:left w:val="none" w:sz="0" w:space="0" w:color="auto"/>
        <w:bottom w:val="none" w:sz="0" w:space="0" w:color="auto"/>
        <w:right w:val="none" w:sz="0" w:space="0" w:color="auto"/>
      </w:divBdr>
    </w:div>
    <w:div w:id="1392264778">
      <w:bodyDiv w:val="1"/>
      <w:marLeft w:val="0"/>
      <w:marRight w:val="0"/>
      <w:marTop w:val="0"/>
      <w:marBottom w:val="0"/>
      <w:divBdr>
        <w:top w:val="none" w:sz="0" w:space="0" w:color="auto"/>
        <w:left w:val="none" w:sz="0" w:space="0" w:color="auto"/>
        <w:bottom w:val="none" w:sz="0" w:space="0" w:color="auto"/>
        <w:right w:val="none" w:sz="0" w:space="0" w:color="auto"/>
      </w:divBdr>
    </w:div>
    <w:div w:id="1403943669">
      <w:bodyDiv w:val="1"/>
      <w:marLeft w:val="0"/>
      <w:marRight w:val="0"/>
      <w:marTop w:val="0"/>
      <w:marBottom w:val="0"/>
      <w:divBdr>
        <w:top w:val="none" w:sz="0" w:space="0" w:color="auto"/>
        <w:left w:val="none" w:sz="0" w:space="0" w:color="auto"/>
        <w:bottom w:val="none" w:sz="0" w:space="0" w:color="auto"/>
        <w:right w:val="none" w:sz="0" w:space="0" w:color="auto"/>
      </w:divBdr>
    </w:div>
    <w:div w:id="1407920689">
      <w:bodyDiv w:val="1"/>
      <w:marLeft w:val="0"/>
      <w:marRight w:val="0"/>
      <w:marTop w:val="0"/>
      <w:marBottom w:val="0"/>
      <w:divBdr>
        <w:top w:val="none" w:sz="0" w:space="0" w:color="auto"/>
        <w:left w:val="none" w:sz="0" w:space="0" w:color="auto"/>
        <w:bottom w:val="none" w:sz="0" w:space="0" w:color="auto"/>
        <w:right w:val="none" w:sz="0" w:space="0" w:color="auto"/>
      </w:divBdr>
    </w:div>
    <w:div w:id="1411612469">
      <w:bodyDiv w:val="1"/>
      <w:marLeft w:val="0"/>
      <w:marRight w:val="0"/>
      <w:marTop w:val="0"/>
      <w:marBottom w:val="0"/>
      <w:divBdr>
        <w:top w:val="none" w:sz="0" w:space="0" w:color="auto"/>
        <w:left w:val="none" w:sz="0" w:space="0" w:color="auto"/>
        <w:bottom w:val="none" w:sz="0" w:space="0" w:color="auto"/>
        <w:right w:val="none" w:sz="0" w:space="0" w:color="auto"/>
      </w:divBdr>
    </w:div>
    <w:div w:id="1432319334">
      <w:bodyDiv w:val="1"/>
      <w:marLeft w:val="0"/>
      <w:marRight w:val="0"/>
      <w:marTop w:val="0"/>
      <w:marBottom w:val="0"/>
      <w:divBdr>
        <w:top w:val="none" w:sz="0" w:space="0" w:color="auto"/>
        <w:left w:val="none" w:sz="0" w:space="0" w:color="auto"/>
        <w:bottom w:val="none" w:sz="0" w:space="0" w:color="auto"/>
        <w:right w:val="none" w:sz="0" w:space="0" w:color="auto"/>
      </w:divBdr>
      <w:divsChild>
        <w:div w:id="1091202084">
          <w:marLeft w:val="0"/>
          <w:marRight w:val="0"/>
          <w:marTop w:val="0"/>
          <w:marBottom w:val="360"/>
          <w:divBdr>
            <w:top w:val="single" w:sz="6" w:space="0" w:color="C0C0C0"/>
            <w:left w:val="single" w:sz="6" w:space="0" w:color="C0C0C0"/>
            <w:bottom w:val="single" w:sz="6" w:space="0" w:color="C0C0C0"/>
            <w:right w:val="single" w:sz="6" w:space="0" w:color="C0C0C0"/>
          </w:divBdr>
        </w:div>
      </w:divsChild>
    </w:div>
    <w:div w:id="1439369128">
      <w:bodyDiv w:val="1"/>
      <w:marLeft w:val="0"/>
      <w:marRight w:val="0"/>
      <w:marTop w:val="0"/>
      <w:marBottom w:val="0"/>
      <w:divBdr>
        <w:top w:val="none" w:sz="0" w:space="0" w:color="auto"/>
        <w:left w:val="none" w:sz="0" w:space="0" w:color="auto"/>
        <w:bottom w:val="none" w:sz="0" w:space="0" w:color="auto"/>
        <w:right w:val="none" w:sz="0" w:space="0" w:color="auto"/>
      </w:divBdr>
    </w:div>
    <w:div w:id="1455175769">
      <w:bodyDiv w:val="1"/>
      <w:marLeft w:val="0"/>
      <w:marRight w:val="0"/>
      <w:marTop w:val="0"/>
      <w:marBottom w:val="0"/>
      <w:divBdr>
        <w:top w:val="none" w:sz="0" w:space="0" w:color="auto"/>
        <w:left w:val="none" w:sz="0" w:space="0" w:color="auto"/>
        <w:bottom w:val="none" w:sz="0" w:space="0" w:color="auto"/>
        <w:right w:val="none" w:sz="0" w:space="0" w:color="auto"/>
      </w:divBdr>
    </w:div>
    <w:div w:id="1455757358">
      <w:bodyDiv w:val="1"/>
      <w:marLeft w:val="0"/>
      <w:marRight w:val="0"/>
      <w:marTop w:val="0"/>
      <w:marBottom w:val="0"/>
      <w:divBdr>
        <w:top w:val="none" w:sz="0" w:space="0" w:color="auto"/>
        <w:left w:val="none" w:sz="0" w:space="0" w:color="auto"/>
        <w:bottom w:val="none" w:sz="0" w:space="0" w:color="auto"/>
        <w:right w:val="none" w:sz="0" w:space="0" w:color="auto"/>
      </w:divBdr>
    </w:div>
    <w:div w:id="1465149564">
      <w:bodyDiv w:val="1"/>
      <w:marLeft w:val="0"/>
      <w:marRight w:val="0"/>
      <w:marTop w:val="0"/>
      <w:marBottom w:val="0"/>
      <w:divBdr>
        <w:top w:val="none" w:sz="0" w:space="0" w:color="auto"/>
        <w:left w:val="none" w:sz="0" w:space="0" w:color="auto"/>
        <w:bottom w:val="none" w:sz="0" w:space="0" w:color="auto"/>
        <w:right w:val="none" w:sz="0" w:space="0" w:color="auto"/>
      </w:divBdr>
    </w:div>
    <w:div w:id="1468861258">
      <w:bodyDiv w:val="1"/>
      <w:marLeft w:val="0"/>
      <w:marRight w:val="0"/>
      <w:marTop w:val="0"/>
      <w:marBottom w:val="0"/>
      <w:divBdr>
        <w:top w:val="none" w:sz="0" w:space="0" w:color="auto"/>
        <w:left w:val="none" w:sz="0" w:space="0" w:color="auto"/>
        <w:bottom w:val="none" w:sz="0" w:space="0" w:color="auto"/>
        <w:right w:val="none" w:sz="0" w:space="0" w:color="auto"/>
      </w:divBdr>
    </w:div>
    <w:div w:id="1501769034">
      <w:bodyDiv w:val="1"/>
      <w:marLeft w:val="0"/>
      <w:marRight w:val="0"/>
      <w:marTop w:val="0"/>
      <w:marBottom w:val="0"/>
      <w:divBdr>
        <w:top w:val="none" w:sz="0" w:space="0" w:color="auto"/>
        <w:left w:val="none" w:sz="0" w:space="0" w:color="auto"/>
        <w:bottom w:val="none" w:sz="0" w:space="0" w:color="auto"/>
        <w:right w:val="none" w:sz="0" w:space="0" w:color="auto"/>
      </w:divBdr>
    </w:div>
    <w:div w:id="1503084545">
      <w:bodyDiv w:val="1"/>
      <w:marLeft w:val="0"/>
      <w:marRight w:val="0"/>
      <w:marTop w:val="0"/>
      <w:marBottom w:val="0"/>
      <w:divBdr>
        <w:top w:val="none" w:sz="0" w:space="0" w:color="auto"/>
        <w:left w:val="none" w:sz="0" w:space="0" w:color="auto"/>
        <w:bottom w:val="none" w:sz="0" w:space="0" w:color="auto"/>
        <w:right w:val="none" w:sz="0" w:space="0" w:color="auto"/>
      </w:divBdr>
    </w:div>
    <w:div w:id="1510096185">
      <w:bodyDiv w:val="1"/>
      <w:marLeft w:val="0"/>
      <w:marRight w:val="0"/>
      <w:marTop w:val="0"/>
      <w:marBottom w:val="0"/>
      <w:divBdr>
        <w:top w:val="none" w:sz="0" w:space="0" w:color="auto"/>
        <w:left w:val="none" w:sz="0" w:space="0" w:color="auto"/>
        <w:bottom w:val="none" w:sz="0" w:space="0" w:color="auto"/>
        <w:right w:val="none" w:sz="0" w:space="0" w:color="auto"/>
      </w:divBdr>
      <w:divsChild>
        <w:div w:id="1746148938">
          <w:marLeft w:val="0"/>
          <w:marRight w:val="0"/>
          <w:marTop w:val="0"/>
          <w:marBottom w:val="0"/>
          <w:divBdr>
            <w:top w:val="none" w:sz="0" w:space="0" w:color="auto"/>
            <w:left w:val="none" w:sz="0" w:space="0" w:color="auto"/>
            <w:bottom w:val="none" w:sz="0" w:space="0" w:color="auto"/>
            <w:right w:val="none" w:sz="0" w:space="0" w:color="auto"/>
          </w:divBdr>
        </w:div>
      </w:divsChild>
    </w:div>
    <w:div w:id="1512255699">
      <w:bodyDiv w:val="1"/>
      <w:marLeft w:val="0"/>
      <w:marRight w:val="0"/>
      <w:marTop w:val="0"/>
      <w:marBottom w:val="0"/>
      <w:divBdr>
        <w:top w:val="none" w:sz="0" w:space="0" w:color="auto"/>
        <w:left w:val="none" w:sz="0" w:space="0" w:color="auto"/>
        <w:bottom w:val="none" w:sz="0" w:space="0" w:color="auto"/>
        <w:right w:val="none" w:sz="0" w:space="0" w:color="auto"/>
      </w:divBdr>
    </w:div>
    <w:div w:id="1518084473">
      <w:bodyDiv w:val="1"/>
      <w:marLeft w:val="0"/>
      <w:marRight w:val="0"/>
      <w:marTop w:val="0"/>
      <w:marBottom w:val="0"/>
      <w:divBdr>
        <w:top w:val="none" w:sz="0" w:space="0" w:color="auto"/>
        <w:left w:val="none" w:sz="0" w:space="0" w:color="auto"/>
        <w:bottom w:val="none" w:sz="0" w:space="0" w:color="auto"/>
        <w:right w:val="none" w:sz="0" w:space="0" w:color="auto"/>
      </w:divBdr>
    </w:div>
    <w:div w:id="1523744663">
      <w:bodyDiv w:val="1"/>
      <w:marLeft w:val="0"/>
      <w:marRight w:val="0"/>
      <w:marTop w:val="0"/>
      <w:marBottom w:val="0"/>
      <w:divBdr>
        <w:top w:val="none" w:sz="0" w:space="0" w:color="auto"/>
        <w:left w:val="none" w:sz="0" w:space="0" w:color="auto"/>
        <w:bottom w:val="none" w:sz="0" w:space="0" w:color="auto"/>
        <w:right w:val="none" w:sz="0" w:space="0" w:color="auto"/>
      </w:divBdr>
    </w:div>
    <w:div w:id="1536381407">
      <w:bodyDiv w:val="1"/>
      <w:marLeft w:val="0"/>
      <w:marRight w:val="0"/>
      <w:marTop w:val="0"/>
      <w:marBottom w:val="0"/>
      <w:divBdr>
        <w:top w:val="none" w:sz="0" w:space="0" w:color="auto"/>
        <w:left w:val="none" w:sz="0" w:space="0" w:color="auto"/>
        <w:bottom w:val="none" w:sz="0" w:space="0" w:color="auto"/>
        <w:right w:val="none" w:sz="0" w:space="0" w:color="auto"/>
      </w:divBdr>
    </w:div>
    <w:div w:id="1541429742">
      <w:bodyDiv w:val="1"/>
      <w:marLeft w:val="0"/>
      <w:marRight w:val="0"/>
      <w:marTop w:val="0"/>
      <w:marBottom w:val="0"/>
      <w:divBdr>
        <w:top w:val="none" w:sz="0" w:space="0" w:color="auto"/>
        <w:left w:val="none" w:sz="0" w:space="0" w:color="auto"/>
        <w:bottom w:val="none" w:sz="0" w:space="0" w:color="auto"/>
        <w:right w:val="none" w:sz="0" w:space="0" w:color="auto"/>
      </w:divBdr>
    </w:div>
    <w:div w:id="1573850229">
      <w:bodyDiv w:val="1"/>
      <w:marLeft w:val="0"/>
      <w:marRight w:val="0"/>
      <w:marTop w:val="0"/>
      <w:marBottom w:val="0"/>
      <w:divBdr>
        <w:top w:val="none" w:sz="0" w:space="0" w:color="auto"/>
        <w:left w:val="none" w:sz="0" w:space="0" w:color="auto"/>
        <w:bottom w:val="none" w:sz="0" w:space="0" w:color="auto"/>
        <w:right w:val="none" w:sz="0" w:space="0" w:color="auto"/>
      </w:divBdr>
    </w:div>
    <w:div w:id="1577351962">
      <w:bodyDiv w:val="1"/>
      <w:marLeft w:val="0"/>
      <w:marRight w:val="0"/>
      <w:marTop w:val="0"/>
      <w:marBottom w:val="0"/>
      <w:divBdr>
        <w:top w:val="none" w:sz="0" w:space="0" w:color="auto"/>
        <w:left w:val="none" w:sz="0" w:space="0" w:color="auto"/>
        <w:bottom w:val="none" w:sz="0" w:space="0" w:color="auto"/>
        <w:right w:val="none" w:sz="0" w:space="0" w:color="auto"/>
      </w:divBdr>
    </w:div>
    <w:div w:id="1577545922">
      <w:bodyDiv w:val="1"/>
      <w:marLeft w:val="0"/>
      <w:marRight w:val="0"/>
      <w:marTop w:val="0"/>
      <w:marBottom w:val="0"/>
      <w:divBdr>
        <w:top w:val="none" w:sz="0" w:space="0" w:color="auto"/>
        <w:left w:val="none" w:sz="0" w:space="0" w:color="auto"/>
        <w:bottom w:val="none" w:sz="0" w:space="0" w:color="auto"/>
        <w:right w:val="none" w:sz="0" w:space="0" w:color="auto"/>
      </w:divBdr>
    </w:div>
    <w:div w:id="1577549568">
      <w:bodyDiv w:val="1"/>
      <w:marLeft w:val="0"/>
      <w:marRight w:val="0"/>
      <w:marTop w:val="0"/>
      <w:marBottom w:val="0"/>
      <w:divBdr>
        <w:top w:val="none" w:sz="0" w:space="0" w:color="auto"/>
        <w:left w:val="none" w:sz="0" w:space="0" w:color="auto"/>
        <w:bottom w:val="none" w:sz="0" w:space="0" w:color="auto"/>
        <w:right w:val="none" w:sz="0" w:space="0" w:color="auto"/>
      </w:divBdr>
    </w:div>
    <w:div w:id="1607695938">
      <w:bodyDiv w:val="1"/>
      <w:marLeft w:val="0"/>
      <w:marRight w:val="0"/>
      <w:marTop w:val="0"/>
      <w:marBottom w:val="0"/>
      <w:divBdr>
        <w:top w:val="none" w:sz="0" w:space="0" w:color="auto"/>
        <w:left w:val="none" w:sz="0" w:space="0" w:color="auto"/>
        <w:bottom w:val="none" w:sz="0" w:space="0" w:color="auto"/>
        <w:right w:val="none" w:sz="0" w:space="0" w:color="auto"/>
      </w:divBdr>
    </w:div>
    <w:div w:id="1612206200">
      <w:bodyDiv w:val="1"/>
      <w:marLeft w:val="0"/>
      <w:marRight w:val="0"/>
      <w:marTop w:val="0"/>
      <w:marBottom w:val="0"/>
      <w:divBdr>
        <w:top w:val="none" w:sz="0" w:space="0" w:color="auto"/>
        <w:left w:val="none" w:sz="0" w:space="0" w:color="auto"/>
        <w:bottom w:val="none" w:sz="0" w:space="0" w:color="auto"/>
        <w:right w:val="none" w:sz="0" w:space="0" w:color="auto"/>
      </w:divBdr>
    </w:div>
    <w:div w:id="1615792629">
      <w:bodyDiv w:val="1"/>
      <w:marLeft w:val="0"/>
      <w:marRight w:val="0"/>
      <w:marTop w:val="0"/>
      <w:marBottom w:val="0"/>
      <w:divBdr>
        <w:top w:val="none" w:sz="0" w:space="0" w:color="auto"/>
        <w:left w:val="none" w:sz="0" w:space="0" w:color="auto"/>
        <w:bottom w:val="none" w:sz="0" w:space="0" w:color="auto"/>
        <w:right w:val="none" w:sz="0" w:space="0" w:color="auto"/>
      </w:divBdr>
    </w:div>
    <w:div w:id="1622495615">
      <w:bodyDiv w:val="1"/>
      <w:marLeft w:val="0"/>
      <w:marRight w:val="0"/>
      <w:marTop w:val="0"/>
      <w:marBottom w:val="0"/>
      <w:divBdr>
        <w:top w:val="none" w:sz="0" w:space="0" w:color="auto"/>
        <w:left w:val="none" w:sz="0" w:space="0" w:color="auto"/>
        <w:bottom w:val="none" w:sz="0" w:space="0" w:color="auto"/>
        <w:right w:val="none" w:sz="0" w:space="0" w:color="auto"/>
      </w:divBdr>
    </w:div>
    <w:div w:id="1626427660">
      <w:bodyDiv w:val="1"/>
      <w:marLeft w:val="0"/>
      <w:marRight w:val="0"/>
      <w:marTop w:val="0"/>
      <w:marBottom w:val="0"/>
      <w:divBdr>
        <w:top w:val="none" w:sz="0" w:space="0" w:color="auto"/>
        <w:left w:val="none" w:sz="0" w:space="0" w:color="auto"/>
        <w:bottom w:val="none" w:sz="0" w:space="0" w:color="auto"/>
        <w:right w:val="none" w:sz="0" w:space="0" w:color="auto"/>
      </w:divBdr>
    </w:div>
    <w:div w:id="1637880639">
      <w:bodyDiv w:val="1"/>
      <w:marLeft w:val="0"/>
      <w:marRight w:val="0"/>
      <w:marTop w:val="0"/>
      <w:marBottom w:val="0"/>
      <w:divBdr>
        <w:top w:val="none" w:sz="0" w:space="0" w:color="auto"/>
        <w:left w:val="none" w:sz="0" w:space="0" w:color="auto"/>
        <w:bottom w:val="none" w:sz="0" w:space="0" w:color="auto"/>
        <w:right w:val="none" w:sz="0" w:space="0" w:color="auto"/>
      </w:divBdr>
    </w:div>
    <w:div w:id="1643270531">
      <w:bodyDiv w:val="1"/>
      <w:marLeft w:val="0"/>
      <w:marRight w:val="0"/>
      <w:marTop w:val="0"/>
      <w:marBottom w:val="0"/>
      <w:divBdr>
        <w:top w:val="none" w:sz="0" w:space="0" w:color="auto"/>
        <w:left w:val="none" w:sz="0" w:space="0" w:color="auto"/>
        <w:bottom w:val="none" w:sz="0" w:space="0" w:color="auto"/>
        <w:right w:val="none" w:sz="0" w:space="0" w:color="auto"/>
      </w:divBdr>
    </w:div>
    <w:div w:id="1649552541">
      <w:bodyDiv w:val="1"/>
      <w:marLeft w:val="0"/>
      <w:marRight w:val="0"/>
      <w:marTop w:val="0"/>
      <w:marBottom w:val="0"/>
      <w:divBdr>
        <w:top w:val="none" w:sz="0" w:space="0" w:color="auto"/>
        <w:left w:val="none" w:sz="0" w:space="0" w:color="auto"/>
        <w:bottom w:val="none" w:sz="0" w:space="0" w:color="auto"/>
        <w:right w:val="none" w:sz="0" w:space="0" w:color="auto"/>
      </w:divBdr>
    </w:div>
    <w:div w:id="1676879734">
      <w:bodyDiv w:val="1"/>
      <w:marLeft w:val="0"/>
      <w:marRight w:val="0"/>
      <w:marTop w:val="0"/>
      <w:marBottom w:val="0"/>
      <w:divBdr>
        <w:top w:val="none" w:sz="0" w:space="0" w:color="auto"/>
        <w:left w:val="none" w:sz="0" w:space="0" w:color="auto"/>
        <w:bottom w:val="none" w:sz="0" w:space="0" w:color="auto"/>
        <w:right w:val="none" w:sz="0" w:space="0" w:color="auto"/>
      </w:divBdr>
    </w:div>
    <w:div w:id="1682050935">
      <w:bodyDiv w:val="1"/>
      <w:marLeft w:val="0"/>
      <w:marRight w:val="0"/>
      <w:marTop w:val="0"/>
      <w:marBottom w:val="0"/>
      <w:divBdr>
        <w:top w:val="none" w:sz="0" w:space="0" w:color="auto"/>
        <w:left w:val="none" w:sz="0" w:space="0" w:color="auto"/>
        <w:bottom w:val="none" w:sz="0" w:space="0" w:color="auto"/>
        <w:right w:val="none" w:sz="0" w:space="0" w:color="auto"/>
      </w:divBdr>
    </w:div>
    <w:div w:id="1727558415">
      <w:bodyDiv w:val="1"/>
      <w:marLeft w:val="0"/>
      <w:marRight w:val="0"/>
      <w:marTop w:val="0"/>
      <w:marBottom w:val="0"/>
      <w:divBdr>
        <w:top w:val="none" w:sz="0" w:space="0" w:color="auto"/>
        <w:left w:val="none" w:sz="0" w:space="0" w:color="auto"/>
        <w:bottom w:val="none" w:sz="0" w:space="0" w:color="auto"/>
        <w:right w:val="none" w:sz="0" w:space="0" w:color="auto"/>
      </w:divBdr>
    </w:div>
    <w:div w:id="1734961100">
      <w:bodyDiv w:val="1"/>
      <w:marLeft w:val="0"/>
      <w:marRight w:val="0"/>
      <w:marTop w:val="0"/>
      <w:marBottom w:val="0"/>
      <w:divBdr>
        <w:top w:val="none" w:sz="0" w:space="0" w:color="auto"/>
        <w:left w:val="none" w:sz="0" w:space="0" w:color="auto"/>
        <w:bottom w:val="none" w:sz="0" w:space="0" w:color="auto"/>
        <w:right w:val="none" w:sz="0" w:space="0" w:color="auto"/>
      </w:divBdr>
    </w:div>
    <w:div w:id="1735272097">
      <w:bodyDiv w:val="1"/>
      <w:marLeft w:val="0"/>
      <w:marRight w:val="0"/>
      <w:marTop w:val="0"/>
      <w:marBottom w:val="0"/>
      <w:divBdr>
        <w:top w:val="none" w:sz="0" w:space="0" w:color="auto"/>
        <w:left w:val="none" w:sz="0" w:space="0" w:color="auto"/>
        <w:bottom w:val="none" w:sz="0" w:space="0" w:color="auto"/>
        <w:right w:val="none" w:sz="0" w:space="0" w:color="auto"/>
      </w:divBdr>
    </w:div>
    <w:div w:id="1735740138">
      <w:bodyDiv w:val="1"/>
      <w:marLeft w:val="0"/>
      <w:marRight w:val="0"/>
      <w:marTop w:val="0"/>
      <w:marBottom w:val="0"/>
      <w:divBdr>
        <w:top w:val="none" w:sz="0" w:space="0" w:color="auto"/>
        <w:left w:val="none" w:sz="0" w:space="0" w:color="auto"/>
        <w:bottom w:val="none" w:sz="0" w:space="0" w:color="auto"/>
        <w:right w:val="none" w:sz="0" w:space="0" w:color="auto"/>
      </w:divBdr>
    </w:div>
    <w:div w:id="1746604704">
      <w:bodyDiv w:val="1"/>
      <w:marLeft w:val="0"/>
      <w:marRight w:val="0"/>
      <w:marTop w:val="0"/>
      <w:marBottom w:val="0"/>
      <w:divBdr>
        <w:top w:val="none" w:sz="0" w:space="0" w:color="auto"/>
        <w:left w:val="none" w:sz="0" w:space="0" w:color="auto"/>
        <w:bottom w:val="none" w:sz="0" w:space="0" w:color="auto"/>
        <w:right w:val="none" w:sz="0" w:space="0" w:color="auto"/>
      </w:divBdr>
    </w:div>
    <w:div w:id="1752197269">
      <w:bodyDiv w:val="1"/>
      <w:marLeft w:val="0"/>
      <w:marRight w:val="0"/>
      <w:marTop w:val="0"/>
      <w:marBottom w:val="0"/>
      <w:divBdr>
        <w:top w:val="none" w:sz="0" w:space="0" w:color="auto"/>
        <w:left w:val="none" w:sz="0" w:space="0" w:color="auto"/>
        <w:bottom w:val="none" w:sz="0" w:space="0" w:color="auto"/>
        <w:right w:val="none" w:sz="0" w:space="0" w:color="auto"/>
      </w:divBdr>
      <w:divsChild>
        <w:div w:id="16278685">
          <w:marLeft w:val="0"/>
          <w:marRight w:val="0"/>
          <w:marTop w:val="0"/>
          <w:marBottom w:val="0"/>
          <w:divBdr>
            <w:top w:val="none" w:sz="0" w:space="0" w:color="auto"/>
            <w:left w:val="none" w:sz="0" w:space="0" w:color="auto"/>
            <w:bottom w:val="none" w:sz="0" w:space="0" w:color="auto"/>
            <w:right w:val="none" w:sz="0" w:space="0" w:color="auto"/>
          </w:divBdr>
        </w:div>
        <w:div w:id="2103599203">
          <w:marLeft w:val="0"/>
          <w:marRight w:val="0"/>
          <w:marTop w:val="0"/>
          <w:marBottom w:val="0"/>
          <w:divBdr>
            <w:top w:val="none" w:sz="0" w:space="0" w:color="auto"/>
            <w:left w:val="none" w:sz="0" w:space="0" w:color="auto"/>
            <w:bottom w:val="none" w:sz="0" w:space="0" w:color="auto"/>
            <w:right w:val="none" w:sz="0" w:space="0" w:color="auto"/>
          </w:divBdr>
        </w:div>
      </w:divsChild>
    </w:div>
    <w:div w:id="1758987079">
      <w:bodyDiv w:val="1"/>
      <w:marLeft w:val="0"/>
      <w:marRight w:val="0"/>
      <w:marTop w:val="0"/>
      <w:marBottom w:val="0"/>
      <w:divBdr>
        <w:top w:val="none" w:sz="0" w:space="0" w:color="auto"/>
        <w:left w:val="none" w:sz="0" w:space="0" w:color="auto"/>
        <w:bottom w:val="none" w:sz="0" w:space="0" w:color="auto"/>
        <w:right w:val="none" w:sz="0" w:space="0" w:color="auto"/>
      </w:divBdr>
    </w:div>
    <w:div w:id="1761373259">
      <w:bodyDiv w:val="1"/>
      <w:marLeft w:val="0"/>
      <w:marRight w:val="0"/>
      <w:marTop w:val="0"/>
      <w:marBottom w:val="0"/>
      <w:divBdr>
        <w:top w:val="none" w:sz="0" w:space="0" w:color="auto"/>
        <w:left w:val="none" w:sz="0" w:space="0" w:color="auto"/>
        <w:bottom w:val="none" w:sz="0" w:space="0" w:color="auto"/>
        <w:right w:val="none" w:sz="0" w:space="0" w:color="auto"/>
      </w:divBdr>
    </w:div>
    <w:div w:id="1779174085">
      <w:bodyDiv w:val="1"/>
      <w:marLeft w:val="0"/>
      <w:marRight w:val="0"/>
      <w:marTop w:val="0"/>
      <w:marBottom w:val="0"/>
      <w:divBdr>
        <w:top w:val="none" w:sz="0" w:space="0" w:color="auto"/>
        <w:left w:val="none" w:sz="0" w:space="0" w:color="auto"/>
        <w:bottom w:val="none" w:sz="0" w:space="0" w:color="auto"/>
        <w:right w:val="none" w:sz="0" w:space="0" w:color="auto"/>
      </w:divBdr>
    </w:div>
    <w:div w:id="1787653532">
      <w:bodyDiv w:val="1"/>
      <w:marLeft w:val="0"/>
      <w:marRight w:val="0"/>
      <w:marTop w:val="0"/>
      <w:marBottom w:val="0"/>
      <w:divBdr>
        <w:top w:val="none" w:sz="0" w:space="0" w:color="auto"/>
        <w:left w:val="none" w:sz="0" w:space="0" w:color="auto"/>
        <w:bottom w:val="none" w:sz="0" w:space="0" w:color="auto"/>
        <w:right w:val="none" w:sz="0" w:space="0" w:color="auto"/>
      </w:divBdr>
    </w:div>
    <w:div w:id="1789081444">
      <w:bodyDiv w:val="1"/>
      <w:marLeft w:val="0"/>
      <w:marRight w:val="0"/>
      <w:marTop w:val="0"/>
      <w:marBottom w:val="0"/>
      <w:divBdr>
        <w:top w:val="none" w:sz="0" w:space="0" w:color="auto"/>
        <w:left w:val="none" w:sz="0" w:space="0" w:color="auto"/>
        <w:bottom w:val="none" w:sz="0" w:space="0" w:color="auto"/>
        <w:right w:val="none" w:sz="0" w:space="0" w:color="auto"/>
      </w:divBdr>
    </w:div>
    <w:div w:id="1798719544">
      <w:bodyDiv w:val="1"/>
      <w:marLeft w:val="0"/>
      <w:marRight w:val="0"/>
      <w:marTop w:val="0"/>
      <w:marBottom w:val="0"/>
      <w:divBdr>
        <w:top w:val="none" w:sz="0" w:space="0" w:color="auto"/>
        <w:left w:val="none" w:sz="0" w:space="0" w:color="auto"/>
        <w:bottom w:val="none" w:sz="0" w:space="0" w:color="auto"/>
        <w:right w:val="none" w:sz="0" w:space="0" w:color="auto"/>
      </w:divBdr>
    </w:div>
    <w:div w:id="1808740086">
      <w:bodyDiv w:val="1"/>
      <w:marLeft w:val="0"/>
      <w:marRight w:val="0"/>
      <w:marTop w:val="0"/>
      <w:marBottom w:val="0"/>
      <w:divBdr>
        <w:top w:val="none" w:sz="0" w:space="0" w:color="auto"/>
        <w:left w:val="none" w:sz="0" w:space="0" w:color="auto"/>
        <w:bottom w:val="none" w:sz="0" w:space="0" w:color="auto"/>
        <w:right w:val="none" w:sz="0" w:space="0" w:color="auto"/>
      </w:divBdr>
    </w:div>
    <w:div w:id="1809517102">
      <w:bodyDiv w:val="1"/>
      <w:marLeft w:val="0"/>
      <w:marRight w:val="0"/>
      <w:marTop w:val="0"/>
      <w:marBottom w:val="0"/>
      <w:divBdr>
        <w:top w:val="none" w:sz="0" w:space="0" w:color="auto"/>
        <w:left w:val="none" w:sz="0" w:space="0" w:color="auto"/>
        <w:bottom w:val="none" w:sz="0" w:space="0" w:color="auto"/>
        <w:right w:val="none" w:sz="0" w:space="0" w:color="auto"/>
      </w:divBdr>
      <w:divsChild>
        <w:div w:id="1438133874">
          <w:marLeft w:val="0"/>
          <w:marRight w:val="0"/>
          <w:marTop w:val="0"/>
          <w:marBottom w:val="360"/>
          <w:divBdr>
            <w:top w:val="single" w:sz="6" w:space="0" w:color="C0C0C0"/>
            <w:left w:val="single" w:sz="6" w:space="0" w:color="C0C0C0"/>
            <w:bottom w:val="single" w:sz="6" w:space="0" w:color="C0C0C0"/>
            <w:right w:val="single" w:sz="6" w:space="0" w:color="C0C0C0"/>
          </w:divBdr>
        </w:div>
      </w:divsChild>
    </w:div>
    <w:div w:id="1813324650">
      <w:bodyDiv w:val="1"/>
      <w:marLeft w:val="0"/>
      <w:marRight w:val="0"/>
      <w:marTop w:val="0"/>
      <w:marBottom w:val="0"/>
      <w:divBdr>
        <w:top w:val="none" w:sz="0" w:space="0" w:color="auto"/>
        <w:left w:val="none" w:sz="0" w:space="0" w:color="auto"/>
        <w:bottom w:val="none" w:sz="0" w:space="0" w:color="auto"/>
        <w:right w:val="none" w:sz="0" w:space="0" w:color="auto"/>
      </w:divBdr>
    </w:div>
    <w:div w:id="1814637219">
      <w:bodyDiv w:val="1"/>
      <w:marLeft w:val="0"/>
      <w:marRight w:val="0"/>
      <w:marTop w:val="0"/>
      <w:marBottom w:val="0"/>
      <w:divBdr>
        <w:top w:val="none" w:sz="0" w:space="0" w:color="auto"/>
        <w:left w:val="none" w:sz="0" w:space="0" w:color="auto"/>
        <w:bottom w:val="none" w:sz="0" w:space="0" w:color="auto"/>
        <w:right w:val="none" w:sz="0" w:space="0" w:color="auto"/>
      </w:divBdr>
    </w:div>
    <w:div w:id="1815104754">
      <w:bodyDiv w:val="1"/>
      <w:marLeft w:val="0"/>
      <w:marRight w:val="0"/>
      <w:marTop w:val="0"/>
      <w:marBottom w:val="0"/>
      <w:divBdr>
        <w:top w:val="none" w:sz="0" w:space="0" w:color="auto"/>
        <w:left w:val="none" w:sz="0" w:space="0" w:color="auto"/>
        <w:bottom w:val="none" w:sz="0" w:space="0" w:color="auto"/>
        <w:right w:val="none" w:sz="0" w:space="0" w:color="auto"/>
      </w:divBdr>
    </w:div>
    <w:div w:id="1831604076">
      <w:bodyDiv w:val="1"/>
      <w:marLeft w:val="0"/>
      <w:marRight w:val="0"/>
      <w:marTop w:val="0"/>
      <w:marBottom w:val="0"/>
      <w:divBdr>
        <w:top w:val="none" w:sz="0" w:space="0" w:color="auto"/>
        <w:left w:val="none" w:sz="0" w:space="0" w:color="auto"/>
        <w:bottom w:val="none" w:sz="0" w:space="0" w:color="auto"/>
        <w:right w:val="none" w:sz="0" w:space="0" w:color="auto"/>
      </w:divBdr>
    </w:div>
    <w:div w:id="1842694035">
      <w:bodyDiv w:val="1"/>
      <w:marLeft w:val="0"/>
      <w:marRight w:val="0"/>
      <w:marTop w:val="0"/>
      <w:marBottom w:val="0"/>
      <w:divBdr>
        <w:top w:val="none" w:sz="0" w:space="0" w:color="auto"/>
        <w:left w:val="none" w:sz="0" w:space="0" w:color="auto"/>
        <w:bottom w:val="none" w:sz="0" w:space="0" w:color="auto"/>
        <w:right w:val="none" w:sz="0" w:space="0" w:color="auto"/>
      </w:divBdr>
    </w:div>
    <w:div w:id="1842817589">
      <w:bodyDiv w:val="1"/>
      <w:marLeft w:val="0"/>
      <w:marRight w:val="0"/>
      <w:marTop w:val="0"/>
      <w:marBottom w:val="0"/>
      <w:divBdr>
        <w:top w:val="none" w:sz="0" w:space="0" w:color="auto"/>
        <w:left w:val="none" w:sz="0" w:space="0" w:color="auto"/>
        <w:bottom w:val="none" w:sz="0" w:space="0" w:color="auto"/>
        <w:right w:val="none" w:sz="0" w:space="0" w:color="auto"/>
      </w:divBdr>
    </w:div>
    <w:div w:id="1867063085">
      <w:bodyDiv w:val="1"/>
      <w:marLeft w:val="0"/>
      <w:marRight w:val="0"/>
      <w:marTop w:val="0"/>
      <w:marBottom w:val="0"/>
      <w:divBdr>
        <w:top w:val="none" w:sz="0" w:space="0" w:color="auto"/>
        <w:left w:val="none" w:sz="0" w:space="0" w:color="auto"/>
        <w:bottom w:val="none" w:sz="0" w:space="0" w:color="auto"/>
        <w:right w:val="none" w:sz="0" w:space="0" w:color="auto"/>
      </w:divBdr>
    </w:div>
    <w:div w:id="1870530836">
      <w:bodyDiv w:val="1"/>
      <w:marLeft w:val="0"/>
      <w:marRight w:val="0"/>
      <w:marTop w:val="0"/>
      <w:marBottom w:val="0"/>
      <w:divBdr>
        <w:top w:val="none" w:sz="0" w:space="0" w:color="auto"/>
        <w:left w:val="none" w:sz="0" w:space="0" w:color="auto"/>
        <w:bottom w:val="none" w:sz="0" w:space="0" w:color="auto"/>
        <w:right w:val="none" w:sz="0" w:space="0" w:color="auto"/>
      </w:divBdr>
    </w:div>
    <w:div w:id="1872108503">
      <w:bodyDiv w:val="1"/>
      <w:marLeft w:val="0"/>
      <w:marRight w:val="0"/>
      <w:marTop w:val="0"/>
      <w:marBottom w:val="0"/>
      <w:divBdr>
        <w:top w:val="none" w:sz="0" w:space="0" w:color="auto"/>
        <w:left w:val="none" w:sz="0" w:space="0" w:color="auto"/>
        <w:bottom w:val="none" w:sz="0" w:space="0" w:color="auto"/>
        <w:right w:val="none" w:sz="0" w:space="0" w:color="auto"/>
      </w:divBdr>
    </w:div>
    <w:div w:id="1872525182">
      <w:bodyDiv w:val="1"/>
      <w:marLeft w:val="0"/>
      <w:marRight w:val="0"/>
      <w:marTop w:val="0"/>
      <w:marBottom w:val="0"/>
      <w:divBdr>
        <w:top w:val="none" w:sz="0" w:space="0" w:color="auto"/>
        <w:left w:val="none" w:sz="0" w:space="0" w:color="auto"/>
        <w:bottom w:val="none" w:sz="0" w:space="0" w:color="auto"/>
        <w:right w:val="none" w:sz="0" w:space="0" w:color="auto"/>
      </w:divBdr>
    </w:div>
    <w:div w:id="1873835186">
      <w:bodyDiv w:val="1"/>
      <w:marLeft w:val="0"/>
      <w:marRight w:val="0"/>
      <w:marTop w:val="0"/>
      <w:marBottom w:val="0"/>
      <w:divBdr>
        <w:top w:val="none" w:sz="0" w:space="0" w:color="auto"/>
        <w:left w:val="none" w:sz="0" w:space="0" w:color="auto"/>
        <w:bottom w:val="none" w:sz="0" w:space="0" w:color="auto"/>
        <w:right w:val="none" w:sz="0" w:space="0" w:color="auto"/>
      </w:divBdr>
    </w:div>
    <w:div w:id="1880892391">
      <w:bodyDiv w:val="1"/>
      <w:marLeft w:val="0"/>
      <w:marRight w:val="0"/>
      <w:marTop w:val="0"/>
      <w:marBottom w:val="0"/>
      <w:divBdr>
        <w:top w:val="none" w:sz="0" w:space="0" w:color="auto"/>
        <w:left w:val="none" w:sz="0" w:space="0" w:color="auto"/>
        <w:bottom w:val="none" w:sz="0" w:space="0" w:color="auto"/>
        <w:right w:val="none" w:sz="0" w:space="0" w:color="auto"/>
      </w:divBdr>
    </w:div>
    <w:div w:id="1885557329">
      <w:bodyDiv w:val="1"/>
      <w:marLeft w:val="0"/>
      <w:marRight w:val="0"/>
      <w:marTop w:val="0"/>
      <w:marBottom w:val="0"/>
      <w:divBdr>
        <w:top w:val="none" w:sz="0" w:space="0" w:color="auto"/>
        <w:left w:val="none" w:sz="0" w:space="0" w:color="auto"/>
        <w:bottom w:val="none" w:sz="0" w:space="0" w:color="auto"/>
        <w:right w:val="none" w:sz="0" w:space="0" w:color="auto"/>
      </w:divBdr>
    </w:div>
    <w:div w:id="1913466494">
      <w:bodyDiv w:val="1"/>
      <w:marLeft w:val="0"/>
      <w:marRight w:val="0"/>
      <w:marTop w:val="0"/>
      <w:marBottom w:val="0"/>
      <w:divBdr>
        <w:top w:val="none" w:sz="0" w:space="0" w:color="auto"/>
        <w:left w:val="none" w:sz="0" w:space="0" w:color="auto"/>
        <w:bottom w:val="none" w:sz="0" w:space="0" w:color="auto"/>
        <w:right w:val="none" w:sz="0" w:space="0" w:color="auto"/>
      </w:divBdr>
    </w:div>
    <w:div w:id="1938058636">
      <w:bodyDiv w:val="1"/>
      <w:marLeft w:val="0"/>
      <w:marRight w:val="0"/>
      <w:marTop w:val="0"/>
      <w:marBottom w:val="0"/>
      <w:divBdr>
        <w:top w:val="none" w:sz="0" w:space="0" w:color="auto"/>
        <w:left w:val="none" w:sz="0" w:space="0" w:color="auto"/>
        <w:bottom w:val="none" w:sz="0" w:space="0" w:color="auto"/>
        <w:right w:val="none" w:sz="0" w:space="0" w:color="auto"/>
      </w:divBdr>
    </w:div>
    <w:div w:id="1955286567">
      <w:bodyDiv w:val="1"/>
      <w:marLeft w:val="0"/>
      <w:marRight w:val="0"/>
      <w:marTop w:val="0"/>
      <w:marBottom w:val="0"/>
      <w:divBdr>
        <w:top w:val="none" w:sz="0" w:space="0" w:color="auto"/>
        <w:left w:val="none" w:sz="0" w:space="0" w:color="auto"/>
        <w:bottom w:val="none" w:sz="0" w:space="0" w:color="auto"/>
        <w:right w:val="none" w:sz="0" w:space="0" w:color="auto"/>
      </w:divBdr>
    </w:div>
    <w:div w:id="1958364836">
      <w:bodyDiv w:val="1"/>
      <w:marLeft w:val="0"/>
      <w:marRight w:val="0"/>
      <w:marTop w:val="0"/>
      <w:marBottom w:val="0"/>
      <w:divBdr>
        <w:top w:val="none" w:sz="0" w:space="0" w:color="auto"/>
        <w:left w:val="none" w:sz="0" w:space="0" w:color="auto"/>
        <w:bottom w:val="none" w:sz="0" w:space="0" w:color="auto"/>
        <w:right w:val="none" w:sz="0" w:space="0" w:color="auto"/>
      </w:divBdr>
    </w:div>
    <w:div w:id="1959557929">
      <w:bodyDiv w:val="1"/>
      <w:marLeft w:val="0"/>
      <w:marRight w:val="0"/>
      <w:marTop w:val="0"/>
      <w:marBottom w:val="0"/>
      <w:divBdr>
        <w:top w:val="none" w:sz="0" w:space="0" w:color="auto"/>
        <w:left w:val="none" w:sz="0" w:space="0" w:color="auto"/>
        <w:bottom w:val="none" w:sz="0" w:space="0" w:color="auto"/>
        <w:right w:val="none" w:sz="0" w:space="0" w:color="auto"/>
      </w:divBdr>
    </w:div>
    <w:div w:id="1962229055">
      <w:bodyDiv w:val="1"/>
      <w:marLeft w:val="0"/>
      <w:marRight w:val="0"/>
      <w:marTop w:val="0"/>
      <w:marBottom w:val="0"/>
      <w:divBdr>
        <w:top w:val="none" w:sz="0" w:space="0" w:color="auto"/>
        <w:left w:val="none" w:sz="0" w:space="0" w:color="auto"/>
        <w:bottom w:val="none" w:sz="0" w:space="0" w:color="auto"/>
        <w:right w:val="none" w:sz="0" w:space="0" w:color="auto"/>
      </w:divBdr>
    </w:div>
    <w:div w:id="1984265701">
      <w:bodyDiv w:val="1"/>
      <w:marLeft w:val="0"/>
      <w:marRight w:val="0"/>
      <w:marTop w:val="0"/>
      <w:marBottom w:val="0"/>
      <w:divBdr>
        <w:top w:val="none" w:sz="0" w:space="0" w:color="auto"/>
        <w:left w:val="none" w:sz="0" w:space="0" w:color="auto"/>
        <w:bottom w:val="none" w:sz="0" w:space="0" w:color="auto"/>
        <w:right w:val="none" w:sz="0" w:space="0" w:color="auto"/>
      </w:divBdr>
    </w:div>
    <w:div w:id="1990091715">
      <w:bodyDiv w:val="1"/>
      <w:marLeft w:val="0"/>
      <w:marRight w:val="0"/>
      <w:marTop w:val="0"/>
      <w:marBottom w:val="0"/>
      <w:divBdr>
        <w:top w:val="none" w:sz="0" w:space="0" w:color="auto"/>
        <w:left w:val="none" w:sz="0" w:space="0" w:color="auto"/>
        <w:bottom w:val="none" w:sz="0" w:space="0" w:color="auto"/>
        <w:right w:val="none" w:sz="0" w:space="0" w:color="auto"/>
      </w:divBdr>
    </w:div>
    <w:div w:id="1991395664">
      <w:bodyDiv w:val="1"/>
      <w:marLeft w:val="0"/>
      <w:marRight w:val="0"/>
      <w:marTop w:val="0"/>
      <w:marBottom w:val="0"/>
      <w:divBdr>
        <w:top w:val="none" w:sz="0" w:space="0" w:color="auto"/>
        <w:left w:val="none" w:sz="0" w:space="0" w:color="auto"/>
        <w:bottom w:val="none" w:sz="0" w:space="0" w:color="auto"/>
        <w:right w:val="none" w:sz="0" w:space="0" w:color="auto"/>
      </w:divBdr>
    </w:div>
    <w:div w:id="1997613312">
      <w:bodyDiv w:val="1"/>
      <w:marLeft w:val="0"/>
      <w:marRight w:val="0"/>
      <w:marTop w:val="0"/>
      <w:marBottom w:val="0"/>
      <w:divBdr>
        <w:top w:val="none" w:sz="0" w:space="0" w:color="auto"/>
        <w:left w:val="none" w:sz="0" w:space="0" w:color="auto"/>
        <w:bottom w:val="none" w:sz="0" w:space="0" w:color="auto"/>
        <w:right w:val="none" w:sz="0" w:space="0" w:color="auto"/>
      </w:divBdr>
    </w:div>
    <w:div w:id="2002737277">
      <w:bodyDiv w:val="1"/>
      <w:marLeft w:val="0"/>
      <w:marRight w:val="0"/>
      <w:marTop w:val="0"/>
      <w:marBottom w:val="0"/>
      <w:divBdr>
        <w:top w:val="none" w:sz="0" w:space="0" w:color="auto"/>
        <w:left w:val="none" w:sz="0" w:space="0" w:color="auto"/>
        <w:bottom w:val="none" w:sz="0" w:space="0" w:color="auto"/>
        <w:right w:val="none" w:sz="0" w:space="0" w:color="auto"/>
      </w:divBdr>
    </w:div>
    <w:div w:id="2026666920">
      <w:bodyDiv w:val="1"/>
      <w:marLeft w:val="0"/>
      <w:marRight w:val="0"/>
      <w:marTop w:val="0"/>
      <w:marBottom w:val="0"/>
      <w:divBdr>
        <w:top w:val="none" w:sz="0" w:space="0" w:color="auto"/>
        <w:left w:val="none" w:sz="0" w:space="0" w:color="auto"/>
        <w:bottom w:val="none" w:sz="0" w:space="0" w:color="auto"/>
        <w:right w:val="none" w:sz="0" w:space="0" w:color="auto"/>
      </w:divBdr>
    </w:div>
    <w:div w:id="2028285114">
      <w:bodyDiv w:val="1"/>
      <w:marLeft w:val="0"/>
      <w:marRight w:val="0"/>
      <w:marTop w:val="0"/>
      <w:marBottom w:val="0"/>
      <w:divBdr>
        <w:top w:val="none" w:sz="0" w:space="0" w:color="auto"/>
        <w:left w:val="none" w:sz="0" w:space="0" w:color="auto"/>
        <w:bottom w:val="none" w:sz="0" w:space="0" w:color="auto"/>
        <w:right w:val="none" w:sz="0" w:space="0" w:color="auto"/>
      </w:divBdr>
    </w:div>
    <w:div w:id="2033067330">
      <w:bodyDiv w:val="1"/>
      <w:marLeft w:val="0"/>
      <w:marRight w:val="0"/>
      <w:marTop w:val="0"/>
      <w:marBottom w:val="0"/>
      <w:divBdr>
        <w:top w:val="none" w:sz="0" w:space="0" w:color="auto"/>
        <w:left w:val="none" w:sz="0" w:space="0" w:color="auto"/>
        <w:bottom w:val="none" w:sz="0" w:space="0" w:color="auto"/>
        <w:right w:val="none" w:sz="0" w:space="0" w:color="auto"/>
      </w:divBdr>
    </w:div>
    <w:div w:id="2043702436">
      <w:bodyDiv w:val="1"/>
      <w:marLeft w:val="0"/>
      <w:marRight w:val="0"/>
      <w:marTop w:val="0"/>
      <w:marBottom w:val="0"/>
      <w:divBdr>
        <w:top w:val="none" w:sz="0" w:space="0" w:color="auto"/>
        <w:left w:val="none" w:sz="0" w:space="0" w:color="auto"/>
        <w:bottom w:val="none" w:sz="0" w:space="0" w:color="auto"/>
        <w:right w:val="none" w:sz="0" w:space="0" w:color="auto"/>
      </w:divBdr>
      <w:divsChild>
        <w:div w:id="31392125">
          <w:marLeft w:val="0"/>
          <w:marRight w:val="0"/>
          <w:marTop w:val="0"/>
          <w:marBottom w:val="0"/>
          <w:divBdr>
            <w:top w:val="none" w:sz="0" w:space="0" w:color="auto"/>
            <w:left w:val="none" w:sz="0" w:space="0" w:color="auto"/>
            <w:bottom w:val="none" w:sz="0" w:space="0" w:color="auto"/>
            <w:right w:val="none" w:sz="0" w:space="0" w:color="auto"/>
          </w:divBdr>
        </w:div>
        <w:div w:id="1339847317">
          <w:marLeft w:val="0"/>
          <w:marRight w:val="0"/>
          <w:marTop w:val="0"/>
          <w:marBottom w:val="0"/>
          <w:divBdr>
            <w:top w:val="none" w:sz="0" w:space="0" w:color="auto"/>
            <w:left w:val="none" w:sz="0" w:space="0" w:color="auto"/>
            <w:bottom w:val="none" w:sz="0" w:space="0" w:color="auto"/>
            <w:right w:val="none" w:sz="0" w:space="0" w:color="auto"/>
          </w:divBdr>
          <w:divsChild>
            <w:div w:id="412245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4360586">
      <w:bodyDiv w:val="1"/>
      <w:marLeft w:val="0"/>
      <w:marRight w:val="0"/>
      <w:marTop w:val="0"/>
      <w:marBottom w:val="0"/>
      <w:divBdr>
        <w:top w:val="none" w:sz="0" w:space="0" w:color="auto"/>
        <w:left w:val="none" w:sz="0" w:space="0" w:color="auto"/>
        <w:bottom w:val="none" w:sz="0" w:space="0" w:color="auto"/>
        <w:right w:val="none" w:sz="0" w:space="0" w:color="auto"/>
      </w:divBdr>
    </w:div>
    <w:div w:id="2051223754">
      <w:bodyDiv w:val="1"/>
      <w:marLeft w:val="0"/>
      <w:marRight w:val="0"/>
      <w:marTop w:val="0"/>
      <w:marBottom w:val="0"/>
      <w:divBdr>
        <w:top w:val="none" w:sz="0" w:space="0" w:color="auto"/>
        <w:left w:val="none" w:sz="0" w:space="0" w:color="auto"/>
        <w:bottom w:val="none" w:sz="0" w:space="0" w:color="auto"/>
        <w:right w:val="none" w:sz="0" w:space="0" w:color="auto"/>
      </w:divBdr>
    </w:div>
    <w:div w:id="2092197654">
      <w:bodyDiv w:val="1"/>
      <w:marLeft w:val="0"/>
      <w:marRight w:val="0"/>
      <w:marTop w:val="0"/>
      <w:marBottom w:val="0"/>
      <w:divBdr>
        <w:top w:val="none" w:sz="0" w:space="0" w:color="auto"/>
        <w:left w:val="none" w:sz="0" w:space="0" w:color="auto"/>
        <w:bottom w:val="none" w:sz="0" w:space="0" w:color="auto"/>
        <w:right w:val="none" w:sz="0" w:space="0" w:color="auto"/>
      </w:divBdr>
    </w:div>
    <w:div w:id="2092652010">
      <w:bodyDiv w:val="1"/>
      <w:marLeft w:val="0"/>
      <w:marRight w:val="0"/>
      <w:marTop w:val="0"/>
      <w:marBottom w:val="0"/>
      <w:divBdr>
        <w:top w:val="none" w:sz="0" w:space="0" w:color="auto"/>
        <w:left w:val="none" w:sz="0" w:space="0" w:color="auto"/>
        <w:bottom w:val="none" w:sz="0" w:space="0" w:color="auto"/>
        <w:right w:val="none" w:sz="0" w:space="0" w:color="auto"/>
      </w:divBdr>
    </w:div>
    <w:div w:id="2092969849">
      <w:bodyDiv w:val="1"/>
      <w:marLeft w:val="0"/>
      <w:marRight w:val="0"/>
      <w:marTop w:val="0"/>
      <w:marBottom w:val="0"/>
      <w:divBdr>
        <w:top w:val="none" w:sz="0" w:space="0" w:color="auto"/>
        <w:left w:val="none" w:sz="0" w:space="0" w:color="auto"/>
        <w:bottom w:val="none" w:sz="0" w:space="0" w:color="auto"/>
        <w:right w:val="none" w:sz="0" w:space="0" w:color="auto"/>
      </w:divBdr>
      <w:divsChild>
        <w:div w:id="1881044350">
          <w:marLeft w:val="0"/>
          <w:marRight w:val="0"/>
          <w:marTop w:val="0"/>
          <w:marBottom w:val="0"/>
          <w:divBdr>
            <w:top w:val="none" w:sz="0" w:space="0" w:color="auto"/>
            <w:left w:val="none" w:sz="0" w:space="0" w:color="auto"/>
            <w:bottom w:val="none" w:sz="0" w:space="0" w:color="auto"/>
            <w:right w:val="none" w:sz="0" w:space="0" w:color="auto"/>
          </w:divBdr>
        </w:div>
      </w:divsChild>
    </w:div>
    <w:div w:id="2111004755">
      <w:bodyDiv w:val="1"/>
      <w:marLeft w:val="0"/>
      <w:marRight w:val="0"/>
      <w:marTop w:val="0"/>
      <w:marBottom w:val="0"/>
      <w:divBdr>
        <w:top w:val="none" w:sz="0" w:space="0" w:color="auto"/>
        <w:left w:val="none" w:sz="0" w:space="0" w:color="auto"/>
        <w:bottom w:val="none" w:sz="0" w:space="0" w:color="auto"/>
        <w:right w:val="none" w:sz="0" w:space="0" w:color="auto"/>
      </w:divBdr>
      <w:divsChild>
        <w:div w:id="1761757109">
          <w:marLeft w:val="0"/>
          <w:marRight w:val="0"/>
          <w:marTop w:val="0"/>
          <w:marBottom w:val="0"/>
          <w:divBdr>
            <w:top w:val="single" w:sz="12" w:space="4" w:color="505050"/>
            <w:left w:val="single" w:sz="12" w:space="6" w:color="505050"/>
            <w:bottom w:val="single" w:sz="12" w:space="4" w:color="505050"/>
            <w:right w:val="single" w:sz="12" w:space="6" w:color="505050"/>
          </w:divBdr>
        </w:div>
      </w:divsChild>
    </w:div>
    <w:div w:id="2112192015">
      <w:bodyDiv w:val="1"/>
      <w:marLeft w:val="0"/>
      <w:marRight w:val="0"/>
      <w:marTop w:val="0"/>
      <w:marBottom w:val="0"/>
      <w:divBdr>
        <w:top w:val="none" w:sz="0" w:space="0" w:color="auto"/>
        <w:left w:val="none" w:sz="0" w:space="0" w:color="auto"/>
        <w:bottom w:val="none" w:sz="0" w:space="0" w:color="auto"/>
        <w:right w:val="none" w:sz="0" w:space="0" w:color="auto"/>
      </w:divBdr>
    </w:div>
    <w:div w:id="2117216228">
      <w:bodyDiv w:val="1"/>
      <w:marLeft w:val="0"/>
      <w:marRight w:val="0"/>
      <w:marTop w:val="0"/>
      <w:marBottom w:val="0"/>
      <w:divBdr>
        <w:top w:val="none" w:sz="0" w:space="0" w:color="auto"/>
        <w:left w:val="none" w:sz="0" w:space="0" w:color="auto"/>
        <w:bottom w:val="none" w:sz="0" w:space="0" w:color="auto"/>
        <w:right w:val="none" w:sz="0" w:space="0" w:color="auto"/>
      </w:divBdr>
    </w:div>
    <w:div w:id="2124422897">
      <w:bodyDiv w:val="1"/>
      <w:marLeft w:val="0"/>
      <w:marRight w:val="0"/>
      <w:marTop w:val="0"/>
      <w:marBottom w:val="0"/>
      <w:divBdr>
        <w:top w:val="none" w:sz="0" w:space="0" w:color="auto"/>
        <w:left w:val="none" w:sz="0" w:space="0" w:color="auto"/>
        <w:bottom w:val="none" w:sz="0" w:space="0" w:color="auto"/>
        <w:right w:val="none" w:sz="0" w:space="0" w:color="auto"/>
      </w:divBdr>
      <w:divsChild>
        <w:div w:id="598678236">
          <w:marLeft w:val="0"/>
          <w:marRight w:val="0"/>
          <w:marTop w:val="0"/>
          <w:marBottom w:val="360"/>
          <w:divBdr>
            <w:top w:val="single" w:sz="6" w:space="0" w:color="C0C0C0"/>
            <w:left w:val="single" w:sz="6" w:space="0" w:color="C0C0C0"/>
            <w:bottom w:val="single" w:sz="6" w:space="0" w:color="C0C0C0"/>
            <w:right w:val="single" w:sz="6" w:space="0" w:color="C0C0C0"/>
          </w:divBdr>
        </w:div>
      </w:divsChild>
    </w:div>
    <w:div w:id="2126191193">
      <w:bodyDiv w:val="1"/>
      <w:marLeft w:val="0"/>
      <w:marRight w:val="0"/>
      <w:marTop w:val="0"/>
      <w:marBottom w:val="0"/>
      <w:divBdr>
        <w:top w:val="none" w:sz="0" w:space="0" w:color="auto"/>
        <w:left w:val="none" w:sz="0" w:space="0" w:color="auto"/>
        <w:bottom w:val="none" w:sz="0" w:space="0" w:color="auto"/>
        <w:right w:val="none" w:sz="0" w:space="0" w:color="auto"/>
      </w:divBdr>
    </w:div>
    <w:div w:id="2134865586">
      <w:bodyDiv w:val="1"/>
      <w:marLeft w:val="0"/>
      <w:marRight w:val="0"/>
      <w:marTop w:val="0"/>
      <w:marBottom w:val="0"/>
      <w:divBdr>
        <w:top w:val="none" w:sz="0" w:space="0" w:color="auto"/>
        <w:left w:val="none" w:sz="0" w:space="0" w:color="auto"/>
        <w:bottom w:val="none" w:sz="0" w:space="0" w:color="auto"/>
        <w:right w:val="none" w:sz="0" w:space="0" w:color="auto"/>
      </w:divBdr>
    </w:div>
    <w:div w:id="2135177819">
      <w:bodyDiv w:val="1"/>
      <w:marLeft w:val="0"/>
      <w:marRight w:val="0"/>
      <w:marTop w:val="0"/>
      <w:marBottom w:val="0"/>
      <w:divBdr>
        <w:top w:val="none" w:sz="0" w:space="0" w:color="auto"/>
        <w:left w:val="none" w:sz="0" w:space="0" w:color="auto"/>
        <w:bottom w:val="none" w:sz="0" w:space="0" w:color="auto"/>
        <w:right w:val="none" w:sz="0" w:space="0" w:color="auto"/>
      </w:divBdr>
    </w:div>
    <w:div w:id="21460041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9.png"/><Relationship Id="rId21" Type="http://schemas.openxmlformats.org/officeDocument/2006/relationships/image" Target="media/image6.jpg"/><Relationship Id="rId42" Type="http://schemas.openxmlformats.org/officeDocument/2006/relationships/image" Target="media/image27.jpg"/><Relationship Id="rId47" Type="http://schemas.openxmlformats.org/officeDocument/2006/relationships/image" Target="media/image31.jpg"/><Relationship Id="rId63" Type="http://schemas.openxmlformats.org/officeDocument/2006/relationships/image" Target="media/image46.jpg"/><Relationship Id="rId68" Type="http://schemas.openxmlformats.org/officeDocument/2006/relationships/image" Target="media/image51.jpg"/><Relationship Id="rId84" Type="http://schemas.openxmlformats.org/officeDocument/2006/relationships/image" Target="media/image67.jpg"/><Relationship Id="rId89" Type="http://schemas.openxmlformats.org/officeDocument/2006/relationships/image" Target="media/image72.jpg"/><Relationship Id="rId112" Type="http://schemas.openxmlformats.org/officeDocument/2006/relationships/hyperlink" Target="http://php.net/manual/ru/function.flock.php" TargetMode="External"/><Relationship Id="rId133" Type="http://schemas.openxmlformats.org/officeDocument/2006/relationships/image" Target="media/image94.png"/><Relationship Id="rId138" Type="http://schemas.openxmlformats.org/officeDocument/2006/relationships/image" Target="media/image99.png"/><Relationship Id="rId154" Type="http://schemas.openxmlformats.org/officeDocument/2006/relationships/image" Target="media/image111.jpg"/><Relationship Id="rId159" Type="http://schemas.openxmlformats.org/officeDocument/2006/relationships/image" Target="media/image116.jpg"/><Relationship Id="rId175" Type="http://schemas.openxmlformats.org/officeDocument/2006/relationships/image" Target="media/image132.jpg"/><Relationship Id="rId170" Type="http://schemas.openxmlformats.org/officeDocument/2006/relationships/image" Target="media/image127.jpg"/><Relationship Id="rId191" Type="http://schemas.openxmlformats.org/officeDocument/2006/relationships/hyperlink" Target="https://githowto.com/ru/create_a_project" TargetMode="External"/><Relationship Id="rId196" Type="http://schemas.openxmlformats.org/officeDocument/2006/relationships/footer" Target="footer1.xml"/><Relationship Id="rId16" Type="http://schemas.openxmlformats.org/officeDocument/2006/relationships/hyperlink" Target="http://www.facebook.com" TargetMode="External"/><Relationship Id="rId107" Type="http://schemas.openxmlformats.org/officeDocument/2006/relationships/hyperlink" Target="http://www.php.su/learnphp/datatypes/?float" TargetMode="External"/><Relationship Id="rId11" Type="http://schemas.openxmlformats.org/officeDocument/2006/relationships/hyperlink" Target="https://ru.wikipedia.org/wiki/PhpStorm" TargetMode="External"/><Relationship Id="rId32" Type="http://schemas.openxmlformats.org/officeDocument/2006/relationships/image" Target="media/image17.jpg"/><Relationship Id="rId37" Type="http://schemas.openxmlformats.org/officeDocument/2006/relationships/image" Target="media/image22.jpg"/><Relationship Id="rId53" Type="http://schemas.openxmlformats.org/officeDocument/2006/relationships/image" Target="media/image37.jpg"/><Relationship Id="rId58" Type="http://schemas.openxmlformats.org/officeDocument/2006/relationships/image" Target="media/image42.jpg"/><Relationship Id="rId74" Type="http://schemas.openxmlformats.org/officeDocument/2006/relationships/image" Target="media/image57.jpg"/><Relationship Id="rId79" Type="http://schemas.openxmlformats.org/officeDocument/2006/relationships/image" Target="media/image62.jpg"/><Relationship Id="rId102" Type="http://schemas.openxmlformats.org/officeDocument/2006/relationships/hyperlink" Target="http://www.php.su/learnphp/cs/?cycles" TargetMode="External"/><Relationship Id="rId123" Type="http://schemas.openxmlformats.org/officeDocument/2006/relationships/image" Target="media/image85.jpg"/><Relationship Id="rId128" Type="http://schemas.openxmlformats.org/officeDocument/2006/relationships/image" Target="media/image90.png"/><Relationship Id="rId144" Type="http://schemas.openxmlformats.org/officeDocument/2006/relationships/hyperlink" Target="http://xn--_-7sbbf2b7bj7b/" TargetMode="External"/><Relationship Id="rId149" Type="http://schemas.openxmlformats.org/officeDocument/2006/relationships/hyperlink" Target="https://www.youtube.com/watch?v=iQqDce_9y3k" TargetMode="External"/><Relationship Id="rId5" Type="http://schemas.openxmlformats.org/officeDocument/2006/relationships/settings" Target="settings.xml"/><Relationship Id="rId90" Type="http://schemas.openxmlformats.org/officeDocument/2006/relationships/image" Target="media/image73.jpg"/><Relationship Id="rId95" Type="http://schemas.openxmlformats.org/officeDocument/2006/relationships/hyperlink" Target="http://php720.com/lesson/3" TargetMode="External"/><Relationship Id="rId160" Type="http://schemas.openxmlformats.org/officeDocument/2006/relationships/image" Target="media/image117.png"/><Relationship Id="rId165" Type="http://schemas.openxmlformats.org/officeDocument/2006/relationships/image" Target="media/image122.jpg"/><Relationship Id="rId181" Type="http://schemas.openxmlformats.org/officeDocument/2006/relationships/image" Target="media/image138.jpg"/><Relationship Id="rId186" Type="http://schemas.openxmlformats.org/officeDocument/2006/relationships/image" Target="media/image143.jpg"/><Relationship Id="rId22" Type="http://schemas.openxmlformats.org/officeDocument/2006/relationships/image" Target="media/image7.jpg"/><Relationship Id="rId27" Type="http://schemas.openxmlformats.org/officeDocument/2006/relationships/image" Target="media/image12.jpg"/><Relationship Id="rId43" Type="http://schemas.openxmlformats.org/officeDocument/2006/relationships/image" Target="media/image28.jpg"/><Relationship Id="rId48" Type="http://schemas.openxmlformats.org/officeDocument/2006/relationships/image" Target="media/image32.jpg"/><Relationship Id="rId64" Type="http://schemas.openxmlformats.org/officeDocument/2006/relationships/image" Target="media/image47.jpg"/><Relationship Id="rId69" Type="http://schemas.openxmlformats.org/officeDocument/2006/relationships/image" Target="media/image52.jpg"/><Relationship Id="rId113" Type="http://schemas.openxmlformats.org/officeDocument/2006/relationships/hyperlink" Target="http://php.net/manual/ru/function.ftruncate.php" TargetMode="External"/><Relationship Id="rId118" Type="http://schemas.openxmlformats.org/officeDocument/2006/relationships/image" Target="media/image80.jpg"/><Relationship Id="rId134" Type="http://schemas.openxmlformats.org/officeDocument/2006/relationships/image" Target="media/image95.png"/><Relationship Id="rId139" Type="http://schemas.openxmlformats.org/officeDocument/2006/relationships/image" Target="media/image100.png"/><Relationship Id="rId80" Type="http://schemas.openxmlformats.org/officeDocument/2006/relationships/image" Target="media/image63.jpg"/><Relationship Id="rId85" Type="http://schemas.openxmlformats.org/officeDocument/2006/relationships/image" Target="media/image68.jpg"/><Relationship Id="rId150" Type="http://schemas.openxmlformats.org/officeDocument/2006/relationships/image" Target="media/image107.jpg"/><Relationship Id="rId155" Type="http://schemas.openxmlformats.org/officeDocument/2006/relationships/image" Target="media/image112.jpg"/><Relationship Id="rId171" Type="http://schemas.openxmlformats.org/officeDocument/2006/relationships/image" Target="media/image128.jpg"/><Relationship Id="rId176" Type="http://schemas.openxmlformats.org/officeDocument/2006/relationships/image" Target="media/image133.jpg"/><Relationship Id="rId192" Type="http://schemas.openxmlformats.org/officeDocument/2006/relationships/image" Target="media/image146.jpg"/><Relationship Id="rId197" Type="http://schemas.openxmlformats.org/officeDocument/2006/relationships/fontTable" Target="fontTable.xml"/><Relationship Id="rId12" Type="http://schemas.openxmlformats.org/officeDocument/2006/relationships/hyperlink" Target="https://ru.wikipedia.org/wiki/%D0%90%D0%BD%D0%B3%D0%BB%D0%B8%D0%B9%D1%81%D0%BA%D0%B8%D0%B9_%D1%8F%D0%B7%D1%8B%D0%BA" TargetMode="External"/><Relationship Id="rId17" Type="http://schemas.openxmlformats.org/officeDocument/2006/relationships/image" Target="media/image2.jpg"/><Relationship Id="rId33" Type="http://schemas.openxmlformats.org/officeDocument/2006/relationships/image" Target="media/image18.jpg"/><Relationship Id="rId38" Type="http://schemas.openxmlformats.org/officeDocument/2006/relationships/image" Target="media/image23.jpg"/><Relationship Id="rId59" Type="http://schemas.openxmlformats.org/officeDocument/2006/relationships/hyperlink" Target="https://youtu.be/h4WWST4cIWE?t=3053" TargetMode="External"/><Relationship Id="rId103" Type="http://schemas.openxmlformats.org/officeDocument/2006/relationships/image" Target="media/image75.jpg"/><Relationship Id="rId108" Type="http://schemas.openxmlformats.org/officeDocument/2006/relationships/hyperlink" Target="http://www.php.su/learnphp/datatypes/?float" TargetMode="External"/><Relationship Id="rId124" Type="http://schemas.openxmlformats.org/officeDocument/2006/relationships/image" Target="media/image86.png"/><Relationship Id="rId129" Type="http://schemas.openxmlformats.org/officeDocument/2006/relationships/image" Target="media/image91.png"/><Relationship Id="rId54" Type="http://schemas.openxmlformats.org/officeDocument/2006/relationships/image" Target="media/image38.jpg"/><Relationship Id="rId70" Type="http://schemas.openxmlformats.org/officeDocument/2006/relationships/image" Target="media/image53.jpg"/><Relationship Id="rId75" Type="http://schemas.openxmlformats.org/officeDocument/2006/relationships/image" Target="media/image58.jpg"/><Relationship Id="rId91" Type="http://schemas.openxmlformats.org/officeDocument/2006/relationships/image" Target="media/image74.jpg"/><Relationship Id="rId96" Type="http://schemas.openxmlformats.org/officeDocument/2006/relationships/hyperlink" Target="http://www.php.su/learnphp/operators/" TargetMode="External"/><Relationship Id="rId140" Type="http://schemas.openxmlformats.org/officeDocument/2006/relationships/image" Target="media/image101.jpg"/><Relationship Id="rId145" Type="http://schemas.openxmlformats.org/officeDocument/2006/relationships/hyperlink" Target="http://xn--_-7sbbf2b7bj7b/" TargetMode="External"/><Relationship Id="rId161" Type="http://schemas.openxmlformats.org/officeDocument/2006/relationships/image" Target="media/image118.jpg"/><Relationship Id="rId166" Type="http://schemas.openxmlformats.org/officeDocument/2006/relationships/image" Target="media/image123.jpg"/><Relationship Id="rId182" Type="http://schemas.openxmlformats.org/officeDocument/2006/relationships/image" Target="media/image139.jpg"/><Relationship Id="rId187" Type="http://schemas.openxmlformats.org/officeDocument/2006/relationships/image" Target="media/image144.jp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8.jpg"/><Relationship Id="rId28" Type="http://schemas.openxmlformats.org/officeDocument/2006/relationships/image" Target="media/image13.jpg"/><Relationship Id="rId49" Type="http://schemas.openxmlformats.org/officeDocument/2006/relationships/image" Target="media/image33.jpg"/><Relationship Id="rId114" Type="http://schemas.openxmlformats.org/officeDocument/2006/relationships/image" Target="media/image76.jpg"/><Relationship Id="rId119" Type="http://schemas.openxmlformats.org/officeDocument/2006/relationships/image" Target="media/image81.jpg"/><Relationship Id="rId44" Type="http://schemas.openxmlformats.org/officeDocument/2006/relationships/image" Target="media/image29.jpg"/><Relationship Id="rId60" Type="http://schemas.openxmlformats.org/officeDocument/2006/relationships/image" Target="media/image43.jpg"/><Relationship Id="rId65" Type="http://schemas.openxmlformats.org/officeDocument/2006/relationships/image" Target="media/image48.jpg"/><Relationship Id="rId81" Type="http://schemas.openxmlformats.org/officeDocument/2006/relationships/image" Target="media/image64.jpg"/><Relationship Id="rId86" Type="http://schemas.openxmlformats.org/officeDocument/2006/relationships/image" Target="media/image69.jpg"/><Relationship Id="rId130" Type="http://schemas.openxmlformats.org/officeDocument/2006/relationships/image" Target="media/image92.png"/><Relationship Id="rId135" Type="http://schemas.openxmlformats.org/officeDocument/2006/relationships/image" Target="media/image96.png"/><Relationship Id="rId151" Type="http://schemas.openxmlformats.org/officeDocument/2006/relationships/image" Target="media/image108.jpg"/><Relationship Id="rId156" Type="http://schemas.openxmlformats.org/officeDocument/2006/relationships/image" Target="media/image113.jpg"/><Relationship Id="rId177" Type="http://schemas.openxmlformats.org/officeDocument/2006/relationships/image" Target="media/image134.jpg"/><Relationship Id="rId198" Type="http://schemas.openxmlformats.org/officeDocument/2006/relationships/theme" Target="theme/theme1.xml"/><Relationship Id="rId172" Type="http://schemas.openxmlformats.org/officeDocument/2006/relationships/image" Target="media/image129.jpg"/><Relationship Id="rId193" Type="http://schemas.openxmlformats.org/officeDocument/2006/relationships/image" Target="media/image147.jpg"/><Relationship Id="rId13" Type="http://schemas.openxmlformats.org/officeDocument/2006/relationships/hyperlink" Target="https://ru.wikipedia.org/wiki/%D0%9F%D1%80%D0%BE%D0%B3%D1%80%D0%B0%D0%BC%D0%BC%D0%B8%D1%81%D1%82" TargetMode="External"/><Relationship Id="rId18" Type="http://schemas.openxmlformats.org/officeDocument/2006/relationships/image" Target="media/image3.jpg"/><Relationship Id="rId39" Type="http://schemas.openxmlformats.org/officeDocument/2006/relationships/image" Target="media/image24.jpg"/><Relationship Id="rId109" Type="http://schemas.openxmlformats.org/officeDocument/2006/relationships/hyperlink" Target="http://www.php.su/learnphp/datatypes/?integer" TargetMode="External"/><Relationship Id="rId34" Type="http://schemas.openxmlformats.org/officeDocument/2006/relationships/image" Target="media/image19.jpg"/><Relationship Id="rId50" Type="http://schemas.openxmlformats.org/officeDocument/2006/relationships/image" Target="media/image34.jpg"/><Relationship Id="rId55" Type="http://schemas.openxmlformats.org/officeDocument/2006/relationships/image" Target="media/image39.jpg"/><Relationship Id="rId76" Type="http://schemas.openxmlformats.org/officeDocument/2006/relationships/image" Target="media/image59.jpg"/><Relationship Id="rId97" Type="http://schemas.openxmlformats.org/officeDocument/2006/relationships/hyperlink" Target="http://www.php.su/learnphp/cs/?cycles" TargetMode="External"/><Relationship Id="rId104" Type="http://schemas.openxmlformats.org/officeDocument/2006/relationships/hyperlink" Target="http://www.php.su/learnphp/datatypes/?float" TargetMode="External"/><Relationship Id="rId120" Type="http://schemas.openxmlformats.org/officeDocument/2006/relationships/image" Target="media/image82.jpg"/><Relationship Id="rId125" Type="http://schemas.openxmlformats.org/officeDocument/2006/relationships/image" Target="media/image87.png"/><Relationship Id="rId141" Type="http://schemas.openxmlformats.org/officeDocument/2006/relationships/image" Target="media/image102.png"/><Relationship Id="rId146" Type="http://schemas.openxmlformats.org/officeDocument/2006/relationships/image" Target="media/image104.jpg"/><Relationship Id="rId167" Type="http://schemas.openxmlformats.org/officeDocument/2006/relationships/image" Target="media/image124.jpg"/><Relationship Id="rId188" Type="http://schemas.openxmlformats.org/officeDocument/2006/relationships/image" Target="media/image145.jpg"/><Relationship Id="rId7" Type="http://schemas.openxmlformats.org/officeDocument/2006/relationships/footnotes" Target="footnotes.xml"/><Relationship Id="rId71" Type="http://schemas.openxmlformats.org/officeDocument/2006/relationships/image" Target="media/image54.jpg"/><Relationship Id="rId92" Type="http://schemas.openxmlformats.org/officeDocument/2006/relationships/hyperlink" Target="http://php720.com/lesson/14" TargetMode="External"/><Relationship Id="rId162" Type="http://schemas.openxmlformats.org/officeDocument/2006/relationships/image" Target="media/image119.jpg"/><Relationship Id="rId183" Type="http://schemas.openxmlformats.org/officeDocument/2006/relationships/image" Target="media/image140.jpg"/><Relationship Id="rId2" Type="http://schemas.openxmlformats.org/officeDocument/2006/relationships/numbering" Target="numbering.xml"/><Relationship Id="rId29" Type="http://schemas.openxmlformats.org/officeDocument/2006/relationships/image" Target="media/image14.jpg"/><Relationship Id="rId24" Type="http://schemas.openxmlformats.org/officeDocument/2006/relationships/image" Target="media/image9.jpg"/><Relationship Id="rId40" Type="http://schemas.openxmlformats.org/officeDocument/2006/relationships/image" Target="media/image25.jpg"/><Relationship Id="rId45" Type="http://schemas.openxmlformats.org/officeDocument/2006/relationships/image" Target="media/image30.jpg"/><Relationship Id="rId66" Type="http://schemas.openxmlformats.org/officeDocument/2006/relationships/image" Target="media/image49.jpg"/><Relationship Id="rId87" Type="http://schemas.openxmlformats.org/officeDocument/2006/relationships/image" Target="media/image70.jpg"/><Relationship Id="rId110" Type="http://schemas.openxmlformats.org/officeDocument/2006/relationships/hyperlink" Target="http://php.net/manual/ru/function.fseek.php" TargetMode="External"/><Relationship Id="rId115" Type="http://schemas.openxmlformats.org/officeDocument/2006/relationships/image" Target="media/image77.jpg"/><Relationship Id="rId131" Type="http://schemas.openxmlformats.org/officeDocument/2006/relationships/image" Target="media/image93.png"/><Relationship Id="rId136" Type="http://schemas.openxmlformats.org/officeDocument/2006/relationships/image" Target="media/image97.png"/><Relationship Id="rId157" Type="http://schemas.openxmlformats.org/officeDocument/2006/relationships/image" Target="media/image114.jpg"/><Relationship Id="rId178" Type="http://schemas.openxmlformats.org/officeDocument/2006/relationships/image" Target="media/image135.jpg"/><Relationship Id="rId61" Type="http://schemas.openxmlformats.org/officeDocument/2006/relationships/image" Target="media/image44.jpg"/><Relationship Id="rId82" Type="http://schemas.openxmlformats.org/officeDocument/2006/relationships/image" Target="media/image65.jpg"/><Relationship Id="rId152" Type="http://schemas.openxmlformats.org/officeDocument/2006/relationships/image" Target="media/image109.jpg"/><Relationship Id="rId173" Type="http://schemas.openxmlformats.org/officeDocument/2006/relationships/image" Target="media/image130.jpg"/><Relationship Id="rId194" Type="http://schemas.openxmlformats.org/officeDocument/2006/relationships/image" Target="media/image148.jpg"/><Relationship Id="rId19" Type="http://schemas.openxmlformats.org/officeDocument/2006/relationships/image" Target="media/image4.jpg"/><Relationship Id="rId14" Type="http://schemas.openxmlformats.org/officeDocument/2006/relationships/hyperlink" Target="https://ru.wikipedia.org/wiki/%D0%9F%D1%80%D0%BE%D0%B3%D1%80%D0%B0%D0%BC%D0%BC%D0%BD%D0%BE%D0%B5_%D0%BE%D0%B1%D0%B5%D1%81%D0%BF%D0%B5%D1%87%D0%B5%D0%BD%D0%B8%D0%B5" TargetMode="External"/><Relationship Id="rId30" Type="http://schemas.openxmlformats.org/officeDocument/2006/relationships/image" Target="media/image15.jpg"/><Relationship Id="rId35" Type="http://schemas.openxmlformats.org/officeDocument/2006/relationships/image" Target="media/image20.jpg"/><Relationship Id="rId56" Type="http://schemas.openxmlformats.org/officeDocument/2006/relationships/image" Target="media/image40.jpg"/><Relationship Id="rId77" Type="http://schemas.openxmlformats.org/officeDocument/2006/relationships/image" Target="media/image60.png"/><Relationship Id="rId100" Type="http://schemas.openxmlformats.org/officeDocument/2006/relationships/hyperlink" Target="http://www.php.su/learnphp/cs/?cycles" TargetMode="External"/><Relationship Id="rId105" Type="http://schemas.openxmlformats.org/officeDocument/2006/relationships/hyperlink" Target="http://www.php.su/learnphp/datatypes/?float" TargetMode="External"/><Relationship Id="rId126" Type="http://schemas.openxmlformats.org/officeDocument/2006/relationships/image" Target="media/image88.png"/><Relationship Id="rId147" Type="http://schemas.openxmlformats.org/officeDocument/2006/relationships/image" Target="media/image105.png"/><Relationship Id="rId168" Type="http://schemas.openxmlformats.org/officeDocument/2006/relationships/image" Target="media/image125.jpg"/><Relationship Id="rId8" Type="http://schemas.openxmlformats.org/officeDocument/2006/relationships/endnotes" Target="endnotes.xml"/><Relationship Id="rId51" Type="http://schemas.openxmlformats.org/officeDocument/2006/relationships/image" Target="media/image35.jpg"/><Relationship Id="rId72" Type="http://schemas.openxmlformats.org/officeDocument/2006/relationships/image" Target="media/image55.jpg"/><Relationship Id="rId93" Type="http://schemas.openxmlformats.org/officeDocument/2006/relationships/hyperlink" Target="http://php720.com/lesson/18" TargetMode="External"/><Relationship Id="rId98" Type="http://schemas.openxmlformats.org/officeDocument/2006/relationships/hyperlink" Target="http://www.php.su/learnphp/cs/?cycles" TargetMode="External"/><Relationship Id="rId121" Type="http://schemas.openxmlformats.org/officeDocument/2006/relationships/image" Target="media/image83.jpg"/><Relationship Id="rId142" Type="http://schemas.openxmlformats.org/officeDocument/2006/relationships/image" Target="media/image103.png"/><Relationship Id="rId163" Type="http://schemas.openxmlformats.org/officeDocument/2006/relationships/image" Target="media/image120.jpg"/><Relationship Id="rId184" Type="http://schemas.openxmlformats.org/officeDocument/2006/relationships/image" Target="media/image141.jpg"/><Relationship Id="rId189" Type="http://schemas.openxmlformats.org/officeDocument/2006/relationships/hyperlink" Target="https://gist.github.com/codedokode/10539568" TargetMode="External"/><Relationship Id="rId3" Type="http://schemas.openxmlformats.org/officeDocument/2006/relationships/styles" Target="styles.xml"/><Relationship Id="rId25" Type="http://schemas.openxmlformats.org/officeDocument/2006/relationships/image" Target="media/image10.jpg"/><Relationship Id="rId46" Type="http://schemas.openxmlformats.org/officeDocument/2006/relationships/hyperlink" Target="https://cssanimation.rocks/ru/transition-vs-animation/" TargetMode="External"/><Relationship Id="rId67" Type="http://schemas.openxmlformats.org/officeDocument/2006/relationships/image" Target="media/image50.jpg"/><Relationship Id="rId116" Type="http://schemas.openxmlformats.org/officeDocument/2006/relationships/image" Target="media/image78.jpg"/><Relationship Id="rId137" Type="http://schemas.openxmlformats.org/officeDocument/2006/relationships/image" Target="media/image98.png"/><Relationship Id="rId158" Type="http://schemas.openxmlformats.org/officeDocument/2006/relationships/image" Target="media/image115.jpg"/><Relationship Id="rId20" Type="http://schemas.openxmlformats.org/officeDocument/2006/relationships/image" Target="media/image5.jpg"/><Relationship Id="rId41" Type="http://schemas.openxmlformats.org/officeDocument/2006/relationships/image" Target="media/image26.jpg"/><Relationship Id="rId62" Type="http://schemas.openxmlformats.org/officeDocument/2006/relationships/image" Target="media/image45.jpg"/><Relationship Id="rId83" Type="http://schemas.openxmlformats.org/officeDocument/2006/relationships/image" Target="media/image66.jpg"/><Relationship Id="rId88" Type="http://schemas.openxmlformats.org/officeDocument/2006/relationships/image" Target="media/image71.jpg"/><Relationship Id="rId111" Type="http://schemas.openxmlformats.org/officeDocument/2006/relationships/hyperlink" Target="http://php.net/manual/ru/function.fseek.php" TargetMode="External"/><Relationship Id="rId132" Type="http://schemas.openxmlformats.org/officeDocument/2006/relationships/hyperlink" Target="mailto:sid_1489@gmail.com" TargetMode="External"/><Relationship Id="rId153" Type="http://schemas.openxmlformats.org/officeDocument/2006/relationships/image" Target="media/image110.jpg"/><Relationship Id="rId174" Type="http://schemas.openxmlformats.org/officeDocument/2006/relationships/image" Target="media/image131.jpg"/><Relationship Id="rId179" Type="http://schemas.openxmlformats.org/officeDocument/2006/relationships/image" Target="media/image136.jpg"/><Relationship Id="rId195" Type="http://schemas.openxmlformats.org/officeDocument/2006/relationships/header" Target="header1.xml"/><Relationship Id="rId190" Type="http://schemas.openxmlformats.org/officeDocument/2006/relationships/hyperlink" Target="https://gist.github.com/stanruss/498e5f5549ecc4a44d540f7214b92063" TargetMode="External"/><Relationship Id="rId15" Type="http://schemas.openxmlformats.org/officeDocument/2006/relationships/image" Target="media/image1.jpg"/><Relationship Id="rId36" Type="http://schemas.openxmlformats.org/officeDocument/2006/relationships/image" Target="media/image21.jpg"/><Relationship Id="rId57" Type="http://schemas.openxmlformats.org/officeDocument/2006/relationships/image" Target="media/image41.jpg"/><Relationship Id="rId106" Type="http://schemas.openxmlformats.org/officeDocument/2006/relationships/hyperlink" Target="http://www.php.su/learnphp/datatypes/?integer" TargetMode="External"/><Relationship Id="rId127" Type="http://schemas.openxmlformats.org/officeDocument/2006/relationships/image" Target="media/image89.png"/><Relationship Id="rId10" Type="http://schemas.openxmlformats.org/officeDocument/2006/relationships/hyperlink" Target="https://ru.wikipedia.org/wiki/PHP" TargetMode="External"/><Relationship Id="rId31" Type="http://schemas.openxmlformats.org/officeDocument/2006/relationships/image" Target="media/image16.jpg"/><Relationship Id="rId52" Type="http://schemas.openxmlformats.org/officeDocument/2006/relationships/image" Target="media/image36.jpg"/><Relationship Id="rId73" Type="http://schemas.openxmlformats.org/officeDocument/2006/relationships/image" Target="media/image56.jpg"/><Relationship Id="rId78" Type="http://schemas.openxmlformats.org/officeDocument/2006/relationships/image" Target="media/image61.jpg"/><Relationship Id="rId94" Type="http://schemas.openxmlformats.org/officeDocument/2006/relationships/hyperlink" Target="http://php720.com/lesson/14" TargetMode="External"/><Relationship Id="rId99" Type="http://schemas.openxmlformats.org/officeDocument/2006/relationships/hyperlink" Target="http://www.php.su/learnphp/cs/?cycles" TargetMode="External"/><Relationship Id="rId101" Type="http://schemas.openxmlformats.org/officeDocument/2006/relationships/hyperlink" Target="http://www.php.su/learnphp/cs/?cycles" TargetMode="External"/><Relationship Id="rId122" Type="http://schemas.openxmlformats.org/officeDocument/2006/relationships/image" Target="media/image84.jpg"/><Relationship Id="rId143" Type="http://schemas.openxmlformats.org/officeDocument/2006/relationships/hyperlink" Target="http://true-coder.ru/php/razdelenie-koda-i-shablona-mvc-chast-1.html" TargetMode="External"/><Relationship Id="rId148" Type="http://schemas.openxmlformats.org/officeDocument/2006/relationships/image" Target="media/image106.png"/><Relationship Id="rId164" Type="http://schemas.openxmlformats.org/officeDocument/2006/relationships/image" Target="media/image121.jpg"/><Relationship Id="rId169" Type="http://schemas.openxmlformats.org/officeDocument/2006/relationships/image" Target="media/image126.jpg"/><Relationship Id="rId185" Type="http://schemas.openxmlformats.org/officeDocument/2006/relationships/image" Target="media/image142.jpg"/><Relationship Id="rId4" Type="http://schemas.microsoft.com/office/2007/relationships/stylesWithEffects" Target="stylesWithEffects.xml"/><Relationship Id="rId9" Type="http://schemas.openxmlformats.org/officeDocument/2006/relationships/hyperlink" Target="https://ru.wikipedia.org/wiki/%D0%98%D0%BD%D1%82%D0%B5%D0%B3%D1%80%D0%B8%D1%80%D0%BE%D0%B2%D0%B0%D0%BD%D0%BD%D0%B0%D1%8F_%D1%81%D1%80%D0%B5%D0%B4%D0%B0_%D1%80%D0%B0%D0%B7%D1%80%D0%B0%D0%B1%D0%BE%D1%82%D0%BA%D0%B8" TargetMode="External"/><Relationship Id="rId180" Type="http://schemas.openxmlformats.org/officeDocument/2006/relationships/image" Target="media/image137.jpg"/><Relationship Id="rId26" Type="http://schemas.openxmlformats.org/officeDocument/2006/relationships/image" Target="media/image11.jp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960A7DE-120B-44DA-B335-E832A5F361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34296</TotalTime>
  <Pages>1</Pages>
  <Words>28176</Words>
  <Characters>160606</Characters>
  <Application>Microsoft Office Word</Application>
  <DocSecurity>0</DocSecurity>
  <Lines>1338</Lines>
  <Paragraphs>376</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188406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Anna</dc:creator>
  <cp:lastModifiedBy>Anna</cp:lastModifiedBy>
  <cp:revision>117</cp:revision>
  <dcterms:created xsi:type="dcterms:W3CDTF">2017-12-12T13:27:00Z</dcterms:created>
  <dcterms:modified xsi:type="dcterms:W3CDTF">2018-12-03T15:58:00Z</dcterms:modified>
</cp:coreProperties>
</file>